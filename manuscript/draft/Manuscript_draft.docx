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r w:rsidR="00D11D6A" w:rsidRPr="00D11D6A">
        <w:t>Feriel</w:t>
      </w:r>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61973BFC"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w:t>
      </w:r>
      <w:del w:id="0" w:author="Michael John Culshaw-Maurer" w:date="2021-02-15T09:58:00Z">
        <w:r w:rsidR="008221CD" w:rsidDel="00EB5A02">
          <w:rPr>
            <w:szCs w:val="18"/>
          </w:rPr>
          <w:delText xml:space="preserve">has </w:delText>
        </w:r>
      </w:del>
      <w:ins w:id="1" w:author="Michael John Culshaw-Maurer" w:date="2021-02-15T09:58:00Z">
        <w:r w:rsidR="00EB5A02">
          <w:rPr>
            <w:szCs w:val="18"/>
          </w:rPr>
          <w:t xml:space="preserve">have </w:t>
        </w:r>
      </w:ins>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r>
              <w:t xml:space="preserve">Lastname, F.; Lastname, F.; </w:t>
            </w:r>
            <w:r w:rsidR="00F84C0C">
              <w:t>Lastname</w:t>
            </w:r>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with regard to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(Houlès,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Justes et al., 1994). Dilution of N in vegetative tissue occurs in relationship to an increasing proportion structural biomass, with low N concentration, relative to metabolic (i.e. photosynthetic) biomass, with high N concentration (Lemaire and Gastal, 1997; Gastal et al., 2015).</w:t>
      </w:r>
    </w:p>
    <w:p w14:paraId="5D8AC004" w14:textId="79265B70" w:rsidR="009F4200" w:rsidRPr="009F4200" w:rsidRDefault="009436F2" w:rsidP="00C35D39">
      <w:pPr>
        <w:pStyle w:val="MDPI31text"/>
        <w:rPr>
          <w:strike/>
        </w:rPr>
      </w:pPr>
      <w:r>
        <w:t>M</w:t>
      </w:r>
      <w:r w:rsidR="00203D21">
        <w:t xml:space="preserve">ultiple previous studies have extended and empirically validated the CNDC relationships beyond its original theoretical justification to describe declining N concentration in relationship to whole plant biomass over the entire crop growth cycle (Plénet and Lemaire, 2000; Duchenne et al., 1997; Greenwood et al., 1986; Herrmann and Taube, 2004). </w:t>
      </w:r>
      <w:r w:rsidR="00203D21">
        <w:lastRenderedPageBreak/>
        <w:t xml:space="preserve">Dilution of N beyond the vegetative period occurs as low N biomass (i.e. starch) accumulates in storage tissues such as grain or tubers, and the rate of decline is determined by the relative N concentration in storage biomass compared to vegetative biomass (Plénet and Lemaire, 2000; Duchenne et al., 1997). Duchenne et al. (1997) observed that as an increasing proportion of biomass accumulates in tubers (i.e. as harvest index increases), the rate of N decline with increasing biomass is also increased. Certain crops, such as potato, exclusively use a CNDC based on whole plant biomass due to the </w:t>
      </w:r>
      <w:commentRangeStart w:id="2"/>
      <w:r w:rsidR="00203D21">
        <w:t xml:space="preserve">lack complex </w:t>
      </w:r>
      <w:commentRangeEnd w:id="2"/>
      <w:r w:rsidR="00661462">
        <w:rPr>
          <w:rStyle w:val="CommentReference"/>
          <w:rFonts w:eastAsia="SimSun"/>
          <w:noProof/>
          <w:snapToGrid/>
          <w:lang w:eastAsia="zh-CN" w:bidi="ar-SA"/>
        </w:rPr>
        <w:commentReference w:id="2"/>
      </w:r>
      <w:r w:rsidR="00203D21">
        <w:t>relationship between vine growth and tuber production (Duchenne et al., 1997; Bélanger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del w:id="3" w:author="Michael John Culshaw-Maurer" w:date="2021-02-15T10:09:00Z">
        <w:r w:rsidR="009F4200" w:rsidRPr="009F4200" w:rsidDel="00661462">
          <w:delText xml:space="preserve"> to do</w:delText>
        </w:r>
      </w:del>
      <w:r w:rsidR="009F4200" w:rsidRPr="009F4200">
        <w:t>.</w:t>
      </w:r>
    </w:p>
    <w:p w14:paraId="0DB0BD61" w14:textId="55A46C00" w:rsidR="009F4200" w:rsidRDefault="009436F2" w:rsidP="00C35D39">
      <w:pPr>
        <w:pStyle w:val="MDPI31text"/>
      </w:pPr>
      <w:r>
        <w:t>However, recent work</w:t>
      </w:r>
      <w:r w:rsidR="009F4200">
        <w:t xml:space="preserve"> by Giletto et al. (2020) identified</w:t>
      </w:r>
      <w:r w:rsidR="00912892">
        <w:t xml:space="preserve"> the</w:t>
      </w:r>
      <w:r w:rsidR="009F4200">
        <w:t xml:space="preserve"> theoretical relationships under</w:t>
      </w:r>
      <w:del w:id="4" w:author="Michael John Culshaw-Maurer" w:date="2021-02-15T09:54:00Z">
        <w:r w:rsidR="009F4200" w:rsidDel="00EB5A02">
          <w:delText xml:space="preserve"> </w:delText>
        </w:r>
      </w:del>
      <w:r w:rsidR="009F4200">
        <w:t>pinning the observed empirical relationships in N dilution for potato</w:t>
      </w:r>
      <w:r w:rsidR="00912892">
        <w:t xml:space="preserve">. The CNDC on the basis of whole plant biomass reflects dilution in both the tuber and vine biomass, individually, and the increasing proportion of biomass allocated to low N biomass (i.e., tubers) as whole plant biomass increases. Giletto et al. (2020) also identified that varieties and locations with a greater proportion of biomass allocated to tubers have a greater value for parameter </w:t>
      </w:r>
      <w:r w:rsidR="00912892">
        <w:rPr>
          <w:i/>
          <w:iCs/>
        </w:rPr>
        <w:t>b</w:t>
      </w:r>
      <w:r w:rsidR="00912892">
        <w:t xml:space="preserve"> of the CNDC.</w:t>
      </w:r>
    </w:p>
    <w:p w14:paraId="681699FB" w14:textId="7365388B" w:rsidR="009F4200" w:rsidRDefault="009F4200" w:rsidP="00C35D39">
      <w:pPr>
        <w:pStyle w:val="MDPI31text"/>
      </w:pPr>
      <w:r>
        <w:t>Based on th</w:t>
      </w:r>
      <w:r w:rsidR="00912892">
        <w:t>is</w:t>
      </w:r>
      <w:r>
        <w:t xml:space="preserve"> framework developed by Giletto et al. (2020), it is reasonable to conclude that variation in CNDC across environments [E] (e.g., climate, geography, etc.) and genotypes [G] (e.g., </w:t>
      </w:r>
      <w:r w:rsidR="00D11D6A">
        <w:t>variety</w:t>
      </w:r>
      <w:r>
        <w:t>) would be expected due to known variation in total biomass and harvest index across these GxE gradients</w:t>
      </w:r>
      <w:r w:rsidR="00D11D6A">
        <w:t xml:space="preserve">. </w:t>
      </w:r>
      <w:commentRangeStart w:id="5"/>
      <w:r w:rsidR="00D11D6A">
        <w:t>(Source?)</w:t>
      </w:r>
      <w:commentRangeEnd w:id="5"/>
      <w:r w:rsidR="00D11D6A">
        <w:rPr>
          <w:rStyle w:val="CommentReference"/>
          <w:rFonts w:eastAsia="SimSun"/>
          <w:noProof/>
          <w:snapToGrid/>
          <w:lang w:eastAsia="zh-CN" w:bidi="ar-SA"/>
        </w:rPr>
        <w:commentReference w:id="5"/>
      </w:r>
      <w:r w:rsidR="00D11D6A">
        <w:t xml:space="preserve"> Understanding the effects of GxE interactions on crop N requirements and status is critical to improving agronomic outcomes and nitrogen use efficiency within cropping systems (</w:t>
      </w:r>
      <w:r w:rsidR="007D2859">
        <w:t>Lemaire and Ciampitti</w:t>
      </w:r>
      <w:r w:rsidR="00D11D6A">
        <w:t xml:space="preserve">, </w:t>
      </w:r>
      <w:r w:rsidR="007D2859">
        <w:t>2020</w:t>
      </w:r>
      <w:r w:rsidR="00D11D6A">
        <w:t xml:space="preserve">). </w:t>
      </w:r>
    </w:p>
    <w:p w14:paraId="4D36D5D2" w14:textId="04851B19" w:rsidR="009F4200" w:rsidRDefault="009F4200" w:rsidP="00C35D39">
      <w:pPr>
        <w:pStyle w:val="MDPI31text"/>
      </w:pPr>
      <w:r>
        <w:t xml:space="preserve">Previous development of CNDCs for potato has been conducted using a </w:t>
      </w:r>
      <w:del w:id="6" w:author="Michael John Culshaw-Maurer" w:date="2021-02-15T10:11:00Z">
        <w:r w:rsidDel="00661462">
          <w:delText xml:space="preserve">set of </w:delText>
        </w:r>
      </w:del>
      <w:r>
        <w:t xml:space="preserve">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GxE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Justes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Ciampiti et al. (2021) to evaluate differences in CNDCs across G x E interactions for maize cropping systems.</w:t>
      </w:r>
    </w:p>
    <w:p w14:paraId="7CC3A89C" w14:textId="72C27FBB"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(from not yet published 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3) d</w:t>
      </w:r>
      <w:r w:rsidR="0044779F">
        <w:t>etermine optimal method</w:t>
      </w:r>
      <w:ins w:id="7" w:author="Michael John Culshaw-Maurer" w:date="2021-02-15T10:14:00Z">
        <w:r w:rsidR="00A41067">
          <w:t>s</w:t>
        </w:r>
      </w:ins>
      <w:r w:rsidR="0044779F">
        <w:t xml:space="preserve"> to communicate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(Giletto et al., 2020; Ben Abdallah et al., 2016). The data used for analysis in this study is summarized in Table 1 and the relevant methods related to the experimental trials is reported below.</w:t>
      </w:r>
      <w:r w:rsidR="002566EE">
        <w:t xml:space="preserve"> </w:t>
      </w:r>
      <w:commentRangeStart w:id="8"/>
      <w:r w:rsidR="002566EE">
        <w:t xml:space="preserve">All individual experimental observations used in this study </w:t>
      </w:r>
      <w:r w:rsidR="00C70D9E">
        <w:t xml:space="preserve">are presented </w:t>
      </w:r>
      <w:r w:rsidR="002566EE">
        <w:t xml:space="preserve">in </w:t>
      </w:r>
      <w:r w:rsidR="00912892">
        <w:t xml:space="preserve">the </w:t>
      </w:r>
      <w:r w:rsidR="002566EE">
        <w:t>Appendix.</w:t>
      </w:r>
      <w:commentRangeEnd w:id="8"/>
      <w:r w:rsidR="00912892">
        <w:rPr>
          <w:rStyle w:val="CommentReference"/>
          <w:rFonts w:eastAsia="SimSun"/>
          <w:noProof/>
          <w:snapToGrid/>
          <w:lang w:eastAsia="zh-CN" w:bidi="ar-SA"/>
        </w:rPr>
        <w:commentReference w:id="8"/>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r>
              <w:t>Giletto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r>
              <w:t>Markies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r>
              <w:t>Shepody</w:t>
            </w:r>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9"/>
            <w:r>
              <w:t>?</w:t>
            </w:r>
            <w:commentRangeEnd w:id="9"/>
            <w:r>
              <w:rPr>
                <w:rStyle w:val="CommentReference"/>
                <w:rFonts w:eastAsia="SimSun"/>
                <w:noProof/>
                <w:snapToGrid/>
                <w:lang w:eastAsia="zh-CN" w:bidi="ar-SA"/>
              </w:rPr>
              <w:commentReference w:id="9"/>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C and mean annual precipitation is 809 mm (Arguez et al., 2010). The soil at this station was characterized as a Hubbard loamy sand (Sandy, mixed, frigid Entic Hapludolls) and excessively well drained with low available water holding capacity (Hansen and Giencke,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r w:rsidRPr="00097D10">
              <w:t>Sun (2017)</w:t>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r w:rsidRPr="00097D10">
              <w:t>Crants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r>
              <w:t>Crants et al. (2021)</w:t>
            </w:r>
          </w:p>
        </w:tc>
      </w:tr>
    </w:tbl>
    <w:p w14:paraId="24D6B6B1" w14:textId="74853B01" w:rsidR="00EC0E19" w:rsidRDefault="00EC0E19" w:rsidP="0025283E">
      <w:pPr>
        <w:pStyle w:val="MDPI31text"/>
      </w:pPr>
    </w:p>
    <w:p w14:paraId="22085003" w14:textId="15D85D51"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w:t>
      </w:r>
      <w:r w:rsidRPr="00EC0E19">
        <w:lastRenderedPageBreak/>
        <w:t>Russet Burbank potato [Solanum tuberosum (L.)], with some studies evaluating additional potato varieties (Table 2). Those studies which evaluated multiple varieties had either a factorial design, or split-plot design with variety treatment as the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tissue respectively. </w:t>
      </w:r>
      <w:r w:rsidRPr="00EC0E19">
        <w:t>Total N concentration of vines and tubers was determined from subsamples of plant tissues with either combustion analysis (Elementar Vario EL III, Elementar Americas Inc., Mt. Laurel, NJ) using standard methods (Horneck and Miller, 1998), or with the salicylic Kjeldahl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tissue respectively. Total plant N content </w:t>
      </w:r>
      <w:r w:rsidR="00CB7F9E" w:rsidRPr="00EC0E19">
        <w:t>[N</w:t>
      </w:r>
      <w:r w:rsidR="00CB7F9E" w:rsidRPr="00CB7F9E">
        <w:rPr>
          <w:vertAlign w:val="subscript"/>
        </w:rPr>
        <w:t>Plant</w:t>
      </w:r>
      <w:r w:rsidR="00CB7F9E" w:rsidRPr="00EC0E19">
        <w:t>] (kg N ha-1)</w:t>
      </w:r>
      <w:r w:rsidR="00CB7F9E">
        <w:t xml:space="preserve"> was calculated from the sum of tuber and vine N content. To</w:t>
      </w:r>
      <w:r w:rsidRPr="00EC0E19">
        <w:t xml:space="preserve">tal plant dry weight biomass [W] (Mg dry wt. ha-1) was </w:t>
      </w:r>
      <w:r w:rsidR="00CB7F9E">
        <w:t>calculated</w:t>
      </w:r>
      <w:r w:rsidRPr="00EC0E19">
        <w:t xml:space="preserve"> from the sum of</w:t>
      </w:r>
      <w:r w:rsidR="00CB7F9E">
        <w:t xml:space="preserve"> vine and tuber </w:t>
      </w:r>
      <w:r w:rsidR="00CB7F9E" w:rsidRPr="00EC0E19">
        <w:t>dry weight biomass</w:t>
      </w:r>
      <w:r w:rsidR="00CB7F9E">
        <w:t>. Plant N concentration [%N</w:t>
      </w:r>
      <w:r w:rsidR="00CB7F9E">
        <w:rPr>
          <w:vertAlign w:val="subscript"/>
        </w:rPr>
        <w:t>Plant</w:t>
      </w:r>
      <w:r w:rsidR="00CB7F9E">
        <w:t>] (g N 100 g</w:t>
      </w:r>
      <w:r w:rsidR="00CB7F9E">
        <w:rPr>
          <w:vertAlign w:val="superscript"/>
        </w:rPr>
        <w:t>-1</w:t>
      </w:r>
      <w:r w:rsidR="00CB7F9E">
        <w:t>) was calculated as the ratio of N</w:t>
      </w:r>
      <w:r w:rsidR="00CB7F9E">
        <w:rPr>
          <w:vertAlign w:val="subscript"/>
        </w:rPr>
        <w:t>Plant</w:t>
      </w:r>
      <w:r w:rsidR="00CB7F9E">
        <w:t xml:space="preserve"> to W.</w:t>
      </w:r>
    </w:p>
    <w:p w14:paraId="4C97C2D9" w14:textId="52DE5FD1"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Two to three plants were harvested from each plot on four to six dates each year with vines, roots, and tubers discriminated from each other. Dry weight biomass, N concentration, and N content for vines and tubers were determined for these in-season plant tissue samples using the methods described above</w:t>
      </w:r>
      <w:r w:rsidR="009D3245">
        <w:t>. Calculations for W, N</w:t>
      </w:r>
      <w:r w:rsidR="009D3245">
        <w:rPr>
          <w:vertAlign w:val="subscript"/>
        </w:rPr>
        <w:t>Plant</w:t>
      </w:r>
      <w:r w:rsidR="009D3245">
        <w:t>, and %N</w:t>
      </w:r>
      <w:r w:rsidR="009D3245">
        <w:rPr>
          <w:vertAlign w:val="subscript"/>
        </w:rPr>
        <w:t>Plant</w:t>
      </w:r>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10"/>
            <w:r>
              <w:t>16 Sept.</w:t>
            </w:r>
            <w:commentRangeEnd w:id="10"/>
            <w:r w:rsidR="00DC3B64">
              <w:rPr>
                <w:rStyle w:val="CommentReference"/>
                <w:rFonts w:eastAsia="SimSun"/>
                <w:noProof/>
                <w:snapToGrid/>
                <w:lang w:eastAsia="zh-CN" w:bidi="ar-SA"/>
              </w:rPr>
              <w:commentReference w:id="10"/>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previous studies, Giletto et al. (2020) and Ben Abdallah et al. (2016), was included in the analysis conducted for the present study. The data from Giletto et al. (2020) comprises two separate experimental data sets from Argentina (</w:t>
      </w:r>
      <w:r w:rsidR="00C914C8">
        <w:t>Giletto and Echeverría, 2015</w:t>
      </w:r>
      <w:r>
        <w:t xml:space="preserve">) and Canada </w:t>
      </w:r>
      <w:r w:rsidR="00C914C8" w:rsidRPr="00C914C8">
        <w:t>(Bélanger et al., 2001)</w:t>
      </w:r>
      <w:r>
        <w:t xml:space="preserve">. All data from the Giletto et al. (2020) study used in the present analysis was </w:t>
      </w:r>
      <w:r w:rsidR="00C914C8">
        <w:t xml:space="preserve">included in this </w:t>
      </w:r>
      <w:r>
        <w:t>previous publi</w:t>
      </w:r>
      <w:r w:rsidR="00C914C8">
        <w:t>cation</w:t>
      </w:r>
      <w:r>
        <w:t xml:space="preserve">. The data from Ben Abdallah et al. (2016) </w:t>
      </w:r>
      <w:r w:rsidR="00C914C8">
        <w:t>represents</w:t>
      </w:r>
      <w:r>
        <w:t xml:space="preserve"> a single experimental data set from Belgium.</w:t>
      </w:r>
      <w:r w:rsidR="00C914C8">
        <w:t xml:space="preserve"> 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2.2. Statistical Methods</w:t>
      </w:r>
    </w:p>
    <w:p w14:paraId="17B47FB0" w14:textId="62AFA651" w:rsidR="00912892" w:rsidRDefault="00C914C8" w:rsidP="00C35D39">
      <w:pPr>
        <w:pStyle w:val="MDPI31text"/>
      </w:pPr>
      <w:r>
        <w:t>Based on the approach outline</w:t>
      </w:r>
      <w:ins w:id="11" w:author="Michael John Culshaw-Maurer" w:date="2021-02-15T10:16:00Z">
        <w:r w:rsidR="00A41067">
          <w:t>d</w:t>
        </w:r>
      </w:ins>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2A511D6" w14:textId="4F7C56FC" w:rsidR="00912892" w:rsidRDefault="009D34C5" w:rsidP="00C35D39">
      <w:pPr>
        <w:pStyle w:val="MDPI31text"/>
      </w:pPr>
      <w:commentRangeStart w:id="12"/>
      <w:r>
        <w:t>In summary</w:t>
      </w:r>
      <w:commentRangeEnd w:id="12"/>
      <w:r w:rsidR="00A41067">
        <w:rPr>
          <w:rStyle w:val="CommentReference"/>
          <w:rFonts w:eastAsia="SimSun"/>
          <w:noProof/>
          <w:snapToGrid/>
          <w:lang w:eastAsia="zh-CN" w:bidi="ar-SA"/>
        </w:rPr>
        <w:commentReference w:id="12"/>
      </w:r>
      <w:r>
        <w:t>, this statistical approach</w:t>
      </w:r>
      <w:del w:id="13" w:author="Michael John Culshaw-Maurer" w:date="2021-02-15T10:16:00Z">
        <w:r w:rsidDel="00A41067">
          <w:delText>,</w:delText>
        </w:r>
      </w:del>
      <w:r>
        <w:t xml:space="preserve"> use</w:t>
      </w:r>
      <w:ins w:id="14" w:author="Michael John Culshaw-Maurer" w:date="2021-02-15T10:16:00Z">
        <w:r w:rsidR="00A41067">
          <w:t>s</w:t>
        </w:r>
      </w:ins>
      <w:del w:id="15" w:author="Michael John Culshaw-Maurer" w:date="2021-02-15T10:16:00Z">
        <w:r w:rsidDel="00A41067">
          <w:delText>d</w:delText>
        </w:r>
      </w:del>
      <w:r>
        <w:t xml:space="preserve"> all of the experimental data to fit a linear-plateau curve for biomass as a function of nitrogen concentration at the level of each experimental sampling date. For each location and each variety nested within location, a </w:t>
      </w:r>
      <w:r w:rsidR="00912892">
        <w:t>CNDC</w:t>
      </w:r>
      <w:r>
        <w:t xml:space="preserve"> was fitted based on join point of the linear-plateau curves (i.e., critical N point). In this way, both the critical N points at the date level and the </w:t>
      </w:r>
      <w:r w:rsidR="00912892">
        <w:t>CNDC</w:t>
      </w:r>
      <w:r>
        <w:t xml:space="preserve"> parameters at the location and the variety nested within location levels are estimated simultaneously.</w:t>
      </w:r>
    </w:p>
    <w:p w14:paraId="0FE27F52" w14:textId="58BC741A" w:rsidR="00912892" w:rsidRPr="00A41067" w:rsidRDefault="00A813C9" w:rsidP="00C35D39">
      <w:pPr>
        <w:pStyle w:val="MDPI31text"/>
      </w:pPr>
      <w:ins w:id="16" w:author="Michael John Culshaw-Maurer" w:date="2021-02-15T10:42:00Z">
        <w:r>
          <w:rPr>
            <w:noProof/>
            <w:snapToGrid/>
          </w:rPr>
          <w:lastRenderedPageBreak/>
          <w:drawing>
            <wp:inline distT="0" distB="0" distL="0" distR="0" wp14:anchorId="750B79AB" wp14:editId="23D7F86A">
              <wp:extent cx="4528022" cy="321798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6211" cy="3230912"/>
                      </a:xfrm>
                      <a:prstGeom prst="rect">
                        <a:avLst/>
                      </a:prstGeom>
                    </pic:spPr>
                  </pic:pic>
                </a:graphicData>
              </a:graphic>
            </wp:inline>
          </w:drawing>
        </w:r>
      </w:ins>
      <w:r w:rsidR="00E13A5A">
        <w:t xml:space="preserve">Using </w:t>
      </w:r>
      <w:r w:rsidR="00E13A5A" w:rsidRPr="00E13A5A">
        <w:rPr>
          <w:i/>
          <w:iCs/>
        </w:rPr>
        <w:t>R</w:t>
      </w:r>
      <w:r w:rsidR="00E13A5A">
        <w:rPr>
          <w:i/>
          <w:iCs/>
        </w:rPr>
        <w:t xml:space="preserve"> </w:t>
      </w:r>
      <w:r w:rsidR="00E13A5A">
        <w:t xml:space="preserve">(source?), the </w:t>
      </w:r>
      <w:r w:rsidR="00E13A5A">
        <w:rPr>
          <w:i/>
          <w:iCs/>
        </w:rPr>
        <w:t>brms</w:t>
      </w:r>
      <w:r w:rsidR="00E13A5A">
        <w:t xml:space="preserve"> package (source?) was used to implement the statistical method outlined by Makowski et al. (2020). The </w:t>
      </w:r>
      <w:r w:rsidR="00E13A5A">
        <w:rPr>
          <w:i/>
          <w:iCs/>
        </w:rPr>
        <w:t>brms</w:t>
      </w:r>
      <w:r w:rsidR="00E13A5A">
        <w:t xml:space="preserve"> package, </w:t>
      </w:r>
      <w:del w:id="17" w:author="Michael John Culshaw-Maurer" w:date="2021-02-15T10:17:00Z">
        <w:r w:rsidR="00E13A5A" w:rsidDel="00A41067">
          <w:delText>built on</w:delText>
        </w:r>
      </w:del>
      <w:ins w:id="18" w:author="Michael John Culshaw-Maurer" w:date="2021-02-15T10:17:00Z">
        <w:r w:rsidR="00A41067">
          <w:t>an interface to</w:t>
        </w:r>
      </w:ins>
      <w:r w:rsidR="00E13A5A">
        <w:t xml:space="preserve"> </w:t>
      </w:r>
      <w:r w:rsidR="00E13A5A">
        <w:rPr>
          <w:i/>
          <w:iCs/>
        </w:rPr>
        <w:t>Stan</w:t>
      </w:r>
      <w:r w:rsidR="00E13A5A">
        <w:t xml:space="preserve"> (source?), was chosen </w:t>
      </w:r>
      <w:del w:id="19" w:author="Michael John Culshaw-Maurer" w:date="2021-02-15T10:17:00Z">
        <w:r w:rsidR="00E13A5A" w:rsidDel="00A41067">
          <w:delText xml:space="preserve">for use </w:delText>
        </w:r>
      </w:del>
      <w:r w:rsidR="00E13A5A">
        <w:t>due to the ability to include group-level (i.e., random effects) which allows for the fit of a single model for all of the experimental data and improves model performance through the inclusion of partial pooling</w:t>
      </w:r>
      <w:ins w:id="20" w:author="Michael John Culshaw-Maurer" w:date="2021-02-15T10:34:00Z">
        <w:r w:rsidR="00B21B49">
          <w:t xml:space="preserve"> (</w:t>
        </w:r>
        <w:commentRangeStart w:id="21"/>
        <w:r w:rsidR="00B21B49">
          <w:t>CITATION</w:t>
        </w:r>
        <w:commentRangeEnd w:id="21"/>
        <w:r w:rsidR="00B21B49">
          <w:rPr>
            <w:rStyle w:val="CommentReference"/>
            <w:rFonts w:eastAsia="SimSun"/>
            <w:noProof/>
            <w:snapToGrid/>
            <w:lang w:eastAsia="zh-CN" w:bidi="ar-SA"/>
          </w:rPr>
          <w:commentReference w:id="21"/>
        </w:r>
        <w:r w:rsidR="00B21B49">
          <w:t>)</w:t>
        </w:r>
      </w:ins>
      <w:r w:rsidR="00E13A5A">
        <w:t>.</w:t>
      </w:r>
      <w:ins w:id="22" w:author="Michael John Culshaw-Maurer" w:date="2021-02-15T10:18:00Z">
        <w:r w:rsidR="00A41067">
          <w:t xml:space="preserve"> The </w:t>
        </w:r>
        <w:r w:rsidR="00A41067">
          <w:rPr>
            <w:i/>
            <w:iCs/>
          </w:rPr>
          <w:t xml:space="preserve">brms </w:t>
        </w:r>
        <w:r w:rsidR="00A41067">
          <w:t>package includes a user-friendly modeling language, robust documentation, and a diverse set of tools to analyze and assess models.</w:t>
        </w:r>
      </w:ins>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model was</w:t>
      </w:r>
      <w:r>
        <w:t xml:space="preserve"> defined from</w:t>
      </w:r>
      <w:r w:rsidR="00D66A7B">
        <w:t xml:space="preserve"> the combination of the two separate expressions defined by Makowski et al. (2020). The first expression 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W = min(</w:t>
            </w:r>
            <w:r>
              <w:t>W</w:t>
            </w:r>
            <w:r>
              <w:rPr>
                <w:vertAlign w:val="subscript"/>
              </w:rPr>
              <w:t>max,i</w:t>
            </w:r>
            <w:r w:rsidRPr="00D66A7B">
              <w:t xml:space="preserve"> + S</w:t>
            </w:r>
            <w:r w:rsidRPr="00D66A7B">
              <w:rPr>
                <w:vertAlign w:val="subscript"/>
              </w:rPr>
              <w:t>i</w:t>
            </w:r>
            <w:r w:rsidRPr="00D66A7B">
              <w:t xml:space="preserve"> * (</w:t>
            </w:r>
            <w:r>
              <w:t>%</w:t>
            </w:r>
            <w:r w:rsidRPr="00D66A7B">
              <w:t>N</w:t>
            </w:r>
            <w:r>
              <w:rPr>
                <w:vertAlign w:val="subscript"/>
              </w:rPr>
              <w:t>Plant</w:t>
            </w:r>
            <w:r w:rsidRPr="00D66A7B">
              <w:t xml:space="preserve"> – </w:t>
            </w:r>
            <w:r>
              <w:t>%</w:t>
            </w:r>
            <w:r w:rsidRPr="00D66A7B">
              <w:t>N</w:t>
            </w:r>
            <w:r>
              <w:rPr>
                <w:vertAlign w:val="subscript"/>
              </w:rPr>
              <w:t>c</w:t>
            </w:r>
            <w:r w:rsidRPr="00D66A7B">
              <w:t xml:space="preserve">), </w:t>
            </w:r>
            <w:r>
              <w:t>W</w:t>
            </w:r>
            <w:r>
              <w:rPr>
                <w:vertAlign w:val="subscript"/>
              </w:rPr>
              <w:t>max,i</w:t>
            </w:r>
            <w:r w:rsidRPr="00D66A7B">
              <w:t>)</w:t>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w:t>
      </w:r>
      <w:r>
        <w:rPr>
          <w:vertAlign w:val="subscript"/>
        </w:rPr>
        <w:t>max,i</w:t>
      </w:r>
      <w:r>
        <w:t xml:space="preserve"> are the slope of the linear-plateau curve and the maximum value of biomass (i.e., plateau) for a given date, respectively, and W and %N</w:t>
      </w:r>
      <w:r>
        <w:rPr>
          <w:vertAlign w:val="subscript"/>
        </w:rPr>
        <w:t>Plant</w:t>
      </w:r>
      <w:r>
        <w:t xml:space="preserve"> have the same meaning as previously defined in this present study. The second expression represents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t>%</w:t>
            </w:r>
            <w:r w:rsidRPr="00D66A7B">
              <w:t>N</w:t>
            </w:r>
            <w:r w:rsidRPr="00D66A7B">
              <w:rPr>
                <w:vertAlign w:val="subscript"/>
              </w:rPr>
              <w:t>c</w:t>
            </w:r>
            <w:r w:rsidRPr="00D66A7B">
              <w:t xml:space="preserve"> = </w:t>
            </w:r>
            <w:r>
              <w:rPr>
                <w:i/>
                <w:iCs/>
              </w:rPr>
              <w:t>a</w:t>
            </w:r>
            <w:r w:rsidRPr="00D66A7B">
              <w:t xml:space="preserve"> * (</w:t>
            </w:r>
            <w:r>
              <w:t>W</w:t>
            </w:r>
            <w:r>
              <w:rPr>
                <w:vertAlign w:val="subscript"/>
              </w:rPr>
              <w:t>max</w:t>
            </w:r>
            <w:r w:rsidRPr="00D66A7B">
              <w:rPr>
                <w:vertAlign w:val="subscript"/>
              </w:rPr>
              <w:t>,</w:t>
            </w:r>
            <w:r>
              <w:rPr>
                <w:vertAlign w:val="subscript"/>
              </w:rPr>
              <w:t>i</w:t>
            </w:r>
            <w:r w:rsidRPr="00D66A7B">
              <w:t xml:space="preserve"> ^ </w:t>
            </w:r>
            <w:r>
              <w:t>(–</w:t>
            </w:r>
            <w:r>
              <w:rPr>
                <w:i/>
                <w:iCs/>
              </w:rPr>
              <w:t>b</w:t>
            </w:r>
            <w:r w:rsidRPr="00D66A7B">
              <w:t>)</w:t>
            </w:r>
            <w:r>
              <w:t>)</w:t>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42A9FA9C"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which define the negative exponential curve and %N</w:t>
      </w:r>
      <w:r w:rsidR="00D66A7B">
        <w:rPr>
          <w:vertAlign w:val="subscript"/>
        </w:rPr>
        <w:t>c</w:t>
      </w:r>
      <w:r w:rsidR="00D66A7B">
        <w:t xml:space="preserve"> and W</w:t>
      </w:r>
      <w:r w:rsidR="00D66A7B">
        <w:rPr>
          <w:vertAlign w:val="subscript"/>
        </w:rPr>
        <w:t>max,</w:t>
      </w:r>
      <w:r>
        <w:rPr>
          <w:vertAlign w:val="subscript"/>
        </w:rPr>
        <w:t xml:space="preserve">i </w:t>
      </w:r>
      <w:r>
        <w:t>have the same meanings as defined above. These two statements were combined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min(</w:t>
            </w:r>
            <w:r>
              <w:t>W</w:t>
            </w:r>
            <w:r w:rsidRPr="00505583">
              <w:rPr>
                <w:vertAlign w:val="subscript"/>
              </w:rPr>
              <w:t>max</w:t>
            </w:r>
            <w:r w:rsidR="00A949FC">
              <w:rPr>
                <w:vertAlign w:val="subscript"/>
              </w:rPr>
              <w:t>,i</w:t>
            </w:r>
            <w:r w:rsidRPr="00505583">
              <w:t xml:space="preserve"> + S</w:t>
            </w:r>
            <w:r w:rsidRPr="00505583">
              <w:rPr>
                <w:vertAlign w:val="subscript"/>
              </w:rPr>
              <w:t>i</w:t>
            </w:r>
            <w:r w:rsidRPr="00505583">
              <w:t xml:space="preserve"> * (</w:t>
            </w:r>
            <w:r>
              <w:t>%</w:t>
            </w:r>
            <w:r w:rsidRPr="00505583">
              <w:t>N</w:t>
            </w:r>
            <w:r>
              <w:rPr>
                <w:vertAlign w:val="subscript"/>
              </w:rPr>
              <w:t>Plant</w:t>
            </w:r>
            <w:r w:rsidRPr="00505583">
              <w:t xml:space="preserve"> </w:t>
            </w:r>
            <w:r>
              <w:t>–</w:t>
            </w:r>
            <w:r w:rsidRPr="00505583">
              <w:t xml:space="preserve"> (</w:t>
            </w:r>
            <w:r>
              <w:rPr>
                <w:i/>
                <w:iCs/>
              </w:rPr>
              <w:t>a</w:t>
            </w:r>
            <w:r>
              <w:t xml:space="preserve"> </w:t>
            </w:r>
            <w:r w:rsidRPr="00505583">
              <w:t>*</w:t>
            </w:r>
            <w:r>
              <w:t xml:space="preserve"> </w:t>
            </w:r>
            <w:r w:rsidRPr="00505583">
              <w:t>(</w:t>
            </w:r>
            <w:r>
              <w:t>W</w:t>
            </w:r>
            <w:r w:rsidRPr="00505583">
              <w:rPr>
                <w:vertAlign w:val="subscript"/>
              </w:rPr>
              <w:t>max</w:t>
            </w:r>
            <w:r w:rsidR="00A949FC">
              <w:rPr>
                <w:vertAlign w:val="subscript"/>
              </w:rPr>
              <w:t>,i</w:t>
            </w:r>
            <w:r w:rsidRPr="00505583">
              <w:t>^(</w:t>
            </w:r>
            <w:r>
              <w:t>–</w:t>
            </w:r>
            <w:r>
              <w:rPr>
                <w:i/>
                <w:iCs/>
              </w:rPr>
              <w:t>b</w:t>
            </w:r>
            <w:r w:rsidRPr="00505583">
              <w:t xml:space="preserve">)))), </w:t>
            </w:r>
            <w:r>
              <w:t>W</w:t>
            </w:r>
            <w:r>
              <w:rPr>
                <w:vertAlign w:val="subscript"/>
              </w:rPr>
              <w:t>max</w:t>
            </w:r>
            <w:r w:rsidR="00A949FC">
              <w:rPr>
                <w:vertAlign w:val="subscript"/>
              </w:rPr>
              <w:t>,i</w:t>
            </w:r>
            <w:r w:rsidRPr="00505583">
              <w:t>)</w:t>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Two group-level (i.e., random) effects were specified for this model. First, the parameters S</w:t>
      </w:r>
      <w:r>
        <w:rPr>
          <w:vertAlign w:val="subscript"/>
        </w:rPr>
        <w:t>i</w:t>
      </w:r>
      <w:r>
        <w:t xml:space="preserve"> and W</w:t>
      </w:r>
      <w:r>
        <w:rPr>
          <w:vertAlign w:val="subscript"/>
        </w:rPr>
        <w:t>max,i</w:t>
      </w:r>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r>
              <w:t>W</w:t>
            </w:r>
            <w:r w:rsidRPr="00A949FC">
              <w:rPr>
                <w:vertAlign w:val="subscript"/>
              </w:rPr>
              <w:t>max</w:t>
            </w:r>
            <w:r>
              <w:rPr>
                <w:vertAlign w:val="subscript"/>
              </w:rPr>
              <w:t>,i</w:t>
            </w:r>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413F4DC2" w:rsidR="00A949FC" w:rsidRPr="00A949FC" w:rsidRDefault="00A949FC" w:rsidP="00D11D6A">
      <w:pPr>
        <w:pStyle w:val="MDPI31text"/>
        <w:ind w:firstLine="0"/>
      </w:pPr>
      <w:r>
        <w:t>where index represents the unique level of each experimental sampling date nested within the variety x location</w:t>
      </w:r>
      <w:del w:id="23" w:author="Michael John Culshaw-Maurer" w:date="2021-02-15T10:33:00Z">
        <w:r w:rsidDel="00B21B49">
          <w:delText xml:space="preserve"> effect</w:delText>
        </w:r>
      </w:del>
      <w:r>
        <w:t xml:space="preserve">.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(1|location</w:t>
            </w:r>
            <w:r w:rsidR="009A190B">
              <w:t>:variety</w:t>
            </w:r>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3E2BE722" w:rsidR="009D34C5" w:rsidRDefault="009D34C5" w:rsidP="009D34C5">
      <w:pPr>
        <w:pStyle w:val="MDPI31text"/>
      </w:pPr>
      <w:r>
        <w:lastRenderedPageBreak/>
        <w:t xml:space="preserve">The </w:t>
      </w:r>
      <w:r>
        <w:rPr>
          <w:i/>
          <w:iCs/>
        </w:rPr>
        <w:t>brms</w:t>
      </w:r>
      <w:r>
        <w:t xml:space="preserve"> model was fit using 4 chains and 5000 iterations with 2000 warmups per chain. The priors for this model were chosen both based on expert knowledge (i.e., previously reported values)</w:t>
      </w:r>
      <w:ins w:id="24" w:author="Michael John Culshaw-Maurer" w:date="2021-02-15T10:42:00Z">
        <w:r w:rsidR="00C37386">
          <w:t xml:space="preserve">, </w:t>
        </w:r>
      </w:ins>
      <w:del w:id="25" w:author="Michael John Culshaw-Maurer" w:date="2021-02-15T10:42:00Z">
        <w:r w:rsidDel="00C37386">
          <w:delText xml:space="preserve"> and </w:delText>
        </w:r>
      </w:del>
      <w:r>
        <w:t>empirical observations</w:t>
      </w:r>
      <w:ins w:id="26" w:author="Michael John Culshaw-Maurer" w:date="2021-02-15T10:42:00Z">
        <w:r w:rsidR="00C37386">
          <w:t xml:space="preserve">, and </w:t>
        </w:r>
      </w:ins>
      <w:ins w:id="27" w:author="Michael John Culshaw-Maurer" w:date="2021-02-15T10:43:00Z">
        <w:r w:rsidR="00C37386">
          <w:t>the joint prior predictive distribution (</w:t>
        </w:r>
        <w:commentRangeStart w:id="28"/>
        <w:r w:rsidR="00C37386">
          <w:t>CITATION</w:t>
        </w:r>
      </w:ins>
      <w:commentRangeEnd w:id="28"/>
      <w:ins w:id="29" w:author="Michael John Culshaw-Maurer" w:date="2021-02-15T10:48:00Z">
        <w:r w:rsidR="00C37386">
          <w:rPr>
            <w:rStyle w:val="CommentReference"/>
            <w:rFonts w:eastAsia="SimSun"/>
            <w:noProof/>
            <w:snapToGrid/>
            <w:lang w:eastAsia="zh-CN" w:bidi="ar-SA"/>
          </w:rPr>
          <w:commentReference w:id="28"/>
        </w:r>
      </w:ins>
      <w:ins w:id="30" w:author="Michael John Culshaw-Maurer" w:date="2021-02-15T10:43:00Z">
        <w:r w:rsidR="00C37386">
          <w:t>)</w:t>
        </w:r>
      </w:ins>
      <w:ins w:id="31" w:author="Michael John Culshaw-Maurer" w:date="2021-02-15T10:49:00Z">
        <w:r w:rsidR="00192967">
          <w:t xml:space="preserve">, ie if a set of relatively uninformative priors </w:t>
        </w:r>
      </w:ins>
      <w:ins w:id="32" w:author="Michael John Culshaw-Maurer" w:date="2021-02-15T10:50:00Z">
        <w:r w:rsidR="00192967">
          <w:t>led to biologically or physically impossible predictions, the prior ranges were narrowed</w:t>
        </w:r>
      </w:ins>
      <w:r>
        <w:t>.</w:t>
      </w:r>
      <w:ins w:id="33" w:author="Michael John Culshaw-Maurer" w:date="2021-02-15T10:50:00Z">
        <w:r w:rsidR="00192967">
          <w:t xml:space="preserve"> This is particularly important for hyperparameters dealing with the standard deviation between groups in a hier</w:t>
        </w:r>
      </w:ins>
      <w:ins w:id="34" w:author="Michael John Culshaw-Maurer" w:date="2021-02-15T10:51:00Z">
        <w:r w:rsidR="00192967">
          <w:t>archical model.</w:t>
        </w:r>
      </w:ins>
      <w:r>
        <w:t xml:space="preserve"> A summary of the prior model values and their sources is given below (Table 5).</w:t>
      </w:r>
    </w:p>
    <w:p w14:paraId="31216CEA" w14:textId="35DAE02C" w:rsidR="009D34C5" w:rsidRDefault="009D34C5" w:rsidP="009D34C5">
      <w:pPr>
        <w:pStyle w:val="MDPI41tablecaption"/>
      </w:pPr>
      <w:commentRangeStart w:id="35"/>
      <w:r>
        <w:rPr>
          <w:b/>
        </w:rPr>
        <w:t>Table 5.</w:t>
      </w:r>
      <w:r>
        <w:t xml:space="preserve"> </w:t>
      </w:r>
      <w:commentRangeEnd w:id="35"/>
      <w:r w:rsidR="00EF401E">
        <w:rPr>
          <w:rStyle w:val="CommentReference"/>
          <w:rFonts w:eastAsia="SimSun" w:cs="Times New Roman"/>
          <w:noProof/>
          <w:lang w:eastAsia="zh-CN" w:bidi="ar-SA"/>
        </w:rPr>
        <w:commentReference w:id="35"/>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r>
        <w:rPr>
          <w:i/>
          <w:iCs/>
        </w:rPr>
        <w:t>nls</w:t>
      </w:r>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r w:rsidR="007D08B2">
        <w:rPr>
          <w:i/>
          <w:iCs/>
        </w:rPr>
        <w:t>a</w:t>
      </w:r>
      <w:r w:rsidR="007D08B2">
        <w:t xml:space="preserve"> and </w:t>
      </w:r>
      <w:r w:rsidR="007D08B2">
        <w:rPr>
          <w:i/>
          <w:iCs/>
        </w:rPr>
        <w:t>b</w:t>
      </w:r>
      <w:r w:rsidR="007D08B2">
        <w:t xml:space="preserve">. The estimate for the upper boundary of the credible interval was determined from the 0.95 quantile value for parameter </w:t>
      </w:r>
      <w:r w:rsidR="007D08B2">
        <w:rPr>
          <w:i/>
          <w:iCs/>
        </w:rPr>
        <w:t>a</w:t>
      </w:r>
      <w:r w:rsidR="007D08B2">
        <w:t xml:space="preserve"> and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618B814" w:rsidR="00CE6895" w:rsidRDefault="00443337" w:rsidP="00443337">
      <w:pPr>
        <w:pStyle w:val="MDPI31text"/>
      </w:pPr>
      <w:r>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ins w:id="36" w:author="Michael John Culshaw-Maurer" w:date="2021-02-15T10:52:00Z">
        <w:r w:rsidR="00192967">
          <w:t xml:space="preserve">. This true credible region was calculated by generating </w:t>
        </w:r>
      </w:ins>
      <w:ins w:id="37" w:author="Michael John Culshaw-Maurer" w:date="2021-02-15T10:54:00Z">
        <w:r w:rsidR="00192967">
          <w:t xml:space="preserve">predicted </w:t>
        </w:r>
      </w:ins>
      <w:ins w:id="38" w:author="Michael John Culshaw-Maurer" w:date="2021-02-15T10:56:00Z">
        <w:r w:rsidR="00192967">
          <w:t>%N</w:t>
        </w:r>
      </w:ins>
      <w:ins w:id="39" w:author="Michael John Culshaw-Maurer" w:date="2021-02-15T10:54:00Z">
        <w:r w:rsidR="00192967">
          <w:t xml:space="preserve"> values along a sequence of discrete </w:t>
        </w:r>
      </w:ins>
      <w:ins w:id="40" w:author="Michael John Culshaw-Maurer" w:date="2021-02-15T10:56:00Z">
        <w:r w:rsidR="00192967">
          <w:t>biomass</w:t>
        </w:r>
      </w:ins>
      <w:ins w:id="41" w:author="Michael John Culshaw-Maurer" w:date="2021-02-15T10:54:00Z">
        <w:r w:rsidR="00192967">
          <w:t xml:space="preserve"> values</w:t>
        </w:r>
      </w:ins>
      <w:ins w:id="42" w:author="Michael John Culshaw-Maurer" w:date="2021-02-15T10:55:00Z">
        <w:r w:rsidR="00192967">
          <w:t xml:space="preserve"> for a given location x variety. For each </w:t>
        </w:r>
      </w:ins>
      <w:ins w:id="43" w:author="Michael John Culshaw-Maurer" w:date="2021-02-15T10:56:00Z">
        <w:r w:rsidR="00192967">
          <w:t>discrete biomass value, X predictions were made using draws from the posterior distribution, allowing for the calculation of 0.</w:t>
        </w:r>
      </w:ins>
      <w:ins w:id="44" w:author="Michael John Culshaw-Maurer" w:date="2021-02-15T10:57:00Z">
        <w:r w:rsidR="00192967">
          <w:t>05, 0.5, and 0.95 quantiles for %N at that biomass value. By connecting the points for each quantile across the range of biomass value</w:t>
        </w:r>
      </w:ins>
      <w:ins w:id="45" w:author="Michael John Culshaw-Maurer" w:date="2021-02-15T10:58:00Z">
        <w:r w:rsidR="00192967">
          <w:t>s, we can draw the median curve with a 95% credible interval.</w:t>
        </w:r>
      </w:ins>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commentRangeStart w:id="46"/>
      <w:r>
        <w:t xml:space="preserve">Using the previously identified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values falls outside of the credible interval.</w:t>
      </w:r>
      <w:commentRangeEnd w:id="46"/>
      <w:r w:rsidR="00192967">
        <w:rPr>
          <w:rStyle w:val="CommentReference"/>
          <w:rFonts w:eastAsia="SimSun"/>
          <w:noProof/>
          <w:snapToGrid/>
          <w:lang w:eastAsia="zh-CN" w:bidi="ar-SA"/>
        </w:rPr>
        <w:commentReference w:id="46"/>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levels using this method</w:t>
      </w:r>
      <w:r>
        <w:t xml:space="preserve">. </w:t>
      </w:r>
      <w:r w:rsidR="00912892">
        <w:lastRenderedPageBreak/>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B2CD1D9" w:rsidR="00DB0D7A" w:rsidRDefault="00CD1A83" w:rsidP="00E400ED">
      <w:pPr>
        <w:pStyle w:val="MDPI31text"/>
      </w:pPr>
      <w:r>
        <w:t xml:space="preserve">This same method was also used to compared the </w:t>
      </w:r>
      <w:r w:rsidR="00D11D6A">
        <w:t>CNDCs</w:t>
      </w:r>
      <w:r>
        <w:t xml:space="preserve"> fitted in the present study to the </w:t>
      </w:r>
      <w:r w:rsidR="00D11D6A">
        <w:t>CNDCs</w:t>
      </w:r>
      <w:r>
        <w:t xml:space="preserve"> published in previous studies (i.e., Ben Abdallah et al., 2016; Giletto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47"/>
      <w:r>
        <w:t xml:space="preserve">(Figure </w:t>
      </w:r>
      <w:r w:rsidR="00684D62">
        <w:t>3</w:t>
      </w:r>
      <w:r>
        <w:t xml:space="preserve">). </w:t>
      </w:r>
      <w:commentRangeEnd w:id="47"/>
      <w:r w:rsidR="00684D62">
        <w:rPr>
          <w:rStyle w:val="CommentReference"/>
          <w:rFonts w:eastAsia="SimSun"/>
          <w:noProof/>
          <w:snapToGrid/>
          <w:lang w:eastAsia="zh-CN" w:bidi="ar-SA"/>
        </w:rPr>
        <w:commentReference w:id="47"/>
      </w:r>
      <w:r>
        <w:t xml:space="preserve">The individual linear-plateau curves fitted to each experimental sampling date for each variety within location is presented </w:t>
      </w:r>
      <w:r w:rsidR="0077548F">
        <w:t xml:space="preserve">in the </w:t>
      </w:r>
      <w:commentRangeStart w:id="48"/>
      <w:r w:rsidR="0077548F">
        <w:t>Appendix</w:t>
      </w:r>
      <w:commentRangeEnd w:id="48"/>
      <w:r>
        <w:rPr>
          <w:rStyle w:val="CommentReference"/>
          <w:rFonts w:eastAsia="SimSun"/>
          <w:noProof/>
          <w:snapToGrid/>
          <w:lang w:eastAsia="zh-CN" w:bidi="ar-SA"/>
        </w:rPr>
        <w:commentReference w:id="48"/>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5A589DC3" w14:textId="77777777" w:rsidR="0077548F" w:rsidRDefault="0077548F" w:rsidP="0077548F">
      <w:pPr>
        <w:pStyle w:val="MDPI51figurecaption"/>
        <w:ind w:left="425" w:right="425"/>
        <w:jc w:val="both"/>
      </w:pPr>
      <w:r>
        <w:rPr>
          <w:b/>
        </w:rPr>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[i] used to fit the linear-plateau curves are displayed for each location x variety interaction.</w:t>
      </w:r>
    </w:p>
    <w:p w14:paraId="4B3FB8AE" w14:textId="4F0599D7"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Markies Russet, and Bannock Russet (0.179, 0.165, 0.155, and 0.140, respectively). The difference between Innovator and Umatilla Russet, Markies Russet, and Bannock Russet was significant, while all other differences between varieties was not significant. For Canada, Russet Burbank had significantly greater value for parameter </w:t>
      </w:r>
      <w:r>
        <w:rPr>
          <w:i/>
          <w:iCs/>
        </w:rPr>
        <w:t>b</w:t>
      </w:r>
      <w:r>
        <w:t xml:space="preserve"> (0.489) than Shepody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quantifying uncertainty </w:t>
      </w:r>
      <w:r>
        <w:t xml:space="preserve">and differences </w:t>
      </w:r>
      <w:r w:rsidR="007322A6">
        <w:t>in these parameter values alone is not sufficient to describe the combined uncertainty in critical N concentration.</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1312C969" w:rsidR="004777CA" w:rsidRDefault="00876407" w:rsidP="00C35D39">
      <w:pPr>
        <w:pStyle w:val="MDPI31text"/>
      </w:pPr>
      <w:r>
        <w:t>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Shepody, having a symmetrical distribution. There are also differences in 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3BABF021" w14:textId="77777777" w:rsidR="00C35D39" w:rsidRDefault="00C35D39" w:rsidP="00C35D39">
      <w:pPr>
        <w:pStyle w:val="MDPI51figurecaption"/>
        <w:ind w:left="425" w:right="425"/>
        <w:jc w:val="both"/>
      </w:pPr>
      <w:commentRangeStart w:id="49"/>
      <w:r>
        <w:rPr>
          <w:b/>
        </w:rPr>
        <w:t xml:space="preserve">Figure </w:t>
      </w:r>
      <w:commentRangeEnd w:id="49"/>
      <w:r w:rsidR="00B21B49">
        <w:rPr>
          <w:rStyle w:val="CommentReference"/>
          <w:rFonts w:eastAsia="SimSun"/>
          <w:noProof/>
          <w:lang w:eastAsia="zh-CN" w:bidi="ar-SA"/>
        </w:rPr>
        <w:commentReference w:id="49"/>
      </w:r>
      <w:r>
        <w:rPr>
          <w:b/>
        </w:rPr>
        <w:t xml:space="preserve">4. </w:t>
      </w:r>
      <w:r>
        <w:rPr>
          <w:bCs/>
        </w:rPr>
        <w:t xml:space="preserve">Comparison of methods to quantify uncertainty in critical nitrogen dilution curve values. Solid black line represent critical nitrogen dilution curve from median posterior values for parameters </w:t>
      </w:r>
      <w:r>
        <w:rPr>
          <w:bCs/>
          <w:i/>
          <w:iCs/>
        </w:rPr>
        <w:t>a</w:t>
      </w:r>
      <w:r>
        <w:rPr>
          <w:bCs/>
        </w:rPr>
        <w:t xml:space="preserve"> and </w:t>
      </w:r>
      <w:r>
        <w:rPr>
          <w:bCs/>
          <w:i/>
          <w:iCs/>
        </w:rPr>
        <w:t xml:space="preserve">b </w:t>
      </w:r>
      <w:r w:rsidRPr="00A44D4B">
        <w:rPr>
          <w:b/>
          <w:u w:val="single"/>
        </w:rPr>
        <w:t>or</w:t>
      </w:r>
      <w:r>
        <w:rPr>
          <w:bCs/>
        </w:rPr>
        <w:t xml:space="preserve"> this represent the median critical nitrogen concentration value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Grey shaded region represents the credible region (lower bound, 5% quantile; upper bound, 95% quantile) for the critical nitrogen concentration values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Dotted lines represents non-linear regression estimate for the upper and lower bound of the credible interval based on subsequent fit of negative exponential curve using the same equation form as the critical nitrogen dilution curve. 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(Conserv. Low) and upper (Conserv.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r>
              <w:t>Conserv.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r>
              <w:t>Conserv.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r w:rsidRPr="0070729E">
              <w:t>Markies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r w:rsidRPr="0070729E">
              <w:t>Shepody</w:t>
            </w:r>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50"/>
      <w:r>
        <w:t>Appendix</w:t>
      </w:r>
      <w:commentRangeEnd w:id="50"/>
      <w:r>
        <w:rPr>
          <w:rStyle w:val="CommentReference"/>
          <w:rFonts w:eastAsia="SimSun"/>
          <w:noProof/>
          <w:snapToGrid/>
          <w:lang w:eastAsia="zh-CN" w:bidi="ar-SA"/>
        </w:rPr>
        <w:commentReference w:id="50"/>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51"/>
      <w:r>
        <w:t>approximately 5 Mg ha</w:t>
      </w:r>
      <w:r>
        <w:rPr>
          <w:vertAlign w:val="superscript"/>
        </w:rPr>
        <w:t>-1</w:t>
      </w:r>
      <w:commentRangeEnd w:id="51"/>
      <w:r>
        <w:rPr>
          <w:rStyle w:val="CommentReference"/>
          <w:rFonts w:eastAsia="SimSun"/>
          <w:noProof/>
          <w:snapToGrid/>
          <w:lang w:eastAsia="zh-CN" w:bidi="ar-SA"/>
        </w:rPr>
        <w:commentReference w:id="51"/>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Shepody were significantly greater than that for Minnesota x Russet Burbank at biomass values of </w:t>
      </w:r>
      <w:commentRangeStart w:id="52"/>
      <w:r>
        <w:t>approximately 2 Mg ha</w:t>
      </w:r>
      <w:r>
        <w:rPr>
          <w:vertAlign w:val="superscript"/>
        </w:rPr>
        <w:t>-1</w:t>
      </w:r>
      <w:commentRangeEnd w:id="52"/>
      <w:r>
        <w:rPr>
          <w:rStyle w:val="CommentReference"/>
          <w:rFonts w:eastAsia="SimSun"/>
          <w:noProof/>
          <w:snapToGrid/>
          <w:lang w:eastAsia="zh-CN" w:bidi="ar-SA"/>
        </w:rPr>
        <w:commentReference w:id="52"/>
      </w:r>
      <w:r>
        <w:t>. All of the Argentina varieties had critical N concentration values significantly greater than Minnesota x Russet Burbank, except for at a biomass value of 1.0 Mg ha</w:t>
      </w:r>
      <w:r>
        <w:rPr>
          <w:vertAlign w:val="superscript"/>
        </w:rPr>
        <w:t>-1</w:t>
      </w:r>
      <w:r>
        <w:t>. The difference in critical N concentration between Minnesota x Russet Burbank and the varieties in Argentina was in some cases greater than 2 g N 100 g</w:t>
      </w:r>
      <w:r>
        <w:rPr>
          <w:vertAlign w:val="superscript"/>
        </w:rPr>
        <w:t>-1</w:t>
      </w:r>
      <w:r>
        <w:t>.</w:t>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This indicates that evaluation of uncertainty at the level of CNDC parameter may lead to erroneous conclusions.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 that there are significant differences between some Genotypes (e.g., Russet Burbank and Dakota Russet) while there are not significant differences between other Genotypes (e.g., Russet Burbank and Dakota Russet) 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Russet Burbank x Minnesota and all other location x variety levels fitted in the present study. Blue points indicate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r w:rsidR="00EC0D18" w:rsidRPr="00C914C8">
        <w:t>Bélanger et al., 2001</w:t>
      </w:r>
      <w:r w:rsidR="00EC0D18">
        <w:t>)</w:t>
      </w:r>
      <w:r>
        <w:t xml:space="preserve"> was significantly greater for both Canada x Russet Burbank and Canada x Shepody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(Giletto and Echeverría, 2015) was significantly less than that from the present CNDCs for biomass levels of greater than approximately 5 Mg ha</w:t>
      </w:r>
      <w:r w:rsidR="00EC0D18">
        <w:rPr>
          <w:vertAlign w:val="superscript"/>
        </w:rPr>
        <w:t>-1</w:t>
      </w:r>
      <w:r w:rsidR="00EC0D18">
        <w:t>. For biomass levels less than 5 Mg ha</w:t>
      </w:r>
      <w:r w:rsidR="00EC0D18">
        <w:rPr>
          <w:vertAlign w:val="superscript"/>
        </w:rPr>
        <w:t>-1</w:t>
      </w:r>
      <w:r w:rsidR="00DE3276">
        <w:t>, the critical N concentration is either significantly greater than or not significantly different than that from the present study. The magnitude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The critical N concentration from the previously developed CNDCs for Belgium (Ben Abdulla et al., 2016) were significantly greater than the than from the CNDCs developed in the present study. While the magnitude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While this evaluation of different statistical methods to calculate a CNDC from the same set of data cannot direct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Location appears to be a more important factor for determining N dilution in potato than variety</w:t>
      </w:r>
    </w:p>
    <w:p w14:paraId="4C00B086" w14:textId="664DE5E8" w:rsidR="00CE4D41" w:rsidRDefault="00CE4D41" w:rsidP="00CE4D41">
      <w:pPr>
        <w:pStyle w:val="MDPI31text"/>
        <w:numPr>
          <w:ilvl w:val="0"/>
          <w:numId w:val="40"/>
        </w:numPr>
      </w:pPr>
      <w:r>
        <w:t>Based on the work of Giletto et al. (2020) this would be due to differences in bulking across Environmental conditions</w:t>
      </w:r>
    </w:p>
    <w:p w14:paraId="5579DB55" w14:textId="0C8AA3CC" w:rsidR="00CE4D41" w:rsidRDefault="00CE4D41" w:rsidP="00CE4D41">
      <w:pPr>
        <w:pStyle w:val="MDPI31text"/>
        <w:numPr>
          <w:ilvl w:val="0"/>
          <w:numId w:val="40"/>
        </w:numPr>
      </w:pPr>
      <w:r>
        <w:t>Even controlling for variety across locations, Genotype is less important than Environment for determining critical N concentration</w:t>
      </w:r>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In other case, like Belgium, perhaps this has to do with more clustering and less spread in experimental? Some bias in the selection criteria that results in upwardly biased critical N points?</w:t>
      </w:r>
    </w:p>
    <w:p w14:paraId="59B0AD12" w14:textId="0149A77C" w:rsidR="000A5B75" w:rsidRDefault="000A5B75" w:rsidP="000A5B75">
      <w:pPr>
        <w:pStyle w:val="MDPI31text"/>
        <w:numPr>
          <w:ilvl w:val="0"/>
          <w:numId w:val="40"/>
        </w:numPr>
      </w:pPr>
      <w:r>
        <w:t xml:space="preserve">The inclusion of all of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53"/>
      <w:r>
        <w:t>Conclusions</w:t>
      </w:r>
      <w:commentRangeEnd w:id="53"/>
      <w:r w:rsidR="00B21B49">
        <w:rPr>
          <w:rStyle w:val="CommentReference"/>
          <w:rFonts w:eastAsia="SimSun"/>
          <w:b w:val="0"/>
          <w:noProof/>
          <w:snapToGrid/>
          <w:lang w:eastAsia="zh-CN" w:bidi="ar-SA"/>
        </w:rPr>
        <w:commentReference w:id="53"/>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1"/>
      <w:headerReference w:type="default" r:id="rId22"/>
      <w:footerReference w:type="default" r:id="rId23"/>
      <w:headerReference w:type="first" r:id="rId24"/>
      <w:footerReference w:type="first" r:id="rId25"/>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ichael John Culshaw-Maurer" w:date="2021-02-15T10:09:00Z" w:initials="MJC">
    <w:p w14:paraId="09349B3B" w14:textId="022C23BD" w:rsidR="00192967" w:rsidRDefault="00192967">
      <w:pPr>
        <w:pStyle w:val="CommentText"/>
      </w:pPr>
      <w:r>
        <w:rPr>
          <w:rStyle w:val="CommentReference"/>
        </w:rPr>
        <w:annotationRef/>
      </w:r>
      <w:r>
        <w:t>Lack of? Or is it a complex relationship?</w:t>
      </w:r>
    </w:p>
  </w:comment>
  <w:comment w:id="5" w:author="Brian Bohman" w:date="2021-02-14T19:13:00Z" w:initials="BB">
    <w:p w14:paraId="67C4966D" w14:textId="3AAC4139" w:rsidR="00192967" w:rsidRDefault="00192967">
      <w:pPr>
        <w:pStyle w:val="CommentText"/>
      </w:pPr>
      <w:r>
        <w:rPr>
          <w:rStyle w:val="CommentReference"/>
        </w:rPr>
        <w:annotationRef/>
      </w:r>
      <w:r>
        <w:t>Any ideas on a good source for difference in total biomass/yield/harvest index across GxE?</w:t>
      </w:r>
    </w:p>
  </w:comment>
  <w:comment w:id="8" w:author="Brian Bohman" w:date="2021-02-14T19:02:00Z" w:initials="BB">
    <w:p w14:paraId="6F93CBD8" w14:textId="0ADC1CE9" w:rsidR="00192967" w:rsidRDefault="00192967">
      <w:pPr>
        <w:pStyle w:val="CommentText"/>
      </w:pPr>
      <w:r>
        <w:rPr>
          <w:rStyle w:val="CommentReference"/>
        </w:rPr>
        <w:annotationRef/>
      </w:r>
      <w:r>
        <w:t>Need to add this! Also need to decide if the appendix will contain all values or just newly reported values…</w:t>
      </w:r>
    </w:p>
  </w:comment>
  <w:comment w:id="9" w:author="Brian Bohman" w:date="2021-02-14T15:39:00Z" w:initials="BB">
    <w:p w14:paraId="458CFB82" w14:textId="1EC97AB1" w:rsidR="00192967" w:rsidRDefault="00192967">
      <w:pPr>
        <w:pStyle w:val="CommentText"/>
      </w:pPr>
      <w:r>
        <w:rPr>
          <w:rStyle w:val="CommentReference"/>
        </w:rPr>
        <w:annotationRef/>
      </w:r>
      <w:r>
        <w:t>Need to update these summary values.</w:t>
      </w:r>
    </w:p>
  </w:comment>
  <w:comment w:id="10" w:author="Brian Bohman" w:date="2021-02-14T15:39:00Z" w:initials="BB">
    <w:p w14:paraId="494E69EF" w14:textId="21EFC5F2" w:rsidR="00192967" w:rsidRDefault="00192967">
      <w:pPr>
        <w:pStyle w:val="CommentText"/>
      </w:pPr>
      <w:r>
        <w:rPr>
          <w:rStyle w:val="CommentReference"/>
        </w:rPr>
        <w:annotationRef/>
      </w:r>
      <w:r>
        <w:t>Need to add this data to the analysis!</w:t>
      </w:r>
    </w:p>
  </w:comment>
  <w:comment w:id="12" w:author="Michael John Culshaw-Maurer" w:date="2021-02-15T10:20:00Z" w:initials="MJC">
    <w:p w14:paraId="72FC73FC" w14:textId="2159CF15" w:rsidR="00192967" w:rsidRDefault="00192967">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21" w:author="Michael John Culshaw-Maurer" w:date="2021-02-15T10:34:00Z" w:initials="MJC">
    <w:p w14:paraId="2BBE73BD" w14:textId="408CC08C" w:rsidR="00192967" w:rsidRDefault="00192967">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28" w:author="Michael John Culshaw-Maurer" w:date="2021-02-15T10:48:00Z" w:initials="MJC">
    <w:p w14:paraId="09D4F69D" w14:textId="64954DB7" w:rsidR="00192967" w:rsidRDefault="00192967">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35" w:author="Brian Bohman" w:date="2021-02-14T17:51:00Z" w:initials="BB">
    <w:p w14:paraId="2A6901D4" w14:textId="06150518" w:rsidR="00192967" w:rsidRDefault="00192967">
      <w:pPr>
        <w:pStyle w:val="CommentText"/>
      </w:pPr>
      <w:r>
        <w:rPr>
          <w:rStyle w:val="CommentReference"/>
        </w:rPr>
        <w:annotationRef/>
      </w:r>
      <w:r>
        <w:t>Needs to be updated…</w:t>
      </w:r>
    </w:p>
  </w:comment>
  <w:comment w:id="46" w:author="Michael John Culshaw-Maurer" w:date="2021-02-15T10:59:00Z" w:initials="MJC">
    <w:p w14:paraId="5DCE3B3D" w14:textId="77777777" w:rsidR="00192967" w:rsidRDefault="00192967">
      <w:pPr>
        <w:pStyle w:val="CommentText"/>
      </w:pPr>
      <w:r>
        <w:rPr>
          <w:rStyle w:val="CommentReference"/>
        </w:rPr>
        <w:annotationRef/>
      </w:r>
      <w:r>
        <w:t>I’m not actually sure this is the best way to calculate this. I think the most appropriate method (which I know we did at one point) is to take the grid of biomass values and generate</w:t>
      </w:r>
      <w:r w:rsidR="005B379F">
        <w:t xml:space="preserv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F06F33" w:rsidRDefault="00F06F33">
      <w:pPr>
        <w:pStyle w:val="CommentText"/>
      </w:pPr>
    </w:p>
    <w:p w14:paraId="35B47FA9" w14:textId="241EA93C" w:rsidR="00F06F33" w:rsidRDefault="00F06F33">
      <w:pPr>
        <w:pStyle w:val="CommentText"/>
      </w:pPr>
      <w:r>
        <w:t>I also included a little demo of how these approaches can give different answers, I put it in a script called direct_diff_vs_median_interval_overlap.R</w:t>
      </w:r>
      <w:r>
        <w:br/>
      </w:r>
    </w:p>
  </w:comment>
  <w:comment w:id="47" w:author="Brian Bohman" w:date="2021-02-14T19:42:00Z" w:initials="BB">
    <w:p w14:paraId="47B2279A" w14:textId="6495EDF3" w:rsidR="00192967" w:rsidRDefault="00192967">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48" w:author="Brian Bohman" w:date="2021-02-14T19:40:00Z" w:initials="BB">
    <w:p w14:paraId="2C4471C4" w14:textId="21C9A5E8" w:rsidR="00192967" w:rsidRDefault="00192967">
      <w:pPr>
        <w:pStyle w:val="CommentText"/>
      </w:pPr>
      <w:r>
        <w:rPr>
          <w:rStyle w:val="CommentReference"/>
        </w:rPr>
        <w:annotationRef/>
      </w:r>
      <w:r>
        <w:t>Need to add this! Currently separate document…</w:t>
      </w:r>
    </w:p>
  </w:comment>
  <w:comment w:id="49" w:author="Michael John Culshaw-Maurer" w:date="2021-02-15T10:40:00Z" w:initials="MJC">
    <w:p w14:paraId="60017E17" w14:textId="4C502356" w:rsidR="00192967" w:rsidRDefault="00192967">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50" w:author="Brian Bohman" w:date="2021-02-14T21:29:00Z" w:initials="BB">
    <w:p w14:paraId="31654142" w14:textId="77777777" w:rsidR="00192967" w:rsidRDefault="00192967" w:rsidP="00C35D39">
      <w:pPr>
        <w:pStyle w:val="CommentText"/>
      </w:pPr>
      <w:r>
        <w:rPr>
          <w:rStyle w:val="CommentReference"/>
        </w:rPr>
        <w:annotationRef/>
      </w:r>
      <w:r>
        <w:t>Need to add… Graphs created just not formatted for the manuscript yet!</w:t>
      </w:r>
    </w:p>
  </w:comment>
  <w:comment w:id="51" w:author="Brian Bohman" w:date="2021-02-14T21:34:00Z" w:initials="BB">
    <w:p w14:paraId="14854829" w14:textId="77777777" w:rsidR="00192967" w:rsidRDefault="00192967" w:rsidP="00C35D39">
      <w:pPr>
        <w:pStyle w:val="CommentText"/>
      </w:pPr>
      <w:r>
        <w:rPr>
          <w:rStyle w:val="CommentReference"/>
        </w:rPr>
        <w:annotationRef/>
      </w:r>
      <w:r>
        <w:t>Can add specific values for each level…</w:t>
      </w:r>
    </w:p>
  </w:comment>
  <w:comment w:id="52" w:author="Brian Bohman" w:date="2021-02-14T21:38:00Z" w:initials="BB">
    <w:p w14:paraId="582E15CC" w14:textId="77777777" w:rsidR="00192967" w:rsidRDefault="00192967" w:rsidP="00C35D39">
      <w:pPr>
        <w:pStyle w:val="CommentText"/>
      </w:pPr>
      <w:r>
        <w:rPr>
          <w:rStyle w:val="CommentReference"/>
        </w:rPr>
        <w:annotationRef/>
      </w:r>
      <w:r>
        <w:t>Can add in exact values here too…</w:t>
      </w:r>
    </w:p>
  </w:comment>
  <w:comment w:id="53" w:author="Michael John Culshaw-Maurer" w:date="2021-02-15T10:35:00Z" w:initials="MJC">
    <w:p w14:paraId="375581CB" w14:textId="0E83B20B" w:rsidR="00192967" w:rsidRDefault="00192967">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0"/>
  <w15:commentEx w15:paraId="67C4966D" w15:done="0"/>
  <w15:commentEx w15:paraId="6F93CBD8" w15:done="0"/>
  <w15:commentEx w15:paraId="458CFB82" w15:done="0"/>
  <w15:commentEx w15:paraId="494E69EF" w15:done="0"/>
  <w15:commentEx w15:paraId="72FC73FC" w15:done="0"/>
  <w15:commentEx w15:paraId="2BBE73BD" w15:done="0"/>
  <w15:commentEx w15:paraId="09D4F69D" w15:done="0"/>
  <w15:commentEx w15:paraId="2A6901D4" w15:done="0"/>
  <w15:commentEx w15:paraId="35B47FA9" w15:done="0"/>
  <w15:commentEx w15:paraId="47B2279A" w15:done="0"/>
  <w15:commentEx w15:paraId="2C4471C4" w15:done="0"/>
  <w15:commentEx w15:paraId="60017E17" w15:done="0"/>
  <w15:commentEx w15:paraId="31654142" w15:done="0"/>
  <w15:commentEx w15:paraId="14854829" w15:done="0"/>
  <w15:commentEx w15:paraId="582E15CC"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D3F4D0" w16cex:dateUtc="2021-02-15T01:13:00Z"/>
  <w16cex:commentExtensible w16cex:durableId="23D3F247" w16cex:dateUtc="2021-02-15T01:02:00Z"/>
  <w16cex:commentExtensible w16cex:durableId="23D3C2C0" w16cex:dateUtc="2021-02-14T21:39:00Z"/>
  <w16cex:commentExtensible w16cex:durableId="23D3C2AF" w16cex:dateUtc="2021-02-14T21:39:00Z"/>
  <w16cex:commentExtensible w16cex:durableId="23D4C953" w16cex:dateUtc="2021-02-15T18:20:00Z"/>
  <w16cex:commentExtensible w16cex:durableId="23D4CCA2" w16cex:dateUtc="2021-02-15T18:34:00Z"/>
  <w16cex:commentExtensible w16cex:durableId="23D4CFFE" w16cex:dateUtc="2021-02-15T18:48:00Z"/>
  <w16cex:commentExtensible w16cex:durableId="23D3E1AA" w16cex:dateUtc="2021-02-14T23:51:00Z"/>
  <w16cex:commentExtensible w16cex:durableId="23D4D279" w16cex:dateUtc="2021-02-15T18:59:00Z"/>
  <w16cex:commentExtensible w16cex:durableId="23D3FB99" w16cex:dateUtc="2021-02-15T01:42:00Z"/>
  <w16cex:commentExtensible w16cex:durableId="23D3FB43" w16cex:dateUtc="2021-02-15T01:40:00Z"/>
  <w16cex:commentExtensible w16cex:durableId="23D4CE24" w16cex:dateUtc="2021-02-15T18:40:00Z"/>
  <w16cex:commentExtensible w16cex:durableId="23D414A9" w16cex:dateUtc="2021-02-15T03:29:00Z"/>
  <w16cex:commentExtensible w16cex:durableId="23D41601" w16cex:dateUtc="2021-02-15T03:34:00Z"/>
  <w16cex:commentExtensible w16cex:durableId="23D416C5" w16cex:dateUtc="2021-02-15T03:3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67C4966D" w16cid:durableId="23D3F4D0"/>
  <w16cid:commentId w16cid:paraId="6F93CBD8" w16cid:durableId="23D3F247"/>
  <w16cid:commentId w16cid:paraId="458CFB82" w16cid:durableId="23D3C2C0"/>
  <w16cid:commentId w16cid:paraId="494E69EF" w16cid:durableId="23D3C2AF"/>
  <w16cid:commentId w16cid:paraId="72FC73FC" w16cid:durableId="23D4C953"/>
  <w16cid:commentId w16cid:paraId="2BBE73BD" w16cid:durableId="23D4CCA2"/>
  <w16cid:commentId w16cid:paraId="09D4F69D" w16cid:durableId="23D4CFFE"/>
  <w16cid:commentId w16cid:paraId="2A6901D4" w16cid:durableId="23D3E1AA"/>
  <w16cid:commentId w16cid:paraId="35B47FA9" w16cid:durableId="23D4D279"/>
  <w16cid:commentId w16cid:paraId="47B2279A" w16cid:durableId="23D3FB99"/>
  <w16cid:commentId w16cid:paraId="2C4471C4" w16cid:durableId="23D3FB43"/>
  <w16cid:commentId w16cid:paraId="60017E17" w16cid:durableId="23D4CE24"/>
  <w16cid:commentId w16cid:paraId="31654142" w16cid:durableId="23D414A9"/>
  <w16cid:commentId w16cid:paraId="14854829" w16cid:durableId="23D41601"/>
  <w16cid:commentId w16cid:paraId="582E15CC" w16cid:durableId="23D416C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CF6DD" w14:textId="77777777" w:rsidR="00C4546B" w:rsidRDefault="00C4546B">
      <w:pPr>
        <w:spacing w:line="240" w:lineRule="auto"/>
      </w:pPr>
      <w:r>
        <w:separator/>
      </w:r>
    </w:p>
  </w:endnote>
  <w:endnote w:type="continuationSeparator" w:id="0">
    <w:p w14:paraId="25DFFC68" w14:textId="77777777" w:rsidR="00C4546B" w:rsidRDefault="00C45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192967" w:rsidRPr="003900EE" w:rsidRDefault="00192967"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192967" w:rsidRDefault="00192967"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192967" w:rsidRPr="00372FCD" w:rsidRDefault="00192967"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F660A" w14:textId="77777777" w:rsidR="00C4546B" w:rsidRDefault="00C4546B">
      <w:pPr>
        <w:spacing w:line="240" w:lineRule="auto"/>
      </w:pPr>
      <w:r>
        <w:separator/>
      </w:r>
    </w:p>
  </w:footnote>
  <w:footnote w:type="continuationSeparator" w:id="0">
    <w:p w14:paraId="2C636A03" w14:textId="77777777" w:rsidR="00C4546B" w:rsidRDefault="00C454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192967" w:rsidRDefault="00192967"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192967" w:rsidRDefault="00192967"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192967" w:rsidRPr="005764BF" w:rsidRDefault="00192967"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192967" w:rsidRPr="00BF3AEE" w14:paraId="474C94B7" w14:textId="77777777" w:rsidTr="00BF3AEE">
      <w:trPr>
        <w:trHeight w:val="686"/>
      </w:trPr>
      <w:tc>
        <w:tcPr>
          <w:tcW w:w="3679" w:type="dxa"/>
          <w:shd w:val="clear" w:color="auto" w:fill="auto"/>
          <w:vAlign w:val="center"/>
        </w:tcPr>
        <w:p w14:paraId="561C50F1" w14:textId="77777777" w:rsidR="00192967" w:rsidRPr="00AA09A4" w:rsidRDefault="00192967"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192967" w:rsidRPr="00AA09A4" w:rsidRDefault="00192967"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192967" w:rsidRPr="00AA09A4" w:rsidRDefault="00192967"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192967" w:rsidRPr="000F2327" w:rsidRDefault="00192967"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41BB8"/>
    <w:rsid w:val="0015044B"/>
    <w:rsid w:val="001534C8"/>
    <w:rsid w:val="00156AA4"/>
    <w:rsid w:val="00172E9F"/>
    <w:rsid w:val="00192967"/>
    <w:rsid w:val="0019729B"/>
    <w:rsid w:val="001B6D71"/>
    <w:rsid w:val="001C0E58"/>
    <w:rsid w:val="001C41DD"/>
    <w:rsid w:val="001C4771"/>
    <w:rsid w:val="001D7819"/>
    <w:rsid w:val="001E14E8"/>
    <w:rsid w:val="001E2AEB"/>
    <w:rsid w:val="00203D21"/>
    <w:rsid w:val="0021013B"/>
    <w:rsid w:val="002169F3"/>
    <w:rsid w:val="002211AB"/>
    <w:rsid w:val="00225F7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1F86"/>
    <w:rsid w:val="002A575A"/>
    <w:rsid w:val="002A59F9"/>
    <w:rsid w:val="002B6D9A"/>
    <w:rsid w:val="002D07BE"/>
    <w:rsid w:val="002D33F3"/>
    <w:rsid w:val="002E59CB"/>
    <w:rsid w:val="002E5AF0"/>
    <w:rsid w:val="00316AA6"/>
    <w:rsid w:val="00320B32"/>
    <w:rsid w:val="00326141"/>
    <w:rsid w:val="00336369"/>
    <w:rsid w:val="00340F91"/>
    <w:rsid w:val="003516D8"/>
    <w:rsid w:val="00353446"/>
    <w:rsid w:val="00374012"/>
    <w:rsid w:val="003812FB"/>
    <w:rsid w:val="003903CE"/>
    <w:rsid w:val="00393C23"/>
    <w:rsid w:val="0039536D"/>
    <w:rsid w:val="00396805"/>
    <w:rsid w:val="003D08AD"/>
    <w:rsid w:val="00401D30"/>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958A4"/>
    <w:rsid w:val="00497FB2"/>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77D2C"/>
    <w:rsid w:val="00580DE5"/>
    <w:rsid w:val="005B0B7A"/>
    <w:rsid w:val="005B379F"/>
    <w:rsid w:val="005B5DF5"/>
    <w:rsid w:val="005C29DC"/>
    <w:rsid w:val="005D3097"/>
    <w:rsid w:val="00601376"/>
    <w:rsid w:val="00607366"/>
    <w:rsid w:val="00613799"/>
    <w:rsid w:val="006314CC"/>
    <w:rsid w:val="006373DE"/>
    <w:rsid w:val="00637995"/>
    <w:rsid w:val="00661462"/>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A1935"/>
    <w:rsid w:val="008C4D09"/>
    <w:rsid w:val="008D5EC4"/>
    <w:rsid w:val="008F26EB"/>
    <w:rsid w:val="008F501F"/>
    <w:rsid w:val="00912892"/>
    <w:rsid w:val="009154D2"/>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80942"/>
    <w:rsid w:val="00A813C9"/>
    <w:rsid w:val="00A86264"/>
    <w:rsid w:val="00A919FD"/>
    <w:rsid w:val="00A926EE"/>
    <w:rsid w:val="00A949FC"/>
    <w:rsid w:val="00A94A54"/>
    <w:rsid w:val="00A96F9F"/>
    <w:rsid w:val="00AA09A4"/>
    <w:rsid w:val="00AB297A"/>
    <w:rsid w:val="00AB453F"/>
    <w:rsid w:val="00AC2131"/>
    <w:rsid w:val="00AC6B68"/>
    <w:rsid w:val="00AC782D"/>
    <w:rsid w:val="00AD1E2D"/>
    <w:rsid w:val="00B03F74"/>
    <w:rsid w:val="00B101D1"/>
    <w:rsid w:val="00B13037"/>
    <w:rsid w:val="00B21B49"/>
    <w:rsid w:val="00B2380C"/>
    <w:rsid w:val="00B308D3"/>
    <w:rsid w:val="00B45D75"/>
    <w:rsid w:val="00B5245F"/>
    <w:rsid w:val="00B52CA5"/>
    <w:rsid w:val="00B6210E"/>
    <w:rsid w:val="00B6254F"/>
    <w:rsid w:val="00B66B31"/>
    <w:rsid w:val="00B802F5"/>
    <w:rsid w:val="00B83BB0"/>
    <w:rsid w:val="00B84C80"/>
    <w:rsid w:val="00BA5E43"/>
    <w:rsid w:val="00BB3F4E"/>
    <w:rsid w:val="00BC4295"/>
    <w:rsid w:val="00BC648C"/>
    <w:rsid w:val="00BD101A"/>
    <w:rsid w:val="00BD65AE"/>
    <w:rsid w:val="00BF1A1C"/>
    <w:rsid w:val="00BF3AEE"/>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6EB3"/>
    <w:rsid w:val="00D66A7B"/>
    <w:rsid w:val="00D770F6"/>
    <w:rsid w:val="00D8367C"/>
    <w:rsid w:val="00D90E70"/>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4973"/>
    <w:rsid w:val="00E05153"/>
    <w:rsid w:val="00E13A5A"/>
    <w:rsid w:val="00E33E3C"/>
    <w:rsid w:val="00E359F3"/>
    <w:rsid w:val="00E400ED"/>
    <w:rsid w:val="00E51A12"/>
    <w:rsid w:val="00E61FF9"/>
    <w:rsid w:val="00E63B3E"/>
    <w:rsid w:val="00E65B5D"/>
    <w:rsid w:val="00E77500"/>
    <w:rsid w:val="00EA38DB"/>
    <w:rsid w:val="00EB5A02"/>
    <w:rsid w:val="00EB69E4"/>
    <w:rsid w:val="00EC0D18"/>
    <w:rsid w:val="00EC0E19"/>
    <w:rsid w:val="00ED13E8"/>
    <w:rsid w:val="00ED23BD"/>
    <w:rsid w:val="00EE46A8"/>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2.xml"/><Relationship Id="rId27"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1057</TotalTime>
  <Pages>20</Pages>
  <Words>6163</Words>
  <Characters>35135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Michael John Culshaw-Maurer</cp:lastModifiedBy>
  <cp:revision>111</cp:revision>
  <dcterms:created xsi:type="dcterms:W3CDTF">2021-01-15T00:31:00Z</dcterms:created>
  <dcterms:modified xsi:type="dcterms:W3CDTF">2021-02-15T19:13:00Z</dcterms:modified>
</cp:coreProperties>
</file>