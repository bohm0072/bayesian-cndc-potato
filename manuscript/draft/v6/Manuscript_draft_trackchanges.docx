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525AE" w14:textId="4305E9A0" w:rsidR="008970F9" w:rsidRPr="006423F7" w:rsidRDefault="008970F9" w:rsidP="003561D2">
      <w:pPr>
        <w:pStyle w:val="Body"/>
        <w:rPr>
          <w:b/>
          <w:bCs/>
        </w:rPr>
      </w:pPr>
      <w:r w:rsidRPr="006423F7">
        <w:rPr>
          <w:b/>
          <w:bCs/>
        </w:rPr>
        <w:t>Quantifying</w:t>
      </w:r>
      <w:del w:id="0" w:author="Brian Bohman" w:date="2021-08-25T10:46:00Z">
        <w:r w:rsidRPr="006423F7" w:rsidDel="00F0040A">
          <w:rPr>
            <w:b/>
            <w:bCs/>
          </w:rPr>
          <w:delText xml:space="preserve"> the uncertainty in</w:delText>
        </w:r>
      </w:del>
      <w:r w:rsidRPr="006423F7">
        <w:rPr>
          <w:b/>
          <w:bCs/>
        </w:rPr>
        <w:t xml:space="preserve"> critical N </w:t>
      </w:r>
      <w:ins w:id="1" w:author="Brian Bohman" w:date="2021-08-25T10:46:00Z">
        <w:r w:rsidR="00F0040A">
          <w:rPr>
            <w:b/>
            <w:bCs/>
          </w:rPr>
          <w:t>dilution curves</w:t>
        </w:r>
      </w:ins>
      <w:del w:id="2" w:author="Brian Bohman" w:date="2021-08-25T10:46:00Z">
        <w:r w:rsidRPr="006423F7" w:rsidDel="00F0040A">
          <w:rPr>
            <w:b/>
            <w:bCs/>
          </w:rPr>
          <w:delText>concentration</w:delText>
        </w:r>
      </w:del>
      <w:r w:rsidRPr="006423F7">
        <w:rPr>
          <w:b/>
          <w:bCs/>
        </w:rPr>
        <w:t xml:space="preserve"> for potato using Bayesian methods.</w:t>
      </w:r>
    </w:p>
    <w:p w14:paraId="19735057" w14:textId="77777777" w:rsidR="008970F9" w:rsidRDefault="008970F9" w:rsidP="003561D2">
      <w:pPr>
        <w:pStyle w:val="Body"/>
      </w:pPr>
    </w:p>
    <w:p w14:paraId="77DDE20F" w14:textId="60417E6B" w:rsidR="008970F9" w:rsidRDefault="008970F9" w:rsidP="003561D2">
      <w:pPr>
        <w:pStyle w:val="Body"/>
        <w:rPr>
          <w:ins w:id="3" w:author="Brian Bohman" w:date="2021-08-25T11:22:00Z"/>
        </w:rPr>
      </w:pPr>
      <w:r w:rsidRPr="00E2096D">
        <w:t>Brian J. Bohman</w:t>
      </w:r>
      <w:ins w:id="4" w:author="Brian Bohman" w:date="2021-08-25T11:32:00Z">
        <w:r w:rsidR="00F138CF" w:rsidRPr="00D76AB3">
          <w:rPr>
            <w:vertAlign w:val="superscript"/>
          </w:rPr>
          <w:t>1</w:t>
        </w:r>
      </w:ins>
      <w:r w:rsidRPr="00E2096D">
        <w:t>, Michael J. Culshaw-Maurer</w:t>
      </w:r>
      <w:ins w:id="5" w:author="Brian Bohman" w:date="2021-08-25T11:32:00Z">
        <w:r w:rsidR="00F138CF">
          <w:rPr>
            <w:vertAlign w:val="superscript"/>
          </w:rPr>
          <w:t>2</w:t>
        </w:r>
      </w:ins>
      <w:r w:rsidRPr="00E2096D">
        <w:t xml:space="preserve">, </w:t>
      </w:r>
      <w:proofErr w:type="spellStart"/>
      <w:r w:rsidRPr="00E2096D">
        <w:t>Feriel</w:t>
      </w:r>
      <w:proofErr w:type="spellEnd"/>
      <w:r w:rsidRPr="00E2096D">
        <w:t xml:space="preserve"> Ben Abdallah</w:t>
      </w:r>
      <w:ins w:id="6" w:author="Brian Bohman" w:date="2021-08-25T11:32:00Z">
        <w:r w:rsidR="00F138CF">
          <w:rPr>
            <w:vertAlign w:val="superscript"/>
          </w:rPr>
          <w:t>3</w:t>
        </w:r>
      </w:ins>
      <w:r w:rsidRPr="00E2096D">
        <w:t xml:space="preserve">, </w:t>
      </w:r>
      <w:r>
        <w:t>Claudia Giletto</w:t>
      </w:r>
      <w:ins w:id="7" w:author="Brian Bohman" w:date="2021-08-25T11:32:00Z">
        <w:r w:rsidR="00F138CF">
          <w:rPr>
            <w:vertAlign w:val="superscript"/>
          </w:rPr>
          <w:t>4</w:t>
        </w:r>
      </w:ins>
      <w:r>
        <w:t>, Gilles Bélanger</w:t>
      </w:r>
      <w:ins w:id="8" w:author="Brian Bohman" w:date="2021-08-25T11:32:00Z">
        <w:r w:rsidR="00F138CF">
          <w:rPr>
            <w:vertAlign w:val="superscript"/>
          </w:rPr>
          <w:t>5</w:t>
        </w:r>
      </w:ins>
      <w:r>
        <w:t xml:space="preserve">, </w:t>
      </w:r>
      <w:r w:rsidRPr="00E2096D">
        <w:t>Fabi</w:t>
      </w:r>
      <w:r>
        <w:t>á</w:t>
      </w:r>
      <w:r w:rsidRPr="00E2096D">
        <w:t>n</w:t>
      </w:r>
      <w:r>
        <w:t xml:space="preserve"> G.,</w:t>
      </w:r>
      <w:r w:rsidRPr="00E2096D">
        <w:t xml:space="preserve"> Fern</w:t>
      </w:r>
      <w:r>
        <w:t>á</w:t>
      </w:r>
      <w:r w:rsidRPr="00E2096D">
        <w:t>ndez</w:t>
      </w:r>
      <w:ins w:id="9" w:author="Brian Bohman" w:date="2021-08-25T11:31:00Z">
        <w:r w:rsidR="00F138CF" w:rsidRPr="00D76AB3">
          <w:rPr>
            <w:vertAlign w:val="superscript"/>
          </w:rPr>
          <w:t>1</w:t>
        </w:r>
      </w:ins>
      <w:r w:rsidRPr="00E2096D">
        <w:t xml:space="preserve">, </w:t>
      </w:r>
      <w:proofErr w:type="spellStart"/>
      <w:r w:rsidRPr="00E2096D">
        <w:t>Yuxin</w:t>
      </w:r>
      <w:proofErr w:type="spellEnd"/>
      <w:r w:rsidRPr="00E2096D">
        <w:t xml:space="preserve"> Miao</w:t>
      </w:r>
      <w:ins w:id="10" w:author="Brian Bohman" w:date="2021-08-25T11:31:00Z">
        <w:r w:rsidR="00F138CF" w:rsidRPr="00D76AB3">
          <w:rPr>
            <w:vertAlign w:val="superscript"/>
          </w:rPr>
          <w:t>1</w:t>
        </w:r>
      </w:ins>
      <w:r w:rsidRPr="00E2096D">
        <w:t>, David J. Mulla</w:t>
      </w:r>
      <w:ins w:id="11" w:author="Brian Bohman" w:date="2021-08-25T11:31:00Z">
        <w:r w:rsidR="00F138CF" w:rsidRPr="00D76AB3">
          <w:rPr>
            <w:vertAlign w:val="superscript"/>
          </w:rPr>
          <w:t>1</w:t>
        </w:r>
      </w:ins>
      <w:r w:rsidRPr="00E2096D">
        <w:t>, and Carl J. Rosen</w:t>
      </w:r>
      <w:ins w:id="12" w:author="Brian Bohman" w:date="2021-08-25T11:31:00Z">
        <w:r w:rsidR="00F138CF" w:rsidRPr="00D76AB3">
          <w:rPr>
            <w:vertAlign w:val="superscript"/>
          </w:rPr>
          <w:t>1</w:t>
        </w:r>
      </w:ins>
      <w:ins w:id="13" w:author="Brian Bohman" w:date="2021-08-25T11:32:00Z">
        <w:r w:rsidR="00F138CF">
          <w:rPr>
            <w:vertAlign w:val="superscript"/>
          </w:rPr>
          <w:t>*</w:t>
        </w:r>
      </w:ins>
    </w:p>
    <w:p w14:paraId="5AA71CEB" w14:textId="7B417D84" w:rsidR="00F138CF" w:rsidRDefault="00F138CF" w:rsidP="00F138CF">
      <w:pPr>
        <w:pStyle w:val="Body"/>
        <w:numPr>
          <w:ilvl w:val="0"/>
          <w:numId w:val="35"/>
        </w:numPr>
        <w:rPr>
          <w:ins w:id="14" w:author="Brian Bohman" w:date="2021-08-25T11:33:00Z"/>
        </w:rPr>
      </w:pPr>
      <w:ins w:id="15" w:author="Brian Bohman" w:date="2021-08-25T11:33:00Z">
        <w:r>
          <w:t>Department of Soil, Water, and Climate, University of Minnesota. 1991 Upper Buford Circle, St. Paul MN 55108</w:t>
        </w:r>
      </w:ins>
    </w:p>
    <w:p w14:paraId="22DDB9D8" w14:textId="25736337" w:rsidR="00F138CF" w:rsidRDefault="00F138CF" w:rsidP="00F138CF">
      <w:pPr>
        <w:pStyle w:val="Body"/>
        <w:numPr>
          <w:ilvl w:val="0"/>
          <w:numId w:val="35"/>
        </w:numPr>
        <w:rPr>
          <w:ins w:id="16" w:author="Brian Bohman" w:date="2021-08-25T11:34:00Z"/>
        </w:rPr>
      </w:pPr>
      <w:proofErr w:type="spellStart"/>
      <w:ins w:id="17" w:author="Brian Bohman" w:date="2021-08-25T11:34:00Z">
        <w:r>
          <w:t>CyVerse</w:t>
        </w:r>
        <w:proofErr w:type="spellEnd"/>
        <w:r>
          <w:t>, University of Arizona.</w:t>
        </w:r>
      </w:ins>
    </w:p>
    <w:p w14:paraId="56B20D52" w14:textId="762DEEE1" w:rsidR="00F138CF" w:rsidRDefault="00F138CF" w:rsidP="00F138CF">
      <w:pPr>
        <w:pStyle w:val="Body"/>
        <w:numPr>
          <w:ilvl w:val="0"/>
          <w:numId w:val="35"/>
        </w:numPr>
        <w:rPr>
          <w:ins w:id="18" w:author="Brian Bohman" w:date="2021-08-25T11:34:00Z"/>
        </w:rPr>
      </w:pPr>
      <w:ins w:id="19" w:author="Brian Bohman" w:date="2021-08-25T11:34:00Z">
        <w:r w:rsidRPr="00D20541">
          <w:t>Production</w:t>
        </w:r>
        <w:r>
          <w:t xml:space="preserve">s in Agriculture </w:t>
        </w:r>
        <w:r w:rsidRPr="00D20541">
          <w:t>Department, Crop Production Unit, Walloon Agricultural Research Centre</w:t>
        </w:r>
        <w:r>
          <w:t>.</w:t>
        </w:r>
      </w:ins>
    </w:p>
    <w:p w14:paraId="5B323176" w14:textId="11802C79" w:rsidR="00F138CF" w:rsidRDefault="00F138CF" w:rsidP="00F138CF">
      <w:pPr>
        <w:pStyle w:val="Body"/>
        <w:numPr>
          <w:ilvl w:val="0"/>
          <w:numId w:val="35"/>
        </w:numPr>
        <w:rPr>
          <w:ins w:id="20" w:author="Brian Bohman" w:date="2021-08-25T11:35:00Z"/>
        </w:rPr>
      </w:pPr>
      <w:ins w:id="21" w:author="Brian Bohman" w:date="2021-08-25T11:35:00Z">
        <w:r w:rsidRPr="00F138CF">
          <w:t xml:space="preserve">Unidad </w:t>
        </w:r>
        <w:proofErr w:type="spellStart"/>
        <w:r w:rsidRPr="00F138CF">
          <w:t>Integrada</w:t>
        </w:r>
        <w:proofErr w:type="spellEnd"/>
        <w:r w:rsidRPr="00F138CF">
          <w:t xml:space="preserve"> </w:t>
        </w:r>
        <w:proofErr w:type="spellStart"/>
        <w:r w:rsidRPr="00F138CF">
          <w:t>Balcarce</w:t>
        </w:r>
        <w:proofErr w:type="spellEnd"/>
        <w:r w:rsidRPr="00F138CF">
          <w:t xml:space="preserve">, </w:t>
        </w:r>
        <w:proofErr w:type="spellStart"/>
        <w:r w:rsidRPr="00F138CF">
          <w:t>Facultad</w:t>
        </w:r>
        <w:proofErr w:type="spellEnd"/>
        <w:r w:rsidRPr="00F138CF">
          <w:t xml:space="preserve"> de </w:t>
        </w:r>
        <w:proofErr w:type="spellStart"/>
        <w:r w:rsidRPr="00F138CF">
          <w:t>Ciencias</w:t>
        </w:r>
        <w:proofErr w:type="spellEnd"/>
        <w:r w:rsidRPr="00F138CF">
          <w:t xml:space="preserve"> </w:t>
        </w:r>
        <w:proofErr w:type="spellStart"/>
        <w:r w:rsidRPr="00F138CF">
          <w:t>Agrarias</w:t>
        </w:r>
        <w:proofErr w:type="spellEnd"/>
        <w:r w:rsidRPr="00F138CF">
          <w:t xml:space="preserve"> (</w:t>
        </w:r>
        <w:proofErr w:type="spellStart"/>
        <w:r w:rsidRPr="00F138CF">
          <w:t>UNMdP</w:t>
        </w:r>
        <w:proofErr w:type="spellEnd"/>
        <w:r w:rsidRPr="00F138CF">
          <w:t xml:space="preserve">)-INTA </w:t>
        </w:r>
        <w:proofErr w:type="spellStart"/>
        <w:r w:rsidRPr="00F138CF">
          <w:t>Balcarce</w:t>
        </w:r>
        <w:proofErr w:type="spellEnd"/>
        <w:r>
          <w:t>.</w:t>
        </w:r>
        <w:r w:rsidRPr="00F138CF">
          <w:t xml:space="preserve"> </w:t>
        </w:r>
        <w:proofErr w:type="spellStart"/>
        <w:r w:rsidRPr="00F138CF">
          <w:t>Ruta</w:t>
        </w:r>
        <w:proofErr w:type="spellEnd"/>
        <w:r w:rsidRPr="00F138CF">
          <w:t xml:space="preserve"> 226 km 73,5 (7620) </w:t>
        </w:r>
        <w:proofErr w:type="spellStart"/>
        <w:r w:rsidRPr="00F138CF">
          <w:t>Balcarce</w:t>
        </w:r>
        <w:proofErr w:type="spellEnd"/>
        <w:r w:rsidRPr="00F138CF">
          <w:t>, Buenos Aires, Argentina</w:t>
        </w:r>
      </w:ins>
    </w:p>
    <w:p w14:paraId="7D36DBC5" w14:textId="2EAECD32" w:rsidR="00F138CF" w:rsidRDefault="00F138CF">
      <w:pPr>
        <w:pStyle w:val="Body"/>
        <w:numPr>
          <w:ilvl w:val="0"/>
          <w:numId w:val="35"/>
        </w:numPr>
        <w:rPr>
          <w:ins w:id="22" w:author="Brian Bohman" w:date="2021-08-25T11:32:00Z"/>
        </w:rPr>
        <w:pPrChange w:id="23" w:author="Brian Bohman" w:date="2021-08-25T11:33:00Z">
          <w:pPr>
            <w:pStyle w:val="Body"/>
          </w:pPr>
        </w:pPrChange>
      </w:pPr>
      <w:ins w:id="24" w:author="Brian Bohman" w:date="2021-08-25T11:36:00Z">
        <w:r w:rsidRPr="00F138CF">
          <w:t>Science and Technology Branch, Agriculture and Agri-Food Canada, Québec City, Canada</w:t>
        </w:r>
      </w:ins>
    </w:p>
    <w:p w14:paraId="545BC15D" w14:textId="3358399D" w:rsidR="00F138CF" w:rsidRPr="00E2096D" w:rsidRDefault="00F138CF" w:rsidP="003561D2">
      <w:pPr>
        <w:pStyle w:val="Body"/>
      </w:pPr>
      <w:ins w:id="25" w:author="Brian Bohman" w:date="2021-08-25T11:32:00Z">
        <w:r>
          <w:t>* Corresponding Author: rosen006@umn.edu</w:t>
        </w:r>
      </w:ins>
    </w:p>
    <w:p w14:paraId="16364C18" w14:textId="77777777" w:rsidR="008970F9" w:rsidRDefault="008970F9" w:rsidP="008970F9">
      <w:r>
        <w:br w:type="page"/>
      </w:r>
    </w:p>
    <w:p w14:paraId="39C58EC8" w14:textId="08C5F929" w:rsidR="008970F9" w:rsidRPr="00261370" w:rsidRDefault="008970F9" w:rsidP="003561D2">
      <w:pPr>
        <w:pStyle w:val="Body"/>
      </w:pPr>
      <w:r w:rsidRPr="00B5307A">
        <w:rPr>
          <w:b/>
          <w:u w:val="single"/>
        </w:rPr>
        <w:lastRenderedPageBreak/>
        <w:t>Abstract</w:t>
      </w:r>
      <w:r w:rsidRPr="00B5307A">
        <w:rPr>
          <w:bCs/>
        </w:rPr>
        <w:t>:</w:t>
      </w:r>
      <w:r w:rsidRPr="00261370">
        <w:rPr>
          <w:b/>
        </w:rPr>
        <w:t xml:space="preserve"> </w:t>
      </w:r>
      <w:r w:rsidRPr="008970F9">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8970F9">
        <w:rPr>
          <w:vertAlign w:val="subscript"/>
        </w:rPr>
        <w:t>c</w:t>
      </w:r>
      <w:r w:rsidRPr="008970F9">
        <w:t>]. This study implements a hierarchical Bayesian framework to develop CNDCs for previously published and newly reported experimental data, systematically evaluates the difference in %N</w:t>
      </w:r>
      <w:r w:rsidRPr="008970F9">
        <w:rPr>
          <w:vertAlign w:val="subscript"/>
        </w:rPr>
        <w:t>c</w:t>
      </w:r>
      <w:r w:rsidRPr="008970F9">
        <w:t xml:space="preserve"> across G </w:t>
      </w:r>
      <w:ins w:id="26" w:author="Brian Bohman" w:date="2021-08-25T10:47:00Z">
        <w:r w:rsidR="00F0040A">
          <w:t>×</w:t>
        </w:r>
      </w:ins>
      <w:del w:id="27" w:author="Brian Bohman" w:date="2021-08-25T10:47:00Z">
        <w:r w:rsidRPr="008970F9" w:rsidDel="00F0040A">
          <w:delText>x</w:delText>
        </w:r>
      </w:del>
      <w:r w:rsidRPr="008970F9">
        <w:t xml:space="preserve"> E effects, and directly compares CNDCs from the Bayesian framework to CNDCs from conventional statistical methods. Differences in %N</w:t>
      </w:r>
      <w:r w:rsidRPr="008970F9">
        <w:rPr>
          <w:vertAlign w:val="subscript"/>
        </w:rPr>
        <w:t>c</w:t>
      </w:r>
      <w:r w:rsidRPr="008970F9">
        <w:t xml:space="preserve"> were primarily the result of differences in </w:t>
      </w:r>
      <w:commentRangeStart w:id="28"/>
      <w:r w:rsidRPr="008970F9">
        <w:t>E</w:t>
      </w:r>
      <w:commentRangeEnd w:id="28"/>
      <w:r w:rsidR="00B068FD">
        <w:rPr>
          <w:rStyle w:val="CommentReference"/>
          <w:rFonts w:ascii="Palatino Linotype" w:eastAsia="SimSun" w:hAnsi="Palatino Linotype"/>
          <w:noProof/>
          <w:color w:val="000000"/>
          <w:lang w:eastAsia="zh-CN"/>
        </w:rPr>
        <w:commentReference w:id="28"/>
      </w:r>
      <w:r w:rsidRPr="008970F9">
        <w:t>, while G, within a given E, had a lesser effect. In addition to using the median value for %N</w:t>
      </w:r>
      <w:r w:rsidRPr="008970F9">
        <w:rPr>
          <w:vertAlign w:val="subscript"/>
        </w:rPr>
        <w:t>c</w:t>
      </w:r>
      <w:r w:rsidRPr="008970F9">
        <w:t xml:space="preserve"> (i.e., CNDC), the boundary values for the credible region (i.e., </w:t>
      </w:r>
      <w:proofErr w:type="spellStart"/>
      <w:r w:rsidRPr="008970F9">
        <w:t>CNDC</w:t>
      </w:r>
      <w:r w:rsidRPr="008970F9">
        <w:rPr>
          <w:vertAlign w:val="subscript"/>
        </w:rPr>
        <w:t>lo</w:t>
      </w:r>
      <w:proofErr w:type="spellEnd"/>
      <w:r w:rsidRPr="008970F9">
        <w:t xml:space="preserve"> and </w:t>
      </w:r>
      <w:proofErr w:type="spellStart"/>
      <w:r w:rsidRPr="008970F9">
        <w:t>CNDC</w:t>
      </w:r>
      <w:r w:rsidRPr="008970F9">
        <w:rPr>
          <w:vertAlign w:val="subscript"/>
        </w:rPr>
        <w:t>up</w:t>
      </w:r>
      <w:proofErr w:type="spellEnd"/>
      <w:r w:rsidRPr="008970F9">
        <w:t xml:space="preserve">) should be used in calculation of N nutrition index (and other calculations) to account for and propagate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w:t>
      </w:r>
      <w:commentRangeStart w:id="29"/>
      <w:r w:rsidRPr="008970F9">
        <w:t>method</w:t>
      </w:r>
      <w:commentRangeEnd w:id="29"/>
      <w:r w:rsidR="00B068FD">
        <w:rPr>
          <w:rStyle w:val="CommentReference"/>
          <w:rFonts w:ascii="Palatino Linotype" w:eastAsia="SimSun" w:hAnsi="Palatino Linotype"/>
          <w:noProof/>
          <w:color w:val="000000"/>
          <w:lang w:eastAsia="zh-CN"/>
        </w:rPr>
        <w:commentReference w:id="29"/>
      </w:r>
      <w:r w:rsidRPr="008970F9">
        <w:t>. Overall, this study provides additional evidence that %N</w:t>
      </w:r>
      <w:r w:rsidRPr="008970F9">
        <w:rPr>
          <w:vertAlign w:val="subscript"/>
        </w:rPr>
        <w:t>c</w:t>
      </w:r>
      <w:r w:rsidRPr="008970F9">
        <w:t xml:space="preserve"> is dependent upon G </w:t>
      </w:r>
      <w:ins w:id="30" w:author="Brian Bohman" w:date="2021-08-25T10:47:00Z">
        <w:r w:rsidR="00F0040A">
          <w:t>×</w:t>
        </w:r>
      </w:ins>
      <w:del w:id="31" w:author="Brian Bohman" w:date="2021-08-25T10:47:00Z">
        <w:r w:rsidRPr="008970F9" w:rsidDel="00F0040A">
          <w:delText>x</w:delText>
        </w:r>
      </w:del>
      <w:r w:rsidRPr="008970F9">
        <w:t xml:space="preserve"> E interactions; therefore, evaluation of crop N status or N use efficiency must account for variation in %N</w:t>
      </w:r>
      <w:r w:rsidRPr="008970F9">
        <w:rPr>
          <w:vertAlign w:val="subscript"/>
        </w:rPr>
        <w:t>c</w:t>
      </w:r>
      <w:r w:rsidRPr="008970F9">
        <w:t xml:space="preserve"> across G </w:t>
      </w:r>
      <w:ins w:id="32" w:author="Brian Bohman" w:date="2021-08-25T10:47:00Z">
        <w:r w:rsidR="00F0040A">
          <w:t>×</w:t>
        </w:r>
      </w:ins>
      <w:del w:id="33" w:author="Brian Bohman" w:date="2021-08-25T10:47:00Z">
        <w:r w:rsidRPr="008970F9" w:rsidDel="00F0040A">
          <w:delText>x</w:delText>
        </w:r>
      </w:del>
      <w:r w:rsidRPr="008970F9">
        <w:t xml:space="preserve"> E interactions.</w:t>
      </w:r>
    </w:p>
    <w:p w14:paraId="6B035CCE" w14:textId="77777777" w:rsidR="008970F9" w:rsidRDefault="008970F9" w:rsidP="003561D2">
      <w:pPr>
        <w:pStyle w:val="Body"/>
      </w:pPr>
    </w:p>
    <w:p w14:paraId="7B0C35FB" w14:textId="77777777" w:rsidR="008970F9" w:rsidRPr="00261370" w:rsidRDefault="008970F9" w:rsidP="003561D2">
      <w:pPr>
        <w:pStyle w:val="Body"/>
      </w:pPr>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1E7FD4CC" w14:textId="77777777" w:rsidR="008970F9" w:rsidRDefault="008970F9" w:rsidP="008970F9">
      <w:r>
        <w:br w:type="page"/>
      </w:r>
    </w:p>
    <w:p w14:paraId="3FE9E7DA" w14:textId="77777777" w:rsidR="00E072BF" w:rsidRDefault="00E072BF" w:rsidP="00E072BF">
      <w:pPr>
        <w:pStyle w:val="Heading1"/>
        <w:rPr>
          <w:lang w:eastAsia="zh-CN"/>
        </w:rPr>
      </w:pPr>
      <w:r w:rsidRPr="007F2582">
        <w:rPr>
          <w:lang w:eastAsia="zh-CN"/>
        </w:rPr>
        <w:lastRenderedPageBreak/>
        <w:t>Introduction</w:t>
      </w:r>
    </w:p>
    <w:p w14:paraId="57F0DE07" w14:textId="17EF3F45" w:rsidR="00E072BF" w:rsidRDefault="00E072BF" w:rsidP="00E072BF">
      <w:pPr>
        <w:pStyle w:val="Body"/>
        <w:spacing w:after="240"/>
      </w:pPr>
      <w:r>
        <w:t xml:space="preserve">Identifying optimal crop nitrogen [N] status to maximize growth and yield production is an elusive goal. Traditionally, either the yield-goal approach or rate-response curves have been used to identify optimal N fertilizer application rate </w:t>
      </w:r>
      <w:r>
        <w:fldChar w:fldCharType="begin"/>
      </w:r>
      <w:r>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 </w:instrTex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instrText xml:space="preserve"> ADDIN EN.CITE.DATA </w:instrText>
      </w:r>
      <w:r>
        <w:fldChar w:fldCharType="end"/>
      </w:r>
      <w:r>
        <w:fldChar w:fldCharType="separate"/>
      </w:r>
      <w:r>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economic optimum N rate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 </w:instrTex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instrText xml:space="preserve"> ADDIN EN.CITE.DATA </w:instrText>
      </w:r>
      <w:r>
        <w:fldChar w:fldCharType="end"/>
      </w:r>
      <w:r>
        <w:fldChar w:fldCharType="separate"/>
      </w:r>
      <w:r>
        <w:rPr>
          <w:noProof/>
        </w:rPr>
        <w:t>(Morris et al., 2018; Nigon et al., 2019)</w:t>
      </w:r>
      <w:r>
        <w:fldChar w:fldCharType="end"/>
      </w:r>
      <w:r>
        <w:t xml:space="preserve">, the NNI framework has conventionally been considered generalizable across E </w:t>
      </w:r>
      <w:del w:id="34" w:author="Brian Bohman" w:date="2021-08-25T10:48:00Z">
        <w:r w:rsidDel="000B3B17">
          <w:delText>x</w:delText>
        </w:r>
      </w:del>
      <w:ins w:id="35" w:author="Brian Bohman" w:date="2021-08-25T10:48:00Z">
        <w:r w:rsidR="000B3B17">
          <w:t>×</w:t>
        </w:r>
      </w:ins>
      <w:r>
        <w:t xml:space="preserve"> M effects (e.g., year-to-year or geographic variability) and can be defined for any particular G effect (e.g., crop species or cultivar). In this manner, NNI is considered to represent intrinsic physiological properties </w:t>
      </w:r>
      <w:r>
        <w:fldChar w:fldCharType="begin"/>
      </w:r>
      <w:r>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Pr>
          <w:noProof/>
        </w:rPr>
        <w:t>(Sadras &amp; Lemaire, 2014)</w:t>
      </w:r>
      <w:r>
        <w:fldChar w:fldCharType="end"/>
      </w:r>
      <w:r>
        <w:t xml:space="preserve"> rather than a parameter otherwise subject to variation under environmental conditions (e.g., net soil N supply) or management practices (i.e., rate, source, timing, and placement of N fertilizer).</w:t>
      </w:r>
    </w:p>
    <w:p w14:paraId="4E829B84" w14:textId="77777777" w:rsidR="00E072BF" w:rsidRDefault="00E072BF" w:rsidP="00E072BF">
      <w:pPr>
        <w:pStyle w:val="Body"/>
        <w:spacing w:after="240"/>
      </w:pPr>
      <w:r>
        <w:t>The NNI approach is defined based on the allometric relationship of declining plant N concentration [%</w:t>
      </w:r>
      <w:proofErr w:type="spellStart"/>
      <w:r>
        <w:t>N</w:t>
      </w:r>
      <w:r>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Pr>
          <w:noProof/>
        </w:rPr>
        <w:t>(Gastal et al., 2015)</w:t>
      </w:r>
      <w:r>
        <w:fldChar w:fldCharType="end"/>
      </w:r>
      <w:r>
        <w:t>:</w:t>
      </w:r>
    </w:p>
    <w:p w14:paraId="03950327" w14:textId="109CFF79" w:rsidR="00E072BF" w:rsidRDefault="00E072BF" w:rsidP="00E072BF">
      <w:pPr>
        <w:pStyle w:val="Body"/>
        <w:spacing w:after="240"/>
      </w:pPr>
      <w:bookmarkStart w:id="36"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Pr>
          <w:vertAlign w:val="superscript"/>
        </w:rPr>
        <w:tab/>
      </w:r>
      <w:r>
        <w:t>[</w:t>
      </w:r>
      <w:bookmarkEnd w:id="36"/>
      <w:r>
        <w:t>1]</w:t>
      </w:r>
    </w:p>
    <w:p w14:paraId="06A6ADBD" w14:textId="77777777" w:rsidR="00E072BF" w:rsidRDefault="00E072BF" w:rsidP="00E072BF">
      <w:pPr>
        <w:pStyle w:val="Body"/>
        <w:spacing w:after="240"/>
      </w:pPr>
      <w:r>
        <w:lastRenderedPageBreak/>
        <w:t xml:space="preserve">where </w:t>
      </w:r>
      <w:r w:rsidRPr="00BB1EA6">
        <w:t>W</w:t>
      </w:r>
      <w:r>
        <w:t xml:space="preserve"> represents dry weight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of %</w:t>
      </w:r>
      <w:proofErr w:type="spellStart"/>
      <w:r>
        <w:t>N</w:t>
      </w:r>
      <w:r>
        <w:rPr>
          <w:vertAlign w:val="subscript"/>
        </w:rPr>
        <w:t>Plant</w:t>
      </w:r>
      <w:proofErr w:type="spellEnd"/>
      <w:r w:rsidRPr="00CE618F">
        <w:t xml:space="preserve"> </w:t>
      </w:r>
      <w:r>
        <w:t>and %N</w:t>
      </w:r>
      <w:r>
        <w:rPr>
          <w:vertAlign w:val="subscript"/>
        </w:rPr>
        <w:t>c</w:t>
      </w:r>
      <w:r>
        <w:t>:</w:t>
      </w:r>
    </w:p>
    <w:p w14:paraId="4363D279" w14:textId="64935D92" w:rsidR="00E072BF" w:rsidRPr="00AA73E4" w:rsidRDefault="00E072BF" w:rsidP="00E072BF">
      <w:pPr>
        <w:pStyle w:val="Body"/>
        <w:spacing w:after="240"/>
      </w:pPr>
      <w:r>
        <w:t>NNI = %</w:t>
      </w:r>
      <w:proofErr w:type="spellStart"/>
      <w:r>
        <w:t>N</w:t>
      </w:r>
      <w:r>
        <w:rPr>
          <w:vertAlign w:val="subscript"/>
        </w:rPr>
        <w:t>Plant</w:t>
      </w:r>
      <w:proofErr w:type="spellEnd"/>
      <w:r>
        <w:t xml:space="preserve"> / %N</w:t>
      </w:r>
      <w:r w:rsidRPr="00BB1EA6">
        <w:rPr>
          <w:vertAlign w:val="subscript"/>
        </w:rPr>
        <w:t>c</w:t>
      </w:r>
      <w:r>
        <w:tab/>
        <w:t>[2]</w:t>
      </w:r>
    </w:p>
    <w:p w14:paraId="678E493E" w14:textId="77777777" w:rsidR="00E072BF" w:rsidRPr="00EC2BA2" w:rsidRDefault="00E072BF" w:rsidP="00E072BF">
      <w:pPr>
        <w:pStyle w:val="Body"/>
        <w:spacing w:after="240"/>
      </w:pPr>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Pr>
          <w:noProof/>
        </w:rPr>
        <w:t>(Lemaire &amp; Gastal, 1997)</w:t>
      </w:r>
      <w:r>
        <w:fldChar w:fldCharType="end"/>
      </w:r>
      <w:r w:rsidRPr="00BD6CD4">
        <w:t>.</w:t>
      </w:r>
    </w:p>
    <w:p w14:paraId="589CAED5" w14:textId="77777777" w:rsidR="00E072BF" w:rsidRDefault="00E072BF" w:rsidP="00E072BF">
      <w:pPr>
        <w:pStyle w:val="Body"/>
        <w:spacing w:after="240"/>
      </w:pPr>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 </w:instrTex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instrText xml:space="preserve"> ADDIN EN.CITE.DATA </w:instrText>
      </w:r>
      <w:r>
        <w:fldChar w:fldCharType="end"/>
      </w:r>
      <w:r>
        <w:fldChar w:fldCharType="separate"/>
      </w:r>
      <w:r>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37"/>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 </w:instrTex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instrText xml:space="preserve"> ADDIN EN.CITE.DATA </w:instrText>
      </w:r>
      <w:r>
        <w:fldChar w:fldCharType="end"/>
      </w:r>
      <w:r>
        <w:fldChar w:fldCharType="separate"/>
      </w:r>
      <w:r>
        <w:rPr>
          <w:noProof/>
        </w:rPr>
        <w:t>(Gastal et al., 2015; Lemaire &amp; Gastal, 1997)</w:t>
      </w:r>
      <w:r>
        <w:fldChar w:fldCharType="end"/>
      </w:r>
      <w:commentRangeEnd w:id="37"/>
      <w:r w:rsidR="00B068FD">
        <w:rPr>
          <w:rStyle w:val="CommentReference"/>
          <w:rFonts w:ascii="Palatino Linotype" w:eastAsia="SimSun" w:hAnsi="Palatino Linotype"/>
          <w:noProof/>
          <w:color w:val="000000"/>
          <w:lang w:eastAsia="zh-CN"/>
        </w:rPr>
        <w:commentReference w:id="37"/>
      </w:r>
      <w:r>
        <w:t>.</w:t>
      </w:r>
    </w:p>
    <w:p w14:paraId="0DEBFD05" w14:textId="77777777" w:rsidR="00E072BF" w:rsidRPr="009F4200" w:rsidRDefault="00E072BF" w:rsidP="00E072BF">
      <w:pPr>
        <w:pStyle w:val="Body"/>
        <w:spacing w:after="240"/>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38"/>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 </w:instrTex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instrText xml:space="preserve"> ADDIN EN.CITE.DATA </w:instrText>
      </w:r>
      <w:r>
        <w:fldChar w:fldCharType="end"/>
      </w:r>
      <w:r>
        <w:fldChar w:fldCharType="separate"/>
      </w:r>
      <w:r>
        <w:rPr>
          <w:noProof/>
        </w:rPr>
        <w:t>(Duchenne et al., 1997; Greenwood et al., 1986; Herrmann &amp; Taube, 2004; Plénet &amp; Lemaire, 2000)</w:t>
      </w:r>
      <w:r>
        <w:fldChar w:fldCharType="end"/>
      </w:r>
      <w:commentRangeEnd w:id="38"/>
      <w:r w:rsidR="00B068FD">
        <w:rPr>
          <w:rStyle w:val="CommentReference"/>
          <w:rFonts w:ascii="Palatino Linotype" w:eastAsia="SimSun" w:hAnsi="Palatino Linotype"/>
          <w:noProof/>
          <w:color w:val="000000"/>
          <w:lang w:eastAsia="zh-CN"/>
        </w:rPr>
        <w:commentReference w:id="38"/>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 Plénet &amp; Lemaire, 2000)</w:t>
      </w:r>
      <w:r>
        <w:fldChar w:fldCharType="end"/>
      </w:r>
      <w:r>
        <w:t xml:space="preserve">. </w:t>
      </w:r>
      <w:r>
        <w:fldChar w:fldCharType="begin"/>
      </w:r>
      <w:r>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Pr>
          <w:noProof/>
        </w:rPr>
        <w:t>Duchenne et al. (1997)</w:t>
      </w:r>
      <w:r>
        <w:fldChar w:fldCharType="end"/>
      </w:r>
      <w:r>
        <w:t xml:space="preserve"> </w:t>
      </w:r>
      <w:r>
        <w:lastRenderedPageBreak/>
        <w:t xml:space="preserve">observed that as an increasing proportion of biomass accumulates in tubers,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315661EA" w14:textId="77777777" w:rsidR="00E072BF" w:rsidRDefault="00E072BF" w:rsidP="00E072BF">
      <w:pPr>
        <w:pStyle w:val="Body"/>
        <w:spacing w:after="240"/>
      </w:pPr>
      <w:r>
        <w:t xml:space="preserve">However, recent work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identified a mechanistic relationship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59F71138" w14:textId="0CA349E2" w:rsidR="00E072BF" w:rsidRDefault="00E072BF" w:rsidP="00E072BF">
      <w:pPr>
        <w:pStyle w:val="Body"/>
        <w:spacing w:after="240"/>
      </w:pPr>
      <w:r>
        <w:t xml:space="preserve">Based on this framework developed by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it is reasonable to expect that variation in CNDC across E and G would occur due to known variation in total biomass and harvest index (i.e., relative partitioning of biomass to tubers) across these G </w:t>
      </w:r>
      <w:del w:id="39" w:author="Brian Bohman" w:date="2021-08-25T10:48:00Z">
        <w:r w:rsidDel="000B3B17">
          <w:delText>x</w:delText>
        </w:r>
      </w:del>
      <w:ins w:id="40" w:author="Brian Bohman" w:date="2021-08-25T10:48:00Z">
        <w:r w:rsidR="000B3B17">
          <w:t>×</w:t>
        </w:r>
      </w:ins>
      <w:r>
        <w:t xml:space="preserve"> E gradients. Understanding the effects of G </w:t>
      </w:r>
      <w:del w:id="41" w:author="Brian Bohman" w:date="2021-08-25T10:48:00Z">
        <w:r w:rsidDel="000B3B17">
          <w:delText>x</w:delText>
        </w:r>
      </w:del>
      <w:ins w:id="42" w:author="Brian Bohman" w:date="2021-08-25T10:48:00Z">
        <w:r w:rsidR="000B3B17">
          <w:t>×</w:t>
        </w:r>
      </w:ins>
      <w:r>
        <w:t xml:space="preserve"> E interactions on crop N requirements and status is critical to improving agronomic outcomes and N use efficiency [NUE] within cropping systems </w:t>
      </w:r>
      <w:r>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Pr>
          <w:noProof/>
        </w:rPr>
        <w:t>(Lemaire &amp; Ciampitti, 2020)</w:t>
      </w:r>
      <w:r>
        <w:fldChar w:fldCharType="end"/>
      </w:r>
      <w:r>
        <w:t>.</w:t>
      </w:r>
    </w:p>
    <w:p w14:paraId="765C688F" w14:textId="7A728254" w:rsidR="00E072BF" w:rsidRDefault="00E072BF" w:rsidP="00E072BF">
      <w:pPr>
        <w:pStyle w:val="Body"/>
        <w:spacing w:after="240"/>
      </w:pPr>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 </w:instrTex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instrText xml:space="preserve"> ADDIN EN.CITE.DATA </w:instrText>
      </w:r>
      <w:r>
        <w:fldChar w:fldCharType="end"/>
      </w:r>
      <w:r>
        <w:fldChar w:fldCharType="separate"/>
      </w:r>
      <w:r>
        <w:rPr>
          <w:noProof/>
        </w:rPr>
        <w:t>(Bélanger et al., 2001a; Ben Abdallah et al., 2016; Duchenne et al., 1997; Giletto &amp; Echeverría, 2015)</w:t>
      </w:r>
      <w:r>
        <w:fldChar w:fldCharType="end"/>
      </w:r>
      <w:r>
        <w:t xml:space="preserve"> has been conducted using a non-uniform set 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w:t>
      </w:r>
      <w:r>
        <w:lastRenderedPageBreak/>
        <w:t xml:space="preserve">observed differences in CNDCs result from underlying G </w:t>
      </w:r>
      <w:del w:id="43" w:author="Brian Bohman" w:date="2021-08-25T10:48:00Z">
        <w:r w:rsidDel="000B3B17">
          <w:delText>x</w:delText>
        </w:r>
      </w:del>
      <w:ins w:id="44" w:author="Brian Bohman" w:date="2021-08-25T10:48:00Z">
        <w:r w:rsidR="000B3B17">
          <w:t>×</w:t>
        </w:r>
      </w:ins>
      <w:r>
        <w:t xml:space="preserve"> E effects or are confounded by the limitations of the statistical approach.</w:t>
      </w:r>
    </w:p>
    <w:p w14:paraId="52242046" w14:textId="77777777" w:rsidR="00E072BF" w:rsidRDefault="00E072BF" w:rsidP="00E072BF">
      <w:pPr>
        <w:pStyle w:val="Body"/>
        <w:spacing w:after="240"/>
      </w:pPr>
      <w:r>
        <w:t>The conventional approach to fit a CNDC, consists of a two-step process: first, the critical points from the relationship of %</w:t>
      </w:r>
      <w:proofErr w:type="spellStart"/>
      <w:r>
        <w:t>N</w:t>
      </w:r>
      <w:r>
        <w:rPr>
          <w:vertAlign w:val="subscript"/>
        </w:rPr>
        <w:t>Plant</w:t>
      </w:r>
      <w:proofErr w:type="spellEnd"/>
      <w:r>
        <w:t xml:space="preserve"> as a function of biomass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4EF6EDAD" w14:textId="77777777" w:rsidR="00E072BF" w:rsidRDefault="00E072BF" w:rsidP="00E072BF">
      <w:pPr>
        <w:pStyle w:val="Body"/>
        <w:spacing w:after="240"/>
      </w:pPr>
      <w:r>
        <w:t xml:space="preserve">Using a linear-plateau curve to derive critical points was originally suggested by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This approach is rigorous and requires sufficient empirical data such that a linear-plateau curve can be identified (i.e., at least one N limiting and at least two non-N limiting data points) for each observation date. Therefore, this approach can be difficult or impossible to implement due to potential limitations of the experimental data used such as insufficient levels of N treatments (i.e., fewer than three treatment levels) or interactions between management practices and environmental conditions (i.e., all observations are either N limiting or non-N limiting).</w:t>
      </w:r>
    </w:p>
    <w:p w14:paraId="7208F44A" w14:textId="77777777" w:rsidR="00E072BF" w:rsidRDefault="00E072BF" w:rsidP="00E072BF">
      <w:pPr>
        <w:pStyle w:val="Body"/>
        <w:spacing w:after="240"/>
      </w:pPr>
      <w:r>
        <w:t xml:space="preserve">In contrast, many studies use methods similar to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cannot resolve deficiencies in the underlying empirical data (i.e., insufficient level of N treatments, interactions with environmental conditions) that the linear-plateau method was designed to </w:t>
      </w:r>
      <w:r>
        <w:lastRenderedPageBreak/>
        <w:t xml:space="preserve">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5C90B10B" w14:textId="7FE56851" w:rsidR="00E072BF" w:rsidRDefault="00E072BF" w:rsidP="00E072BF">
      <w:pPr>
        <w:pStyle w:val="Body"/>
        <w:spacing w:after="240"/>
      </w:pPr>
      <w:r>
        <w:t xml:space="preserve">New statistical methods developed first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provide a framework which allows for standardization in statistical approach, quantification of uncertainty, and a means to directly evaluate differences in CNDCs for various G </w:t>
      </w:r>
      <w:del w:id="45" w:author="Brian Bohman" w:date="2021-08-25T10:48:00Z">
        <w:r w:rsidDel="000B3B17">
          <w:delText>x</w:delText>
        </w:r>
      </w:del>
      <w:ins w:id="46" w:author="Brian Bohman" w:date="2021-08-25T10:48:00Z">
        <w:r w:rsidR="000B3B17">
          <w:t>×</w:t>
        </w:r>
      </w:ins>
      <w:r>
        <w:t xml:space="preserve"> E interactions. In short, this novel framework implements a hierarchical Bayesian model which simultaneously identifies critical points using the linear-plateau method (e.g., </w:t>
      </w:r>
      <w:r>
        <w:fldChar w:fldCharType="begin"/>
      </w:r>
      <w:r>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Pr>
          <w:noProof/>
        </w:rPr>
        <w:t>Ciampitti et al. (2021)</w:t>
      </w:r>
      <w:r>
        <w:fldChar w:fldCharType="end"/>
      </w:r>
      <w:r>
        <w:t xml:space="preserve"> and </w:t>
      </w:r>
      <w:r>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Pr>
          <w:noProof/>
        </w:rPr>
        <w:t>Yao et al. (2021)</w:t>
      </w:r>
      <w:r>
        <w:fldChar w:fldCharType="end"/>
      </w:r>
      <w:r>
        <w:t xml:space="preserve"> to evaluate differences in CNDCs across G </w:t>
      </w:r>
      <w:del w:id="47" w:author="Brian Bohman" w:date="2021-08-25T10:48:00Z">
        <w:r w:rsidDel="000B3B17">
          <w:delText>x</w:delText>
        </w:r>
      </w:del>
      <w:ins w:id="48" w:author="Brian Bohman" w:date="2021-08-25T10:48:00Z">
        <w:r w:rsidR="000B3B17">
          <w:t>×</w:t>
        </w:r>
      </w:ins>
      <w:r>
        <w:t xml:space="preserve">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35E4DE12" w14:textId="73690AB6" w:rsidR="00E072BF" w:rsidRDefault="00E072BF" w:rsidP="00E072BF">
      <w:pPr>
        <w:pStyle w:val="Body"/>
        <w:spacing w:after="240"/>
      </w:pPr>
      <w:r>
        <w:t xml:space="preserve">Building upon the previous work, the objectives of this study are to 1) develop CNDCs using the hierarchical Bayesian framework for potato varieties in Minnesota (from both previously published and unpublished experimental data) and for potato varieties in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Canada </w:t>
      </w:r>
      <w:r>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Pr>
          <w:noProof/>
        </w:rPr>
        <w:t>(Bélanger et al., 2001a)</w:t>
      </w:r>
      <w:r>
        <w:fldChar w:fldCharType="end"/>
      </w:r>
      <w:r>
        <w:t xml:space="preserve">, and Belgium </w:t>
      </w:r>
      <w:r>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(from previously published experimental data), 2) extend the implementation of the hierarchical Bayesian framework to compare CNDCs across G </w:t>
      </w:r>
      <w:del w:id="49" w:author="Brian Bohman" w:date="2021-08-25T10:48:00Z">
        <w:r w:rsidDel="000B3B17">
          <w:delText>x</w:delText>
        </w:r>
      </w:del>
      <w:ins w:id="50" w:author="Brian Bohman" w:date="2021-08-25T10:48:00Z">
        <w:r w:rsidR="000B3B17">
          <w:t>×</w:t>
        </w:r>
      </w:ins>
      <w:r>
        <w:t xml:space="preserve"> E interactions (i.e., variety, location) based 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calculating NNI and other derivative metrics, and 4) </w:t>
      </w:r>
      <w:r>
        <w:lastRenderedPageBreak/>
        <w:t>compare CNDCs developed with the hierarchical Bayesian framework methods to previously published CNDCs for the same data with different statistical methods.</w:t>
      </w:r>
    </w:p>
    <w:p w14:paraId="4ECA68B2" w14:textId="77777777" w:rsidR="00E072BF" w:rsidRDefault="00E072BF" w:rsidP="00E072BF">
      <w:pPr>
        <w:pStyle w:val="Heading1"/>
      </w:pPr>
      <w:r>
        <w:t xml:space="preserve">Materials and </w:t>
      </w:r>
      <w:commentRangeStart w:id="51"/>
      <w:r>
        <w:t>Methods</w:t>
      </w:r>
      <w:commentRangeEnd w:id="51"/>
      <w:r w:rsidR="00556066">
        <w:rPr>
          <w:rStyle w:val="CommentReference"/>
          <w:rFonts w:ascii="Palatino Linotype" w:eastAsia="SimSun" w:hAnsi="Palatino Linotype" w:cs="Times New Roman"/>
          <w:b w:val="0"/>
          <w:noProof/>
          <w:color w:val="000000"/>
          <w:lang w:eastAsia="zh-CN" w:bidi="ar-SA"/>
        </w:rPr>
        <w:commentReference w:id="51"/>
      </w:r>
    </w:p>
    <w:p w14:paraId="461F619C" w14:textId="77777777" w:rsidR="00E072BF" w:rsidRPr="003C7B57" w:rsidRDefault="00E072BF" w:rsidP="00E072BF">
      <w:pPr>
        <w:pStyle w:val="Heading2"/>
      </w:pPr>
      <w:r w:rsidRPr="003C7B57">
        <w:t>Experimental Data</w:t>
      </w:r>
    </w:p>
    <w:p w14:paraId="5883683A" w14:textId="5A95BFB7" w:rsidR="00E072BF" w:rsidRDefault="00E072BF" w:rsidP="00E072BF">
      <w:pPr>
        <w:pStyle w:val="Body"/>
      </w:pPr>
      <w:r>
        <w:t xml:space="preserve">This study combines experimental data from both newly reported and previously published sources </w:t>
      </w:r>
      <w:r>
        <w:fldChar w:fldCharType="begin"/>
      </w:r>
      <w:r>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 Giletto et al., 2020)</w:t>
      </w:r>
      <w:r>
        <w:fldChar w:fldCharType="end"/>
      </w:r>
      <w:r>
        <w:t xml:space="preserve">. The data used for analysis in this study are summarized in </w:t>
      </w:r>
      <w:r w:rsidRPr="00DA5F05">
        <w:fldChar w:fldCharType="begin"/>
      </w:r>
      <w:r w:rsidRPr="00DA5F05">
        <w:instrText xml:space="preserve"> REF _Ref78279859 \h  \* MERGEFORMAT </w:instrText>
      </w:r>
      <w:r w:rsidRPr="00DA5F05">
        <w:fldChar w:fldCharType="separate"/>
      </w:r>
      <w:r w:rsidR="004D5F6C" w:rsidRPr="005F07EF">
        <w:t xml:space="preserve">Table </w:t>
      </w:r>
      <w:r w:rsidR="004D5F6C">
        <w:rPr>
          <w:noProof/>
        </w:rPr>
        <w:t>1</w:t>
      </w:r>
      <w:r w:rsidRPr="00DA5F05">
        <w:fldChar w:fldCharType="end"/>
      </w:r>
      <w:r>
        <w:t xml:space="preserve"> and the relevant methods related to the experimental trials are reported below. All individual experimental observations used in this study are presented in the Supplemental </w:t>
      </w:r>
      <w:r w:rsidRPr="00DA5F05">
        <w:t>Materials (</w:t>
      </w:r>
      <w:r w:rsidRPr="00DA5F05">
        <w:fldChar w:fldCharType="begin"/>
      </w:r>
      <w:r w:rsidRPr="00DA5F05">
        <w:instrText xml:space="preserve"> REF _Ref78302265 \h  \* MERGEFORMAT </w:instrText>
      </w:r>
      <w:r w:rsidRPr="00DA5F05">
        <w:fldChar w:fldCharType="separate"/>
      </w:r>
      <w:r w:rsidR="004D5F6C">
        <w:t>Table S1</w:t>
      </w:r>
      <w:r w:rsidRPr="00DA5F05">
        <w:fldChar w:fldCharType="end"/>
      </w:r>
      <w:r w:rsidRPr="00DA5F05">
        <w:t>).</w:t>
      </w:r>
    </w:p>
    <w:p w14:paraId="50B13F86" w14:textId="77777777" w:rsidR="00E072BF" w:rsidRPr="003C7B57" w:rsidRDefault="00E072BF" w:rsidP="00E072BF">
      <w:pPr>
        <w:pStyle w:val="Heading3"/>
      </w:pPr>
      <w:r w:rsidRPr="003C7B57">
        <w:t>Newly Reported Data – Minnesota</w:t>
      </w:r>
    </w:p>
    <w:p w14:paraId="4B04141D" w14:textId="4A209F6F" w:rsidR="00E072BF" w:rsidRPr="003F07FD" w:rsidRDefault="00E072BF" w:rsidP="00E072BF">
      <w:pPr>
        <w:pStyle w:val="Body"/>
      </w:pPr>
      <w:r>
        <w:t>S</w:t>
      </w:r>
      <w:r w:rsidRPr="003F07FD">
        <w:t>ix individual plot-scale field experiments were conducted over a total of eight years (</w:t>
      </w:r>
      <w:r>
        <w:t xml:space="preserve">MN-1: </w:t>
      </w:r>
      <w:r w:rsidRPr="003F07FD">
        <w:t>1991–1992</w:t>
      </w:r>
      <w:r>
        <w:t xml:space="preserve">; MN-2: 2014-2015, MN-3: </w:t>
      </w:r>
      <w:r w:rsidRPr="003F07FD">
        <w:t>2016,</w:t>
      </w:r>
      <w:r>
        <w:t xml:space="preserve"> MN-4:</w:t>
      </w:r>
      <w:r w:rsidRPr="003F07FD">
        <w:t xml:space="preserve"> 2018-</w:t>
      </w:r>
      <w:r>
        <w:t xml:space="preserve">2019, MN-5: 2019, MN-6: </w:t>
      </w:r>
      <w:r w:rsidRPr="003F07FD">
        <w:t xml:space="preserve">2020) on irrigated plots at the Sand Plain Research Farm [SPRF] in Becker, MN (45º 23’ N, 93º 53’ W)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r w:rsidRPr="003F07FD">
        <w:t xml:space="preserve"> Mean temperature at this </w:t>
      </w:r>
      <w:ins w:id="52" w:author="Brian Bohman" w:date="2021-08-25T10:54:00Z">
        <w:r w:rsidR="00D70EE0">
          <w:t>location</w:t>
        </w:r>
      </w:ins>
      <w:del w:id="53" w:author="Brian Bohman" w:date="2021-08-25T10:54:00Z">
        <w:r w:rsidRPr="003F07FD" w:rsidDel="00D70EE0">
          <w:delText>station</w:delText>
        </w:r>
      </w:del>
      <w:r w:rsidRPr="003F07FD">
        <w:t xml:space="preserve"> is 7.1 ºC and mean annual precipitation is 809 mm </w:t>
      </w:r>
      <w:r>
        <w:t xml:space="preserve">for the 30-year period from 1981 to 2010 </w:t>
      </w:r>
      <w:r w:rsidRPr="003F07FD">
        <w:fldChar w:fldCharType="begin"/>
      </w:r>
      <w:r>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Pr>
          <w:noProof/>
        </w:rPr>
        <w:t>(Arguez et al., 2010)</w:t>
      </w:r>
      <w:r w:rsidRPr="003F07FD">
        <w:fldChar w:fldCharType="end"/>
      </w:r>
      <w:r w:rsidRPr="003F07FD">
        <w:t>. The soil</w:t>
      </w:r>
      <w:del w:id="54" w:author="Brian Bohman" w:date="2021-08-25T10:54:00Z">
        <w:r w:rsidRPr="003F07FD" w:rsidDel="00D70EE0">
          <w:delText xml:space="preserve"> at this station</w:delText>
        </w:r>
      </w:del>
      <w:r w:rsidRPr="003F07FD">
        <w:t xml:space="preserve"> is characterized as a Hubbard loamy sand (Sandy, mixed, frigid Entic Hapludolls) and excessively well drained with low available water holding capacity </w:t>
      </w:r>
      <w:r w:rsidRPr="003F07FD">
        <w:fldChar w:fldCharType="begin"/>
      </w:r>
      <w:r>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Pr>
          <w:noProof/>
        </w:rPr>
        <w:t>(Egel, 2017)</w:t>
      </w:r>
      <w:r w:rsidRPr="003F07FD">
        <w:fldChar w:fldCharType="end"/>
      </w:r>
      <w:ins w:id="55" w:author="Brian Bohman" w:date="2021-08-25T10:54:00Z">
        <w:r w:rsidR="00D70EE0">
          <w:t>.</w:t>
        </w:r>
      </w:ins>
      <w:del w:id="56" w:author="Brian Bohman" w:date="2021-08-25T10:54:00Z">
        <w:r w:rsidRPr="003F07FD" w:rsidDel="00D70EE0">
          <w:delText>,</w:delText>
        </w:r>
      </w:del>
      <w:r w:rsidRPr="003F07FD">
        <w:t xml:space="preserve"> </w:t>
      </w:r>
      <w:ins w:id="57" w:author="Brian Bohman" w:date="2021-08-25T10:54:00Z">
        <w:r w:rsidR="00D70EE0">
          <w:t>N</w:t>
        </w:r>
      </w:ins>
      <w:del w:id="58" w:author="Brian Bohman" w:date="2021-08-25T10:54:00Z">
        <w:r w:rsidRPr="003F07FD" w:rsidDel="00D70EE0">
          <w:delText>n</w:delText>
        </w:r>
      </w:del>
      <w:r w:rsidRPr="003F07FD">
        <w:t xml:space="preserve">utrients were applied based on soil samples and University recommendations </w:t>
      </w:r>
      <w:r w:rsidRPr="003F07FD">
        <w:fldChar w:fldCharType="begin"/>
      </w:r>
      <w:r>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Pr>
          <w:noProof/>
        </w:rPr>
        <w:t>(Franzen et al., 2018; Rosen, 2018)</w:t>
      </w:r>
      <w:r w:rsidRPr="003F07FD">
        <w:fldChar w:fldCharType="end"/>
      </w:r>
      <w:r w:rsidRPr="003F07FD">
        <w:t xml:space="preserve">, and supplemental irrigation was applied based on the University recommended checkbook </w:t>
      </w:r>
      <w:commentRangeStart w:id="59"/>
      <w:r w:rsidRPr="003F07FD">
        <w:lastRenderedPageBreak/>
        <w:t>method</w:t>
      </w:r>
      <w:commentRangeEnd w:id="59"/>
      <w:r w:rsidR="00D70EE0">
        <w:rPr>
          <w:rStyle w:val="CommentReference"/>
          <w:rFonts w:ascii="Palatino Linotype" w:eastAsia="SimSun" w:hAnsi="Palatino Linotype"/>
          <w:noProof/>
          <w:color w:val="000000"/>
          <w:lang w:eastAsia="zh-CN"/>
        </w:rPr>
        <w:commentReference w:id="59"/>
      </w:r>
      <w:r w:rsidRPr="003F07FD">
        <w:t xml:space="preserve"> </w:t>
      </w:r>
      <w:r w:rsidRPr="003F07FD">
        <w:fldChar w:fldCharType="begin"/>
      </w:r>
      <w:r>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Pr>
          <w:noProof/>
        </w:rPr>
        <w:t>(Steele et al., 2010; Wright, 2002)</w:t>
      </w:r>
      <w:r w:rsidRPr="003F07FD">
        <w:fldChar w:fldCharType="end"/>
      </w:r>
      <w:r w:rsidRPr="003F07FD">
        <w:t>. Additional details on experimental procedures for these studies have been previously reported</w:t>
      </w:r>
      <w:r>
        <w:t xml:space="preserve">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w:t>
      </w:r>
    </w:p>
    <w:p w14:paraId="7684874E" w14:textId="11C8FD33" w:rsidR="00E072BF" w:rsidRDefault="00E072BF" w:rsidP="00E072BF">
      <w:pPr>
        <w:pStyle w:val="Body"/>
      </w:pPr>
      <w:r w:rsidRPr="00EC0E19">
        <w:t>A randomized complete block design with three or four replicates was used in each field experiment. All studies evaluated at least 3 nitrogen rates (0 – 400 kg N ha</w:t>
      </w:r>
      <w:r w:rsidRPr="00D46F40">
        <w:rPr>
          <w:vertAlign w:val="superscript"/>
        </w:rPr>
        <w:t>-1</w:t>
      </w:r>
      <w:r w:rsidRPr="00EC0E19">
        <w:t>) for Russet Burbank potato [</w:t>
      </w:r>
      <w:r w:rsidRPr="00F37899">
        <w:rPr>
          <w:i/>
          <w:iCs/>
        </w:rPr>
        <w:t>Solanum tuberosum</w:t>
      </w:r>
      <w:r w:rsidRPr="00EC0E19">
        <w:t xml:space="preserve"> (L.)], with some studies evaluating additional potato varieties </w:t>
      </w:r>
      <w:r w:rsidRPr="00DA5F05">
        <w:t>(</w:t>
      </w:r>
      <w:r w:rsidRPr="00DA5F05">
        <w:fldChar w:fldCharType="begin"/>
      </w:r>
      <w:r w:rsidRPr="00DA5F05">
        <w:instrText xml:space="preserve"> REF _Ref78279915 \h  \* MERGEFORMAT </w:instrText>
      </w:r>
      <w:r w:rsidRPr="00DA5F05">
        <w:fldChar w:fldCharType="separate"/>
      </w:r>
      <w:r w:rsidR="004D5F6C" w:rsidRPr="004D5F6C">
        <w:t xml:space="preserve">Table </w:t>
      </w:r>
      <w:r w:rsidR="004D5F6C" w:rsidRPr="004D5F6C">
        <w:rPr>
          <w:noProof/>
        </w:rPr>
        <w:t>2</w:t>
      </w:r>
      <w:r w:rsidRPr="00DA5F05">
        <w:fldChar w:fldCharType="end"/>
      </w:r>
      <w:r w:rsidRPr="00DA5F05">
        <w:t xml:space="preserve">). </w:t>
      </w:r>
      <w:r w:rsidRPr="00EC0E19">
        <w:t xml:space="preserve">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w:t>
      </w:r>
      <w:r w:rsidRPr="00D46F40">
        <w:rPr>
          <w:vertAlign w:val="superscript"/>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 xml:space="preserve">A summary of N management practices and varieties evaluated for each of these studies is given below </w:t>
      </w:r>
      <w:r w:rsidRPr="00DA5F05">
        <w:t>(</w:t>
      </w:r>
      <w:r w:rsidRPr="00DA5F05">
        <w:fldChar w:fldCharType="begin"/>
      </w:r>
      <w:r w:rsidRPr="00DA5F05">
        <w:instrText xml:space="preserve"> REF _Ref78280011 \h  \* MERGEFORMAT </w:instrText>
      </w:r>
      <w:r w:rsidRPr="00DA5F05">
        <w:fldChar w:fldCharType="separate"/>
      </w:r>
      <w:r w:rsidR="004D5F6C" w:rsidRPr="004D5F6C">
        <w:t xml:space="preserve">Table </w:t>
      </w:r>
      <w:r w:rsidR="004D5F6C" w:rsidRPr="004D5F6C">
        <w:rPr>
          <w:noProof/>
        </w:rPr>
        <w:t>3</w:t>
      </w:r>
      <w:r w:rsidRPr="00DA5F05">
        <w:fldChar w:fldCharType="end"/>
      </w:r>
      <w:r w:rsidRPr="00DA5F05">
        <w:t>).</w:t>
      </w:r>
    </w:p>
    <w:p w14:paraId="5547B551" w14:textId="77777777" w:rsidR="00E072BF" w:rsidRPr="00AA520B" w:rsidRDefault="00E072BF" w:rsidP="00E072BF">
      <w:pPr>
        <w:pStyle w:val="Body"/>
      </w:pPr>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w:t>
      </w:r>
      <w:r>
        <w:lastRenderedPageBreak/>
        <w:t>the sum of tuber and vine N content. To</w:t>
      </w:r>
      <w:r w:rsidRPr="00EC0E19">
        <w:t xml:space="preserve">tal plant dry weight biomass [W] (Mg dry wt. </w:t>
      </w:r>
      <w:proofErr w:type="gramStart"/>
      <w:r w:rsidRPr="00EC0E19">
        <w:t>ha</w:t>
      </w:r>
      <w:r w:rsidRPr="00336092">
        <w:rPr>
          <w:vertAlign w:val="superscript"/>
        </w:rPr>
        <w:t>-</w:t>
      </w:r>
      <w:commentRangeStart w:id="60"/>
      <w:r w:rsidRPr="00336092">
        <w:rPr>
          <w:vertAlign w:val="superscript"/>
        </w:rPr>
        <w:t>1</w:t>
      </w:r>
      <w:commentRangeEnd w:id="60"/>
      <w:proofErr w:type="gramEnd"/>
      <w:r w:rsidR="00C00F51">
        <w:rPr>
          <w:rStyle w:val="CommentReference"/>
          <w:rFonts w:ascii="Palatino Linotype" w:eastAsia="SimSun" w:hAnsi="Palatino Linotype"/>
          <w:noProof/>
          <w:color w:val="000000"/>
          <w:lang w:eastAsia="zh-CN"/>
        </w:rPr>
        <w:commentReference w:id="60"/>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61"/>
      <w:r>
        <w:t>g N 100 g</w:t>
      </w:r>
      <w:r>
        <w:rPr>
          <w:vertAlign w:val="superscript"/>
        </w:rPr>
        <w:t>-1</w:t>
      </w:r>
      <w:commentRangeEnd w:id="61"/>
      <w:r w:rsidR="00E73759">
        <w:rPr>
          <w:rStyle w:val="CommentReference"/>
          <w:rFonts w:ascii="Palatino Linotype" w:eastAsia="SimSun" w:hAnsi="Palatino Linotype"/>
          <w:noProof/>
          <w:color w:val="000000"/>
          <w:lang w:eastAsia="zh-CN"/>
        </w:rPr>
        <w:commentReference w:id="61"/>
      </w:r>
      <w:r>
        <w:t xml:space="preserve">) was calculated as the ratio of </w:t>
      </w:r>
      <w:proofErr w:type="spellStart"/>
      <w:r>
        <w:t>N</w:t>
      </w:r>
      <w:r>
        <w:rPr>
          <w:vertAlign w:val="subscript"/>
        </w:rPr>
        <w:t>Plant</w:t>
      </w:r>
      <w:proofErr w:type="spellEnd"/>
      <w:r>
        <w:t xml:space="preserve"> to W.</w:t>
      </w:r>
    </w:p>
    <w:p w14:paraId="3B03D98A" w14:textId="3195EE40" w:rsidR="00E072BF" w:rsidRDefault="00E072BF" w:rsidP="00E072BF">
      <w:pPr>
        <w:pStyle w:val="Body"/>
      </w:pPr>
      <w:r w:rsidRPr="001C4771">
        <w:t>Whole-plant samples were</w:t>
      </w:r>
      <w:r>
        <w:t xml:space="preserve"> also</w:t>
      </w:r>
      <w:r w:rsidRPr="001C4771">
        <w:t xml:space="preserve"> regularly collected during the period of late-May to early-September</w:t>
      </w:r>
      <w:r>
        <w:t xml:space="preserve"> </w:t>
      </w:r>
      <w:r w:rsidRPr="00DA5F05">
        <w:t>(</w:t>
      </w:r>
      <w:r w:rsidRPr="00DA5F05">
        <w:fldChar w:fldCharType="begin"/>
      </w:r>
      <w:r w:rsidRPr="00DA5F05">
        <w:instrText xml:space="preserve"> REF _Ref78280041 \h  \* MERGEFORMAT </w:instrText>
      </w:r>
      <w:r w:rsidRPr="00DA5F05">
        <w:fldChar w:fldCharType="separate"/>
      </w:r>
      <w:r w:rsidR="00963AD9" w:rsidRPr="00963AD9">
        <w:t xml:space="preserve">Table </w:t>
      </w:r>
      <w:r w:rsidR="00963AD9" w:rsidRPr="00963AD9">
        <w:rPr>
          <w:noProof/>
        </w:rPr>
        <w:t>4</w:t>
      </w:r>
      <w:r w:rsidRPr="00DA5F05">
        <w:fldChar w:fldCharType="end"/>
      </w:r>
      <w:r w:rsidRPr="00DA5F05">
        <w:t>).</w:t>
      </w:r>
      <w:r w:rsidRPr="001C4771">
        <w:t xml:space="preserve">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76F7ABB7" w14:textId="77777777" w:rsidR="00E072BF" w:rsidRPr="0025794C" w:rsidRDefault="00E072BF" w:rsidP="00E072BF">
      <w:pPr>
        <w:pStyle w:val="Heading3"/>
      </w:pPr>
      <w:r>
        <w:t>Previously Published Data – Belgium, Argentina, and Canada</w:t>
      </w:r>
    </w:p>
    <w:p w14:paraId="7E96AB44" w14:textId="77777777" w:rsidR="00E072BF" w:rsidRDefault="00E072BF" w:rsidP="00E072BF">
      <w:pPr>
        <w:pStyle w:val="Body"/>
      </w:pPr>
      <w:r>
        <w:t xml:space="preserve">Experimental data reported in two previous studies,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and </w:t>
      </w:r>
      <w:r>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Pr>
          <w:noProof/>
        </w:rPr>
        <w:t>Ben Abdallah et al. (2016)</w:t>
      </w:r>
      <w:r>
        <w:fldChar w:fldCharType="end"/>
      </w:r>
      <w:r>
        <w:t xml:space="preserve">, were included in the analysis conducted for the present study. The data from </w:t>
      </w:r>
      <w:r>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Giletto et al. (2020)</w:t>
      </w:r>
      <w:r>
        <w:fldChar w:fldCharType="end"/>
      </w:r>
      <w:r>
        <w:t xml:space="preserve"> comprises two separate experimental data sets from Argentina </w:t>
      </w:r>
      <w:r>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 </w:instrTex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instrText xml:space="preserve"> ADDIN EN.CITE.DATA </w:instrText>
      </w:r>
      <w:r>
        <w:fldChar w:fldCharType="end"/>
      </w:r>
      <w:r>
        <w:fldChar w:fldCharType="separate"/>
      </w:r>
      <w:r>
        <w:rPr>
          <w:noProof/>
        </w:rPr>
        <w:t>(Bélanger et al., 2000, 2001a, 2001b)</w:t>
      </w:r>
      <w:r>
        <w:fldChar w:fldCharType="end"/>
      </w:r>
      <w:r>
        <w:t xml:space="preserve">. </w:t>
      </w:r>
      <w:r w:rsidRPr="0001152D">
        <w:t xml:space="preserve">All data from the </w:t>
      </w:r>
      <w:r w:rsidRPr="0001152D">
        <w:fldChar w:fldCharType="begin"/>
      </w:r>
      <w:r w:rsidRPr="0001152D">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01152D">
        <w:fldChar w:fldCharType="separate"/>
      </w:r>
      <w:r w:rsidRPr="0001152D">
        <w:t>Giletto et al. (2020)</w:t>
      </w:r>
      <w:r w:rsidRPr="0001152D">
        <w:fldChar w:fldCharType="end"/>
      </w:r>
      <w:r w:rsidRPr="0001152D">
        <w:t xml:space="preserve"> study used in the present analysis was included in this previous publication.</w:t>
      </w:r>
    </w:p>
    <w:p w14:paraId="75354975" w14:textId="50C5FC63" w:rsidR="00E072BF" w:rsidRDefault="00E072BF" w:rsidP="00E072BF">
      <w:pPr>
        <w:pStyle w:val="Body"/>
      </w:pPr>
      <w:r w:rsidRPr="0001152D">
        <w:t xml:space="preserve">In the Canadian study, two varieties (Russet Burbank and </w:t>
      </w:r>
      <w:proofErr w:type="spellStart"/>
      <w:r w:rsidRPr="0001152D">
        <w:t>Shepody</w:t>
      </w:r>
      <w:proofErr w:type="spellEnd"/>
      <w:r w:rsidRPr="0001152D">
        <w:t>) and four N fertilization rates (0, 50, 100, and 250 kg ha</w:t>
      </w:r>
      <w:r w:rsidRPr="00D46F40">
        <w:rPr>
          <w:vertAlign w:val="superscript"/>
        </w:rPr>
        <w:t>-1</w:t>
      </w:r>
      <w:r w:rsidRPr="0001152D">
        <w:t xml:space="preserve">) were evaluated under </w:t>
      </w:r>
      <w:r>
        <w:t xml:space="preserve">irrigated and </w:t>
      </w:r>
      <w:r w:rsidRPr="0001152D">
        <w:t xml:space="preserve">non-water limiting conditions with each variety having </w:t>
      </w:r>
      <w:r>
        <w:t>four</w:t>
      </w:r>
      <w:r w:rsidRPr="0001152D">
        <w:t xml:space="preserve"> site-years of experimental data and 10 sampling dates per site</w:t>
      </w:r>
      <w:ins w:id="62" w:author="Brian Bohman" w:date="2021-08-25T10:57:00Z">
        <w:r w:rsidR="00BB7AC2">
          <w:t>-</w:t>
        </w:r>
      </w:ins>
      <w:del w:id="63" w:author="Brian Bohman" w:date="2021-08-25T10:57:00Z">
        <w:r w:rsidRPr="0001152D" w:rsidDel="00BB7AC2">
          <w:delText xml:space="preserve"> </w:delText>
        </w:r>
      </w:del>
      <w:r w:rsidRPr="0001152D">
        <w:t xml:space="preserve">year </w:t>
      </w:r>
      <w:r w:rsidRPr="00DA5F05">
        <w:t>(</w:t>
      </w:r>
      <w:commentRangeStart w:id="64"/>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commentRangeEnd w:id="64"/>
      <w:r w:rsidR="00BB7AC2">
        <w:rPr>
          <w:rStyle w:val="CommentReference"/>
          <w:rFonts w:ascii="Palatino Linotype" w:eastAsia="SimSun" w:hAnsi="Palatino Linotype"/>
          <w:noProof/>
          <w:color w:val="000000"/>
          <w:lang w:eastAsia="zh-CN"/>
        </w:rPr>
        <w:commentReference w:id="64"/>
      </w:r>
      <w:r w:rsidRPr="00DA5F05">
        <w:t>).</w:t>
      </w:r>
      <w:r w:rsidRPr="0001152D">
        <w:t xml:space="preserve"> </w:t>
      </w:r>
      <w:r>
        <w:t xml:space="preserve">These experiments were conducted in the upper St. John River Valley of New Brunswick. The soil texture for these experiments was classified as either loam or clay loam with organic matter content ranging from 2.6 to 3.0%. During the period from May to October, </w:t>
      </w:r>
      <w:r w:rsidRPr="00233868">
        <w:t>the average temperature ranged from 14 to 19 °C</w:t>
      </w:r>
      <w:r>
        <w:t xml:space="preserve"> </w:t>
      </w:r>
      <w:r w:rsidRPr="00233868">
        <w:t>while the cumulative rainfall ranged from 186 to 243mm.</w:t>
      </w:r>
    </w:p>
    <w:p w14:paraId="18501427" w14:textId="6DDC3546" w:rsidR="00E072BF" w:rsidRPr="0001152D" w:rsidRDefault="00E072BF" w:rsidP="00E072BF">
      <w:pPr>
        <w:pStyle w:val="Body"/>
      </w:pPr>
      <w:r w:rsidRPr="0001152D">
        <w:lastRenderedPageBreak/>
        <w:t xml:space="preserve">In the Argentina study, five varieties (Bannock Russet, Gem Russet, Innovator, </w:t>
      </w:r>
      <w:proofErr w:type="spellStart"/>
      <w:r w:rsidRPr="0001152D">
        <w:t>Markies</w:t>
      </w:r>
      <w:proofErr w:type="spellEnd"/>
      <w:r w:rsidRPr="0001152D">
        <w:t xml:space="preserve"> Russet, and Umatilla Russet) and four N fertilization rate (0, 80, 150, </w:t>
      </w:r>
      <w:ins w:id="65" w:author="Brian Bohman" w:date="2021-08-25T10:57:00Z">
        <w:r w:rsidR="00BB7AC2">
          <w:t xml:space="preserve">and </w:t>
        </w:r>
      </w:ins>
      <w:r w:rsidRPr="0001152D">
        <w:t>250 kg N ha</w:t>
      </w:r>
      <w:r w:rsidRPr="00D46F40">
        <w:rPr>
          <w:vertAlign w:val="superscript"/>
        </w:rPr>
        <w:t>-1</w:t>
      </w:r>
      <w:r w:rsidRPr="0001152D">
        <w:t xml:space="preserve">) were each evaluated under </w:t>
      </w:r>
      <w:r>
        <w:t xml:space="preserve">irrigated and </w:t>
      </w:r>
      <w:r w:rsidRPr="0001152D">
        <w:t xml:space="preserve">non-water limiting conditions for between </w:t>
      </w:r>
      <w:r>
        <w:t>two</w:t>
      </w:r>
      <w:r w:rsidRPr="0001152D">
        <w:t xml:space="preserve"> </w:t>
      </w:r>
      <w:r>
        <w:t>and</w:t>
      </w:r>
      <w:r w:rsidRPr="0001152D">
        <w:t xml:space="preserve"> </w:t>
      </w:r>
      <w:r>
        <w:t>four</w:t>
      </w:r>
      <w:r w:rsidRPr="0001152D">
        <w:t xml:space="preserve"> site-years with between </w:t>
      </w:r>
      <w:r>
        <w:t>four</w:t>
      </w:r>
      <w:r w:rsidRPr="0001152D">
        <w:t xml:space="preserve"> </w:t>
      </w:r>
      <w:r>
        <w:t>and</w:t>
      </w:r>
      <w:r w:rsidRPr="0001152D">
        <w:t xml:space="preserve"> </w:t>
      </w:r>
      <w:r>
        <w:t>five</w:t>
      </w:r>
      <w:r w:rsidRPr="0001152D">
        <w:t xml:space="preserve"> sampling dates per site year </w:t>
      </w:r>
      <w:r w:rsidRPr="00DA5F05">
        <w:t>(</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 xml:space="preserve">These experiments were conducted in </w:t>
      </w:r>
      <w:proofErr w:type="spellStart"/>
      <w:r w:rsidRPr="00233868">
        <w:t>Balcarce</w:t>
      </w:r>
      <w:proofErr w:type="spellEnd"/>
      <w:r w:rsidRPr="00233868">
        <w:t xml:space="preserve"> in the province of Buenos Aires</w:t>
      </w:r>
      <w:r>
        <w:t xml:space="preserve">. The soil texture for these experiments was classified as loam with organic matter content ranging from 4.2 to 5.2%. During the period from October to March, </w:t>
      </w:r>
      <w:r w:rsidRPr="00DD0287">
        <w:t>the average temperature ranged from 17 to 19°C, the cumulative rainfall ranged from 385 to 587mm</w:t>
      </w:r>
      <w:r w:rsidRPr="0001152D">
        <w:t>.</w:t>
      </w:r>
    </w:p>
    <w:p w14:paraId="5321DF61" w14:textId="15DFCBED" w:rsidR="00E072BF" w:rsidRPr="0001152D" w:rsidRDefault="00E072BF" w:rsidP="00E072BF">
      <w:pPr>
        <w:pStyle w:val="Body"/>
      </w:pPr>
      <w:r w:rsidRPr="0001152D">
        <w:t xml:space="preserve">The data from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represents multiple experimental data set from Belgium. Only a portion of the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study used in the present analysis was included in this previous publication – while the dry weight biomass data were previously reported, the </w:t>
      </w:r>
      <w:ins w:id="66" w:author="Brian Bohman" w:date="2021-08-25T10:57:00Z">
        <w:r w:rsidR="003472C7">
          <w:t>N</w:t>
        </w:r>
      </w:ins>
      <w:del w:id="67" w:author="Brian Bohman" w:date="2021-08-25T10:57:00Z">
        <w:r w:rsidRPr="0001152D" w:rsidDel="003472C7">
          <w:delText>nitrogen</w:delText>
        </w:r>
      </w:del>
      <w:r w:rsidRPr="0001152D">
        <w:t xml:space="preserve"> concentration data from the </w:t>
      </w:r>
      <w:r w:rsidRPr="0001152D">
        <w:fldChar w:fldCharType="begin"/>
      </w:r>
      <w:r w:rsidRPr="0001152D">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1152D">
        <w:fldChar w:fldCharType="separate"/>
      </w:r>
      <w:r w:rsidRPr="0001152D">
        <w:t>Ben Abdallah et al. (2016)</w:t>
      </w:r>
      <w:r w:rsidRPr="0001152D">
        <w:fldChar w:fldCharType="end"/>
      </w:r>
      <w:r w:rsidRPr="0001152D">
        <w:t xml:space="preserve"> experiment is reported for the first time in this </w:t>
      </w:r>
      <w:r>
        <w:t>work</w:t>
      </w:r>
      <w:r w:rsidRPr="0001152D">
        <w:t>.</w:t>
      </w:r>
    </w:p>
    <w:p w14:paraId="55836374" w14:textId="73F66ABE" w:rsidR="00E072BF" w:rsidRPr="0001152D" w:rsidRDefault="00E072BF" w:rsidP="00E072BF">
      <w:pPr>
        <w:pStyle w:val="Body"/>
      </w:pPr>
      <w:r w:rsidRPr="0001152D">
        <w:t xml:space="preserve">In the Belgium studies, three to six N rates (ranging from 0 to 250 kg N ha-1) were evaluated for two varieties (Bintje and Charlotte) for 17 and 7 site-years, respectively, with </w:t>
      </w:r>
      <w:r>
        <w:t>between</w:t>
      </w:r>
      <w:r w:rsidRPr="0001152D">
        <w:t xml:space="preserve"> </w:t>
      </w:r>
      <w:r>
        <w:t>one</w:t>
      </w:r>
      <w:r w:rsidRPr="0001152D">
        <w:t xml:space="preserve"> </w:t>
      </w:r>
      <w:r>
        <w:t>and</w:t>
      </w:r>
      <w:r w:rsidRPr="0001152D">
        <w:t xml:space="preserve"> </w:t>
      </w:r>
      <w:r>
        <w:t>eight</w:t>
      </w:r>
      <w:r w:rsidRPr="0001152D">
        <w:t xml:space="preserve"> sampling dates per site year</w:t>
      </w:r>
      <w:r w:rsidRPr="00DA5F05">
        <w:t xml:space="preserve"> (</w:t>
      </w:r>
      <w:r w:rsidRPr="00DA5F05">
        <w:fldChar w:fldCharType="begin"/>
      </w:r>
      <w:r w:rsidRPr="00DA5F05">
        <w:instrText xml:space="preserve"> REF _Ref78279859 \h  \* MERGEFORMAT </w:instrText>
      </w:r>
      <w:r w:rsidRPr="00DA5F05">
        <w:fldChar w:fldCharType="separate"/>
      </w:r>
      <w:r w:rsidR="00963AD9" w:rsidRPr="005F07EF">
        <w:t xml:space="preserve">Table </w:t>
      </w:r>
      <w:r w:rsidR="00963AD9">
        <w:t>1</w:t>
      </w:r>
      <w:r w:rsidRPr="00DA5F05">
        <w:fldChar w:fldCharType="end"/>
      </w:r>
      <w:r w:rsidRPr="00DA5F05">
        <w:t xml:space="preserve">). </w:t>
      </w:r>
      <w:r>
        <w:t>These experiments were conducted in various regions across Belgium. The soil texture for these experiments was classified as loam, sandy loam, silt loam, or silty clay loam with organic matter content ranging from 1.3 to 2.6%. During the period from April to August, the cumulative rainfall ranged from 289 to 458mm</w:t>
      </w:r>
      <w:r w:rsidRPr="0001152D">
        <w:t>.</w:t>
      </w:r>
    </w:p>
    <w:p w14:paraId="01C0B0D9" w14:textId="77777777" w:rsidR="00E072BF" w:rsidRPr="00485C2E" w:rsidRDefault="00E072BF" w:rsidP="00E072BF">
      <w:pPr>
        <w:pStyle w:val="Heading2"/>
      </w:pPr>
      <w:r w:rsidRPr="00DB6487">
        <w:t>Statistical Methods</w:t>
      </w:r>
    </w:p>
    <w:p w14:paraId="073218AF" w14:textId="77777777" w:rsidR="00E072BF" w:rsidRDefault="00E072BF" w:rsidP="00E072BF">
      <w:pPr>
        <w:pStyle w:val="Body"/>
      </w:pPr>
      <w:r>
        <w:t xml:space="preserve">Based on the general approach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this study implemented a Bayesian hierarchical framework to infer CNDC parameters for each location and variety within </w:t>
      </w:r>
      <w:r>
        <w:lastRenderedPageBreak/>
        <w:t xml:space="preserve">location, assess the uncertainty in model parameters and </w:t>
      </w:r>
      <w:r>
        <w:rPr>
          <w:szCs w:val="18"/>
        </w:rPr>
        <w:t>%N</w:t>
      </w:r>
      <w:r>
        <w:rPr>
          <w:szCs w:val="18"/>
          <w:vertAlign w:val="subscript"/>
        </w:rPr>
        <w:t>c</w:t>
      </w:r>
      <w:r>
        <w:t>, and compare fitted CNDCs across the effects of location and variety.</w:t>
      </w:r>
    </w:p>
    <w:p w14:paraId="27E997B7" w14:textId="5DC726DE" w:rsidR="00E072BF" w:rsidRDefault="00E072BF" w:rsidP="00E072BF">
      <w:pPr>
        <w:pStyle w:val="Body"/>
      </w:pPr>
      <w:r>
        <w:t>In summary, this statistical approach uses the entire set of experimental data</w:t>
      </w:r>
      <w:r w:rsidRPr="00DA5F05">
        <w:t xml:space="prese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 xml:space="preserve">a) </w:t>
      </w:r>
      <w:r>
        <w:t xml:space="preserve">and does not require any preliminary or intermediary statistical analysis. At the level of each experimental sampling date, </w:t>
      </w:r>
      <w:commentRangeStart w:id="68"/>
      <w:r>
        <w:t>a linear-plateau curve is fit for biomass as a function of N concentration</w:t>
      </w:r>
      <w:commentRangeEnd w:id="68"/>
      <w:r w:rsidR="005B5781">
        <w:rPr>
          <w:rStyle w:val="CommentReference"/>
          <w:rFonts w:ascii="Palatino Linotype" w:eastAsia="SimSun" w:hAnsi="Palatino Linotype"/>
          <w:noProof/>
          <w:color w:val="000000"/>
          <w:lang w:eastAsia="zh-CN"/>
        </w:rPr>
        <w:commentReference w:id="68"/>
      </w:r>
      <w:r>
        <w:t xml:space="preserve"> </w:t>
      </w:r>
      <w:r w:rsidRPr="00DA5F05">
        <w:t>(</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and the join point of the linear-plateau curve is used to define the </w:t>
      </w:r>
      <w:r>
        <w:rPr>
          <w:szCs w:val="18"/>
        </w:rPr>
        <w:t>%N</w:t>
      </w:r>
      <w:r>
        <w:rPr>
          <w:szCs w:val="18"/>
          <w:vertAlign w:val="subscript"/>
        </w:rPr>
        <w:t>c</w:t>
      </w:r>
      <w:r>
        <w:t xml:space="preserve">. Simultaneously, a negative exponential curve (i.e., CNDC) is fit across all experimental sampling dates for a given effect level of the hierarchical model (e.g., location, variety) where the critical point of each linear-plateau curve lies exactly upon the negative exponential </w:t>
      </w:r>
      <w:r w:rsidRPr="00DA5F05">
        <w:t>curve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b).</w:t>
      </w:r>
      <w:r>
        <w:t xml:space="preserve">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w:t>
      </w:r>
      <w:r w:rsidRPr="00DA5F05">
        <w:t>points (</w:t>
      </w:r>
      <w:r w:rsidRPr="00DA5F05">
        <w:fldChar w:fldCharType="begin"/>
      </w:r>
      <w:r w:rsidRPr="00DA5F05">
        <w:instrText xml:space="preserve"> REF _Ref78281013 \h  \* MERGEFORMAT </w:instrText>
      </w:r>
      <w:r w:rsidRPr="00DA5F05">
        <w:fldChar w:fldCharType="separate"/>
      </w:r>
      <w:r w:rsidR="00963AD9" w:rsidRPr="00E87FBC">
        <w:t xml:space="preserve">Figure </w:t>
      </w:r>
      <w:r w:rsidR="00963AD9">
        <w:rPr>
          <w:noProof/>
        </w:rPr>
        <w:t>1</w:t>
      </w:r>
      <w:r w:rsidRPr="00DA5F05">
        <w:fldChar w:fldCharType="end"/>
      </w:r>
      <w:r w:rsidRPr="00DA5F05">
        <w:t>c)</w:t>
      </w:r>
      <w:r>
        <w:t xml:space="preserve"> which are identified via an intermediate statistical analysis (i.e., ANOVA and protected multiple comparisons).</w:t>
      </w:r>
    </w:p>
    <w:p w14:paraId="476E0C6A" w14:textId="4BA2C64D" w:rsidR="00E072BF" w:rsidRPr="00DA5F05" w:rsidRDefault="00E072BF" w:rsidP="00E072BF">
      <w:pPr>
        <w:pStyle w:val="Body"/>
      </w:pPr>
      <w:r>
        <w:t xml:space="preserve">The Bayesian hierarchical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was extended to explicitly include E and G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w:t>
      </w:r>
      <w:r w:rsidRPr="00DA5F05">
        <w:t>location (</w:t>
      </w:r>
      <w:r w:rsidRPr="00DA5F05">
        <w:fldChar w:fldCharType="begin"/>
      </w:r>
      <w:r w:rsidRPr="00DA5F05">
        <w:instrText xml:space="preserve"> REF _Ref78281175 \h  \* MERGEFORMAT </w:instrText>
      </w:r>
      <w:r w:rsidRPr="00DA5F05">
        <w:fldChar w:fldCharType="separate"/>
      </w:r>
      <w:r w:rsidR="00963AD9">
        <w:t xml:space="preserve">Figure </w:t>
      </w:r>
      <w:r w:rsidR="00963AD9">
        <w:rPr>
          <w:noProof/>
        </w:rPr>
        <w:t>2</w:t>
      </w:r>
      <w:r w:rsidRPr="00DA5F05">
        <w:fldChar w:fldCharType="end"/>
      </w:r>
      <w:r w:rsidRPr="00DA5F05">
        <w:t>).</w:t>
      </w:r>
    </w:p>
    <w:p w14:paraId="63DF1C8A" w14:textId="77777777" w:rsidR="00E072BF" w:rsidRDefault="00E072BF" w:rsidP="00E072BF">
      <w:pPr>
        <w:pStyle w:val="Body"/>
      </w:pPr>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w:t>
      </w:r>
      <w:r>
        <w:lastRenderedPageBreak/>
        <w:t xml:space="preserve">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package includes a user-friendly modeling language, robust documentation, and a diverse set of tools to analyze and assess models.</w:t>
      </w:r>
    </w:p>
    <w:p w14:paraId="0156D8C4" w14:textId="77777777" w:rsidR="00E072BF" w:rsidRDefault="00E072BF" w:rsidP="00E072BF">
      <w:pPr>
        <w:pStyle w:val="Body"/>
      </w:pPr>
      <w:r>
        <w:t xml:space="preserve">A non-linear </w:t>
      </w:r>
      <w:r>
        <w:rPr>
          <w:i/>
          <w:iCs/>
        </w:rPr>
        <w:t>brms</w:t>
      </w:r>
      <w:r w:rsidRPr="00D66A7B">
        <w:t xml:space="preserve"> </w:t>
      </w:r>
      <w:r>
        <w:t xml:space="preserve">model was defined by combining the two separate expressions used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Pr>
          <w:noProof/>
        </w:rPr>
        <w:t>(Plummer, 2019)</w:t>
      </w:r>
      <w:r>
        <w:fldChar w:fldCharType="end"/>
      </w:r>
      <w:r>
        <w:t xml:space="preserve"> and </w:t>
      </w:r>
      <w:r>
        <w:rPr>
          <w:i/>
          <w:iCs/>
        </w:rPr>
        <w:t>JAGS</w:t>
      </w:r>
      <w:r>
        <w:t xml:space="preserve"> statistical software </w:t>
      </w:r>
      <w:r>
        <w:fldChar w:fldCharType="begin"/>
      </w:r>
      <w:r>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Pr>
          <w:noProof/>
        </w:rPr>
        <w:t>(Plummer, 2013)</w:t>
      </w:r>
      <w:r>
        <w:fldChar w:fldCharType="end"/>
      </w:r>
      <w:r>
        <w:t>.</w:t>
      </w:r>
    </w:p>
    <w:p w14:paraId="7BC689A0" w14:textId="77777777" w:rsidR="00E072BF" w:rsidRDefault="00E072BF" w:rsidP="00E072BF">
      <w:pPr>
        <w:pStyle w:val="Body"/>
      </w:pPr>
      <w:r>
        <w:t xml:space="preserve">The first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linear-plateau component:</w:t>
      </w:r>
    </w:p>
    <w:p w14:paraId="0A9AC8B3" w14:textId="1751C7B7" w:rsidR="00E072BF" w:rsidRDefault="00E072BF" w:rsidP="00E072BF">
      <w:pPr>
        <w:pStyle w:val="Body"/>
      </w:pPr>
      <w:r w:rsidRPr="00FA12DF">
        <w:t xml:space="preserve">W = </w:t>
      </w:r>
      <w:proofErr w:type="gramStart"/>
      <w:r w:rsidRPr="00F31089">
        <w:rPr>
          <w:i/>
          <w:iCs/>
        </w:rPr>
        <w:t>min</w:t>
      </w:r>
      <w:r w:rsidRPr="00FA12DF">
        <w:t>(</w:t>
      </w:r>
      <w:proofErr w:type="spellStart"/>
      <w:proofErr w:type="gramEnd"/>
      <w:r w:rsidRPr="00D77F17">
        <w:rPr>
          <w:i/>
          <w:iCs/>
        </w:rPr>
        <w:t>W</w:t>
      </w:r>
      <w:r w:rsidRPr="00D77F17">
        <w:rPr>
          <w:i/>
          <w:iCs/>
          <w:vertAlign w:val="subscript"/>
        </w:rPr>
        <w:t>Max</w:t>
      </w:r>
      <w:r>
        <w:rPr>
          <w:vertAlign w:val="subscript"/>
        </w:rPr>
        <w:t>,i</w:t>
      </w:r>
      <w:proofErr w:type="spellEnd"/>
      <w:r w:rsidRPr="00FA12DF">
        <w:t xml:space="preserve"> + </w:t>
      </w:r>
      <w:r w:rsidRPr="00D77F17">
        <w:rPr>
          <w:i/>
          <w:iCs/>
        </w:rPr>
        <w:t>S</w:t>
      </w:r>
      <w:r w:rsidRPr="00FA12DF">
        <w:rPr>
          <w:vertAlign w:val="subscript"/>
        </w:rPr>
        <w:t>i</w:t>
      </w:r>
      <w:r w:rsidRPr="00FA12DF">
        <w:t xml:space="preserve"> </w:t>
      </w:r>
      <w:r>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Pr="00D77F17">
        <w:rPr>
          <w:i/>
          <w:iCs/>
          <w:vertAlign w:val="subscript"/>
        </w:rPr>
        <w:t>Max</w:t>
      </w:r>
      <w:r>
        <w:rPr>
          <w:vertAlign w:val="subscript"/>
        </w:rPr>
        <w:t>,i</w:t>
      </w:r>
      <w:proofErr w:type="spellEnd"/>
      <w:r w:rsidRPr="00FA12DF">
        <w:t>)</w:t>
      </w:r>
      <w:r>
        <w:tab/>
        <w:t>[3]</w:t>
      </w:r>
    </w:p>
    <w:p w14:paraId="6F12268F" w14:textId="77777777" w:rsidR="00E072BF" w:rsidRDefault="00E072BF" w:rsidP="00E072BF">
      <w:pPr>
        <w:pStyle w:val="Body"/>
      </w:pPr>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Pr="00D77F17">
        <w:rPr>
          <w:i/>
          <w:iCs/>
          <w:vertAlign w:val="subscript"/>
        </w:rPr>
        <w:t>Max</w:t>
      </w:r>
      <w:r>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265E2A3F" w14:textId="77777777" w:rsidR="00E072BF" w:rsidRDefault="00E072BF" w:rsidP="00E072BF">
      <w:pPr>
        <w:pStyle w:val="Body"/>
      </w:pPr>
      <w:r>
        <w:t xml:space="preserve">The second expression from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represents the CNDC component:</w:t>
      </w:r>
    </w:p>
    <w:p w14:paraId="058774C1" w14:textId="01FABECC" w:rsidR="00E072BF" w:rsidRPr="00A8062D" w:rsidRDefault="00E072BF" w:rsidP="00E072BF">
      <w:pPr>
        <w:pStyle w:val="Body"/>
        <w:rPr>
          <w:iCs/>
        </w:rPr>
      </w:pPr>
      <w:r w:rsidRPr="0053466D">
        <w:t>%N</w:t>
      </w:r>
      <w:r w:rsidRPr="0053466D">
        <w:rPr>
          <w:vertAlign w:val="subscript"/>
        </w:rPr>
        <w:t>c</w:t>
      </w:r>
      <w:r w:rsidRPr="0053466D">
        <w:t xml:space="preserve"> = </w:t>
      </w:r>
      <w:r w:rsidRPr="00D77F17">
        <w:rPr>
          <w:i/>
          <w:iCs/>
        </w:rPr>
        <w:t>a</w:t>
      </w:r>
      <w:r>
        <w:t xml:space="preserve"> </w:t>
      </w:r>
      <w:proofErr w:type="spellStart"/>
      <w:proofErr w:type="gramStart"/>
      <w:r w:rsidRPr="00D77F17">
        <w:rPr>
          <w:i/>
          <w:iCs/>
        </w:rPr>
        <w:t>W</w:t>
      </w:r>
      <w:r w:rsidRPr="00D77F17">
        <w:rPr>
          <w:i/>
          <w:iCs/>
          <w:vertAlign w:val="subscript"/>
        </w:rPr>
        <w:t>Max</w:t>
      </w:r>
      <w:r>
        <w:rPr>
          <w:vertAlign w:val="subscript"/>
        </w:rPr>
        <w:t>,i</w:t>
      </w:r>
      <w:proofErr w:type="spellEnd"/>
      <w:proofErr w:type="gramEnd"/>
      <w:r w:rsidRPr="0053466D">
        <w:rPr>
          <w:vertAlign w:val="superscript"/>
        </w:rPr>
        <w:t>–</w:t>
      </w:r>
      <w:r w:rsidRPr="00D77F17">
        <w:rPr>
          <w:i/>
          <w:iCs/>
          <w:vertAlign w:val="superscript"/>
        </w:rPr>
        <w:t>b</w:t>
      </w:r>
      <w:r>
        <w:rPr>
          <w:iCs/>
        </w:rPr>
        <w:tab/>
        <w:t>[4]</w:t>
      </w:r>
    </w:p>
    <w:p w14:paraId="3896B6A1" w14:textId="77777777" w:rsidR="00E072BF" w:rsidRDefault="00E072BF" w:rsidP="00E072BF">
      <w:pPr>
        <w:pStyle w:val="Body"/>
      </w:pPr>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Pr="00E73B28">
        <w:rPr>
          <w:i/>
          <w:iCs/>
          <w:vertAlign w:val="subscript"/>
        </w:rPr>
        <w:t>Max</w:t>
      </w:r>
      <w:r w:rsidRPr="0053466D">
        <w:rPr>
          <w:vertAlign w:val="subscript"/>
        </w:rPr>
        <w:t>,i</w:t>
      </w:r>
      <w:proofErr w:type="spellEnd"/>
      <w:proofErr w:type="gramEnd"/>
      <w:r>
        <w:rPr>
          <w:vertAlign w:val="subscript"/>
        </w:rPr>
        <w:t xml:space="preserve"> </w:t>
      </w:r>
      <w:r>
        <w:t>have the same meanings as defined above.</w:t>
      </w:r>
    </w:p>
    <w:p w14:paraId="08E8FFE8" w14:textId="6EBCE6E9" w:rsidR="00E072BF" w:rsidRDefault="00E072BF" w:rsidP="00E072BF">
      <w:pPr>
        <w:pStyle w:val="Body"/>
      </w:pPr>
      <w:r>
        <w:lastRenderedPageBreak/>
        <w:t xml:space="preserve">Using algebraic substitution (i.e., for </w:t>
      </w:r>
      <w:r w:rsidRPr="00E73B28">
        <w:t>%N</w:t>
      </w:r>
      <w:r w:rsidRPr="00E73B28">
        <w:rPr>
          <w:vertAlign w:val="subscript"/>
        </w:rPr>
        <w:t>c</w:t>
      </w:r>
      <w:r>
        <w:t xml:space="preserve">), these two expressions (Eq. [3] and Eq. [4]) were combined to produce following non-linear </w:t>
      </w:r>
      <w:r>
        <w:rPr>
          <w:i/>
          <w:iCs/>
        </w:rPr>
        <w:t>brms</w:t>
      </w:r>
      <w:r>
        <w:t xml:space="preserve"> model formula:</w:t>
      </w:r>
    </w:p>
    <w:p w14:paraId="6DAE0A58" w14:textId="3DE7E810" w:rsidR="00E072BF" w:rsidRPr="00101A1B" w:rsidRDefault="00E072BF" w:rsidP="00E072BF">
      <w:pPr>
        <w:pStyle w:val="Body"/>
      </w:pPr>
      <w:r w:rsidRPr="00494B1C">
        <w:t xml:space="preserve">W ~ </w:t>
      </w:r>
      <w:proofErr w:type="gramStart"/>
      <w:r w:rsidRPr="00494B1C">
        <w:rPr>
          <w:i/>
          <w:iCs/>
        </w:rPr>
        <w:t>min</w:t>
      </w:r>
      <w:r w:rsidRPr="00494B1C">
        <w:t>(</w:t>
      </w:r>
      <w:proofErr w:type="spellStart"/>
      <w:proofErr w:type="gramEnd"/>
      <w:r w:rsidRPr="004E3823">
        <w:rPr>
          <w:i/>
          <w:iCs/>
        </w:rPr>
        <w:t>W</w:t>
      </w:r>
      <w:r w:rsidRPr="004E3823">
        <w:rPr>
          <w:i/>
          <w:iCs/>
          <w:vertAlign w:val="subscript"/>
        </w:rPr>
        <w:t>Max</w:t>
      </w:r>
      <w:r>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t>)</w:t>
      </w:r>
      <w:r w:rsidRPr="00494B1C">
        <w:t xml:space="preserve">, </w:t>
      </w:r>
      <w:proofErr w:type="spellStart"/>
      <w:r w:rsidRPr="00D77F17">
        <w:rPr>
          <w:i/>
          <w:iCs/>
        </w:rPr>
        <w:t>W</w:t>
      </w:r>
      <w:r w:rsidRPr="00D77F17">
        <w:rPr>
          <w:i/>
          <w:iCs/>
          <w:vertAlign w:val="subscript"/>
        </w:rPr>
        <w:t>Max</w:t>
      </w:r>
      <w:r>
        <w:rPr>
          <w:vertAlign w:val="subscript"/>
        </w:rPr>
        <w:t>,</w:t>
      </w:r>
      <w:r w:rsidRPr="00494B1C">
        <w:rPr>
          <w:vertAlign w:val="subscript"/>
        </w:rPr>
        <w:t>i</w:t>
      </w:r>
      <w:proofErr w:type="spellEnd"/>
      <w:r w:rsidRPr="00494B1C">
        <w:t>)</w:t>
      </w:r>
      <w:r>
        <w:tab/>
        <w:t>[5]</w:t>
      </w:r>
    </w:p>
    <w:p w14:paraId="48CFD278" w14:textId="156405A7" w:rsidR="00E072BF" w:rsidRDefault="00E072BF" w:rsidP="00E072BF">
      <w:pPr>
        <w:pStyle w:val="Body"/>
      </w:pPr>
      <w:r>
        <w:t xml:space="preserve">Two group-level (i.e., random) effects were specified for this </w:t>
      </w:r>
      <w:r>
        <w:rPr>
          <w:i/>
          <w:iCs/>
        </w:rPr>
        <w:t>brms</w:t>
      </w:r>
      <w:r>
        <w:t xml:space="preserve"> model to parameterize the nested structure </w:t>
      </w:r>
      <w:r w:rsidRPr="00DA5F05">
        <w:t>(</w:t>
      </w:r>
      <w:r w:rsidRPr="00DA5F05">
        <w:fldChar w:fldCharType="begin"/>
      </w:r>
      <w:r w:rsidRPr="00DA5F05">
        <w:instrText xml:space="preserve"> REF _Ref78281175 \h  \* MERGEFORMAT </w:instrText>
      </w:r>
      <w:r w:rsidRPr="00DA5F05">
        <w:fldChar w:fldCharType="separate"/>
      </w:r>
      <w:r w:rsidR="002D6B70">
        <w:t xml:space="preserve">Figure </w:t>
      </w:r>
      <w:r w:rsidR="002D6B70">
        <w:rPr>
          <w:noProof/>
        </w:rPr>
        <w:t>2</w:t>
      </w:r>
      <w:r w:rsidRPr="00DA5F05">
        <w:fldChar w:fldCharType="end"/>
      </w:r>
      <w:r w:rsidRPr="00DA5F05">
        <w:t xml:space="preserve">). </w:t>
      </w:r>
      <w:r>
        <w:t xml:space="preserve">First, the parameters </w:t>
      </w:r>
      <w:r w:rsidRPr="00F64D75">
        <w:rPr>
          <w:i/>
          <w:iCs/>
        </w:rPr>
        <w:t>S</w:t>
      </w:r>
      <w:r w:rsidRPr="00F64D75">
        <w:t xml:space="preserve"> and </w:t>
      </w:r>
      <w:proofErr w:type="spellStart"/>
      <w:r w:rsidRPr="00F64D75">
        <w:rPr>
          <w:i/>
          <w:iCs/>
        </w:rPr>
        <w:t>W</w:t>
      </w:r>
      <w:r>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67CA3336" w14:textId="42A4EB4B" w:rsidR="00E072BF" w:rsidRPr="00A949FC" w:rsidRDefault="00E072BF" w:rsidP="00E072BF">
      <w:pPr>
        <w:pStyle w:val="Body"/>
      </w:pPr>
      <w:proofErr w:type="spellStart"/>
      <w:r w:rsidRPr="00F64D75">
        <w:rPr>
          <w:i/>
          <w:iCs/>
        </w:rPr>
        <w:t>W</w:t>
      </w:r>
      <w:r>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t xml:space="preserve"> </w:t>
      </w:r>
      <w:r w:rsidRPr="00A949FC">
        <w:t>|</w:t>
      </w:r>
      <w:r>
        <w:t xml:space="preserve"> </w:t>
      </w:r>
      <w:r w:rsidRPr="00F7332D">
        <w:rPr>
          <w:i/>
          <w:iCs/>
        </w:rPr>
        <w:t>index</w:t>
      </w:r>
      <w:r w:rsidRPr="00A949FC">
        <w:t>)</w:t>
      </w:r>
      <w:r>
        <w:tab/>
        <w:t>[6]</w:t>
      </w:r>
      <w:r w:rsidRPr="00A949FC">
        <w:t xml:space="preserve"> </w:t>
      </w:r>
    </w:p>
    <w:p w14:paraId="531B94DA" w14:textId="77777777" w:rsidR="00E072BF" w:rsidRDefault="00E072BF" w:rsidP="00E072BF">
      <w:pPr>
        <w:pStyle w:val="Body"/>
      </w:pPr>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642A6129" w14:textId="18BE7BC2" w:rsidR="00E072BF" w:rsidRPr="00A949FC" w:rsidRDefault="00E072BF" w:rsidP="00E072BF">
      <w:pPr>
        <w:pStyle w:val="Body"/>
      </w:pPr>
      <w:r w:rsidRPr="00A949FC">
        <w:rPr>
          <w:i/>
          <w:iCs/>
        </w:rPr>
        <w:t>a</w:t>
      </w:r>
      <w:r w:rsidRPr="00A949FC">
        <w:t xml:space="preserve"> + </w:t>
      </w:r>
      <w:r>
        <w:rPr>
          <w:i/>
          <w:iCs/>
        </w:rPr>
        <w:t>b</w:t>
      </w:r>
      <w:r>
        <w:t xml:space="preserve"> </w:t>
      </w:r>
      <w:r w:rsidRPr="00A949FC">
        <w:t>~ 1 + (1</w:t>
      </w:r>
      <w:r>
        <w:t xml:space="preserve"> </w:t>
      </w:r>
      <w:r w:rsidRPr="00A949FC">
        <w:t>|</w:t>
      </w:r>
      <w:r>
        <w:t xml:space="preserve"> </w:t>
      </w:r>
      <w:r w:rsidRPr="00F7332D">
        <w:rPr>
          <w:i/>
          <w:iCs/>
        </w:rPr>
        <w:t>location</w:t>
      </w:r>
      <w:r w:rsidRPr="00A949FC">
        <w:t>)</w:t>
      </w:r>
      <w:r>
        <w:t xml:space="preserve"> </w:t>
      </w:r>
      <w:r w:rsidRPr="00A949FC">
        <w:t>+ (1</w:t>
      </w:r>
      <w:r>
        <w:t xml:space="preserve"> </w:t>
      </w:r>
      <w:r w:rsidRPr="00A949FC">
        <w:t>|</w:t>
      </w:r>
      <w:r>
        <w:t xml:space="preserve"> </w:t>
      </w:r>
      <w:proofErr w:type="spellStart"/>
      <w:proofErr w:type="gramStart"/>
      <w:r w:rsidRPr="00F7332D">
        <w:rPr>
          <w:i/>
          <w:iCs/>
        </w:rPr>
        <w:t>location:variety</w:t>
      </w:r>
      <w:proofErr w:type="spellEnd"/>
      <w:proofErr w:type="gramEnd"/>
      <w:r w:rsidRPr="00A949FC">
        <w:t>)</w:t>
      </w:r>
      <w:r>
        <w:tab/>
        <w:t>[7]</w:t>
      </w:r>
    </w:p>
    <w:p w14:paraId="48DE464C" w14:textId="77777777" w:rsidR="00E072BF" w:rsidRDefault="00E072BF" w:rsidP="00E072BF">
      <w:pPr>
        <w:pStyle w:val="Body"/>
      </w:pPr>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123BBABD" w14:textId="4EC714BF" w:rsidR="00E072BF" w:rsidRDefault="00E072BF" w:rsidP="00E072BF">
      <w:pPr>
        <w:pStyle w:val="Body"/>
      </w:pPr>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Pr>
          <w:noProof/>
        </w:rPr>
        <w:t>(Schad et al., 2021)</w:t>
      </w:r>
      <w:r>
        <w:fldChar w:fldCharType="end"/>
      </w:r>
      <w:r>
        <w:t xml:space="preserve">. This is particularly important for hyperparameters dealing with the standard deviation between groups in a hierarchical model. A summary of the prior values used in this model is given </w:t>
      </w:r>
      <w:r w:rsidRPr="00DA5F05">
        <w:t>below (</w:t>
      </w:r>
      <w:r w:rsidRPr="00DA5F05">
        <w:fldChar w:fldCharType="begin"/>
      </w:r>
      <w:r w:rsidRPr="00DA5F05">
        <w:instrText xml:space="preserve"> REF _Ref78280131 \h  \* MERGEFORMAT </w:instrText>
      </w:r>
      <w:r w:rsidRPr="00DA5F05">
        <w:fldChar w:fldCharType="separate"/>
      </w:r>
      <w:r w:rsidR="002D6B70" w:rsidRPr="002D6B70">
        <w:t xml:space="preserve">Table </w:t>
      </w:r>
      <w:r w:rsidR="002D6B70" w:rsidRPr="002D6B70">
        <w:rPr>
          <w:noProof/>
        </w:rPr>
        <w:t>5</w:t>
      </w:r>
      <w:r w:rsidRPr="00DA5F05">
        <w:fldChar w:fldCharType="end"/>
      </w:r>
      <w:r w:rsidRPr="00DA5F05">
        <w:t>).</w:t>
      </w:r>
    </w:p>
    <w:p w14:paraId="18779212" w14:textId="77777777" w:rsidR="00E072BF" w:rsidRDefault="00E072BF" w:rsidP="00E072BF">
      <w:pPr>
        <w:pStyle w:val="Body"/>
        <w:rPr>
          <w:lang w:bidi="en-US"/>
        </w:rPr>
      </w:pPr>
      <w:r w:rsidRPr="002C76A7">
        <w:rPr>
          <w:lang w:bidi="en-US"/>
        </w:rPr>
        <w:lastRenderedPageBreak/>
        <w:t>The entire workflow used to generate this analysis is reproducible and available via GitHub repository (</w:t>
      </w:r>
      <w:hyperlink r:id="rId11" w:history="1">
        <w:r w:rsidRPr="002C76A7">
          <w:rPr>
            <w:rStyle w:val="Hyperlink"/>
            <w:rFonts w:eastAsiaTheme="majorEastAsia"/>
          </w:rPr>
          <w:t>https://github.com/bohm0072/cndc_bayesian_eval</w:t>
        </w:r>
      </w:hyperlink>
      <w:r w:rsidRPr="002C76A7">
        <w:rPr>
          <w:lang w:bidi="en-US"/>
        </w:rPr>
        <w:t xml:space="preserve">). The </w:t>
      </w:r>
      <w:proofErr w:type="spellStart"/>
      <w:r w:rsidRPr="002C76A7">
        <w:rPr>
          <w:i/>
          <w:iCs/>
          <w:lang w:bidi="en-US"/>
        </w:rPr>
        <w:t>renv</w:t>
      </w:r>
      <w:proofErr w:type="spellEnd"/>
      <w:r w:rsidRPr="002C76A7">
        <w:rPr>
          <w:lang w:bidi="en-US"/>
        </w:rPr>
        <w:t xml:space="preserve"> package </w:t>
      </w:r>
      <w:r w:rsidRPr="002C76A7">
        <w:rPr>
          <w:lang w:bidi="en-US"/>
        </w:rPr>
        <w:fldChar w:fldCharType="begin"/>
      </w:r>
      <w:r w:rsidRPr="002C76A7">
        <w:rPr>
          <w:lang w:bidi="en-US"/>
        </w:rPr>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rsidRPr="002C76A7">
        <w:rPr>
          <w:lang w:bidi="en-US"/>
        </w:rPr>
        <w:fldChar w:fldCharType="separate"/>
      </w:r>
      <w:r w:rsidRPr="002C76A7">
        <w:rPr>
          <w:lang w:bidi="en-US"/>
        </w:rPr>
        <w:t>(</w:t>
      </w:r>
      <w:proofErr w:type="spellStart"/>
      <w:r w:rsidRPr="002C76A7">
        <w:rPr>
          <w:lang w:bidi="en-US"/>
        </w:rPr>
        <w:t>Ushey</w:t>
      </w:r>
      <w:proofErr w:type="spellEnd"/>
      <w:r w:rsidRPr="002C76A7">
        <w:rPr>
          <w:lang w:bidi="en-US"/>
        </w:rPr>
        <w:t>, 2021)</w:t>
      </w:r>
      <w:r w:rsidRPr="002C76A7">
        <w:fldChar w:fldCharType="end"/>
      </w:r>
      <w:r w:rsidRPr="002C76A7">
        <w:rPr>
          <w:lang w:bidi="en-US"/>
        </w:rPr>
        <w:t xml:space="preserve"> was used to document the computing environment utilized while conducting this analysis to ensure code portability and reproducibility.</w:t>
      </w:r>
    </w:p>
    <w:p w14:paraId="766BDBF9" w14:textId="77777777" w:rsidR="00E072BF" w:rsidRPr="007B5033" w:rsidRDefault="00E072BF" w:rsidP="00E072BF">
      <w:pPr>
        <w:pStyle w:val="Heading2"/>
      </w:pPr>
      <w:r w:rsidRPr="007B5033">
        <w:t>Evaluating Uncertainty</w:t>
      </w:r>
    </w:p>
    <w:p w14:paraId="22E2CBE1" w14:textId="77777777" w:rsidR="00E072BF" w:rsidRPr="007B5033" w:rsidRDefault="00E072BF" w:rsidP="00E072BF">
      <w:pPr>
        <w:pStyle w:val="Heading3"/>
      </w:pPr>
      <w:r w:rsidRPr="007B5033">
        <w:t>Critical N Dilution Curve Parameter Uncertainty</w:t>
      </w:r>
    </w:p>
    <w:p w14:paraId="6AC92393" w14:textId="77777777" w:rsidR="00E072BF" w:rsidRDefault="00E072BF" w:rsidP="00E072BF">
      <w:pPr>
        <w:pStyle w:val="Body"/>
      </w:pPr>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6B7BAE0B" w14:textId="77777777" w:rsidR="00E072BF" w:rsidRDefault="00E072BF" w:rsidP="00E072BF">
      <w:pPr>
        <w:pStyle w:val="Heading3"/>
      </w:pPr>
      <w:r>
        <w:t>Critical N Concentration Uncertainty</w:t>
      </w:r>
    </w:p>
    <w:p w14:paraId="774E6865" w14:textId="77777777" w:rsidR="00E072BF" w:rsidRDefault="00E072BF" w:rsidP="00E072BF">
      <w:pPr>
        <w:pStyle w:val="Body"/>
      </w:pPr>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1607EA86" w14:textId="77777777" w:rsidR="00E072BF" w:rsidRPr="004649AF" w:rsidRDefault="00E072BF" w:rsidP="00E072BF">
      <w:pPr>
        <w:pStyle w:val="Body"/>
      </w:pPr>
      <w:r>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Pr>
          <w:noProof/>
        </w:rPr>
        <w:t>(R Core Team, 2021b)</w:t>
      </w:r>
      <w:r>
        <w:fldChar w:fldCharType="end"/>
      </w:r>
      <w:r>
        <w:t xml:space="preserve"> to the set of data </w:t>
      </w:r>
      <w:r>
        <w:lastRenderedPageBreak/>
        <w:t xml:space="preserve">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8BCC5A9" w14:textId="77777777" w:rsidR="00E072BF" w:rsidRDefault="00E072BF" w:rsidP="00E072BF">
      <w:pPr>
        <w:pStyle w:val="Body"/>
      </w:pPr>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therefore, the paired combination for parameters </w:t>
      </w:r>
      <w:r>
        <w:rPr>
          <w:i/>
          <w:iCs/>
        </w:rPr>
        <w:t>a</w:t>
      </w:r>
      <w:r>
        <w:t xml:space="preserve"> and </w:t>
      </w:r>
      <w:r>
        <w:rPr>
          <w:i/>
          <w:iCs/>
        </w:rPr>
        <w:t>b</w:t>
      </w:r>
      <w:r>
        <w:t xml:space="preserve"> (i.e., 0.05 and 0.95 quantiles) might not actually occur in the posterior distribution.</w:t>
      </w:r>
    </w:p>
    <w:p w14:paraId="0CF7B9F7" w14:textId="77777777" w:rsidR="00E072BF" w:rsidRDefault="00E072BF" w:rsidP="00E072BF">
      <w:pPr>
        <w:pStyle w:val="Body"/>
      </w:pPr>
      <w:r>
        <w:t>To compare the various methods described above, the difference in critical N concentration [∆%N</w:t>
      </w:r>
      <w:r>
        <w:rPr>
          <w:vertAlign w:val="subscript"/>
        </w:rPr>
        <w:t>c</w:t>
      </w:r>
      <w:r>
        <w:t>] was calculated between the 0.50 quantile (i.e., median) value for %N</w:t>
      </w:r>
      <w:r>
        <w:rPr>
          <w:vertAlign w:val="subscript"/>
        </w:rPr>
        <w:t>c</w:t>
      </w:r>
      <w:r>
        <w:t>,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0A37D177" w14:textId="4DE9BC3E" w:rsidR="00E072BF" w:rsidRDefault="00E072BF" w:rsidP="00E072BF">
      <w:pPr>
        <w:pStyle w:val="Heading3"/>
      </w:pPr>
      <w:r>
        <w:t xml:space="preserve">Comparing Critical N Concentration across G </w:t>
      </w:r>
      <w:del w:id="69" w:author="Brian Bohman" w:date="2021-08-25T10:49:00Z">
        <w:r w:rsidDel="000B3B17">
          <w:delText>x</w:delText>
        </w:r>
      </w:del>
      <w:ins w:id="70" w:author="Brian Bohman" w:date="2021-08-25T10:49:00Z">
        <w:r w:rsidR="000B3B17">
          <w:t>×</w:t>
        </w:r>
      </w:ins>
      <w:r>
        <w:t xml:space="preserve"> E Effects</w:t>
      </w:r>
    </w:p>
    <w:p w14:paraId="56C70FDD" w14:textId="6A024124" w:rsidR="00E072BF" w:rsidRDefault="00E072BF" w:rsidP="00E072BF">
      <w:pPr>
        <w:pStyle w:val="Body"/>
      </w:pPr>
      <w:proofErr w:type="gramStart"/>
      <w:r>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w:t>
      </w:r>
      <w:r>
        <w:lastRenderedPageBreak/>
        <w:t>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For a given range of W values, the comparison curve considered to be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w:t>
      </w:r>
      <w:del w:id="71" w:author="Brian Bohman" w:date="2021-08-25T10:49:00Z">
        <w:r w:rsidDel="000B3B17">
          <w:delText>x</w:delText>
        </w:r>
      </w:del>
      <w:ins w:id="72" w:author="Brian Bohman" w:date="2021-08-25T10:49:00Z">
        <w:r w:rsidR="000B3B17">
          <w:t>×</w:t>
        </w:r>
      </w:ins>
      <w:r>
        <w:t xml:space="preserve"> E effects.</w:t>
      </w:r>
    </w:p>
    <w:p w14:paraId="16684633" w14:textId="77777777" w:rsidR="00E072BF" w:rsidRDefault="00E072BF" w:rsidP="00E072BF">
      <w:pPr>
        <w:pStyle w:val="Heading3"/>
      </w:pPr>
      <w:r>
        <w:t>Comparing Critical N Concentration across Statistical Methods</w:t>
      </w:r>
    </w:p>
    <w:p w14:paraId="025A4880" w14:textId="77777777" w:rsidR="00E072BF" w:rsidRDefault="00E072BF" w:rsidP="00E072BF">
      <w:pPr>
        <w:pStyle w:val="Body"/>
      </w:pPr>
      <w:r>
        <w:t xml:space="preserve">An analogous method was also used to compare the CNDCs fitted in the present study to the CNDCs published in previous studies (i.e., </w:t>
      </w:r>
      <w:r>
        <w:fldChar w:fldCharType="begin"/>
      </w:r>
      <w:r>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48255040" w14:textId="77777777" w:rsidR="00E072BF" w:rsidRPr="002354AA" w:rsidRDefault="00E072BF" w:rsidP="00E072BF">
      <w:pPr>
        <w:pStyle w:val="Heading1"/>
      </w:pPr>
      <w:r w:rsidRPr="002354AA">
        <w:lastRenderedPageBreak/>
        <w:t>Results</w:t>
      </w:r>
    </w:p>
    <w:p w14:paraId="5A8490BF" w14:textId="77777777" w:rsidR="00E072BF" w:rsidRPr="002354AA" w:rsidRDefault="00E072BF" w:rsidP="00E072BF">
      <w:pPr>
        <w:pStyle w:val="Heading2"/>
      </w:pPr>
      <w:r w:rsidRPr="002354AA">
        <w:t xml:space="preserve">Fitted Critical N Dilution </w:t>
      </w:r>
      <w:r w:rsidRPr="00CD1A8A">
        <w:t>Curve</w:t>
      </w:r>
    </w:p>
    <w:p w14:paraId="494CDE7D" w14:textId="561FD098" w:rsidR="00E072BF" w:rsidRDefault="00E072BF" w:rsidP="00E072BF">
      <w:pPr>
        <w:pStyle w:val="Body"/>
      </w:pPr>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showing the median value and 90% credible interval (i.e., 0.05 and 0.95 quantile values). For parameter </w:t>
      </w:r>
      <w:r w:rsidRPr="002354AA">
        <w:rPr>
          <w:i/>
          <w:iCs/>
        </w:rPr>
        <w:t>a</w:t>
      </w:r>
      <w:r w:rsidRPr="002354AA">
        <w:t xml:space="preserve">, there was no significant difference for the effect of location at 90% credible interval threshold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r w:rsidRPr="002354AA">
        <w:t xml:space="preserve"> Although Argentina has a numerically greater value of parameter </w:t>
      </w:r>
      <w:r w:rsidRPr="002354AA">
        <w:rPr>
          <w:i/>
          <w:iCs/>
        </w:rPr>
        <w:t>a</w:t>
      </w:r>
      <w:r w:rsidRPr="002354AA">
        <w:t xml:space="preserve"> (4.95) than the other three locations (4.74</w:t>
      </w:r>
      <w:r>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Pr="00DA5F05">
        <w:t>(</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a).</w:t>
      </w:r>
    </w:p>
    <w:p w14:paraId="25002DB0" w14:textId="77777777" w:rsidR="00E072BF" w:rsidRPr="002354AA" w:rsidRDefault="00E072BF" w:rsidP="00E072BF">
      <w:pPr>
        <w:pStyle w:val="Body"/>
        <w:rPr>
          <w:lang w:bidi="en-US"/>
        </w:rPr>
      </w:pPr>
      <w:r w:rsidRPr="00B34FD9">
        <w:rPr>
          <w:lang w:bidi="en-US"/>
        </w:rPr>
        <w:t xml:space="preserve">For parameter </w:t>
      </w:r>
      <w:r w:rsidRPr="00B34FD9">
        <w:rPr>
          <w:i/>
          <w:iCs/>
          <w:lang w:bidi="en-US"/>
        </w:rPr>
        <w:t>b</w:t>
      </w:r>
      <w:r w:rsidRPr="00B34FD9">
        <w:rPr>
          <w:lang w:bidi="en-US"/>
        </w:rPr>
        <w:t>, there were significant differences for both the effect of location and variety within location at a 90% credible interval threshold (</w:t>
      </w:r>
      <w:r w:rsidRPr="00B34FD9">
        <w:rPr>
          <w:lang w:bidi="en-US"/>
        </w:rPr>
        <w:fldChar w:fldCharType="begin"/>
      </w:r>
      <w:r w:rsidRPr="00B34FD9">
        <w:rPr>
          <w:lang w:bidi="en-US"/>
        </w:rPr>
        <w:instrText xml:space="preserve"> REF _Ref78281262 \h  \* MERGEFORMAT </w:instrText>
      </w:r>
      <w:r w:rsidRPr="00B34FD9">
        <w:rPr>
          <w:lang w:bidi="en-US"/>
        </w:rPr>
      </w:r>
      <w:r w:rsidRPr="00B34FD9">
        <w:rPr>
          <w:lang w:bidi="en-US"/>
        </w:rPr>
        <w:fldChar w:fldCharType="separate"/>
      </w:r>
      <w:r w:rsidRPr="00B34FD9">
        <w:rPr>
          <w:lang w:bidi="en-US"/>
        </w:rPr>
        <w:t>Figure 3</w:t>
      </w:r>
      <w:r w:rsidRPr="00B34FD9">
        <w:fldChar w:fldCharType="end"/>
      </w:r>
      <w:r w:rsidRPr="00B34FD9">
        <w:rPr>
          <w:lang w:bidi="en-US"/>
        </w:rPr>
        <w:t xml:space="preserve">b). For location, Argentina had the lowest value for parameter </w:t>
      </w:r>
      <w:r w:rsidRPr="00B34FD9">
        <w:rPr>
          <w:i/>
          <w:iCs/>
          <w:lang w:bidi="en-US"/>
        </w:rPr>
        <w:t>b</w:t>
      </w:r>
      <w:r w:rsidRPr="00B34FD9">
        <w:rPr>
          <w:lang w:bidi="en-US"/>
        </w:rPr>
        <w:t xml:space="preserve"> (0.175), while Canada had a greater value for parameter </w:t>
      </w:r>
      <w:r w:rsidRPr="00B34FD9">
        <w:rPr>
          <w:i/>
          <w:iCs/>
          <w:lang w:bidi="en-US"/>
        </w:rPr>
        <w:t xml:space="preserve">b </w:t>
      </w:r>
      <w:r w:rsidRPr="00B34FD9">
        <w:rPr>
          <w:lang w:bidi="en-US"/>
        </w:rPr>
        <w:t>(0.448)</w:t>
      </w:r>
      <w:r w:rsidRPr="00B34FD9">
        <w:rPr>
          <w:i/>
          <w:iCs/>
          <w:lang w:bidi="en-US"/>
        </w:rPr>
        <w:t xml:space="preserve"> </w:t>
      </w:r>
      <w:r w:rsidRPr="00B34FD9">
        <w:rPr>
          <w:lang w:bidi="en-US"/>
        </w:rPr>
        <w:t xml:space="preserve">than Argentina but lower than either Belgium (0.561) or Minnesota (0.582). The difference between parameter </w:t>
      </w:r>
      <w:r w:rsidRPr="00B34FD9">
        <w:rPr>
          <w:i/>
          <w:iCs/>
          <w:lang w:bidi="en-US"/>
        </w:rPr>
        <w:t>b</w:t>
      </w:r>
      <w:r w:rsidRPr="00B34FD9">
        <w:rPr>
          <w:lang w:bidi="en-US"/>
        </w:rPr>
        <w:t xml:space="preserve"> for Belgium and Minnesota was not significant. For the variety within location effect, parameter </w:t>
      </w:r>
      <w:r w:rsidRPr="00B34FD9">
        <w:rPr>
          <w:i/>
          <w:iCs/>
          <w:lang w:bidi="en-US"/>
        </w:rPr>
        <w:t>b</w:t>
      </w:r>
      <w:r w:rsidRPr="00B34FD9">
        <w:rPr>
          <w:lang w:bidi="en-US"/>
        </w:rPr>
        <w:t xml:space="preserve"> significantly varied for varieties in Argentina and Canada, while there were no significant differences in parameter </w:t>
      </w:r>
      <w:r w:rsidRPr="003D457E">
        <w:rPr>
          <w:i/>
          <w:iCs/>
          <w:lang w:bidi="en-US"/>
          <w:rPrChange w:id="73" w:author="Brian Bohman" w:date="2021-08-25T11:05:00Z">
            <w:rPr>
              <w:lang w:bidi="en-US"/>
            </w:rPr>
          </w:rPrChange>
        </w:rPr>
        <w:t>b</w:t>
      </w:r>
      <w:r w:rsidRPr="00B34FD9">
        <w:rPr>
          <w:lang w:bidi="en-US"/>
        </w:rPr>
        <w:t xml:space="preserve"> within either Belgium or Minnesota. For Argentina, Innovator had the greatest value for parameter </w:t>
      </w:r>
      <w:r w:rsidRPr="003D457E">
        <w:rPr>
          <w:i/>
          <w:iCs/>
          <w:lang w:bidi="en-US"/>
          <w:rPrChange w:id="74" w:author="Brian Bohman" w:date="2021-08-25T11:05:00Z">
            <w:rPr>
              <w:lang w:bidi="en-US"/>
            </w:rPr>
          </w:rPrChange>
        </w:rPr>
        <w:t>b</w:t>
      </w:r>
      <w:r w:rsidRPr="00B34FD9">
        <w:rPr>
          <w:lang w:bidi="en-US"/>
        </w:rPr>
        <w:t xml:space="preserve"> (0.212), followed by Gem Russet, Umatilla Russet, </w:t>
      </w:r>
      <w:proofErr w:type="spellStart"/>
      <w:r w:rsidRPr="00B34FD9">
        <w:rPr>
          <w:lang w:bidi="en-US"/>
        </w:rPr>
        <w:t>Markies</w:t>
      </w:r>
      <w:proofErr w:type="spellEnd"/>
      <w:r w:rsidRPr="00B34FD9">
        <w:rPr>
          <w:lang w:bidi="en-US"/>
        </w:rPr>
        <w:t xml:space="preserve"> Russet, and Bannock Russet (0.178, 0.165, 0.155, and 0.140, respectively). The difference between Innovator and Umatilla Russet, </w:t>
      </w:r>
      <w:proofErr w:type="spellStart"/>
      <w:r w:rsidRPr="00B34FD9">
        <w:rPr>
          <w:lang w:bidi="en-US"/>
        </w:rPr>
        <w:t>Markies</w:t>
      </w:r>
      <w:proofErr w:type="spellEnd"/>
      <w:r w:rsidRPr="00B34FD9">
        <w:rPr>
          <w:lang w:bidi="en-US"/>
        </w:rPr>
        <w:t xml:space="preserve"> Russet, and Bannock Russet was significant, while all other differences between varieties were not significant. For Canada, Russet Burbank had a significantly higher value for parameter </w:t>
      </w:r>
      <w:r w:rsidRPr="00B34FD9">
        <w:rPr>
          <w:i/>
          <w:iCs/>
          <w:lang w:bidi="en-US"/>
        </w:rPr>
        <w:t>b</w:t>
      </w:r>
      <w:r w:rsidRPr="00B34FD9">
        <w:rPr>
          <w:lang w:bidi="en-US"/>
        </w:rPr>
        <w:t xml:space="preserve"> (0.489) than </w:t>
      </w:r>
      <w:proofErr w:type="spellStart"/>
      <w:r w:rsidRPr="00B34FD9">
        <w:rPr>
          <w:lang w:bidi="en-US"/>
        </w:rPr>
        <w:t>Shepody</w:t>
      </w:r>
      <w:proofErr w:type="spellEnd"/>
      <w:r w:rsidRPr="00B34FD9">
        <w:rPr>
          <w:lang w:bidi="en-US"/>
        </w:rPr>
        <w:t xml:space="preserve"> (0.412).</w:t>
      </w:r>
    </w:p>
    <w:p w14:paraId="12E58F55" w14:textId="23FE9375" w:rsidR="00E072BF" w:rsidRDefault="00E072BF" w:rsidP="00E072BF">
      <w:pPr>
        <w:pStyle w:val="Body"/>
      </w:pPr>
      <w:r w:rsidRPr="002354AA">
        <w:lastRenderedPageBreak/>
        <w:t>There was a positive correlation found between parameter</w:t>
      </w:r>
      <w:ins w:id="75" w:author="Brian Bohman" w:date="2021-08-25T11:05:00Z">
        <w:r w:rsidR="003D457E">
          <w:t>s</w:t>
        </w:r>
      </w:ins>
      <w:r w:rsidRPr="002354AA">
        <w:t xml:space="preserve"> </w:t>
      </w:r>
      <w:r w:rsidRPr="002354AA">
        <w:rPr>
          <w:i/>
          <w:iCs/>
        </w:rPr>
        <w:t>a</w:t>
      </w:r>
      <w:r w:rsidRPr="002354AA">
        <w:t xml:space="preserve"> and </w:t>
      </w:r>
      <w:r w:rsidRPr="00DA5F05">
        <w:rPr>
          <w:i/>
          <w:iCs/>
        </w:rPr>
        <w:t>b</w:t>
      </w:r>
      <w:r w:rsidRPr="00DA5F05">
        <w:t xml:space="preserve"> (</w:t>
      </w:r>
      <w:r w:rsidRPr="00DA5F05">
        <w:fldChar w:fldCharType="begin"/>
      </w:r>
      <w:r w:rsidRPr="00DA5F05">
        <w:instrText xml:space="preserve"> REF _Ref78281345 \h  \* MERGEFORMAT </w:instrText>
      </w:r>
      <w:r w:rsidRPr="00DA5F05">
        <w:fldChar w:fldCharType="separate"/>
      </w:r>
      <w:r w:rsidR="002D6B70">
        <w:t xml:space="preserve">Figure </w:t>
      </w:r>
      <w:r w:rsidR="002D6B70">
        <w:rPr>
          <w:noProof/>
        </w:rPr>
        <w:t>4</w:t>
      </w:r>
      <w:r w:rsidRPr="00DA5F05">
        <w:fldChar w:fldCharType="end"/>
      </w:r>
      <w:r w:rsidRPr="00DA5F05">
        <w:t>) which indicates that quantifying differences in these parameter values independently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w:t>
      </w:r>
      <w:r w:rsidRPr="002354AA">
        <w:t xml:space="preserve"> is not appropriate to describe the uncertainty in %N</w:t>
      </w:r>
      <w:r w:rsidRPr="002354AA">
        <w:rPr>
          <w:vertAlign w:val="subscript"/>
        </w:rPr>
        <w:t>c</w:t>
      </w:r>
      <w:r w:rsidRPr="002354AA">
        <w:t xml:space="preserve"> determined by the correlated parameters. Stated alternatively, significant differences </w:t>
      </w:r>
      <w:r>
        <w:t>for either</w:t>
      </w:r>
      <w:r w:rsidRPr="002354AA">
        <w:t xml:space="preserve"> parameter </w:t>
      </w:r>
      <w:r w:rsidRPr="002354AA">
        <w:rPr>
          <w:i/>
          <w:iCs/>
        </w:rPr>
        <w:t>a</w:t>
      </w:r>
      <w:r w:rsidRPr="002354AA">
        <w:t xml:space="preserve"> </w:t>
      </w:r>
      <w:r>
        <w:t>or</w:t>
      </w:r>
      <w:r w:rsidRPr="002354AA">
        <w:t xml:space="preserve"> </w:t>
      </w:r>
      <w:r w:rsidRPr="002354AA">
        <w:rPr>
          <w:i/>
          <w:iCs/>
        </w:rPr>
        <w:t>b</w:t>
      </w:r>
      <w:r w:rsidRPr="002354AA">
        <w:t xml:space="preserve"> do not necessarily imply that differences in %N</w:t>
      </w:r>
      <w:r w:rsidRPr="002354AA">
        <w:rPr>
          <w:vertAlign w:val="subscript"/>
        </w:rPr>
        <w:t>c</w:t>
      </w:r>
      <w:r w:rsidRPr="002354AA">
        <w:t xml:space="preserve"> are also significant.</w:t>
      </w:r>
    </w:p>
    <w:p w14:paraId="0BB873EB" w14:textId="59541B14" w:rsidR="00E072BF" w:rsidRDefault="00E072BF" w:rsidP="00E072BF">
      <w:pPr>
        <w:pStyle w:val="Body"/>
      </w:pPr>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w:t>
      </w:r>
      <w:r w:rsidRPr="00DA5F05">
        <w:t>(</w:t>
      </w:r>
      <w:r w:rsidRPr="00DA5F05">
        <w:fldChar w:fldCharType="begin"/>
      </w:r>
      <w:r w:rsidRPr="00DA5F05">
        <w:instrText xml:space="preserve"> REF _Ref78281403 \h  \* MERGEFORMAT </w:instrText>
      </w:r>
      <w:r w:rsidRPr="00DA5F05">
        <w:fldChar w:fldCharType="separate"/>
      </w:r>
      <w:r w:rsidR="002D6B70">
        <w:t xml:space="preserve">Figure </w:t>
      </w:r>
      <w:r w:rsidR="002D6B70">
        <w:rPr>
          <w:noProof/>
        </w:rPr>
        <w:t>5</w:t>
      </w:r>
      <w:r w:rsidRPr="00DA5F05">
        <w:fldChar w:fldCharType="end"/>
      </w:r>
      <w:r w:rsidRPr="00DA5F05">
        <w:t>). The individual linear-plateau curves fitted for each experimental sampling date nested within each level of the variety within location effect are presented in the Supplemental Materials (</w:t>
      </w:r>
      <w:r w:rsidRPr="00DA5F05">
        <w:fldChar w:fldCharType="begin"/>
      </w:r>
      <w:r w:rsidRPr="00DA5F05">
        <w:instrText xml:space="preserve"> REF _Ref78302990 \h  \* MERGEFORMAT </w:instrText>
      </w:r>
      <w:r w:rsidRPr="00DA5F05">
        <w:fldChar w:fldCharType="separate"/>
      </w:r>
      <w:r w:rsidR="002D6B70">
        <w:t>Figure S1</w:t>
      </w:r>
      <w:r w:rsidRPr="00DA5F05">
        <w:fldChar w:fldCharType="end"/>
      </w:r>
      <w:r w:rsidRPr="00DA5F05">
        <w:t>).</w:t>
      </w:r>
    </w:p>
    <w:p w14:paraId="3E43AF26" w14:textId="77777777" w:rsidR="00E072BF" w:rsidRDefault="00E072BF" w:rsidP="00E072BF">
      <w:pPr>
        <w:pStyle w:val="Body"/>
      </w:pPr>
      <w:r>
        <w:t>F</w:t>
      </w:r>
      <w:r w:rsidRPr="002354AA">
        <w:t>or the Argentina varieties</w:t>
      </w:r>
      <w:r w:rsidRPr="00DA5F05">
        <w:t>,</w:t>
      </w:r>
      <w:r w:rsidRPr="002354AA">
        <w:t xml:space="preserve"> more than 60% of the observed data fall below the CNDC (i.e., represent N limiting conditions) with over 40% of sampling dates having exclusively N limiting conditions </w:t>
      </w:r>
      <w:r w:rsidRPr="00DA5F05">
        <w:t>observed</w:t>
      </w:r>
      <w:r>
        <w:t>. F</w:t>
      </w:r>
      <w:r w:rsidRPr="002354AA">
        <w:t xml:space="preserve">or </w:t>
      </w:r>
      <w:r>
        <w:t xml:space="preserve">both the </w:t>
      </w:r>
      <w:r w:rsidRPr="002354AA">
        <w:t xml:space="preserve">Belgium </w:t>
      </w:r>
      <w:r>
        <w:t xml:space="preserve">and Minnesota </w:t>
      </w:r>
      <w:r w:rsidRPr="00DA5F05">
        <w:t>varieties</w:t>
      </w:r>
      <w:r>
        <w:t xml:space="preserve">, </w:t>
      </w:r>
      <w:r w:rsidRPr="00DA5F05">
        <w:t>more than 80% of the observed data fall above the CNDC (i.e., represent non-N limiting conditions) with almost 30% of sampling dates having exclusively non-N limiting conditions observed</w:t>
      </w:r>
      <w:r>
        <w:t>. F</w:t>
      </w:r>
      <w:r w:rsidRPr="00DA5F05">
        <w:t>or the Canada varieties</w:t>
      </w:r>
      <w:r>
        <w:t xml:space="preserve">, </w:t>
      </w:r>
      <w:r w:rsidRPr="00DA5F05">
        <w:t>over 60% of observed data represented non-N limiting conditions but less than 10% of sampling dates had exclusively non-N limiting conditions observed</w:t>
      </w:r>
      <w:r>
        <w:t>.</w:t>
      </w:r>
    </w:p>
    <w:p w14:paraId="669A95AC" w14:textId="77777777" w:rsidR="00E072BF" w:rsidRPr="002354AA" w:rsidRDefault="00E072BF" w:rsidP="00E072BF">
      <w:pPr>
        <w:pStyle w:val="Heading2"/>
      </w:pPr>
      <w:r w:rsidRPr="002354AA">
        <w:t>Critical N Concentration Uncertainty</w:t>
      </w:r>
    </w:p>
    <w:p w14:paraId="6660896B" w14:textId="774DE47A" w:rsidR="00E072BF" w:rsidRDefault="00E072BF" w:rsidP="00E072BF">
      <w:pPr>
        <w:pStyle w:val="Body"/>
      </w:pPr>
      <w:r w:rsidRPr="002354AA">
        <w:t>The credible region for %N</w:t>
      </w:r>
      <w:r w:rsidRPr="002354AA">
        <w:rPr>
          <w:vertAlign w:val="subscript"/>
        </w:rPr>
        <w:t>c</w:t>
      </w:r>
      <w:r w:rsidRPr="002354AA">
        <w:t xml:space="preserve"> varies across variety within location and across levels of biomass </w:t>
      </w:r>
      <w:r w:rsidRPr="00DA5F05">
        <w:t>(</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The symmetry of the credible region distribution varies by variety within location</w:t>
      </w:r>
      <w:r>
        <w:t>. S</w:t>
      </w:r>
      <w:r w:rsidRPr="00DA5F05">
        <w:t xml:space="preserve">ome </w:t>
      </w:r>
      <w:r>
        <w:t>levels of variety within location</w:t>
      </w:r>
      <w:r w:rsidRPr="00DA5F05">
        <w:t xml:space="preserve">, such as Argentina </w:t>
      </w:r>
      <w:del w:id="76" w:author="Brian Bohman" w:date="2021-08-25T10:49:00Z">
        <w:r w:rsidRPr="00DA5F05" w:rsidDel="000B3B17">
          <w:delText>x</w:delText>
        </w:r>
      </w:del>
      <w:ins w:id="77" w:author="Brian Bohman" w:date="2021-08-25T10:49:00Z">
        <w:r w:rsidR="000B3B17">
          <w:t>×</w:t>
        </w:r>
      </w:ins>
      <w:r w:rsidRPr="00DA5F05">
        <w:t xml:space="preserve"> Gem Russet, hav</w:t>
      </w:r>
      <w:r>
        <w:t>e</w:t>
      </w:r>
      <w:r w:rsidRPr="00DA5F05">
        <w:t xml:space="preserve"> a skewed distribution, while other levels, such as Canada </w:t>
      </w:r>
      <w:del w:id="78" w:author="Brian Bohman" w:date="2021-08-25T10:49:00Z">
        <w:r w:rsidRPr="00DA5F05" w:rsidDel="000B3B17">
          <w:delText>x</w:delText>
        </w:r>
      </w:del>
      <w:ins w:id="79" w:author="Brian Bohman" w:date="2021-08-25T10:49:00Z">
        <w:r w:rsidR="000B3B17">
          <w:t>×</w:t>
        </w:r>
      </w:ins>
      <w:r w:rsidRPr="00DA5F05">
        <w:t xml:space="preserve"> </w:t>
      </w:r>
      <w:proofErr w:type="spellStart"/>
      <w:r w:rsidRPr="00DA5F05">
        <w:t>Shepody</w:t>
      </w:r>
      <w:proofErr w:type="spellEnd"/>
      <w:r w:rsidRPr="00DA5F05">
        <w:t>, hav</w:t>
      </w:r>
      <w:r>
        <w:t>e</w:t>
      </w:r>
      <w:r w:rsidRPr="00DA5F05">
        <w:t xml:space="preserve"> a symmetrical distribution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lastRenderedPageBreak/>
        <w:t>6</w:t>
      </w:r>
      <w:r w:rsidRPr="00DA5F05">
        <w:fldChar w:fldCharType="end"/>
      </w:r>
      <w:r w:rsidRPr="00DA5F05">
        <w:t>a).</w:t>
      </w:r>
      <w:r w:rsidRPr="002354AA">
        <w:t xml:space="preserve"> There are also differences in the range of the credible region</w:t>
      </w:r>
      <w:r>
        <w:t>,</w:t>
      </w:r>
      <w:r w:rsidRPr="002354AA">
        <w:t xml:space="preserve"> where some varieties within location, such as Argentina </w:t>
      </w:r>
      <w:del w:id="80" w:author="Brian Bohman" w:date="2021-08-25T10:49:00Z">
        <w:r w:rsidRPr="002354AA" w:rsidDel="000B3B17">
          <w:delText>x</w:delText>
        </w:r>
      </w:del>
      <w:ins w:id="81" w:author="Brian Bohman" w:date="2021-08-25T10:49:00Z">
        <w:r w:rsidR="000B3B17">
          <w:t>×</w:t>
        </w:r>
      </w:ins>
      <w:r w:rsidRPr="002354AA">
        <w:t xml:space="preserve"> Umatilla Russet, have greater uncertainty in %N</w:t>
      </w:r>
      <w:r w:rsidRPr="002354AA">
        <w:rPr>
          <w:vertAlign w:val="subscript"/>
        </w:rPr>
        <w:t>c</w:t>
      </w:r>
      <w:r w:rsidRPr="002354AA">
        <w:t xml:space="preserve"> than others, such as Minnesota </w:t>
      </w:r>
      <w:del w:id="82" w:author="Brian Bohman" w:date="2021-08-25T10:49:00Z">
        <w:r w:rsidRPr="002354AA" w:rsidDel="000B3B17">
          <w:delText>x</w:delText>
        </w:r>
      </w:del>
      <w:ins w:id="83" w:author="Brian Bohman" w:date="2021-08-25T10:49:00Z">
        <w:r w:rsidR="000B3B17">
          <w:t>×</w:t>
        </w:r>
      </w:ins>
      <w:r w:rsidRPr="002354AA">
        <w:t xml:space="preserve"> Russet Burbank. The uncertainty in %N</w:t>
      </w:r>
      <w:r w:rsidRPr="002354AA">
        <w:rPr>
          <w:vertAlign w:val="subscript"/>
        </w:rPr>
        <w:t>c</w:t>
      </w:r>
      <w:r w:rsidRPr="002354AA">
        <w:t xml:space="preserve"> also varies across the level of biomass for a given CNDC. For example, as the level of biomass increases, Argentina </w:t>
      </w:r>
      <w:del w:id="84" w:author="Brian Bohman" w:date="2021-08-25T10:49:00Z">
        <w:r w:rsidRPr="002354AA" w:rsidDel="000B3B17">
          <w:delText>x</w:delText>
        </w:r>
      </w:del>
      <w:ins w:id="85" w:author="Brian Bohman" w:date="2021-08-25T10:49:00Z">
        <w:r w:rsidR="000B3B17">
          <w:t>×</w:t>
        </w:r>
      </w:ins>
      <w:r w:rsidRPr="002354AA">
        <w:t xml:space="preserve"> Umatilla Russet has </w:t>
      </w:r>
      <w:r>
        <w:t xml:space="preserve">an </w:t>
      </w:r>
      <w:r w:rsidRPr="002354AA">
        <w:t xml:space="preserve">increasing credible region range, Minnesota </w:t>
      </w:r>
      <w:del w:id="86" w:author="Brian Bohman" w:date="2021-08-25T10:49:00Z">
        <w:r w:rsidRPr="002354AA" w:rsidDel="000B3B17">
          <w:delText>x</w:delText>
        </w:r>
      </w:del>
      <w:ins w:id="87" w:author="Brian Bohman" w:date="2021-08-25T10:49:00Z">
        <w:r w:rsidR="000B3B17">
          <w:t>×</w:t>
        </w:r>
      </w:ins>
      <w:r w:rsidRPr="002354AA">
        <w:t xml:space="preserve"> Russet Burbank has </w:t>
      </w:r>
      <w:r>
        <w:t xml:space="preserve">a </w:t>
      </w:r>
      <w:r w:rsidRPr="002354AA">
        <w:t xml:space="preserve">decreasing credible region range, and Argentina </w:t>
      </w:r>
      <w:del w:id="88" w:author="Brian Bohman" w:date="2021-08-25T10:49:00Z">
        <w:r w:rsidRPr="002354AA" w:rsidDel="000B3B17">
          <w:delText>x</w:delText>
        </w:r>
      </w:del>
      <w:ins w:id="89" w:author="Brian Bohman" w:date="2021-08-25T10:49:00Z">
        <w:r w:rsidR="000B3B17">
          <w:t>×</w:t>
        </w:r>
      </w:ins>
      <w:r w:rsidRPr="002354AA">
        <w:t xml:space="preserve"> Bannock Russet has </w:t>
      </w:r>
      <w:r>
        <w:t xml:space="preserve">a </w:t>
      </w:r>
      <w:r w:rsidRPr="002354AA">
        <w:t>nearly constant credible region range.</w:t>
      </w:r>
    </w:p>
    <w:p w14:paraId="2084B3DA" w14:textId="1563F576" w:rsidR="00E072BF" w:rsidRDefault="00E072BF" w:rsidP="00E072BF">
      <w:pPr>
        <w:pStyle w:val="Body"/>
      </w:pPr>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DA5F05">
        <w:t>) (</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 appears to be reasonable based on graphical evaluation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 How</w:t>
      </w:r>
      <w:r w:rsidRPr="002354AA">
        <w:t xml:space="preserve">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themselves represent a draw directly from the posterior distribution and do not necessarily represent the most extreme possible curves (e.g., it is plausible to have an </w:t>
      </w:r>
      <w:r w:rsidRPr="00DA5F05">
        <w:t>individual draw that goes from the lower left to upper right corner of the interval, or vice versa)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b).</w:t>
      </w:r>
      <w:r w:rsidRPr="002354AA">
        <w:t xml:space="preserve"> While credible regions with boundaries that are non-monotonic (e.g., Argentina </w:t>
      </w:r>
      <w:del w:id="90" w:author="Brian Bohman" w:date="2021-08-25T10:49:00Z">
        <w:r w:rsidRPr="002354AA" w:rsidDel="000B3B17">
          <w:delText>x</w:delText>
        </w:r>
      </w:del>
      <w:ins w:id="91" w:author="Brian Bohman" w:date="2021-08-25T10:49:00Z">
        <w:r w:rsidR="000B3B17">
          <w:t>×</w:t>
        </w:r>
      </w:ins>
      <w:r w:rsidRPr="002354AA">
        <w:t xml:space="preserve"> Innovator) have portions of the curve fit approximation that are poorer performing, the credible regions with monotonic boundaries (e.g., Minnesota </w:t>
      </w:r>
      <w:del w:id="92" w:author="Brian Bohman" w:date="2021-08-25T10:49:00Z">
        <w:r w:rsidRPr="002354AA" w:rsidDel="000B3B17">
          <w:delText>x</w:delText>
        </w:r>
      </w:del>
      <w:ins w:id="93" w:author="Brian Bohman" w:date="2021-08-25T10:49:00Z">
        <w:r w:rsidR="000B3B17">
          <w:t>×</w:t>
        </w:r>
      </w:ins>
      <w:r w:rsidRPr="002354AA">
        <w:t xml:space="preserve"> Dakota Russet) seem to be satisfactory across the entire range of the curve.</w:t>
      </w:r>
    </w:p>
    <w:p w14:paraId="1DF46DD7" w14:textId="58C786BC" w:rsidR="00E072BF" w:rsidRPr="002354AA" w:rsidRDefault="00E072BF" w:rsidP="00E072BF">
      <w:pPr>
        <w:pStyle w:val="Body"/>
      </w:pPr>
      <w:r w:rsidRPr="002354AA">
        <w:t xml:space="preserve">However, the </w:t>
      </w:r>
      <w:r>
        <w:t>approximation</w:t>
      </w:r>
      <w:r w:rsidRPr="002354AA">
        <w:t xml:space="preserve"> of </w:t>
      </w:r>
      <w:r>
        <w:t>uncertainty in</w:t>
      </w:r>
      <w:r w:rsidRPr="002354AA">
        <w:t xml:space="preserve"> %N</w:t>
      </w:r>
      <w:r w:rsidRPr="002354AA">
        <w:rPr>
          <w:vertAlign w:val="subscript"/>
        </w:rPr>
        <w:t>c</w:t>
      </w:r>
      <w:r w:rsidRPr="002354AA">
        <w:t xml:space="preserve"> based directly on </w:t>
      </w:r>
      <w:r w:rsidRPr="00DA5F05">
        <w:t xml:space="preserve">uncertainty in CNDC parameters </w:t>
      </w:r>
      <w:r w:rsidRPr="00DA5F05">
        <w:rPr>
          <w:i/>
          <w:iCs/>
        </w:rPr>
        <w:t>a</w:t>
      </w:r>
      <w:r w:rsidRPr="00DA5F05">
        <w:t xml:space="preserve"> and </w:t>
      </w:r>
      <w:r w:rsidRPr="00DA5F05">
        <w:rPr>
          <w:i/>
          <w:iCs/>
        </w:rPr>
        <w:t>b</w:t>
      </w:r>
      <w:r w:rsidRPr="00DA5F05">
        <w:t>, using the previously determined credible interval boundaries (</w:t>
      </w:r>
      <w:r w:rsidRPr="00DA5F05">
        <w:fldChar w:fldCharType="begin"/>
      </w:r>
      <w:r w:rsidRPr="00DA5F05">
        <w:instrText xml:space="preserve"> REF _Ref78281262 \h  \* MERGEFORMAT </w:instrText>
      </w:r>
      <w:r w:rsidRPr="00DA5F05">
        <w:fldChar w:fldCharType="separate"/>
      </w:r>
      <w:r w:rsidR="002D6B70">
        <w:t xml:space="preserve">Figure </w:t>
      </w:r>
      <w:r w:rsidR="002D6B70">
        <w:rPr>
          <w:noProof/>
        </w:rPr>
        <w:t>3</w:t>
      </w:r>
      <w:r w:rsidRPr="00DA5F05">
        <w:fldChar w:fldCharType="end"/>
      </w:r>
      <w:r w:rsidRPr="00DA5F05">
        <w:t>), were found to contain the entire credible region for all varieties within location evaluated (</w:t>
      </w:r>
      <w:r w:rsidRPr="00DA5F05">
        <w:fldChar w:fldCharType="begin"/>
      </w:r>
      <w:r w:rsidRPr="00DA5F05">
        <w:instrText xml:space="preserve"> REF _Ref78281421 \h  \* MERGEFORMAT </w:instrText>
      </w:r>
      <w:r w:rsidRPr="00DA5F05">
        <w:fldChar w:fldCharType="separate"/>
      </w:r>
      <w:r w:rsidR="002D6B70">
        <w:t xml:space="preserve">Figure </w:t>
      </w:r>
      <w:r w:rsidR="002D6B70">
        <w:rPr>
          <w:noProof/>
        </w:rPr>
        <w:t>6</w:t>
      </w:r>
      <w:r w:rsidRPr="00DA5F05">
        <w:fldChar w:fldCharType="end"/>
      </w:r>
      <w:r w:rsidRPr="00DA5F05">
        <w:t>a). Therefore, this approach directly using the uncer</w:t>
      </w:r>
      <w:r w:rsidRPr="002354AA">
        <w:t>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 </w:t>
      </w:r>
      <w:r>
        <w:t>I</w:t>
      </w:r>
      <w:r w:rsidRPr="002354AA">
        <w:t xml:space="preserve">n the absence of the credible region defined directly from the fitted hierarchical Bayesian model, the </w:t>
      </w:r>
      <w:proofErr w:type="spellStart"/>
      <w:r w:rsidRPr="002354AA">
        <w:lastRenderedPageBreak/>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Pr="00DA5F05">
        <w:t>(</w:t>
      </w:r>
      <w:r w:rsidRPr="00DA5F05">
        <w:fldChar w:fldCharType="begin"/>
      </w:r>
      <w:r w:rsidRPr="00DA5F05">
        <w:instrText xml:space="preserve"> REF _Ref78280157 \h  \* MERGEFORMAT </w:instrText>
      </w:r>
      <w:r w:rsidRPr="00DA5F05">
        <w:fldChar w:fldCharType="separate"/>
      </w:r>
      <w:r w:rsidR="002D6B70" w:rsidRPr="002D6B70">
        <w:t xml:space="preserve">Table </w:t>
      </w:r>
      <w:r w:rsidR="002D6B70" w:rsidRPr="002D6B70">
        <w:rPr>
          <w:noProof/>
        </w:rPr>
        <w:t>6</w:t>
      </w:r>
      <w:r w:rsidRPr="00DA5F05">
        <w:fldChar w:fldCharType="end"/>
      </w:r>
      <w:r w:rsidRPr="00DA5F05">
        <w:t>)</w:t>
      </w:r>
      <w:r>
        <w:t xml:space="preserve"> </w:t>
      </w:r>
      <w:r w:rsidRPr="002354AA">
        <w:t>are a suitable first-order representation of the credible region for %N</w:t>
      </w:r>
      <w:r w:rsidRPr="002354AA">
        <w:rPr>
          <w:vertAlign w:val="subscript"/>
        </w:rPr>
        <w:t>c</w:t>
      </w:r>
      <w:r w:rsidRPr="002354AA">
        <w:t>.</w:t>
      </w:r>
    </w:p>
    <w:p w14:paraId="60DE745E" w14:textId="77777777" w:rsidR="00E072BF" w:rsidRPr="002354AA" w:rsidRDefault="00E072BF" w:rsidP="00E072BF">
      <w:pPr>
        <w:pStyle w:val="Heading2"/>
      </w:pPr>
      <w:r w:rsidRPr="002354AA">
        <w:t>Evaluating Differences between Critical N Concentration</w:t>
      </w:r>
    </w:p>
    <w:p w14:paraId="5123199B" w14:textId="3424A824" w:rsidR="00E072BF" w:rsidRPr="002354AA" w:rsidRDefault="00E072BF" w:rsidP="00E072BF">
      <w:pPr>
        <w:pStyle w:val="Heading3"/>
      </w:pPr>
      <w:r w:rsidRPr="002354AA">
        <w:t xml:space="preserve">Differences Related to Genotype </w:t>
      </w:r>
      <w:del w:id="94" w:author="Brian Bohman" w:date="2021-08-25T10:49:00Z">
        <w:r w:rsidRPr="002354AA" w:rsidDel="000B3B17">
          <w:delText>x</w:delText>
        </w:r>
      </w:del>
      <w:ins w:id="95" w:author="Brian Bohman" w:date="2021-08-25T10:49:00Z">
        <w:r w:rsidR="000B3B17">
          <w:t>×</w:t>
        </w:r>
      </w:ins>
      <w:r w:rsidRPr="002354AA">
        <w:t xml:space="preserve"> Environment Effects</w:t>
      </w:r>
    </w:p>
    <w:p w14:paraId="6259AD36" w14:textId="28E8D086" w:rsidR="00E072BF" w:rsidRPr="002354AA" w:rsidRDefault="00E072BF" w:rsidP="00E072BF">
      <w:pPr>
        <w:pStyle w:val="Body"/>
      </w:pPr>
      <w:r w:rsidRPr="002354AA">
        <w:t xml:space="preserve">While an evaluation of the pairwise differences between all varieties within location was conducted and is presented in the Supplemental Materials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rsidRPr="002354AA">
        <w:t xml:space="preserve"> a subset of the results comparing Minnesota </w:t>
      </w:r>
      <w:del w:id="96" w:author="Brian Bohman" w:date="2021-08-25T10:49:00Z">
        <w:r w:rsidRPr="002354AA" w:rsidDel="000B3B17">
          <w:delText>x</w:delText>
        </w:r>
      </w:del>
      <w:ins w:id="97" w:author="Brian Bohman" w:date="2021-08-25T10:49:00Z">
        <w:r w:rsidR="000B3B17">
          <w:t>×</w:t>
        </w:r>
      </w:ins>
      <w:r w:rsidRPr="002354AA">
        <w:t xml:space="preserve"> Russet Burbank to all other varieties within location presented in detail here</w:t>
      </w:r>
      <w:r w:rsidRPr="00DA5F05">
        <w:t xml:space="preserve"> (</w:t>
      </w:r>
      <w:r w:rsidRPr="00DA5F05">
        <w:fldChar w:fldCharType="begin"/>
      </w:r>
      <w:r w:rsidRPr="00DA5F05">
        <w:instrText xml:space="preserve"> REF _Ref78281627 \h  \* MERGEFORMAT </w:instrText>
      </w:r>
      <w:r w:rsidRPr="00DA5F05">
        <w:fldChar w:fldCharType="separate"/>
      </w:r>
      <w:r w:rsidR="002D6B70">
        <w:t xml:space="preserve">Figure </w:t>
      </w:r>
      <w:r w:rsidR="002D6B70">
        <w:rPr>
          <w:noProof/>
        </w:rPr>
        <w:t>7</w:t>
      </w:r>
      <w:r w:rsidRPr="00DA5F05">
        <w:fldChar w:fldCharType="end"/>
      </w:r>
      <w:r w:rsidRPr="00DA5F05">
        <w:t>).</w:t>
      </w:r>
    </w:p>
    <w:p w14:paraId="2556DDF1" w14:textId="6B78A270" w:rsidR="00E072BF" w:rsidRDefault="00E072BF" w:rsidP="00E072BF">
      <w:pPr>
        <w:pStyle w:val="Body"/>
      </w:pPr>
      <w:r w:rsidRPr="002354AA">
        <w:t xml:space="preserve">For Minnesota </w:t>
      </w:r>
      <w:del w:id="98" w:author="Brian Bohman" w:date="2021-08-25T10:49:00Z">
        <w:r w:rsidRPr="002354AA" w:rsidDel="000B3B17">
          <w:delText>x</w:delText>
        </w:r>
      </w:del>
      <w:ins w:id="99" w:author="Brian Bohman" w:date="2021-08-25T10:49:00Z">
        <w:r w:rsidR="000B3B17">
          <w:t>×</w:t>
        </w:r>
      </w:ins>
      <w:r w:rsidRPr="002354AA">
        <w:t xml:space="preserve">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w:t>
      </w:r>
      <w:del w:id="100" w:author="Brian Bohman" w:date="2021-08-25T10:49:00Z">
        <w:r w:rsidRPr="002354AA" w:rsidDel="000B3B17">
          <w:delText>x</w:delText>
        </w:r>
      </w:del>
      <w:ins w:id="101" w:author="Brian Bohman" w:date="2021-08-25T10:49:00Z">
        <w:r w:rsidR="000B3B17">
          <w:t>×</w:t>
        </w:r>
      </w:ins>
      <w:r w:rsidRPr="002354AA">
        <w:t xml:space="preserve">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w:t>
      </w:r>
      <w:del w:id="102" w:author="Brian Bohman" w:date="2021-08-25T10:49:00Z">
        <w:r w:rsidRPr="002354AA" w:rsidDel="000B3B17">
          <w:delText>x</w:delText>
        </w:r>
      </w:del>
      <w:ins w:id="103" w:author="Brian Bohman" w:date="2021-08-25T10:49:00Z">
        <w:r w:rsidR="000B3B17">
          <w:t>×</w:t>
        </w:r>
      </w:ins>
      <w:r w:rsidRPr="002354AA">
        <w:t xml:space="preserve"> Russet Burbank and Canada </w:t>
      </w:r>
      <w:del w:id="104" w:author="Brian Bohman" w:date="2021-08-25T10:49:00Z">
        <w:r w:rsidRPr="002354AA" w:rsidDel="000B3B17">
          <w:delText>x</w:delText>
        </w:r>
      </w:del>
      <w:ins w:id="105" w:author="Brian Bohman" w:date="2021-08-25T10:49:00Z">
        <w:r w:rsidR="000B3B17">
          <w:t>×</w:t>
        </w:r>
      </w:ins>
      <w:r w:rsidRPr="002354AA">
        <w:t xml:space="preserve">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w:t>
      </w:r>
      <w:del w:id="106" w:author="Brian Bohman" w:date="2021-08-25T10:49:00Z">
        <w:r w:rsidRPr="002354AA" w:rsidDel="000B3B17">
          <w:delText>x</w:delText>
        </w:r>
      </w:del>
      <w:ins w:id="107" w:author="Brian Bohman" w:date="2021-08-25T10:49:00Z">
        <w:r w:rsidR="000B3B17">
          <w:t>×</w:t>
        </w:r>
      </w:ins>
      <w:r w:rsidRPr="002354AA">
        <w:t xml:space="preserve">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w:t>
      </w:r>
      <w:del w:id="108" w:author="Brian Bohman" w:date="2021-08-25T10:49:00Z">
        <w:r w:rsidRPr="002354AA" w:rsidDel="000B3B17">
          <w:delText>x</w:delText>
        </w:r>
      </w:del>
      <w:ins w:id="109" w:author="Brian Bohman" w:date="2021-08-25T10:49:00Z">
        <w:r w:rsidR="000B3B17">
          <w:t>×</w:t>
        </w:r>
      </w:ins>
      <w:r w:rsidRPr="002354AA">
        <w:t xml:space="preserve">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p>
    <w:p w14:paraId="108D1A8E" w14:textId="7A984FD8" w:rsidR="00E072BF" w:rsidRPr="002354AA" w:rsidRDefault="00E072BF" w:rsidP="00E072BF">
      <w:pPr>
        <w:pStyle w:val="Body"/>
      </w:pPr>
      <w:r w:rsidRPr="002354AA">
        <w:t xml:space="preserve">There are two notable findings to point out. First, there were no significant differences between Minnesota </w:t>
      </w:r>
      <w:del w:id="110" w:author="Brian Bohman" w:date="2021-08-25T10:49:00Z">
        <w:r w:rsidRPr="002354AA" w:rsidDel="000B3B17">
          <w:delText>x</w:delText>
        </w:r>
      </w:del>
      <w:ins w:id="111" w:author="Brian Bohman" w:date="2021-08-25T10:49:00Z">
        <w:r w:rsidR="000B3B17">
          <w:t>×</w:t>
        </w:r>
      </w:ins>
      <w:r w:rsidRPr="002354AA">
        <w:t xml:space="preserve"> Russet Burbank and any other varieties evaluated in Minnesota (i.e., when controlling for E, no significant differences due to G). This finding did not hold for all varieties within location </w:t>
      </w:r>
      <w:r w:rsidRPr="002354AA">
        <w:lastRenderedPageBreak/>
        <w:t xml:space="preserve">evaluated, however; while there was no significant difference between the varieties evaluated in Belgium, there were significant differences between the varieties evaluated in Canada and some of the varieties evaluated in Argentina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 Seco</w:t>
      </w:r>
      <w:r w:rsidRPr="002354AA">
        <w:t xml:space="preserve">nd, the </w:t>
      </w:r>
      <w:r>
        <w:t>comparison between</w:t>
      </w:r>
      <w:r w:rsidRPr="002354AA">
        <w:t xml:space="preserve"> the Minnesota </w:t>
      </w:r>
      <w:del w:id="112" w:author="Brian Bohman" w:date="2021-08-25T10:49:00Z">
        <w:r w:rsidRPr="002354AA" w:rsidDel="000B3B17">
          <w:delText>x</w:delText>
        </w:r>
      </w:del>
      <w:ins w:id="113" w:author="Brian Bohman" w:date="2021-08-25T10:49:00Z">
        <w:r w:rsidR="000B3B17">
          <w:t>×</w:t>
        </w:r>
      </w:ins>
      <w:r w:rsidRPr="002354AA">
        <w:t xml:space="preserve"> Russet Burbank and Canada </w:t>
      </w:r>
      <w:del w:id="114" w:author="Brian Bohman" w:date="2021-08-25T10:49:00Z">
        <w:r w:rsidRPr="002354AA" w:rsidDel="000B3B17">
          <w:delText>x</w:delText>
        </w:r>
      </w:del>
      <w:ins w:id="115" w:author="Brian Bohman" w:date="2021-08-25T10:49:00Z">
        <w:r w:rsidR="000B3B17">
          <w:t>×</w:t>
        </w:r>
      </w:ins>
      <w:r w:rsidRPr="002354AA">
        <w:t xml:space="preserve"> Russet Burbank curves </w:t>
      </w:r>
      <w:r>
        <w:t xml:space="preserve">as well as the comparison between the Minnesota </w:t>
      </w:r>
      <w:del w:id="116" w:author="Brian Bohman" w:date="2021-08-25T10:49:00Z">
        <w:r w:rsidDel="000B3B17">
          <w:delText>x</w:delText>
        </w:r>
      </w:del>
      <w:ins w:id="117" w:author="Brian Bohman" w:date="2021-08-25T10:49:00Z">
        <w:r w:rsidR="000B3B17">
          <w:t>×</w:t>
        </w:r>
      </w:ins>
      <w:r>
        <w:t xml:space="preserve"> Umatilla Russet and Argentina </w:t>
      </w:r>
      <w:del w:id="118" w:author="Brian Bohman" w:date="2021-08-25T10:49:00Z">
        <w:r w:rsidDel="000B3B17">
          <w:delText>x</w:delText>
        </w:r>
      </w:del>
      <w:ins w:id="119" w:author="Brian Bohman" w:date="2021-08-25T10:49:00Z">
        <w:r w:rsidR="000B3B17">
          <w:t>×</w:t>
        </w:r>
      </w:ins>
      <w:r>
        <w:t xml:space="preserve"> Umatilla </w:t>
      </w:r>
      <w:r w:rsidRPr="00DA5F05">
        <w:t>(</w:t>
      </w:r>
      <w:r w:rsidRPr="00DA5F05">
        <w:fldChar w:fldCharType="begin"/>
      </w:r>
      <w:r w:rsidRPr="00DA5F05">
        <w:instrText xml:space="preserve"> REF _Ref78303665 \h  \* MERGEFORMAT </w:instrText>
      </w:r>
      <w:r w:rsidRPr="00DA5F05">
        <w:fldChar w:fldCharType="separate"/>
      </w:r>
      <w:r w:rsidR="002D6B70">
        <w:t>Figure S2</w:t>
      </w:r>
      <w:r w:rsidRPr="00DA5F05">
        <w:fldChar w:fldCharType="end"/>
      </w:r>
      <w:r w:rsidRPr="00DA5F05">
        <w:t>)</w:t>
      </w:r>
      <w:r>
        <w:t xml:space="preserve"> </w:t>
      </w:r>
      <w:r w:rsidRPr="002354AA">
        <w:t xml:space="preserve">were </w:t>
      </w:r>
      <w:r>
        <w:t>both</w:t>
      </w:r>
      <w:r w:rsidRPr="002354AA">
        <w:t xml:space="preserve"> significantly different (i.e., when controlling for G, a significant difference due to E).</w:t>
      </w:r>
    </w:p>
    <w:p w14:paraId="10406F50" w14:textId="77777777" w:rsidR="00E072BF" w:rsidRPr="002354AA" w:rsidRDefault="00E072BF" w:rsidP="00E072BF">
      <w:pPr>
        <w:pStyle w:val="Body"/>
      </w:pPr>
      <w:r w:rsidRPr="002354AA">
        <w:t>Taken together, these findings provide evidence that the effect of E, even when controlling for G,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D97AA3F" w14:textId="77777777" w:rsidR="00E072BF" w:rsidRPr="002354AA" w:rsidRDefault="00E072BF" w:rsidP="00E072BF">
      <w:pPr>
        <w:pStyle w:val="Heading3"/>
      </w:pPr>
      <w:r w:rsidRPr="002354AA">
        <w:t>Differences Related to Statistical Methods</w:t>
      </w:r>
    </w:p>
    <w:p w14:paraId="69B1FB8E" w14:textId="48020749" w:rsidR="00E072BF" w:rsidRPr="002354AA" w:rsidRDefault="00E072BF" w:rsidP="00E072BF">
      <w:pPr>
        <w:pStyle w:val="Body"/>
      </w:pPr>
      <w:r w:rsidRPr="002354AA">
        <w:t xml:space="preserve">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 xml:space="preserve">None of the previous CNDCs fall entirely within </w:t>
      </w:r>
      <w:r>
        <w:t xml:space="preserve">the </w:t>
      </w:r>
      <w:r w:rsidRPr="002354AA">
        <w:t>credible region for the respective CNDC</w:t>
      </w:r>
      <w:r>
        <w:t>s</w:t>
      </w:r>
      <w:r w:rsidRPr="002354AA">
        <w:t xml:space="preserve"> developed in the present study.</w:t>
      </w:r>
    </w:p>
    <w:p w14:paraId="6C0C6B19" w14:textId="62A509CF" w:rsidR="00E072BF" w:rsidRPr="002354AA" w:rsidRDefault="00E072BF" w:rsidP="00E072BF">
      <w:pPr>
        <w:pStyle w:val="Body"/>
      </w:pPr>
      <w:r w:rsidRPr="002354AA">
        <w:t>The %N</w:t>
      </w:r>
      <w:r w:rsidRPr="002354AA">
        <w:rPr>
          <w:vertAlign w:val="subscript"/>
        </w:rPr>
        <w:t>c</w:t>
      </w:r>
      <w:r w:rsidRPr="002354AA">
        <w:t xml:space="preserve"> from the previously developed CNDCs for the Argentina varieties </w:t>
      </w:r>
      <w:r w:rsidRPr="002354AA">
        <w:fldChar w:fldCharType="begin"/>
      </w:r>
      <w:r>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Pr="00DA5F05">
        <w:t>(</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w:t>
      </w:r>
      <w:r w:rsidRPr="002354AA">
        <w:t>The magnitude of this difference was relatively large</w:t>
      </w:r>
      <w:r>
        <w:t>,</w:t>
      </w:r>
      <w:r w:rsidRPr="002354AA">
        <w:t xml:space="preserve"> with the </w:t>
      </w:r>
      <w:r>
        <w:t>∆</w:t>
      </w:r>
      <w:r w:rsidRPr="002354AA">
        <w:t>%N</w:t>
      </w:r>
      <w:r w:rsidRPr="002354AA">
        <w:rPr>
          <w:vertAlign w:val="subscript"/>
        </w:rPr>
        <w:t>c</w:t>
      </w:r>
      <w:r w:rsidRPr="002354AA">
        <w:t xml:space="preserve"> </w:t>
      </w:r>
      <w:r>
        <w:t>between</w:t>
      </w:r>
      <w:r w:rsidRPr="002354AA">
        <w:t xml:space="preserve"> the previous </w:t>
      </w:r>
      <w:r>
        <w:t xml:space="preserve">and present </w:t>
      </w:r>
      <w:r w:rsidRPr="002354AA">
        <w:t xml:space="preserve">method ranging up to </w:t>
      </w:r>
      <w:r>
        <w:t>–</w:t>
      </w:r>
      <w:r w:rsidRPr="002354AA">
        <w:t xml:space="preserve">0.6 to </w:t>
      </w:r>
      <w:r>
        <w:t>–</w:t>
      </w:r>
      <w:r w:rsidRPr="002354AA">
        <w:t>1.1 g N 100 g</w:t>
      </w:r>
      <w:r w:rsidRPr="002354AA">
        <w:rPr>
          <w:vertAlign w:val="superscript"/>
        </w:rPr>
        <w:t>-1</w:t>
      </w:r>
      <w:r w:rsidRPr="002354AA">
        <w:t xml:space="preserve">, depending on variety. Therefore, it appears that the statistical methods used by </w:t>
      </w:r>
      <w:r w:rsidRPr="002354AA">
        <w:fldChar w:fldCharType="begin"/>
      </w:r>
      <w: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Pr>
          <w:noProof/>
        </w:rPr>
        <w:t xml:space="preserve">Giletto and </w:t>
      </w:r>
      <w:r>
        <w:rPr>
          <w:noProof/>
        </w:rPr>
        <w:lastRenderedPageBreak/>
        <w:t>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120"/>
      <w:r w:rsidRPr="002354AA">
        <w:t>N</w:t>
      </w:r>
      <w:r w:rsidRPr="002354AA">
        <w:rPr>
          <w:vertAlign w:val="subscript"/>
        </w:rPr>
        <w:t>c</w:t>
      </w:r>
      <w:commentRangeEnd w:id="120"/>
      <w:r w:rsidR="00FB2B6F">
        <w:rPr>
          <w:rStyle w:val="CommentReference"/>
          <w:rFonts w:ascii="Palatino Linotype" w:eastAsia="SimSun" w:hAnsi="Palatino Linotype"/>
          <w:noProof/>
          <w:color w:val="000000"/>
          <w:lang w:eastAsia="zh-CN"/>
        </w:rPr>
        <w:commentReference w:id="120"/>
      </w:r>
      <w:r w:rsidRPr="002354AA">
        <w:t>.</w:t>
      </w:r>
    </w:p>
    <w:p w14:paraId="3375893B" w14:textId="110655D0" w:rsidR="00E072BF" w:rsidRPr="002354AA" w:rsidRDefault="00E072BF" w:rsidP="00E072BF">
      <w:pPr>
        <w:pStyle w:val="Body"/>
      </w:pPr>
      <w:r w:rsidRPr="002354AA">
        <w:t>The %N</w:t>
      </w:r>
      <w:r w:rsidRPr="002354AA">
        <w:rPr>
          <w:vertAlign w:val="subscript"/>
        </w:rPr>
        <w:t>c</w:t>
      </w:r>
      <w:r w:rsidRPr="002354AA">
        <w:t xml:space="preserve"> from the previously developed CNDCs for Belgium </w:t>
      </w:r>
      <w:r w:rsidRPr="002354AA">
        <w:fldChar w:fldCharType="begin"/>
      </w:r>
      <w:r>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w:t>
      </w:r>
      <w:r w:rsidRPr="00DA5F05">
        <w:t>were significantly greater than that from the CNDCs developed in the present study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w:t>
      </w:r>
      <w:r w:rsidRPr="002354AA">
        <w:t xml:space="preserve"> </w:t>
      </w:r>
      <w:r>
        <w:t>For all levels of biomass, ∆%N</w:t>
      </w:r>
      <w:r>
        <w:rPr>
          <w:vertAlign w:val="subscript"/>
        </w:rPr>
        <w:t xml:space="preserve">c </w:t>
      </w:r>
      <w:r>
        <w:t xml:space="preserve">between </w:t>
      </w:r>
      <w:r w:rsidRPr="002354AA">
        <w:t xml:space="preserve">the previous and present methods </w:t>
      </w:r>
      <w:r>
        <w:t>was significantly different with a value of</w:t>
      </w:r>
      <w:r w:rsidRPr="002354AA">
        <w:t xml:space="preserve"> 0.7 g N 100 g</w:t>
      </w:r>
      <w:r w:rsidRPr="002354AA">
        <w:rPr>
          <w:vertAlign w:val="superscript"/>
        </w:rPr>
        <w:t>-1</w:t>
      </w:r>
      <w:r w:rsidRPr="002354AA">
        <w:t xml:space="preserve">. </w:t>
      </w:r>
      <w:r w:rsidRPr="00DA5F05">
        <w:t>Therefore</w:t>
      </w:r>
      <w:r w:rsidRPr="002354AA">
        <w:t xml:space="preserve">, it appears that the statistical methods used by </w:t>
      </w:r>
      <w:r w:rsidRPr="002354AA">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3F1E6CAF" w14:textId="4FEDA1F5" w:rsidR="00E072BF" w:rsidRPr="002354AA" w:rsidRDefault="00E072BF" w:rsidP="00E072BF">
      <w:pPr>
        <w:pStyle w:val="Body"/>
      </w:pPr>
      <w:r w:rsidRPr="002354AA">
        <w:t>The %N</w:t>
      </w:r>
      <w:r w:rsidRPr="002354AA">
        <w:rPr>
          <w:vertAlign w:val="subscript"/>
        </w:rPr>
        <w:t>c</w:t>
      </w:r>
      <w:r w:rsidRPr="002354AA">
        <w:t xml:space="preserve"> from the previously developed CNDCs for Canada </w:t>
      </w:r>
      <w:r w:rsidRPr="002354AA">
        <w:fldChar w:fldCharType="begin"/>
      </w:r>
      <w:r>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was significantly greater for both Canada </w:t>
      </w:r>
      <w:del w:id="121" w:author="Brian Bohman" w:date="2021-08-25T10:49:00Z">
        <w:r w:rsidRPr="002354AA" w:rsidDel="000B3B17">
          <w:delText>x</w:delText>
        </w:r>
      </w:del>
      <w:ins w:id="122" w:author="Brian Bohman" w:date="2021-08-25T10:49:00Z">
        <w:r w:rsidR="000B3B17">
          <w:t>×</w:t>
        </w:r>
      </w:ins>
      <w:r w:rsidRPr="002354AA">
        <w:t xml:space="preserve"> Russet Burbank and Canada </w:t>
      </w:r>
      <w:del w:id="123" w:author="Brian Bohman" w:date="2021-08-25T10:49:00Z">
        <w:r w:rsidRPr="002354AA" w:rsidDel="000B3B17">
          <w:delText>x</w:delText>
        </w:r>
      </w:del>
      <w:ins w:id="124" w:author="Brian Bohman" w:date="2021-08-25T10:49:00Z">
        <w:r w:rsidR="000B3B17">
          <w:t>×</w:t>
        </w:r>
      </w:ins>
      <w:r w:rsidRPr="002354AA">
        <w:t xml:space="preserve"> </w:t>
      </w:r>
      <w:proofErr w:type="spellStart"/>
      <w:r w:rsidRPr="002354AA">
        <w:t>Shepody</w:t>
      </w:r>
      <w:proofErr w:type="spellEnd"/>
      <w:r w:rsidRPr="002354AA">
        <w:t xml:space="preserve"> than the present CNDCs for biomass levels of less than 3 Mg ha</w:t>
      </w:r>
      <w:r w:rsidRPr="002354AA">
        <w:rPr>
          <w:vertAlign w:val="superscript"/>
        </w:rPr>
        <w:t>-1</w:t>
      </w:r>
      <w:r w:rsidRPr="002354AA">
        <w:t xml:space="preserve"> and greater than 6 Mg ha</w:t>
      </w:r>
      <w:r w:rsidRPr="002354AA">
        <w:rPr>
          <w:vertAlign w:val="superscript"/>
        </w:rPr>
        <w:t>-1</w:t>
      </w:r>
      <w:r w:rsidRPr="002354AA">
        <w:t xml:space="preserve">, </w:t>
      </w:r>
      <w:r w:rsidRPr="00DA5F05">
        <w:t>respectively (</w:t>
      </w:r>
      <w:r w:rsidRPr="00DA5F05">
        <w:fldChar w:fldCharType="begin"/>
      </w:r>
      <w:r w:rsidRPr="00DA5F05">
        <w:instrText xml:space="preserve"> REF _Ref78281680 \h  \* MERGEFORMAT </w:instrText>
      </w:r>
      <w:r w:rsidRPr="00DA5F05">
        <w:fldChar w:fldCharType="separate"/>
      </w:r>
      <w:r w:rsidR="00B16DB5">
        <w:t xml:space="preserve">Figure </w:t>
      </w:r>
      <w:r w:rsidR="00B16DB5">
        <w:rPr>
          <w:noProof/>
        </w:rPr>
        <w:t>8</w:t>
      </w:r>
      <w:r w:rsidRPr="00DA5F05">
        <w:fldChar w:fldCharType="end"/>
      </w:r>
      <w:r w:rsidRPr="00DA5F05">
        <w:t xml:space="preserve">). Relative to the other locations, however, the CNDCs for Canada were the most similar between statistical methods, with </w:t>
      </w:r>
      <w:r>
        <w:t>small value for ∆</w:t>
      </w:r>
      <w:r w:rsidRPr="00DA5F05">
        <w:t>%N</w:t>
      </w:r>
      <w:r w:rsidRPr="00DA5F05">
        <w:rPr>
          <w:vertAlign w:val="subscript"/>
        </w:rPr>
        <w:t>c</w:t>
      </w:r>
      <w:r w:rsidRPr="00DA5F05">
        <w:t xml:space="preserve"> of</w:t>
      </w:r>
      <w:r>
        <w:t xml:space="preserve"> only</w:t>
      </w:r>
      <w:r w:rsidRPr="00DA5F05">
        <w:t xml:space="preserve"> 0.2 g N 100 g</w:t>
      </w:r>
      <w:r w:rsidRPr="00DA5F05">
        <w:rPr>
          <w:vertAlign w:val="superscript"/>
        </w:rPr>
        <w:t>-1</w:t>
      </w:r>
      <w:r w:rsidRPr="00DA5F05">
        <w:t xml:space="preserve">. </w:t>
      </w:r>
      <w:r w:rsidRPr="002354AA">
        <w:t xml:space="preserve">Therefore, it appears that the statistical method used by </w:t>
      </w:r>
      <w:r w:rsidRPr="002354AA">
        <w:fldChar w:fldCharType="begin"/>
      </w:r>
      <w: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Pr>
          <w:noProof/>
        </w:rPr>
        <w:t>Bélanger et al. (2001a)</w:t>
      </w:r>
      <w:r w:rsidRPr="002354AA">
        <w:fldChar w:fldCharType="end"/>
      </w:r>
      <w:r w:rsidRPr="002354AA">
        <w:t xml:space="preserve"> did not select biased critical points likely due to the minimal bias observed in this experimental </w:t>
      </w:r>
      <w:commentRangeStart w:id="125"/>
      <w:r w:rsidRPr="002354AA">
        <w:t>dataset</w:t>
      </w:r>
      <w:commentRangeEnd w:id="125"/>
      <w:r w:rsidR="00FB2B6F">
        <w:rPr>
          <w:rStyle w:val="CommentReference"/>
          <w:rFonts w:ascii="Palatino Linotype" w:eastAsia="SimSun" w:hAnsi="Palatino Linotype"/>
          <w:noProof/>
          <w:color w:val="000000"/>
          <w:lang w:eastAsia="zh-CN"/>
        </w:rPr>
        <w:commentReference w:id="125"/>
      </w:r>
      <w:r w:rsidRPr="002354AA">
        <w:t>.</w:t>
      </w:r>
    </w:p>
    <w:p w14:paraId="0D3C3DA9" w14:textId="77777777" w:rsidR="00E072BF" w:rsidRPr="002354AA" w:rsidRDefault="00E072BF" w:rsidP="00E072BF">
      <w:pPr>
        <w:pStyle w:val="Body"/>
      </w:pPr>
      <w:r w:rsidRPr="002354AA">
        <w:t xml:space="preserve">Because a CNDC using the conventional statistical methods has not been previously published for </w:t>
      </w:r>
      <w:r>
        <w:t xml:space="preserve">potato in </w:t>
      </w:r>
      <w:r w:rsidRPr="002354AA">
        <w:t xml:space="preserve">Minnesota, no comparison across statistical methods is made for this experimental dataset. However, </w:t>
      </w:r>
      <w:r>
        <w:t>t</w:t>
      </w:r>
      <w:r w:rsidRPr="00DA5F05">
        <w:t>he</w:t>
      </w:r>
      <w:r w:rsidRPr="002354AA">
        <w:t xml:space="preserve"> </w:t>
      </w:r>
      <w:commentRangeStart w:id="126"/>
      <w:r w:rsidRPr="002354AA">
        <w:t>bias</w:t>
      </w:r>
      <w:commentRangeEnd w:id="126"/>
      <w:r w:rsidR="00FB2B6F">
        <w:rPr>
          <w:rStyle w:val="CommentReference"/>
          <w:rFonts w:ascii="Palatino Linotype" w:eastAsia="SimSun" w:hAnsi="Palatino Linotype"/>
          <w:noProof/>
          <w:color w:val="000000"/>
          <w:lang w:eastAsia="zh-CN"/>
        </w:rPr>
        <w:commentReference w:id="126"/>
      </w:r>
      <w:r w:rsidRPr="002354AA">
        <w:t xml:space="preserve"> </w:t>
      </w:r>
      <w:r>
        <w:t>observed</w:t>
      </w:r>
      <w:r w:rsidRPr="002354AA">
        <w:t xml:space="preserve"> in the Minnesota experimental dataset is </w:t>
      </w:r>
      <w:proofErr w:type="gramStart"/>
      <w:r w:rsidRPr="002354AA">
        <w:t>similar to</w:t>
      </w:r>
      <w:proofErr w:type="gramEnd"/>
      <w:r w:rsidRPr="002354AA">
        <w:t xml:space="preserve"> the bias </w:t>
      </w:r>
      <w:r>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E3897AC" w14:textId="77777777" w:rsidR="00E072BF" w:rsidRPr="00DB66FC" w:rsidRDefault="00E072BF" w:rsidP="00E072BF">
      <w:pPr>
        <w:pStyle w:val="Heading1"/>
      </w:pPr>
      <w:commentRangeStart w:id="127"/>
      <w:commentRangeStart w:id="128"/>
      <w:r w:rsidRPr="00DB66FC">
        <w:lastRenderedPageBreak/>
        <w:t>Discussion</w:t>
      </w:r>
      <w:commentRangeEnd w:id="127"/>
      <w:r w:rsidR="00937BF8">
        <w:rPr>
          <w:rStyle w:val="CommentReference"/>
          <w:rFonts w:ascii="Palatino Linotype" w:eastAsia="SimSun" w:hAnsi="Palatino Linotype" w:cs="Times New Roman"/>
          <w:b w:val="0"/>
          <w:noProof/>
          <w:color w:val="000000"/>
          <w:lang w:eastAsia="zh-CN" w:bidi="ar-SA"/>
        </w:rPr>
        <w:commentReference w:id="127"/>
      </w:r>
      <w:commentRangeEnd w:id="128"/>
      <w:r w:rsidR="00937BF8">
        <w:rPr>
          <w:rStyle w:val="CommentReference"/>
          <w:rFonts w:ascii="Palatino Linotype" w:eastAsia="SimSun" w:hAnsi="Palatino Linotype" w:cs="Times New Roman"/>
          <w:b w:val="0"/>
          <w:noProof/>
          <w:color w:val="000000"/>
          <w:lang w:eastAsia="zh-CN" w:bidi="ar-SA"/>
        </w:rPr>
        <w:commentReference w:id="128"/>
      </w:r>
    </w:p>
    <w:p w14:paraId="7C1F5974" w14:textId="442F3C2A" w:rsidR="00E072BF" w:rsidRPr="00DB66FC" w:rsidRDefault="00E072BF" w:rsidP="00E072BF">
      <w:pPr>
        <w:pStyle w:val="Heading2"/>
      </w:pPr>
      <w:r w:rsidRPr="00DB66FC">
        <w:t xml:space="preserve">Implication of G </w:t>
      </w:r>
      <w:del w:id="129" w:author="Brian Bohman" w:date="2021-08-25T10:49:00Z">
        <w:r w:rsidRPr="00DB66FC" w:rsidDel="000B3B17">
          <w:delText>x</w:delText>
        </w:r>
      </w:del>
      <w:ins w:id="130" w:author="Brian Bohman" w:date="2021-08-25T10:49:00Z">
        <w:r w:rsidR="000B3B17">
          <w:t>×</w:t>
        </w:r>
      </w:ins>
      <w:r w:rsidRPr="00DB66FC">
        <w:t xml:space="preserve"> E Variation on N Use Efficiency</w:t>
      </w:r>
    </w:p>
    <w:p w14:paraId="59B7AB47" w14:textId="77777777" w:rsidR="00E072BF" w:rsidRPr="00DB66FC" w:rsidRDefault="00E072BF" w:rsidP="00E072BF">
      <w:pPr>
        <w:pStyle w:val="Heading3"/>
      </w:pPr>
      <w:r w:rsidRPr="00DB66FC">
        <w:t>Critical N Utilization Efficiency</w:t>
      </w:r>
    </w:p>
    <w:p w14:paraId="3F4DC0CE" w14:textId="036073BB" w:rsidR="00E072BF" w:rsidRDefault="00E072BF" w:rsidP="00E072BF">
      <w:pPr>
        <w:pStyle w:val="Body"/>
      </w:pPr>
      <w:r w:rsidRPr="00DB66FC">
        <w:t xml:space="preserve">Understanding and properly interpreting the impact of G </w:t>
      </w:r>
      <w:del w:id="131" w:author="Brian Bohman" w:date="2021-08-25T10:49:00Z">
        <w:r w:rsidRPr="00DB66FC" w:rsidDel="000B3B17">
          <w:delText>x</w:delText>
        </w:r>
      </w:del>
      <w:ins w:id="132" w:author="Brian Bohman" w:date="2021-08-25T10:49:00Z">
        <w:r w:rsidR="000B3B17">
          <w:t>×</w:t>
        </w:r>
      </w:ins>
      <w:r w:rsidRPr="00DB66FC">
        <w:t xml:space="preserve"> E effects on NUE is a critical goal necessary to improve N fertilizer use; however, this must be done while controlling for the effect of crop N status </w:t>
      </w:r>
      <w:r w:rsidRPr="00DB66FC">
        <w:fldChar w:fldCharType="begin"/>
      </w:r>
      <w:r>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Pr>
          <w:noProof/>
        </w:rPr>
        <w:t>(Lemaire &amp; Ciampitti, 2020)</w:t>
      </w:r>
      <w:r w:rsidRPr="00DB66FC">
        <w:fldChar w:fldCharType="end"/>
      </w:r>
      <w:r w:rsidRPr="00DB66FC">
        <w:t xml:space="preserve">. The previous findings of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which defines the critical value of NUtE [</w:t>
      </w:r>
      <w:proofErr w:type="spellStart"/>
      <w:r w:rsidRPr="00DB66FC">
        <w:t>NUtE</w:t>
      </w:r>
      <w:r w:rsidRPr="00DB66FC">
        <w:rPr>
          <w:vertAlign w:val="subscript"/>
        </w:rPr>
        <w:t>c</w:t>
      </w:r>
      <w:proofErr w:type="spellEnd"/>
      <w:r w:rsidRPr="00DB66FC">
        <w:t>]:</w:t>
      </w:r>
    </w:p>
    <w:p w14:paraId="24EA8471" w14:textId="1E9694D5" w:rsidR="00E072BF" w:rsidRPr="004E309E" w:rsidRDefault="00E072BF" w:rsidP="00E072BF">
      <w:pPr>
        <w:pStyle w:val="Body"/>
      </w:pPr>
      <w:proofErr w:type="spellStart"/>
      <w:r w:rsidRPr="00DB66FC">
        <w:t>NUtE</w:t>
      </w:r>
      <w:r w:rsidRPr="00DB66FC">
        <w:rPr>
          <w:vertAlign w:val="subscript"/>
        </w:rPr>
        <w:t>c</w:t>
      </w:r>
      <w:proofErr w:type="spellEnd"/>
      <w:r w:rsidRPr="00DB66FC">
        <w:t xml:space="preserve"> = 1000 (10</w:t>
      </w:r>
      <w:r>
        <w:t xml:space="preserve"> </w:t>
      </w:r>
      <w:r w:rsidRPr="00DB66FC">
        <w:rPr>
          <w:i/>
          <w:iCs/>
        </w:rPr>
        <w:t>a</w:t>
      </w:r>
      <w:r>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t>[8]</w:t>
      </w:r>
    </w:p>
    <w:p w14:paraId="53E7A237" w14:textId="77777777" w:rsidR="00E072BF" w:rsidRPr="00DB66FC" w:rsidRDefault="00E072BF" w:rsidP="00E072BF">
      <w:pPr>
        <w:pStyle w:val="Body"/>
      </w:pPr>
      <w:r w:rsidRPr="00DB66FC">
        <w:t xml:space="preserve">where parameters </w:t>
      </w:r>
      <w:r w:rsidRPr="00DB66FC">
        <w:rPr>
          <w:i/>
          <w:iCs/>
        </w:rPr>
        <w:t>a</w:t>
      </w:r>
      <w:r>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t xml:space="preserve"> and </w:t>
      </w:r>
      <w:proofErr w:type="spellStart"/>
      <w:r>
        <w:t>NUtE</w:t>
      </w:r>
      <w:r>
        <w:rPr>
          <w:vertAlign w:val="subscript"/>
        </w:rPr>
        <w:t>c</w:t>
      </w:r>
      <w:proofErr w:type="spellEnd"/>
      <w:r>
        <w:t xml:space="preserve"> has units of </w:t>
      </w:r>
      <w:commentRangeStart w:id="133"/>
      <w:r>
        <w:t>g g</w:t>
      </w:r>
      <w:r>
        <w:rPr>
          <w:vertAlign w:val="superscript"/>
        </w:rPr>
        <w:t>-1</w:t>
      </w:r>
      <w:r>
        <w:t xml:space="preserve"> N</w:t>
      </w:r>
      <w:commentRangeEnd w:id="133"/>
      <w:r w:rsidR="00FB2B6F">
        <w:rPr>
          <w:rStyle w:val="CommentReference"/>
          <w:rFonts w:ascii="Palatino Linotype" w:eastAsia="SimSun" w:hAnsi="Palatino Linotype"/>
          <w:noProof/>
          <w:color w:val="000000"/>
          <w:lang w:eastAsia="zh-CN"/>
        </w:rPr>
        <w:commentReference w:id="133"/>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7846F689" w14:textId="2212C6AC" w:rsidR="00E072BF" w:rsidRPr="00DB66FC" w:rsidRDefault="00E072BF" w:rsidP="00E072BF">
      <w:pPr>
        <w:pStyle w:val="Body"/>
      </w:pPr>
      <w:r w:rsidRPr="00DB66FC">
        <w:t xml:space="preserve">The finding in the present study that the CNDC can vary across G </w:t>
      </w:r>
      <w:del w:id="134" w:author="Brian Bohman" w:date="2021-08-25T10:49:00Z">
        <w:r w:rsidRPr="00DB66FC" w:rsidDel="000B3B17">
          <w:delText>x</w:delText>
        </w:r>
      </w:del>
      <w:ins w:id="135" w:author="Brian Bohman" w:date="2021-08-25T10:49:00Z">
        <w:r w:rsidR="000B3B17">
          <w:t>×</w:t>
        </w:r>
      </w:ins>
      <w:r w:rsidRPr="00DB66FC">
        <w:t xml:space="preserve"> E effects and the finding from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w:t>
      </w:r>
      <w:del w:id="136" w:author="Brian Bohman" w:date="2021-08-25T10:49:00Z">
        <w:r w:rsidRPr="00DB66FC" w:rsidDel="000B3B17">
          <w:delText>x</w:delText>
        </w:r>
      </w:del>
      <w:ins w:id="137" w:author="Brian Bohman" w:date="2021-08-25T10:49:00Z">
        <w:r w:rsidR="000B3B17">
          <w:t>×</w:t>
        </w:r>
      </w:ins>
      <w:r w:rsidRPr="00DB66FC">
        <w:t xml:space="preserve"> E effects as the CNDC. Therefore, the effect of G </w:t>
      </w:r>
      <w:del w:id="138" w:author="Brian Bohman" w:date="2021-08-25T10:49:00Z">
        <w:r w:rsidRPr="00DB66FC" w:rsidDel="000B3B17">
          <w:delText>x</w:delText>
        </w:r>
      </w:del>
      <w:ins w:id="139" w:author="Brian Bohman" w:date="2021-08-25T10:49:00Z">
        <w:r w:rsidR="000B3B17">
          <w:t>×</w:t>
        </w:r>
      </w:ins>
      <w:r w:rsidRPr="00DB66FC">
        <w:t xml:space="preserve">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w:t>
      </w:r>
      <w:del w:id="140" w:author="Brian Bohman" w:date="2021-08-25T10:49:00Z">
        <w:r w:rsidRPr="00DB66FC" w:rsidDel="000B3B17">
          <w:delText>x</w:delText>
        </w:r>
      </w:del>
      <w:ins w:id="141" w:author="Brian Bohman" w:date="2021-08-25T10:49:00Z">
        <w:r w:rsidR="000B3B17">
          <w:t>×</w:t>
        </w:r>
      </w:ins>
      <w:r w:rsidRPr="00DB66FC">
        <w:t xml:space="preserve"> E effect on the </w:t>
      </w:r>
      <w:proofErr w:type="spellStart"/>
      <w:r w:rsidRPr="00DB66FC">
        <w:t>CNUtEC</w:t>
      </w:r>
      <w:proofErr w:type="spellEnd"/>
      <w:r w:rsidRPr="00DB66FC">
        <w:t xml:space="preserve"> is therefore critically important to understand the impacts of G </w:t>
      </w:r>
      <w:del w:id="142" w:author="Brian Bohman" w:date="2021-08-25T10:49:00Z">
        <w:r w:rsidRPr="00DB66FC" w:rsidDel="000B3B17">
          <w:delText>x</w:delText>
        </w:r>
      </w:del>
      <w:ins w:id="143" w:author="Brian Bohman" w:date="2021-08-25T10:49:00Z">
        <w:r w:rsidR="000B3B17">
          <w:t>×</w:t>
        </w:r>
      </w:ins>
      <w:r w:rsidRPr="00DB66FC">
        <w:t xml:space="preserve"> E interactions on NUE.</w:t>
      </w:r>
      <w:r>
        <w:t xml:space="preserve"> In other words, controlling for this G </w:t>
      </w:r>
      <w:del w:id="144" w:author="Brian Bohman" w:date="2021-08-25T10:49:00Z">
        <w:r w:rsidDel="000B3B17">
          <w:delText>x</w:delText>
        </w:r>
      </w:del>
      <w:ins w:id="145" w:author="Brian Bohman" w:date="2021-08-25T10:49:00Z">
        <w:r w:rsidR="000B3B17">
          <w:t>×</w:t>
        </w:r>
      </w:ins>
      <w:r>
        <w:t xml:space="preserve"> E effect represents an additional requirement when evaluating and </w:t>
      </w:r>
      <w:r>
        <w:lastRenderedPageBreak/>
        <w:t xml:space="preserve">interpreting NUE above and beyond the previously known requirements of controlling for both NNI and biomass </w: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 </w:instrText>
      </w:r>
      <w:r>
        <w:fldChar w:fldCharType="begin">
          <w:fldData xml:space="preserve">PEVuZE5vdGU+PENpdGU+PEF1dGhvcj5MZW1haXJlPC9BdXRob3I+PFllYXI+MjAyMDwvWWVhcj48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</w:fldData>
        </w:fldChar>
      </w:r>
      <w:r>
        <w:instrText xml:space="preserve"> ADDIN EN.CITE.DATA </w:instrText>
      </w:r>
      <w:r>
        <w:fldChar w:fldCharType="end"/>
      </w:r>
      <w:r>
        <w:fldChar w:fldCharType="separate"/>
      </w:r>
      <w:r>
        <w:rPr>
          <w:noProof/>
        </w:rPr>
        <w:t>(Barraclough et al., 2010; Caviglia et al., 2014; Gastal et al., 2015; Lemaire &amp; Ciampitti, 2020; Sadras &amp; Lemaire, 2014)</w:t>
      </w:r>
      <w:r>
        <w:fldChar w:fldCharType="end"/>
      </w:r>
      <w:r>
        <w:t>.</w:t>
      </w:r>
    </w:p>
    <w:p w14:paraId="0FEC43DD" w14:textId="77777777" w:rsidR="00241C92" w:rsidRPr="00843633" w:rsidRDefault="00241C92" w:rsidP="00241C92">
      <w:pPr>
        <w:pStyle w:val="Heading3"/>
      </w:pPr>
      <w:r w:rsidRPr="00843633">
        <w:t>Physiological Mechanisms</w:t>
      </w:r>
    </w:p>
    <w:p w14:paraId="67A4C33F" w14:textId="66D8B606" w:rsidR="00241C92" w:rsidRPr="00DB66FC" w:rsidRDefault="00241C92" w:rsidP="00241C92">
      <w:pPr>
        <w:pStyle w:val="Body"/>
      </w:pPr>
      <w:r w:rsidRPr="00DB66FC">
        <w:t xml:space="preserve">While the present study presents direct evidence of significant differences between CNDCs for potato across G </w:t>
      </w:r>
      <w:del w:id="146" w:author="Brian Bohman" w:date="2021-08-25T10:49:00Z">
        <w:r w:rsidRPr="00DB66FC" w:rsidDel="000B3B17">
          <w:delText>x</w:delText>
        </w:r>
      </w:del>
      <w:ins w:id="147" w:author="Brian Bohman" w:date="2021-08-25T10:49:00Z">
        <w:r w:rsidR="000B3B17">
          <w:t>×</w:t>
        </w:r>
      </w:ins>
      <w:r w:rsidRPr="00DB66FC">
        <w:t xml:space="preserve"> E effects, previous studies help describe the potential physiological mechanisms for this source of variation.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suggest that variation in CNDCs for potato across G </w:t>
      </w:r>
      <w:del w:id="148" w:author="Brian Bohman" w:date="2021-08-25T10:49:00Z">
        <w:r w:rsidRPr="00DB66FC" w:rsidDel="000B3B17">
          <w:delText>x</w:delText>
        </w:r>
      </w:del>
      <w:ins w:id="149" w:author="Brian Bohman" w:date="2021-08-25T10:49:00Z">
        <w:r w:rsidR="000B3B17">
          <w:t>×</w:t>
        </w:r>
      </w:ins>
      <w:r w:rsidRPr="00DB66FC">
        <w:t xml:space="preserve"> E effects is primarily due to differences in the relative rate of partitioning of biomass to tubers. For example, G </w:t>
      </w:r>
      <w:del w:id="150" w:author="Brian Bohman" w:date="2021-08-25T10:49:00Z">
        <w:r w:rsidRPr="00DB66FC" w:rsidDel="000B3B17">
          <w:delText>x</w:delText>
        </w:r>
      </w:del>
      <w:ins w:id="151" w:author="Brian Bohman" w:date="2021-08-25T10:49:00Z">
        <w:r w:rsidR="000B3B17">
          <w:t>×</w:t>
        </w:r>
      </w:ins>
      <w:r w:rsidRPr="00DB66FC">
        <w:t xml:space="preserve"> E effects that result in greater 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36E34372" w14:textId="547D9F4F" w:rsidR="00241C92" w:rsidRPr="00DB66FC" w:rsidRDefault="00241C92" w:rsidP="00241C92">
      <w:pPr>
        <w:pStyle w:val="Body"/>
      </w:pPr>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Pr>
          <w:noProof/>
        </w:rPr>
        <w:t>Giletto et al. (2020)</w:t>
      </w:r>
      <w:r w:rsidRPr="00DB66FC">
        <w:fldChar w:fldCharType="end"/>
      </w:r>
      <w:r w:rsidRPr="00DB66FC">
        <w:t xml:space="preserve">, G </w:t>
      </w:r>
      <w:del w:id="152" w:author="Brian Bohman" w:date="2021-08-25T10:49:00Z">
        <w:r w:rsidRPr="00DB66FC" w:rsidDel="000B3B17">
          <w:delText>x</w:delText>
        </w:r>
      </w:del>
      <w:ins w:id="153" w:author="Brian Bohman" w:date="2021-08-25T10:49:00Z">
        <w:r w:rsidR="000B3B17">
          <w:t>×</w:t>
        </w:r>
      </w:ins>
      <w:r w:rsidRPr="00DB66FC">
        <w:t xml:space="preserve">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w:t>
      </w:r>
      <w:r>
        <w:t>M)</w:t>
      </w:r>
      <w:r w:rsidRPr="00DB66FC">
        <w:t xml:space="preserve">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xml:space="preserve">) or </w:t>
      </w:r>
      <w:r>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 </w:instrText>
      </w:r>
      <w:r>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instrText xml:space="preserve"> ADDIN EN.CITE.DATA </w:instrText>
      </w:r>
      <w:r>
        <w:fldChar w:fldCharType="end"/>
      </w:r>
      <w:r w:rsidRPr="00DB66FC">
        <w:fldChar w:fldCharType="separate"/>
      </w:r>
      <w:r>
        <w:rPr>
          <w:noProof/>
        </w:rPr>
        <w:t>Jones et al. (2021); Stefaniak et al. (2021); Tiwari et al. (2018)</w:t>
      </w:r>
      <w:r w:rsidRPr="00DB66FC">
        <w:fldChar w:fldCharType="end"/>
      </w:r>
      <w:r w:rsidRPr="00DB66FC">
        <w:t xml:space="preserve">) should focus on identifying G </w:t>
      </w:r>
      <w:del w:id="154" w:author="Brian Bohman" w:date="2021-08-25T10:49:00Z">
        <w:r w:rsidRPr="00DB66FC" w:rsidDel="000B3B17">
          <w:delText>x</w:delText>
        </w:r>
      </w:del>
      <w:ins w:id="155" w:author="Brian Bohman" w:date="2021-08-25T10:49:00Z">
        <w:r w:rsidR="000B3B17">
          <w:t>×</w:t>
        </w:r>
      </w:ins>
      <w:r w:rsidRPr="00DB66FC">
        <w:t xml:space="preserve"> E </w:t>
      </w:r>
      <w:del w:id="156" w:author="Brian Bohman" w:date="2021-08-25T10:49:00Z">
        <w:r w:rsidRPr="00DB66FC" w:rsidDel="000B3B17">
          <w:delText>x</w:delText>
        </w:r>
      </w:del>
      <w:ins w:id="157" w:author="Brian Bohman" w:date="2021-08-25T10:49:00Z">
        <w:r w:rsidR="000B3B17">
          <w:t>×</w:t>
        </w:r>
      </w:ins>
      <w:r w:rsidRPr="00DB66FC">
        <w:t xml:space="preserve"> </w:t>
      </w:r>
      <w:commentRangeStart w:id="158"/>
      <w:r w:rsidRPr="00DB66FC">
        <w:t>M</w:t>
      </w:r>
      <w:commentRangeEnd w:id="158"/>
      <w:r w:rsidR="006A0ED1">
        <w:rPr>
          <w:rStyle w:val="CommentReference"/>
          <w:rFonts w:ascii="Palatino Linotype" w:eastAsia="SimSun" w:hAnsi="Palatino Linotype"/>
          <w:noProof/>
          <w:color w:val="000000"/>
          <w:lang w:eastAsia="zh-CN"/>
        </w:rPr>
        <w:commentReference w:id="158"/>
      </w:r>
      <w:r w:rsidRPr="00DB66FC">
        <w:t xml:space="preserve"> interactions that result in an increased proportion of biomass partitioned to </w:t>
      </w:r>
      <w:commentRangeStart w:id="159"/>
      <w:r w:rsidRPr="00DB66FC">
        <w:t>tubers</w:t>
      </w:r>
      <w:commentRangeEnd w:id="159"/>
      <w:r w:rsidR="002444BF">
        <w:rPr>
          <w:rStyle w:val="CommentReference"/>
          <w:rFonts w:ascii="Palatino Linotype" w:eastAsia="SimSun" w:hAnsi="Palatino Linotype"/>
          <w:noProof/>
          <w:color w:val="000000"/>
          <w:lang w:eastAsia="zh-CN"/>
        </w:rPr>
        <w:commentReference w:id="159"/>
      </w:r>
      <w:r w:rsidRPr="00DB66FC">
        <w:t>.</w:t>
      </w:r>
    </w:p>
    <w:p w14:paraId="479F340C" w14:textId="1385505E" w:rsidR="00241C92" w:rsidRPr="00DB66FC" w:rsidRDefault="00241C92" w:rsidP="00241C92">
      <w:pPr>
        <w:pStyle w:val="Body"/>
      </w:pPr>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w:t>
      </w:r>
      <w:r w:rsidRPr="00DA5F05">
        <w:t>study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xml:space="preserve">, </w:t>
      </w:r>
      <w:r w:rsidRPr="00DA5F05">
        <w:fldChar w:fldCharType="begin"/>
      </w:r>
      <w:r w:rsidRPr="00DA5F05">
        <w:instrText xml:space="preserve"> REF _Ref78303665 \h  \* MERGEFORMAT </w:instrText>
      </w:r>
      <w:r w:rsidRPr="00DA5F05">
        <w:fldChar w:fldCharType="separate"/>
      </w:r>
      <w:r w:rsidR="00B16DB5">
        <w:t>Figure S2</w:t>
      </w:r>
      <w:r w:rsidRPr="00DA5F05">
        <w:fldChar w:fldCharType="end"/>
      </w:r>
      <w:r w:rsidRPr="00DA5F05">
        <w:t>), it is reasonable</w:t>
      </w:r>
      <w:r w:rsidRPr="00DB66FC">
        <w:t xml:space="preserve"> to conclude that increases in NUE for potato resulting from decreasing %N</w:t>
      </w:r>
      <w:r w:rsidRPr="00DB66FC">
        <w:rPr>
          <w:vertAlign w:val="subscript"/>
        </w:rPr>
        <w:t>c</w:t>
      </w:r>
      <w:r w:rsidRPr="00DB66FC">
        <w:t xml:space="preserve"> will be of a greater magnitude from E rather than G effects.</w:t>
      </w:r>
    </w:p>
    <w:p w14:paraId="262ACF0A" w14:textId="77777777" w:rsidR="00241C92" w:rsidRPr="00DB66FC" w:rsidRDefault="00241C92" w:rsidP="00241C92">
      <w:pPr>
        <w:pStyle w:val="Heading3"/>
      </w:pPr>
      <w:r w:rsidRPr="00DB66FC">
        <w:lastRenderedPageBreak/>
        <w:t>Comparison to Other Crops</w:t>
      </w:r>
    </w:p>
    <w:p w14:paraId="34CDDF52" w14:textId="04A536F4" w:rsidR="00241C92" w:rsidRPr="00DB66FC" w:rsidRDefault="00241C92" w:rsidP="00241C92">
      <w:pPr>
        <w:pStyle w:val="Body"/>
      </w:pPr>
      <w:r w:rsidRPr="00DB66FC">
        <w:t xml:space="preserve">These findings contrasts somewhat with the previous studies evaluating G </w:t>
      </w:r>
      <w:del w:id="160" w:author="Brian Bohman" w:date="2021-08-25T10:49:00Z">
        <w:r w:rsidRPr="00DB66FC" w:rsidDel="000B3B17">
          <w:delText>x</w:delText>
        </w:r>
      </w:del>
      <w:ins w:id="161" w:author="Brian Bohman" w:date="2021-08-25T10:49:00Z">
        <w:r w:rsidR="000B3B17">
          <w:t>×</w:t>
        </w:r>
      </w:ins>
      <w:r w:rsidRPr="00DB66FC">
        <w:t xml:space="preserve"> E effects on %N</w:t>
      </w:r>
      <w:r w:rsidRPr="00DB66FC">
        <w:rPr>
          <w:vertAlign w:val="subscript"/>
        </w:rPr>
        <w:t>c</w:t>
      </w:r>
      <w:r w:rsidRPr="00DB66FC">
        <w:t xml:space="preserve">.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w:t>
      </w:r>
      <w:ins w:id="162" w:author="Brian Bohman" w:date="2021-08-25T11:11:00Z">
        <w:r w:rsidR="002512EA">
          <w:t>t</w:t>
        </w:r>
      </w:ins>
      <w:del w:id="163" w:author="Brian Bohman" w:date="2021-08-25T11:11:00Z">
        <w:r w:rsidRPr="00DB66FC" w:rsidDel="002512EA">
          <w:delText>ce</w:delText>
        </w:r>
      </w:del>
      <w:r w:rsidRPr="00DB66FC">
        <w:t xml:space="preserve"> from that reported by </w:t>
      </w:r>
      <w:r w:rsidRPr="00DB66FC">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Pr>
          <w:noProof/>
        </w:rPr>
        <w:t>Makowski et al. (2020)</w:t>
      </w:r>
      <w:r w:rsidRPr="00DB66FC">
        <w:fldChar w:fldCharType="end"/>
      </w:r>
      <w:r w:rsidRPr="00DB66FC">
        <w:t xml:space="preserve"> for wheat in France. </w:t>
      </w:r>
      <w:r w:rsidRPr="00DB66FC">
        <w:fldChar w:fldCharType="begin"/>
      </w:r>
      <w:r>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Pr>
          <w:noProof/>
        </w:rPr>
        <w:t>Ciampitti et al. (2021)</w:t>
      </w:r>
      <w:r w:rsidRPr="00DB66FC">
        <w:fldChar w:fldCharType="end"/>
      </w:r>
      <w:r w:rsidRPr="00DB66FC">
        <w:t xml:space="preserve"> found variation as a result of G </w:t>
      </w:r>
      <w:del w:id="164" w:author="Brian Bohman" w:date="2021-08-25T10:49:00Z">
        <w:r w:rsidRPr="00DB66FC" w:rsidDel="000B3B17">
          <w:delText>x</w:delText>
        </w:r>
      </w:del>
      <w:ins w:id="165" w:author="Brian Bohman" w:date="2021-08-25T10:49:00Z">
        <w:r w:rsidR="000B3B17">
          <w:t>×</w:t>
        </w:r>
      </w:ins>
      <w:r w:rsidRPr="00DB66FC">
        <w:t xml:space="preserve"> E </w:t>
      </w:r>
      <w:proofErr w:type="gramStart"/>
      <w:r w:rsidRPr="00DB66FC">
        <w:t>interactions, but</w:t>
      </w:r>
      <w:proofErr w:type="gramEnd"/>
      <w:r w:rsidRPr="00DB66FC">
        <w:t xml:space="preserve"> did not independent</w:t>
      </w:r>
      <w:r>
        <w:t>ly</w:t>
      </w:r>
      <w:r w:rsidRPr="00DB66FC">
        <w:t xml:space="preserve"> report either G or E effects. In any case, the magnitude of the difference in %N</w:t>
      </w:r>
      <w:r w:rsidRPr="00DB66FC">
        <w:rPr>
          <w:vertAlign w:val="subscript"/>
        </w:rPr>
        <w:t>c</w:t>
      </w:r>
      <w:r w:rsidRPr="00DB66FC">
        <w:t xml:space="preserve"> for any effect (i.e., G, E) or interaction (i.e., G </w:t>
      </w:r>
      <w:del w:id="166" w:author="Brian Bohman" w:date="2021-08-25T10:50:00Z">
        <w:r w:rsidRPr="00DB66FC" w:rsidDel="000B3B17">
          <w:delText>x</w:delText>
        </w:r>
      </w:del>
      <w:ins w:id="167" w:author="Brian Bohman" w:date="2021-08-25T10:50:00Z">
        <w:r w:rsidR="000B3B17">
          <w:t>×</w:t>
        </w:r>
      </w:ins>
      <w:r w:rsidRPr="00DB66FC">
        <w:t xml:space="preserve">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 </w:instrText>
      </w:r>
      <w:r>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is less than that observed for E in the present study.</w:t>
      </w:r>
    </w:p>
    <w:p w14:paraId="58FD0BF4" w14:textId="527264C0" w:rsidR="00241C92" w:rsidRPr="00DB66FC" w:rsidRDefault="00241C92" w:rsidP="00241C92">
      <w:pPr>
        <w:pStyle w:val="Body"/>
      </w:pPr>
      <w:r w:rsidRPr="00DB66FC">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w:t>
      </w:r>
      <w:commentRangeStart w:id="168"/>
      <w:r w:rsidRPr="00DB66FC">
        <w:t>maize</w:t>
      </w:r>
      <w:commentRangeEnd w:id="168"/>
      <w:r w:rsidR="00AE6AD9">
        <w:rPr>
          <w:rStyle w:val="CommentReference"/>
          <w:rFonts w:ascii="Palatino Linotype" w:eastAsia="SimSun" w:hAnsi="Palatino Linotype"/>
          <w:noProof/>
          <w:color w:val="000000"/>
          <w:lang w:eastAsia="zh-CN"/>
        </w:rPr>
        <w:commentReference w:id="168"/>
      </w:r>
      <w:r w:rsidRPr="00DB66FC">
        <w:t xml:space="preserve">). </w:t>
      </w:r>
      <w:r>
        <w:t xml:space="preserve">This is because </w:t>
      </w:r>
      <w:r w:rsidRPr="00DB66FC">
        <w:t>the magnitude of variability in %N</w:t>
      </w:r>
      <w:r w:rsidRPr="00DB66FC">
        <w:rPr>
          <w:vertAlign w:val="subscript"/>
        </w:rPr>
        <w:t>c</w:t>
      </w:r>
      <w:r w:rsidRPr="00DB66FC">
        <w:t xml:space="preserve"> due to G </w:t>
      </w:r>
      <w:del w:id="169" w:author="Brian Bohman" w:date="2021-08-25T10:50:00Z">
        <w:r w:rsidRPr="00DB66FC" w:rsidDel="000B3B17">
          <w:delText>x</w:delText>
        </w:r>
      </w:del>
      <w:ins w:id="170" w:author="Brian Bohman" w:date="2021-08-25T10:50:00Z">
        <w:r w:rsidR="000B3B17">
          <w:t>×</w:t>
        </w:r>
      </w:ins>
      <w:r w:rsidRPr="00DB66FC">
        <w:t xml:space="preserve"> E interactions is relatively </w:t>
      </w:r>
      <w:r>
        <w:t>greater</w:t>
      </w:r>
      <w:r w:rsidRPr="00DB66FC">
        <w:t xml:space="preserve"> for potato</w:t>
      </w:r>
      <w:r>
        <w:t xml:space="preserve"> than other crops</w:t>
      </w:r>
      <w:r w:rsidRPr="00DB66FC">
        <w:t>. In order to improve the understanding of this relationship between NUE and %N</w:t>
      </w:r>
      <w:r w:rsidRPr="00DB66FC">
        <w:rPr>
          <w:vertAlign w:val="subscript"/>
        </w:rPr>
        <w:t>c</w:t>
      </w:r>
      <w:r w:rsidRPr="00DB66FC">
        <w:t xml:space="preserve">, future work should continue to better characterize the relative partitioning of potato biomass to tubers across G </w:t>
      </w:r>
      <w:del w:id="171" w:author="Brian Bohman" w:date="2021-08-25T10:50:00Z">
        <w:r w:rsidRPr="00DB66FC" w:rsidDel="000B3B17">
          <w:delText>x</w:delText>
        </w:r>
      </w:del>
      <w:ins w:id="172" w:author="Brian Bohman" w:date="2021-08-25T10:50:00Z">
        <w:r w:rsidR="000B3B17">
          <w:t>×</w:t>
        </w:r>
      </w:ins>
      <w:r w:rsidRPr="00DB66FC">
        <w:t xml:space="preserve"> E effects.</w:t>
      </w:r>
    </w:p>
    <w:p w14:paraId="054FB595" w14:textId="77777777" w:rsidR="00241C92" w:rsidRPr="00DB66FC" w:rsidRDefault="00241C92" w:rsidP="00241C92">
      <w:pPr>
        <w:pStyle w:val="Heading2"/>
      </w:pPr>
      <w:r w:rsidRPr="00DB66FC">
        <w:t>Uncertainty in Critical N Concentration</w:t>
      </w:r>
    </w:p>
    <w:p w14:paraId="5DF5C24F" w14:textId="77777777" w:rsidR="00241C92" w:rsidRPr="00DB66FC" w:rsidRDefault="00241C92" w:rsidP="00241C92">
      <w:pPr>
        <w:pStyle w:val="Heading3"/>
      </w:pPr>
      <w:r w:rsidRPr="00DB66FC">
        <w:t>Communicating Uncertainty in Critical N Concentration</w:t>
      </w:r>
    </w:p>
    <w:p w14:paraId="738D9173" w14:textId="77777777" w:rsidR="00241C92" w:rsidRPr="00DB66FC" w:rsidRDefault="00241C92" w:rsidP="00241C92">
      <w:pPr>
        <w:pStyle w:val="Body"/>
      </w:pPr>
      <w:r>
        <w:t>This</w:t>
      </w:r>
      <w:r w:rsidRPr="00DB66FC">
        <w:t xml:space="preserve"> study as well as other</w:t>
      </w:r>
      <w:r>
        <w:t>s</w:t>
      </w:r>
      <w:r w:rsidRPr="00DB66FC">
        <w:t xml:space="preserve"> </w:t>
      </w:r>
      <w:r>
        <w:t>that</w:t>
      </w:r>
      <w:r w:rsidRPr="00DB66FC">
        <w:t xml:space="preser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 </w:instrText>
      </w:r>
      <w:r>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instrText xml:space="preserve"> ADDIN EN.CITE.DATA </w:instrText>
      </w:r>
      <w:r>
        <w:fldChar w:fldCharType="end"/>
      </w:r>
      <w:r w:rsidRPr="00DB66FC">
        <w:fldChar w:fldCharType="separate"/>
      </w:r>
      <w:r>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w:t>
      </w:r>
      <w:r w:rsidRPr="00DB66FC">
        <w:lastRenderedPageBreak/>
        <w:t>defined from posterior distribution of the fitted Bay</w:t>
      </w:r>
      <w:r>
        <w:t>e</w:t>
      </w:r>
      <w:r w:rsidRPr="00DB66FC">
        <w:t>sian hierarchical model in subsequent calculations is impractical, and a method to concisely and accurately communicate the credible region remains necessary.</w:t>
      </w:r>
    </w:p>
    <w:p w14:paraId="1911D820" w14:textId="1C79AEA8" w:rsidR="00241C92" w:rsidRPr="00DB66FC" w:rsidRDefault="00241C92" w:rsidP="00241C92">
      <w:pPr>
        <w:pStyle w:val="Body"/>
      </w:pPr>
      <w:r w:rsidRPr="00DB66FC">
        <w:t xml:space="preserve">Our finding that the credible region can be satisfactorily estimated using an equation of the same form as the </w:t>
      </w:r>
      <w:r w:rsidRPr="00DA5F05">
        <w:t>CNDC (</w:t>
      </w:r>
      <w:r w:rsidRPr="00DA5F05">
        <w:fldChar w:fldCharType="begin"/>
      </w:r>
      <w:r w:rsidRPr="00DA5F05">
        <w:instrText xml:space="preserve"> REF _Ref78281421 \h  \* MERGEFORMAT </w:instrText>
      </w:r>
      <w:r w:rsidRPr="00DA5F05">
        <w:fldChar w:fldCharType="separate"/>
      </w:r>
      <w:r w:rsidR="00B16DB5">
        <w:t xml:space="preserve">Figure </w:t>
      </w:r>
      <w:r w:rsidR="00B16DB5">
        <w:rPr>
          <w:noProof/>
        </w:rPr>
        <w:t>6</w:t>
      </w:r>
      <w:r w:rsidRPr="00DA5F05">
        <w:fldChar w:fldCharType="end"/>
      </w:r>
      <w:r w:rsidRPr="00DA5F05">
        <w:t>) suggests</w:t>
      </w:r>
      <w:r w:rsidRPr="00DB66FC">
        <w:t xml:space="preserve">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w:t>
      </w:r>
      <w:r>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Pr="00DA5F05">
        <w:t>(</w:t>
      </w:r>
      <w:r w:rsidRPr="00DA5F05">
        <w:fldChar w:fldCharType="begin"/>
      </w:r>
      <w:r w:rsidRPr="00DA5F05">
        <w:instrText xml:space="preserve"> REF _Ref78280157 \h  \* MERGEFORMAT </w:instrText>
      </w:r>
      <w:r w:rsidRPr="00DA5F05">
        <w:fldChar w:fldCharType="separate"/>
      </w:r>
      <w:r w:rsidR="00B16DB5" w:rsidRPr="00B16DB5">
        <w:t xml:space="preserve">Table </w:t>
      </w:r>
      <w:r w:rsidR="00B16DB5" w:rsidRPr="00B16DB5">
        <w:rPr>
          <w:noProof/>
        </w:rPr>
        <w:t>6</w:t>
      </w:r>
      <w:r w:rsidRPr="00DA5F05">
        <w:fldChar w:fldCharType="end"/>
      </w:r>
      <w:r w:rsidRPr="00DA5F05">
        <w:t>).</w:t>
      </w:r>
      <w:r w:rsidRPr="00DB66FC">
        <w:t xml:space="preserve"> </w:t>
      </w:r>
    </w:p>
    <w:p w14:paraId="771E0714" w14:textId="77777777" w:rsidR="00241C92" w:rsidRPr="00DB66FC" w:rsidRDefault="00241C92" w:rsidP="00241C92">
      <w:pPr>
        <w:pStyle w:val="Heading3"/>
      </w:pPr>
      <w:r w:rsidRPr="00DB66FC">
        <w:t>Computing Uncertainty of Derived Parameters</w:t>
      </w:r>
    </w:p>
    <w:p w14:paraId="246D8A71" w14:textId="05F36765" w:rsidR="00241C92" w:rsidRPr="00DB66FC" w:rsidRDefault="00241C92" w:rsidP="00241C92">
      <w:pPr>
        <w:pStyle w:val="Body"/>
      </w:pPr>
      <w:r w:rsidRPr="00DB66FC">
        <w:t xml:space="preserve">Critical N concentration and the associated CNDC parameters are commonly used to derive and calculate other related parameters. For example, the calculation of NNI depends on both </w:t>
      </w:r>
      <w:r>
        <w:t>%</w:t>
      </w:r>
      <w:proofErr w:type="spellStart"/>
      <w:r>
        <w:t>N</w:t>
      </w:r>
      <w:r>
        <w:rPr>
          <w:vertAlign w:val="subscript"/>
        </w:rPr>
        <w:t>Plant</w:t>
      </w:r>
      <w:proofErr w:type="spellEnd"/>
      <w:r>
        <w:t xml:space="preserve"> </w:t>
      </w:r>
      <w:r w:rsidRPr="00DB66FC">
        <w:t>and %N</w:t>
      </w:r>
      <w:r w:rsidRPr="00DB66FC">
        <w:rPr>
          <w:vertAlign w:val="subscript"/>
        </w:rPr>
        <w:t>c.</w:t>
      </w:r>
      <w:r w:rsidRPr="00DB66FC">
        <w:t xml:space="preserve"> (Eq. </w:t>
      </w:r>
      <w:r>
        <w:t>[</w:t>
      </w:r>
      <w:r w:rsidRPr="00DB66FC">
        <w:t>1</w:t>
      </w:r>
      <w:r>
        <w:t>]</w:t>
      </w:r>
      <w:r w:rsidRPr="00DB66FC">
        <w:t xml:space="preserve"> and </w:t>
      </w:r>
      <w:r>
        <w:t>Eq. [</w:t>
      </w:r>
      <w:r w:rsidRPr="00DB66FC">
        <w:t>2</w:t>
      </w:r>
      <w:r>
        <w:t>]</w:t>
      </w:r>
      <w:r w:rsidRPr="00DB66FC">
        <w:t>).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1964D34A" w14:textId="63B74DA1" w:rsidR="00241C92" w:rsidRDefault="00241C92" w:rsidP="00241C92">
      <w:pPr>
        <w:pStyle w:val="Body"/>
      </w:pPr>
      <w:proofErr w:type="spellStart"/>
      <w:r w:rsidRPr="00DB66FC">
        <w:t>NNI</w:t>
      </w:r>
      <w:r w:rsidRPr="00DB66FC">
        <w:rPr>
          <w:vertAlign w:val="subscript"/>
        </w:rPr>
        <w:t>up</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t>[9]</w:t>
      </w:r>
    </w:p>
    <w:p w14:paraId="4C0A873D" w14:textId="09926B0A" w:rsidR="00241C92" w:rsidRPr="00DB66FC" w:rsidRDefault="00241C92" w:rsidP="00241C92">
      <w:pPr>
        <w:pStyle w:val="Body"/>
      </w:pPr>
      <w:proofErr w:type="spellStart"/>
      <w:r w:rsidRPr="00DB66FC">
        <w:t>NNI</w:t>
      </w:r>
      <w:r w:rsidRPr="00DB66FC">
        <w:rPr>
          <w:vertAlign w:val="subscript"/>
        </w:rPr>
        <w:t>lo</w:t>
      </w:r>
      <w:proofErr w:type="spellEnd"/>
      <w:r w:rsidRPr="00DB66FC">
        <w:t xml:space="preserve"> = %</w:t>
      </w:r>
      <w:proofErr w:type="spellStart"/>
      <w:r w:rsidRPr="00DB66FC">
        <w:t>N</w:t>
      </w:r>
      <w:r>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t>[</w:t>
      </w:r>
      <w:r w:rsidR="00DE2C78">
        <w:fldChar w:fldCharType="begin"/>
      </w:r>
      <w:r w:rsidR="00DE2C78">
        <w:instrText xml:space="preserve"> SEQ Equation \* ARABIC </w:instrText>
      </w:r>
      <w:r w:rsidR="00DE2C78">
        <w:fldChar w:fldCharType="separate"/>
      </w:r>
      <w:r>
        <w:rPr>
          <w:noProof/>
        </w:rPr>
        <w:t>10</w:t>
      </w:r>
      <w:r w:rsidR="00DE2C78">
        <w:rPr>
          <w:noProof/>
        </w:rPr>
        <w:fldChar w:fldCharType="end"/>
      </w:r>
      <w:r>
        <w:t>]</w:t>
      </w:r>
    </w:p>
    <w:p w14:paraId="4AF30255" w14:textId="77777777" w:rsidR="00241C92" w:rsidRPr="00DB66FC" w:rsidRDefault="00241C92" w:rsidP="00241C92">
      <w:pPr>
        <w:pStyle w:val="Body"/>
      </w:pPr>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it follows that crop N status would not be considered </w:t>
      </w:r>
      <w:r w:rsidRPr="00DB66FC">
        <w:lastRenderedPageBreak/>
        <w:t xml:space="preserve">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it follows that crop N status would be considered surplus (i.e., NNI is significantly greater than 1). </w:t>
      </w:r>
      <w:r>
        <w:t>However, the threshold for considering significant differences in NNI will necessarily depend upon the threshold used for calculating %</w:t>
      </w:r>
      <w:proofErr w:type="spellStart"/>
      <w:proofErr w:type="gramStart"/>
      <w:r>
        <w:t>N</w:t>
      </w:r>
      <w:r>
        <w:rPr>
          <w:vertAlign w:val="subscript"/>
        </w:rPr>
        <w:t>c,lo</w:t>
      </w:r>
      <w:proofErr w:type="spellEnd"/>
      <w:proofErr w:type="gramEnd"/>
      <w:r>
        <w:t xml:space="preserve"> and %</w:t>
      </w:r>
      <w:proofErr w:type="spellStart"/>
      <w:r>
        <w:t>N</w:t>
      </w:r>
      <w:r>
        <w:rPr>
          <w:vertAlign w:val="subscript"/>
        </w:rPr>
        <w:t>c,up</w:t>
      </w:r>
      <w:proofErr w:type="spellEnd"/>
      <w:r>
        <w:t xml:space="preserve"> (e.g., 90% confidence region). </w:t>
      </w:r>
      <w:r w:rsidRPr="00DB66FC">
        <w:t>The conclusions of a small-plot trial evaluating the effect of various N fertilizer treatments</w:t>
      </w:r>
      <w:del w:id="173" w:author="Brian Bohman" w:date="2021-08-25T11:11:00Z">
        <w:r w:rsidRPr="00DB66FC" w:rsidDel="00AE6AD9">
          <w:delText xml:space="preserve"> and</w:delText>
        </w:r>
      </w:del>
      <w:r w:rsidRPr="00DB66FC">
        <w:t xml:space="preserve"> on yield and biomass (e.g., </w:t>
      </w:r>
      <w:r w:rsidRPr="00DB66FC">
        <w:fldChar w:fldCharType="begin"/>
      </w:r>
      <w:r>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may draw different conclusions when uncertainty in calculated NNI values is explicitly considered.</w:t>
      </w:r>
    </w:p>
    <w:p w14:paraId="67AD422E" w14:textId="77777777" w:rsidR="00241C92" w:rsidRPr="00DB66FC" w:rsidRDefault="00241C92" w:rsidP="00241C92">
      <w:pPr>
        <w:pStyle w:val="Body"/>
      </w:pPr>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should be used to calculate the upper and 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CBA5A2A" w14:textId="77777777" w:rsidR="00241C92" w:rsidRPr="00DB66FC" w:rsidRDefault="00241C92" w:rsidP="00241C92">
      <w:pPr>
        <w:pStyle w:val="Heading2"/>
      </w:pPr>
      <w:r w:rsidRPr="00DB66FC">
        <w:t>Evaluating Differences between Statistical Methods</w:t>
      </w:r>
    </w:p>
    <w:p w14:paraId="7DA22539" w14:textId="35B69B1C" w:rsidR="00241C92" w:rsidRPr="00DB66FC" w:rsidRDefault="00241C92" w:rsidP="00241C92">
      <w:pPr>
        <w:pStyle w:val="Body"/>
      </w:pPr>
      <w:r w:rsidRPr="00DB66FC">
        <w:t xml:space="preserve">While the occurrence of difference in CNDCs derived using the Bayesian hierarchical model compared to the conventional statistical </w:t>
      </w:r>
      <w:r w:rsidRPr="00DA5F05">
        <w:t>methods (</w:t>
      </w:r>
      <w:r w:rsidRPr="00DA5F05">
        <w:fldChar w:fldCharType="begin"/>
      </w:r>
      <w:r w:rsidRPr="00DA5F05">
        <w:instrText xml:space="preserve"> REF _Ref78281627 \h  \* MERGEFORMAT </w:instrText>
      </w:r>
      <w:r w:rsidRPr="00DA5F05">
        <w:fldChar w:fldCharType="separate"/>
      </w:r>
      <w:r w:rsidR="00B16DB5">
        <w:t xml:space="preserve">Figure </w:t>
      </w:r>
      <w:r w:rsidR="00B16DB5">
        <w:rPr>
          <w:noProof/>
        </w:rPr>
        <w:t>7</w:t>
      </w:r>
      <w:r w:rsidRPr="00DA5F05">
        <w:fldChar w:fldCharType="end"/>
      </w:r>
      <w:r w:rsidRPr="00DA5F05">
        <w:t>) is</w:t>
      </w:r>
      <w:r w:rsidRPr="00DB66FC">
        <w:t xml:space="preserve"> itself notable, the magnitude of the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Pr>
          <w:noProof/>
        </w:rPr>
        <w:t>(Lemaire et al., 2019)</w:t>
      </w:r>
      <w:r w:rsidRPr="00DB66FC">
        <w:fldChar w:fldCharType="end"/>
      </w:r>
      <w:r w:rsidRPr="00DB66FC">
        <w:t>. However, the findings of the present study strongly suggest that this</w:t>
      </w:r>
      <w:del w:id="174" w:author="Brian Bohman" w:date="2021-08-25T11:19:00Z">
        <w:r w:rsidRPr="00DB66FC" w:rsidDel="003D09C9">
          <w:delText xml:space="preserve"> idealized</w:delText>
        </w:r>
      </w:del>
      <w:r w:rsidRPr="00DB66FC">
        <w:t xml:space="preserve"> conception of the NNI </w:t>
      </w:r>
      <w:r w:rsidRPr="00DB66FC">
        <w:lastRenderedPageBreak/>
        <w:t xml:space="preserve">framework must be qualified within a particular application by the statistical methods used to derive the CNDC for a given experimental </w:t>
      </w:r>
      <w:commentRangeStart w:id="175"/>
      <w:r w:rsidRPr="00DB66FC">
        <w:t>dataset</w:t>
      </w:r>
      <w:commentRangeEnd w:id="175"/>
      <w:r w:rsidR="003D09C9">
        <w:rPr>
          <w:rStyle w:val="CommentReference"/>
          <w:rFonts w:ascii="Palatino Linotype" w:eastAsia="SimSun" w:hAnsi="Palatino Linotype"/>
          <w:noProof/>
          <w:color w:val="000000"/>
          <w:lang w:eastAsia="zh-CN"/>
        </w:rPr>
        <w:commentReference w:id="175"/>
      </w:r>
      <w:r w:rsidRPr="00DB66FC">
        <w:t>.</w:t>
      </w:r>
    </w:p>
    <w:p w14:paraId="507AE608" w14:textId="77777777" w:rsidR="00241C92" w:rsidRPr="00DB66FC" w:rsidRDefault="00241C92" w:rsidP="00241C92">
      <w:pPr>
        <w:pStyle w:val="Body"/>
      </w:pPr>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5D79128" w14:textId="77777777" w:rsidR="00241C92" w:rsidRPr="00DB66FC" w:rsidRDefault="00241C92" w:rsidP="00241C92">
      <w:pPr>
        <w:pStyle w:val="Body"/>
      </w:pPr>
      <w:r w:rsidRPr="00DB66FC">
        <w:t>Therefore, it appears preferable for the future development of CNDCs to utilize the Bayesian hierarchical method to both quantify uncertainty and reduce bias in %N</w:t>
      </w:r>
      <w:r w:rsidRPr="00DB66FC">
        <w:rPr>
          <w:vertAlign w:val="subscript"/>
        </w:rPr>
        <w:t>c</w:t>
      </w:r>
      <w:r w:rsidRPr="00DB66FC">
        <w:t>. Without addressing these limitations (i.e., bias and uncertainty), both directly resulting from the statistical methods used, the NNI framework cannot fulfill its core objective of providing an absolute reference of crop N status.</w:t>
      </w:r>
    </w:p>
    <w:p w14:paraId="09E8739E" w14:textId="77777777" w:rsidR="00241C92" w:rsidRPr="00DB66FC" w:rsidRDefault="00241C92" w:rsidP="00241C92">
      <w:pPr>
        <w:pStyle w:val="Body"/>
      </w:pPr>
      <w:r w:rsidRPr="00DB66FC">
        <w:t xml:space="preserve">Additionally, with further development </w:t>
      </w:r>
      <w:r>
        <w:t>of</w:t>
      </w:r>
      <w:r w:rsidRPr="00DB66FC">
        <w:t xml:space="preserve">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176"/>
      <w:r w:rsidRPr="00DB66FC">
        <w:t>efforts</w:t>
      </w:r>
      <w:commentRangeEnd w:id="176"/>
      <w:r w:rsidR="003D09C9">
        <w:rPr>
          <w:rStyle w:val="CommentReference"/>
          <w:rFonts w:ascii="Palatino Linotype" w:eastAsia="SimSun" w:hAnsi="Palatino Linotype"/>
          <w:noProof/>
          <w:color w:val="000000"/>
          <w:lang w:eastAsia="zh-CN"/>
        </w:rPr>
        <w:commentReference w:id="176"/>
      </w:r>
      <w:r w:rsidRPr="00DB66FC">
        <w:t>.</w:t>
      </w:r>
    </w:p>
    <w:p w14:paraId="248F810B" w14:textId="77777777" w:rsidR="00241C92" w:rsidRPr="00AF0E94" w:rsidRDefault="00241C92" w:rsidP="00241C92">
      <w:pPr>
        <w:pStyle w:val="Heading1"/>
      </w:pPr>
      <w:r w:rsidRPr="00AF0E94">
        <w:lastRenderedPageBreak/>
        <w:t>Conclusions</w:t>
      </w:r>
    </w:p>
    <w:p w14:paraId="33307E7F" w14:textId="1E7559E1" w:rsidR="00241C92" w:rsidRDefault="00241C92" w:rsidP="00241C92">
      <w:pPr>
        <w:pStyle w:val="Body"/>
      </w:pPr>
      <w:r w:rsidRPr="00AF0E94">
        <w:t xml:space="preserve">First, this study demonstrated that there are significant differences between CNDCs developed across G </w:t>
      </w:r>
      <w:del w:id="177" w:author="Brian Bohman" w:date="2021-08-25T10:50:00Z">
        <w:r w:rsidRPr="00AF0E94" w:rsidDel="000B3B17">
          <w:delText>x</w:delText>
        </w:r>
      </w:del>
      <w:ins w:id="178" w:author="Brian Bohman" w:date="2021-08-25T10:50:00Z">
        <w:r w:rsidR="000B3B17">
          <w:t>×</w:t>
        </w:r>
      </w:ins>
      <w:r w:rsidRPr="00AF0E94">
        <w:t xml:space="preserve"> E effects for potato. Therefore, any application of %N</w:t>
      </w:r>
      <w:r w:rsidRPr="00AF0E94">
        <w:rPr>
          <w:vertAlign w:val="subscript"/>
        </w:rPr>
        <w:t>c</w:t>
      </w:r>
      <w:r w:rsidRPr="00AF0E94">
        <w:t xml:space="preserve"> must use an appropriate CNDC (i.e., not significantly different) for the G </w:t>
      </w:r>
      <w:del w:id="179" w:author="Brian Bohman" w:date="2021-08-25T10:50:00Z">
        <w:r w:rsidRPr="00AF0E94" w:rsidDel="000B3B17">
          <w:delText>x</w:delText>
        </w:r>
      </w:del>
      <w:ins w:id="180" w:author="Brian Bohman" w:date="2021-08-25T10:50:00Z">
        <w:r w:rsidR="000B3B17">
          <w:t>×</w:t>
        </w:r>
      </w:ins>
      <w:r w:rsidRPr="00AF0E94">
        <w:t xml:space="preserve">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w:t>
      </w:r>
      <w:ins w:id="181" w:author="Brian Bohman" w:date="2021-08-25T11:21:00Z">
        <w:r w:rsidR="003D09C9">
          <w:t>affects</w:t>
        </w:r>
      </w:ins>
      <w:del w:id="182" w:author="Brian Bohman" w:date="2021-08-25T11:21:00Z">
        <w:r w:rsidRPr="00AF0E94" w:rsidDel="003D09C9">
          <w:delText>has</w:delText>
        </w:r>
      </w:del>
      <w:del w:id="183" w:author="Brian Bohman" w:date="2021-08-25T11:20:00Z">
        <w:r w:rsidRPr="00AF0E94" w:rsidDel="003D09C9">
          <w:delText xml:space="preserve"> an impact on</w:delText>
        </w:r>
      </w:del>
      <w:r w:rsidRPr="00AF0E94">
        <w:t xml:space="preserve">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w:t>
      </w:r>
      <w:del w:id="184" w:author="Brian Bohman" w:date="2021-08-25T10:50:00Z">
        <w:r w:rsidRPr="00AF0E94" w:rsidDel="000B3B17">
          <w:delText>x</w:delText>
        </w:r>
      </w:del>
      <w:ins w:id="185" w:author="Brian Bohman" w:date="2021-08-25T10:50:00Z">
        <w:r w:rsidR="000B3B17">
          <w:t>×</w:t>
        </w:r>
      </w:ins>
      <w:r w:rsidRPr="00AF0E94">
        <w:t xml:space="preserve">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partitioning), and future efforts to improve NUE should explicitly consider how G </w:t>
      </w:r>
      <w:del w:id="186" w:author="Brian Bohman" w:date="2021-08-25T10:50:00Z">
        <w:r w:rsidRPr="00AF0E94" w:rsidDel="000B3B17">
          <w:delText>x</w:delText>
        </w:r>
      </w:del>
      <w:ins w:id="187" w:author="Brian Bohman" w:date="2021-08-25T10:50:00Z">
        <w:r w:rsidR="000B3B17">
          <w:t>×</w:t>
        </w:r>
      </w:ins>
      <w:r w:rsidRPr="00AF0E94">
        <w:t xml:space="preserve"> E interactions affect N dilution.</w:t>
      </w:r>
      <w:r>
        <w:br w:type="page"/>
      </w:r>
    </w:p>
    <w:p w14:paraId="23C2C624" w14:textId="368459B3" w:rsidR="000B1511" w:rsidRDefault="003561D2" w:rsidP="000B1511">
      <w:pPr>
        <w:pStyle w:val="Heading1"/>
      </w:pPr>
      <w:r>
        <w:lastRenderedPageBreak/>
        <w:t>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0991016C" w14:textId="77777777" w:rsidTr="00F555E9">
        <w:tc>
          <w:tcPr>
            <w:tcW w:w="8630" w:type="dxa"/>
          </w:tcPr>
          <w:p w14:paraId="5651575A" w14:textId="77777777" w:rsidR="003561D2" w:rsidRDefault="003561D2" w:rsidP="00F555E9">
            <w:r w:rsidRPr="00CC617B">
              <w:rPr>
                <w:noProof/>
              </w:rPr>
              <w:drawing>
                <wp:inline distT="0" distB="0" distL="0" distR="0" wp14:anchorId="13D3CD4B" wp14:editId="3F77776D">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tc>
      </w:tr>
      <w:tr w:rsidR="003561D2" w14:paraId="0F7B0744" w14:textId="77777777" w:rsidTr="00F555E9">
        <w:tc>
          <w:tcPr>
            <w:tcW w:w="8630" w:type="dxa"/>
          </w:tcPr>
          <w:p w14:paraId="1AF04B07" w14:textId="71259ADB" w:rsidR="003561D2" w:rsidRPr="00E7596E" w:rsidRDefault="003561D2" w:rsidP="00F555E9">
            <w:pPr>
              <w:pStyle w:val="TableCaption"/>
            </w:pPr>
            <w:bookmarkStart w:id="188" w:name="_Ref78281013"/>
            <w:bookmarkStart w:id="189" w:name="_Toc78910183"/>
            <w:bookmarkStart w:id="190" w:name="_Toc80706215"/>
            <w:r w:rsidRPr="00E87FBC">
              <w:t xml:space="preserve">Figure </w:t>
            </w:r>
            <w:r w:rsidRPr="00E87FBC">
              <w:fldChar w:fldCharType="begin"/>
            </w:r>
            <w:r w:rsidRPr="00E87FBC">
              <w:instrText xml:space="preserve"> SEQ Figure \* ARABIC </w:instrText>
            </w:r>
            <w:r>
              <w:instrText xml:space="preserve">\s 1 </w:instrText>
            </w:r>
            <w:r w:rsidRPr="00E87FBC">
              <w:fldChar w:fldCharType="separate"/>
            </w:r>
            <w:r w:rsidR="001413B5">
              <w:rPr>
                <w:noProof/>
              </w:rPr>
              <w:t>1</w:t>
            </w:r>
            <w:r w:rsidRPr="00E87FBC">
              <w:fldChar w:fldCharType="end"/>
            </w:r>
            <w:bookmarkEnd w:id="188"/>
            <w:r w:rsidRPr="00E87FBC">
              <w:t>.</w:t>
            </w:r>
            <w:r w:rsidRPr="00D55541">
              <w:rPr>
                <w:b w:val="0"/>
                <w:bCs/>
              </w:rPr>
              <w:t xml:space="preserve"> Hypothetical example comparing various statistical methods where plant N concentration [%N] as a function of biomass [W] on five experimental sampling dates for (a) raw experimental data, (b) linear-plateau curves (solid colored lines) fitted for each experimental sampling date (points </w:t>
            </w:r>
            <w:ins w:id="191" w:author="Brian Bohman" w:date="2021-08-25T11:04:00Z">
              <w:r w:rsidR="002A2CE8">
                <w:rPr>
                  <w:b w:val="0"/>
                  <w:bCs/>
                </w:rPr>
                <w:t>for</w:t>
              </w:r>
            </w:ins>
            <w:del w:id="192" w:author="Brian Bohman" w:date="2021-08-25T11:04:00Z">
              <w:r w:rsidRPr="00D55541" w:rsidDel="002A2CE8">
                <w:rPr>
                  <w:b w:val="0"/>
                  <w:bCs/>
                </w:rPr>
                <w:delText>within</w:delText>
              </w:r>
            </w:del>
            <w:r w:rsidRPr="00D55541">
              <w:rPr>
                <w:b w:val="0"/>
                <w:bCs/>
              </w:rPr>
              <w:t xml:space="preserve"> each date distinguished by color) and the critical N dilution curve (solid black line) fitted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and (c)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bookmarkEnd w:id="189"/>
            <w:bookmarkEnd w:id="190"/>
          </w:p>
        </w:tc>
      </w:tr>
    </w:tbl>
    <w:p w14:paraId="7DD26642" w14:textId="77777777" w:rsidR="003561D2" w:rsidRDefault="003561D2" w:rsidP="003561D2"/>
    <w:p w14:paraId="0BA9F8C7" w14:textId="77777777" w:rsidR="003561D2" w:rsidRDefault="003561D2" w:rsidP="003561D2"/>
    <w:p w14:paraId="12B99515" w14:textId="77777777" w:rsidR="003561D2" w:rsidRDefault="003561D2" w:rsidP="003561D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A1EE23C" w14:textId="77777777" w:rsidTr="00F555E9">
        <w:tc>
          <w:tcPr>
            <w:tcW w:w="8630" w:type="dxa"/>
          </w:tcPr>
          <w:p w14:paraId="7498EF3D" w14:textId="77777777" w:rsidR="003561D2" w:rsidRDefault="003561D2" w:rsidP="00F555E9">
            <w:r w:rsidRPr="00526733">
              <w:rPr>
                <w:noProof/>
              </w:rPr>
              <w:drawing>
                <wp:inline distT="0" distB="0" distL="0" distR="0" wp14:anchorId="652D5C3C" wp14:editId="183864D5">
                  <wp:extent cx="5001100" cy="1948643"/>
                  <wp:effectExtent l="0" t="0" r="317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tc>
      </w:tr>
      <w:tr w:rsidR="003561D2" w14:paraId="2A99A899" w14:textId="77777777" w:rsidTr="00F555E9">
        <w:tc>
          <w:tcPr>
            <w:tcW w:w="8630" w:type="dxa"/>
          </w:tcPr>
          <w:p w14:paraId="7DD9E100" w14:textId="3FD73096" w:rsidR="003561D2" w:rsidRDefault="003561D2" w:rsidP="00F555E9">
            <w:pPr>
              <w:pStyle w:val="TableCaption"/>
            </w:pPr>
            <w:bookmarkStart w:id="193" w:name="_Ref78281175"/>
            <w:bookmarkStart w:id="194" w:name="_Toc78910184"/>
            <w:bookmarkStart w:id="195" w:name="_Toc80706216"/>
            <w:r>
              <w:t xml:space="preserve">Figure </w:t>
            </w:r>
            <w:r w:rsidR="00DE2C78">
              <w:fldChar w:fldCharType="begin"/>
            </w:r>
            <w:r w:rsidR="00DE2C78">
              <w:instrText xml:space="preserve"> SEQ Figure \* ARABIC \s 1 </w:instrText>
            </w:r>
            <w:r w:rsidR="00DE2C78">
              <w:fldChar w:fldCharType="separate"/>
            </w:r>
            <w:r w:rsidR="001413B5">
              <w:rPr>
                <w:noProof/>
              </w:rPr>
              <w:t>2</w:t>
            </w:r>
            <w:r w:rsidR="00DE2C78">
              <w:rPr>
                <w:noProof/>
              </w:rPr>
              <w:fldChar w:fldCharType="end"/>
            </w:r>
            <w:bookmarkEnd w:id="193"/>
            <w:r>
              <w:t>.</w:t>
            </w:r>
            <w:r w:rsidRPr="00D55541">
              <w:rPr>
                <w:b w:val="0"/>
                <w:bCs/>
              </w:rPr>
              <w:t xml:space="preserve"> Flowchart showing nested structure used to fit critical N dilution curves [CNDC] using the hierarchical Bayesian method based on </w:t>
            </w:r>
            <w:r w:rsidRPr="00D55541">
              <w:rPr>
                <w:b w:val="0"/>
                <w:bCs/>
              </w:rPr>
              <w:fldChar w:fldCharType="begin"/>
            </w:r>
            <w:r w:rsidRPr="00D55541">
              <w:rPr>
                <w:b w:val="0"/>
                <w:bCs/>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55541">
              <w:rPr>
                <w:b w:val="0"/>
                <w:bCs/>
              </w:rPr>
              <w:fldChar w:fldCharType="separate"/>
            </w:r>
            <w:r w:rsidRPr="00D55541">
              <w:rPr>
                <w:b w:val="0"/>
                <w:bCs/>
                <w:noProof/>
              </w:rPr>
              <w:t>Makowski et al. (2020)</w:t>
            </w:r>
            <w:r w:rsidRPr="00D55541">
              <w:rPr>
                <w:b w:val="0"/>
                <w:bCs/>
              </w:rPr>
              <w:fldChar w:fldCharType="end"/>
            </w:r>
            <w:r w:rsidRPr="00D55541">
              <w:rPr>
                <w:b w:val="0"/>
                <w:bCs/>
              </w:rPr>
              <w:t xml:space="preserve">. Linear-plateau </w:t>
            </w:r>
            <w:ins w:id="196" w:author="Brian Bohman" w:date="2021-08-25T11:04:00Z">
              <w:r w:rsidR="00544F7E">
                <w:rPr>
                  <w:b w:val="0"/>
                  <w:bCs/>
                </w:rPr>
                <w:t xml:space="preserve">(L-P) </w:t>
              </w:r>
            </w:ins>
            <w:r w:rsidRPr="00D55541">
              <w:rPr>
                <w:b w:val="0"/>
                <w:bCs/>
              </w:rPr>
              <w:t>curves and critical points (i.e., the fitted join point of each linear-plateau curve) are identified at the level of each experimental sampling date and pooled at various levels of location and variety within location to determine the CNDC for that level. This hierarchical model structure simultaneously fits all individual levels of location and variety within location, as well as for the global level of all experimental data, which allows for direct comparison across levels.</w:t>
            </w:r>
            <w:bookmarkEnd w:id="194"/>
            <w:bookmarkEnd w:id="195"/>
          </w:p>
        </w:tc>
      </w:tr>
    </w:tbl>
    <w:p w14:paraId="63E5C920" w14:textId="77777777" w:rsidR="003561D2" w:rsidRDefault="003561D2" w:rsidP="003561D2">
      <w:r>
        <w:br w:type="page"/>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3561D2" w:rsidRPr="002354AA" w14:paraId="1DE065DB" w14:textId="77777777" w:rsidTr="00F555E9">
        <w:tc>
          <w:tcPr>
            <w:tcW w:w="7900" w:type="dxa"/>
            <w:gridSpan w:val="2"/>
          </w:tcPr>
          <w:p w14:paraId="0161BEC6" w14:textId="77777777" w:rsidR="003561D2" w:rsidRPr="00730296" w:rsidRDefault="003561D2" w:rsidP="00F555E9">
            <w:r w:rsidRPr="00730296">
              <w:rPr>
                <w:noProof/>
              </w:rPr>
              <w:lastRenderedPageBreak/>
              <w:drawing>
                <wp:inline distT="0" distB="0" distL="0" distR="0" wp14:anchorId="4680FC98" wp14:editId="5D673C6B">
                  <wp:extent cx="5010912" cy="3758423"/>
                  <wp:effectExtent l="0" t="0" r="5715" b="127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3561D2" w:rsidRPr="002354AA" w14:paraId="45039409" w14:textId="77777777" w:rsidTr="00F555E9">
        <w:trPr>
          <w:trHeight w:val="288"/>
        </w:trPr>
        <w:tc>
          <w:tcPr>
            <w:tcW w:w="3946" w:type="dxa"/>
            <w:vAlign w:val="center"/>
          </w:tcPr>
          <w:p w14:paraId="44B057AE" w14:textId="77777777" w:rsidR="003561D2" w:rsidRPr="00730296" w:rsidRDefault="003561D2" w:rsidP="00F555E9">
            <w:pPr>
              <w:pStyle w:val="TableCaption"/>
              <w:jc w:val="center"/>
            </w:pPr>
            <w:r w:rsidRPr="00730296">
              <w:t>(a)</w:t>
            </w:r>
          </w:p>
        </w:tc>
        <w:tc>
          <w:tcPr>
            <w:tcW w:w="3954" w:type="dxa"/>
            <w:vAlign w:val="center"/>
          </w:tcPr>
          <w:p w14:paraId="3C207A60" w14:textId="77777777" w:rsidR="003561D2" w:rsidRPr="00730296" w:rsidRDefault="003561D2" w:rsidP="00F555E9">
            <w:pPr>
              <w:pStyle w:val="TableCaption"/>
              <w:jc w:val="center"/>
            </w:pPr>
            <w:r w:rsidRPr="00730296">
              <w:t>(b)</w:t>
            </w:r>
          </w:p>
        </w:tc>
      </w:tr>
      <w:tr w:rsidR="003561D2" w:rsidRPr="002354AA" w14:paraId="490D13CB" w14:textId="77777777" w:rsidTr="00F555E9">
        <w:tc>
          <w:tcPr>
            <w:tcW w:w="7900" w:type="dxa"/>
            <w:gridSpan w:val="2"/>
            <w:vAlign w:val="center"/>
          </w:tcPr>
          <w:p w14:paraId="3552EAF9" w14:textId="4E909BA8" w:rsidR="003561D2" w:rsidRPr="007626C1" w:rsidRDefault="003561D2" w:rsidP="00F555E9">
            <w:pPr>
              <w:pStyle w:val="TableCaption"/>
              <w:rPr>
                <w:bCs/>
              </w:rPr>
            </w:pPr>
            <w:bookmarkStart w:id="197" w:name="_Ref78281262"/>
            <w:bookmarkStart w:id="198" w:name="_Toc78910185"/>
            <w:bookmarkStart w:id="199" w:name="_Toc80706217"/>
            <w:r>
              <w:t xml:space="preserve">Figure </w:t>
            </w:r>
            <w:r w:rsidR="00DE2C78">
              <w:fldChar w:fldCharType="begin"/>
            </w:r>
            <w:r w:rsidR="00DE2C78">
              <w:instrText xml:space="preserve"> SEQ Figure \* ARABIC \s 1 </w:instrText>
            </w:r>
            <w:r w:rsidR="00DE2C78">
              <w:fldChar w:fldCharType="separate"/>
            </w:r>
            <w:r w:rsidR="001413B5">
              <w:rPr>
                <w:noProof/>
              </w:rPr>
              <w:t>3</w:t>
            </w:r>
            <w:r w:rsidR="00DE2C78">
              <w:rPr>
                <w:noProof/>
              </w:rPr>
              <w:fldChar w:fldCharType="end"/>
            </w:r>
            <w:bookmarkEnd w:id="197"/>
            <w:r>
              <w:t>.</w:t>
            </w:r>
            <w:r w:rsidRPr="0083609E">
              <w:t xml:space="preserve"> </w:t>
            </w:r>
            <w:r w:rsidRPr="00704365">
              <w:rPr>
                <w:b w:val="0"/>
                <w:bCs/>
              </w:rPr>
              <w:t xml:space="preserve">Posterior distribution of variety and variety within location effects for </w:t>
            </w:r>
            <w:r w:rsidRPr="00725FDC">
              <w:t>(a)</w:t>
            </w:r>
            <w:r w:rsidRPr="00704365">
              <w:rPr>
                <w:b w:val="0"/>
                <w:bCs/>
              </w:rPr>
              <w:t xml:space="preserve"> parameter </w:t>
            </w:r>
            <w:r w:rsidRPr="00704365">
              <w:rPr>
                <w:b w:val="0"/>
                <w:bCs/>
                <w:i/>
                <w:iCs/>
              </w:rPr>
              <w:t>a</w:t>
            </w:r>
            <w:r w:rsidRPr="00704365">
              <w:rPr>
                <w:b w:val="0"/>
                <w:bCs/>
              </w:rPr>
              <w:t xml:space="preserve">; and </w:t>
            </w:r>
            <w:r w:rsidRPr="00725FDC">
              <w:t>(b)</w:t>
            </w:r>
            <w:r w:rsidRPr="00704365">
              <w:rPr>
                <w:b w:val="0"/>
                <w:bCs/>
              </w:rPr>
              <w:t xml:space="preserve"> parameter </w:t>
            </w:r>
            <w:r w:rsidRPr="00704365">
              <w:rPr>
                <w:b w:val="0"/>
                <w:bCs/>
                <w:i/>
                <w:iCs/>
              </w:rPr>
              <w:t>b</w:t>
            </w:r>
            <w:r w:rsidRPr="00704365">
              <w:rPr>
                <w:b w:val="0"/>
                <w:bCs/>
              </w:rPr>
              <w:t>. Points represent median value and line represents 0.05 and 0.95 quantile range. Values displayed with the figures are the median value with the 90% credible interval boundaries (i.e., 0.05 and 0.95 quantiles) displayed within the parentheses.</w:t>
            </w:r>
            <w:bookmarkEnd w:id="198"/>
            <w:bookmarkEnd w:id="199"/>
          </w:p>
        </w:tc>
      </w:tr>
    </w:tbl>
    <w:p w14:paraId="15BD3B93" w14:textId="77777777" w:rsidR="003561D2" w:rsidRPr="002354AA"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6A3406C7" w14:textId="77777777" w:rsidTr="00F555E9">
        <w:tc>
          <w:tcPr>
            <w:tcW w:w="8630" w:type="dxa"/>
          </w:tcPr>
          <w:p w14:paraId="17A32E4D" w14:textId="77777777" w:rsidR="003561D2" w:rsidRDefault="003561D2" w:rsidP="00F555E9">
            <w:r w:rsidRPr="002354AA">
              <w:rPr>
                <w:noProof/>
              </w:rPr>
              <w:lastRenderedPageBreak/>
              <w:drawing>
                <wp:inline distT="0" distB="0" distL="0" distR="0" wp14:anchorId="5C85AF9C" wp14:editId="0FAECC3E">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14:paraId="181E50F6" w14:textId="77777777" w:rsidTr="00F555E9">
        <w:tc>
          <w:tcPr>
            <w:tcW w:w="8630" w:type="dxa"/>
          </w:tcPr>
          <w:p w14:paraId="68F4F315" w14:textId="1613BABF" w:rsidR="003561D2" w:rsidRDefault="003561D2" w:rsidP="00F555E9">
            <w:pPr>
              <w:pStyle w:val="TableCaption"/>
            </w:pPr>
            <w:bookmarkStart w:id="200" w:name="_Ref78281345"/>
            <w:bookmarkStart w:id="201" w:name="_Toc78910186"/>
            <w:bookmarkStart w:id="202" w:name="_Toc80706218"/>
            <w:r>
              <w:t xml:space="preserve">Figure </w:t>
            </w:r>
            <w:r>
              <w:fldChar w:fldCharType="begin"/>
            </w:r>
            <w:r>
              <w:instrText xml:space="preserve"> SEQ Figure \* ARABIC \s 1</w:instrText>
            </w:r>
            <w:r>
              <w:fldChar w:fldCharType="separate"/>
            </w:r>
            <w:r w:rsidR="001413B5">
              <w:rPr>
                <w:noProof/>
              </w:rPr>
              <w:t>4</w:t>
            </w:r>
            <w:r>
              <w:fldChar w:fldCharType="end"/>
            </w:r>
            <w:bookmarkEnd w:id="200"/>
            <w:r>
              <w:t>.</w:t>
            </w:r>
            <w:r w:rsidRPr="00AE3180">
              <w:rPr>
                <w:b w:val="0"/>
                <w:bCs/>
              </w:rPr>
              <w:t xml:space="preserve"> Distribution of posterior values for parameters </w:t>
            </w:r>
            <w:r w:rsidRPr="00AE3180">
              <w:rPr>
                <w:b w:val="0"/>
                <w:bCs/>
                <w:i/>
                <w:iCs/>
              </w:rPr>
              <w:t>a</w:t>
            </w:r>
            <w:r w:rsidRPr="00AE3180">
              <w:rPr>
                <w:b w:val="0"/>
                <w:bCs/>
              </w:rPr>
              <w:t xml:space="preserve"> and </w:t>
            </w:r>
            <w:r w:rsidRPr="00AE3180">
              <w:rPr>
                <w:b w:val="0"/>
                <w:bCs/>
                <w:i/>
                <w:iCs/>
              </w:rPr>
              <w:t>b</w:t>
            </w:r>
            <w:r w:rsidRPr="00AE3180">
              <w:rPr>
                <w:b w:val="0"/>
                <w:bCs/>
              </w:rPr>
              <w:t xml:space="preserve"> for each location within variety shown as a scatterplot with marginal density distribution given for each parameter. Pearson correlation coefficient [</w:t>
            </w:r>
            <w:r w:rsidRPr="00AE3180">
              <w:rPr>
                <w:b w:val="0"/>
                <w:bCs/>
                <w:i/>
                <w:iCs/>
              </w:rPr>
              <w:t>R</w:t>
            </w:r>
            <w:r w:rsidRPr="00AE3180">
              <w:rPr>
                <w:b w:val="0"/>
                <w:bCs/>
              </w:rPr>
              <w:t xml:space="preserve">] is displayed for the relationship between parameters </w:t>
            </w:r>
            <w:r w:rsidRPr="00AE3180">
              <w:rPr>
                <w:b w:val="0"/>
                <w:bCs/>
                <w:i/>
                <w:iCs/>
              </w:rPr>
              <w:t>a</w:t>
            </w:r>
            <w:r w:rsidRPr="00AE3180">
              <w:rPr>
                <w:b w:val="0"/>
                <w:bCs/>
              </w:rPr>
              <w:t xml:space="preserve"> and </w:t>
            </w:r>
            <w:r w:rsidRPr="00AE3180">
              <w:rPr>
                <w:b w:val="0"/>
                <w:bCs/>
                <w:i/>
                <w:iCs/>
              </w:rPr>
              <w:t>b</w:t>
            </w:r>
            <w:r w:rsidRPr="00AE3180">
              <w:rPr>
                <w:b w:val="0"/>
                <w:bCs/>
              </w:rPr>
              <w:t>. Data are shown at the level of individual draws (n=28,000).</w:t>
            </w:r>
            <w:bookmarkEnd w:id="201"/>
            <w:bookmarkEnd w:id="202"/>
          </w:p>
        </w:tc>
      </w:tr>
    </w:tbl>
    <w:p w14:paraId="5E14A929"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78763854" w14:textId="77777777" w:rsidTr="00F555E9">
        <w:tc>
          <w:tcPr>
            <w:tcW w:w="8630" w:type="dxa"/>
          </w:tcPr>
          <w:p w14:paraId="59AA61C9" w14:textId="77777777" w:rsidR="003561D2" w:rsidRDefault="003561D2" w:rsidP="00F555E9">
            <w:r>
              <w:rPr>
                <w:noProof/>
              </w:rPr>
              <w:lastRenderedPageBreak/>
              <w:drawing>
                <wp:inline distT="0" distB="0" distL="0" distR="0" wp14:anchorId="3FDE0E76" wp14:editId="44DD9797">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tc>
      </w:tr>
      <w:tr w:rsidR="003561D2" w14:paraId="629FE913" w14:textId="77777777" w:rsidTr="00F555E9">
        <w:tc>
          <w:tcPr>
            <w:tcW w:w="8630" w:type="dxa"/>
          </w:tcPr>
          <w:p w14:paraId="6A5BE653" w14:textId="74DF900F" w:rsidR="003561D2" w:rsidRDefault="003561D2" w:rsidP="00F555E9">
            <w:pPr>
              <w:pStyle w:val="TableCaption"/>
            </w:pPr>
            <w:bookmarkStart w:id="203" w:name="_Ref78281403"/>
            <w:bookmarkStart w:id="204" w:name="_Toc78910187"/>
            <w:bookmarkStart w:id="205" w:name="_Toc80706219"/>
            <w:r>
              <w:t xml:space="preserve">Figure </w:t>
            </w:r>
            <w:r w:rsidR="00DE2C78">
              <w:fldChar w:fldCharType="begin"/>
            </w:r>
            <w:r w:rsidR="00DE2C78">
              <w:instrText xml:space="preserve"> SEQ Figure \* ARABIC \s 1 </w:instrText>
            </w:r>
            <w:r w:rsidR="00DE2C78">
              <w:fldChar w:fldCharType="separate"/>
            </w:r>
            <w:r>
              <w:rPr>
                <w:noProof/>
              </w:rPr>
              <w:t>5</w:t>
            </w:r>
            <w:r w:rsidR="00DE2C78">
              <w:rPr>
                <w:noProof/>
              </w:rPr>
              <w:fldChar w:fldCharType="end"/>
            </w:r>
            <w:bookmarkEnd w:id="203"/>
            <w:r>
              <w:t>.</w:t>
            </w:r>
            <w:r w:rsidRPr="0095557B">
              <w:rPr>
                <w:b w:val="0"/>
                <w:bCs/>
              </w:rPr>
              <w:t xml:space="preserve"> Critical N dilution curves (i.e., median value of critical N concentration [%Nc]) fitted from the hierarchical Bayesian model </w:t>
            </w:r>
            <w:r>
              <w:rPr>
                <w:b w:val="0"/>
                <w:bCs/>
              </w:rPr>
              <w:t>are</w:t>
            </w:r>
            <w:r w:rsidRPr="0095557B">
              <w:rPr>
                <w:b w:val="0"/>
                <w:bCs/>
              </w:rPr>
              <w:t xml:space="preserve"> shown as </w:t>
            </w:r>
            <w:r>
              <w:rPr>
                <w:b w:val="0"/>
                <w:bCs/>
              </w:rPr>
              <w:t xml:space="preserve">a </w:t>
            </w:r>
            <w:proofErr w:type="gramStart"/>
            <w:r w:rsidRPr="0095557B">
              <w:rPr>
                <w:b w:val="0"/>
                <w:bCs/>
              </w:rPr>
              <w:t>solid black line</w:t>
            </w:r>
            <w:ins w:id="206" w:author="Brian Bohman" w:date="2021-08-25T11:06:00Z">
              <w:r w:rsidR="006E2F30">
                <w:rPr>
                  <w:b w:val="0"/>
                  <w:bCs/>
                </w:rPr>
                <w:t>s</w:t>
              </w:r>
            </w:ins>
            <w:proofErr w:type="gramEnd"/>
            <w:r>
              <w:rPr>
                <w:b w:val="0"/>
                <w:bCs/>
              </w:rPr>
              <w:t xml:space="preserve"> </w:t>
            </w:r>
            <w:r w:rsidRPr="0095557B">
              <w:rPr>
                <w:b w:val="0"/>
                <w:bCs/>
              </w:rPr>
              <w:t xml:space="preserve">for each location with variety. Biomass and </w:t>
            </w:r>
            <w:del w:id="207" w:author="Brian Bohman" w:date="2021-08-25T11:06:00Z">
              <w:r w:rsidRPr="0095557B" w:rsidDel="00FC24AD">
                <w:rPr>
                  <w:b w:val="0"/>
                  <w:bCs/>
                </w:rPr>
                <w:delText xml:space="preserve">nitrogen </w:delText>
              </w:r>
            </w:del>
            <w:ins w:id="208" w:author="Brian Bohman" w:date="2021-08-25T11:06:00Z">
              <w:r w:rsidR="00FC24AD">
                <w:rPr>
                  <w:b w:val="0"/>
                  <w:bCs/>
                </w:rPr>
                <w:t>N</w:t>
              </w:r>
              <w:r w:rsidR="00FC24AD" w:rsidRPr="0095557B">
                <w:rPr>
                  <w:b w:val="0"/>
                  <w:bCs/>
                </w:rPr>
                <w:t xml:space="preserve"> </w:t>
              </w:r>
            </w:ins>
            <w:r w:rsidRPr="0095557B">
              <w:rPr>
                <w:b w:val="0"/>
                <w:bCs/>
              </w:rPr>
              <w:t>concentration [%N] data are displayed as points with the median linear-plateau curve for each sampling date shown as grey line. The number of samples [n] and the number of sampling dates [</w:t>
            </w:r>
            <w:proofErr w:type="spellStart"/>
            <w:r w:rsidRPr="0095557B">
              <w:rPr>
                <w:b w:val="0"/>
                <w:bCs/>
              </w:rPr>
              <w:t>i</w:t>
            </w:r>
            <w:proofErr w:type="spellEnd"/>
            <w:r w:rsidRPr="0095557B">
              <w:rPr>
                <w:b w:val="0"/>
                <w:bCs/>
              </w:rPr>
              <w:t>] are displayed on each individual panel.</w:t>
            </w:r>
            <w:bookmarkEnd w:id="204"/>
            <w:bookmarkEnd w:id="205"/>
          </w:p>
        </w:tc>
      </w:tr>
    </w:tbl>
    <w:p w14:paraId="2BBD5F76" w14:textId="77777777" w:rsidR="003561D2" w:rsidRPr="0090415E"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4"/>
        <w:gridCol w:w="8326"/>
      </w:tblGrid>
      <w:tr w:rsidR="003561D2" w:rsidRPr="002354AA" w14:paraId="2ABAA733" w14:textId="77777777" w:rsidTr="00F555E9">
        <w:tc>
          <w:tcPr>
            <w:tcW w:w="304" w:type="dxa"/>
          </w:tcPr>
          <w:p w14:paraId="1B03F861" w14:textId="77777777" w:rsidR="003561D2" w:rsidRPr="002354AA" w:rsidRDefault="003561D2" w:rsidP="00F555E9">
            <w:pPr>
              <w:rPr>
                <w:b/>
                <w:bCs/>
              </w:rPr>
            </w:pPr>
            <w:r w:rsidRPr="002354AA">
              <w:rPr>
                <w:b/>
                <w:bCs/>
              </w:rPr>
              <w:lastRenderedPageBreak/>
              <w:t>(a)</w:t>
            </w:r>
          </w:p>
        </w:tc>
        <w:tc>
          <w:tcPr>
            <w:tcW w:w="8326" w:type="dxa"/>
          </w:tcPr>
          <w:p w14:paraId="025C51CC" w14:textId="77777777" w:rsidR="003561D2" w:rsidRPr="00BD7D2E" w:rsidRDefault="003561D2" w:rsidP="00F555E9">
            <w:r w:rsidRPr="00BD7D2E">
              <w:rPr>
                <w:noProof/>
              </w:rPr>
              <w:drawing>
                <wp:inline distT="0" distB="0" distL="0" distR="0" wp14:anchorId="040D43B7" wp14:editId="0BEB7E61">
                  <wp:extent cx="5010912" cy="3340448"/>
                  <wp:effectExtent l="0" t="0" r="5715"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3561D2" w:rsidRPr="002354AA" w14:paraId="1D4B9182" w14:textId="77777777" w:rsidTr="00F555E9">
        <w:tc>
          <w:tcPr>
            <w:tcW w:w="304" w:type="dxa"/>
          </w:tcPr>
          <w:p w14:paraId="55AD09D3" w14:textId="77777777" w:rsidR="003561D2" w:rsidRPr="002354AA" w:rsidRDefault="003561D2" w:rsidP="00F555E9">
            <w:pPr>
              <w:rPr>
                <w:b/>
                <w:bCs/>
              </w:rPr>
            </w:pPr>
            <w:r w:rsidRPr="002354AA">
              <w:rPr>
                <w:b/>
                <w:bCs/>
              </w:rPr>
              <w:t>(b)</w:t>
            </w:r>
          </w:p>
        </w:tc>
        <w:tc>
          <w:tcPr>
            <w:tcW w:w="8326" w:type="dxa"/>
          </w:tcPr>
          <w:p w14:paraId="6A5EBA44" w14:textId="77777777" w:rsidR="003561D2" w:rsidRDefault="003561D2" w:rsidP="00F555E9"/>
          <w:p w14:paraId="4F1CC201" w14:textId="77777777" w:rsidR="003561D2" w:rsidRPr="00035DFF" w:rsidRDefault="003561D2" w:rsidP="00F555E9">
            <w:r>
              <w:rPr>
                <w:noProof/>
              </w:rPr>
              <w:drawing>
                <wp:inline distT="0" distB="0" distL="0" distR="0" wp14:anchorId="645BF9DF" wp14:editId="378DC76A">
                  <wp:extent cx="5010912" cy="1837334"/>
                  <wp:effectExtent l="0" t="0" r="5715"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1837334"/>
                          </a:xfrm>
                          <a:prstGeom prst="rect">
                            <a:avLst/>
                          </a:prstGeom>
                        </pic:spPr>
                      </pic:pic>
                    </a:graphicData>
                  </a:graphic>
                </wp:inline>
              </w:drawing>
            </w:r>
          </w:p>
        </w:tc>
      </w:tr>
      <w:tr w:rsidR="003561D2" w14:paraId="37A687B3" w14:textId="77777777" w:rsidTr="00F555E9">
        <w:tblPrEx>
          <w:tblCellMar>
            <w:left w:w="108" w:type="dxa"/>
            <w:right w:w="108" w:type="dxa"/>
          </w:tblCellMar>
        </w:tblPrEx>
        <w:tc>
          <w:tcPr>
            <w:tcW w:w="8630" w:type="dxa"/>
            <w:gridSpan w:val="2"/>
          </w:tcPr>
          <w:p w14:paraId="7719E657" w14:textId="0A817B13" w:rsidR="003561D2" w:rsidRPr="00960929" w:rsidRDefault="003561D2" w:rsidP="00F555E9">
            <w:pPr>
              <w:pStyle w:val="TableCaption"/>
            </w:pPr>
            <w:bookmarkStart w:id="209" w:name="_Ref78281421"/>
            <w:bookmarkStart w:id="210" w:name="_Toc78910188"/>
            <w:bookmarkStart w:id="211" w:name="_Toc80706220"/>
            <w:r>
              <w:t xml:space="preserve">Figure </w:t>
            </w:r>
            <w:r>
              <w:fldChar w:fldCharType="begin"/>
            </w:r>
            <w:r>
              <w:instrText xml:space="preserve"> SEQ Figure \* ARABIC \s 1</w:instrText>
            </w:r>
            <w:r>
              <w:fldChar w:fldCharType="separate"/>
            </w:r>
            <w:r>
              <w:rPr>
                <w:noProof/>
              </w:rPr>
              <w:t>6</w:t>
            </w:r>
            <w:r>
              <w:rPr>
                <w:noProof/>
              </w:rPr>
              <w:fldChar w:fldCharType="end"/>
            </w:r>
            <w:bookmarkEnd w:id="209"/>
            <w:r>
              <w:t>.</w:t>
            </w:r>
            <w:r w:rsidRPr="00035DFF">
              <w:rPr>
                <w:b w:val="0"/>
              </w:rPr>
              <w:t xml:space="preserve"> Comparison of the difference in critical N concentration values [∆%N</w:t>
            </w:r>
            <w:r w:rsidRPr="00035DFF">
              <w:rPr>
                <w:b w:val="0"/>
                <w:vertAlign w:val="subscript"/>
              </w:rPr>
              <w:t>c</w:t>
            </w:r>
            <w:r w:rsidRPr="00035DFF">
              <w:rPr>
                <w:b w:val="0"/>
              </w:rPr>
              <w:t xml:space="preserve">] between the median critical N concentration, represented as a solid black line at constant </w:t>
            </w:r>
            <w:r>
              <w:rPr>
                <w:b w:val="0"/>
              </w:rPr>
              <w:t>∆%N</w:t>
            </w:r>
            <w:r>
              <w:rPr>
                <w:b w:val="0"/>
                <w:vertAlign w:val="subscript"/>
              </w:rPr>
              <w:t>c</w:t>
            </w:r>
            <w:r>
              <w:rPr>
                <w:b w:val="0"/>
              </w:rPr>
              <w:t xml:space="preserve"> </w:t>
            </w:r>
            <w:r w:rsidRPr="00035DFF">
              <w:rPr>
                <w:b w:val="0"/>
              </w:rPr>
              <w:t xml:space="preserve">value of zero, and the various methods to quantify uncertainty in </w:t>
            </w:r>
            <w:r>
              <w:rPr>
                <w:b w:val="0"/>
              </w:rPr>
              <w:t>critical N concentration [</w:t>
            </w:r>
            <w:r w:rsidRPr="00035DFF">
              <w:rPr>
                <w:b w:val="0"/>
              </w:rPr>
              <w:t>%N</w:t>
            </w:r>
            <w:r w:rsidRPr="00035DFF">
              <w:rPr>
                <w:b w:val="0"/>
                <w:vertAlign w:val="subscript"/>
              </w:rPr>
              <w:t>c</w:t>
            </w:r>
            <w:r>
              <w:rPr>
                <w:b w:val="0"/>
              </w:rPr>
              <w:t xml:space="preserve">] where </w:t>
            </w:r>
            <w:r w:rsidRPr="00035DFF">
              <w:rPr>
                <w:b w:val="0"/>
              </w:rPr>
              <w:t>the magnitude of uncertainty in %N</w:t>
            </w:r>
            <w:r w:rsidRPr="00035DFF">
              <w:rPr>
                <w:b w:val="0"/>
                <w:vertAlign w:val="subscript"/>
              </w:rPr>
              <w:t>c</w:t>
            </w:r>
            <w:r w:rsidRPr="00035DFF">
              <w:rPr>
                <w:b w:val="0"/>
              </w:rPr>
              <w:t xml:space="preserve"> is equivalent the ∆%N</w:t>
            </w:r>
            <w:r w:rsidRPr="00035DFF">
              <w:rPr>
                <w:b w:val="0"/>
                <w:vertAlign w:val="subscript"/>
              </w:rPr>
              <w:t>c</w:t>
            </w:r>
            <w:r w:rsidRPr="00035DFF">
              <w:rPr>
                <w:b w:val="0"/>
              </w:rPr>
              <w:t xml:space="preserve"> value. The grey shaded region represents the 90% credible region (lower bound, </w:t>
            </w:r>
            <w:r>
              <w:rPr>
                <w:b w:val="0"/>
              </w:rPr>
              <w:t>0.05</w:t>
            </w:r>
            <w:r w:rsidRPr="00035DFF">
              <w:rPr>
                <w:b w:val="0"/>
              </w:rPr>
              <w:t xml:space="preserve"> quantile; upper bound, </w:t>
            </w:r>
            <w:r>
              <w:rPr>
                <w:b w:val="0"/>
              </w:rPr>
              <w:t>0.95</w:t>
            </w:r>
            <w:r w:rsidRPr="00035DFF">
              <w:rPr>
                <w:b w:val="0"/>
              </w:rPr>
              <w:t xml:space="preserve"> quantile) for the fitted Bayesian hierarchical model. The dotted lines represent an estimation of the upper and lower bound of the 90% credible region from using the non-linear regression method (i.e., </w:t>
            </w:r>
            <w:proofErr w:type="spellStart"/>
            <w:r w:rsidRPr="00035DFF">
              <w:rPr>
                <w:b w:val="0"/>
              </w:rPr>
              <w:t>CNDC</w:t>
            </w:r>
            <w:r w:rsidRPr="00035DFF">
              <w:rPr>
                <w:b w:val="0"/>
                <w:vertAlign w:val="subscript"/>
              </w:rPr>
              <w:t>lo</w:t>
            </w:r>
            <w:proofErr w:type="spellEnd"/>
            <w:r w:rsidRPr="00035DFF">
              <w:rPr>
                <w:b w:val="0"/>
              </w:rPr>
              <w:t xml:space="preserve"> and </w:t>
            </w:r>
            <w:proofErr w:type="spellStart"/>
            <w:r w:rsidRPr="00035DFF">
              <w:rPr>
                <w:b w:val="0"/>
              </w:rPr>
              <w:t>CNDC</w:t>
            </w:r>
            <w:r w:rsidRPr="00035DFF">
              <w:rPr>
                <w:b w:val="0"/>
                <w:vertAlign w:val="subscript"/>
              </w:rPr>
              <w:t>up</w:t>
            </w:r>
            <w:proofErr w:type="spellEnd"/>
            <w:r w:rsidRPr="00035DFF">
              <w:rPr>
                <w:b w:val="0"/>
              </w:rPr>
              <w:t xml:space="preserve">). The dashed lines represent an approximation of </w:t>
            </w:r>
            <w:r>
              <w:rPr>
                <w:b w:val="0"/>
              </w:rPr>
              <w:t>uncertainty in %N</w:t>
            </w:r>
            <w:r>
              <w:rPr>
                <w:b w:val="0"/>
                <w:vertAlign w:val="subscript"/>
              </w:rPr>
              <w:t>c</w:t>
            </w:r>
            <w:r w:rsidRPr="00035DFF">
              <w:rPr>
                <w:b w:val="0"/>
              </w:rPr>
              <w:t xml:space="preserve"> based on the posterior distribution of </w:t>
            </w:r>
            <w:r>
              <w:rPr>
                <w:b w:val="0"/>
              </w:rPr>
              <w:t xml:space="preserve">critical N dilution curve [CNDC] </w:t>
            </w:r>
            <w:r w:rsidRPr="00035DFF">
              <w:rPr>
                <w:b w:val="0"/>
              </w:rPr>
              <w:t xml:space="preserve">parameters </w:t>
            </w:r>
            <w:r w:rsidRPr="00035DFF">
              <w:rPr>
                <w:b w:val="0"/>
                <w:i/>
                <w:iCs/>
              </w:rPr>
              <w:t>a</w:t>
            </w:r>
            <w:r w:rsidRPr="00035DFF">
              <w:rPr>
                <w:b w:val="0"/>
              </w:rPr>
              <w:t xml:space="preserve"> and </w:t>
            </w:r>
            <w:r w:rsidRPr="00035DFF">
              <w:rPr>
                <w:b w:val="0"/>
                <w:i/>
                <w:iCs/>
              </w:rPr>
              <w:t>b</w:t>
            </w:r>
            <w:r w:rsidRPr="00035DFF">
              <w:rPr>
                <w:b w:val="0"/>
              </w:rPr>
              <w:t xml:space="preserve">. Data are presented for </w:t>
            </w:r>
            <w:r w:rsidRPr="00B87D82">
              <w:t>(a)</w:t>
            </w:r>
            <w:r w:rsidRPr="00035DFF">
              <w:rPr>
                <w:b w:val="0"/>
              </w:rPr>
              <w:t xml:space="preserve"> all </w:t>
            </w:r>
            <w:r>
              <w:rPr>
                <w:b w:val="0"/>
              </w:rPr>
              <w:t xml:space="preserve">levels of </w:t>
            </w:r>
            <w:r w:rsidRPr="00035DFF">
              <w:rPr>
                <w:b w:val="0"/>
              </w:rPr>
              <w:t>variet</w:t>
            </w:r>
            <w:r>
              <w:rPr>
                <w:b w:val="0"/>
              </w:rPr>
              <w:t>y</w:t>
            </w:r>
            <w:r w:rsidRPr="00035DFF">
              <w:rPr>
                <w:b w:val="0"/>
              </w:rPr>
              <w:t xml:space="preserve"> within location, and </w:t>
            </w:r>
            <w:r w:rsidRPr="00B87D82">
              <w:t xml:space="preserve">(b) </w:t>
            </w:r>
            <w:r w:rsidRPr="00035DFF">
              <w:rPr>
                <w:b w:val="0"/>
              </w:rPr>
              <w:t xml:space="preserve">shown in greater detail for Minnesota </w:t>
            </w:r>
            <w:del w:id="212" w:author="Brian Bohman" w:date="2021-08-25T10:50:00Z">
              <w:r w:rsidRPr="00035DFF" w:rsidDel="000B3B17">
                <w:rPr>
                  <w:b w:val="0"/>
                </w:rPr>
                <w:delText>x</w:delText>
              </w:r>
            </w:del>
            <w:ins w:id="213" w:author="Brian Bohman" w:date="2021-08-25T10:50:00Z">
              <w:r w:rsidR="000B3B17">
                <w:rPr>
                  <w:b w:val="0"/>
                </w:rPr>
                <w:t>×</w:t>
              </w:r>
            </w:ins>
            <w:r w:rsidRPr="00035DFF">
              <w:rPr>
                <w:b w:val="0"/>
              </w:rPr>
              <w:t xml:space="preserve"> Russet Burbank only for individual draws from the Bayesian hierarchical model, for the non-linear regression method, and for the approximation of the 90% credible region based on the posterior distribution of parameters </w:t>
            </w:r>
            <w:r w:rsidRPr="00035DFF">
              <w:rPr>
                <w:b w:val="0"/>
                <w:i/>
                <w:iCs/>
              </w:rPr>
              <w:t>a</w:t>
            </w:r>
            <w:r w:rsidRPr="00035DFF">
              <w:rPr>
                <w:b w:val="0"/>
              </w:rPr>
              <w:t xml:space="preserve"> and </w:t>
            </w:r>
            <w:r w:rsidRPr="00035DFF">
              <w:rPr>
                <w:b w:val="0"/>
                <w:i/>
                <w:iCs/>
              </w:rPr>
              <w:t>b</w:t>
            </w:r>
            <w:r w:rsidRPr="00035DFF">
              <w:rPr>
                <w:b w:val="0"/>
              </w:rPr>
              <w:t xml:space="preserve">. For </w:t>
            </w:r>
            <w:r w:rsidRPr="00782C5B">
              <w:t>(b)</w:t>
            </w:r>
            <w:r w:rsidRPr="00035DFF">
              <w:rPr>
                <w:b w:val="0"/>
              </w:rPr>
              <w:t>, the solid red line represents individual draws (n=15) from the posterior distribution of the fitted Bayesian hierarchical model.</w:t>
            </w:r>
            <w:bookmarkEnd w:id="210"/>
            <w:bookmarkEnd w:id="211"/>
          </w:p>
        </w:tc>
      </w:tr>
    </w:tbl>
    <w:p w14:paraId="0AB0ADAE" w14:textId="77777777" w:rsidR="003561D2" w:rsidRPr="006C7836"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218D8F0D" w14:textId="77777777" w:rsidTr="00F555E9">
        <w:tc>
          <w:tcPr>
            <w:tcW w:w="8630" w:type="dxa"/>
          </w:tcPr>
          <w:p w14:paraId="3703A2E9" w14:textId="77777777" w:rsidR="003561D2" w:rsidRDefault="003561D2" w:rsidP="00F555E9">
            <w:commentRangeStart w:id="214"/>
            <w:r w:rsidRPr="002354AA">
              <w:rPr>
                <w:noProof/>
              </w:rPr>
              <w:lastRenderedPageBreak/>
              <w:drawing>
                <wp:inline distT="0" distB="0" distL="0" distR="0" wp14:anchorId="5527FA75" wp14:editId="79C0493F">
                  <wp:extent cx="5010912" cy="3340448"/>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commentRangeEnd w:id="214"/>
            <w:r w:rsidR="00AF7BF7">
              <w:rPr>
                <w:rStyle w:val="CommentReference"/>
                <w:rFonts w:ascii="Palatino Linotype" w:eastAsia="SimSun" w:hAnsi="Palatino Linotype"/>
                <w:noProof/>
                <w:color w:val="000000"/>
                <w:lang w:eastAsia="zh-CN" w:bidi="ar-SA"/>
              </w:rPr>
              <w:commentReference w:id="214"/>
            </w:r>
          </w:p>
        </w:tc>
      </w:tr>
      <w:tr w:rsidR="003561D2" w14:paraId="29E252C2" w14:textId="77777777" w:rsidTr="00F555E9">
        <w:tc>
          <w:tcPr>
            <w:tcW w:w="8630" w:type="dxa"/>
          </w:tcPr>
          <w:p w14:paraId="4EB5A75C" w14:textId="4334F96A" w:rsidR="003561D2" w:rsidRDefault="003561D2" w:rsidP="00F555E9">
            <w:pPr>
              <w:pStyle w:val="TableCaption"/>
            </w:pPr>
            <w:bookmarkStart w:id="215" w:name="_Ref78281627"/>
            <w:bookmarkStart w:id="216" w:name="_Toc78910189"/>
            <w:bookmarkStart w:id="217" w:name="_Toc80706221"/>
            <w:r>
              <w:t xml:space="preserve">Figure </w:t>
            </w:r>
            <w:r w:rsidR="00DE2C78">
              <w:fldChar w:fldCharType="begin"/>
            </w:r>
            <w:r w:rsidR="00DE2C78">
              <w:instrText xml:space="preserve"> SEQ Figure \* ARABIC \s 1 </w:instrText>
            </w:r>
            <w:r w:rsidR="00DE2C78">
              <w:fldChar w:fldCharType="separate"/>
            </w:r>
            <w:r>
              <w:rPr>
                <w:noProof/>
              </w:rPr>
              <w:t>7</w:t>
            </w:r>
            <w:r w:rsidR="00DE2C78">
              <w:rPr>
                <w:noProof/>
              </w:rPr>
              <w:fldChar w:fldCharType="end"/>
            </w:r>
            <w:bookmarkEnd w:id="215"/>
            <w:r>
              <w:t>.</w:t>
            </w:r>
            <w:r w:rsidRPr="00994E8C">
              <w:t xml:space="preserve"> </w:t>
            </w:r>
            <w:r w:rsidRPr="007D4219">
              <w:rPr>
                <w:b w:val="0"/>
              </w:rPr>
              <w:t>Comparison of the difference in critical N concentration values [∆%N</w:t>
            </w:r>
            <w:r w:rsidRPr="00C14252">
              <w:rPr>
                <w:b w:val="0"/>
                <w:vertAlign w:val="subscript"/>
              </w:rPr>
              <w:t>c</w:t>
            </w:r>
            <w:r w:rsidRPr="007D4219">
              <w:rPr>
                <w:b w:val="0"/>
              </w:rPr>
              <w:t xml:space="preserve">] between Russet Burbank </w:t>
            </w:r>
            <w:del w:id="218" w:author="Brian Bohman" w:date="2021-08-25T10:50:00Z">
              <w:r w:rsidRPr="007D4219" w:rsidDel="000B3B17">
                <w:rPr>
                  <w:b w:val="0"/>
                </w:rPr>
                <w:delText>x</w:delText>
              </w:r>
            </w:del>
            <w:ins w:id="219" w:author="Brian Bohman" w:date="2021-08-25T10:50:00Z">
              <w:r w:rsidR="000B3B17">
                <w:rPr>
                  <w:b w:val="0"/>
                </w:rPr>
                <w:t>×</w:t>
              </w:r>
            </w:ins>
            <w:r w:rsidRPr="007D4219">
              <w:rPr>
                <w:b w:val="0"/>
              </w:rPr>
              <w:t xml:space="preserve"> Minnesota and all other varieties within location</w:t>
            </w:r>
            <w:r>
              <w:rPr>
                <w:b w:val="0"/>
              </w:rPr>
              <w:t xml:space="preserve"> for critical N concentration [%N</w:t>
            </w:r>
            <w:r>
              <w:rPr>
                <w:b w:val="0"/>
                <w:vertAlign w:val="subscript"/>
              </w:rPr>
              <w:t>c</w:t>
            </w:r>
            <w:r>
              <w:rPr>
                <w:b w:val="0"/>
              </w:rPr>
              <w:t>] determined by the hierarchical Bayesian method</w:t>
            </w:r>
            <w:r w:rsidRPr="007D4219">
              <w:rPr>
                <w:b w:val="0"/>
              </w:rPr>
              <w:t xml:space="preserve">. The grey shaded region represents the 90% credible region (lower bound, </w:t>
            </w:r>
            <w:r>
              <w:rPr>
                <w:b w:val="0"/>
              </w:rPr>
              <w:t>0.05</w:t>
            </w:r>
            <w:r w:rsidRPr="007D4219">
              <w:rPr>
                <w:b w:val="0"/>
              </w:rPr>
              <w:t xml:space="preserve"> quantile; upper bound, </w:t>
            </w:r>
            <w:r>
              <w:rPr>
                <w:b w:val="0"/>
              </w:rPr>
              <w:t>0.95</w:t>
            </w:r>
            <w:r w:rsidRPr="007D4219">
              <w:rPr>
                <w:b w:val="0"/>
              </w:rPr>
              <w:t xml:space="preserve"> quantile) for ∆%N</w:t>
            </w:r>
            <w:r w:rsidRPr="007A4E44">
              <w:rPr>
                <w:b w:val="0"/>
                <w:vertAlign w:val="subscript"/>
              </w:rPr>
              <w:t>c</w:t>
            </w:r>
            <w:r w:rsidRPr="007D4219">
              <w:rPr>
                <w:b w:val="0"/>
              </w:rPr>
              <w:t>. The colored points represent the median value for ∆%N</w:t>
            </w:r>
            <w:r w:rsidRPr="007A4E44">
              <w:rPr>
                <w:b w:val="0"/>
                <w:vertAlign w:val="subscript"/>
              </w:rPr>
              <w:t>c</w:t>
            </w:r>
            <w:r w:rsidRPr="007D4219">
              <w:rPr>
                <w:b w:val="0"/>
              </w:rPr>
              <w:t xml:space="preserve"> at a given Biomass level where blue or red color respectively indicate that</w:t>
            </w:r>
            <w:r>
              <w:rPr>
                <w:b w:val="0"/>
              </w:rPr>
              <w:t xml:space="preserve"> the</w:t>
            </w:r>
            <w:r w:rsidRPr="007D4219">
              <w:rPr>
                <w:b w:val="0"/>
              </w:rPr>
              <w:t xml:space="preserve"> credible region for ∆%N</w:t>
            </w:r>
            <w:r w:rsidRPr="005316DC">
              <w:rPr>
                <w:b w:val="0"/>
                <w:vertAlign w:val="subscript"/>
              </w:rPr>
              <w:t>c</w:t>
            </w:r>
            <w:r w:rsidRPr="007D4219">
              <w:rPr>
                <w:b w:val="0"/>
              </w:rPr>
              <w:t xml:space="preserve"> does or does not contain zero. The solid black line </w:t>
            </w:r>
            <w:r>
              <w:rPr>
                <w:b w:val="0"/>
              </w:rPr>
              <w:t>at constant ∆%N</w:t>
            </w:r>
            <w:r>
              <w:rPr>
                <w:b w:val="0"/>
                <w:vertAlign w:val="subscript"/>
              </w:rPr>
              <w:t>c</w:t>
            </w:r>
            <w:r>
              <w:rPr>
                <w:b w:val="0"/>
              </w:rPr>
              <w:t xml:space="preserve"> value of zero </w:t>
            </w:r>
            <w:r w:rsidRPr="007D4219">
              <w:rPr>
                <w:b w:val="0"/>
              </w:rPr>
              <w:t xml:space="preserve">represents </w:t>
            </w:r>
            <w:r w:rsidRPr="008019C1">
              <w:rPr>
                <w:b w:val="0"/>
              </w:rPr>
              <w:t>%N</w:t>
            </w:r>
            <w:r w:rsidRPr="00C0638F">
              <w:rPr>
                <w:b w:val="0"/>
                <w:vertAlign w:val="subscript"/>
              </w:rPr>
              <w:t>c</w:t>
            </w:r>
            <w:r w:rsidRPr="008019C1">
              <w:rPr>
                <w:b w:val="0"/>
              </w:rPr>
              <w:t xml:space="preserve"> for </w:t>
            </w:r>
            <w:r>
              <w:rPr>
                <w:b w:val="0"/>
              </w:rPr>
              <w:t xml:space="preserve">the Russet Burbank </w:t>
            </w:r>
            <w:del w:id="220" w:author="Brian Bohman" w:date="2021-08-25T10:50:00Z">
              <w:r w:rsidDel="000B3B17">
                <w:rPr>
                  <w:b w:val="0"/>
                </w:rPr>
                <w:delText>x</w:delText>
              </w:r>
            </w:del>
            <w:ins w:id="221" w:author="Brian Bohman" w:date="2021-08-25T10:50:00Z">
              <w:r w:rsidR="000B3B17">
                <w:rPr>
                  <w:b w:val="0"/>
                </w:rPr>
                <w:t>×</w:t>
              </w:r>
            </w:ins>
            <w:r>
              <w:rPr>
                <w:b w:val="0"/>
              </w:rPr>
              <w:t xml:space="preserve"> Minnesota </w:t>
            </w:r>
            <w:r w:rsidRPr="008019C1">
              <w:rPr>
                <w:b w:val="0"/>
              </w:rPr>
              <w:t>reference curve</w:t>
            </w:r>
            <w:r w:rsidRPr="007D4219">
              <w:rPr>
                <w:b w:val="0"/>
              </w:rPr>
              <w:t>. The range of biomass values for which ∆%N</w:t>
            </w:r>
            <w:r w:rsidRPr="007B77E5">
              <w:rPr>
                <w:b w:val="0"/>
                <w:vertAlign w:val="subscript"/>
              </w:rPr>
              <w:t>c</w:t>
            </w:r>
            <w:r w:rsidRPr="007D4219">
              <w:rPr>
                <w:b w:val="0"/>
              </w:rPr>
              <w:t xml:space="preserve"> is not significantly different (i.e., credible region contains zero) is given in brackets.</w:t>
            </w:r>
            <w:bookmarkEnd w:id="216"/>
            <w:bookmarkEnd w:id="217"/>
          </w:p>
        </w:tc>
      </w:tr>
    </w:tbl>
    <w:p w14:paraId="6A8DAA40" w14:textId="77777777" w:rsidR="003561D2" w:rsidRDefault="003561D2" w:rsidP="003561D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561D2" w14:paraId="5FD8E713" w14:textId="77777777" w:rsidTr="00F555E9">
        <w:tc>
          <w:tcPr>
            <w:tcW w:w="8630" w:type="dxa"/>
          </w:tcPr>
          <w:p w14:paraId="57C947EB" w14:textId="77777777" w:rsidR="003561D2" w:rsidRDefault="003561D2" w:rsidP="00F555E9">
            <w:r w:rsidRPr="002354AA">
              <w:rPr>
                <w:noProof/>
              </w:rPr>
              <w:lastRenderedPageBreak/>
              <w:drawing>
                <wp:inline distT="0" distB="0" distL="0" distR="0" wp14:anchorId="60C6E18F" wp14:editId="48C8058A">
                  <wp:extent cx="5010912" cy="2338362"/>
                  <wp:effectExtent l="0" t="0" r="571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tc>
      </w:tr>
      <w:tr w:rsidR="003561D2" w14:paraId="01D94B6C" w14:textId="77777777" w:rsidTr="00F555E9">
        <w:tc>
          <w:tcPr>
            <w:tcW w:w="8630" w:type="dxa"/>
          </w:tcPr>
          <w:p w14:paraId="1F25A28A" w14:textId="28159664" w:rsidR="003561D2" w:rsidRPr="000D68BC" w:rsidRDefault="003561D2" w:rsidP="00F555E9">
            <w:pPr>
              <w:pStyle w:val="TableCaption"/>
            </w:pPr>
            <w:bookmarkStart w:id="222" w:name="_Ref78281680"/>
            <w:bookmarkStart w:id="223" w:name="_Toc78910190"/>
            <w:bookmarkStart w:id="224" w:name="_Toc80706222"/>
            <w:r>
              <w:t xml:space="preserve">Figure </w:t>
            </w:r>
            <w:r w:rsidR="00DE2C78">
              <w:fldChar w:fldCharType="begin"/>
            </w:r>
            <w:r w:rsidR="00DE2C78">
              <w:instrText xml:space="preserve"> SEQ Figure \* ARABIC \s 1 </w:instrText>
            </w:r>
            <w:r w:rsidR="00DE2C78">
              <w:fldChar w:fldCharType="separate"/>
            </w:r>
            <w:r>
              <w:rPr>
                <w:noProof/>
              </w:rPr>
              <w:t>8</w:t>
            </w:r>
            <w:r w:rsidR="00DE2C78">
              <w:rPr>
                <w:noProof/>
              </w:rPr>
              <w:fldChar w:fldCharType="end"/>
            </w:r>
            <w:bookmarkEnd w:id="222"/>
            <w:r>
              <w:t>.</w:t>
            </w:r>
            <w:r w:rsidRPr="000D22D0">
              <w:rPr>
                <w:b w:val="0"/>
              </w:rPr>
              <w:t xml:space="preserve"> Comparison of the difference in critical N concentration values [∆%N</w:t>
            </w:r>
            <w:r w:rsidRPr="005F7D35">
              <w:rPr>
                <w:b w:val="0"/>
                <w:vertAlign w:val="subscript"/>
              </w:rPr>
              <w:t>c</w:t>
            </w:r>
            <w:r w:rsidRPr="000D22D0">
              <w:rPr>
                <w:b w:val="0"/>
              </w:rPr>
              <w:t>] between the</w:t>
            </w:r>
            <w:r>
              <w:rPr>
                <w:b w:val="0"/>
              </w:rPr>
              <w:t xml:space="preserve"> </w:t>
            </w:r>
            <w:r w:rsidRPr="000D22D0">
              <w:rPr>
                <w:b w:val="0"/>
              </w:rPr>
              <w:t xml:space="preserve">conventional statistical methods used in previous studies (i.e., Argentina – </w:t>
            </w:r>
            <w:r w:rsidRPr="000D22D0">
              <w:rPr>
                <w:b w:val="0"/>
                <w:bCs/>
              </w:rPr>
              <w:fldChar w:fldCharType="begin"/>
            </w:r>
            <w:r w:rsidRPr="000D22D0">
              <w:rPr>
                <w:b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0D22D0">
              <w:rPr>
                <w:b w:val="0"/>
                <w:bCs/>
              </w:rPr>
              <w:fldChar w:fldCharType="separate"/>
            </w:r>
            <w:r w:rsidRPr="000D22D0">
              <w:rPr>
                <w:b w:val="0"/>
                <w:noProof/>
              </w:rPr>
              <w:t>Giletto and Echeverría (2015)</w:t>
            </w:r>
            <w:r w:rsidRPr="000D22D0">
              <w:rPr>
                <w:b w:val="0"/>
                <w:bCs/>
              </w:rPr>
              <w:fldChar w:fldCharType="end"/>
            </w:r>
            <w:r w:rsidRPr="000D22D0">
              <w:rPr>
                <w:b w:val="0"/>
              </w:rPr>
              <w:t xml:space="preserve">; Belgium – </w:t>
            </w:r>
            <w:r w:rsidRPr="000D22D0">
              <w:rPr>
                <w:b w:val="0"/>
                <w:bCs/>
              </w:rPr>
              <w:fldChar w:fldCharType="begin"/>
            </w:r>
            <w:r w:rsidRPr="000D22D0">
              <w:rPr>
                <w:b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0D22D0">
              <w:rPr>
                <w:b w:val="0"/>
                <w:bCs/>
              </w:rPr>
              <w:fldChar w:fldCharType="separate"/>
            </w:r>
            <w:r w:rsidRPr="000D22D0">
              <w:rPr>
                <w:b w:val="0"/>
                <w:noProof/>
              </w:rPr>
              <w:t>Ben Abdallah et al. (2016)</w:t>
            </w:r>
            <w:r w:rsidRPr="000D22D0">
              <w:rPr>
                <w:b w:val="0"/>
                <w:bCs/>
              </w:rPr>
              <w:fldChar w:fldCharType="end"/>
            </w:r>
            <w:r w:rsidRPr="000D22D0">
              <w:rPr>
                <w:b w:val="0"/>
              </w:rPr>
              <w:t xml:space="preserve">; Canada – </w:t>
            </w:r>
            <w:r w:rsidRPr="000D22D0">
              <w:rPr>
                <w:b w:val="0"/>
                <w:bCs/>
              </w:rPr>
              <w:fldChar w:fldCharType="begin"/>
            </w:r>
            <w:r w:rsidRPr="000D22D0">
              <w:rPr>
                <w:b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0D22D0">
              <w:rPr>
                <w:b w:val="0"/>
                <w:bCs/>
              </w:rPr>
              <w:fldChar w:fldCharType="separate"/>
            </w:r>
            <w:r w:rsidRPr="000D22D0">
              <w:rPr>
                <w:b w:val="0"/>
                <w:noProof/>
              </w:rPr>
              <w:t>Bélanger et al. (2001a)</w:t>
            </w:r>
            <w:r w:rsidRPr="000D22D0">
              <w:rPr>
                <w:b w:val="0"/>
                <w:bCs/>
              </w:rPr>
              <w:fldChar w:fldCharType="end"/>
            </w:r>
            <w:r w:rsidRPr="000D22D0">
              <w:rPr>
                <w:b w:val="0"/>
              </w:rPr>
              <w:t xml:space="preserve">) and the hierarchical Bayesian method used in the present study for each variety within location. The grey shaded region represents the 90% credible region (lower bound, </w:t>
            </w:r>
            <w:r>
              <w:rPr>
                <w:b w:val="0"/>
              </w:rPr>
              <w:t>0.05</w:t>
            </w:r>
            <w:r w:rsidRPr="000D22D0">
              <w:rPr>
                <w:b w:val="0"/>
              </w:rPr>
              <w:t xml:space="preserve"> quantile; upper bound, </w:t>
            </w:r>
            <w:r>
              <w:rPr>
                <w:b w:val="0"/>
              </w:rPr>
              <w:t>0.95</w:t>
            </w:r>
            <w:r w:rsidRPr="000D22D0">
              <w:rPr>
                <w:b w:val="0"/>
              </w:rPr>
              <w:t xml:space="preserve"> quantile) for </w:t>
            </w:r>
            <w:r>
              <w:rPr>
                <w:b w:val="0"/>
              </w:rPr>
              <w:t>critical N concentration [</w:t>
            </w:r>
            <w:r w:rsidRPr="000D22D0">
              <w:rPr>
                <w:b w:val="0"/>
              </w:rPr>
              <w:t>%N</w:t>
            </w:r>
            <w:r w:rsidRPr="005F7D35">
              <w:rPr>
                <w:b w:val="0"/>
                <w:vertAlign w:val="subscript"/>
              </w:rPr>
              <w:t>c</w:t>
            </w:r>
            <w:r>
              <w:rPr>
                <w:b w:val="0"/>
              </w:rPr>
              <w:t>]</w:t>
            </w:r>
            <w:r w:rsidRPr="000D22D0">
              <w:rPr>
                <w:b w:val="0"/>
              </w:rPr>
              <w:t xml:space="preserve"> </w:t>
            </w:r>
            <w:r>
              <w:rPr>
                <w:b w:val="0"/>
              </w:rPr>
              <w:t>from the hierarchical Bayesian method. T</w:t>
            </w:r>
            <w:r w:rsidRPr="000D22D0">
              <w:rPr>
                <w:b w:val="0"/>
              </w:rPr>
              <w:t xml:space="preserve">he </w:t>
            </w:r>
            <w:r>
              <w:rPr>
                <w:b w:val="0"/>
              </w:rPr>
              <w:t xml:space="preserve">solid </w:t>
            </w:r>
            <w:r w:rsidRPr="000D22D0">
              <w:rPr>
                <w:b w:val="0"/>
              </w:rPr>
              <w:t>black line</w:t>
            </w:r>
            <w:r>
              <w:rPr>
                <w:b w:val="0"/>
              </w:rPr>
              <w:t xml:space="preserve"> at a constant ∆%N</w:t>
            </w:r>
            <w:r>
              <w:rPr>
                <w:b w:val="0"/>
                <w:vertAlign w:val="subscript"/>
              </w:rPr>
              <w:t>c</w:t>
            </w:r>
            <w:r>
              <w:rPr>
                <w:b w:val="0"/>
              </w:rPr>
              <w:t xml:space="preserve"> value of zero</w:t>
            </w:r>
            <w:r w:rsidRPr="000D22D0">
              <w:rPr>
                <w:b w:val="0"/>
              </w:rPr>
              <w:t xml:space="preserve"> represents the median value for %N</w:t>
            </w:r>
            <w:r w:rsidRPr="0085431B">
              <w:rPr>
                <w:b w:val="0"/>
                <w:vertAlign w:val="subscript"/>
              </w:rPr>
              <w:t>c</w:t>
            </w:r>
            <w:r w:rsidRPr="000D22D0">
              <w:rPr>
                <w:b w:val="0"/>
              </w:rPr>
              <w:t xml:space="preserve"> </w:t>
            </w:r>
            <w:r>
              <w:rPr>
                <w:b w:val="0"/>
              </w:rPr>
              <w:t>from the hierarchical Bayesian method</w:t>
            </w:r>
            <w:r w:rsidRPr="000D22D0">
              <w:rPr>
                <w:b w:val="0"/>
              </w:rPr>
              <w:t>. Red or blue points respectively indicate that ∆%N</w:t>
            </w:r>
            <w:r w:rsidRPr="0085431B">
              <w:rPr>
                <w:b w:val="0"/>
                <w:vertAlign w:val="subscript"/>
              </w:rPr>
              <w:t>c</w:t>
            </w:r>
            <w:r w:rsidRPr="000D22D0">
              <w:rPr>
                <w:b w:val="0"/>
              </w:rPr>
              <w:t xml:space="preserve"> falls outside of (i.e., is significant) or falls within (i.e., is not significant) the </w:t>
            </w:r>
            <w:r>
              <w:rPr>
                <w:b w:val="0"/>
              </w:rPr>
              <w:t xml:space="preserve">90% </w:t>
            </w:r>
            <w:r w:rsidRPr="000D22D0">
              <w:rPr>
                <w:b w:val="0"/>
              </w:rPr>
              <w:t>credible region for %N</w:t>
            </w:r>
            <w:r w:rsidRPr="0085431B">
              <w:rPr>
                <w:b w:val="0"/>
                <w:vertAlign w:val="subscript"/>
              </w:rPr>
              <w:t>c</w:t>
            </w:r>
            <w:r w:rsidRPr="000D22D0">
              <w:rPr>
                <w:b w:val="0"/>
              </w:rPr>
              <w:t>. The range of biomass values for which ∆%Nc in not significant is given in brackets.</w:t>
            </w:r>
            <w:bookmarkEnd w:id="223"/>
            <w:bookmarkEnd w:id="224"/>
          </w:p>
        </w:tc>
      </w:tr>
    </w:tbl>
    <w:p w14:paraId="082F260F" w14:textId="77777777" w:rsidR="003561D2" w:rsidRDefault="003561D2" w:rsidP="003561D2">
      <w:pPr>
        <w:rPr>
          <w:rFonts w:eastAsiaTheme="majorEastAsia" w:cstheme="majorBidi"/>
          <w:szCs w:val="26"/>
        </w:rPr>
      </w:pPr>
      <w:r>
        <w:br w:type="page"/>
      </w:r>
    </w:p>
    <w:p w14:paraId="59BFB72B" w14:textId="17B53DB5" w:rsidR="000B1511" w:rsidRDefault="003561D2" w:rsidP="000B1511">
      <w:pPr>
        <w:pStyle w:val="Heading1"/>
      </w:pPr>
      <w:r>
        <w:lastRenderedPageBreak/>
        <w:t>Tables</w:t>
      </w:r>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3561D2" w14:paraId="460FAEFB" w14:textId="77777777" w:rsidTr="00F555E9">
        <w:trPr>
          <w:trHeight w:val="288"/>
        </w:trPr>
        <w:tc>
          <w:tcPr>
            <w:tcW w:w="7632" w:type="dxa"/>
            <w:gridSpan w:val="6"/>
            <w:tcBorders>
              <w:top w:val="nil"/>
              <w:left w:val="nil"/>
              <w:bottom w:val="single" w:sz="4" w:space="0" w:color="auto"/>
              <w:right w:val="nil"/>
            </w:tcBorders>
            <w:vAlign w:val="center"/>
          </w:tcPr>
          <w:p w14:paraId="3AFE3A4F" w14:textId="3D34F95F" w:rsidR="003561D2" w:rsidRPr="008829F1" w:rsidRDefault="003561D2" w:rsidP="00F555E9">
            <w:pPr>
              <w:pStyle w:val="TableCaption"/>
              <w:jc w:val="left"/>
            </w:pPr>
            <w:bookmarkStart w:id="225" w:name="_Ref78279859"/>
            <w:bookmarkStart w:id="226" w:name="_Toc78909886"/>
            <w:bookmarkStart w:id="227" w:name="_Toc80706202"/>
            <w:r w:rsidRPr="005F07EF">
              <w:t xml:space="preserve">Table </w:t>
            </w:r>
            <w:r w:rsidRPr="005F07EF">
              <w:fldChar w:fldCharType="begin"/>
            </w:r>
            <w:r w:rsidRPr="005F07EF">
              <w:instrText xml:space="preserve"> SEQ Table \* ARABIC </w:instrText>
            </w:r>
            <w:r>
              <w:instrText xml:space="preserve">\s 1 </w:instrText>
            </w:r>
            <w:r w:rsidRPr="005F07EF">
              <w:fldChar w:fldCharType="separate"/>
            </w:r>
            <w:r>
              <w:rPr>
                <w:noProof/>
              </w:rPr>
              <w:t>1</w:t>
            </w:r>
            <w:r w:rsidRPr="005F07EF">
              <w:fldChar w:fldCharType="end"/>
            </w:r>
            <w:bookmarkEnd w:id="225"/>
            <w:r w:rsidRPr="005F07EF">
              <w:t>.</w:t>
            </w:r>
            <w:r w:rsidRPr="001C4E6C">
              <w:rPr>
                <w:b w:val="0"/>
                <w:bCs/>
              </w:rPr>
              <w:t xml:space="preserve"> Summary of experimental data used in this study</w:t>
            </w:r>
            <w:r>
              <w:rPr>
                <w:b w:val="0"/>
                <w:bCs/>
              </w:rPr>
              <w:t>.</w:t>
            </w:r>
            <w:bookmarkEnd w:id="226"/>
            <w:bookmarkEnd w:id="227"/>
          </w:p>
        </w:tc>
      </w:tr>
      <w:tr w:rsidR="003561D2" w14:paraId="2AD81F73" w14:textId="77777777" w:rsidTr="00F555E9">
        <w:trPr>
          <w:trHeight w:val="288"/>
        </w:trPr>
        <w:tc>
          <w:tcPr>
            <w:tcW w:w="2252" w:type="dxa"/>
            <w:tcBorders>
              <w:top w:val="single" w:sz="8" w:space="0" w:color="auto"/>
              <w:left w:val="nil"/>
              <w:bottom w:val="single" w:sz="4" w:space="0" w:color="auto"/>
              <w:right w:val="nil"/>
            </w:tcBorders>
            <w:vAlign w:val="center"/>
            <w:hideMark/>
          </w:tcPr>
          <w:p w14:paraId="62B8BB8F" w14:textId="77777777" w:rsidR="003561D2" w:rsidRPr="008829F1" w:rsidRDefault="003561D2" w:rsidP="00F555E9">
            <w:pPr>
              <w:pStyle w:val="TableBody"/>
              <w:jc w:val="left"/>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640037C3" w14:textId="77777777" w:rsidR="003561D2" w:rsidRPr="008829F1" w:rsidRDefault="003561D2" w:rsidP="00F555E9">
            <w:pPr>
              <w:pStyle w:val="TableBody"/>
              <w:jc w:val="left"/>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7768135F" w14:textId="77777777" w:rsidR="003561D2" w:rsidRPr="008829F1" w:rsidRDefault="003561D2" w:rsidP="00F555E9">
            <w:pPr>
              <w:pStyle w:val="TableBody"/>
              <w:jc w:val="left"/>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6EBC140D" w14:textId="77777777" w:rsidR="003561D2" w:rsidRPr="008829F1" w:rsidRDefault="003561D2" w:rsidP="00F555E9">
            <w:pPr>
              <w:pStyle w:val="TableBody"/>
              <w:jc w:val="left"/>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405A3055" w14:textId="77777777" w:rsidR="003561D2" w:rsidRPr="008829F1" w:rsidRDefault="003561D2" w:rsidP="00F555E9">
            <w:pPr>
              <w:pStyle w:val="TableBody"/>
              <w:jc w:val="left"/>
              <w:rPr>
                <w:b/>
                <w:bCs/>
              </w:rPr>
            </w:pPr>
            <w:commentRangeStart w:id="228"/>
            <w:r w:rsidRPr="008829F1">
              <w:rPr>
                <w:b/>
                <w:bCs/>
              </w:rPr>
              <w:t>Dates</w:t>
            </w:r>
            <w:commentRangeEnd w:id="228"/>
            <w:r w:rsidR="00595F3D">
              <w:rPr>
                <w:rStyle w:val="CommentReference"/>
                <w:rFonts w:ascii="Palatino Linotype" w:eastAsia="SimSun" w:hAnsi="Palatino Linotype"/>
                <w:noProof/>
                <w:color w:val="000000"/>
                <w:lang w:eastAsia="zh-CN" w:bidi="ar-SA"/>
              </w:rPr>
              <w:commentReference w:id="228"/>
            </w:r>
          </w:p>
        </w:tc>
        <w:tc>
          <w:tcPr>
            <w:tcW w:w="1008" w:type="dxa"/>
            <w:tcBorders>
              <w:top w:val="single" w:sz="8" w:space="0" w:color="auto"/>
              <w:left w:val="nil"/>
              <w:bottom w:val="single" w:sz="4" w:space="0" w:color="auto"/>
              <w:right w:val="nil"/>
            </w:tcBorders>
            <w:vAlign w:val="center"/>
          </w:tcPr>
          <w:p w14:paraId="5EFCFF39" w14:textId="77777777" w:rsidR="003561D2" w:rsidRPr="008829F1" w:rsidRDefault="003561D2" w:rsidP="00F555E9">
            <w:pPr>
              <w:pStyle w:val="TableBody"/>
              <w:jc w:val="left"/>
              <w:rPr>
                <w:b/>
                <w:bCs/>
              </w:rPr>
            </w:pPr>
            <w:r w:rsidRPr="008829F1">
              <w:rPr>
                <w:b/>
                <w:bCs/>
              </w:rPr>
              <w:t>Samples</w:t>
            </w:r>
          </w:p>
        </w:tc>
      </w:tr>
      <w:tr w:rsidR="003561D2" w14:paraId="42857A5C" w14:textId="77777777" w:rsidTr="00F555E9">
        <w:tc>
          <w:tcPr>
            <w:tcW w:w="2252" w:type="dxa"/>
            <w:vMerge w:val="restart"/>
            <w:tcBorders>
              <w:top w:val="single" w:sz="4" w:space="0" w:color="auto"/>
              <w:left w:val="nil"/>
              <w:bottom w:val="nil"/>
              <w:right w:val="nil"/>
            </w:tcBorders>
            <w:vAlign w:val="center"/>
            <w:hideMark/>
          </w:tcPr>
          <w:p w14:paraId="403B4E47" w14:textId="77777777" w:rsidR="003561D2" w:rsidRPr="003F07FD" w:rsidRDefault="003561D2" w:rsidP="00F555E9">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3E36C8EB" w14:textId="77777777" w:rsidR="003561D2" w:rsidRPr="003F07FD" w:rsidRDefault="003561D2" w:rsidP="00F555E9">
            <w:pPr>
              <w:pStyle w:val="TableBody"/>
            </w:pPr>
            <w:r w:rsidRPr="003F07FD">
              <w:t>Minnesota</w:t>
            </w:r>
          </w:p>
        </w:tc>
        <w:tc>
          <w:tcPr>
            <w:tcW w:w="1440" w:type="dxa"/>
            <w:tcBorders>
              <w:top w:val="single" w:sz="4" w:space="0" w:color="auto"/>
              <w:left w:val="nil"/>
              <w:bottom w:val="nil"/>
              <w:right w:val="nil"/>
            </w:tcBorders>
            <w:vAlign w:val="center"/>
          </w:tcPr>
          <w:p w14:paraId="56C6B204" w14:textId="77777777" w:rsidR="003561D2" w:rsidRPr="003F07FD" w:rsidRDefault="003561D2" w:rsidP="00F555E9">
            <w:pPr>
              <w:pStyle w:val="TableBody"/>
            </w:pPr>
            <w:r w:rsidRPr="003F07FD">
              <w:t>Clearwater</w:t>
            </w:r>
          </w:p>
        </w:tc>
        <w:tc>
          <w:tcPr>
            <w:tcW w:w="990" w:type="dxa"/>
            <w:tcBorders>
              <w:top w:val="single" w:sz="4" w:space="0" w:color="auto"/>
              <w:left w:val="nil"/>
              <w:bottom w:val="nil"/>
              <w:right w:val="nil"/>
            </w:tcBorders>
            <w:vAlign w:val="center"/>
            <w:hideMark/>
          </w:tcPr>
          <w:p w14:paraId="1FA82AB5" w14:textId="77777777" w:rsidR="003561D2" w:rsidRPr="003F07FD" w:rsidRDefault="003561D2" w:rsidP="00F555E9">
            <w:pPr>
              <w:pStyle w:val="TableBody"/>
            </w:pPr>
            <w:r w:rsidRPr="003F07FD">
              <w:t>2</w:t>
            </w:r>
          </w:p>
        </w:tc>
        <w:tc>
          <w:tcPr>
            <w:tcW w:w="772" w:type="dxa"/>
            <w:tcBorders>
              <w:top w:val="single" w:sz="4" w:space="0" w:color="auto"/>
              <w:left w:val="nil"/>
              <w:bottom w:val="nil"/>
              <w:right w:val="nil"/>
            </w:tcBorders>
            <w:vAlign w:val="center"/>
          </w:tcPr>
          <w:p w14:paraId="117B20C6" w14:textId="77777777" w:rsidR="003561D2" w:rsidRPr="003F07FD" w:rsidRDefault="003561D2" w:rsidP="00F555E9">
            <w:pPr>
              <w:pStyle w:val="TableBody"/>
            </w:pPr>
            <w:r w:rsidRPr="003F07FD">
              <w:t>10</w:t>
            </w:r>
          </w:p>
        </w:tc>
        <w:tc>
          <w:tcPr>
            <w:tcW w:w="1008" w:type="dxa"/>
            <w:tcBorders>
              <w:top w:val="single" w:sz="4" w:space="0" w:color="auto"/>
              <w:left w:val="nil"/>
              <w:bottom w:val="nil"/>
              <w:right w:val="nil"/>
            </w:tcBorders>
            <w:vAlign w:val="center"/>
          </w:tcPr>
          <w:p w14:paraId="3BA4F631" w14:textId="77777777" w:rsidR="003561D2" w:rsidRPr="003F07FD" w:rsidRDefault="003561D2" w:rsidP="00F555E9">
            <w:pPr>
              <w:pStyle w:val="TableBody"/>
            </w:pPr>
            <w:r w:rsidRPr="003F07FD">
              <w:t>30</w:t>
            </w:r>
          </w:p>
        </w:tc>
      </w:tr>
      <w:tr w:rsidR="003561D2" w14:paraId="56DA7B83" w14:textId="77777777" w:rsidTr="00F555E9">
        <w:tc>
          <w:tcPr>
            <w:tcW w:w="2252" w:type="dxa"/>
            <w:vMerge/>
            <w:tcBorders>
              <w:top w:val="nil"/>
              <w:left w:val="nil"/>
              <w:bottom w:val="nil"/>
              <w:right w:val="nil"/>
            </w:tcBorders>
            <w:vAlign w:val="center"/>
          </w:tcPr>
          <w:p w14:paraId="15B3FCF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34FCEFB1" w14:textId="77777777" w:rsidR="003561D2" w:rsidRPr="003F07FD" w:rsidRDefault="003561D2" w:rsidP="00F555E9">
            <w:pPr>
              <w:pStyle w:val="TableBody"/>
            </w:pPr>
          </w:p>
        </w:tc>
        <w:tc>
          <w:tcPr>
            <w:tcW w:w="1440" w:type="dxa"/>
            <w:tcBorders>
              <w:top w:val="nil"/>
              <w:left w:val="nil"/>
              <w:bottom w:val="nil"/>
              <w:right w:val="nil"/>
            </w:tcBorders>
            <w:vAlign w:val="center"/>
          </w:tcPr>
          <w:p w14:paraId="66843037" w14:textId="77777777" w:rsidR="003561D2" w:rsidRPr="003F07FD" w:rsidRDefault="003561D2" w:rsidP="00F555E9">
            <w:pPr>
              <w:pStyle w:val="TableBody"/>
            </w:pPr>
            <w:r w:rsidRPr="003F07FD">
              <w:t>Dakota Russet</w:t>
            </w:r>
          </w:p>
        </w:tc>
        <w:tc>
          <w:tcPr>
            <w:tcW w:w="990" w:type="dxa"/>
            <w:tcBorders>
              <w:top w:val="nil"/>
              <w:left w:val="nil"/>
              <w:bottom w:val="nil"/>
              <w:right w:val="nil"/>
            </w:tcBorders>
            <w:vAlign w:val="center"/>
          </w:tcPr>
          <w:p w14:paraId="783AA2CA"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7C842666"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74C2238B" w14:textId="77777777" w:rsidR="003561D2" w:rsidRPr="003F07FD" w:rsidRDefault="003561D2" w:rsidP="00F555E9">
            <w:pPr>
              <w:pStyle w:val="TableBody"/>
            </w:pPr>
            <w:r w:rsidRPr="003F07FD">
              <w:t>70</w:t>
            </w:r>
          </w:p>
        </w:tc>
      </w:tr>
      <w:tr w:rsidR="003561D2" w14:paraId="155798BA" w14:textId="77777777" w:rsidTr="00F555E9">
        <w:tc>
          <w:tcPr>
            <w:tcW w:w="2252" w:type="dxa"/>
            <w:vMerge/>
            <w:tcBorders>
              <w:top w:val="nil"/>
              <w:left w:val="nil"/>
              <w:bottom w:val="nil"/>
              <w:right w:val="nil"/>
            </w:tcBorders>
            <w:vAlign w:val="center"/>
          </w:tcPr>
          <w:p w14:paraId="16C13FB6"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0EB5EAE8" w14:textId="77777777" w:rsidR="003561D2" w:rsidRPr="003F07FD" w:rsidRDefault="003561D2" w:rsidP="00F555E9">
            <w:pPr>
              <w:pStyle w:val="TableBody"/>
            </w:pPr>
          </w:p>
        </w:tc>
        <w:tc>
          <w:tcPr>
            <w:tcW w:w="1440" w:type="dxa"/>
            <w:tcBorders>
              <w:top w:val="nil"/>
              <w:left w:val="nil"/>
              <w:bottom w:val="nil"/>
              <w:right w:val="nil"/>
            </w:tcBorders>
            <w:vAlign w:val="center"/>
          </w:tcPr>
          <w:p w14:paraId="74018C30" w14:textId="77777777" w:rsidR="003561D2" w:rsidRPr="003F07FD" w:rsidRDefault="003561D2" w:rsidP="00F555E9">
            <w:pPr>
              <w:pStyle w:val="TableBody"/>
            </w:pPr>
            <w:r w:rsidRPr="003F07FD">
              <w:t>Easton</w:t>
            </w:r>
          </w:p>
        </w:tc>
        <w:tc>
          <w:tcPr>
            <w:tcW w:w="990" w:type="dxa"/>
            <w:tcBorders>
              <w:top w:val="nil"/>
              <w:left w:val="nil"/>
              <w:bottom w:val="nil"/>
              <w:right w:val="nil"/>
            </w:tcBorders>
            <w:vAlign w:val="center"/>
          </w:tcPr>
          <w:p w14:paraId="7A6BF955"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1B49214D" w14:textId="77777777" w:rsidR="003561D2" w:rsidRPr="003F07FD" w:rsidRDefault="003561D2" w:rsidP="00F555E9">
            <w:pPr>
              <w:pStyle w:val="TableBody"/>
            </w:pPr>
            <w:r w:rsidRPr="003F07FD">
              <w:t>14</w:t>
            </w:r>
          </w:p>
        </w:tc>
        <w:tc>
          <w:tcPr>
            <w:tcW w:w="1008" w:type="dxa"/>
            <w:tcBorders>
              <w:top w:val="nil"/>
              <w:left w:val="nil"/>
              <w:bottom w:val="nil"/>
              <w:right w:val="nil"/>
            </w:tcBorders>
            <w:vAlign w:val="center"/>
          </w:tcPr>
          <w:p w14:paraId="5F8F3E58" w14:textId="77777777" w:rsidR="003561D2" w:rsidRPr="003F07FD" w:rsidRDefault="003561D2" w:rsidP="00F555E9">
            <w:pPr>
              <w:pStyle w:val="TableBody"/>
            </w:pPr>
            <w:r w:rsidRPr="003F07FD">
              <w:t>70</w:t>
            </w:r>
          </w:p>
        </w:tc>
      </w:tr>
      <w:tr w:rsidR="003561D2" w14:paraId="6ED61004" w14:textId="77777777" w:rsidTr="00F555E9">
        <w:tc>
          <w:tcPr>
            <w:tcW w:w="2252" w:type="dxa"/>
            <w:vMerge/>
            <w:tcBorders>
              <w:top w:val="nil"/>
              <w:left w:val="nil"/>
              <w:bottom w:val="nil"/>
              <w:right w:val="nil"/>
            </w:tcBorders>
            <w:vAlign w:val="center"/>
          </w:tcPr>
          <w:p w14:paraId="5C8ADA7B"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55EC8264" w14:textId="77777777" w:rsidR="003561D2" w:rsidRPr="003F07FD" w:rsidRDefault="003561D2" w:rsidP="00F555E9">
            <w:pPr>
              <w:pStyle w:val="TableBody"/>
            </w:pPr>
          </w:p>
        </w:tc>
        <w:tc>
          <w:tcPr>
            <w:tcW w:w="1440" w:type="dxa"/>
            <w:tcBorders>
              <w:top w:val="nil"/>
              <w:left w:val="nil"/>
              <w:bottom w:val="nil"/>
              <w:right w:val="nil"/>
            </w:tcBorders>
            <w:vAlign w:val="center"/>
          </w:tcPr>
          <w:p w14:paraId="6D530AC5" w14:textId="77777777" w:rsidR="003561D2" w:rsidRPr="003F07FD" w:rsidRDefault="003561D2" w:rsidP="00F555E9">
            <w:pPr>
              <w:pStyle w:val="TableBody"/>
            </w:pPr>
            <w:r w:rsidRPr="003F07FD">
              <w:t>Russet Burbank</w:t>
            </w:r>
          </w:p>
        </w:tc>
        <w:tc>
          <w:tcPr>
            <w:tcW w:w="990" w:type="dxa"/>
            <w:tcBorders>
              <w:top w:val="nil"/>
              <w:left w:val="nil"/>
              <w:bottom w:val="nil"/>
              <w:right w:val="nil"/>
            </w:tcBorders>
            <w:vAlign w:val="center"/>
          </w:tcPr>
          <w:p w14:paraId="25D11C9B" w14:textId="77777777" w:rsidR="003561D2" w:rsidRPr="003F07FD" w:rsidRDefault="003561D2" w:rsidP="00F555E9">
            <w:pPr>
              <w:pStyle w:val="TableBody"/>
            </w:pPr>
            <w:r w:rsidRPr="003F07FD">
              <w:t>9</w:t>
            </w:r>
          </w:p>
        </w:tc>
        <w:tc>
          <w:tcPr>
            <w:tcW w:w="772" w:type="dxa"/>
            <w:tcBorders>
              <w:top w:val="nil"/>
              <w:left w:val="nil"/>
              <w:bottom w:val="nil"/>
              <w:right w:val="nil"/>
            </w:tcBorders>
            <w:vAlign w:val="center"/>
          </w:tcPr>
          <w:p w14:paraId="624335A8" w14:textId="77777777" w:rsidR="003561D2" w:rsidRPr="003F07FD" w:rsidRDefault="003561D2" w:rsidP="00F555E9">
            <w:pPr>
              <w:pStyle w:val="TableBody"/>
            </w:pPr>
            <w:r w:rsidRPr="003F07FD">
              <w:t>52</w:t>
            </w:r>
          </w:p>
        </w:tc>
        <w:tc>
          <w:tcPr>
            <w:tcW w:w="1008" w:type="dxa"/>
            <w:tcBorders>
              <w:top w:val="nil"/>
              <w:left w:val="nil"/>
              <w:bottom w:val="nil"/>
              <w:right w:val="nil"/>
            </w:tcBorders>
            <w:vAlign w:val="center"/>
          </w:tcPr>
          <w:p w14:paraId="476E5595" w14:textId="77777777" w:rsidR="003561D2" w:rsidRPr="003F07FD" w:rsidRDefault="003561D2" w:rsidP="00F555E9">
            <w:pPr>
              <w:pStyle w:val="TableBody"/>
            </w:pPr>
            <w:r w:rsidRPr="003F07FD">
              <w:t>32</w:t>
            </w:r>
            <w:r>
              <w:t>8</w:t>
            </w:r>
          </w:p>
        </w:tc>
      </w:tr>
      <w:tr w:rsidR="003561D2" w14:paraId="55920514" w14:textId="77777777" w:rsidTr="00F555E9">
        <w:tc>
          <w:tcPr>
            <w:tcW w:w="2252" w:type="dxa"/>
            <w:vMerge/>
            <w:tcBorders>
              <w:top w:val="nil"/>
              <w:left w:val="nil"/>
              <w:bottom w:val="dotted" w:sz="4" w:space="0" w:color="auto"/>
              <w:right w:val="nil"/>
            </w:tcBorders>
            <w:vAlign w:val="center"/>
          </w:tcPr>
          <w:p w14:paraId="25314FF5"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6FD5300F"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60A1A948"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34E8167C" w14:textId="77777777" w:rsidR="003561D2" w:rsidRPr="003F07FD" w:rsidRDefault="003561D2" w:rsidP="00F555E9">
            <w:pPr>
              <w:pStyle w:val="TableBody"/>
            </w:pPr>
            <w:r w:rsidRPr="003F07FD">
              <w:t>2</w:t>
            </w:r>
          </w:p>
        </w:tc>
        <w:tc>
          <w:tcPr>
            <w:tcW w:w="772" w:type="dxa"/>
            <w:tcBorders>
              <w:top w:val="nil"/>
              <w:left w:val="nil"/>
              <w:bottom w:val="dotted" w:sz="4" w:space="0" w:color="auto"/>
              <w:right w:val="nil"/>
            </w:tcBorders>
            <w:vAlign w:val="center"/>
          </w:tcPr>
          <w:p w14:paraId="46B35908" w14:textId="77777777" w:rsidR="003561D2" w:rsidRPr="003F07FD" w:rsidRDefault="003561D2" w:rsidP="00F555E9">
            <w:pPr>
              <w:pStyle w:val="TableBody"/>
            </w:pPr>
            <w:r w:rsidRPr="003F07FD">
              <w:t>10</w:t>
            </w:r>
          </w:p>
        </w:tc>
        <w:tc>
          <w:tcPr>
            <w:tcW w:w="1008" w:type="dxa"/>
            <w:tcBorders>
              <w:top w:val="nil"/>
              <w:left w:val="nil"/>
              <w:bottom w:val="dotted" w:sz="4" w:space="0" w:color="auto"/>
              <w:right w:val="nil"/>
            </w:tcBorders>
            <w:vAlign w:val="center"/>
          </w:tcPr>
          <w:p w14:paraId="696B5468" w14:textId="77777777" w:rsidR="003561D2" w:rsidRPr="003F07FD" w:rsidRDefault="003561D2" w:rsidP="00F555E9">
            <w:pPr>
              <w:pStyle w:val="TableBody"/>
            </w:pPr>
            <w:r w:rsidRPr="003F07FD">
              <w:t>30</w:t>
            </w:r>
          </w:p>
        </w:tc>
      </w:tr>
      <w:tr w:rsidR="003561D2" w14:paraId="3F4C99F7" w14:textId="77777777" w:rsidTr="00F555E9">
        <w:tc>
          <w:tcPr>
            <w:tcW w:w="2252" w:type="dxa"/>
            <w:vMerge w:val="restart"/>
            <w:tcBorders>
              <w:top w:val="dotted" w:sz="4" w:space="0" w:color="auto"/>
              <w:left w:val="nil"/>
              <w:right w:val="nil"/>
            </w:tcBorders>
            <w:vAlign w:val="center"/>
          </w:tcPr>
          <w:p w14:paraId="5DD9AE4D" w14:textId="77777777" w:rsidR="003561D2" w:rsidRPr="003F07FD" w:rsidRDefault="003561D2" w:rsidP="00F555E9">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300983E" w14:textId="77777777" w:rsidR="003561D2" w:rsidRPr="003F07FD" w:rsidRDefault="003561D2" w:rsidP="00F555E9">
            <w:pPr>
              <w:pStyle w:val="TableBody"/>
            </w:pPr>
            <w:r w:rsidRPr="003F07FD">
              <w:t>Argentina</w:t>
            </w:r>
          </w:p>
        </w:tc>
        <w:tc>
          <w:tcPr>
            <w:tcW w:w="1440" w:type="dxa"/>
            <w:tcBorders>
              <w:top w:val="dotted" w:sz="4" w:space="0" w:color="auto"/>
              <w:left w:val="nil"/>
              <w:bottom w:val="nil"/>
              <w:right w:val="nil"/>
            </w:tcBorders>
            <w:vAlign w:val="center"/>
          </w:tcPr>
          <w:p w14:paraId="48DD34F3" w14:textId="77777777" w:rsidR="003561D2" w:rsidRPr="003F07FD" w:rsidRDefault="003561D2" w:rsidP="00F555E9">
            <w:pPr>
              <w:pStyle w:val="TableBody"/>
            </w:pPr>
            <w:r w:rsidRPr="003F07FD">
              <w:t>Bannock Russet</w:t>
            </w:r>
          </w:p>
        </w:tc>
        <w:tc>
          <w:tcPr>
            <w:tcW w:w="990" w:type="dxa"/>
            <w:tcBorders>
              <w:top w:val="dotted" w:sz="4" w:space="0" w:color="auto"/>
              <w:left w:val="nil"/>
              <w:bottom w:val="nil"/>
              <w:right w:val="nil"/>
            </w:tcBorders>
            <w:vAlign w:val="center"/>
          </w:tcPr>
          <w:p w14:paraId="6945317C" w14:textId="77777777" w:rsidR="003561D2" w:rsidRPr="003F07FD" w:rsidRDefault="003561D2" w:rsidP="00F555E9">
            <w:pPr>
              <w:pStyle w:val="TableBody"/>
            </w:pPr>
            <w:r w:rsidRPr="003F07FD">
              <w:t>3</w:t>
            </w:r>
          </w:p>
        </w:tc>
        <w:tc>
          <w:tcPr>
            <w:tcW w:w="772" w:type="dxa"/>
            <w:tcBorders>
              <w:top w:val="dotted" w:sz="4" w:space="0" w:color="auto"/>
              <w:left w:val="nil"/>
              <w:bottom w:val="nil"/>
              <w:right w:val="nil"/>
            </w:tcBorders>
            <w:vAlign w:val="center"/>
          </w:tcPr>
          <w:p w14:paraId="1E883F69" w14:textId="77777777" w:rsidR="003561D2" w:rsidRPr="003F07FD" w:rsidRDefault="003561D2" w:rsidP="00F555E9">
            <w:pPr>
              <w:pStyle w:val="TableBody"/>
            </w:pPr>
            <w:r w:rsidRPr="003F07FD">
              <w:t>13</w:t>
            </w:r>
          </w:p>
        </w:tc>
        <w:tc>
          <w:tcPr>
            <w:tcW w:w="1008" w:type="dxa"/>
            <w:tcBorders>
              <w:top w:val="dotted" w:sz="4" w:space="0" w:color="auto"/>
              <w:left w:val="nil"/>
              <w:bottom w:val="nil"/>
              <w:right w:val="nil"/>
            </w:tcBorders>
            <w:vAlign w:val="center"/>
          </w:tcPr>
          <w:p w14:paraId="6BF55F0E" w14:textId="77777777" w:rsidR="003561D2" w:rsidRPr="003F07FD" w:rsidRDefault="003561D2" w:rsidP="00F555E9">
            <w:pPr>
              <w:pStyle w:val="TableBody"/>
            </w:pPr>
            <w:r w:rsidRPr="003F07FD">
              <w:t>52</w:t>
            </w:r>
          </w:p>
        </w:tc>
      </w:tr>
      <w:tr w:rsidR="003561D2" w14:paraId="24D27378" w14:textId="77777777" w:rsidTr="00F555E9">
        <w:tc>
          <w:tcPr>
            <w:tcW w:w="2252" w:type="dxa"/>
            <w:vMerge/>
            <w:tcBorders>
              <w:left w:val="nil"/>
              <w:right w:val="nil"/>
            </w:tcBorders>
            <w:vAlign w:val="center"/>
          </w:tcPr>
          <w:p w14:paraId="78BB789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4B0D125D" w14:textId="77777777" w:rsidR="003561D2" w:rsidRPr="003F07FD" w:rsidRDefault="003561D2" w:rsidP="00F555E9">
            <w:pPr>
              <w:pStyle w:val="TableBody"/>
            </w:pPr>
          </w:p>
        </w:tc>
        <w:tc>
          <w:tcPr>
            <w:tcW w:w="1440" w:type="dxa"/>
            <w:tcBorders>
              <w:top w:val="nil"/>
              <w:left w:val="nil"/>
              <w:bottom w:val="nil"/>
              <w:right w:val="nil"/>
            </w:tcBorders>
            <w:vAlign w:val="center"/>
          </w:tcPr>
          <w:p w14:paraId="4F8662E9" w14:textId="77777777" w:rsidR="003561D2" w:rsidRPr="003F07FD" w:rsidRDefault="003561D2" w:rsidP="00F555E9">
            <w:pPr>
              <w:pStyle w:val="TableBody"/>
            </w:pPr>
            <w:r w:rsidRPr="003F07FD">
              <w:t>Gem Russet</w:t>
            </w:r>
          </w:p>
        </w:tc>
        <w:tc>
          <w:tcPr>
            <w:tcW w:w="990" w:type="dxa"/>
            <w:tcBorders>
              <w:top w:val="nil"/>
              <w:left w:val="nil"/>
              <w:bottom w:val="nil"/>
              <w:right w:val="nil"/>
            </w:tcBorders>
            <w:vAlign w:val="center"/>
          </w:tcPr>
          <w:p w14:paraId="718D5869"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5685B731"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62D1C72A" w14:textId="77777777" w:rsidR="003561D2" w:rsidRPr="003F07FD" w:rsidRDefault="003561D2" w:rsidP="00F555E9">
            <w:pPr>
              <w:pStyle w:val="TableBody"/>
            </w:pPr>
            <w:r w:rsidRPr="003F07FD">
              <w:t>72</w:t>
            </w:r>
          </w:p>
        </w:tc>
      </w:tr>
      <w:tr w:rsidR="003561D2" w14:paraId="0F0F5BDF" w14:textId="77777777" w:rsidTr="00F555E9">
        <w:tc>
          <w:tcPr>
            <w:tcW w:w="2252" w:type="dxa"/>
            <w:vMerge/>
            <w:tcBorders>
              <w:left w:val="nil"/>
              <w:right w:val="nil"/>
            </w:tcBorders>
            <w:vAlign w:val="center"/>
          </w:tcPr>
          <w:p w14:paraId="38A49AEF"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1DD8A296" w14:textId="77777777" w:rsidR="003561D2" w:rsidRPr="003F07FD" w:rsidRDefault="003561D2" w:rsidP="00F555E9">
            <w:pPr>
              <w:pStyle w:val="TableBody"/>
            </w:pPr>
          </w:p>
        </w:tc>
        <w:tc>
          <w:tcPr>
            <w:tcW w:w="1440" w:type="dxa"/>
            <w:tcBorders>
              <w:top w:val="nil"/>
              <w:left w:val="nil"/>
              <w:bottom w:val="nil"/>
              <w:right w:val="nil"/>
            </w:tcBorders>
            <w:vAlign w:val="center"/>
          </w:tcPr>
          <w:p w14:paraId="1AE20D37" w14:textId="77777777" w:rsidR="003561D2" w:rsidRPr="003F07FD" w:rsidRDefault="003561D2" w:rsidP="00F555E9">
            <w:pPr>
              <w:pStyle w:val="TableBody"/>
            </w:pPr>
            <w:r w:rsidRPr="003F07FD">
              <w:t>Innovator</w:t>
            </w:r>
          </w:p>
        </w:tc>
        <w:tc>
          <w:tcPr>
            <w:tcW w:w="990" w:type="dxa"/>
            <w:tcBorders>
              <w:top w:val="nil"/>
              <w:left w:val="nil"/>
              <w:bottom w:val="nil"/>
              <w:right w:val="nil"/>
            </w:tcBorders>
            <w:vAlign w:val="center"/>
          </w:tcPr>
          <w:p w14:paraId="6D21BDB6" w14:textId="77777777" w:rsidR="003561D2" w:rsidRPr="003F07FD" w:rsidRDefault="003561D2" w:rsidP="00F555E9">
            <w:pPr>
              <w:pStyle w:val="TableBody"/>
            </w:pPr>
            <w:r w:rsidRPr="003F07FD">
              <w:t>4</w:t>
            </w:r>
          </w:p>
        </w:tc>
        <w:tc>
          <w:tcPr>
            <w:tcW w:w="772" w:type="dxa"/>
            <w:tcBorders>
              <w:top w:val="nil"/>
              <w:left w:val="nil"/>
              <w:bottom w:val="nil"/>
              <w:right w:val="nil"/>
            </w:tcBorders>
            <w:vAlign w:val="center"/>
          </w:tcPr>
          <w:p w14:paraId="4277DAF0" w14:textId="77777777" w:rsidR="003561D2" w:rsidRPr="003F07FD" w:rsidRDefault="003561D2" w:rsidP="00F555E9">
            <w:pPr>
              <w:pStyle w:val="TableBody"/>
            </w:pPr>
            <w:r w:rsidRPr="003F07FD">
              <w:t>18</w:t>
            </w:r>
          </w:p>
        </w:tc>
        <w:tc>
          <w:tcPr>
            <w:tcW w:w="1008" w:type="dxa"/>
            <w:tcBorders>
              <w:top w:val="nil"/>
              <w:left w:val="nil"/>
              <w:bottom w:val="nil"/>
              <w:right w:val="nil"/>
            </w:tcBorders>
            <w:vAlign w:val="center"/>
          </w:tcPr>
          <w:p w14:paraId="0B1711B7" w14:textId="77777777" w:rsidR="003561D2" w:rsidRPr="003F07FD" w:rsidRDefault="003561D2" w:rsidP="00F555E9">
            <w:pPr>
              <w:pStyle w:val="TableBody"/>
            </w:pPr>
            <w:r w:rsidRPr="003F07FD">
              <w:t>72</w:t>
            </w:r>
          </w:p>
        </w:tc>
      </w:tr>
      <w:tr w:rsidR="003561D2" w14:paraId="5FA08433" w14:textId="77777777" w:rsidTr="00F555E9">
        <w:tc>
          <w:tcPr>
            <w:tcW w:w="2252" w:type="dxa"/>
            <w:vMerge/>
            <w:tcBorders>
              <w:left w:val="nil"/>
              <w:right w:val="nil"/>
            </w:tcBorders>
            <w:vAlign w:val="center"/>
          </w:tcPr>
          <w:p w14:paraId="5B442AF0" w14:textId="77777777" w:rsidR="003561D2" w:rsidRPr="003F07FD" w:rsidRDefault="003561D2" w:rsidP="00F555E9">
            <w:pPr>
              <w:pStyle w:val="TableBody"/>
            </w:pPr>
          </w:p>
        </w:tc>
        <w:tc>
          <w:tcPr>
            <w:tcW w:w="1170" w:type="dxa"/>
            <w:vMerge/>
            <w:tcBorders>
              <w:top w:val="nil"/>
              <w:left w:val="nil"/>
              <w:bottom w:val="nil"/>
              <w:right w:val="nil"/>
            </w:tcBorders>
            <w:vAlign w:val="center"/>
          </w:tcPr>
          <w:p w14:paraId="61302A7A" w14:textId="77777777" w:rsidR="003561D2" w:rsidRPr="003F07FD" w:rsidRDefault="003561D2" w:rsidP="00F555E9">
            <w:pPr>
              <w:pStyle w:val="TableBody"/>
            </w:pPr>
          </w:p>
        </w:tc>
        <w:tc>
          <w:tcPr>
            <w:tcW w:w="1440" w:type="dxa"/>
            <w:tcBorders>
              <w:top w:val="nil"/>
              <w:left w:val="nil"/>
              <w:bottom w:val="nil"/>
              <w:right w:val="nil"/>
            </w:tcBorders>
            <w:vAlign w:val="center"/>
          </w:tcPr>
          <w:p w14:paraId="0FDA7CBD" w14:textId="77777777" w:rsidR="003561D2" w:rsidRPr="003F07FD" w:rsidRDefault="003561D2" w:rsidP="00F555E9">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4BF02026" w14:textId="77777777" w:rsidR="003561D2" w:rsidRPr="003F07FD" w:rsidRDefault="003561D2" w:rsidP="00F555E9">
            <w:pPr>
              <w:pStyle w:val="TableBody"/>
            </w:pPr>
            <w:r w:rsidRPr="003F07FD">
              <w:t>2</w:t>
            </w:r>
          </w:p>
        </w:tc>
        <w:tc>
          <w:tcPr>
            <w:tcW w:w="772" w:type="dxa"/>
            <w:tcBorders>
              <w:top w:val="nil"/>
              <w:left w:val="nil"/>
              <w:bottom w:val="nil"/>
              <w:right w:val="nil"/>
            </w:tcBorders>
            <w:vAlign w:val="center"/>
          </w:tcPr>
          <w:p w14:paraId="560E2234" w14:textId="77777777" w:rsidR="003561D2" w:rsidRPr="003F07FD" w:rsidRDefault="003561D2" w:rsidP="00F555E9">
            <w:pPr>
              <w:pStyle w:val="TableBody"/>
            </w:pPr>
            <w:r w:rsidRPr="003F07FD">
              <w:t>9</w:t>
            </w:r>
          </w:p>
        </w:tc>
        <w:tc>
          <w:tcPr>
            <w:tcW w:w="1008" w:type="dxa"/>
            <w:tcBorders>
              <w:top w:val="nil"/>
              <w:left w:val="nil"/>
              <w:bottom w:val="nil"/>
              <w:right w:val="nil"/>
            </w:tcBorders>
            <w:vAlign w:val="center"/>
          </w:tcPr>
          <w:p w14:paraId="7742FAE8" w14:textId="77777777" w:rsidR="003561D2" w:rsidRPr="003F07FD" w:rsidRDefault="003561D2" w:rsidP="00F555E9">
            <w:pPr>
              <w:pStyle w:val="TableBody"/>
            </w:pPr>
            <w:r w:rsidRPr="003F07FD">
              <w:t>36</w:t>
            </w:r>
          </w:p>
        </w:tc>
      </w:tr>
      <w:tr w:rsidR="003561D2" w14:paraId="4AB0B87F" w14:textId="77777777" w:rsidTr="00F555E9">
        <w:tc>
          <w:tcPr>
            <w:tcW w:w="2252" w:type="dxa"/>
            <w:vMerge/>
            <w:tcBorders>
              <w:left w:val="nil"/>
              <w:right w:val="nil"/>
            </w:tcBorders>
            <w:vAlign w:val="center"/>
          </w:tcPr>
          <w:p w14:paraId="2BFC845A" w14:textId="77777777" w:rsidR="003561D2" w:rsidRPr="003F07FD" w:rsidRDefault="003561D2" w:rsidP="00F555E9">
            <w:pPr>
              <w:pStyle w:val="TableBody"/>
            </w:pPr>
          </w:p>
        </w:tc>
        <w:tc>
          <w:tcPr>
            <w:tcW w:w="1170" w:type="dxa"/>
            <w:vMerge/>
            <w:tcBorders>
              <w:top w:val="nil"/>
              <w:left w:val="nil"/>
              <w:bottom w:val="dotted" w:sz="4" w:space="0" w:color="auto"/>
              <w:right w:val="nil"/>
            </w:tcBorders>
            <w:vAlign w:val="center"/>
          </w:tcPr>
          <w:p w14:paraId="116E32C9"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4B9F0470" w14:textId="77777777" w:rsidR="003561D2" w:rsidRPr="003F07FD" w:rsidRDefault="003561D2" w:rsidP="00F555E9">
            <w:pPr>
              <w:pStyle w:val="TableBody"/>
            </w:pPr>
            <w:r w:rsidRPr="003F07FD">
              <w:t>Umatilla Russet</w:t>
            </w:r>
          </w:p>
        </w:tc>
        <w:tc>
          <w:tcPr>
            <w:tcW w:w="990" w:type="dxa"/>
            <w:tcBorders>
              <w:top w:val="nil"/>
              <w:left w:val="nil"/>
              <w:bottom w:val="dotted" w:sz="4" w:space="0" w:color="auto"/>
              <w:right w:val="nil"/>
            </w:tcBorders>
            <w:vAlign w:val="center"/>
          </w:tcPr>
          <w:p w14:paraId="2E7A181A" w14:textId="77777777" w:rsidR="003561D2" w:rsidRPr="003F07FD" w:rsidRDefault="003561D2" w:rsidP="00F555E9">
            <w:pPr>
              <w:pStyle w:val="TableBody"/>
            </w:pPr>
            <w:r w:rsidRPr="003F07FD">
              <w:t>3</w:t>
            </w:r>
          </w:p>
        </w:tc>
        <w:tc>
          <w:tcPr>
            <w:tcW w:w="772" w:type="dxa"/>
            <w:tcBorders>
              <w:top w:val="nil"/>
              <w:left w:val="nil"/>
              <w:bottom w:val="dotted" w:sz="4" w:space="0" w:color="auto"/>
              <w:right w:val="nil"/>
            </w:tcBorders>
            <w:vAlign w:val="center"/>
          </w:tcPr>
          <w:p w14:paraId="1CFB6800" w14:textId="77777777" w:rsidR="003561D2" w:rsidRPr="003F07FD" w:rsidRDefault="003561D2" w:rsidP="00F555E9">
            <w:pPr>
              <w:pStyle w:val="TableBody"/>
            </w:pPr>
            <w:r w:rsidRPr="003F07FD">
              <w:t>14</w:t>
            </w:r>
          </w:p>
        </w:tc>
        <w:tc>
          <w:tcPr>
            <w:tcW w:w="1008" w:type="dxa"/>
            <w:tcBorders>
              <w:top w:val="nil"/>
              <w:left w:val="nil"/>
              <w:bottom w:val="dotted" w:sz="4" w:space="0" w:color="auto"/>
              <w:right w:val="nil"/>
            </w:tcBorders>
            <w:vAlign w:val="center"/>
          </w:tcPr>
          <w:p w14:paraId="73D19792" w14:textId="77777777" w:rsidR="003561D2" w:rsidRPr="003F07FD" w:rsidRDefault="003561D2" w:rsidP="00F555E9">
            <w:pPr>
              <w:pStyle w:val="TableBody"/>
            </w:pPr>
            <w:r w:rsidRPr="003F07FD">
              <w:t>56</w:t>
            </w:r>
          </w:p>
        </w:tc>
      </w:tr>
      <w:tr w:rsidR="003561D2" w14:paraId="638BBA7D" w14:textId="77777777" w:rsidTr="00F555E9">
        <w:tc>
          <w:tcPr>
            <w:tcW w:w="2252" w:type="dxa"/>
            <w:vMerge/>
            <w:tcBorders>
              <w:left w:val="nil"/>
              <w:right w:val="nil"/>
            </w:tcBorders>
            <w:vAlign w:val="center"/>
          </w:tcPr>
          <w:p w14:paraId="78A2AEBC" w14:textId="77777777" w:rsidR="003561D2" w:rsidRPr="003F07FD" w:rsidRDefault="003561D2" w:rsidP="00F555E9">
            <w:pPr>
              <w:pStyle w:val="TableBody"/>
            </w:pPr>
          </w:p>
        </w:tc>
        <w:tc>
          <w:tcPr>
            <w:tcW w:w="1170" w:type="dxa"/>
            <w:vMerge w:val="restart"/>
            <w:tcBorders>
              <w:top w:val="dotted" w:sz="4" w:space="0" w:color="auto"/>
              <w:left w:val="nil"/>
              <w:right w:val="nil"/>
            </w:tcBorders>
            <w:vAlign w:val="center"/>
          </w:tcPr>
          <w:p w14:paraId="141650E5" w14:textId="77777777" w:rsidR="003561D2" w:rsidRPr="003F07FD" w:rsidRDefault="003561D2" w:rsidP="00F555E9">
            <w:pPr>
              <w:pStyle w:val="TableBody"/>
            </w:pPr>
            <w:r w:rsidRPr="003F07FD">
              <w:t>Canada</w:t>
            </w:r>
          </w:p>
        </w:tc>
        <w:tc>
          <w:tcPr>
            <w:tcW w:w="1440" w:type="dxa"/>
            <w:tcBorders>
              <w:top w:val="dotted" w:sz="4" w:space="0" w:color="auto"/>
              <w:left w:val="nil"/>
              <w:bottom w:val="nil"/>
              <w:right w:val="nil"/>
            </w:tcBorders>
            <w:vAlign w:val="center"/>
          </w:tcPr>
          <w:p w14:paraId="372A1890" w14:textId="77777777" w:rsidR="003561D2" w:rsidRPr="003F07FD" w:rsidRDefault="003561D2" w:rsidP="00F555E9">
            <w:pPr>
              <w:pStyle w:val="TableBody"/>
            </w:pPr>
            <w:r w:rsidRPr="003F07FD">
              <w:t>Russet Burbank</w:t>
            </w:r>
          </w:p>
        </w:tc>
        <w:tc>
          <w:tcPr>
            <w:tcW w:w="990" w:type="dxa"/>
            <w:tcBorders>
              <w:top w:val="dotted" w:sz="4" w:space="0" w:color="auto"/>
              <w:left w:val="nil"/>
              <w:bottom w:val="nil"/>
              <w:right w:val="nil"/>
            </w:tcBorders>
            <w:vAlign w:val="center"/>
          </w:tcPr>
          <w:p w14:paraId="64FD2F11" w14:textId="77777777" w:rsidR="003561D2" w:rsidRPr="003F07FD" w:rsidRDefault="003561D2" w:rsidP="00F555E9">
            <w:pPr>
              <w:pStyle w:val="TableBody"/>
            </w:pPr>
            <w:r w:rsidRPr="003F07FD">
              <w:t>4</w:t>
            </w:r>
          </w:p>
        </w:tc>
        <w:tc>
          <w:tcPr>
            <w:tcW w:w="772" w:type="dxa"/>
            <w:tcBorders>
              <w:top w:val="dotted" w:sz="4" w:space="0" w:color="auto"/>
              <w:left w:val="nil"/>
              <w:bottom w:val="nil"/>
              <w:right w:val="nil"/>
            </w:tcBorders>
            <w:vAlign w:val="center"/>
          </w:tcPr>
          <w:p w14:paraId="60038873" w14:textId="77777777" w:rsidR="003561D2" w:rsidRPr="003F07FD" w:rsidRDefault="003561D2" w:rsidP="00F555E9">
            <w:pPr>
              <w:pStyle w:val="TableBody"/>
            </w:pPr>
            <w:r w:rsidRPr="003F07FD">
              <w:t>30</w:t>
            </w:r>
          </w:p>
        </w:tc>
        <w:tc>
          <w:tcPr>
            <w:tcW w:w="1008" w:type="dxa"/>
            <w:tcBorders>
              <w:top w:val="dotted" w:sz="4" w:space="0" w:color="auto"/>
              <w:left w:val="nil"/>
              <w:bottom w:val="nil"/>
              <w:right w:val="nil"/>
            </w:tcBorders>
            <w:vAlign w:val="center"/>
          </w:tcPr>
          <w:p w14:paraId="0296857D" w14:textId="77777777" w:rsidR="003561D2" w:rsidRPr="003F07FD" w:rsidRDefault="003561D2" w:rsidP="00F555E9">
            <w:pPr>
              <w:pStyle w:val="TableBody"/>
            </w:pPr>
            <w:r w:rsidRPr="003F07FD">
              <w:t>1</w:t>
            </w:r>
            <w:r>
              <w:t>04</w:t>
            </w:r>
          </w:p>
        </w:tc>
      </w:tr>
      <w:tr w:rsidR="003561D2" w14:paraId="1BDBC018" w14:textId="77777777" w:rsidTr="00F555E9">
        <w:tc>
          <w:tcPr>
            <w:tcW w:w="2252" w:type="dxa"/>
            <w:vMerge/>
            <w:tcBorders>
              <w:left w:val="nil"/>
              <w:bottom w:val="dotted" w:sz="4" w:space="0" w:color="auto"/>
              <w:right w:val="nil"/>
            </w:tcBorders>
            <w:vAlign w:val="center"/>
          </w:tcPr>
          <w:p w14:paraId="027E4274" w14:textId="77777777" w:rsidR="003561D2" w:rsidRPr="003F07FD" w:rsidRDefault="003561D2" w:rsidP="00F555E9">
            <w:pPr>
              <w:pStyle w:val="TableBody"/>
            </w:pPr>
          </w:p>
        </w:tc>
        <w:tc>
          <w:tcPr>
            <w:tcW w:w="1170" w:type="dxa"/>
            <w:vMerge/>
            <w:tcBorders>
              <w:left w:val="nil"/>
              <w:bottom w:val="dotted" w:sz="4" w:space="0" w:color="auto"/>
              <w:right w:val="nil"/>
            </w:tcBorders>
            <w:vAlign w:val="center"/>
          </w:tcPr>
          <w:p w14:paraId="40C81BFB" w14:textId="77777777" w:rsidR="003561D2" w:rsidRPr="003F07FD" w:rsidRDefault="003561D2" w:rsidP="00F555E9">
            <w:pPr>
              <w:pStyle w:val="TableBody"/>
            </w:pPr>
          </w:p>
        </w:tc>
        <w:tc>
          <w:tcPr>
            <w:tcW w:w="1440" w:type="dxa"/>
            <w:tcBorders>
              <w:top w:val="nil"/>
              <w:left w:val="nil"/>
              <w:bottom w:val="dotted" w:sz="4" w:space="0" w:color="auto"/>
              <w:right w:val="nil"/>
            </w:tcBorders>
            <w:vAlign w:val="center"/>
          </w:tcPr>
          <w:p w14:paraId="57E63CBC" w14:textId="77777777" w:rsidR="003561D2" w:rsidRPr="003F07FD" w:rsidRDefault="003561D2" w:rsidP="00F555E9">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36B4CCE4" w14:textId="77777777" w:rsidR="003561D2" w:rsidRPr="003F07FD" w:rsidRDefault="003561D2" w:rsidP="00F555E9">
            <w:pPr>
              <w:pStyle w:val="TableBody"/>
            </w:pPr>
            <w:r w:rsidRPr="003F07FD">
              <w:t>4</w:t>
            </w:r>
          </w:p>
        </w:tc>
        <w:tc>
          <w:tcPr>
            <w:tcW w:w="772" w:type="dxa"/>
            <w:tcBorders>
              <w:top w:val="nil"/>
              <w:left w:val="nil"/>
              <w:bottom w:val="dotted" w:sz="4" w:space="0" w:color="auto"/>
              <w:right w:val="nil"/>
            </w:tcBorders>
            <w:vAlign w:val="center"/>
          </w:tcPr>
          <w:p w14:paraId="51252370" w14:textId="77777777" w:rsidR="003561D2" w:rsidRPr="003F07FD" w:rsidRDefault="003561D2" w:rsidP="00F555E9">
            <w:pPr>
              <w:pStyle w:val="TableBody"/>
            </w:pPr>
            <w:r w:rsidRPr="003F07FD">
              <w:t>30</w:t>
            </w:r>
          </w:p>
        </w:tc>
        <w:tc>
          <w:tcPr>
            <w:tcW w:w="1008" w:type="dxa"/>
            <w:tcBorders>
              <w:top w:val="nil"/>
              <w:left w:val="nil"/>
              <w:bottom w:val="dotted" w:sz="4" w:space="0" w:color="auto"/>
              <w:right w:val="nil"/>
            </w:tcBorders>
            <w:vAlign w:val="center"/>
          </w:tcPr>
          <w:p w14:paraId="18CD6D03" w14:textId="77777777" w:rsidR="003561D2" w:rsidRPr="003F07FD" w:rsidRDefault="003561D2" w:rsidP="00F555E9">
            <w:pPr>
              <w:pStyle w:val="TableBody"/>
            </w:pPr>
            <w:r w:rsidRPr="003F07FD">
              <w:t>1</w:t>
            </w:r>
            <w:r>
              <w:t>05</w:t>
            </w:r>
          </w:p>
        </w:tc>
      </w:tr>
      <w:tr w:rsidR="003561D2" w14:paraId="02025DC4" w14:textId="77777777" w:rsidTr="00F555E9">
        <w:tc>
          <w:tcPr>
            <w:tcW w:w="2252" w:type="dxa"/>
            <w:vMerge w:val="restart"/>
            <w:tcBorders>
              <w:top w:val="dotted" w:sz="4" w:space="0" w:color="auto"/>
              <w:left w:val="nil"/>
              <w:right w:val="nil"/>
            </w:tcBorders>
            <w:vAlign w:val="center"/>
          </w:tcPr>
          <w:p w14:paraId="58650E71" w14:textId="77777777" w:rsidR="003561D2" w:rsidRPr="003F07FD" w:rsidRDefault="003561D2" w:rsidP="00F555E9">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37E7E7F5" w14:textId="77777777" w:rsidR="003561D2" w:rsidRPr="003F07FD" w:rsidRDefault="003561D2" w:rsidP="00F555E9">
            <w:pPr>
              <w:pStyle w:val="TableBody"/>
            </w:pPr>
            <w:r w:rsidRPr="003F07FD">
              <w:t>Belgium</w:t>
            </w:r>
          </w:p>
        </w:tc>
        <w:tc>
          <w:tcPr>
            <w:tcW w:w="1440" w:type="dxa"/>
            <w:tcBorders>
              <w:top w:val="dotted" w:sz="4" w:space="0" w:color="auto"/>
              <w:left w:val="nil"/>
              <w:bottom w:val="nil"/>
              <w:right w:val="nil"/>
            </w:tcBorders>
            <w:vAlign w:val="center"/>
          </w:tcPr>
          <w:p w14:paraId="56BA72DA" w14:textId="77777777" w:rsidR="003561D2" w:rsidRPr="003F07FD" w:rsidRDefault="003561D2" w:rsidP="00F555E9">
            <w:pPr>
              <w:pStyle w:val="TableBody"/>
            </w:pPr>
            <w:r w:rsidRPr="003F07FD">
              <w:t>Bintje</w:t>
            </w:r>
          </w:p>
        </w:tc>
        <w:tc>
          <w:tcPr>
            <w:tcW w:w="990" w:type="dxa"/>
            <w:tcBorders>
              <w:top w:val="dotted" w:sz="4" w:space="0" w:color="auto"/>
              <w:left w:val="nil"/>
              <w:bottom w:val="nil"/>
              <w:right w:val="nil"/>
            </w:tcBorders>
            <w:vAlign w:val="center"/>
          </w:tcPr>
          <w:p w14:paraId="49D4EEA9" w14:textId="77777777" w:rsidR="003561D2" w:rsidRPr="003F07FD" w:rsidRDefault="003561D2" w:rsidP="00F555E9">
            <w:pPr>
              <w:pStyle w:val="TableBody"/>
            </w:pPr>
            <w:r w:rsidRPr="003F07FD">
              <w:t>17</w:t>
            </w:r>
          </w:p>
        </w:tc>
        <w:tc>
          <w:tcPr>
            <w:tcW w:w="772" w:type="dxa"/>
            <w:tcBorders>
              <w:top w:val="dotted" w:sz="4" w:space="0" w:color="auto"/>
              <w:left w:val="nil"/>
              <w:bottom w:val="nil"/>
              <w:right w:val="nil"/>
            </w:tcBorders>
            <w:vAlign w:val="center"/>
          </w:tcPr>
          <w:p w14:paraId="08D49E97" w14:textId="77777777" w:rsidR="003561D2" w:rsidRPr="003F07FD" w:rsidRDefault="003561D2" w:rsidP="00F555E9">
            <w:pPr>
              <w:pStyle w:val="TableBody"/>
            </w:pPr>
            <w:r w:rsidRPr="003F07FD">
              <w:t>49</w:t>
            </w:r>
          </w:p>
        </w:tc>
        <w:tc>
          <w:tcPr>
            <w:tcW w:w="1008" w:type="dxa"/>
            <w:tcBorders>
              <w:top w:val="dotted" w:sz="4" w:space="0" w:color="auto"/>
              <w:left w:val="nil"/>
              <w:bottom w:val="nil"/>
              <w:right w:val="nil"/>
            </w:tcBorders>
            <w:vAlign w:val="center"/>
          </w:tcPr>
          <w:p w14:paraId="5FD4CE7C" w14:textId="77777777" w:rsidR="003561D2" w:rsidRPr="003F07FD" w:rsidRDefault="003561D2" w:rsidP="00F555E9">
            <w:pPr>
              <w:pStyle w:val="TableBody"/>
            </w:pPr>
            <w:r w:rsidRPr="003F07FD">
              <w:t>238</w:t>
            </w:r>
          </w:p>
        </w:tc>
      </w:tr>
      <w:tr w:rsidR="003561D2" w14:paraId="5264BA0E" w14:textId="77777777" w:rsidTr="00F555E9">
        <w:tc>
          <w:tcPr>
            <w:tcW w:w="2252" w:type="dxa"/>
            <w:vMerge/>
            <w:tcBorders>
              <w:left w:val="nil"/>
              <w:bottom w:val="single" w:sz="4" w:space="0" w:color="auto"/>
              <w:right w:val="nil"/>
            </w:tcBorders>
            <w:vAlign w:val="center"/>
          </w:tcPr>
          <w:p w14:paraId="2FD3DF34" w14:textId="77777777" w:rsidR="003561D2" w:rsidRPr="003F07FD" w:rsidRDefault="003561D2" w:rsidP="00F555E9">
            <w:pPr>
              <w:pStyle w:val="TableBody"/>
            </w:pPr>
          </w:p>
        </w:tc>
        <w:tc>
          <w:tcPr>
            <w:tcW w:w="1170" w:type="dxa"/>
            <w:vMerge/>
            <w:tcBorders>
              <w:left w:val="nil"/>
              <w:bottom w:val="single" w:sz="4" w:space="0" w:color="auto"/>
              <w:right w:val="nil"/>
            </w:tcBorders>
            <w:vAlign w:val="center"/>
          </w:tcPr>
          <w:p w14:paraId="6E268DCE" w14:textId="77777777" w:rsidR="003561D2" w:rsidRPr="003F07FD" w:rsidRDefault="003561D2" w:rsidP="00F555E9">
            <w:pPr>
              <w:pStyle w:val="TableBody"/>
            </w:pPr>
          </w:p>
        </w:tc>
        <w:tc>
          <w:tcPr>
            <w:tcW w:w="1440" w:type="dxa"/>
            <w:tcBorders>
              <w:top w:val="nil"/>
              <w:left w:val="nil"/>
              <w:bottom w:val="single" w:sz="4" w:space="0" w:color="auto"/>
              <w:right w:val="nil"/>
            </w:tcBorders>
            <w:vAlign w:val="center"/>
          </w:tcPr>
          <w:p w14:paraId="581B065B" w14:textId="77777777" w:rsidR="003561D2" w:rsidRPr="003F07FD" w:rsidRDefault="003561D2" w:rsidP="00F555E9">
            <w:pPr>
              <w:pStyle w:val="TableBody"/>
            </w:pPr>
            <w:r w:rsidRPr="003F07FD">
              <w:t>Charlotte</w:t>
            </w:r>
          </w:p>
        </w:tc>
        <w:tc>
          <w:tcPr>
            <w:tcW w:w="990" w:type="dxa"/>
            <w:tcBorders>
              <w:top w:val="nil"/>
              <w:left w:val="nil"/>
              <w:bottom w:val="single" w:sz="4" w:space="0" w:color="auto"/>
              <w:right w:val="nil"/>
            </w:tcBorders>
            <w:vAlign w:val="center"/>
          </w:tcPr>
          <w:p w14:paraId="1FCFA7E7" w14:textId="77777777" w:rsidR="003561D2" w:rsidRPr="003F07FD" w:rsidRDefault="003561D2" w:rsidP="00F555E9">
            <w:pPr>
              <w:pStyle w:val="TableBody"/>
            </w:pPr>
            <w:r w:rsidRPr="003F07FD">
              <w:t>7</w:t>
            </w:r>
          </w:p>
        </w:tc>
        <w:tc>
          <w:tcPr>
            <w:tcW w:w="772" w:type="dxa"/>
            <w:tcBorders>
              <w:top w:val="nil"/>
              <w:left w:val="nil"/>
              <w:bottom w:val="single" w:sz="4" w:space="0" w:color="auto"/>
              <w:right w:val="nil"/>
            </w:tcBorders>
            <w:vAlign w:val="center"/>
          </w:tcPr>
          <w:p w14:paraId="7C691065" w14:textId="77777777" w:rsidR="003561D2" w:rsidRPr="003F07FD" w:rsidRDefault="003561D2" w:rsidP="00F555E9">
            <w:pPr>
              <w:pStyle w:val="TableBody"/>
            </w:pPr>
            <w:r w:rsidRPr="003F07FD">
              <w:t>24</w:t>
            </w:r>
          </w:p>
        </w:tc>
        <w:tc>
          <w:tcPr>
            <w:tcW w:w="1008" w:type="dxa"/>
            <w:tcBorders>
              <w:top w:val="nil"/>
              <w:left w:val="nil"/>
              <w:bottom w:val="single" w:sz="4" w:space="0" w:color="auto"/>
              <w:right w:val="nil"/>
            </w:tcBorders>
            <w:vAlign w:val="center"/>
          </w:tcPr>
          <w:p w14:paraId="65A6FDD5" w14:textId="77777777" w:rsidR="003561D2" w:rsidRPr="003F07FD" w:rsidRDefault="003561D2" w:rsidP="00F555E9">
            <w:pPr>
              <w:pStyle w:val="TableBody"/>
            </w:pPr>
            <w:r w:rsidRPr="003F07FD">
              <w:t>114</w:t>
            </w:r>
          </w:p>
        </w:tc>
      </w:tr>
    </w:tbl>
    <w:p w14:paraId="7D429794" w14:textId="77777777" w:rsidR="003561D2" w:rsidRDefault="003561D2" w:rsidP="003561D2"/>
    <w:p w14:paraId="7EBE0990" w14:textId="77777777" w:rsidR="003561D2" w:rsidRDefault="003561D2" w:rsidP="003561D2"/>
    <w:p w14:paraId="5B81E2CE" w14:textId="77777777" w:rsidR="003561D2" w:rsidRPr="00550682"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3561D2" w:rsidRPr="00E9655F" w14:paraId="53F8F3D4" w14:textId="77777777" w:rsidTr="00F555E9">
        <w:trPr>
          <w:trHeight w:val="288"/>
        </w:trPr>
        <w:tc>
          <w:tcPr>
            <w:tcW w:w="7920" w:type="dxa"/>
            <w:gridSpan w:val="3"/>
            <w:tcBorders>
              <w:top w:val="nil"/>
              <w:left w:val="nil"/>
              <w:bottom w:val="single" w:sz="4" w:space="0" w:color="auto"/>
              <w:right w:val="nil"/>
            </w:tcBorders>
            <w:vAlign w:val="center"/>
          </w:tcPr>
          <w:p w14:paraId="20E6DEAA" w14:textId="4D1DB177" w:rsidR="003561D2" w:rsidRPr="00E25FB6" w:rsidRDefault="003561D2" w:rsidP="00F555E9">
            <w:pPr>
              <w:pStyle w:val="TableCaption"/>
              <w:jc w:val="left"/>
              <w:rPr>
                <w:bCs/>
              </w:rPr>
            </w:pPr>
            <w:bookmarkStart w:id="229" w:name="_Ref78279915"/>
            <w:bookmarkStart w:id="230" w:name="_Toc78909887"/>
            <w:bookmarkStart w:id="231" w:name="_Toc80706203"/>
            <w:r w:rsidRPr="00550682">
              <w:rPr>
                <w:bCs/>
              </w:rPr>
              <w:t xml:space="preserve">Table </w:t>
            </w:r>
            <w:r w:rsidRPr="00550682">
              <w:rPr>
                <w:bCs/>
              </w:rPr>
              <w:fldChar w:fldCharType="begin"/>
            </w:r>
            <w:r w:rsidRPr="00550682">
              <w:rPr>
                <w:bCs/>
              </w:rPr>
              <w:instrText xml:space="preserve"> SEQ Table \* ARABIC</w:instrText>
            </w:r>
            <w:r>
              <w:rPr>
                <w:bCs/>
              </w:rPr>
              <w:instrText xml:space="preserve"> </w:instrText>
            </w:r>
            <w:r w:rsidRPr="00FB4D94">
              <w:rPr>
                <w:bCs/>
              </w:rPr>
              <w:instrText>\s 1</w:instrText>
            </w:r>
            <w:r w:rsidRPr="00550682">
              <w:rPr>
                <w:bCs/>
              </w:rPr>
              <w:instrText xml:space="preserve"> </w:instrText>
            </w:r>
            <w:r w:rsidRPr="00550682">
              <w:rPr>
                <w:bCs/>
              </w:rPr>
              <w:fldChar w:fldCharType="separate"/>
            </w:r>
            <w:r>
              <w:rPr>
                <w:bCs/>
                <w:noProof/>
              </w:rPr>
              <w:t>2</w:t>
            </w:r>
            <w:r w:rsidRPr="00550682">
              <w:rPr>
                <w:bCs/>
              </w:rPr>
              <w:fldChar w:fldCharType="end"/>
            </w:r>
            <w:bookmarkEnd w:id="229"/>
            <w:r w:rsidRPr="00550682">
              <w:rPr>
                <w:bCs/>
              </w:rPr>
              <w:t>.</w:t>
            </w:r>
            <w:r w:rsidRPr="00B34899">
              <w:rPr>
                <w:b w:val="0"/>
                <w:bCs/>
              </w:rPr>
              <w:t xml:space="preserve"> Summary of newly reported experimental small-plot trials in Minnesota, USA</w:t>
            </w:r>
            <w:r>
              <w:rPr>
                <w:b w:val="0"/>
                <w:bCs/>
              </w:rPr>
              <w:t>.</w:t>
            </w:r>
            <w:bookmarkEnd w:id="230"/>
            <w:bookmarkEnd w:id="231"/>
          </w:p>
        </w:tc>
      </w:tr>
      <w:tr w:rsidR="003561D2" w:rsidRPr="00E9655F" w14:paraId="3443DC32" w14:textId="77777777" w:rsidTr="00F555E9">
        <w:trPr>
          <w:trHeight w:val="288"/>
        </w:trPr>
        <w:tc>
          <w:tcPr>
            <w:tcW w:w="1152" w:type="dxa"/>
            <w:tcBorders>
              <w:top w:val="single" w:sz="8" w:space="0" w:color="auto"/>
              <w:left w:val="nil"/>
              <w:bottom w:val="single" w:sz="4" w:space="0" w:color="auto"/>
              <w:right w:val="nil"/>
            </w:tcBorders>
            <w:vAlign w:val="center"/>
            <w:hideMark/>
          </w:tcPr>
          <w:p w14:paraId="10AEDE37" w14:textId="77777777" w:rsidR="003561D2" w:rsidRPr="00E25FB6" w:rsidRDefault="003561D2" w:rsidP="00F555E9">
            <w:pPr>
              <w:pStyle w:val="TableBody"/>
              <w:jc w:val="left"/>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F8FA16D" w14:textId="77777777" w:rsidR="003561D2" w:rsidRPr="00E25FB6" w:rsidRDefault="003561D2" w:rsidP="00F555E9">
            <w:pPr>
              <w:pStyle w:val="TableBody"/>
              <w:jc w:val="left"/>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643083F9" w14:textId="77777777" w:rsidR="003561D2" w:rsidRPr="00E25FB6" w:rsidRDefault="003561D2" w:rsidP="00F555E9">
            <w:pPr>
              <w:pStyle w:val="TableBody"/>
              <w:jc w:val="left"/>
              <w:rPr>
                <w:b/>
                <w:bCs/>
              </w:rPr>
            </w:pPr>
            <w:r w:rsidRPr="00E25FB6">
              <w:rPr>
                <w:b/>
                <w:bCs/>
              </w:rPr>
              <w:t>Reference</w:t>
            </w:r>
          </w:p>
        </w:tc>
      </w:tr>
      <w:tr w:rsidR="003561D2" w:rsidRPr="00E9655F" w14:paraId="4978B737" w14:textId="77777777" w:rsidTr="00F555E9">
        <w:trPr>
          <w:trHeight w:val="360"/>
        </w:trPr>
        <w:tc>
          <w:tcPr>
            <w:tcW w:w="1152" w:type="dxa"/>
            <w:tcBorders>
              <w:top w:val="single" w:sz="4" w:space="0" w:color="auto"/>
              <w:left w:val="nil"/>
              <w:bottom w:val="dotted" w:sz="4" w:space="0" w:color="auto"/>
              <w:right w:val="nil"/>
            </w:tcBorders>
            <w:vAlign w:val="center"/>
            <w:hideMark/>
          </w:tcPr>
          <w:p w14:paraId="2A6343DB" w14:textId="77777777" w:rsidR="003561D2" w:rsidRPr="00E9655F" w:rsidRDefault="003561D2" w:rsidP="00F555E9">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3D2EEC4B" w14:textId="77777777" w:rsidR="003561D2" w:rsidRPr="00E9655F" w:rsidRDefault="003561D2" w:rsidP="00F555E9">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4C2BDAE1" w14:textId="6DE0A33F" w:rsidR="003561D2" w:rsidRPr="00E9655F" w:rsidRDefault="003561D2" w:rsidP="00F555E9">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 </w:instrText>
            </w:r>
            <w:r w:rsidR="00372AF9">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372AF9">
              <w:instrText xml:space="preserve"> ADDIN EN.CITE.DATA </w:instrText>
            </w:r>
            <w:r w:rsidR="00372AF9">
              <w:fldChar w:fldCharType="end"/>
            </w:r>
            <w:r w:rsidRPr="00E9655F">
              <w:fldChar w:fldCharType="separate"/>
            </w:r>
            <w:r w:rsidR="00372AF9">
              <w:rPr>
                <w:noProof/>
              </w:rPr>
              <w:t>Errebhi et al. (1998); Rosen et al. (1992); Rosen et al. (1993)</w:t>
            </w:r>
            <w:r w:rsidRPr="00E9655F">
              <w:fldChar w:fldCharType="end"/>
            </w:r>
          </w:p>
        </w:tc>
      </w:tr>
      <w:tr w:rsidR="003561D2" w:rsidRPr="00E9655F" w14:paraId="0971B6A5" w14:textId="77777777" w:rsidTr="00F555E9">
        <w:trPr>
          <w:trHeight w:val="360"/>
        </w:trPr>
        <w:tc>
          <w:tcPr>
            <w:tcW w:w="1152" w:type="dxa"/>
            <w:tcBorders>
              <w:top w:val="dotted" w:sz="4" w:space="0" w:color="auto"/>
              <w:left w:val="nil"/>
              <w:bottom w:val="dotted" w:sz="4" w:space="0" w:color="auto"/>
              <w:right w:val="nil"/>
            </w:tcBorders>
            <w:vAlign w:val="center"/>
          </w:tcPr>
          <w:p w14:paraId="37198BC7" w14:textId="77777777" w:rsidR="003561D2" w:rsidRPr="00E9655F" w:rsidRDefault="003561D2" w:rsidP="00F555E9">
            <w:pPr>
              <w:pStyle w:val="TableBody"/>
            </w:pPr>
            <w:r w:rsidRPr="00E9655F">
              <w:t>MN-2</w:t>
            </w:r>
          </w:p>
        </w:tc>
        <w:tc>
          <w:tcPr>
            <w:tcW w:w="1296" w:type="dxa"/>
            <w:tcBorders>
              <w:top w:val="dotted" w:sz="4" w:space="0" w:color="auto"/>
              <w:left w:val="nil"/>
              <w:bottom w:val="dotted" w:sz="4" w:space="0" w:color="auto"/>
              <w:right w:val="nil"/>
            </w:tcBorders>
            <w:vAlign w:val="center"/>
          </w:tcPr>
          <w:p w14:paraId="6A14201E" w14:textId="77777777" w:rsidR="003561D2" w:rsidRPr="00E9655F" w:rsidRDefault="003561D2" w:rsidP="00F555E9">
            <w:pPr>
              <w:pStyle w:val="TableBody"/>
            </w:pPr>
            <w:r w:rsidRPr="00E9655F">
              <w:t>2014-2015</w:t>
            </w:r>
          </w:p>
        </w:tc>
        <w:tc>
          <w:tcPr>
            <w:tcW w:w="5472" w:type="dxa"/>
            <w:tcBorders>
              <w:top w:val="dotted" w:sz="4" w:space="0" w:color="auto"/>
              <w:left w:val="nil"/>
              <w:bottom w:val="dotted" w:sz="4" w:space="0" w:color="auto"/>
              <w:right w:val="nil"/>
            </w:tcBorders>
            <w:vAlign w:val="center"/>
          </w:tcPr>
          <w:p w14:paraId="2120FC09" w14:textId="77777777" w:rsidR="003561D2" w:rsidRPr="00E9655F" w:rsidRDefault="003561D2" w:rsidP="00F555E9">
            <w:pPr>
              <w:pStyle w:val="TableBody"/>
            </w:pPr>
            <w:r w:rsidRPr="00E9655F">
              <w:fldChar w:fldCharType="begin"/>
            </w:r>
            <w:r>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Pr>
                <w:noProof/>
              </w:rPr>
              <w:t>Sun (2017); Sun et al. (2019)</w:t>
            </w:r>
            <w:r w:rsidRPr="00E9655F">
              <w:fldChar w:fldCharType="end"/>
            </w:r>
          </w:p>
        </w:tc>
      </w:tr>
      <w:tr w:rsidR="003561D2" w:rsidRPr="00E9655F" w14:paraId="3E9687DC" w14:textId="77777777" w:rsidTr="00F555E9">
        <w:trPr>
          <w:trHeight w:val="360"/>
        </w:trPr>
        <w:tc>
          <w:tcPr>
            <w:tcW w:w="1152" w:type="dxa"/>
            <w:tcBorders>
              <w:top w:val="dotted" w:sz="4" w:space="0" w:color="auto"/>
              <w:left w:val="nil"/>
              <w:bottom w:val="dotted" w:sz="4" w:space="0" w:color="auto"/>
              <w:right w:val="nil"/>
            </w:tcBorders>
            <w:vAlign w:val="center"/>
          </w:tcPr>
          <w:p w14:paraId="6A789575" w14:textId="77777777" w:rsidR="003561D2" w:rsidRPr="00E9655F" w:rsidRDefault="003561D2" w:rsidP="00F555E9">
            <w:pPr>
              <w:pStyle w:val="TableBody"/>
            </w:pPr>
            <w:r w:rsidRPr="00E9655F">
              <w:t>MN-3</w:t>
            </w:r>
          </w:p>
        </w:tc>
        <w:tc>
          <w:tcPr>
            <w:tcW w:w="1296" w:type="dxa"/>
            <w:tcBorders>
              <w:top w:val="dotted" w:sz="4" w:space="0" w:color="auto"/>
              <w:left w:val="nil"/>
              <w:bottom w:val="dotted" w:sz="4" w:space="0" w:color="auto"/>
              <w:right w:val="nil"/>
            </w:tcBorders>
            <w:vAlign w:val="center"/>
          </w:tcPr>
          <w:p w14:paraId="2F0A8837" w14:textId="77777777" w:rsidR="003561D2" w:rsidRPr="00E9655F" w:rsidRDefault="003561D2" w:rsidP="00F555E9">
            <w:pPr>
              <w:pStyle w:val="TableBody"/>
            </w:pPr>
            <w:r w:rsidRPr="00E9655F">
              <w:t>2016</w:t>
            </w:r>
          </w:p>
        </w:tc>
        <w:tc>
          <w:tcPr>
            <w:tcW w:w="5472" w:type="dxa"/>
            <w:tcBorders>
              <w:top w:val="dotted" w:sz="4" w:space="0" w:color="auto"/>
              <w:left w:val="nil"/>
              <w:bottom w:val="dotted" w:sz="4" w:space="0" w:color="auto"/>
              <w:right w:val="nil"/>
            </w:tcBorders>
            <w:vAlign w:val="center"/>
          </w:tcPr>
          <w:p w14:paraId="4218703C" w14:textId="77777777" w:rsidR="003561D2" w:rsidRPr="00E9655F" w:rsidRDefault="003561D2" w:rsidP="00F555E9">
            <w:pPr>
              <w:pStyle w:val="TableBody"/>
            </w:pPr>
            <w:r w:rsidRPr="00E9655F">
              <w:fldChar w:fldCharType="begin"/>
            </w:r>
            <w:r>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Pr>
                <w:noProof/>
              </w:rPr>
              <w:t>Crants et al. (2017)</w:t>
            </w:r>
            <w:r w:rsidRPr="00E9655F">
              <w:fldChar w:fldCharType="end"/>
            </w:r>
          </w:p>
        </w:tc>
      </w:tr>
      <w:tr w:rsidR="003561D2" w:rsidRPr="00E9655F" w14:paraId="6B8E25E0" w14:textId="77777777" w:rsidTr="00F555E9">
        <w:trPr>
          <w:trHeight w:val="360"/>
        </w:trPr>
        <w:tc>
          <w:tcPr>
            <w:tcW w:w="1152" w:type="dxa"/>
            <w:tcBorders>
              <w:top w:val="dotted" w:sz="4" w:space="0" w:color="auto"/>
              <w:left w:val="nil"/>
              <w:bottom w:val="dotted" w:sz="4" w:space="0" w:color="auto"/>
              <w:right w:val="nil"/>
            </w:tcBorders>
            <w:vAlign w:val="center"/>
          </w:tcPr>
          <w:p w14:paraId="2FE6E980" w14:textId="77777777" w:rsidR="003561D2" w:rsidRPr="00E9655F" w:rsidRDefault="003561D2" w:rsidP="00F555E9">
            <w:pPr>
              <w:pStyle w:val="TableBody"/>
            </w:pPr>
            <w:r w:rsidRPr="00E9655F">
              <w:t>MN-4</w:t>
            </w:r>
          </w:p>
        </w:tc>
        <w:tc>
          <w:tcPr>
            <w:tcW w:w="1296" w:type="dxa"/>
            <w:tcBorders>
              <w:top w:val="dotted" w:sz="4" w:space="0" w:color="auto"/>
              <w:left w:val="nil"/>
              <w:bottom w:val="dotted" w:sz="4" w:space="0" w:color="auto"/>
              <w:right w:val="nil"/>
            </w:tcBorders>
            <w:vAlign w:val="center"/>
          </w:tcPr>
          <w:p w14:paraId="4898A087" w14:textId="77777777" w:rsidR="003561D2" w:rsidRPr="00E9655F" w:rsidRDefault="003561D2" w:rsidP="00F555E9">
            <w:pPr>
              <w:pStyle w:val="TableBody"/>
            </w:pPr>
            <w:r w:rsidRPr="00E9655F">
              <w:t>2018-2019</w:t>
            </w:r>
          </w:p>
        </w:tc>
        <w:tc>
          <w:tcPr>
            <w:tcW w:w="5472" w:type="dxa"/>
            <w:tcBorders>
              <w:top w:val="dotted" w:sz="4" w:space="0" w:color="auto"/>
              <w:left w:val="nil"/>
              <w:bottom w:val="dotted" w:sz="4" w:space="0" w:color="auto"/>
              <w:right w:val="nil"/>
            </w:tcBorders>
            <w:vAlign w:val="center"/>
          </w:tcPr>
          <w:p w14:paraId="22532A65" w14:textId="77777777" w:rsidR="003561D2" w:rsidRPr="00E9655F" w:rsidRDefault="003561D2" w:rsidP="00F555E9">
            <w:pPr>
              <w:pStyle w:val="TableBody"/>
            </w:pPr>
            <w:r w:rsidRPr="00E9655F">
              <w:fldChar w:fldCharType="begin"/>
            </w:r>
            <w:r>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Pr>
                <w:noProof/>
              </w:rPr>
              <w:t>Gupta and Rosen (2019); Gupta et al. (2020)</w:t>
            </w:r>
            <w:r w:rsidRPr="00E9655F">
              <w:fldChar w:fldCharType="end"/>
            </w:r>
          </w:p>
        </w:tc>
      </w:tr>
      <w:tr w:rsidR="003561D2" w:rsidRPr="00E9655F" w14:paraId="692FB538" w14:textId="77777777" w:rsidTr="00F555E9">
        <w:trPr>
          <w:trHeight w:val="360"/>
        </w:trPr>
        <w:tc>
          <w:tcPr>
            <w:tcW w:w="1152" w:type="dxa"/>
            <w:tcBorders>
              <w:top w:val="dotted" w:sz="4" w:space="0" w:color="auto"/>
              <w:left w:val="nil"/>
              <w:bottom w:val="dotted" w:sz="4" w:space="0" w:color="auto"/>
              <w:right w:val="nil"/>
            </w:tcBorders>
            <w:vAlign w:val="center"/>
            <w:hideMark/>
          </w:tcPr>
          <w:p w14:paraId="475003A0" w14:textId="77777777" w:rsidR="003561D2" w:rsidRPr="00E9655F" w:rsidRDefault="003561D2" w:rsidP="00F555E9">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63A7F7B3" w14:textId="77777777" w:rsidR="003561D2" w:rsidRPr="00E9655F" w:rsidRDefault="003561D2" w:rsidP="00F555E9">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3DD6816B" w14:textId="19AC81E3" w:rsidR="003561D2" w:rsidRPr="00E9655F" w:rsidRDefault="003561D2" w:rsidP="00F555E9">
            <w:pPr>
              <w:pStyle w:val="TableBody"/>
            </w:pPr>
            <w:r w:rsidRPr="00E9655F">
              <w:fldChar w:fldCharType="begin"/>
            </w:r>
            <w:r w:rsidR="00372AF9">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J. Bohman&lt;/author&gt;&lt;author&gt;Matt McNearney&lt;/author&gt;&lt;author&gt;James Crants&lt;/author&gt;&lt;author&gt;Carl J.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372AF9">
              <w:rPr>
                <w:noProof/>
              </w:rPr>
              <w:t>Bohman et al. (2020)</w:t>
            </w:r>
            <w:r w:rsidRPr="00E9655F">
              <w:fldChar w:fldCharType="end"/>
            </w:r>
          </w:p>
        </w:tc>
      </w:tr>
      <w:tr w:rsidR="003561D2" w:rsidRPr="00E9655F" w14:paraId="783C449F" w14:textId="77777777" w:rsidTr="00F555E9">
        <w:trPr>
          <w:trHeight w:val="360"/>
        </w:trPr>
        <w:tc>
          <w:tcPr>
            <w:tcW w:w="1152" w:type="dxa"/>
            <w:tcBorders>
              <w:top w:val="dotted" w:sz="4" w:space="0" w:color="auto"/>
              <w:left w:val="nil"/>
              <w:bottom w:val="single" w:sz="8" w:space="0" w:color="auto"/>
              <w:right w:val="nil"/>
            </w:tcBorders>
            <w:vAlign w:val="center"/>
          </w:tcPr>
          <w:p w14:paraId="66480CE5" w14:textId="77777777" w:rsidR="003561D2" w:rsidRPr="00E9655F" w:rsidRDefault="003561D2" w:rsidP="00F555E9">
            <w:pPr>
              <w:pStyle w:val="TableBody"/>
            </w:pPr>
            <w:r w:rsidRPr="00E9655F">
              <w:t>MN-6</w:t>
            </w:r>
          </w:p>
        </w:tc>
        <w:tc>
          <w:tcPr>
            <w:tcW w:w="1296" w:type="dxa"/>
            <w:tcBorders>
              <w:top w:val="dotted" w:sz="4" w:space="0" w:color="auto"/>
              <w:left w:val="nil"/>
              <w:bottom w:val="single" w:sz="8" w:space="0" w:color="auto"/>
              <w:right w:val="nil"/>
            </w:tcBorders>
            <w:vAlign w:val="center"/>
          </w:tcPr>
          <w:p w14:paraId="75238814" w14:textId="77777777" w:rsidR="003561D2" w:rsidRPr="00E9655F" w:rsidRDefault="003561D2" w:rsidP="00F555E9">
            <w:pPr>
              <w:pStyle w:val="TableBody"/>
            </w:pPr>
            <w:r w:rsidRPr="00E9655F">
              <w:t>2020</w:t>
            </w:r>
          </w:p>
        </w:tc>
        <w:tc>
          <w:tcPr>
            <w:tcW w:w="5472" w:type="dxa"/>
            <w:tcBorders>
              <w:top w:val="dotted" w:sz="4" w:space="0" w:color="auto"/>
              <w:left w:val="nil"/>
              <w:bottom w:val="single" w:sz="8" w:space="0" w:color="auto"/>
              <w:right w:val="nil"/>
            </w:tcBorders>
            <w:vAlign w:val="center"/>
          </w:tcPr>
          <w:p w14:paraId="6F284DC4" w14:textId="77777777" w:rsidR="003561D2" w:rsidRPr="00E9655F" w:rsidRDefault="003561D2" w:rsidP="00F555E9">
            <w:pPr>
              <w:pStyle w:val="TableBody"/>
            </w:pPr>
            <w:r w:rsidRPr="00E9655F">
              <w:fldChar w:fldCharType="begin"/>
            </w:r>
            <w:r>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Pr>
                <w:noProof/>
              </w:rPr>
              <w:t>Rosen et al. (2021)</w:t>
            </w:r>
            <w:r w:rsidRPr="00E9655F">
              <w:fldChar w:fldCharType="end"/>
            </w:r>
          </w:p>
        </w:tc>
      </w:tr>
    </w:tbl>
    <w:p w14:paraId="3B2181AC" w14:textId="77777777" w:rsidR="003561D2" w:rsidRDefault="003561D2" w:rsidP="003561D2"/>
    <w:p w14:paraId="0F786B58" w14:textId="77777777" w:rsidR="003561D2" w:rsidRPr="00457EF3"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3561D2" w:rsidRPr="00B91DE7" w14:paraId="2DDEF449" w14:textId="77777777" w:rsidTr="00F555E9">
        <w:trPr>
          <w:trHeight w:val="288"/>
        </w:trPr>
        <w:tc>
          <w:tcPr>
            <w:tcW w:w="7920" w:type="dxa"/>
            <w:gridSpan w:val="4"/>
            <w:tcBorders>
              <w:top w:val="nil"/>
              <w:left w:val="nil"/>
              <w:bottom w:val="single" w:sz="4" w:space="0" w:color="auto"/>
              <w:right w:val="nil"/>
            </w:tcBorders>
            <w:vAlign w:val="center"/>
          </w:tcPr>
          <w:p w14:paraId="19BAC9DD" w14:textId="2654D2F9" w:rsidR="003561D2" w:rsidRPr="00B91DE7" w:rsidRDefault="003561D2" w:rsidP="00F555E9">
            <w:pPr>
              <w:pStyle w:val="TableCaption"/>
            </w:pPr>
            <w:bookmarkStart w:id="232" w:name="_Ref78280011"/>
            <w:bookmarkStart w:id="233" w:name="_Toc78909888"/>
            <w:bookmarkStart w:id="234" w:name="_Toc80706204"/>
            <w:r w:rsidRPr="00457EF3">
              <w:rPr>
                <w:bCs/>
              </w:rPr>
              <w:lastRenderedPageBreak/>
              <w:t xml:space="preserve">Table </w:t>
            </w:r>
            <w:r w:rsidRPr="00457EF3">
              <w:rPr>
                <w:bCs/>
              </w:rPr>
              <w:fldChar w:fldCharType="begin"/>
            </w:r>
            <w:r w:rsidRPr="00457EF3">
              <w:rPr>
                <w:bCs/>
              </w:rPr>
              <w:instrText xml:space="preserve"> SEQ Table \* ARABIC </w:instrText>
            </w:r>
            <w:r>
              <w:rPr>
                <w:bCs/>
              </w:rPr>
              <w:instrText xml:space="preserve">\s 1 </w:instrText>
            </w:r>
            <w:r w:rsidRPr="00457EF3">
              <w:rPr>
                <w:bCs/>
              </w:rPr>
              <w:fldChar w:fldCharType="separate"/>
            </w:r>
            <w:r>
              <w:rPr>
                <w:bCs/>
                <w:noProof/>
              </w:rPr>
              <w:t>3</w:t>
            </w:r>
            <w:r w:rsidRPr="00457EF3">
              <w:rPr>
                <w:bCs/>
              </w:rPr>
              <w:fldChar w:fldCharType="end"/>
            </w:r>
            <w:bookmarkEnd w:id="232"/>
            <w:r w:rsidRPr="00457EF3">
              <w:rPr>
                <w:bCs/>
              </w:rPr>
              <w:t>.</w:t>
            </w:r>
            <w:r w:rsidRPr="00BD6250">
              <w:rPr>
                <w:b w:val="0"/>
                <w:bCs/>
              </w:rPr>
              <w:t xml:space="preserve"> Summary of experimental treatments evaluated in small-plot trials in Minnesota, USA</w:t>
            </w:r>
            <w:r>
              <w:rPr>
                <w:b w:val="0"/>
                <w:bCs/>
              </w:rPr>
              <w:t>.</w:t>
            </w:r>
            <w:bookmarkEnd w:id="233"/>
            <w:bookmarkEnd w:id="234"/>
          </w:p>
        </w:tc>
      </w:tr>
      <w:tr w:rsidR="003561D2" w:rsidRPr="00B91DE7" w14:paraId="634CF4AB" w14:textId="77777777" w:rsidTr="00F555E9">
        <w:trPr>
          <w:trHeight w:val="288"/>
        </w:trPr>
        <w:tc>
          <w:tcPr>
            <w:tcW w:w="1152" w:type="dxa"/>
            <w:tcBorders>
              <w:top w:val="single" w:sz="8" w:space="0" w:color="auto"/>
              <w:left w:val="nil"/>
              <w:bottom w:val="single" w:sz="4" w:space="0" w:color="auto"/>
              <w:right w:val="nil"/>
            </w:tcBorders>
            <w:vAlign w:val="center"/>
            <w:hideMark/>
          </w:tcPr>
          <w:p w14:paraId="5D4E558E" w14:textId="77777777" w:rsidR="003561D2" w:rsidRPr="007B2569" w:rsidRDefault="003561D2" w:rsidP="00F555E9">
            <w:pPr>
              <w:pStyle w:val="TableBody"/>
              <w:jc w:val="left"/>
              <w:rPr>
                <w:b/>
                <w:bCs/>
              </w:rPr>
            </w:pPr>
            <w:r w:rsidRPr="007B2569">
              <w:rPr>
                <w:b/>
                <w:bCs/>
              </w:rPr>
              <w:t>Experiment</w:t>
            </w:r>
          </w:p>
        </w:tc>
        <w:tc>
          <w:tcPr>
            <w:tcW w:w="1280" w:type="dxa"/>
            <w:tcBorders>
              <w:top w:val="single" w:sz="8" w:space="0" w:color="auto"/>
              <w:left w:val="nil"/>
              <w:bottom w:val="single" w:sz="4" w:space="0" w:color="auto"/>
              <w:right w:val="nil"/>
            </w:tcBorders>
            <w:vAlign w:val="center"/>
            <w:hideMark/>
          </w:tcPr>
          <w:p w14:paraId="21351BE7" w14:textId="77777777" w:rsidR="003561D2" w:rsidRPr="007B2569" w:rsidRDefault="003561D2" w:rsidP="00F555E9">
            <w:pPr>
              <w:pStyle w:val="TableBody"/>
              <w:jc w:val="left"/>
              <w:rPr>
                <w:b/>
                <w:bCs/>
              </w:rPr>
            </w:pPr>
            <w:r w:rsidRPr="007B2569">
              <w:rPr>
                <w:b/>
                <w:bCs/>
              </w:rPr>
              <w:t>N treatments</w:t>
            </w:r>
            <w:r w:rsidRPr="004975C4">
              <w:rPr>
                <w:b/>
                <w:bCs/>
                <w:vertAlign w:val="superscript"/>
              </w:rPr>
              <w:t>†</w:t>
            </w:r>
          </w:p>
        </w:tc>
        <w:tc>
          <w:tcPr>
            <w:tcW w:w="2464" w:type="dxa"/>
            <w:tcBorders>
              <w:top w:val="single" w:sz="8" w:space="0" w:color="auto"/>
              <w:left w:val="nil"/>
              <w:bottom w:val="single" w:sz="4" w:space="0" w:color="auto"/>
              <w:right w:val="nil"/>
            </w:tcBorders>
            <w:vAlign w:val="center"/>
          </w:tcPr>
          <w:p w14:paraId="0D7C354D" w14:textId="77777777" w:rsidR="003561D2" w:rsidRPr="007B2569" w:rsidRDefault="003561D2" w:rsidP="00F555E9">
            <w:pPr>
              <w:pStyle w:val="TableBody"/>
              <w:jc w:val="left"/>
              <w:rPr>
                <w:b/>
                <w:bCs/>
              </w:rPr>
            </w:pPr>
            <w:r w:rsidRPr="007B2569">
              <w:rPr>
                <w:b/>
                <w:bCs/>
              </w:rPr>
              <w:t>N rates</w:t>
            </w:r>
          </w:p>
        </w:tc>
        <w:tc>
          <w:tcPr>
            <w:tcW w:w="3024" w:type="dxa"/>
            <w:tcBorders>
              <w:top w:val="single" w:sz="8" w:space="0" w:color="auto"/>
              <w:left w:val="nil"/>
              <w:bottom w:val="single" w:sz="4" w:space="0" w:color="auto"/>
              <w:right w:val="nil"/>
            </w:tcBorders>
            <w:vAlign w:val="center"/>
          </w:tcPr>
          <w:p w14:paraId="71159047" w14:textId="77777777" w:rsidR="003561D2" w:rsidRPr="007B2569" w:rsidRDefault="003561D2" w:rsidP="00F555E9">
            <w:pPr>
              <w:pStyle w:val="TableBody"/>
              <w:jc w:val="left"/>
              <w:rPr>
                <w:b/>
                <w:bCs/>
              </w:rPr>
            </w:pPr>
            <w:r w:rsidRPr="007B2569">
              <w:rPr>
                <w:b/>
                <w:bCs/>
              </w:rPr>
              <w:t>Varieties</w:t>
            </w:r>
          </w:p>
        </w:tc>
      </w:tr>
      <w:tr w:rsidR="003561D2" w:rsidRPr="00B91DE7" w14:paraId="70B3763C" w14:textId="77777777" w:rsidTr="00F555E9">
        <w:trPr>
          <w:trHeight w:val="504"/>
        </w:trPr>
        <w:tc>
          <w:tcPr>
            <w:tcW w:w="1152" w:type="dxa"/>
            <w:tcBorders>
              <w:top w:val="single" w:sz="4" w:space="0" w:color="auto"/>
              <w:left w:val="nil"/>
              <w:bottom w:val="dotted" w:sz="4" w:space="0" w:color="auto"/>
              <w:right w:val="nil"/>
            </w:tcBorders>
            <w:vAlign w:val="center"/>
            <w:hideMark/>
          </w:tcPr>
          <w:p w14:paraId="1A532E26" w14:textId="77777777" w:rsidR="003561D2" w:rsidRPr="00B91DE7" w:rsidRDefault="003561D2" w:rsidP="00F555E9">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041E1C1C" w14:textId="77777777" w:rsidR="003561D2" w:rsidRPr="00B91DE7" w:rsidRDefault="003561D2" w:rsidP="00F555E9">
            <w:pPr>
              <w:pStyle w:val="TableBody"/>
            </w:pPr>
            <w:r w:rsidRPr="00B91DE7">
              <w:t>10</w:t>
            </w:r>
          </w:p>
        </w:tc>
        <w:tc>
          <w:tcPr>
            <w:tcW w:w="2464" w:type="dxa"/>
            <w:tcBorders>
              <w:top w:val="single" w:sz="4" w:space="0" w:color="auto"/>
              <w:left w:val="nil"/>
              <w:bottom w:val="dotted" w:sz="4" w:space="0" w:color="auto"/>
              <w:right w:val="nil"/>
            </w:tcBorders>
            <w:vAlign w:val="center"/>
          </w:tcPr>
          <w:p w14:paraId="12290969" w14:textId="77777777" w:rsidR="003561D2" w:rsidRPr="00B91DE7" w:rsidRDefault="003561D2" w:rsidP="00F555E9">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4B5AAD34" w14:textId="77777777" w:rsidR="003561D2" w:rsidRPr="00B91DE7" w:rsidRDefault="003561D2" w:rsidP="00F555E9">
            <w:pPr>
              <w:pStyle w:val="TableBody"/>
            </w:pPr>
            <w:r w:rsidRPr="00B91DE7">
              <w:t>Russet Burbank</w:t>
            </w:r>
          </w:p>
        </w:tc>
      </w:tr>
      <w:tr w:rsidR="003561D2" w:rsidRPr="00B91DE7" w14:paraId="329D2CE3" w14:textId="77777777" w:rsidTr="00F555E9">
        <w:trPr>
          <w:trHeight w:val="504"/>
        </w:trPr>
        <w:tc>
          <w:tcPr>
            <w:tcW w:w="1152" w:type="dxa"/>
            <w:tcBorders>
              <w:top w:val="dotted" w:sz="4" w:space="0" w:color="auto"/>
              <w:left w:val="nil"/>
              <w:bottom w:val="dotted" w:sz="4" w:space="0" w:color="auto"/>
              <w:right w:val="nil"/>
            </w:tcBorders>
            <w:vAlign w:val="center"/>
          </w:tcPr>
          <w:p w14:paraId="2FCBCD8A" w14:textId="77777777" w:rsidR="003561D2" w:rsidRPr="00B91DE7" w:rsidRDefault="003561D2" w:rsidP="00F555E9">
            <w:pPr>
              <w:pStyle w:val="TableBody"/>
            </w:pPr>
            <w:r w:rsidRPr="00B91DE7">
              <w:t>MN-2</w:t>
            </w:r>
          </w:p>
        </w:tc>
        <w:tc>
          <w:tcPr>
            <w:tcW w:w="1280" w:type="dxa"/>
            <w:tcBorders>
              <w:top w:val="dotted" w:sz="4" w:space="0" w:color="auto"/>
              <w:left w:val="nil"/>
              <w:bottom w:val="dotted" w:sz="4" w:space="0" w:color="auto"/>
              <w:right w:val="nil"/>
            </w:tcBorders>
            <w:vAlign w:val="center"/>
          </w:tcPr>
          <w:p w14:paraId="3898F6C8" w14:textId="77777777" w:rsidR="003561D2" w:rsidRPr="00B91DE7" w:rsidRDefault="003561D2" w:rsidP="00F555E9">
            <w:pPr>
              <w:pStyle w:val="TableBody"/>
            </w:pPr>
            <w:r w:rsidRPr="00B91DE7">
              <w:t>5</w:t>
            </w:r>
          </w:p>
        </w:tc>
        <w:tc>
          <w:tcPr>
            <w:tcW w:w="2464" w:type="dxa"/>
            <w:tcBorders>
              <w:top w:val="dotted" w:sz="4" w:space="0" w:color="auto"/>
              <w:left w:val="nil"/>
              <w:bottom w:val="dotted" w:sz="4" w:space="0" w:color="auto"/>
              <w:right w:val="nil"/>
            </w:tcBorders>
            <w:vAlign w:val="center"/>
          </w:tcPr>
          <w:p w14:paraId="5F4033B7" w14:textId="77777777" w:rsidR="003561D2" w:rsidRPr="00B91DE7" w:rsidRDefault="003561D2" w:rsidP="00F555E9">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3D0CE440" w14:textId="77777777" w:rsidR="003561D2" w:rsidRPr="00B91DE7" w:rsidRDefault="003561D2" w:rsidP="00F555E9">
            <w:pPr>
              <w:pStyle w:val="TableBody"/>
            </w:pPr>
            <w:r w:rsidRPr="00B91DE7">
              <w:t>Russet Burbank, Dakota Russet, Easton</w:t>
            </w:r>
          </w:p>
        </w:tc>
      </w:tr>
      <w:tr w:rsidR="003561D2" w:rsidRPr="00B91DE7" w14:paraId="2B4D6485" w14:textId="77777777" w:rsidTr="00F555E9">
        <w:trPr>
          <w:trHeight w:val="504"/>
        </w:trPr>
        <w:tc>
          <w:tcPr>
            <w:tcW w:w="1152" w:type="dxa"/>
            <w:tcBorders>
              <w:top w:val="dotted" w:sz="4" w:space="0" w:color="auto"/>
              <w:left w:val="nil"/>
              <w:bottom w:val="dotted" w:sz="4" w:space="0" w:color="auto"/>
              <w:right w:val="nil"/>
            </w:tcBorders>
            <w:vAlign w:val="center"/>
          </w:tcPr>
          <w:p w14:paraId="52CFDECC" w14:textId="77777777" w:rsidR="003561D2" w:rsidRPr="00B91DE7" w:rsidRDefault="003561D2" w:rsidP="00F555E9">
            <w:pPr>
              <w:pStyle w:val="TableBody"/>
            </w:pPr>
            <w:r w:rsidRPr="00B91DE7">
              <w:t>MN-3</w:t>
            </w:r>
          </w:p>
        </w:tc>
        <w:tc>
          <w:tcPr>
            <w:tcW w:w="1280" w:type="dxa"/>
            <w:tcBorders>
              <w:top w:val="dotted" w:sz="4" w:space="0" w:color="auto"/>
              <w:left w:val="nil"/>
              <w:bottom w:val="dotted" w:sz="4" w:space="0" w:color="auto"/>
              <w:right w:val="nil"/>
            </w:tcBorders>
            <w:vAlign w:val="center"/>
          </w:tcPr>
          <w:p w14:paraId="0BA32C40" w14:textId="77777777" w:rsidR="003561D2" w:rsidRPr="00B91DE7" w:rsidRDefault="003561D2" w:rsidP="00F555E9">
            <w:pPr>
              <w:pStyle w:val="TableBody"/>
            </w:pPr>
            <w:r w:rsidRPr="00B91DE7">
              <w:t>4</w:t>
            </w:r>
          </w:p>
        </w:tc>
        <w:tc>
          <w:tcPr>
            <w:tcW w:w="2464" w:type="dxa"/>
            <w:tcBorders>
              <w:top w:val="dotted" w:sz="4" w:space="0" w:color="auto"/>
              <w:left w:val="nil"/>
              <w:bottom w:val="dotted" w:sz="4" w:space="0" w:color="auto"/>
              <w:right w:val="nil"/>
            </w:tcBorders>
            <w:vAlign w:val="center"/>
          </w:tcPr>
          <w:p w14:paraId="0DE55B8F" w14:textId="77777777" w:rsidR="003561D2" w:rsidRPr="00B91DE7" w:rsidRDefault="003561D2" w:rsidP="00F555E9">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32F63B4A" w14:textId="77777777" w:rsidR="003561D2" w:rsidRPr="00B91DE7" w:rsidRDefault="003561D2" w:rsidP="00F555E9">
            <w:pPr>
              <w:pStyle w:val="TableBody"/>
            </w:pPr>
            <w:r w:rsidRPr="00B91DE7">
              <w:t>Russet Burbank</w:t>
            </w:r>
          </w:p>
        </w:tc>
      </w:tr>
      <w:tr w:rsidR="003561D2" w:rsidRPr="00B91DE7" w14:paraId="68982949" w14:textId="77777777" w:rsidTr="00F555E9">
        <w:trPr>
          <w:trHeight w:val="504"/>
        </w:trPr>
        <w:tc>
          <w:tcPr>
            <w:tcW w:w="1152" w:type="dxa"/>
            <w:tcBorders>
              <w:top w:val="dotted" w:sz="4" w:space="0" w:color="auto"/>
              <w:left w:val="nil"/>
              <w:bottom w:val="dotted" w:sz="4" w:space="0" w:color="auto"/>
              <w:right w:val="nil"/>
            </w:tcBorders>
            <w:vAlign w:val="center"/>
          </w:tcPr>
          <w:p w14:paraId="5316059A" w14:textId="77777777" w:rsidR="003561D2" w:rsidRPr="00B91DE7" w:rsidRDefault="003561D2" w:rsidP="00F555E9">
            <w:pPr>
              <w:pStyle w:val="TableBody"/>
            </w:pPr>
            <w:r w:rsidRPr="00B91DE7">
              <w:t>MN-4</w:t>
            </w:r>
          </w:p>
        </w:tc>
        <w:tc>
          <w:tcPr>
            <w:tcW w:w="1280" w:type="dxa"/>
            <w:tcBorders>
              <w:top w:val="dotted" w:sz="4" w:space="0" w:color="auto"/>
              <w:left w:val="nil"/>
              <w:bottom w:val="dotted" w:sz="4" w:space="0" w:color="auto"/>
              <w:right w:val="nil"/>
            </w:tcBorders>
            <w:vAlign w:val="center"/>
          </w:tcPr>
          <w:p w14:paraId="0EE1C322" w14:textId="77777777" w:rsidR="003561D2" w:rsidRPr="00B91DE7" w:rsidRDefault="003561D2" w:rsidP="00F555E9">
            <w:pPr>
              <w:pStyle w:val="TableBody"/>
            </w:pPr>
            <w:r w:rsidRPr="00B91DE7">
              <w:t>3</w:t>
            </w:r>
          </w:p>
        </w:tc>
        <w:tc>
          <w:tcPr>
            <w:tcW w:w="2464" w:type="dxa"/>
            <w:tcBorders>
              <w:top w:val="dotted" w:sz="4" w:space="0" w:color="auto"/>
              <w:left w:val="nil"/>
              <w:bottom w:val="dotted" w:sz="4" w:space="0" w:color="auto"/>
              <w:right w:val="nil"/>
            </w:tcBorders>
            <w:vAlign w:val="center"/>
          </w:tcPr>
          <w:p w14:paraId="0607AF32" w14:textId="77777777" w:rsidR="003561D2" w:rsidRPr="00B91DE7" w:rsidRDefault="003561D2" w:rsidP="00F555E9">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6FD8BB59" w14:textId="77777777" w:rsidR="003561D2" w:rsidRPr="00B91DE7" w:rsidRDefault="003561D2" w:rsidP="00F555E9">
            <w:pPr>
              <w:pStyle w:val="TableBody"/>
            </w:pPr>
            <w:r w:rsidRPr="00B91DE7">
              <w:t>Russet Burbank, Clearwater, Umatilla Russet</w:t>
            </w:r>
          </w:p>
        </w:tc>
      </w:tr>
      <w:tr w:rsidR="003561D2" w:rsidRPr="00B91DE7" w14:paraId="002C17DA" w14:textId="77777777" w:rsidTr="00F555E9">
        <w:trPr>
          <w:trHeight w:val="504"/>
        </w:trPr>
        <w:tc>
          <w:tcPr>
            <w:tcW w:w="1152" w:type="dxa"/>
            <w:tcBorders>
              <w:top w:val="dotted" w:sz="4" w:space="0" w:color="auto"/>
              <w:left w:val="nil"/>
              <w:bottom w:val="dotted" w:sz="4" w:space="0" w:color="auto"/>
              <w:right w:val="nil"/>
            </w:tcBorders>
            <w:vAlign w:val="center"/>
            <w:hideMark/>
          </w:tcPr>
          <w:p w14:paraId="3074BB59" w14:textId="77777777" w:rsidR="003561D2" w:rsidRPr="00B91DE7" w:rsidRDefault="003561D2" w:rsidP="00F555E9">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09441968" w14:textId="77777777" w:rsidR="003561D2" w:rsidRPr="00B91DE7" w:rsidRDefault="003561D2" w:rsidP="00F555E9">
            <w:pPr>
              <w:pStyle w:val="TableBody"/>
            </w:pPr>
            <w:r w:rsidRPr="00B91DE7">
              <w:t>8</w:t>
            </w:r>
          </w:p>
        </w:tc>
        <w:tc>
          <w:tcPr>
            <w:tcW w:w="2464" w:type="dxa"/>
            <w:tcBorders>
              <w:top w:val="dotted" w:sz="4" w:space="0" w:color="auto"/>
              <w:left w:val="nil"/>
              <w:bottom w:val="dotted" w:sz="4" w:space="0" w:color="auto"/>
              <w:right w:val="nil"/>
            </w:tcBorders>
            <w:vAlign w:val="center"/>
          </w:tcPr>
          <w:p w14:paraId="148F569E" w14:textId="77777777" w:rsidR="003561D2" w:rsidRPr="00B91DE7" w:rsidRDefault="003561D2" w:rsidP="00F555E9">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59FAA8D7" w14:textId="77777777" w:rsidR="003561D2" w:rsidRPr="00B91DE7" w:rsidRDefault="003561D2" w:rsidP="00F555E9">
            <w:pPr>
              <w:pStyle w:val="TableBody"/>
            </w:pPr>
            <w:r w:rsidRPr="00B91DE7">
              <w:t>Russet Burbank</w:t>
            </w:r>
          </w:p>
        </w:tc>
      </w:tr>
      <w:tr w:rsidR="003561D2" w:rsidRPr="00B91DE7" w14:paraId="4759CBAC" w14:textId="77777777" w:rsidTr="00F555E9">
        <w:trPr>
          <w:trHeight w:val="504"/>
        </w:trPr>
        <w:tc>
          <w:tcPr>
            <w:tcW w:w="1152" w:type="dxa"/>
            <w:tcBorders>
              <w:top w:val="dotted" w:sz="4" w:space="0" w:color="auto"/>
              <w:left w:val="nil"/>
              <w:bottom w:val="single" w:sz="4" w:space="0" w:color="auto"/>
              <w:right w:val="nil"/>
            </w:tcBorders>
            <w:vAlign w:val="center"/>
          </w:tcPr>
          <w:p w14:paraId="369BAE35" w14:textId="77777777" w:rsidR="003561D2" w:rsidRPr="00B91DE7" w:rsidRDefault="003561D2" w:rsidP="00F555E9">
            <w:pPr>
              <w:pStyle w:val="TableBody"/>
            </w:pPr>
            <w:r w:rsidRPr="00B91DE7">
              <w:t>MN-6</w:t>
            </w:r>
          </w:p>
        </w:tc>
        <w:tc>
          <w:tcPr>
            <w:tcW w:w="1280" w:type="dxa"/>
            <w:tcBorders>
              <w:top w:val="dotted" w:sz="4" w:space="0" w:color="auto"/>
              <w:left w:val="nil"/>
              <w:bottom w:val="single" w:sz="4" w:space="0" w:color="auto"/>
              <w:right w:val="nil"/>
            </w:tcBorders>
            <w:vAlign w:val="center"/>
          </w:tcPr>
          <w:p w14:paraId="0D7700F3" w14:textId="77777777" w:rsidR="003561D2" w:rsidRPr="00B91DE7" w:rsidRDefault="003561D2" w:rsidP="00F555E9">
            <w:pPr>
              <w:pStyle w:val="TableBody"/>
            </w:pPr>
            <w:r w:rsidRPr="00B91DE7">
              <w:t>8</w:t>
            </w:r>
          </w:p>
        </w:tc>
        <w:tc>
          <w:tcPr>
            <w:tcW w:w="2464" w:type="dxa"/>
            <w:tcBorders>
              <w:top w:val="dotted" w:sz="4" w:space="0" w:color="auto"/>
              <w:left w:val="nil"/>
              <w:bottom w:val="single" w:sz="4" w:space="0" w:color="auto"/>
              <w:right w:val="nil"/>
            </w:tcBorders>
            <w:vAlign w:val="center"/>
          </w:tcPr>
          <w:p w14:paraId="296C160A" w14:textId="77777777" w:rsidR="003561D2" w:rsidRPr="00B91DE7" w:rsidRDefault="003561D2" w:rsidP="00F555E9">
            <w:pPr>
              <w:pStyle w:val="TableBody"/>
            </w:pPr>
            <w:r w:rsidRPr="00B91DE7">
              <w:t>55, 155, 245, 270, 290, 335</w:t>
            </w:r>
          </w:p>
        </w:tc>
        <w:tc>
          <w:tcPr>
            <w:tcW w:w="3024" w:type="dxa"/>
            <w:tcBorders>
              <w:top w:val="dotted" w:sz="4" w:space="0" w:color="auto"/>
              <w:left w:val="nil"/>
              <w:bottom w:val="single" w:sz="4" w:space="0" w:color="auto"/>
              <w:right w:val="nil"/>
            </w:tcBorders>
            <w:vAlign w:val="center"/>
          </w:tcPr>
          <w:p w14:paraId="3296341B" w14:textId="77777777" w:rsidR="003561D2" w:rsidRPr="00B91DE7" w:rsidRDefault="003561D2" w:rsidP="00F555E9">
            <w:pPr>
              <w:pStyle w:val="TableBody"/>
            </w:pPr>
            <w:r w:rsidRPr="00B91DE7">
              <w:t>Russet Burbank</w:t>
            </w:r>
          </w:p>
        </w:tc>
      </w:tr>
      <w:tr w:rsidR="003561D2" w:rsidRPr="00B91DE7" w14:paraId="777A9941" w14:textId="77777777" w:rsidTr="00F555E9">
        <w:trPr>
          <w:trHeight w:val="288"/>
        </w:trPr>
        <w:tc>
          <w:tcPr>
            <w:tcW w:w="7920" w:type="dxa"/>
            <w:gridSpan w:val="4"/>
            <w:tcBorders>
              <w:top w:val="single" w:sz="4" w:space="0" w:color="auto"/>
              <w:left w:val="nil"/>
              <w:bottom w:val="nil"/>
              <w:right w:val="nil"/>
            </w:tcBorders>
            <w:vAlign w:val="center"/>
          </w:tcPr>
          <w:p w14:paraId="5AE7537C" w14:textId="77777777" w:rsidR="003561D2" w:rsidRPr="00B91DE7" w:rsidRDefault="003561D2" w:rsidP="00F555E9">
            <w:pPr>
              <w:pStyle w:val="TableFootnote"/>
            </w:pPr>
            <w:r w:rsidRPr="004975C4">
              <w:rPr>
                <w:b/>
                <w:vertAlign w:val="superscript"/>
              </w:rPr>
              <w:t>†</w:t>
            </w:r>
            <w:r w:rsidRPr="00646724">
              <w:t xml:space="preserve"> Including N source, timing, and placement combinations occurring at an equivalent N rate</w:t>
            </w:r>
          </w:p>
        </w:tc>
      </w:tr>
    </w:tbl>
    <w:p w14:paraId="35565151" w14:textId="77777777" w:rsidR="003561D2" w:rsidRDefault="003561D2" w:rsidP="003561D2"/>
    <w:p w14:paraId="4B7A7042" w14:textId="77777777" w:rsidR="003561D2" w:rsidRDefault="003561D2" w:rsidP="003561D2"/>
    <w:p w14:paraId="33317A08" w14:textId="77777777" w:rsidR="003561D2" w:rsidRPr="00E03EEA" w:rsidRDefault="003561D2" w:rsidP="003561D2"/>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3561D2" w:rsidRPr="00F13BC2" w14:paraId="407B7F26" w14:textId="77777777" w:rsidTr="00F555E9">
        <w:trPr>
          <w:trHeight w:val="576"/>
        </w:trPr>
        <w:tc>
          <w:tcPr>
            <w:tcW w:w="7920" w:type="dxa"/>
            <w:gridSpan w:val="9"/>
            <w:tcBorders>
              <w:top w:val="nil"/>
              <w:left w:val="nil"/>
              <w:bottom w:val="single" w:sz="4" w:space="0" w:color="auto"/>
              <w:right w:val="nil"/>
            </w:tcBorders>
            <w:vAlign w:val="center"/>
          </w:tcPr>
          <w:p w14:paraId="0C234785" w14:textId="2FF26314" w:rsidR="003561D2" w:rsidRPr="00623D78" w:rsidRDefault="003561D2" w:rsidP="00F555E9">
            <w:pPr>
              <w:pStyle w:val="TableCaption"/>
              <w:rPr>
                <w:bCs/>
              </w:rPr>
            </w:pPr>
            <w:bookmarkStart w:id="235" w:name="_Ref78280041"/>
            <w:bookmarkStart w:id="236" w:name="_Toc78909889"/>
            <w:bookmarkStart w:id="237" w:name="_Toc80706205"/>
            <w:r w:rsidRPr="00E03EEA">
              <w:rPr>
                <w:bCs/>
              </w:rPr>
              <w:t xml:space="preserve">Table </w:t>
            </w:r>
            <w:r w:rsidRPr="00E03EEA">
              <w:rPr>
                <w:bCs/>
              </w:rPr>
              <w:fldChar w:fldCharType="begin"/>
            </w:r>
            <w:r w:rsidRPr="00E03EEA">
              <w:rPr>
                <w:bCs/>
              </w:rPr>
              <w:instrText xml:space="preserve"> SEQ Table \* ARABIC </w:instrText>
            </w:r>
            <w:r>
              <w:rPr>
                <w:bCs/>
              </w:rPr>
              <w:instrText xml:space="preserve">\s 1 </w:instrText>
            </w:r>
            <w:r w:rsidRPr="00E03EEA">
              <w:rPr>
                <w:bCs/>
              </w:rPr>
              <w:fldChar w:fldCharType="separate"/>
            </w:r>
            <w:r>
              <w:rPr>
                <w:bCs/>
                <w:noProof/>
              </w:rPr>
              <w:t>4</w:t>
            </w:r>
            <w:r w:rsidRPr="00E03EEA">
              <w:rPr>
                <w:bCs/>
              </w:rPr>
              <w:fldChar w:fldCharType="end"/>
            </w:r>
            <w:bookmarkEnd w:id="235"/>
            <w:r w:rsidRPr="00E03EEA">
              <w:rPr>
                <w:bCs/>
              </w:rPr>
              <w:t>.</w:t>
            </w:r>
            <w:r w:rsidRPr="003F1318">
              <w:rPr>
                <w:b w:val="0"/>
                <w:bCs/>
              </w:rPr>
              <w:t xml:space="preserve"> In-season and harvest sampling dates for the experimental small-plot trials in Minnesota, USA</w:t>
            </w:r>
            <w:r>
              <w:rPr>
                <w:b w:val="0"/>
                <w:bCs/>
              </w:rPr>
              <w:t>.</w:t>
            </w:r>
            <w:bookmarkEnd w:id="236"/>
            <w:bookmarkEnd w:id="237"/>
          </w:p>
        </w:tc>
      </w:tr>
      <w:tr w:rsidR="003561D2" w:rsidRPr="00F13BC2" w14:paraId="7A5CC903" w14:textId="77777777" w:rsidTr="00F555E9">
        <w:tc>
          <w:tcPr>
            <w:tcW w:w="1152" w:type="dxa"/>
            <w:vMerge w:val="restart"/>
            <w:tcBorders>
              <w:top w:val="single" w:sz="4" w:space="0" w:color="auto"/>
              <w:left w:val="nil"/>
              <w:right w:val="nil"/>
            </w:tcBorders>
            <w:vAlign w:val="center"/>
          </w:tcPr>
          <w:p w14:paraId="5CC9B9BB" w14:textId="77777777" w:rsidR="003561D2" w:rsidRPr="00623D78" w:rsidRDefault="003561D2" w:rsidP="00F555E9">
            <w:pPr>
              <w:pStyle w:val="TableBody"/>
              <w:rPr>
                <w:b/>
                <w:bCs/>
              </w:rPr>
            </w:pPr>
            <w:r w:rsidRPr="00623D78">
              <w:rPr>
                <w:b/>
                <w:bCs/>
              </w:rPr>
              <w:t>Experiment</w:t>
            </w:r>
          </w:p>
        </w:tc>
        <w:tc>
          <w:tcPr>
            <w:tcW w:w="720" w:type="dxa"/>
            <w:vMerge w:val="restart"/>
            <w:tcBorders>
              <w:top w:val="single" w:sz="4" w:space="0" w:color="auto"/>
              <w:left w:val="nil"/>
              <w:right w:val="nil"/>
            </w:tcBorders>
            <w:vAlign w:val="center"/>
          </w:tcPr>
          <w:p w14:paraId="41E72E79" w14:textId="77777777" w:rsidR="003561D2" w:rsidRPr="00623D78" w:rsidRDefault="003561D2" w:rsidP="00F555E9">
            <w:pPr>
              <w:pStyle w:val="TableBody"/>
              <w:rPr>
                <w:b/>
                <w:bCs/>
              </w:rPr>
            </w:pPr>
            <w:r w:rsidRPr="00623D78">
              <w:rPr>
                <w:b/>
                <w:bCs/>
              </w:rPr>
              <w:t>Year</w:t>
            </w:r>
          </w:p>
        </w:tc>
        <w:tc>
          <w:tcPr>
            <w:tcW w:w="5184" w:type="dxa"/>
            <w:gridSpan w:val="6"/>
            <w:tcBorders>
              <w:top w:val="single" w:sz="4" w:space="0" w:color="auto"/>
              <w:left w:val="nil"/>
              <w:bottom w:val="nil"/>
              <w:right w:val="nil"/>
            </w:tcBorders>
            <w:vAlign w:val="center"/>
          </w:tcPr>
          <w:p w14:paraId="5CEEB53E" w14:textId="77777777" w:rsidR="003561D2" w:rsidRPr="00623D78" w:rsidRDefault="003561D2" w:rsidP="00F555E9">
            <w:pPr>
              <w:pStyle w:val="TableBody"/>
              <w:jc w:val="center"/>
              <w:rPr>
                <w:b/>
                <w:bCs/>
              </w:rPr>
            </w:pPr>
            <w:r w:rsidRPr="00623D78">
              <w:rPr>
                <w:b/>
                <w:bCs/>
              </w:rPr>
              <w:t>In-Season</w:t>
            </w:r>
          </w:p>
        </w:tc>
        <w:tc>
          <w:tcPr>
            <w:tcW w:w="864" w:type="dxa"/>
            <w:vMerge w:val="restart"/>
            <w:tcBorders>
              <w:top w:val="single" w:sz="4" w:space="0" w:color="auto"/>
              <w:left w:val="nil"/>
              <w:right w:val="nil"/>
            </w:tcBorders>
            <w:vAlign w:val="center"/>
          </w:tcPr>
          <w:p w14:paraId="4CABEAD5" w14:textId="77777777" w:rsidR="003561D2" w:rsidRPr="00623D78" w:rsidRDefault="003561D2" w:rsidP="00F555E9">
            <w:pPr>
              <w:pStyle w:val="TableBody"/>
              <w:rPr>
                <w:b/>
                <w:bCs/>
              </w:rPr>
            </w:pPr>
            <w:r w:rsidRPr="00623D78">
              <w:rPr>
                <w:b/>
                <w:bCs/>
              </w:rPr>
              <w:t>Harvest</w:t>
            </w:r>
          </w:p>
        </w:tc>
      </w:tr>
      <w:tr w:rsidR="003561D2" w:rsidRPr="00F13BC2" w14:paraId="42BECCDC" w14:textId="77777777" w:rsidTr="00F555E9">
        <w:tc>
          <w:tcPr>
            <w:tcW w:w="1152" w:type="dxa"/>
            <w:vMerge/>
            <w:tcBorders>
              <w:left w:val="nil"/>
              <w:bottom w:val="single" w:sz="4" w:space="0" w:color="auto"/>
              <w:right w:val="nil"/>
            </w:tcBorders>
            <w:vAlign w:val="center"/>
            <w:hideMark/>
          </w:tcPr>
          <w:p w14:paraId="54987DE9" w14:textId="77777777" w:rsidR="003561D2" w:rsidRPr="00623D78" w:rsidRDefault="003561D2" w:rsidP="00F555E9">
            <w:pPr>
              <w:pStyle w:val="TableBody"/>
              <w:rPr>
                <w:b/>
                <w:bCs/>
              </w:rPr>
            </w:pPr>
          </w:p>
        </w:tc>
        <w:tc>
          <w:tcPr>
            <w:tcW w:w="720" w:type="dxa"/>
            <w:vMerge/>
            <w:tcBorders>
              <w:left w:val="nil"/>
              <w:bottom w:val="single" w:sz="4" w:space="0" w:color="auto"/>
              <w:right w:val="nil"/>
            </w:tcBorders>
            <w:vAlign w:val="center"/>
            <w:hideMark/>
          </w:tcPr>
          <w:p w14:paraId="79233D5D" w14:textId="77777777" w:rsidR="003561D2" w:rsidRPr="00623D78" w:rsidRDefault="003561D2" w:rsidP="00F555E9">
            <w:pPr>
              <w:pStyle w:val="TableBody"/>
              <w:rPr>
                <w:b/>
                <w:bCs/>
              </w:rPr>
            </w:pPr>
          </w:p>
        </w:tc>
        <w:tc>
          <w:tcPr>
            <w:tcW w:w="864" w:type="dxa"/>
            <w:tcBorders>
              <w:top w:val="nil"/>
              <w:left w:val="nil"/>
              <w:bottom w:val="single" w:sz="4" w:space="0" w:color="auto"/>
              <w:right w:val="nil"/>
            </w:tcBorders>
            <w:vAlign w:val="center"/>
          </w:tcPr>
          <w:p w14:paraId="57F6244D" w14:textId="77777777" w:rsidR="003561D2" w:rsidRPr="00623D78" w:rsidRDefault="003561D2" w:rsidP="00F555E9">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18DB8035" w14:textId="77777777" w:rsidR="003561D2" w:rsidRPr="00623D78" w:rsidRDefault="003561D2" w:rsidP="00F555E9">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37D229C0" w14:textId="77777777" w:rsidR="003561D2" w:rsidRPr="00623D78" w:rsidRDefault="003561D2" w:rsidP="00F555E9">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149882F2" w14:textId="77777777" w:rsidR="003561D2" w:rsidRPr="00623D78" w:rsidRDefault="003561D2" w:rsidP="00F555E9">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39E42960" w14:textId="77777777" w:rsidR="003561D2" w:rsidRPr="00623D78" w:rsidRDefault="003561D2" w:rsidP="00F555E9">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011408D8" w14:textId="77777777" w:rsidR="003561D2" w:rsidRPr="00623D78" w:rsidRDefault="003561D2" w:rsidP="00F555E9">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78A3E616" w14:textId="77777777" w:rsidR="003561D2" w:rsidRPr="00F13BC2" w:rsidRDefault="003561D2" w:rsidP="00F555E9">
            <w:pPr>
              <w:pStyle w:val="TableBody"/>
            </w:pPr>
          </w:p>
        </w:tc>
      </w:tr>
      <w:tr w:rsidR="003561D2" w:rsidRPr="00F13BC2" w14:paraId="2CB1CA59" w14:textId="77777777" w:rsidTr="00F555E9">
        <w:trPr>
          <w:trHeight w:val="288"/>
        </w:trPr>
        <w:tc>
          <w:tcPr>
            <w:tcW w:w="1152" w:type="dxa"/>
            <w:tcBorders>
              <w:top w:val="nil"/>
              <w:left w:val="nil"/>
              <w:bottom w:val="nil"/>
              <w:right w:val="nil"/>
            </w:tcBorders>
            <w:vAlign w:val="center"/>
            <w:hideMark/>
          </w:tcPr>
          <w:p w14:paraId="2CC5E479" w14:textId="77777777" w:rsidR="003561D2" w:rsidRPr="00F13BC2" w:rsidRDefault="003561D2" w:rsidP="00F555E9">
            <w:pPr>
              <w:pStyle w:val="TableBody"/>
            </w:pPr>
            <w:r w:rsidRPr="00F13BC2">
              <w:t>MN-1</w:t>
            </w:r>
          </w:p>
        </w:tc>
        <w:tc>
          <w:tcPr>
            <w:tcW w:w="720" w:type="dxa"/>
            <w:tcBorders>
              <w:top w:val="nil"/>
              <w:left w:val="nil"/>
              <w:bottom w:val="nil"/>
              <w:right w:val="nil"/>
            </w:tcBorders>
            <w:vAlign w:val="center"/>
            <w:hideMark/>
          </w:tcPr>
          <w:p w14:paraId="3EDAB38C" w14:textId="77777777" w:rsidR="003561D2" w:rsidRPr="00F13BC2" w:rsidRDefault="003561D2" w:rsidP="00F555E9">
            <w:pPr>
              <w:pStyle w:val="TableBody"/>
            </w:pPr>
            <w:r w:rsidRPr="00F13BC2">
              <w:t>1991</w:t>
            </w:r>
          </w:p>
        </w:tc>
        <w:tc>
          <w:tcPr>
            <w:tcW w:w="864" w:type="dxa"/>
            <w:tcBorders>
              <w:top w:val="nil"/>
              <w:left w:val="nil"/>
              <w:bottom w:val="nil"/>
              <w:right w:val="nil"/>
            </w:tcBorders>
            <w:vAlign w:val="center"/>
          </w:tcPr>
          <w:p w14:paraId="6726E789" w14:textId="77777777" w:rsidR="003561D2" w:rsidRPr="00F13BC2" w:rsidRDefault="003561D2" w:rsidP="00F555E9">
            <w:pPr>
              <w:pStyle w:val="TableBody"/>
            </w:pPr>
            <w:r w:rsidRPr="00F13BC2">
              <w:t>12 June</w:t>
            </w:r>
          </w:p>
        </w:tc>
        <w:tc>
          <w:tcPr>
            <w:tcW w:w="864" w:type="dxa"/>
            <w:tcBorders>
              <w:top w:val="nil"/>
              <w:left w:val="nil"/>
              <w:bottom w:val="nil"/>
              <w:right w:val="nil"/>
            </w:tcBorders>
            <w:vAlign w:val="center"/>
          </w:tcPr>
          <w:p w14:paraId="5A8D5F44" w14:textId="77777777" w:rsidR="003561D2" w:rsidRPr="00F13BC2" w:rsidRDefault="003561D2" w:rsidP="00F555E9">
            <w:pPr>
              <w:pStyle w:val="TableBody"/>
            </w:pPr>
            <w:r w:rsidRPr="00F13BC2">
              <w:t>24 June</w:t>
            </w:r>
          </w:p>
        </w:tc>
        <w:tc>
          <w:tcPr>
            <w:tcW w:w="864" w:type="dxa"/>
            <w:tcBorders>
              <w:top w:val="nil"/>
              <w:left w:val="nil"/>
              <w:bottom w:val="nil"/>
              <w:right w:val="nil"/>
            </w:tcBorders>
            <w:vAlign w:val="center"/>
          </w:tcPr>
          <w:p w14:paraId="7C8C8E23" w14:textId="77777777" w:rsidR="003561D2" w:rsidRPr="00F13BC2" w:rsidRDefault="003561D2" w:rsidP="00F555E9">
            <w:pPr>
              <w:pStyle w:val="TableBody"/>
            </w:pPr>
            <w:r w:rsidRPr="00F13BC2">
              <w:t>2 July</w:t>
            </w:r>
          </w:p>
        </w:tc>
        <w:tc>
          <w:tcPr>
            <w:tcW w:w="864" w:type="dxa"/>
            <w:tcBorders>
              <w:top w:val="nil"/>
              <w:left w:val="nil"/>
              <w:bottom w:val="nil"/>
              <w:right w:val="nil"/>
            </w:tcBorders>
            <w:vAlign w:val="center"/>
          </w:tcPr>
          <w:p w14:paraId="3735DE22" w14:textId="77777777" w:rsidR="003561D2" w:rsidRPr="00F13BC2" w:rsidRDefault="003561D2" w:rsidP="00F555E9">
            <w:pPr>
              <w:pStyle w:val="TableBody"/>
            </w:pPr>
            <w:r w:rsidRPr="00F13BC2">
              <w:t>16 July</w:t>
            </w:r>
          </w:p>
        </w:tc>
        <w:tc>
          <w:tcPr>
            <w:tcW w:w="864" w:type="dxa"/>
            <w:tcBorders>
              <w:top w:val="nil"/>
              <w:left w:val="nil"/>
              <w:bottom w:val="nil"/>
              <w:right w:val="nil"/>
            </w:tcBorders>
            <w:vAlign w:val="center"/>
          </w:tcPr>
          <w:p w14:paraId="28979D4A" w14:textId="77777777" w:rsidR="003561D2" w:rsidRPr="00F13BC2" w:rsidRDefault="003561D2" w:rsidP="00F555E9">
            <w:pPr>
              <w:pStyle w:val="TableBody"/>
            </w:pPr>
            <w:r w:rsidRPr="00F13BC2">
              <w:t>30 July</w:t>
            </w:r>
          </w:p>
        </w:tc>
        <w:tc>
          <w:tcPr>
            <w:tcW w:w="864" w:type="dxa"/>
            <w:tcBorders>
              <w:top w:val="nil"/>
              <w:left w:val="nil"/>
              <w:bottom w:val="nil"/>
              <w:right w:val="nil"/>
            </w:tcBorders>
            <w:vAlign w:val="center"/>
          </w:tcPr>
          <w:p w14:paraId="5B79D8AD" w14:textId="77777777" w:rsidR="003561D2" w:rsidRPr="00F13BC2" w:rsidRDefault="003561D2" w:rsidP="00F555E9">
            <w:pPr>
              <w:pStyle w:val="TableBody"/>
            </w:pPr>
            <w:r w:rsidRPr="00F13BC2">
              <w:t>13 Aug</w:t>
            </w:r>
          </w:p>
        </w:tc>
        <w:tc>
          <w:tcPr>
            <w:tcW w:w="864" w:type="dxa"/>
            <w:tcBorders>
              <w:top w:val="nil"/>
              <w:left w:val="nil"/>
              <w:bottom w:val="nil"/>
              <w:right w:val="nil"/>
            </w:tcBorders>
            <w:vAlign w:val="center"/>
          </w:tcPr>
          <w:p w14:paraId="6C7A58E9" w14:textId="77777777" w:rsidR="003561D2" w:rsidRPr="00F13BC2" w:rsidRDefault="003561D2" w:rsidP="00F555E9">
            <w:pPr>
              <w:pStyle w:val="TableBody"/>
            </w:pPr>
            <w:r w:rsidRPr="00F13BC2">
              <w:t>10 Sept.</w:t>
            </w:r>
          </w:p>
        </w:tc>
      </w:tr>
      <w:tr w:rsidR="003561D2" w:rsidRPr="00F13BC2" w14:paraId="492E9FD5" w14:textId="77777777" w:rsidTr="00F555E9">
        <w:trPr>
          <w:trHeight w:val="288"/>
        </w:trPr>
        <w:tc>
          <w:tcPr>
            <w:tcW w:w="1152" w:type="dxa"/>
            <w:tcBorders>
              <w:top w:val="nil"/>
              <w:left w:val="nil"/>
              <w:bottom w:val="dotted" w:sz="4" w:space="0" w:color="auto"/>
              <w:right w:val="nil"/>
            </w:tcBorders>
            <w:vAlign w:val="center"/>
          </w:tcPr>
          <w:p w14:paraId="3BAC7ACB" w14:textId="77777777" w:rsidR="003561D2" w:rsidRPr="00F13BC2" w:rsidRDefault="003561D2" w:rsidP="00F555E9">
            <w:pPr>
              <w:pStyle w:val="TableBody"/>
            </w:pPr>
            <w:r w:rsidRPr="00F13BC2">
              <w:t>MN-1</w:t>
            </w:r>
          </w:p>
        </w:tc>
        <w:tc>
          <w:tcPr>
            <w:tcW w:w="720" w:type="dxa"/>
            <w:tcBorders>
              <w:top w:val="nil"/>
              <w:left w:val="nil"/>
              <w:bottom w:val="dotted" w:sz="4" w:space="0" w:color="auto"/>
              <w:right w:val="nil"/>
            </w:tcBorders>
            <w:vAlign w:val="center"/>
          </w:tcPr>
          <w:p w14:paraId="62EF9C01" w14:textId="77777777" w:rsidR="003561D2" w:rsidRPr="00F13BC2" w:rsidRDefault="003561D2" w:rsidP="00F555E9">
            <w:pPr>
              <w:pStyle w:val="TableBody"/>
            </w:pPr>
            <w:r w:rsidRPr="00F13BC2">
              <w:t>1992</w:t>
            </w:r>
          </w:p>
        </w:tc>
        <w:tc>
          <w:tcPr>
            <w:tcW w:w="864" w:type="dxa"/>
            <w:tcBorders>
              <w:top w:val="nil"/>
              <w:left w:val="nil"/>
              <w:bottom w:val="dotted" w:sz="4" w:space="0" w:color="auto"/>
              <w:right w:val="nil"/>
            </w:tcBorders>
            <w:vAlign w:val="center"/>
          </w:tcPr>
          <w:p w14:paraId="1D40BF89" w14:textId="77777777" w:rsidR="003561D2" w:rsidRPr="00F13BC2" w:rsidRDefault="003561D2" w:rsidP="00F555E9">
            <w:pPr>
              <w:pStyle w:val="TableBody"/>
            </w:pPr>
            <w:r w:rsidRPr="00F13BC2">
              <w:t>10 June</w:t>
            </w:r>
          </w:p>
        </w:tc>
        <w:tc>
          <w:tcPr>
            <w:tcW w:w="864" w:type="dxa"/>
            <w:tcBorders>
              <w:top w:val="nil"/>
              <w:left w:val="nil"/>
              <w:bottom w:val="dotted" w:sz="4" w:space="0" w:color="auto"/>
              <w:right w:val="nil"/>
            </w:tcBorders>
            <w:vAlign w:val="center"/>
          </w:tcPr>
          <w:p w14:paraId="5800B732" w14:textId="77777777" w:rsidR="003561D2" w:rsidRPr="00F13BC2" w:rsidRDefault="003561D2" w:rsidP="00F555E9">
            <w:pPr>
              <w:pStyle w:val="TableBody"/>
            </w:pPr>
            <w:r w:rsidRPr="00F13BC2">
              <w:t>25 June</w:t>
            </w:r>
          </w:p>
        </w:tc>
        <w:tc>
          <w:tcPr>
            <w:tcW w:w="864" w:type="dxa"/>
            <w:tcBorders>
              <w:top w:val="nil"/>
              <w:left w:val="nil"/>
              <w:bottom w:val="dotted" w:sz="4" w:space="0" w:color="auto"/>
              <w:right w:val="nil"/>
            </w:tcBorders>
            <w:vAlign w:val="center"/>
          </w:tcPr>
          <w:p w14:paraId="2E80DD7F" w14:textId="77777777" w:rsidR="003561D2" w:rsidRPr="00F13BC2" w:rsidRDefault="003561D2" w:rsidP="00F555E9">
            <w:pPr>
              <w:pStyle w:val="TableBody"/>
            </w:pPr>
            <w:r w:rsidRPr="00F13BC2">
              <w:t>17 July</w:t>
            </w:r>
          </w:p>
        </w:tc>
        <w:tc>
          <w:tcPr>
            <w:tcW w:w="864" w:type="dxa"/>
            <w:tcBorders>
              <w:top w:val="nil"/>
              <w:left w:val="nil"/>
              <w:bottom w:val="dotted" w:sz="4" w:space="0" w:color="auto"/>
              <w:right w:val="nil"/>
            </w:tcBorders>
            <w:vAlign w:val="center"/>
          </w:tcPr>
          <w:p w14:paraId="20BE0CEF" w14:textId="77777777" w:rsidR="003561D2" w:rsidRPr="00F13BC2" w:rsidRDefault="003561D2" w:rsidP="00F555E9">
            <w:pPr>
              <w:pStyle w:val="TableBody"/>
            </w:pPr>
            <w:r w:rsidRPr="00F13BC2">
              <w:t>5 Aug.</w:t>
            </w:r>
          </w:p>
        </w:tc>
        <w:tc>
          <w:tcPr>
            <w:tcW w:w="864" w:type="dxa"/>
            <w:tcBorders>
              <w:top w:val="nil"/>
              <w:left w:val="nil"/>
              <w:bottom w:val="dotted" w:sz="4" w:space="0" w:color="auto"/>
              <w:right w:val="nil"/>
            </w:tcBorders>
            <w:vAlign w:val="center"/>
          </w:tcPr>
          <w:p w14:paraId="3602DE5A" w14:textId="77777777" w:rsidR="003561D2" w:rsidRPr="00F13BC2" w:rsidRDefault="003561D2" w:rsidP="00F555E9">
            <w:pPr>
              <w:pStyle w:val="TableBody"/>
            </w:pPr>
            <w:r w:rsidRPr="00F13BC2">
              <w:t>26 Aug.</w:t>
            </w:r>
          </w:p>
        </w:tc>
        <w:tc>
          <w:tcPr>
            <w:tcW w:w="864" w:type="dxa"/>
            <w:tcBorders>
              <w:top w:val="nil"/>
              <w:left w:val="nil"/>
              <w:bottom w:val="dotted" w:sz="4" w:space="0" w:color="auto"/>
              <w:right w:val="nil"/>
            </w:tcBorders>
            <w:vAlign w:val="center"/>
          </w:tcPr>
          <w:p w14:paraId="2718FF02"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04FBC12D" w14:textId="77777777" w:rsidR="003561D2" w:rsidRPr="00F13BC2" w:rsidRDefault="003561D2" w:rsidP="00F555E9">
            <w:pPr>
              <w:pStyle w:val="TableBody"/>
            </w:pPr>
            <w:r w:rsidRPr="00F13BC2">
              <w:t>15 Sept.</w:t>
            </w:r>
          </w:p>
        </w:tc>
      </w:tr>
      <w:tr w:rsidR="003561D2" w:rsidRPr="00F13BC2" w14:paraId="7723D483" w14:textId="77777777" w:rsidTr="00F555E9">
        <w:trPr>
          <w:trHeight w:val="288"/>
        </w:trPr>
        <w:tc>
          <w:tcPr>
            <w:tcW w:w="1152" w:type="dxa"/>
            <w:tcBorders>
              <w:top w:val="dotted" w:sz="4" w:space="0" w:color="auto"/>
              <w:left w:val="nil"/>
              <w:bottom w:val="nil"/>
              <w:right w:val="nil"/>
            </w:tcBorders>
            <w:vAlign w:val="center"/>
          </w:tcPr>
          <w:p w14:paraId="1CB688F8" w14:textId="77777777" w:rsidR="003561D2" w:rsidRPr="00F13BC2" w:rsidRDefault="003561D2" w:rsidP="00F555E9">
            <w:pPr>
              <w:pStyle w:val="TableBody"/>
            </w:pPr>
            <w:r w:rsidRPr="00F13BC2">
              <w:t>MN-2</w:t>
            </w:r>
          </w:p>
        </w:tc>
        <w:tc>
          <w:tcPr>
            <w:tcW w:w="720" w:type="dxa"/>
            <w:tcBorders>
              <w:top w:val="dotted" w:sz="4" w:space="0" w:color="auto"/>
              <w:left w:val="nil"/>
              <w:bottom w:val="nil"/>
              <w:right w:val="nil"/>
            </w:tcBorders>
            <w:vAlign w:val="center"/>
          </w:tcPr>
          <w:p w14:paraId="21B15CB9" w14:textId="77777777" w:rsidR="003561D2" w:rsidRPr="00F13BC2" w:rsidRDefault="003561D2" w:rsidP="00F555E9">
            <w:pPr>
              <w:pStyle w:val="TableBody"/>
            </w:pPr>
            <w:r w:rsidRPr="00F13BC2">
              <w:t>2014</w:t>
            </w:r>
          </w:p>
        </w:tc>
        <w:tc>
          <w:tcPr>
            <w:tcW w:w="864" w:type="dxa"/>
            <w:tcBorders>
              <w:top w:val="dotted" w:sz="4" w:space="0" w:color="auto"/>
              <w:left w:val="nil"/>
              <w:bottom w:val="nil"/>
              <w:right w:val="nil"/>
            </w:tcBorders>
            <w:vAlign w:val="center"/>
          </w:tcPr>
          <w:p w14:paraId="2C3EFBC0" w14:textId="77777777" w:rsidR="003561D2" w:rsidRPr="00F13BC2" w:rsidRDefault="003561D2" w:rsidP="00F555E9">
            <w:pPr>
              <w:pStyle w:val="TableBody"/>
            </w:pPr>
            <w:r w:rsidRPr="00F13BC2">
              <w:t>30 June</w:t>
            </w:r>
          </w:p>
        </w:tc>
        <w:tc>
          <w:tcPr>
            <w:tcW w:w="864" w:type="dxa"/>
            <w:tcBorders>
              <w:top w:val="dotted" w:sz="4" w:space="0" w:color="auto"/>
              <w:left w:val="nil"/>
              <w:bottom w:val="nil"/>
              <w:right w:val="nil"/>
            </w:tcBorders>
            <w:vAlign w:val="center"/>
          </w:tcPr>
          <w:p w14:paraId="074CC6BA" w14:textId="77777777" w:rsidR="003561D2" w:rsidRPr="00F13BC2" w:rsidRDefault="003561D2" w:rsidP="00F555E9">
            <w:pPr>
              <w:pStyle w:val="TableBody"/>
            </w:pPr>
            <w:r w:rsidRPr="00F13BC2">
              <w:t>15 July</w:t>
            </w:r>
          </w:p>
        </w:tc>
        <w:tc>
          <w:tcPr>
            <w:tcW w:w="864" w:type="dxa"/>
            <w:tcBorders>
              <w:top w:val="dotted" w:sz="4" w:space="0" w:color="auto"/>
              <w:left w:val="nil"/>
              <w:bottom w:val="nil"/>
              <w:right w:val="nil"/>
            </w:tcBorders>
            <w:vAlign w:val="center"/>
          </w:tcPr>
          <w:p w14:paraId="2770761C" w14:textId="77777777" w:rsidR="003561D2" w:rsidRPr="00F13BC2" w:rsidRDefault="003561D2" w:rsidP="00F555E9">
            <w:pPr>
              <w:pStyle w:val="TableBody"/>
            </w:pPr>
            <w:r w:rsidRPr="00F13BC2">
              <w:t>24 July</w:t>
            </w:r>
          </w:p>
        </w:tc>
        <w:tc>
          <w:tcPr>
            <w:tcW w:w="864" w:type="dxa"/>
            <w:tcBorders>
              <w:top w:val="dotted" w:sz="4" w:space="0" w:color="auto"/>
              <w:left w:val="nil"/>
              <w:bottom w:val="nil"/>
              <w:right w:val="nil"/>
            </w:tcBorders>
            <w:vAlign w:val="center"/>
          </w:tcPr>
          <w:p w14:paraId="206FCDEA" w14:textId="77777777" w:rsidR="003561D2" w:rsidRPr="00F13BC2" w:rsidRDefault="003561D2" w:rsidP="00F555E9">
            <w:pPr>
              <w:pStyle w:val="TableBody"/>
            </w:pPr>
            <w:r w:rsidRPr="00F13BC2">
              <w:t>11 Aug.</w:t>
            </w:r>
          </w:p>
        </w:tc>
        <w:tc>
          <w:tcPr>
            <w:tcW w:w="864" w:type="dxa"/>
            <w:tcBorders>
              <w:top w:val="dotted" w:sz="4" w:space="0" w:color="auto"/>
              <w:left w:val="nil"/>
              <w:bottom w:val="nil"/>
              <w:right w:val="nil"/>
            </w:tcBorders>
            <w:vAlign w:val="center"/>
          </w:tcPr>
          <w:p w14:paraId="7C3B5741" w14:textId="77777777" w:rsidR="003561D2" w:rsidRPr="00F13BC2" w:rsidRDefault="003561D2" w:rsidP="00F555E9">
            <w:pPr>
              <w:pStyle w:val="TableBody"/>
            </w:pPr>
            <w:r w:rsidRPr="00F13BC2">
              <w:t>26 Aug.</w:t>
            </w:r>
          </w:p>
        </w:tc>
        <w:tc>
          <w:tcPr>
            <w:tcW w:w="864" w:type="dxa"/>
            <w:tcBorders>
              <w:top w:val="dotted" w:sz="4" w:space="0" w:color="auto"/>
              <w:left w:val="nil"/>
              <w:bottom w:val="nil"/>
              <w:right w:val="nil"/>
            </w:tcBorders>
            <w:vAlign w:val="center"/>
          </w:tcPr>
          <w:p w14:paraId="0B8F633C" w14:textId="77777777" w:rsidR="003561D2" w:rsidRPr="00F13BC2" w:rsidRDefault="003561D2" w:rsidP="00F555E9">
            <w:pPr>
              <w:pStyle w:val="TableBody"/>
            </w:pPr>
            <w:r w:rsidRPr="00F13BC2">
              <w:t>8 Sept.</w:t>
            </w:r>
          </w:p>
        </w:tc>
        <w:tc>
          <w:tcPr>
            <w:tcW w:w="864" w:type="dxa"/>
            <w:tcBorders>
              <w:top w:val="dotted" w:sz="4" w:space="0" w:color="auto"/>
              <w:left w:val="nil"/>
              <w:bottom w:val="nil"/>
              <w:right w:val="nil"/>
            </w:tcBorders>
            <w:vAlign w:val="center"/>
          </w:tcPr>
          <w:p w14:paraId="16DEA9C6" w14:textId="77777777" w:rsidR="003561D2" w:rsidRPr="00F13BC2" w:rsidRDefault="003561D2" w:rsidP="00F555E9">
            <w:pPr>
              <w:pStyle w:val="TableBody"/>
            </w:pPr>
            <w:r w:rsidRPr="00F13BC2">
              <w:t>15 Sept.</w:t>
            </w:r>
          </w:p>
        </w:tc>
      </w:tr>
      <w:tr w:rsidR="003561D2" w:rsidRPr="00F13BC2" w14:paraId="27FA379D" w14:textId="77777777" w:rsidTr="00F555E9">
        <w:trPr>
          <w:trHeight w:val="288"/>
        </w:trPr>
        <w:tc>
          <w:tcPr>
            <w:tcW w:w="1152" w:type="dxa"/>
            <w:tcBorders>
              <w:top w:val="nil"/>
              <w:left w:val="nil"/>
              <w:bottom w:val="dotted" w:sz="4" w:space="0" w:color="auto"/>
              <w:right w:val="nil"/>
            </w:tcBorders>
            <w:vAlign w:val="center"/>
          </w:tcPr>
          <w:p w14:paraId="349C9FA6" w14:textId="77777777" w:rsidR="003561D2" w:rsidRPr="00F13BC2" w:rsidRDefault="003561D2" w:rsidP="00F555E9">
            <w:pPr>
              <w:pStyle w:val="TableBody"/>
            </w:pPr>
            <w:r w:rsidRPr="00F13BC2">
              <w:t>MN-2</w:t>
            </w:r>
          </w:p>
        </w:tc>
        <w:tc>
          <w:tcPr>
            <w:tcW w:w="720" w:type="dxa"/>
            <w:tcBorders>
              <w:top w:val="nil"/>
              <w:left w:val="nil"/>
              <w:bottom w:val="dotted" w:sz="4" w:space="0" w:color="auto"/>
              <w:right w:val="nil"/>
            </w:tcBorders>
            <w:vAlign w:val="center"/>
          </w:tcPr>
          <w:p w14:paraId="77A57918" w14:textId="77777777" w:rsidR="003561D2" w:rsidRPr="00F13BC2" w:rsidRDefault="003561D2" w:rsidP="00F555E9">
            <w:pPr>
              <w:pStyle w:val="TableBody"/>
            </w:pPr>
            <w:r w:rsidRPr="00F13BC2">
              <w:t>2015</w:t>
            </w:r>
          </w:p>
        </w:tc>
        <w:tc>
          <w:tcPr>
            <w:tcW w:w="864" w:type="dxa"/>
            <w:tcBorders>
              <w:top w:val="nil"/>
              <w:left w:val="nil"/>
              <w:bottom w:val="dotted" w:sz="4" w:space="0" w:color="auto"/>
              <w:right w:val="nil"/>
            </w:tcBorders>
            <w:vAlign w:val="center"/>
          </w:tcPr>
          <w:p w14:paraId="22238D19" w14:textId="77777777" w:rsidR="003561D2" w:rsidRPr="00F13BC2" w:rsidRDefault="003561D2" w:rsidP="00F555E9">
            <w:pPr>
              <w:pStyle w:val="TableBody"/>
            </w:pPr>
            <w:r w:rsidRPr="00F13BC2">
              <w:t>23 June</w:t>
            </w:r>
          </w:p>
        </w:tc>
        <w:tc>
          <w:tcPr>
            <w:tcW w:w="864" w:type="dxa"/>
            <w:tcBorders>
              <w:top w:val="nil"/>
              <w:left w:val="nil"/>
              <w:bottom w:val="dotted" w:sz="4" w:space="0" w:color="auto"/>
              <w:right w:val="nil"/>
            </w:tcBorders>
            <w:vAlign w:val="center"/>
          </w:tcPr>
          <w:p w14:paraId="48E8C9D4" w14:textId="77777777" w:rsidR="003561D2" w:rsidRPr="00F13BC2" w:rsidRDefault="003561D2" w:rsidP="00F555E9">
            <w:pPr>
              <w:pStyle w:val="TableBody"/>
            </w:pPr>
            <w:r w:rsidRPr="00F13BC2">
              <w:t>7 July</w:t>
            </w:r>
          </w:p>
        </w:tc>
        <w:tc>
          <w:tcPr>
            <w:tcW w:w="864" w:type="dxa"/>
            <w:tcBorders>
              <w:top w:val="nil"/>
              <w:left w:val="nil"/>
              <w:bottom w:val="dotted" w:sz="4" w:space="0" w:color="auto"/>
              <w:right w:val="nil"/>
            </w:tcBorders>
            <w:vAlign w:val="center"/>
          </w:tcPr>
          <w:p w14:paraId="2593AA60" w14:textId="77777777" w:rsidR="003561D2" w:rsidRPr="00F13BC2" w:rsidRDefault="003561D2" w:rsidP="00F555E9">
            <w:pPr>
              <w:pStyle w:val="TableBody"/>
            </w:pPr>
            <w:r w:rsidRPr="00F13BC2">
              <w:t>21 July</w:t>
            </w:r>
          </w:p>
        </w:tc>
        <w:tc>
          <w:tcPr>
            <w:tcW w:w="864" w:type="dxa"/>
            <w:tcBorders>
              <w:top w:val="nil"/>
              <w:left w:val="nil"/>
              <w:bottom w:val="dotted" w:sz="4" w:space="0" w:color="auto"/>
              <w:right w:val="nil"/>
            </w:tcBorders>
            <w:vAlign w:val="center"/>
          </w:tcPr>
          <w:p w14:paraId="2CFBEEFB" w14:textId="77777777" w:rsidR="003561D2" w:rsidRPr="00F13BC2" w:rsidRDefault="003561D2" w:rsidP="00F555E9">
            <w:pPr>
              <w:pStyle w:val="TableBody"/>
            </w:pPr>
            <w:r w:rsidRPr="00F13BC2">
              <w:t>4 Aug.</w:t>
            </w:r>
          </w:p>
        </w:tc>
        <w:tc>
          <w:tcPr>
            <w:tcW w:w="864" w:type="dxa"/>
            <w:tcBorders>
              <w:top w:val="nil"/>
              <w:left w:val="nil"/>
              <w:bottom w:val="dotted" w:sz="4" w:space="0" w:color="auto"/>
              <w:right w:val="nil"/>
            </w:tcBorders>
            <w:vAlign w:val="center"/>
          </w:tcPr>
          <w:p w14:paraId="580BDF4F" w14:textId="77777777" w:rsidR="003561D2" w:rsidRPr="00F13BC2" w:rsidRDefault="003561D2" w:rsidP="00F555E9">
            <w:pPr>
              <w:pStyle w:val="TableBody"/>
            </w:pPr>
            <w:r w:rsidRPr="00F13BC2">
              <w:t>17 Aug.</w:t>
            </w:r>
          </w:p>
        </w:tc>
        <w:tc>
          <w:tcPr>
            <w:tcW w:w="864" w:type="dxa"/>
            <w:tcBorders>
              <w:top w:val="nil"/>
              <w:left w:val="nil"/>
              <w:bottom w:val="dotted" w:sz="4" w:space="0" w:color="auto"/>
              <w:right w:val="nil"/>
            </w:tcBorders>
            <w:vAlign w:val="center"/>
          </w:tcPr>
          <w:p w14:paraId="5A82C884" w14:textId="77777777" w:rsidR="003561D2" w:rsidRPr="00F13BC2" w:rsidRDefault="003561D2" w:rsidP="00F555E9">
            <w:pPr>
              <w:pStyle w:val="TableBody"/>
            </w:pPr>
            <w:r w:rsidRPr="00F13BC2">
              <w:t>1 Sept.</w:t>
            </w:r>
          </w:p>
        </w:tc>
        <w:tc>
          <w:tcPr>
            <w:tcW w:w="864" w:type="dxa"/>
            <w:tcBorders>
              <w:top w:val="nil"/>
              <w:left w:val="nil"/>
              <w:bottom w:val="dotted" w:sz="4" w:space="0" w:color="auto"/>
              <w:right w:val="nil"/>
            </w:tcBorders>
            <w:vAlign w:val="center"/>
          </w:tcPr>
          <w:p w14:paraId="66536297" w14:textId="77777777" w:rsidR="003561D2" w:rsidRPr="00F13BC2" w:rsidRDefault="003561D2" w:rsidP="00F555E9">
            <w:pPr>
              <w:pStyle w:val="TableBody"/>
            </w:pPr>
            <w:r w:rsidRPr="00F13BC2">
              <w:t>16 Sept.</w:t>
            </w:r>
          </w:p>
        </w:tc>
      </w:tr>
      <w:tr w:rsidR="003561D2" w:rsidRPr="00F13BC2" w14:paraId="4C20BF64" w14:textId="77777777" w:rsidTr="00F555E9">
        <w:trPr>
          <w:trHeight w:val="288"/>
        </w:trPr>
        <w:tc>
          <w:tcPr>
            <w:tcW w:w="1152" w:type="dxa"/>
            <w:tcBorders>
              <w:top w:val="dotted" w:sz="4" w:space="0" w:color="auto"/>
              <w:left w:val="nil"/>
              <w:bottom w:val="dotted" w:sz="4" w:space="0" w:color="auto"/>
              <w:right w:val="nil"/>
            </w:tcBorders>
            <w:vAlign w:val="center"/>
            <w:hideMark/>
          </w:tcPr>
          <w:p w14:paraId="45344612" w14:textId="77777777" w:rsidR="003561D2" w:rsidRPr="00F13BC2" w:rsidRDefault="003561D2" w:rsidP="00F555E9">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0170F7AF" w14:textId="77777777" w:rsidR="003561D2" w:rsidRPr="00F13BC2" w:rsidRDefault="003561D2" w:rsidP="00F555E9">
            <w:pPr>
              <w:pStyle w:val="TableBody"/>
            </w:pPr>
            <w:r w:rsidRPr="00F13BC2">
              <w:t>2016</w:t>
            </w:r>
          </w:p>
        </w:tc>
        <w:tc>
          <w:tcPr>
            <w:tcW w:w="864" w:type="dxa"/>
            <w:tcBorders>
              <w:top w:val="dotted" w:sz="4" w:space="0" w:color="auto"/>
              <w:left w:val="nil"/>
              <w:bottom w:val="dotted" w:sz="4" w:space="0" w:color="auto"/>
              <w:right w:val="nil"/>
            </w:tcBorders>
            <w:vAlign w:val="center"/>
          </w:tcPr>
          <w:p w14:paraId="65DAB190" w14:textId="77777777" w:rsidR="003561D2" w:rsidRPr="00F13BC2" w:rsidRDefault="003561D2" w:rsidP="00F555E9">
            <w:pPr>
              <w:pStyle w:val="TableBody"/>
            </w:pPr>
            <w:r w:rsidRPr="00F13BC2">
              <w:t>28 June</w:t>
            </w:r>
          </w:p>
        </w:tc>
        <w:tc>
          <w:tcPr>
            <w:tcW w:w="864" w:type="dxa"/>
            <w:tcBorders>
              <w:top w:val="dotted" w:sz="4" w:space="0" w:color="auto"/>
              <w:left w:val="nil"/>
              <w:bottom w:val="dotted" w:sz="4" w:space="0" w:color="auto"/>
              <w:right w:val="nil"/>
            </w:tcBorders>
            <w:vAlign w:val="center"/>
          </w:tcPr>
          <w:p w14:paraId="11DADBF9" w14:textId="77777777" w:rsidR="003561D2" w:rsidRPr="00F13BC2" w:rsidRDefault="003561D2" w:rsidP="00F555E9">
            <w:pPr>
              <w:pStyle w:val="TableBody"/>
            </w:pPr>
            <w:r w:rsidRPr="00F13BC2">
              <w:t>13 July</w:t>
            </w:r>
          </w:p>
        </w:tc>
        <w:tc>
          <w:tcPr>
            <w:tcW w:w="864" w:type="dxa"/>
            <w:tcBorders>
              <w:top w:val="dotted" w:sz="4" w:space="0" w:color="auto"/>
              <w:left w:val="nil"/>
              <w:bottom w:val="dotted" w:sz="4" w:space="0" w:color="auto"/>
              <w:right w:val="nil"/>
            </w:tcBorders>
            <w:vAlign w:val="center"/>
          </w:tcPr>
          <w:p w14:paraId="1435ABA9" w14:textId="77777777" w:rsidR="003561D2" w:rsidRPr="00F13BC2" w:rsidRDefault="003561D2" w:rsidP="00F555E9">
            <w:pPr>
              <w:pStyle w:val="TableBody"/>
            </w:pPr>
            <w:r w:rsidRPr="00F13BC2">
              <w:t>26 July</w:t>
            </w:r>
          </w:p>
        </w:tc>
        <w:tc>
          <w:tcPr>
            <w:tcW w:w="864" w:type="dxa"/>
            <w:tcBorders>
              <w:top w:val="dotted" w:sz="4" w:space="0" w:color="auto"/>
              <w:left w:val="nil"/>
              <w:bottom w:val="dotted" w:sz="4" w:space="0" w:color="auto"/>
              <w:right w:val="nil"/>
            </w:tcBorders>
            <w:vAlign w:val="center"/>
          </w:tcPr>
          <w:p w14:paraId="6A0741D1" w14:textId="77777777" w:rsidR="003561D2" w:rsidRPr="00F13BC2" w:rsidRDefault="003561D2" w:rsidP="00F555E9">
            <w:pPr>
              <w:pStyle w:val="TableBody"/>
            </w:pPr>
            <w:r w:rsidRPr="00F13BC2">
              <w:t>3 Aug.</w:t>
            </w:r>
          </w:p>
        </w:tc>
        <w:tc>
          <w:tcPr>
            <w:tcW w:w="864" w:type="dxa"/>
            <w:tcBorders>
              <w:top w:val="dotted" w:sz="4" w:space="0" w:color="auto"/>
              <w:left w:val="nil"/>
              <w:bottom w:val="dotted" w:sz="4" w:space="0" w:color="auto"/>
              <w:right w:val="nil"/>
            </w:tcBorders>
            <w:vAlign w:val="center"/>
          </w:tcPr>
          <w:p w14:paraId="3374DD72" w14:textId="77777777" w:rsidR="003561D2" w:rsidRPr="00F13BC2" w:rsidRDefault="003561D2" w:rsidP="00F555E9">
            <w:pPr>
              <w:pStyle w:val="TableBody"/>
            </w:pPr>
            <w:r w:rsidRPr="00F13BC2">
              <w:t>10 Aug.</w:t>
            </w:r>
          </w:p>
        </w:tc>
        <w:tc>
          <w:tcPr>
            <w:tcW w:w="864" w:type="dxa"/>
            <w:tcBorders>
              <w:top w:val="dotted" w:sz="4" w:space="0" w:color="auto"/>
              <w:left w:val="nil"/>
              <w:bottom w:val="dotted" w:sz="4" w:space="0" w:color="auto"/>
              <w:right w:val="nil"/>
            </w:tcBorders>
            <w:vAlign w:val="center"/>
          </w:tcPr>
          <w:p w14:paraId="2560352F"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76E50C96" w14:textId="77777777" w:rsidR="003561D2" w:rsidRPr="00F13BC2" w:rsidRDefault="003561D2" w:rsidP="00F555E9">
            <w:pPr>
              <w:pStyle w:val="TableBody"/>
            </w:pPr>
            <w:r w:rsidRPr="00F13BC2">
              <w:t>13 Sept.</w:t>
            </w:r>
          </w:p>
        </w:tc>
      </w:tr>
      <w:tr w:rsidR="003561D2" w:rsidRPr="00F13BC2" w14:paraId="5A352EEF" w14:textId="77777777" w:rsidTr="00F555E9">
        <w:trPr>
          <w:trHeight w:val="288"/>
        </w:trPr>
        <w:tc>
          <w:tcPr>
            <w:tcW w:w="1152" w:type="dxa"/>
            <w:tcBorders>
              <w:top w:val="dotted" w:sz="4" w:space="0" w:color="auto"/>
              <w:left w:val="nil"/>
              <w:bottom w:val="nil"/>
              <w:right w:val="nil"/>
            </w:tcBorders>
            <w:vAlign w:val="center"/>
          </w:tcPr>
          <w:p w14:paraId="1F5B448F" w14:textId="77777777" w:rsidR="003561D2" w:rsidRPr="00F13BC2" w:rsidRDefault="003561D2" w:rsidP="00F555E9">
            <w:pPr>
              <w:pStyle w:val="TableBody"/>
            </w:pPr>
            <w:r w:rsidRPr="00F13BC2">
              <w:t>MN-4</w:t>
            </w:r>
          </w:p>
        </w:tc>
        <w:tc>
          <w:tcPr>
            <w:tcW w:w="720" w:type="dxa"/>
            <w:tcBorders>
              <w:top w:val="dotted" w:sz="4" w:space="0" w:color="auto"/>
              <w:left w:val="nil"/>
              <w:bottom w:val="nil"/>
              <w:right w:val="nil"/>
            </w:tcBorders>
            <w:vAlign w:val="center"/>
          </w:tcPr>
          <w:p w14:paraId="0B61E4A4" w14:textId="77777777" w:rsidR="003561D2" w:rsidRPr="00F13BC2" w:rsidRDefault="003561D2" w:rsidP="00F555E9">
            <w:pPr>
              <w:pStyle w:val="TableBody"/>
            </w:pPr>
            <w:r w:rsidRPr="00F13BC2">
              <w:t>2018</w:t>
            </w:r>
          </w:p>
        </w:tc>
        <w:tc>
          <w:tcPr>
            <w:tcW w:w="864" w:type="dxa"/>
            <w:tcBorders>
              <w:top w:val="dotted" w:sz="4" w:space="0" w:color="auto"/>
              <w:left w:val="nil"/>
              <w:bottom w:val="nil"/>
              <w:right w:val="nil"/>
            </w:tcBorders>
            <w:vAlign w:val="center"/>
          </w:tcPr>
          <w:p w14:paraId="458D0E04" w14:textId="77777777" w:rsidR="003561D2" w:rsidRPr="00F13BC2" w:rsidRDefault="003561D2" w:rsidP="00F555E9">
            <w:pPr>
              <w:pStyle w:val="TableBody"/>
            </w:pPr>
            <w:r w:rsidRPr="00F13BC2">
              <w:t>26 June</w:t>
            </w:r>
          </w:p>
        </w:tc>
        <w:tc>
          <w:tcPr>
            <w:tcW w:w="864" w:type="dxa"/>
            <w:tcBorders>
              <w:top w:val="dotted" w:sz="4" w:space="0" w:color="auto"/>
              <w:left w:val="nil"/>
              <w:bottom w:val="nil"/>
              <w:right w:val="nil"/>
            </w:tcBorders>
            <w:vAlign w:val="center"/>
          </w:tcPr>
          <w:p w14:paraId="4F5F9043" w14:textId="77777777" w:rsidR="003561D2" w:rsidRPr="00F13BC2" w:rsidRDefault="003561D2" w:rsidP="00F555E9">
            <w:pPr>
              <w:pStyle w:val="TableBody"/>
            </w:pPr>
            <w:r w:rsidRPr="00F13BC2">
              <w:t>10 July</w:t>
            </w:r>
          </w:p>
        </w:tc>
        <w:tc>
          <w:tcPr>
            <w:tcW w:w="864" w:type="dxa"/>
            <w:tcBorders>
              <w:top w:val="dotted" w:sz="4" w:space="0" w:color="auto"/>
              <w:left w:val="nil"/>
              <w:bottom w:val="nil"/>
              <w:right w:val="nil"/>
            </w:tcBorders>
            <w:vAlign w:val="center"/>
          </w:tcPr>
          <w:p w14:paraId="202E27E5" w14:textId="77777777" w:rsidR="003561D2" w:rsidRPr="00F13BC2" w:rsidRDefault="003561D2" w:rsidP="00F555E9">
            <w:pPr>
              <w:pStyle w:val="TableBody"/>
            </w:pPr>
            <w:r w:rsidRPr="00F13BC2">
              <w:t>18 July</w:t>
            </w:r>
          </w:p>
        </w:tc>
        <w:tc>
          <w:tcPr>
            <w:tcW w:w="864" w:type="dxa"/>
            <w:tcBorders>
              <w:top w:val="dotted" w:sz="4" w:space="0" w:color="auto"/>
              <w:left w:val="nil"/>
              <w:bottom w:val="nil"/>
              <w:right w:val="nil"/>
            </w:tcBorders>
            <w:vAlign w:val="center"/>
          </w:tcPr>
          <w:p w14:paraId="25BD2F98" w14:textId="77777777" w:rsidR="003561D2" w:rsidRPr="00F13BC2" w:rsidRDefault="003561D2" w:rsidP="00F555E9">
            <w:pPr>
              <w:pStyle w:val="TableBody"/>
            </w:pPr>
            <w:r w:rsidRPr="00F13BC2">
              <w:t>1 Aug.</w:t>
            </w:r>
          </w:p>
        </w:tc>
        <w:tc>
          <w:tcPr>
            <w:tcW w:w="864" w:type="dxa"/>
            <w:tcBorders>
              <w:top w:val="dotted" w:sz="4" w:space="0" w:color="auto"/>
              <w:left w:val="nil"/>
              <w:bottom w:val="nil"/>
              <w:right w:val="nil"/>
            </w:tcBorders>
            <w:vAlign w:val="center"/>
          </w:tcPr>
          <w:p w14:paraId="65D7A4EC"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1CDECF3F" w14:textId="77777777" w:rsidR="003561D2" w:rsidRPr="00F13BC2" w:rsidRDefault="003561D2" w:rsidP="00F555E9">
            <w:pPr>
              <w:pStyle w:val="TableBody"/>
            </w:pPr>
          </w:p>
        </w:tc>
        <w:tc>
          <w:tcPr>
            <w:tcW w:w="864" w:type="dxa"/>
            <w:tcBorders>
              <w:top w:val="dotted" w:sz="4" w:space="0" w:color="auto"/>
              <w:left w:val="nil"/>
              <w:bottom w:val="nil"/>
              <w:right w:val="nil"/>
            </w:tcBorders>
            <w:vAlign w:val="center"/>
          </w:tcPr>
          <w:p w14:paraId="2AC171BD" w14:textId="77777777" w:rsidR="003561D2" w:rsidRPr="00F13BC2" w:rsidRDefault="003561D2" w:rsidP="00F555E9">
            <w:pPr>
              <w:pStyle w:val="TableBody"/>
            </w:pPr>
            <w:r w:rsidRPr="00F13BC2">
              <w:t>13 Sept.</w:t>
            </w:r>
          </w:p>
        </w:tc>
      </w:tr>
      <w:tr w:rsidR="003561D2" w:rsidRPr="00F13BC2" w14:paraId="756531D6" w14:textId="77777777" w:rsidTr="00F555E9">
        <w:trPr>
          <w:trHeight w:val="288"/>
        </w:trPr>
        <w:tc>
          <w:tcPr>
            <w:tcW w:w="1152" w:type="dxa"/>
            <w:tcBorders>
              <w:top w:val="nil"/>
              <w:left w:val="nil"/>
              <w:bottom w:val="dotted" w:sz="4" w:space="0" w:color="auto"/>
              <w:right w:val="nil"/>
            </w:tcBorders>
            <w:vAlign w:val="center"/>
          </w:tcPr>
          <w:p w14:paraId="45566768" w14:textId="77777777" w:rsidR="003561D2" w:rsidRPr="00F13BC2" w:rsidRDefault="003561D2" w:rsidP="00F555E9">
            <w:pPr>
              <w:pStyle w:val="TableBody"/>
            </w:pPr>
            <w:r w:rsidRPr="00F13BC2">
              <w:t>MN-4</w:t>
            </w:r>
          </w:p>
        </w:tc>
        <w:tc>
          <w:tcPr>
            <w:tcW w:w="720" w:type="dxa"/>
            <w:tcBorders>
              <w:top w:val="nil"/>
              <w:left w:val="nil"/>
              <w:bottom w:val="dotted" w:sz="4" w:space="0" w:color="auto"/>
              <w:right w:val="nil"/>
            </w:tcBorders>
            <w:vAlign w:val="center"/>
          </w:tcPr>
          <w:p w14:paraId="1EC9DFCB" w14:textId="77777777" w:rsidR="003561D2" w:rsidRPr="00F13BC2" w:rsidRDefault="003561D2" w:rsidP="00F555E9">
            <w:pPr>
              <w:pStyle w:val="TableBody"/>
            </w:pPr>
            <w:r w:rsidRPr="00F13BC2">
              <w:t>2019</w:t>
            </w:r>
          </w:p>
        </w:tc>
        <w:tc>
          <w:tcPr>
            <w:tcW w:w="864" w:type="dxa"/>
            <w:tcBorders>
              <w:top w:val="nil"/>
              <w:left w:val="nil"/>
              <w:bottom w:val="dotted" w:sz="4" w:space="0" w:color="auto"/>
              <w:right w:val="nil"/>
            </w:tcBorders>
            <w:vAlign w:val="center"/>
          </w:tcPr>
          <w:p w14:paraId="419B2E83" w14:textId="77777777" w:rsidR="003561D2" w:rsidRPr="00F13BC2" w:rsidRDefault="003561D2" w:rsidP="00F555E9">
            <w:pPr>
              <w:pStyle w:val="TableBody"/>
            </w:pPr>
            <w:r w:rsidRPr="00F13BC2">
              <w:t>26 June</w:t>
            </w:r>
          </w:p>
        </w:tc>
        <w:tc>
          <w:tcPr>
            <w:tcW w:w="864" w:type="dxa"/>
            <w:tcBorders>
              <w:top w:val="nil"/>
              <w:left w:val="nil"/>
              <w:bottom w:val="dotted" w:sz="4" w:space="0" w:color="auto"/>
              <w:right w:val="nil"/>
            </w:tcBorders>
            <w:vAlign w:val="center"/>
          </w:tcPr>
          <w:p w14:paraId="7954212B" w14:textId="77777777" w:rsidR="003561D2" w:rsidRPr="00F13BC2" w:rsidRDefault="003561D2" w:rsidP="00F555E9">
            <w:pPr>
              <w:pStyle w:val="TableBody"/>
            </w:pPr>
            <w:r w:rsidRPr="00F13BC2">
              <w:t>11 July</w:t>
            </w:r>
          </w:p>
        </w:tc>
        <w:tc>
          <w:tcPr>
            <w:tcW w:w="864" w:type="dxa"/>
            <w:tcBorders>
              <w:top w:val="nil"/>
              <w:left w:val="nil"/>
              <w:bottom w:val="dotted" w:sz="4" w:space="0" w:color="auto"/>
              <w:right w:val="nil"/>
            </w:tcBorders>
            <w:vAlign w:val="center"/>
          </w:tcPr>
          <w:p w14:paraId="2B8956B3" w14:textId="77777777" w:rsidR="003561D2" w:rsidRPr="00F13BC2" w:rsidRDefault="003561D2" w:rsidP="00F555E9">
            <w:pPr>
              <w:pStyle w:val="TableBody"/>
            </w:pPr>
            <w:r w:rsidRPr="00F13BC2">
              <w:t>24 July</w:t>
            </w:r>
          </w:p>
        </w:tc>
        <w:tc>
          <w:tcPr>
            <w:tcW w:w="864" w:type="dxa"/>
            <w:tcBorders>
              <w:top w:val="nil"/>
              <w:left w:val="nil"/>
              <w:bottom w:val="dotted" w:sz="4" w:space="0" w:color="auto"/>
              <w:right w:val="nil"/>
            </w:tcBorders>
            <w:vAlign w:val="center"/>
          </w:tcPr>
          <w:p w14:paraId="4ECFD00B" w14:textId="77777777" w:rsidR="003561D2" w:rsidRPr="00F13BC2" w:rsidRDefault="003561D2" w:rsidP="00F555E9">
            <w:pPr>
              <w:pStyle w:val="TableBody"/>
            </w:pPr>
            <w:r w:rsidRPr="00F13BC2">
              <w:t>7 Aug</w:t>
            </w:r>
          </w:p>
        </w:tc>
        <w:tc>
          <w:tcPr>
            <w:tcW w:w="864" w:type="dxa"/>
            <w:tcBorders>
              <w:top w:val="nil"/>
              <w:left w:val="nil"/>
              <w:bottom w:val="dotted" w:sz="4" w:space="0" w:color="auto"/>
              <w:right w:val="nil"/>
            </w:tcBorders>
            <w:vAlign w:val="center"/>
          </w:tcPr>
          <w:p w14:paraId="156D069F"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12A3C653" w14:textId="77777777" w:rsidR="003561D2" w:rsidRPr="00F13BC2" w:rsidRDefault="003561D2" w:rsidP="00F555E9">
            <w:pPr>
              <w:pStyle w:val="TableBody"/>
            </w:pPr>
          </w:p>
        </w:tc>
        <w:tc>
          <w:tcPr>
            <w:tcW w:w="864" w:type="dxa"/>
            <w:tcBorders>
              <w:top w:val="nil"/>
              <w:left w:val="nil"/>
              <w:bottom w:val="dotted" w:sz="4" w:space="0" w:color="auto"/>
              <w:right w:val="nil"/>
            </w:tcBorders>
            <w:vAlign w:val="center"/>
          </w:tcPr>
          <w:p w14:paraId="2FFC1959" w14:textId="77777777" w:rsidR="003561D2" w:rsidRPr="00F13BC2" w:rsidRDefault="003561D2" w:rsidP="00F555E9">
            <w:pPr>
              <w:pStyle w:val="TableBody"/>
            </w:pPr>
            <w:r w:rsidRPr="00F13BC2">
              <w:t>16 Sept.</w:t>
            </w:r>
          </w:p>
        </w:tc>
      </w:tr>
      <w:tr w:rsidR="003561D2" w:rsidRPr="00F13BC2" w14:paraId="709BFD34" w14:textId="77777777" w:rsidTr="00F555E9">
        <w:trPr>
          <w:trHeight w:val="288"/>
        </w:trPr>
        <w:tc>
          <w:tcPr>
            <w:tcW w:w="1152" w:type="dxa"/>
            <w:tcBorders>
              <w:top w:val="dotted" w:sz="4" w:space="0" w:color="auto"/>
              <w:left w:val="nil"/>
              <w:bottom w:val="dotted" w:sz="4" w:space="0" w:color="auto"/>
              <w:right w:val="nil"/>
            </w:tcBorders>
            <w:vAlign w:val="center"/>
          </w:tcPr>
          <w:p w14:paraId="4635DC06" w14:textId="77777777" w:rsidR="003561D2" w:rsidRPr="00F13BC2" w:rsidRDefault="003561D2" w:rsidP="00F555E9">
            <w:pPr>
              <w:pStyle w:val="TableBody"/>
            </w:pPr>
            <w:r w:rsidRPr="00F13BC2">
              <w:t>MN-5</w:t>
            </w:r>
          </w:p>
        </w:tc>
        <w:tc>
          <w:tcPr>
            <w:tcW w:w="720" w:type="dxa"/>
            <w:tcBorders>
              <w:top w:val="dotted" w:sz="4" w:space="0" w:color="auto"/>
              <w:left w:val="nil"/>
              <w:bottom w:val="dotted" w:sz="4" w:space="0" w:color="auto"/>
              <w:right w:val="nil"/>
            </w:tcBorders>
            <w:vAlign w:val="center"/>
          </w:tcPr>
          <w:p w14:paraId="1B46A0A2" w14:textId="77777777" w:rsidR="003561D2" w:rsidRPr="00F13BC2" w:rsidRDefault="003561D2" w:rsidP="00F555E9">
            <w:pPr>
              <w:pStyle w:val="TableBody"/>
            </w:pPr>
            <w:r w:rsidRPr="00F13BC2">
              <w:t>2019</w:t>
            </w:r>
          </w:p>
        </w:tc>
        <w:tc>
          <w:tcPr>
            <w:tcW w:w="864" w:type="dxa"/>
            <w:tcBorders>
              <w:top w:val="dotted" w:sz="4" w:space="0" w:color="auto"/>
              <w:left w:val="nil"/>
              <w:bottom w:val="dotted" w:sz="4" w:space="0" w:color="auto"/>
              <w:right w:val="nil"/>
            </w:tcBorders>
            <w:vAlign w:val="center"/>
          </w:tcPr>
          <w:p w14:paraId="7F8D2124" w14:textId="77777777" w:rsidR="003561D2" w:rsidRPr="00F13BC2" w:rsidRDefault="003561D2" w:rsidP="00F555E9">
            <w:pPr>
              <w:pStyle w:val="TableBody"/>
            </w:pPr>
            <w:r w:rsidRPr="00F13BC2">
              <w:t>25 June</w:t>
            </w:r>
          </w:p>
        </w:tc>
        <w:tc>
          <w:tcPr>
            <w:tcW w:w="864" w:type="dxa"/>
            <w:tcBorders>
              <w:top w:val="dotted" w:sz="4" w:space="0" w:color="auto"/>
              <w:left w:val="nil"/>
              <w:bottom w:val="dotted" w:sz="4" w:space="0" w:color="auto"/>
              <w:right w:val="nil"/>
            </w:tcBorders>
            <w:vAlign w:val="center"/>
          </w:tcPr>
          <w:p w14:paraId="643D6E6B" w14:textId="77777777" w:rsidR="003561D2" w:rsidRPr="00F13BC2" w:rsidRDefault="003561D2" w:rsidP="00F555E9">
            <w:pPr>
              <w:pStyle w:val="TableBody"/>
            </w:pPr>
            <w:r w:rsidRPr="00F13BC2">
              <w:t>9 July</w:t>
            </w:r>
          </w:p>
        </w:tc>
        <w:tc>
          <w:tcPr>
            <w:tcW w:w="864" w:type="dxa"/>
            <w:tcBorders>
              <w:top w:val="dotted" w:sz="4" w:space="0" w:color="auto"/>
              <w:left w:val="nil"/>
              <w:bottom w:val="dotted" w:sz="4" w:space="0" w:color="auto"/>
              <w:right w:val="nil"/>
            </w:tcBorders>
            <w:vAlign w:val="center"/>
          </w:tcPr>
          <w:p w14:paraId="23C1E0F4" w14:textId="77777777" w:rsidR="003561D2" w:rsidRPr="00F13BC2" w:rsidRDefault="003561D2" w:rsidP="00F555E9">
            <w:pPr>
              <w:pStyle w:val="TableBody"/>
            </w:pPr>
            <w:r w:rsidRPr="00F13BC2">
              <w:t>23 July</w:t>
            </w:r>
          </w:p>
        </w:tc>
        <w:tc>
          <w:tcPr>
            <w:tcW w:w="864" w:type="dxa"/>
            <w:tcBorders>
              <w:top w:val="dotted" w:sz="4" w:space="0" w:color="auto"/>
              <w:left w:val="nil"/>
              <w:bottom w:val="dotted" w:sz="4" w:space="0" w:color="auto"/>
              <w:right w:val="nil"/>
            </w:tcBorders>
            <w:vAlign w:val="center"/>
          </w:tcPr>
          <w:p w14:paraId="5FDFC190" w14:textId="77777777" w:rsidR="003561D2" w:rsidRPr="00F13BC2" w:rsidRDefault="003561D2" w:rsidP="00F555E9">
            <w:pPr>
              <w:pStyle w:val="TableBody"/>
            </w:pPr>
            <w:r w:rsidRPr="00F13BC2">
              <w:t>6 Aug</w:t>
            </w:r>
          </w:p>
        </w:tc>
        <w:tc>
          <w:tcPr>
            <w:tcW w:w="864" w:type="dxa"/>
            <w:tcBorders>
              <w:top w:val="dotted" w:sz="4" w:space="0" w:color="auto"/>
              <w:left w:val="nil"/>
              <w:bottom w:val="dotted" w:sz="4" w:space="0" w:color="auto"/>
              <w:right w:val="nil"/>
            </w:tcBorders>
            <w:vAlign w:val="center"/>
          </w:tcPr>
          <w:p w14:paraId="261191BF" w14:textId="77777777" w:rsidR="003561D2" w:rsidRPr="00F13BC2" w:rsidRDefault="003561D2" w:rsidP="00F555E9">
            <w:pPr>
              <w:pStyle w:val="TableBody"/>
            </w:pPr>
            <w:r w:rsidRPr="00F13BC2">
              <w:t>21 Aug</w:t>
            </w:r>
          </w:p>
        </w:tc>
        <w:tc>
          <w:tcPr>
            <w:tcW w:w="864" w:type="dxa"/>
            <w:tcBorders>
              <w:top w:val="dotted" w:sz="4" w:space="0" w:color="auto"/>
              <w:left w:val="nil"/>
              <w:bottom w:val="dotted" w:sz="4" w:space="0" w:color="auto"/>
              <w:right w:val="nil"/>
            </w:tcBorders>
            <w:vAlign w:val="center"/>
          </w:tcPr>
          <w:p w14:paraId="0B111D76" w14:textId="77777777" w:rsidR="003561D2" w:rsidRPr="00F13BC2" w:rsidRDefault="003561D2" w:rsidP="00F555E9">
            <w:pPr>
              <w:pStyle w:val="TableBody"/>
            </w:pPr>
          </w:p>
        </w:tc>
        <w:tc>
          <w:tcPr>
            <w:tcW w:w="864" w:type="dxa"/>
            <w:tcBorders>
              <w:top w:val="dotted" w:sz="4" w:space="0" w:color="auto"/>
              <w:left w:val="nil"/>
              <w:bottom w:val="dotted" w:sz="4" w:space="0" w:color="auto"/>
              <w:right w:val="nil"/>
            </w:tcBorders>
            <w:vAlign w:val="center"/>
          </w:tcPr>
          <w:p w14:paraId="2AA3FFE0" w14:textId="77777777" w:rsidR="003561D2" w:rsidRPr="00F13BC2" w:rsidRDefault="003561D2" w:rsidP="00F555E9">
            <w:pPr>
              <w:pStyle w:val="TableBody"/>
            </w:pPr>
            <w:r w:rsidRPr="00F13BC2">
              <w:t>16 Sept.</w:t>
            </w:r>
          </w:p>
        </w:tc>
      </w:tr>
      <w:tr w:rsidR="003561D2" w:rsidRPr="00F13BC2" w14:paraId="45A04DCC" w14:textId="77777777" w:rsidTr="00F555E9">
        <w:trPr>
          <w:trHeight w:val="288"/>
        </w:trPr>
        <w:tc>
          <w:tcPr>
            <w:tcW w:w="1152" w:type="dxa"/>
            <w:tcBorders>
              <w:top w:val="dotted" w:sz="4" w:space="0" w:color="auto"/>
              <w:left w:val="nil"/>
              <w:bottom w:val="single" w:sz="8" w:space="0" w:color="auto"/>
              <w:right w:val="nil"/>
            </w:tcBorders>
            <w:vAlign w:val="center"/>
          </w:tcPr>
          <w:p w14:paraId="2B4DA303" w14:textId="77777777" w:rsidR="003561D2" w:rsidRPr="00F13BC2" w:rsidRDefault="003561D2" w:rsidP="00F555E9">
            <w:pPr>
              <w:pStyle w:val="TableBody"/>
            </w:pPr>
            <w:r w:rsidRPr="00F13BC2">
              <w:t>MN-6</w:t>
            </w:r>
          </w:p>
        </w:tc>
        <w:tc>
          <w:tcPr>
            <w:tcW w:w="720" w:type="dxa"/>
            <w:tcBorders>
              <w:top w:val="dotted" w:sz="4" w:space="0" w:color="auto"/>
              <w:left w:val="nil"/>
              <w:bottom w:val="single" w:sz="8" w:space="0" w:color="auto"/>
              <w:right w:val="nil"/>
            </w:tcBorders>
            <w:vAlign w:val="center"/>
          </w:tcPr>
          <w:p w14:paraId="5C736BF3" w14:textId="77777777" w:rsidR="003561D2" w:rsidRPr="00F13BC2" w:rsidRDefault="003561D2" w:rsidP="00F555E9">
            <w:pPr>
              <w:pStyle w:val="TableBody"/>
            </w:pPr>
            <w:r w:rsidRPr="00F13BC2">
              <w:t>2020</w:t>
            </w:r>
          </w:p>
        </w:tc>
        <w:tc>
          <w:tcPr>
            <w:tcW w:w="864" w:type="dxa"/>
            <w:tcBorders>
              <w:top w:val="dotted" w:sz="4" w:space="0" w:color="auto"/>
              <w:left w:val="nil"/>
              <w:bottom w:val="single" w:sz="8" w:space="0" w:color="auto"/>
              <w:right w:val="nil"/>
            </w:tcBorders>
            <w:vAlign w:val="center"/>
          </w:tcPr>
          <w:p w14:paraId="53013C84" w14:textId="77777777" w:rsidR="003561D2" w:rsidRPr="00F13BC2" w:rsidRDefault="003561D2" w:rsidP="00F555E9">
            <w:pPr>
              <w:pStyle w:val="TableBody"/>
            </w:pPr>
            <w:r w:rsidRPr="00F13BC2">
              <w:t>24 June</w:t>
            </w:r>
          </w:p>
        </w:tc>
        <w:tc>
          <w:tcPr>
            <w:tcW w:w="864" w:type="dxa"/>
            <w:tcBorders>
              <w:top w:val="dotted" w:sz="4" w:space="0" w:color="auto"/>
              <w:left w:val="nil"/>
              <w:bottom w:val="single" w:sz="8" w:space="0" w:color="auto"/>
              <w:right w:val="nil"/>
            </w:tcBorders>
            <w:vAlign w:val="center"/>
          </w:tcPr>
          <w:p w14:paraId="717B7BBA" w14:textId="77777777" w:rsidR="003561D2" w:rsidRPr="00F13BC2" w:rsidRDefault="003561D2" w:rsidP="00F555E9">
            <w:pPr>
              <w:pStyle w:val="TableBody"/>
            </w:pPr>
            <w:r w:rsidRPr="00F13BC2">
              <w:t>7 July</w:t>
            </w:r>
          </w:p>
        </w:tc>
        <w:tc>
          <w:tcPr>
            <w:tcW w:w="864" w:type="dxa"/>
            <w:tcBorders>
              <w:top w:val="dotted" w:sz="4" w:space="0" w:color="auto"/>
              <w:left w:val="nil"/>
              <w:bottom w:val="single" w:sz="8" w:space="0" w:color="auto"/>
              <w:right w:val="nil"/>
            </w:tcBorders>
            <w:vAlign w:val="center"/>
          </w:tcPr>
          <w:p w14:paraId="29467E5D" w14:textId="77777777" w:rsidR="003561D2" w:rsidRPr="00F13BC2" w:rsidRDefault="003561D2" w:rsidP="00F555E9">
            <w:pPr>
              <w:pStyle w:val="TableBody"/>
            </w:pPr>
            <w:r w:rsidRPr="00F13BC2">
              <w:t>22 July</w:t>
            </w:r>
          </w:p>
        </w:tc>
        <w:tc>
          <w:tcPr>
            <w:tcW w:w="864" w:type="dxa"/>
            <w:tcBorders>
              <w:top w:val="dotted" w:sz="4" w:space="0" w:color="auto"/>
              <w:left w:val="nil"/>
              <w:bottom w:val="single" w:sz="8" w:space="0" w:color="auto"/>
              <w:right w:val="nil"/>
            </w:tcBorders>
            <w:vAlign w:val="center"/>
          </w:tcPr>
          <w:p w14:paraId="106A8FED" w14:textId="77777777" w:rsidR="003561D2" w:rsidRPr="00F13BC2" w:rsidRDefault="003561D2" w:rsidP="00F555E9">
            <w:pPr>
              <w:pStyle w:val="TableBody"/>
            </w:pPr>
            <w:r w:rsidRPr="00F13BC2">
              <w:t>4 Aug</w:t>
            </w:r>
          </w:p>
        </w:tc>
        <w:tc>
          <w:tcPr>
            <w:tcW w:w="864" w:type="dxa"/>
            <w:tcBorders>
              <w:top w:val="dotted" w:sz="4" w:space="0" w:color="auto"/>
              <w:left w:val="nil"/>
              <w:bottom w:val="single" w:sz="8" w:space="0" w:color="auto"/>
              <w:right w:val="nil"/>
            </w:tcBorders>
            <w:vAlign w:val="center"/>
          </w:tcPr>
          <w:p w14:paraId="63203E47"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6702190F" w14:textId="77777777" w:rsidR="003561D2" w:rsidRPr="00F13BC2" w:rsidRDefault="003561D2" w:rsidP="00F555E9">
            <w:pPr>
              <w:pStyle w:val="TableBody"/>
            </w:pPr>
          </w:p>
        </w:tc>
        <w:tc>
          <w:tcPr>
            <w:tcW w:w="864" w:type="dxa"/>
            <w:tcBorders>
              <w:top w:val="dotted" w:sz="4" w:space="0" w:color="auto"/>
              <w:left w:val="nil"/>
              <w:bottom w:val="single" w:sz="8" w:space="0" w:color="auto"/>
              <w:right w:val="nil"/>
            </w:tcBorders>
            <w:vAlign w:val="center"/>
          </w:tcPr>
          <w:p w14:paraId="56884A89" w14:textId="77777777" w:rsidR="003561D2" w:rsidRPr="00F13BC2" w:rsidRDefault="003561D2" w:rsidP="00F555E9">
            <w:pPr>
              <w:pStyle w:val="TableBody"/>
            </w:pPr>
            <w:r w:rsidRPr="00F13BC2">
              <w:t>16 Sept.</w:t>
            </w:r>
          </w:p>
        </w:tc>
      </w:tr>
    </w:tbl>
    <w:p w14:paraId="31D577C2" w14:textId="77777777" w:rsidR="003561D2" w:rsidRDefault="003561D2" w:rsidP="003561D2"/>
    <w:p w14:paraId="65600F7D" w14:textId="77777777" w:rsidR="003561D2" w:rsidRPr="00CA2246" w:rsidRDefault="003561D2" w:rsidP="003561D2">
      <w:r>
        <w:br w:type="page"/>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3561D2" w:rsidRPr="00272CE4" w14:paraId="5A51AF3D" w14:textId="77777777" w:rsidTr="00F555E9">
        <w:trPr>
          <w:trHeight w:val="288"/>
        </w:trPr>
        <w:tc>
          <w:tcPr>
            <w:tcW w:w="7920" w:type="dxa"/>
            <w:gridSpan w:val="4"/>
            <w:tcBorders>
              <w:top w:val="nil"/>
              <w:left w:val="nil"/>
              <w:bottom w:val="single" w:sz="4" w:space="0" w:color="auto"/>
              <w:right w:val="nil"/>
            </w:tcBorders>
            <w:vAlign w:val="center"/>
          </w:tcPr>
          <w:p w14:paraId="313F0939" w14:textId="0F463A07" w:rsidR="003561D2" w:rsidRPr="005C175D" w:rsidRDefault="003561D2" w:rsidP="00F555E9">
            <w:pPr>
              <w:pStyle w:val="TableCaption"/>
              <w:rPr>
                <w:bCs/>
              </w:rPr>
            </w:pPr>
            <w:bookmarkStart w:id="238" w:name="_Ref78280131"/>
            <w:bookmarkStart w:id="239" w:name="_Toc78909890"/>
            <w:bookmarkStart w:id="240" w:name="_Toc80706206"/>
            <w:r w:rsidRPr="00CA2246">
              <w:rPr>
                <w:bCs/>
              </w:rPr>
              <w:lastRenderedPageBreak/>
              <w:t xml:space="preserve">Table </w:t>
            </w:r>
            <w:r w:rsidRPr="00CA2246">
              <w:rPr>
                <w:bCs/>
              </w:rPr>
              <w:fldChar w:fldCharType="begin"/>
            </w:r>
            <w:r w:rsidRPr="00CA2246">
              <w:rPr>
                <w:bCs/>
              </w:rPr>
              <w:instrText xml:space="preserve"> SEQ Table \* ARABIC </w:instrText>
            </w:r>
            <w:r>
              <w:rPr>
                <w:bCs/>
              </w:rPr>
              <w:instrText xml:space="preserve">\s 1 </w:instrText>
            </w:r>
            <w:r w:rsidRPr="00CA2246">
              <w:rPr>
                <w:bCs/>
              </w:rPr>
              <w:fldChar w:fldCharType="separate"/>
            </w:r>
            <w:r>
              <w:rPr>
                <w:bCs/>
                <w:noProof/>
              </w:rPr>
              <w:t>5</w:t>
            </w:r>
            <w:r w:rsidRPr="00CA2246">
              <w:rPr>
                <w:bCs/>
              </w:rPr>
              <w:fldChar w:fldCharType="end"/>
            </w:r>
            <w:bookmarkEnd w:id="238"/>
            <w:r w:rsidRPr="00CA2246">
              <w:rPr>
                <w:bCs/>
              </w:rPr>
              <w:t>.</w:t>
            </w:r>
            <w:r w:rsidRPr="005C175D">
              <w:rPr>
                <w:b w:val="0"/>
                <w:bCs/>
              </w:rPr>
              <w:t xml:space="preserve"> Priors used in fitting the hierarchical Bayesian model with </w:t>
            </w:r>
            <w:r w:rsidRPr="005C175D">
              <w:rPr>
                <w:b w:val="0"/>
                <w:bCs/>
                <w:i/>
                <w:iCs/>
              </w:rPr>
              <w:t>brms</w:t>
            </w:r>
            <w:r>
              <w:rPr>
                <w:b w:val="0"/>
                <w:bCs/>
              </w:rPr>
              <w:t>.</w:t>
            </w:r>
            <w:bookmarkEnd w:id="239"/>
            <w:bookmarkEnd w:id="240"/>
          </w:p>
        </w:tc>
      </w:tr>
      <w:tr w:rsidR="003561D2" w:rsidRPr="00272CE4" w14:paraId="4776FE0A" w14:textId="77777777" w:rsidTr="00F555E9">
        <w:tc>
          <w:tcPr>
            <w:tcW w:w="2160" w:type="dxa"/>
            <w:vMerge w:val="restart"/>
            <w:tcBorders>
              <w:top w:val="single" w:sz="4" w:space="0" w:color="auto"/>
              <w:left w:val="nil"/>
              <w:right w:val="nil"/>
            </w:tcBorders>
            <w:vAlign w:val="center"/>
          </w:tcPr>
          <w:p w14:paraId="0ABCA7B5" w14:textId="77777777" w:rsidR="003561D2" w:rsidRPr="00935460" w:rsidRDefault="003561D2" w:rsidP="00F555E9">
            <w:pPr>
              <w:pStyle w:val="TableBody"/>
              <w:rPr>
                <w:b/>
                <w:bCs/>
              </w:rPr>
            </w:pPr>
            <w:r w:rsidRPr="00935460">
              <w:rPr>
                <w:b/>
                <w:bCs/>
              </w:rPr>
              <w:t>Parameter</w:t>
            </w:r>
          </w:p>
        </w:tc>
        <w:tc>
          <w:tcPr>
            <w:tcW w:w="3456" w:type="dxa"/>
            <w:vMerge w:val="restart"/>
            <w:tcBorders>
              <w:top w:val="single" w:sz="4" w:space="0" w:color="auto"/>
              <w:left w:val="nil"/>
              <w:right w:val="nil"/>
            </w:tcBorders>
            <w:vAlign w:val="center"/>
          </w:tcPr>
          <w:p w14:paraId="027A777D" w14:textId="77777777" w:rsidR="003561D2" w:rsidRPr="00935460" w:rsidRDefault="003561D2" w:rsidP="00F555E9">
            <w:pPr>
              <w:pStyle w:val="TableBody"/>
              <w:rPr>
                <w:b/>
                <w:bCs/>
              </w:rPr>
            </w:pPr>
            <w:r w:rsidRPr="00935460">
              <w:rPr>
                <w:b/>
                <w:bCs/>
              </w:rPr>
              <w:t>Distribution</w:t>
            </w:r>
          </w:p>
        </w:tc>
        <w:tc>
          <w:tcPr>
            <w:tcW w:w="2304" w:type="dxa"/>
            <w:gridSpan w:val="2"/>
            <w:tcBorders>
              <w:top w:val="single" w:sz="4" w:space="0" w:color="auto"/>
              <w:left w:val="nil"/>
              <w:bottom w:val="single" w:sz="4" w:space="0" w:color="auto"/>
              <w:right w:val="nil"/>
            </w:tcBorders>
            <w:vAlign w:val="center"/>
          </w:tcPr>
          <w:p w14:paraId="2F46BABF" w14:textId="77777777" w:rsidR="003561D2" w:rsidRPr="00935460" w:rsidRDefault="003561D2" w:rsidP="00F555E9">
            <w:pPr>
              <w:pStyle w:val="TableBody"/>
              <w:jc w:val="center"/>
              <w:rPr>
                <w:b/>
                <w:bCs/>
              </w:rPr>
            </w:pPr>
            <w:r w:rsidRPr="00935460">
              <w:rPr>
                <w:b/>
                <w:bCs/>
              </w:rPr>
              <w:t>Bounds</w:t>
            </w:r>
          </w:p>
        </w:tc>
      </w:tr>
      <w:tr w:rsidR="003561D2" w:rsidRPr="00272CE4" w14:paraId="7AD03872" w14:textId="77777777" w:rsidTr="00F555E9">
        <w:tc>
          <w:tcPr>
            <w:tcW w:w="2160" w:type="dxa"/>
            <w:vMerge/>
            <w:tcBorders>
              <w:left w:val="nil"/>
              <w:bottom w:val="single" w:sz="4" w:space="0" w:color="auto"/>
              <w:right w:val="nil"/>
            </w:tcBorders>
            <w:vAlign w:val="center"/>
            <w:hideMark/>
          </w:tcPr>
          <w:p w14:paraId="3AFCAF82" w14:textId="77777777" w:rsidR="003561D2" w:rsidRPr="00935460" w:rsidRDefault="003561D2" w:rsidP="00F555E9">
            <w:pPr>
              <w:pStyle w:val="TableBody"/>
              <w:rPr>
                <w:b/>
                <w:bCs/>
              </w:rPr>
            </w:pPr>
          </w:p>
        </w:tc>
        <w:tc>
          <w:tcPr>
            <w:tcW w:w="3456" w:type="dxa"/>
            <w:vMerge/>
            <w:tcBorders>
              <w:left w:val="nil"/>
              <w:bottom w:val="single" w:sz="4" w:space="0" w:color="auto"/>
              <w:right w:val="nil"/>
            </w:tcBorders>
          </w:tcPr>
          <w:p w14:paraId="0AE5DAF5" w14:textId="77777777" w:rsidR="003561D2" w:rsidRPr="00935460" w:rsidRDefault="003561D2" w:rsidP="00F555E9">
            <w:pPr>
              <w:pStyle w:val="TableBody"/>
              <w:rPr>
                <w:b/>
                <w:bCs/>
              </w:rPr>
            </w:pPr>
          </w:p>
        </w:tc>
        <w:tc>
          <w:tcPr>
            <w:tcW w:w="1152" w:type="dxa"/>
            <w:tcBorders>
              <w:top w:val="single" w:sz="8" w:space="0" w:color="auto"/>
              <w:left w:val="nil"/>
              <w:bottom w:val="single" w:sz="4" w:space="0" w:color="auto"/>
              <w:right w:val="nil"/>
            </w:tcBorders>
            <w:vAlign w:val="center"/>
            <w:hideMark/>
          </w:tcPr>
          <w:p w14:paraId="2F0D9C7B" w14:textId="77777777" w:rsidR="003561D2" w:rsidRPr="00935460" w:rsidRDefault="003561D2" w:rsidP="00F555E9">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838EC5B" w14:textId="77777777" w:rsidR="003561D2" w:rsidRPr="00935460" w:rsidRDefault="003561D2" w:rsidP="00F555E9">
            <w:pPr>
              <w:pStyle w:val="TableBody"/>
              <w:jc w:val="center"/>
              <w:rPr>
                <w:b/>
                <w:bCs/>
              </w:rPr>
            </w:pPr>
            <w:r w:rsidRPr="00935460">
              <w:rPr>
                <w:b/>
                <w:bCs/>
              </w:rPr>
              <w:t>Upper</w:t>
            </w:r>
          </w:p>
        </w:tc>
      </w:tr>
      <w:tr w:rsidR="003561D2" w:rsidRPr="00272CE4" w14:paraId="59D7F87F" w14:textId="77777777" w:rsidTr="00F555E9">
        <w:tc>
          <w:tcPr>
            <w:tcW w:w="2160" w:type="dxa"/>
            <w:tcBorders>
              <w:top w:val="nil"/>
              <w:left w:val="nil"/>
              <w:bottom w:val="nil"/>
              <w:right w:val="nil"/>
            </w:tcBorders>
            <w:vAlign w:val="center"/>
            <w:hideMark/>
          </w:tcPr>
          <w:p w14:paraId="21126201" w14:textId="77777777" w:rsidR="003561D2" w:rsidRPr="00272CE4" w:rsidRDefault="003561D2" w:rsidP="00F555E9">
            <w:pPr>
              <w:pStyle w:val="TableBody"/>
              <w:rPr>
                <w:i/>
                <w:iCs/>
              </w:rPr>
            </w:pPr>
            <w:r w:rsidRPr="00272CE4">
              <w:rPr>
                <w:i/>
                <w:iCs/>
              </w:rPr>
              <w:t>a</w:t>
            </w:r>
          </w:p>
        </w:tc>
        <w:tc>
          <w:tcPr>
            <w:tcW w:w="3456" w:type="dxa"/>
            <w:tcBorders>
              <w:top w:val="nil"/>
              <w:left w:val="nil"/>
              <w:bottom w:val="nil"/>
              <w:right w:val="nil"/>
            </w:tcBorders>
          </w:tcPr>
          <w:p w14:paraId="59468C1D" w14:textId="77777777" w:rsidR="003561D2" w:rsidRPr="00272CE4" w:rsidRDefault="003561D2" w:rsidP="00F555E9">
            <w:pPr>
              <w:pStyle w:val="TableBody"/>
            </w:pPr>
            <w:r w:rsidRPr="00272CE4">
              <w:t>Normal (5.3, 0.1)</w:t>
            </w:r>
          </w:p>
        </w:tc>
        <w:tc>
          <w:tcPr>
            <w:tcW w:w="1152" w:type="dxa"/>
            <w:tcBorders>
              <w:top w:val="nil"/>
              <w:left w:val="nil"/>
              <w:bottom w:val="nil"/>
              <w:right w:val="nil"/>
            </w:tcBorders>
            <w:vAlign w:val="center"/>
            <w:hideMark/>
          </w:tcPr>
          <w:p w14:paraId="027A26E1" w14:textId="77777777" w:rsidR="003561D2" w:rsidRPr="00272CE4" w:rsidRDefault="003561D2" w:rsidP="00F555E9">
            <w:pPr>
              <w:pStyle w:val="TableBody"/>
              <w:jc w:val="center"/>
            </w:pPr>
            <w:r w:rsidRPr="00272CE4">
              <w:t>0</w:t>
            </w:r>
          </w:p>
        </w:tc>
        <w:tc>
          <w:tcPr>
            <w:tcW w:w="1152" w:type="dxa"/>
            <w:tcBorders>
              <w:top w:val="nil"/>
              <w:left w:val="nil"/>
              <w:bottom w:val="nil"/>
              <w:right w:val="nil"/>
            </w:tcBorders>
          </w:tcPr>
          <w:p w14:paraId="23324042" w14:textId="77777777" w:rsidR="003561D2" w:rsidRPr="00272CE4" w:rsidRDefault="003561D2" w:rsidP="00F555E9">
            <w:pPr>
              <w:pStyle w:val="TableBody"/>
              <w:jc w:val="center"/>
            </w:pPr>
            <w:r w:rsidRPr="00272CE4">
              <w:t>∞</w:t>
            </w:r>
          </w:p>
        </w:tc>
      </w:tr>
      <w:tr w:rsidR="003561D2" w:rsidRPr="00272CE4" w14:paraId="1C4B236B" w14:textId="77777777" w:rsidTr="00F555E9">
        <w:tc>
          <w:tcPr>
            <w:tcW w:w="2160" w:type="dxa"/>
            <w:tcBorders>
              <w:top w:val="nil"/>
              <w:left w:val="nil"/>
              <w:bottom w:val="nil"/>
              <w:right w:val="nil"/>
            </w:tcBorders>
            <w:vAlign w:val="center"/>
          </w:tcPr>
          <w:p w14:paraId="4D650CC8" w14:textId="77777777" w:rsidR="003561D2" w:rsidRPr="00272CE4" w:rsidRDefault="003561D2" w:rsidP="00F555E9">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8A83D08" w14:textId="77777777" w:rsidR="003561D2" w:rsidRPr="00272CE4" w:rsidRDefault="003561D2" w:rsidP="00F555E9">
            <w:pPr>
              <w:pStyle w:val="TableBody"/>
            </w:pPr>
            <w:r w:rsidRPr="00272CE4">
              <w:t>Normal (0.10, 0.02)</w:t>
            </w:r>
          </w:p>
        </w:tc>
        <w:tc>
          <w:tcPr>
            <w:tcW w:w="1152" w:type="dxa"/>
            <w:tcBorders>
              <w:top w:val="nil"/>
              <w:left w:val="nil"/>
              <w:bottom w:val="nil"/>
              <w:right w:val="nil"/>
            </w:tcBorders>
            <w:vAlign w:val="center"/>
          </w:tcPr>
          <w:p w14:paraId="293A36B9"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39521061" w14:textId="77777777" w:rsidR="003561D2" w:rsidRPr="00272CE4" w:rsidRDefault="003561D2" w:rsidP="00F555E9">
            <w:pPr>
              <w:pStyle w:val="TableBody"/>
              <w:jc w:val="center"/>
            </w:pPr>
            <w:r w:rsidRPr="00272CE4">
              <w:t>∞</w:t>
            </w:r>
          </w:p>
        </w:tc>
      </w:tr>
      <w:tr w:rsidR="003561D2" w:rsidRPr="00272CE4" w14:paraId="78984F39" w14:textId="77777777" w:rsidTr="00F555E9">
        <w:tc>
          <w:tcPr>
            <w:tcW w:w="2160" w:type="dxa"/>
            <w:tcBorders>
              <w:top w:val="nil"/>
              <w:left w:val="nil"/>
              <w:bottom w:val="dotted" w:sz="4" w:space="0" w:color="auto"/>
              <w:right w:val="nil"/>
            </w:tcBorders>
            <w:vAlign w:val="center"/>
          </w:tcPr>
          <w:p w14:paraId="099A92F8" w14:textId="77777777" w:rsidR="003561D2" w:rsidRPr="00272CE4" w:rsidRDefault="003561D2" w:rsidP="00F555E9">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0A04F86F" w14:textId="77777777" w:rsidR="003561D2" w:rsidRPr="00272CE4" w:rsidRDefault="003561D2" w:rsidP="00F555E9">
            <w:pPr>
              <w:pStyle w:val="TableBody"/>
            </w:pPr>
            <w:r w:rsidRPr="00272CE4">
              <w:t>Normal (0.05, 0.01)</w:t>
            </w:r>
          </w:p>
        </w:tc>
        <w:tc>
          <w:tcPr>
            <w:tcW w:w="1152" w:type="dxa"/>
            <w:tcBorders>
              <w:top w:val="nil"/>
              <w:left w:val="nil"/>
              <w:bottom w:val="dotted" w:sz="4" w:space="0" w:color="auto"/>
              <w:right w:val="nil"/>
            </w:tcBorders>
            <w:vAlign w:val="center"/>
          </w:tcPr>
          <w:p w14:paraId="7BBB609C"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E7639E8" w14:textId="77777777" w:rsidR="003561D2" w:rsidRPr="00272CE4" w:rsidRDefault="003561D2" w:rsidP="00F555E9">
            <w:pPr>
              <w:pStyle w:val="TableBody"/>
              <w:jc w:val="center"/>
            </w:pPr>
            <w:r w:rsidRPr="00272CE4">
              <w:t>∞</w:t>
            </w:r>
          </w:p>
        </w:tc>
      </w:tr>
      <w:tr w:rsidR="003561D2" w:rsidRPr="00272CE4" w14:paraId="0F50B60D" w14:textId="77777777" w:rsidTr="00F555E9">
        <w:tc>
          <w:tcPr>
            <w:tcW w:w="2160" w:type="dxa"/>
            <w:tcBorders>
              <w:top w:val="dotted" w:sz="4" w:space="0" w:color="auto"/>
              <w:left w:val="nil"/>
              <w:bottom w:val="nil"/>
              <w:right w:val="nil"/>
            </w:tcBorders>
            <w:vAlign w:val="center"/>
          </w:tcPr>
          <w:p w14:paraId="062424AA" w14:textId="77777777" w:rsidR="003561D2" w:rsidRPr="00272CE4" w:rsidRDefault="003561D2" w:rsidP="00F555E9">
            <w:pPr>
              <w:pStyle w:val="TableBody"/>
              <w:rPr>
                <w:i/>
                <w:iCs/>
              </w:rPr>
            </w:pPr>
            <w:r w:rsidRPr="00272CE4">
              <w:rPr>
                <w:i/>
                <w:iCs/>
              </w:rPr>
              <w:t>b</w:t>
            </w:r>
          </w:p>
        </w:tc>
        <w:tc>
          <w:tcPr>
            <w:tcW w:w="3456" w:type="dxa"/>
            <w:tcBorders>
              <w:top w:val="dotted" w:sz="4" w:space="0" w:color="auto"/>
              <w:left w:val="nil"/>
              <w:bottom w:val="nil"/>
              <w:right w:val="nil"/>
            </w:tcBorders>
          </w:tcPr>
          <w:p w14:paraId="339F310D" w14:textId="77777777" w:rsidR="003561D2" w:rsidRPr="00272CE4" w:rsidRDefault="003561D2" w:rsidP="00F555E9">
            <w:pPr>
              <w:pStyle w:val="TableBody"/>
            </w:pPr>
            <w:r w:rsidRPr="00272CE4">
              <w:t>Normal (0.40, 0.01)</w:t>
            </w:r>
          </w:p>
        </w:tc>
        <w:tc>
          <w:tcPr>
            <w:tcW w:w="1152" w:type="dxa"/>
            <w:tcBorders>
              <w:top w:val="dotted" w:sz="4" w:space="0" w:color="auto"/>
              <w:left w:val="nil"/>
              <w:bottom w:val="nil"/>
              <w:right w:val="nil"/>
            </w:tcBorders>
            <w:vAlign w:val="center"/>
          </w:tcPr>
          <w:p w14:paraId="7D298866"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3D62B89A" w14:textId="77777777" w:rsidR="003561D2" w:rsidRPr="00272CE4" w:rsidRDefault="003561D2" w:rsidP="00F555E9">
            <w:pPr>
              <w:pStyle w:val="TableBody"/>
              <w:jc w:val="center"/>
            </w:pPr>
            <w:r w:rsidRPr="00272CE4">
              <w:t>1</w:t>
            </w:r>
          </w:p>
        </w:tc>
      </w:tr>
      <w:tr w:rsidR="003561D2" w:rsidRPr="00272CE4" w14:paraId="701DC9CE" w14:textId="77777777" w:rsidTr="00F555E9">
        <w:tc>
          <w:tcPr>
            <w:tcW w:w="2160" w:type="dxa"/>
            <w:tcBorders>
              <w:top w:val="nil"/>
              <w:left w:val="nil"/>
              <w:bottom w:val="nil"/>
              <w:right w:val="nil"/>
            </w:tcBorders>
            <w:vAlign w:val="center"/>
          </w:tcPr>
          <w:p w14:paraId="2664DCDA" w14:textId="77777777" w:rsidR="003561D2" w:rsidRPr="00272CE4" w:rsidRDefault="003561D2" w:rsidP="00F555E9">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06795FA8" w14:textId="77777777" w:rsidR="003561D2" w:rsidRPr="00272CE4" w:rsidRDefault="003561D2" w:rsidP="00F555E9">
            <w:pPr>
              <w:pStyle w:val="TableBody"/>
            </w:pPr>
            <w:r w:rsidRPr="00272CE4">
              <w:t>Normal (0.05, 0.02)</w:t>
            </w:r>
          </w:p>
        </w:tc>
        <w:tc>
          <w:tcPr>
            <w:tcW w:w="1152" w:type="dxa"/>
            <w:tcBorders>
              <w:top w:val="nil"/>
              <w:left w:val="nil"/>
              <w:bottom w:val="nil"/>
              <w:right w:val="nil"/>
            </w:tcBorders>
            <w:vAlign w:val="center"/>
          </w:tcPr>
          <w:p w14:paraId="795755F1" w14:textId="77777777" w:rsidR="003561D2" w:rsidRPr="00272CE4" w:rsidRDefault="003561D2" w:rsidP="00F555E9">
            <w:pPr>
              <w:pStyle w:val="TableBody"/>
              <w:jc w:val="center"/>
            </w:pPr>
            <w:r w:rsidRPr="00272CE4">
              <w:t>–∞</w:t>
            </w:r>
          </w:p>
        </w:tc>
        <w:tc>
          <w:tcPr>
            <w:tcW w:w="1152" w:type="dxa"/>
            <w:tcBorders>
              <w:top w:val="nil"/>
              <w:left w:val="nil"/>
              <w:bottom w:val="nil"/>
              <w:right w:val="nil"/>
            </w:tcBorders>
          </w:tcPr>
          <w:p w14:paraId="2688FB4F" w14:textId="77777777" w:rsidR="003561D2" w:rsidRPr="00272CE4" w:rsidRDefault="003561D2" w:rsidP="00F555E9">
            <w:pPr>
              <w:pStyle w:val="TableBody"/>
              <w:jc w:val="center"/>
            </w:pPr>
            <w:r w:rsidRPr="00272CE4">
              <w:t>∞</w:t>
            </w:r>
          </w:p>
        </w:tc>
      </w:tr>
      <w:tr w:rsidR="003561D2" w:rsidRPr="00272CE4" w14:paraId="0F2734A4" w14:textId="77777777" w:rsidTr="00F555E9">
        <w:tc>
          <w:tcPr>
            <w:tcW w:w="2160" w:type="dxa"/>
            <w:tcBorders>
              <w:top w:val="nil"/>
              <w:left w:val="nil"/>
              <w:bottom w:val="dotted" w:sz="4" w:space="0" w:color="auto"/>
              <w:right w:val="nil"/>
            </w:tcBorders>
            <w:vAlign w:val="center"/>
          </w:tcPr>
          <w:p w14:paraId="41D3E84F" w14:textId="77777777" w:rsidR="003561D2" w:rsidRPr="00272CE4" w:rsidRDefault="003561D2" w:rsidP="00F555E9">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983FDEE" w14:textId="77777777" w:rsidR="003561D2" w:rsidRPr="00272CE4" w:rsidRDefault="003561D2" w:rsidP="00F555E9">
            <w:pPr>
              <w:pStyle w:val="TableBody"/>
            </w:pPr>
            <w:r w:rsidRPr="00272CE4">
              <w:t>Normal (0.02, 0.01)</w:t>
            </w:r>
          </w:p>
        </w:tc>
        <w:tc>
          <w:tcPr>
            <w:tcW w:w="1152" w:type="dxa"/>
            <w:tcBorders>
              <w:top w:val="nil"/>
              <w:left w:val="nil"/>
              <w:bottom w:val="dotted" w:sz="4" w:space="0" w:color="auto"/>
              <w:right w:val="nil"/>
            </w:tcBorders>
            <w:vAlign w:val="center"/>
          </w:tcPr>
          <w:p w14:paraId="57B18E7E"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51B45B81" w14:textId="77777777" w:rsidR="003561D2" w:rsidRPr="00272CE4" w:rsidRDefault="003561D2" w:rsidP="00F555E9">
            <w:pPr>
              <w:pStyle w:val="TableBody"/>
              <w:jc w:val="center"/>
            </w:pPr>
            <w:r w:rsidRPr="00272CE4">
              <w:t>∞</w:t>
            </w:r>
          </w:p>
        </w:tc>
      </w:tr>
      <w:tr w:rsidR="003561D2" w:rsidRPr="00272CE4" w14:paraId="2202A4F8" w14:textId="77777777" w:rsidTr="00F555E9">
        <w:tc>
          <w:tcPr>
            <w:tcW w:w="2160" w:type="dxa"/>
            <w:tcBorders>
              <w:top w:val="dotted" w:sz="4" w:space="0" w:color="auto"/>
              <w:left w:val="nil"/>
              <w:bottom w:val="nil"/>
              <w:right w:val="nil"/>
            </w:tcBorders>
            <w:vAlign w:val="center"/>
          </w:tcPr>
          <w:p w14:paraId="6E1B23B5" w14:textId="77777777" w:rsidR="003561D2" w:rsidRPr="00272CE4" w:rsidRDefault="003561D2" w:rsidP="00F555E9">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2235D66F" w14:textId="77777777" w:rsidR="003561D2" w:rsidRPr="00272CE4" w:rsidRDefault="003561D2" w:rsidP="00F555E9">
            <w:pPr>
              <w:pStyle w:val="TableBody"/>
            </w:pPr>
            <w:r w:rsidRPr="00272CE4">
              <w:t>Normal (8.0, 0.1)</w:t>
            </w:r>
          </w:p>
        </w:tc>
        <w:tc>
          <w:tcPr>
            <w:tcW w:w="1152" w:type="dxa"/>
            <w:tcBorders>
              <w:top w:val="dotted" w:sz="4" w:space="0" w:color="auto"/>
              <w:left w:val="nil"/>
              <w:bottom w:val="nil"/>
              <w:right w:val="nil"/>
            </w:tcBorders>
            <w:vAlign w:val="center"/>
          </w:tcPr>
          <w:p w14:paraId="06702796" w14:textId="77777777" w:rsidR="003561D2" w:rsidRPr="00272CE4" w:rsidRDefault="003561D2" w:rsidP="00F555E9">
            <w:pPr>
              <w:pStyle w:val="TableBody"/>
              <w:jc w:val="center"/>
            </w:pPr>
            <w:r w:rsidRPr="00272CE4">
              <w:t>1</w:t>
            </w:r>
          </w:p>
        </w:tc>
        <w:tc>
          <w:tcPr>
            <w:tcW w:w="1152" w:type="dxa"/>
            <w:tcBorders>
              <w:top w:val="dotted" w:sz="4" w:space="0" w:color="auto"/>
              <w:left w:val="nil"/>
              <w:bottom w:val="nil"/>
              <w:right w:val="nil"/>
            </w:tcBorders>
          </w:tcPr>
          <w:p w14:paraId="17AB4F01" w14:textId="77777777" w:rsidR="003561D2" w:rsidRPr="00272CE4" w:rsidRDefault="003561D2" w:rsidP="00F555E9">
            <w:pPr>
              <w:pStyle w:val="TableBody"/>
              <w:jc w:val="center"/>
            </w:pPr>
            <w:r w:rsidRPr="00272CE4">
              <w:t>∞</w:t>
            </w:r>
          </w:p>
        </w:tc>
      </w:tr>
      <w:tr w:rsidR="003561D2" w:rsidRPr="00272CE4" w14:paraId="1AE863ED" w14:textId="77777777" w:rsidTr="00F555E9">
        <w:tc>
          <w:tcPr>
            <w:tcW w:w="2160" w:type="dxa"/>
            <w:tcBorders>
              <w:top w:val="nil"/>
              <w:left w:val="nil"/>
              <w:bottom w:val="dotted" w:sz="4" w:space="0" w:color="auto"/>
              <w:right w:val="nil"/>
            </w:tcBorders>
            <w:vAlign w:val="center"/>
          </w:tcPr>
          <w:p w14:paraId="5A7F7C22" w14:textId="77777777" w:rsidR="003561D2" w:rsidRPr="00272CE4" w:rsidRDefault="003561D2" w:rsidP="00F555E9">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67CA0D79" w14:textId="77777777" w:rsidR="003561D2" w:rsidRPr="00272CE4" w:rsidRDefault="003561D2" w:rsidP="00F555E9">
            <w:pPr>
              <w:pStyle w:val="TableBody"/>
            </w:pPr>
            <w:r w:rsidRPr="00272CE4">
              <w:t>Normal (7.0, 1.0)</w:t>
            </w:r>
          </w:p>
        </w:tc>
        <w:tc>
          <w:tcPr>
            <w:tcW w:w="1152" w:type="dxa"/>
            <w:tcBorders>
              <w:top w:val="nil"/>
              <w:left w:val="nil"/>
              <w:bottom w:val="dotted" w:sz="4" w:space="0" w:color="auto"/>
              <w:right w:val="nil"/>
            </w:tcBorders>
            <w:vAlign w:val="center"/>
          </w:tcPr>
          <w:p w14:paraId="4D73D517"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FC2B00A" w14:textId="77777777" w:rsidR="003561D2" w:rsidRPr="00272CE4" w:rsidRDefault="003561D2" w:rsidP="00F555E9">
            <w:pPr>
              <w:pStyle w:val="TableBody"/>
              <w:jc w:val="center"/>
            </w:pPr>
            <w:r w:rsidRPr="00272CE4">
              <w:t>∞</w:t>
            </w:r>
          </w:p>
        </w:tc>
      </w:tr>
      <w:tr w:rsidR="003561D2" w:rsidRPr="00272CE4" w14:paraId="5A9D17FF" w14:textId="77777777" w:rsidTr="00F555E9">
        <w:tc>
          <w:tcPr>
            <w:tcW w:w="2160" w:type="dxa"/>
            <w:tcBorders>
              <w:top w:val="dotted" w:sz="4" w:space="0" w:color="auto"/>
              <w:left w:val="nil"/>
              <w:bottom w:val="nil"/>
              <w:right w:val="nil"/>
            </w:tcBorders>
            <w:vAlign w:val="center"/>
          </w:tcPr>
          <w:p w14:paraId="604E2AFA" w14:textId="77777777" w:rsidR="003561D2" w:rsidRPr="00272CE4" w:rsidRDefault="003561D2" w:rsidP="00F555E9">
            <w:pPr>
              <w:pStyle w:val="TableBody"/>
              <w:rPr>
                <w:i/>
                <w:iCs/>
              </w:rPr>
            </w:pPr>
            <w:r w:rsidRPr="00272CE4">
              <w:rPr>
                <w:i/>
                <w:iCs/>
              </w:rPr>
              <w:t>S</w:t>
            </w:r>
          </w:p>
        </w:tc>
        <w:tc>
          <w:tcPr>
            <w:tcW w:w="3456" w:type="dxa"/>
            <w:tcBorders>
              <w:top w:val="dotted" w:sz="4" w:space="0" w:color="auto"/>
              <w:left w:val="nil"/>
              <w:bottom w:val="nil"/>
              <w:right w:val="nil"/>
            </w:tcBorders>
          </w:tcPr>
          <w:p w14:paraId="31D39548" w14:textId="77777777" w:rsidR="003561D2" w:rsidRPr="00272CE4" w:rsidRDefault="003561D2" w:rsidP="00F555E9">
            <w:pPr>
              <w:pStyle w:val="TableBody"/>
            </w:pPr>
            <w:r w:rsidRPr="00272CE4">
              <w:t>Normal (6.0, 0.1)</w:t>
            </w:r>
          </w:p>
        </w:tc>
        <w:tc>
          <w:tcPr>
            <w:tcW w:w="1152" w:type="dxa"/>
            <w:tcBorders>
              <w:top w:val="dotted" w:sz="4" w:space="0" w:color="auto"/>
              <w:left w:val="nil"/>
              <w:bottom w:val="nil"/>
              <w:right w:val="nil"/>
            </w:tcBorders>
            <w:vAlign w:val="center"/>
          </w:tcPr>
          <w:p w14:paraId="1D12CA8B" w14:textId="77777777" w:rsidR="003561D2" w:rsidRPr="00272CE4" w:rsidRDefault="003561D2" w:rsidP="00F555E9">
            <w:pPr>
              <w:pStyle w:val="TableBody"/>
              <w:jc w:val="center"/>
            </w:pPr>
            <w:r w:rsidRPr="00272CE4">
              <w:t>0</w:t>
            </w:r>
          </w:p>
        </w:tc>
        <w:tc>
          <w:tcPr>
            <w:tcW w:w="1152" w:type="dxa"/>
            <w:tcBorders>
              <w:top w:val="dotted" w:sz="4" w:space="0" w:color="auto"/>
              <w:left w:val="nil"/>
              <w:bottom w:val="nil"/>
              <w:right w:val="nil"/>
            </w:tcBorders>
          </w:tcPr>
          <w:p w14:paraId="74F0F2BC" w14:textId="77777777" w:rsidR="003561D2" w:rsidRPr="00272CE4" w:rsidRDefault="003561D2" w:rsidP="00F555E9">
            <w:pPr>
              <w:pStyle w:val="TableBody"/>
              <w:jc w:val="center"/>
            </w:pPr>
            <w:r w:rsidRPr="00272CE4">
              <w:t>∞</w:t>
            </w:r>
          </w:p>
        </w:tc>
      </w:tr>
      <w:tr w:rsidR="003561D2" w:rsidRPr="00272CE4" w14:paraId="16EDDB01" w14:textId="77777777" w:rsidTr="00F555E9">
        <w:tc>
          <w:tcPr>
            <w:tcW w:w="2160" w:type="dxa"/>
            <w:tcBorders>
              <w:top w:val="nil"/>
              <w:left w:val="nil"/>
              <w:bottom w:val="dotted" w:sz="4" w:space="0" w:color="auto"/>
              <w:right w:val="nil"/>
            </w:tcBorders>
            <w:vAlign w:val="center"/>
          </w:tcPr>
          <w:p w14:paraId="57AE7BA9" w14:textId="77777777" w:rsidR="003561D2" w:rsidRPr="00272CE4" w:rsidRDefault="003561D2" w:rsidP="00F555E9">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BCADD0E" w14:textId="77777777" w:rsidR="003561D2" w:rsidRPr="00272CE4" w:rsidRDefault="003561D2" w:rsidP="00F555E9">
            <w:pPr>
              <w:pStyle w:val="TableBody"/>
            </w:pPr>
            <w:r w:rsidRPr="00272CE4">
              <w:t>Normal (1.0, 0.1)</w:t>
            </w:r>
          </w:p>
        </w:tc>
        <w:tc>
          <w:tcPr>
            <w:tcW w:w="1152" w:type="dxa"/>
            <w:tcBorders>
              <w:top w:val="nil"/>
              <w:left w:val="nil"/>
              <w:bottom w:val="dotted" w:sz="4" w:space="0" w:color="auto"/>
              <w:right w:val="nil"/>
            </w:tcBorders>
            <w:vAlign w:val="center"/>
          </w:tcPr>
          <w:p w14:paraId="108F5A0D" w14:textId="77777777" w:rsidR="003561D2" w:rsidRPr="00272CE4" w:rsidRDefault="003561D2" w:rsidP="00F555E9">
            <w:pPr>
              <w:pStyle w:val="TableBody"/>
              <w:jc w:val="center"/>
            </w:pPr>
            <w:r w:rsidRPr="00272CE4">
              <w:t>–∞</w:t>
            </w:r>
          </w:p>
        </w:tc>
        <w:tc>
          <w:tcPr>
            <w:tcW w:w="1152" w:type="dxa"/>
            <w:tcBorders>
              <w:top w:val="nil"/>
              <w:left w:val="nil"/>
              <w:bottom w:val="dotted" w:sz="4" w:space="0" w:color="auto"/>
              <w:right w:val="nil"/>
            </w:tcBorders>
          </w:tcPr>
          <w:p w14:paraId="667E50C7" w14:textId="77777777" w:rsidR="003561D2" w:rsidRPr="00272CE4" w:rsidRDefault="003561D2" w:rsidP="00F555E9">
            <w:pPr>
              <w:pStyle w:val="TableBody"/>
              <w:jc w:val="center"/>
            </w:pPr>
            <w:r w:rsidRPr="00272CE4">
              <w:t>∞</w:t>
            </w:r>
          </w:p>
        </w:tc>
      </w:tr>
      <w:tr w:rsidR="003561D2" w:rsidRPr="00272CE4" w14:paraId="334BC603" w14:textId="77777777" w:rsidTr="00F555E9">
        <w:tc>
          <w:tcPr>
            <w:tcW w:w="2160" w:type="dxa"/>
            <w:tcBorders>
              <w:top w:val="dotted" w:sz="4" w:space="0" w:color="auto"/>
              <w:left w:val="nil"/>
              <w:bottom w:val="single" w:sz="8" w:space="0" w:color="auto"/>
              <w:right w:val="nil"/>
            </w:tcBorders>
            <w:vAlign w:val="center"/>
          </w:tcPr>
          <w:p w14:paraId="3DF780BE" w14:textId="77777777" w:rsidR="003561D2" w:rsidRPr="00272CE4" w:rsidRDefault="003561D2" w:rsidP="00F555E9">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5B12C885" w14:textId="77777777" w:rsidR="003561D2" w:rsidRPr="00272CE4" w:rsidRDefault="003561D2" w:rsidP="00F555E9">
            <w:pPr>
              <w:pStyle w:val="TableBody"/>
            </w:pPr>
            <w:r w:rsidRPr="00272CE4">
              <w:t>Student</w:t>
            </w:r>
            <w:r>
              <w:t xml:space="preserve">’s </w:t>
            </w:r>
            <w:r>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7AA38BCD" w14:textId="77777777" w:rsidR="003561D2" w:rsidRPr="00272CE4" w:rsidRDefault="003561D2" w:rsidP="00F555E9">
            <w:pPr>
              <w:pStyle w:val="TableBody"/>
              <w:jc w:val="center"/>
            </w:pPr>
            <w:r w:rsidRPr="00272CE4">
              <w:t>–∞</w:t>
            </w:r>
          </w:p>
        </w:tc>
        <w:tc>
          <w:tcPr>
            <w:tcW w:w="1152" w:type="dxa"/>
            <w:tcBorders>
              <w:top w:val="dotted" w:sz="4" w:space="0" w:color="auto"/>
              <w:left w:val="nil"/>
              <w:bottom w:val="single" w:sz="8" w:space="0" w:color="auto"/>
              <w:right w:val="nil"/>
            </w:tcBorders>
          </w:tcPr>
          <w:p w14:paraId="6F37307B" w14:textId="77777777" w:rsidR="003561D2" w:rsidRPr="00272CE4" w:rsidRDefault="003561D2" w:rsidP="00F555E9">
            <w:pPr>
              <w:pStyle w:val="TableBody"/>
              <w:jc w:val="center"/>
            </w:pPr>
            <w:r w:rsidRPr="00272CE4">
              <w:t>∞</w:t>
            </w:r>
          </w:p>
        </w:tc>
      </w:tr>
    </w:tbl>
    <w:p w14:paraId="7CF82725" w14:textId="77777777" w:rsidR="003561D2" w:rsidRDefault="003561D2" w:rsidP="003561D2"/>
    <w:p w14:paraId="5702B046" w14:textId="77777777" w:rsidR="003561D2" w:rsidRDefault="003561D2" w:rsidP="003561D2"/>
    <w:p w14:paraId="1D3154C2" w14:textId="77777777" w:rsidR="003561D2" w:rsidRPr="002C16FE" w:rsidRDefault="003561D2" w:rsidP="003561D2"/>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3561D2" w:rsidRPr="002354AA" w14:paraId="3220E75F" w14:textId="77777777" w:rsidTr="00F555E9">
        <w:trPr>
          <w:trHeight w:val="1152"/>
        </w:trPr>
        <w:tc>
          <w:tcPr>
            <w:tcW w:w="7836" w:type="dxa"/>
            <w:gridSpan w:val="8"/>
            <w:tcBorders>
              <w:bottom w:val="single" w:sz="4" w:space="0" w:color="auto"/>
            </w:tcBorders>
            <w:vAlign w:val="center"/>
          </w:tcPr>
          <w:p w14:paraId="088D5C77" w14:textId="59437A9F" w:rsidR="003561D2" w:rsidRPr="0076137B" w:rsidRDefault="003561D2" w:rsidP="00F555E9">
            <w:pPr>
              <w:pStyle w:val="TableCaption"/>
              <w:rPr>
                <w:bCs/>
                <w:u w:val="single"/>
              </w:rPr>
            </w:pPr>
            <w:bookmarkStart w:id="241" w:name="_Ref78280157"/>
            <w:bookmarkStart w:id="242" w:name="_Toc78909891"/>
            <w:bookmarkStart w:id="243" w:name="_Toc80706207"/>
            <w:r w:rsidRPr="002C16FE">
              <w:rPr>
                <w:bCs/>
              </w:rPr>
              <w:t xml:space="preserve">Table </w:t>
            </w:r>
            <w:r w:rsidRPr="002C16FE">
              <w:rPr>
                <w:bCs/>
              </w:rPr>
              <w:fldChar w:fldCharType="begin"/>
            </w:r>
            <w:r w:rsidRPr="002C16FE">
              <w:rPr>
                <w:bCs/>
              </w:rPr>
              <w:instrText xml:space="preserve"> SEQ Table \* ARABIC </w:instrText>
            </w:r>
            <w:r>
              <w:rPr>
                <w:bCs/>
              </w:rPr>
              <w:instrText>\s 1</w:instrText>
            </w:r>
            <w:r w:rsidRPr="002C16FE">
              <w:rPr>
                <w:bCs/>
              </w:rPr>
              <w:fldChar w:fldCharType="separate"/>
            </w:r>
            <w:r>
              <w:rPr>
                <w:bCs/>
                <w:noProof/>
              </w:rPr>
              <w:t>6</w:t>
            </w:r>
            <w:r w:rsidRPr="002C16FE">
              <w:rPr>
                <w:bCs/>
              </w:rPr>
              <w:fldChar w:fldCharType="end"/>
            </w:r>
            <w:bookmarkEnd w:id="241"/>
            <w:r>
              <w:rPr>
                <w:bCs/>
              </w:rPr>
              <w:t>.</w:t>
            </w:r>
            <w:r w:rsidRPr="005C175D">
              <w:rPr>
                <w:b w:val="0"/>
                <w:bCs/>
              </w:rPr>
              <w:t xml:space="preserve"> Paired critical </w:t>
            </w:r>
            <w:ins w:id="244" w:author="Brian Bohman" w:date="2021-08-25T11:07:00Z">
              <w:r w:rsidR="00D21B12">
                <w:rPr>
                  <w:b w:val="0"/>
                  <w:bCs/>
                </w:rPr>
                <w:t>N</w:t>
              </w:r>
            </w:ins>
            <w:del w:id="245" w:author="Brian Bohman" w:date="2021-08-25T11:07:00Z">
              <w:r w:rsidRPr="005C175D" w:rsidDel="00D21B12">
                <w:rPr>
                  <w:b w:val="0"/>
                  <w:bCs/>
                </w:rPr>
                <w:delText>nitrogen</w:delText>
              </w:r>
            </w:del>
            <w:r w:rsidRPr="005C175D">
              <w:rPr>
                <w:b w:val="0"/>
                <w:bCs/>
              </w:rPr>
              <w:t xml:space="preserve"> dilution curve parameters for each variety within location for the median value (CNDC) from the posterior distribution of the fitted hierarchical Bayesian model and the estimates for the credible region lower (</w:t>
            </w:r>
            <w:proofErr w:type="spellStart"/>
            <w:r w:rsidRPr="005C175D">
              <w:rPr>
                <w:b w:val="0"/>
                <w:bCs/>
              </w:rPr>
              <w:t>CNDC</w:t>
            </w:r>
            <w:r w:rsidRPr="005C175D">
              <w:rPr>
                <w:b w:val="0"/>
                <w:bCs/>
                <w:vertAlign w:val="subscript"/>
              </w:rPr>
              <w:t>lo</w:t>
            </w:r>
            <w:proofErr w:type="spellEnd"/>
            <w:r w:rsidRPr="005C175D">
              <w:rPr>
                <w:b w:val="0"/>
                <w:bCs/>
              </w:rPr>
              <w:t>) and upper (</w:t>
            </w:r>
            <w:proofErr w:type="spellStart"/>
            <w:r w:rsidRPr="005C175D">
              <w:rPr>
                <w:b w:val="0"/>
                <w:bCs/>
              </w:rPr>
              <w:t>CNDC</w:t>
            </w:r>
            <w:r w:rsidRPr="005C175D">
              <w:rPr>
                <w:b w:val="0"/>
                <w:bCs/>
                <w:vertAlign w:val="subscript"/>
              </w:rPr>
              <w:t>up</w:t>
            </w:r>
            <w:proofErr w:type="spellEnd"/>
            <w:r w:rsidRPr="005C175D">
              <w:rPr>
                <w:b w:val="0"/>
                <w:bCs/>
              </w:rPr>
              <w:t>) boundaries using the non-linear regression method.</w:t>
            </w:r>
            <w:bookmarkEnd w:id="242"/>
            <w:bookmarkEnd w:id="243"/>
          </w:p>
        </w:tc>
      </w:tr>
      <w:tr w:rsidR="003561D2" w:rsidRPr="002354AA" w14:paraId="7E091614" w14:textId="77777777" w:rsidTr="00F555E9">
        <w:tc>
          <w:tcPr>
            <w:tcW w:w="1440" w:type="dxa"/>
            <w:vMerge w:val="restart"/>
            <w:tcBorders>
              <w:top w:val="single" w:sz="4" w:space="0" w:color="auto"/>
            </w:tcBorders>
            <w:vAlign w:val="center"/>
          </w:tcPr>
          <w:p w14:paraId="3358EC72" w14:textId="77777777" w:rsidR="003561D2" w:rsidRPr="0076137B" w:rsidRDefault="003561D2" w:rsidP="00F555E9">
            <w:pPr>
              <w:pStyle w:val="TableBody"/>
              <w:rPr>
                <w:b/>
                <w:bCs/>
              </w:rPr>
            </w:pPr>
            <w:r w:rsidRPr="0076137B">
              <w:rPr>
                <w:b/>
                <w:bCs/>
              </w:rPr>
              <w:t>Location</w:t>
            </w:r>
          </w:p>
        </w:tc>
        <w:tc>
          <w:tcPr>
            <w:tcW w:w="1728" w:type="dxa"/>
            <w:vMerge w:val="restart"/>
            <w:tcBorders>
              <w:top w:val="single" w:sz="4" w:space="0" w:color="auto"/>
            </w:tcBorders>
            <w:vAlign w:val="center"/>
          </w:tcPr>
          <w:p w14:paraId="7573AF72" w14:textId="77777777" w:rsidR="003561D2" w:rsidRPr="0076137B" w:rsidRDefault="003561D2" w:rsidP="00F555E9">
            <w:pPr>
              <w:pStyle w:val="TableBody"/>
              <w:rPr>
                <w:b/>
                <w:bCs/>
              </w:rPr>
            </w:pPr>
            <w:r w:rsidRPr="0076137B">
              <w:rPr>
                <w:b/>
                <w:bCs/>
              </w:rPr>
              <w:t>Variety</w:t>
            </w:r>
          </w:p>
        </w:tc>
        <w:tc>
          <w:tcPr>
            <w:tcW w:w="1556" w:type="dxa"/>
            <w:gridSpan w:val="2"/>
            <w:tcBorders>
              <w:top w:val="single" w:sz="4" w:space="0" w:color="auto"/>
            </w:tcBorders>
            <w:vAlign w:val="center"/>
          </w:tcPr>
          <w:p w14:paraId="721E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1CFB29F0" w14:textId="77777777" w:rsidR="003561D2" w:rsidRPr="0076137B" w:rsidRDefault="003561D2" w:rsidP="00F555E9">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6A84A70A" w14:textId="77777777" w:rsidR="003561D2" w:rsidRPr="0076137B" w:rsidRDefault="003561D2" w:rsidP="00F555E9">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3561D2" w:rsidRPr="002354AA" w14:paraId="45F4BC67" w14:textId="77777777" w:rsidTr="00F555E9">
        <w:tc>
          <w:tcPr>
            <w:tcW w:w="1440" w:type="dxa"/>
            <w:vMerge/>
            <w:tcBorders>
              <w:bottom w:val="single" w:sz="4" w:space="0" w:color="auto"/>
            </w:tcBorders>
          </w:tcPr>
          <w:p w14:paraId="3DA0E93D" w14:textId="77777777" w:rsidR="003561D2" w:rsidRPr="0076137B" w:rsidRDefault="003561D2" w:rsidP="00F555E9">
            <w:pPr>
              <w:pStyle w:val="TableBody"/>
              <w:rPr>
                <w:b/>
                <w:bCs/>
              </w:rPr>
            </w:pPr>
          </w:p>
        </w:tc>
        <w:tc>
          <w:tcPr>
            <w:tcW w:w="1728" w:type="dxa"/>
            <w:vMerge/>
            <w:tcBorders>
              <w:bottom w:val="single" w:sz="4" w:space="0" w:color="auto"/>
            </w:tcBorders>
          </w:tcPr>
          <w:p w14:paraId="61209942" w14:textId="77777777" w:rsidR="003561D2" w:rsidRPr="0076137B" w:rsidRDefault="003561D2" w:rsidP="00F555E9">
            <w:pPr>
              <w:pStyle w:val="TableBody"/>
              <w:rPr>
                <w:b/>
                <w:bCs/>
              </w:rPr>
            </w:pPr>
          </w:p>
        </w:tc>
        <w:tc>
          <w:tcPr>
            <w:tcW w:w="778" w:type="dxa"/>
            <w:tcBorders>
              <w:bottom w:val="single" w:sz="4" w:space="0" w:color="auto"/>
            </w:tcBorders>
          </w:tcPr>
          <w:p w14:paraId="3AA4597C"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4E09C216"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6767B03D" w14:textId="77777777" w:rsidR="003561D2" w:rsidRPr="0076137B" w:rsidRDefault="003561D2" w:rsidP="00F555E9">
            <w:pPr>
              <w:pStyle w:val="TableBody"/>
              <w:jc w:val="center"/>
              <w:rPr>
                <w:b/>
                <w:bCs/>
              </w:rPr>
            </w:pPr>
            <w:r w:rsidRPr="0076137B">
              <w:rPr>
                <w:b/>
                <w:bCs/>
                <w:i/>
                <w:iCs/>
              </w:rPr>
              <w:t>a</w:t>
            </w:r>
          </w:p>
        </w:tc>
        <w:tc>
          <w:tcPr>
            <w:tcW w:w="778" w:type="dxa"/>
            <w:tcBorders>
              <w:bottom w:val="single" w:sz="4" w:space="0" w:color="auto"/>
            </w:tcBorders>
          </w:tcPr>
          <w:p w14:paraId="0FE103BB" w14:textId="77777777" w:rsidR="003561D2" w:rsidRPr="0076137B" w:rsidRDefault="003561D2" w:rsidP="00F555E9">
            <w:pPr>
              <w:pStyle w:val="TableBody"/>
              <w:jc w:val="center"/>
              <w:rPr>
                <w:b/>
                <w:bCs/>
              </w:rPr>
            </w:pPr>
            <w:r w:rsidRPr="0076137B">
              <w:rPr>
                <w:b/>
                <w:bCs/>
                <w:i/>
                <w:iCs/>
              </w:rPr>
              <w:t>b</w:t>
            </w:r>
          </w:p>
        </w:tc>
        <w:tc>
          <w:tcPr>
            <w:tcW w:w="778" w:type="dxa"/>
            <w:tcBorders>
              <w:bottom w:val="single" w:sz="4" w:space="0" w:color="auto"/>
            </w:tcBorders>
          </w:tcPr>
          <w:p w14:paraId="4658E22B" w14:textId="77777777" w:rsidR="003561D2" w:rsidRPr="0076137B" w:rsidRDefault="003561D2" w:rsidP="00F555E9">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5AE95F2A" w14:textId="77777777" w:rsidR="003561D2" w:rsidRPr="0076137B" w:rsidRDefault="003561D2" w:rsidP="00F555E9">
            <w:pPr>
              <w:pStyle w:val="TableBody"/>
              <w:jc w:val="center"/>
              <w:rPr>
                <w:b/>
                <w:bCs/>
              </w:rPr>
            </w:pPr>
            <w:proofErr w:type="spellStart"/>
            <w:r w:rsidRPr="0076137B">
              <w:rPr>
                <w:b/>
                <w:bCs/>
                <w:i/>
                <w:iCs/>
              </w:rPr>
              <w:t>b</w:t>
            </w:r>
            <w:r w:rsidRPr="0076137B">
              <w:rPr>
                <w:b/>
                <w:bCs/>
                <w:i/>
                <w:iCs/>
                <w:vertAlign w:val="subscript"/>
              </w:rPr>
              <w:t>up</w:t>
            </w:r>
            <w:proofErr w:type="spellEnd"/>
          </w:p>
        </w:tc>
      </w:tr>
      <w:tr w:rsidR="003561D2" w:rsidRPr="002354AA" w14:paraId="6CE3B5B7" w14:textId="77777777" w:rsidTr="00F555E9">
        <w:tc>
          <w:tcPr>
            <w:tcW w:w="1440" w:type="dxa"/>
            <w:vMerge w:val="restart"/>
            <w:tcBorders>
              <w:top w:val="single" w:sz="4" w:space="0" w:color="auto"/>
            </w:tcBorders>
            <w:vAlign w:val="center"/>
          </w:tcPr>
          <w:p w14:paraId="58EC95B5" w14:textId="77777777" w:rsidR="003561D2" w:rsidRPr="002354AA" w:rsidRDefault="003561D2" w:rsidP="00F555E9">
            <w:pPr>
              <w:pStyle w:val="TableBody"/>
            </w:pPr>
            <w:r w:rsidRPr="002354AA">
              <w:t>Argentina</w:t>
            </w:r>
          </w:p>
        </w:tc>
        <w:tc>
          <w:tcPr>
            <w:tcW w:w="1728" w:type="dxa"/>
            <w:tcBorders>
              <w:top w:val="single" w:sz="4" w:space="0" w:color="auto"/>
            </w:tcBorders>
            <w:vAlign w:val="bottom"/>
          </w:tcPr>
          <w:p w14:paraId="073815E0" w14:textId="77777777" w:rsidR="003561D2" w:rsidRPr="002354AA" w:rsidRDefault="003561D2" w:rsidP="00F555E9">
            <w:pPr>
              <w:pStyle w:val="TableBody"/>
            </w:pPr>
            <w:r w:rsidRPr="002354AA">
              <w:t>Bannock Russet</w:t>
            </w:r>
          </w:p>
        </w:tc>
        <w:tc>
          <w:tcPr>
            <w:tcW w:w="778" w:type="dxa"/>
            <w:tcBorders>
              <w:top w:val="single" w:sz="4" w:space="0" w:color="auto"/>
            </w:tcBorders>
            <w:vAlign w:val="bottom"/>
          </w:tcPr>
          <w:p w14:paraId="0DABF30B" w14:textId="77777777" w:rsidR="003561D2" w:rsidRPr="002354AA" w:rsidRDefault="003561D2" w:rsidP="00F555E9">
            <w:pPr>
              <w:pStyle w:val="TableBody"/>
            </w:pPr>
            <w:r w:rsidRPr="002354AA">
              <w:t>4.82</w:t>
            </w:r>
          </w:p>
        </w:tc>
        <w:tc>
          <w:tcPr>
            <w:tcW w:w="778" w:type="dxa"/>
            <w:tcBorders>
              <w:top w:val="single" w:sz="4" w:space="0" w:color="auto"/>
            </w:tcBorders>
            <w:vAlign w:val="bottom"/>
          </w:tcPr>
          <w:p w14:paraId="1897971C" w14:textId="77777777" w:rsidR="003561D2" w:rsidRPr="002354AA" w:rsidRDefault="003561D2" w:rsidP="00F555E9">
            <w:pPr>
              <w:pStyle w:val="TableBody"/>
            </w:pPr>
            <w:r w:rsidRPr="002354AA">
              <w:t>0.146</w:t>
            </w:r>
          </w:p>
        </w:tc>
        <w:tc>
          <w:tcPr>
            <w:tcW w:w="778" w:type="dxa"/>
            <w:tcBorders>
              <w:top w:val="single" w:sz="4" w:space="0" w:color="auto"/>
            </w:tcBorders>
            <w:vAlign w:val="bottom"/>
          </w:tcPr>
          <w:p w14:paraId="0A8CC3CC" w14:textId="77777777" w:rsidR="003561D2" w:rsidRPr="002354AA" w:rsidRDefault="003561D2" w:rsidP="00F555E9">
            <w:pPr>
              <w:pStyle w:val="TableBody"/>
            </w:pPr>
            <w:r w:rsidRPr="002354AA">
              <w:t>4.96</w:t>
            </w:r>
          </w:p>
        </w:tc>
        <w:tc>
          <w:tcPr>
            <w:tcW w:w="778" w:type="dxa"/>
            <w:tcBorders>
              <w:top w:val="single" w:sz="4" w:space="0" w:color="auto"/>
            </w:tcBorders>
            <w:vAlign w:val="bottom"/>
          </w:tcPr>
          <w:p w14:paraId="55402C8B" w14:textId="77777777" w:rsidR="003561D2" w:rsidRPr="002354AA" w:rsidRDefault="003561D2" w:rsidP="00F555E9">
            <w:pPr>
              <w:pStyle w:val="TableBody"/>
            </w:pPr>
            <w:r w:rsidRPr="002354AA">
              <w:t>0.140</w:t>
            </w:r>
          </w:p>
        </w:tc>
        <w:tc>
          <w:tcPr>
            <w:tcW w:w="778" w:type="dxa"/>
            <w:tcBorders>
              <w:top w:val="single" w:sz="4" w:space="0" w:color="auto"/>
            </w:tcBorders>
            <w:vAlign w:val="bottom"/>
          </w:tcPr>
          <w:p w14:paraId="19F9BC9F" w14:textId="77777777" w:rsidR="003561D2" w:rsidRPr="002354AA" w:rsidRDefault="003561D2" w:rsidP="00F555E9">
            <w:pPr>
              <w:pStyle w:val="TableBody"/>
            </w:pPr>
            <w:r w:rsidRPr="002354AA">
              <w:t>5.10</w:t>
            </w:r>
          </w:p>
        </w:tc>
        <w:tc>
          <w:tcPr>
            <w:tcW w:w="778" w:type="dxa"/>
            <w:tcBorders>
              <w:top w:val="single" w:sz="4" w:space="0" w:color="auto"/>
            </w:tcBorders>
            <w:vAlign w:val="bottom"/>
          </w:tcPr>
          <w:p w14:paraId="1CC5D75C" w14:textId="77777777" w:rsidR="003561D2" w:rsidRPr="002354AA" w:rsidRDefault="003561D2" w:rsidP="00F555E9">
            <w:pPr>
              <w:pStyle w:val="TableBody"/>
            </w:pPr>
            <w:r w:rsidRPr="002354AA">
              <w:t>0.135</w:t>
            </w:r>
          </w:p>
        </w:tc>
      </w:tr>
      <w:tr w:rsidR="003561D2" w:rsidRPr="002354AA" w14:paraId="5F9EB559" w14:textId="77777777" w:rsidTr="00F555E9">
        <w:tc>
          <w:tcPr>
            <w:tcW w:w="1440" w:type="dxa"/>
            <w:vMerge/>
            <w:vAlign w:val="bottom"/>
          </w:tcPr>
          <w:p w14:paraId="76BF30C0" w14:textId="77777777" w:rsidR="003561D2" w:rsidRPr="002354AA" w:rsidRDefault="003561D2" w:rsidP="00F555E9">
            <w:pPr>
              <w:pStyle w:val="TableBody"/>
            </w:pPr>
          </w:p>
        </w:tc>
        <w:tc>
          <w:tcPr>
            <w:tcW w:w="1728" w:type="dxa"/>
            <w:vAlign w:val="bottom"/>
          </w:tcPr>
          <w:p w14:paraId="1FBE3EF2" w14:textId="77777777" w:rsidR="003561D2" w:rsidRPr="002354AA" w:rsidRDefault="003561D2" w:rsidP="00F555E9">
            <w:pPr>
              <w:pStyle w:val="TableBody"/>
            </w:pPr>
            <w:r w:rsidRPr="002354AA">
              <w:t>Gem Russet</w:t>
            </w:r>
          </w:p>
        </w:tc>
        <w:tc>
          <w:tcPr>
            <w:tcW w:w="778" w:type="dxa"/>
            <w:vAlign w:val="bottom"/>
          </w:tcPr>
          <w:p w14:paraId="608193DE" w14:textId="77777777" w:rsidR="003561D2" w:rsidRPr="002354AA" w:rsidRDefault="003561D2" w:rsidP="00F555E9">
            <w:pPr>
              <w:pStyle w:val="TableBody"/>
            </w:pPr>
            <w:r w:rsidRPr="002354AA">
              <w:t>4.80</w:t>
            </w:r>
          </w:p>
        </w:tc>
        <w:tc>
          <w:tcPr>
            <w:tcW w:w="778" w:type="dxa"/>
            <w:vAlign w:val="bottom"/>
          </w:tcPr>
          <w:p w14:paraId="66129033" w14:textId="77777777" w:rsidR="003561D2" w:rsidRPr="002354AA" w:rsidRDefault="003561D2" w:rsidP="00F555E9">
            <w:pPr>
              <w:pStyle w:val="TableBody"/>
            </w:pPr>
            <w:r w:rsidRPr="002354AA">
              <w:t>0.190</w:t>
            </w:r>
          </w:p>
        </w:tc>
        <w:tc>
          <w:tcPr>
            <w:tcW w:w="778" w:type="dxa"/>
            <w:vAlign w:val="bottom"/>
          </w:tcPr>
          <w:p w14:paraId="7132EB96" w14:textId="77777777" w:rsidR="003561D2" w:rsidRPr="002354AA" w:rsidRDefault="003561D2" w:rsidP="00F555E9">
            <w:pPr>
              <w:pStyle w:val="TableBody"/>
            </w:pPr>
            <w:r w:rsidRPr="002354AA">
              <w:t>4.96</w:t>
            </w:r>
          </w:p>
        </w:tc>
        <w:tc>
          <w:tcPr>
            <w:tcW w:w="778" w:type="dxa"/>
            <w:vAlign w:val="bottom"/>
          </w:tcPr>
          <w:p w14:paraId="4984CB62" w14:textId="77777777" w:rsidR="003561D2" w:rsidRPr="002354AA" w:rsidRDefault="003561D2" w:rsidP="00F555E9">
            <w:pPr>
              <w:pStyle w:val="TableBody"/>
            </w:pPr>
            <w:r w:rsidRPr="002354AA">
              <w:t>0.178</w:t>
            </w:r>
          </w:p>
        </w:tc>
        <w:tc>
          <w:tcPr>
            <w:tcW w:w="778" w:type="dxa"/>
            <w:vAlign w:val="bottom"/>
          </w:tcPr>
          <w:p w14:paraId="067B4C0A" w14:textId="77777777" w:rsidR="003561D2" w:rsidRPr="002354AA" w:rsidRDefault="003561D2" w:rsidP="00F555E9">
            <w:pPr>
              <w:pStyle w:val="TableBody"/>
            </w:pPr>
            <w:r w:rsidRPr="002354AA">
              <w:t>5.07</w:t>
            </w:r>
          </w:p>
        </w:tc>
        <w:tc>
          <w:tcPr>
            <w:tcW w:w="778" w:type="dxa"/>
            <w:vAlign w:val="bottom"/>
          </w:tcPr>
          <w:p w14:paraId="4320E284" w14:textId="77777777" w:rsidR="003561D2" w:rsidRPr="002354AA" w:rsidRDefault="003561D2" w:rsidP="00F555E9">
            <w:pPr>
              <w:pStyle w:val="TableBody"/>
            </w:pPr>
            <w:r w:rsidRPr="002354AA">
              <w:t>0.152</w:t>
            </w:r>
          </w:p>
        </w:tc>
      </w:tr>
      <w:tr w:rsidR="003561D2" w:rsidRPr="002354AA" w14:paraId="2F489DA7" w14:textId="77777777" w:rsidTr="00F555E9">
        <w:tc>
          <w:tcPr>
            <w:tcW w:w="1440" w:type="dxa"/>
            <w:vMerge/>
            <w:vAlign w:val="bottom"/>
          </w:tcPr>
          <w:p w14:paraId="669FF78A" w14:textId="77777777" w:rsidR="003561D2" w:rsidRPr="002354AA" w:rsidRDefault="003561D2" w:rsidP="00F555E9">
            <w:pPr>
              <w:pStyle w:val="TableBody"/>
            </w:pPr>
          </w:p>
        </w:tc>
        <w:tc>
          <w:tcPr>
            <w:tcW w:w="1728" w:type="dxa"/>
            <w:vAlign w:val="bottom"/>
          </w:tcPr>
          <w:p w14:paraId="21E84BAA" w14:textId="77777777" w:rsidR="003561D2" w:rsidRPr="002354AA" w:rsidRDefault="003561D2" w:rsidP="00F555E9">
            <w:pPr>
              <w:pStyle w:val="TableBody"/>
            </w:pPr>
            <w:r w:rsidRPr="002354AA">
              <w:t>Innovator</w:t>
            </w:r>
          </w:p>
        </w:tc>
        <w:tc>
          <w:tcPr>
            <w:tcW w:w="778" w:type="dxa"/>
            <w:vAlign w:val="bottom"/>
          </w:tcPr>
          <w:p w14:paraId="67AB8D20" w14:textId="77777777" w:rsidR="003561D2" w:rsidRPr="002354AA" w:rsidRDefault="003561D2" w:rsidP="00F555E9">
            <w:pPr>
              <w:pStyle w:val="TableBody"/>
            </w:pPr>
            <w:r w:rsidRPr="002354AA">
              <w:t>4.83</w:t>
            </w:r>
          </w:p>
        </w:tc>
        <w:tc>
          <w:tcPr>
            <w:tcW w:w="778" w:type="dxa"/>
            <w:vAlign w:val="bottom"/>
          </w:tcPr>
          <w:p w14:paraId="3B51F2B2" w14:textId="77777777" w:rsidR="003561D2" w:rsidRPr="002354AA" w:rsidRDefault="003561D2" w:rsidP="00F555E9">
            <w:pPr>
              <w:pStyle w:val="TableBody"/>
            </w:pPr>
            <w:r w:rsidRPr="002354AA">
              <w:t>0.241</w:t>
            </w:r>
          </w:p>
        </w:tc>
        <w:tc>
          <w:tcPr>
            <w:tcW w:w="778" w:type="dxa"/>
            <w:vAlign w:val="bottom"/>
          </w:tcPr>
          <w:p w14:paraId="51D869FC" w14:textId="77777777" w:rsidR="003561D2" w:rsidRPr="002354AA" w:rsidRDefault="003561D2" w:rsidP="00F555E9">
            <w:pPr>
              <w:pStyle w:val="TableBody"/>
            </w:pPr>
            <w:r w:rsidRPr="002354AA">
              <w:t>4.94</w:t>
            </w:r>
          </w:p>
        </w:tc>
        <w:tc>
          <w:tcPr>
            <w:tcW w:w="778" w:type="dxa"/>
            <w:vAlign w:val="bottom"/>
          </w:tcPr>
          <w:p w14:paraId="7666C1C9" w14:textId="77777777" w:rsidR="003561D2" w:rsidRPr="002354AA" w:rsidRDefault="003561D2" w:rsidP="00F555E9">
            <w:pPr>
              <w:pStyle w:val="TableBody"/>
            </w:pPr>
            <w:r w:rsidRPr="002354AA">
              <w:t>0.212</w:t>
            </w:r>
          </w:p>
        </w:tc>
        <w:tc>
          <w:tcPr>
            <w:tcW w:w="778" w:type="dxa"/>
            <w:vAlign w:val="bottom"/>
          </w:tcPr>
          <w:p w14:paraId="5F2522AB" w14:textId="77777777" w:rsidR="003561D2" w:rsidRPr="002354AA" w:rsidRDefault="003561D2" w:rsidP="00F555E9">
            <w:pPr>
              <w:pStyle w:val="TableBody"/>
            </w:pPr>
            <w:r w:rsidRPr="002354AA">
              <w:t>5.06</w:t>
            </w:r>
          </w:p>
        </w:tc>
        <w:tc>
          <w:tcPr>
            <w:tcW w:w="778" w:type="dxa"/>
            <w:vAlign w:val="bottom"/>
          </w:tcPr>
          <w:p w14:paraId="2EAFF4A1" w14:textId="77777777" w:rsidR="003561D2" w:rsidRPr="002354AA" w:rsidRDefault="003561D2" w:rsidP="00F555E9">
            <w:pPr>
              <w:pStyle w:val="TableBody"/>
            </w:pPr>
            <w:r w:rsidRPr="002354AA">
              <w:t>0.193</w:t>
            </w:r>
          </w:p>
        </w:tc>
      </w:tr>
      <w:tr w:rsidR="003561D2" w:rsidRPr="002354AA" w14:paraId="28DD9652" w14:textId="77777777" w:rsidTr="00F555E9">
        <w:tc>
          <w:tcPr>
            <w:tcW w:w="1440" w:type="dxa"/>
            <w:vMerge/>
            <w:vAlign w:val="bottom"/>
          </w:tcPr>
          <w:p w14:paraId="0FD4EF5B" w14:textId="77777777" w:rsidR="003561D2" w:rsidRPr="002354AA" w:rsidRDefault="003561D2" w:rsidP="00F555E9">
            <w:pPr>
              <w:pStyle w:val="TableBody"/>
            </w:pPr>
          </w:p>
        </w:tc>
        <w:tc>
          <w:tcPr>
            <w:tcW w:w="1728" w:type="dxa"/>
            <w:vAlign w:val="bottom"/>
          </w:tcPr>
          <w:p w14:paraId="76EF27CF" w14:textId="77777777" w:rsidR="003561D2" w:rsidRPr="002354AA" w:rsidRDefault="003561D2" w:rsidP="00F555E9">
            <w:pPr>
              <w:pStyle w:val="TableBody"/>
            </w:pPr>
            <w:proofErr w:type="spellStart"/>
            <w:r w:rsidRPr="002354AA">
              <w:t>Markies</w:t>
            </w:r>
            <w:proofErr w:type="spellEnd"/>
            <w:r w:rsidRPr="002354AA">
              <w:t xml:space="preserve"> Russet</w:t>
            </w:r>
          </w:p>
        </w:tc>
        <w:tc>
          <w:tcPr>
            <w:tcW w:w="778" w:type="dxa"/>
            <w:vAlign w:val="bottom"/>
          </w:tcPr>
          <w:p w14:paraId="4FD7216A" w14:textId="77777777" w:rsidR="003561D2" w:rsidRPr="002354AA" w:rsidRDefault="003561D2" w:rsidP="00F555E9">
            <w:pPr>
              <w:pStyle w:val="TableBody"/>
            </w:pPr>
            <w:r w:rsidRPr="002354AA">
              <w:t>4.82</w:t>
            </w:r>
          </w:p>
        </w:tc>
        <w:tc>
          <w:tcPr>
            <w:tcW w:w="778" w:type="dxa"/>
            <w:vAlign w:val="bottom"/>
          </w:tcPr>
          <w:p w14:paraId="0B29CB09" w14:textId="77777777" w:rsidR="003561D2" w:rsidRPr="002354AA" w:rsidRDefault="003561D2" w:rsidP="00F555E9">
            <w:pPr>
              <w:pStyle w:val="TableBody"/>
            </w:pPr>
            <w:r w:rsidRPr="002354AA">
              <w:t>0.167</w:t>
            </w:r>
          </w:p>
        </w:tc>
        <w:tc>
          <w:tcPr>
            <w:tcW w:w="778" w:type="dxa"/>
            <w:vAlign w:val="bottom"/>
          </w:tcPr>
          <w:p w14:paraId="5D5EBE7B" w14:textId="77777777" w:rsidR="003561D2" w:rsidRPr="002354AA" w:rsidRDefault="003561D2" w:rsidP="00F555E9">
            <w:pPr>
              <w:pStyle w:val="TableBody"/>
            </w:pPr>
            <w:r w:rsidRPr="002354AA">
              <w:t>4.96</w:t>
            </w:r>
          </w:p>
        </w:tc>
        <w:tc>
          <w:tcPr>
            <w:tcW w:w="778" w:type="dxa"/>
            <w:vAlign w:val="bottom"/>
          </w:tcPr>
          <w:p w14:paraId="16BE66F4" w14:textId="77777777" w:rsidR="003561D2" w:rsidRPr="002354AA" w:rsidRDefault="003561D2" w:rsidP="00F555E9">
            <w:pPr>
              <w:pStyle w:val="TableBody"/>
            </w:pPr>
            <w:r w:rsidRPr="002354AA">
              <w:t>0.155</w:t>
            </w:r>
          </w:p>
        </w:tc>
        <w:tc>
          <w:tcPr>
            <w:tcW w:w="778" w:type="dxa"/>
            <w:vAlign w:val="bottom"/>
          </w:tcPr>
          <w:p w14:paraId="21805232" w14:textId="77777777" w:rsidR="003561D2" w:rsidRPr="002354AA" w:rsidRDefault="003561D2" w:rsidP="00F555E9">
            <w:pPr>
              <w:pStyle w:val="TableBody"/>
            </w:pPr>
            <w:r w:rsidRPr="002354AA">
              <w:t>5.08</w:t>
            </w:r>
          </w:p>
        </w:tc>
        <w:tc>
          <w:tcPr>
            <w:tcW w:w="778" w:type="dxa"/>
            <w:vAlign w:val="bottom"/>
          </w:tcPr>
          <w:p w14:paraId="52DDFA71" w14:textId="77777777" w:rsidR="003561D2" w:rsidRPr="002354AA" w:rsidRDefault="003561D2" w:rsidP="00F555E9">
            <w:pPr>
              <w:pStyle w:val="TableBody"/>
            </w:pPr>
            <w:r w:rsidRPr="002354AA">
              <w:t>0.135</w:t>
            </w:r>
          </w:p>
        </w:tc>
      </w:tr>
      <w:tr w:rsidR="003561D2" w:rsidRPr="002354AA" w14:paraId="41B69D01" w14:textId="77777777" w:rsidTr="00F555E9">
        <w:tc>
          <w:tcPr>
            <w:tcW w:w="1440" w:type="dxa"/>
            <w:vMerge/>
            <w:tcBorders>
              <w:bottom w:val="dotted" w:sz="4" w:space="0" w:color="auto"/>
            </w:tcBorders>
            <w:vAlign w:val="bottom"/>
          </w:tcPr>
          <w:p w14:paraId="57DC9663" w14:textId="77777777" w:rsidR="003561D2" w:rsidRPr="002354AA" w:rsidRDefault="003561D2" w:rsidP="00F555E9">
            <w:pPr>
              <w:pStyle w:val="TableBody"/>
            </w:pPr>
          </w:p>
        </w:tc>
        <w:tc>
          <w:tcPr>
            <w:tcW w:w="1728" w:type="dxa"/>
            <w:tcBorders>
              <w:bottom w:val="dotted" w:sz="4" w:space="0" w:color="auto"/>
            </w:tcBorders>
            <w:vAlign w:val="bottom"/>
          </w:tcPr>
          <w:p w14:paraId="4482428F" w14:textId="77777777" w:rsidR="003561D2" w:rsidRPr="002354AA" w:rsidRDefault="003561D2" w:rsidP="00F555E9">
            <w:pPr>
              <w:pStyle w:val="TableBody"/>
            </w:pPr>
            <w:r w:rsidRPr="002354AA">
              <w:t>Umatilla Russet</w:t>
            </w:r>
          </w:p>
        </w:tc>
        <w:tc>
          <w:tcPr>
            <w:tcW w:w="778" w:type="dxa"/>
            <w:tcBorders>
              <w:bottom w:val="dotted" w:sz="4" w:space="0" w:color="auto"/>
            </w:tcBorders>
            <w:vAlign w:val="bottom"/>
          </w:tcPr>
          <w:p w14:paraId="544045AF" w14:textId="77777777" w:rsidR="003561D2" w:rsidRPr="002354AA" w:rsidRDefault="003561D2" w:rsidP="00F555E9">
            <w:pPr>
              <w:pStyle w:val="TableBody"/>
            </w:pPr>
            <w:r w:rsidRPr="002354AA">
              <w:t>4.85</w:t>
            </w:r>
          </w:p>
        </w:tc>
        <w:tc>
          <w:tcPr>
            <w:tcW w:w="778" w:type="dxa"/>
            <w:tcBorders>
              <w:bottom w:val="dotted" w:sz="4" w:space="0" w:color="auto"/>
            </w:tcBorders>
            <w:vAlign w:val="bottom"/>
          </w:tcPr>
          <w:p w14:paraId="40BE2D54" w14:textId="77777777" w:rsidR="003561D2" w:rsidRPr="002354AA" w:rsidRDefault="003561D2" w:rsidP="00F555E9">
            <w:pPr>
              <w:pStyle w:val="TableBody"/>
            </w:pPr>
            <w:r w:rsidRPr="002354AA">
              <w:t>0.195</w:t>
            </w:r>
          </w:p>
        </w:tc>
        <w:tc>
          <w:tcPr>
            <w:tcW w:w="778" w:type="dxa"/>
            <w:tcBorders>
              <w:bottom w:val="dotted" w:sz="4" w:space="0" w:color="auto"/>
            </w:tcBorders>
            <w:vAlign w:val="bottom"/>
          </w:tcPr>
          <w:p w14:paraId="5ADDD8CA"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0BD29F18" w14:textId="77777777" w:rsidR="003561D2" w:rsidRPr="002354AA" w:rsidRDefault="003561D2" w:rsidP="00F555E9">
            <w:pPr>
              <w:pStyle w:val="TableBody"/>
            </w:pPr>
            <w:r w:rsidRPr="002354AA">
              <w:t>0.165</w:t>
            </w:r>
          </w:p>
        </w:tc>
        <w:tc>
          <w:tcPr>
            <w:tcW w:w="778" w:type="dxa"/>
            <w:tcBorders>
              <w:bottom w:val="dotted" w:sz="4" w:space="0" w:color="auto"/>
            </w:tcBorders>
            <w:vAlign w:val="bottom"/>
          </w:tcPr>
          <w:p w14:paraId="2A2E09CD" w14:textId="77777777" w:rsidR="003561D2" w:rsidRPr="002354AA" w:rsidRDefault="003561D2" w:rsidP="00F555E9">
            <w:pPr>
              <w:pStyle w:val="TableBody"/>
            </w:pPr>
            <w:r w:rsidRPr="002354AA">
              <w:t>5.06</w:t>
            </w:r>
          </w:p>
        </w:tc>
        <w:tc>
          <w:tcPr>
            <w:tcW w:w="778" w:type="dxa"/>
            <w:tcBorders>
              <w:bottom w:val="dotted" w:sz="4" w:space="0" w:color="auto"/>
            </w:tcBorders>
            <w:vAlign w:val="bottom"/>
          </w:tcPr>
          <w:p w14:paraId="433ACC26" w14:textId="77777777" w:rsidR="003561D2" w:rsidRPr="002354AA" w:rsidRDefault="003561D2" w:rsidP="00F555E9">
            <w:pPr>
              <w:pStyle w:val="TableBody"/>
            </w:pPr>
            <w:r w:rsidRPr="002354AA">
              <w:t>0.143</w:t>
            </w:r>
          </w:p>
        </w:tc>
      </w:tr>
      <w:tr w:rsidR="003561D2" w:rsidRPr="002354AA" w14:paraId="00C3BCBD" w14:textId="77777777" w:rsidTr="00F555E9">
        <w:tc>
          <w:tcPr>
            <w:tcW w:w="1440" w:type="dxa"/>
            <w:vMerge w:val="restart"/>
            <w:tcBorders>
              <w:top w:val="dotted" w:sz="4" w:space="0" w:color="auto"/>
            </w:tcBorders>
            <w:vAlign w:val="center"/>
          </w:tcPr>
          <w:p w14:paraId="15B208FB" w14:textId="77777777" w:rsidR="003561D2" w:rsidRPr="002354AA" w:rsidRDefault="003561D2" w:rsidP="00F555E9">
            <w:pPr>
              <w:pStyle w:val="TableBody"/>
            </w:pPr>
            <w:r w:rsidRPr="002354AA">
              <w:t>Belgium</w:t>
            </w:r>
          </w:p>
        </w:tc>
        <w:tc>
          <w:tcPr>
            <w:tcW w:w="1728" w:type="dxa"/>
            <w:tcBorders>
              <w:top w:val="dotted" w:sz="4" w:space="0" w:color="auto"/>
            </w:tcBorders>
            <w:vAlign w:val="bottom"/>
          </w:tcPr>
          <w:p w14:paraId="6A0F41F3" w14:textId="77777777" w:rsidR="003561D2" w:rsidRPr="002354AA" w:rsidRDefault="003561D2" w:rsidP="00F555E9">
            <w:pPr>
              <w:pStyle w:val="TableBody"/>
            </w:pPr>
            <w:r w:rsidRPr="002354AA">
              <w:t>Bintje</w:t>
            </w:r>
          </w:p>
        </w:tc>
        <w:tc>
          <w:tcPr>
            <w:tcW w:w="778" w:type="dxa"/>
            <w:tcBorders>
              <w:top w:val="dotted" w:sz="4" w:space="0" w:color="auto"/>
            </w:tcBorders>
            <w:vAlign w:val="bottom"/>
          </w:tcPr>
          <w:p w14:paraId="6661ED07" w14:textId="77777777" w:rsidR="003561D2" w:rsidRPr="002354AA" w:rsidRDefault="003561D2" w:rsidP="00F555E9">
            <w:pPr>
              <w:pStyle w:val="TableBody"/>
            </w:pPr>
            <w:r w:rsidRPr="002354AA">
              <w:t>4.52</w:t>
            </w:r>
          </w:p>
        </w:tc>
        <w:tc>
          <w:tcPr>
            <w:tcW w:w="778" w:type="dxa"/>
            <w:tcBorders>
              <w:top w:val="dotted" w:sz="4" w:space="0" w:color="auto"/>
            </w:tcBorders>
            <w:vAlign w:val="bottom"/>
          </w:tcPr>
          <w:p w14:paraId="55CF1902" w14:textId="77777777" w:rsidR="003561D2" w:rsidRPr="002354AA" w:rsidRDefault="003561D2" w:rsidP="00F555E9">
            <w:pPr>
              <w:pStyle w:val="TableBody"/>
            </w:pPr>
            <w:r w:rsidRPr="002354AA">
              <w:t>0.606</w:t>
            </w:r>
          </w:p>
        </w:tc>
        <w:tc>
          <w:tcPr>
            <w:tcW w:w="778" w:type="dxa"/>
            <w:tcBorders>
              <w:top w:val="dotted" w:sz="4" w:space="0" w:color="auto"/>
            </w:tcBorders>
            <w:vAlign w:val="bottom"/>
          </w:tcPr>
          <w:p w14:paraId="04FF380C" w14:textId="77777777" w:rsidR="003561D2" w:rsidRPr="002354AA" w:rsidRDefault="003561D2" w:rsidP="00F555E9">
            <w:pPr>
              <w:pStyle w:val="TableBody"/>
            </w:pPr>
            <w:r w:rsidRPr="002354AA">
              <w:t>4.72</w:t>
            </w:r>
          </w:p>
        </w:tc>
        <w:tc>
          <w:tcPr>
            <w:tcW w:w="778" w:type="dxa"/>
            <w:tcBorders>
              <w:top w:val="dotted" w:sz="4" w:space="0" w:color="auto"/>
            </w:tcBorders>
            <w:vAlign w:val="bottom"/>
          </w:tcPr>
          <w:p w14:paraId="4E15E16D" w14:textId="77777777" w:rsidR="003561D2" w:rsidRPr="002354AA" w:rsidRDefault="003561D2" w:rsidP="00F555E9">
            <w:pPr>
              <w:pStyle w:val="TableBody"/>
            </w:pPr>
            <w:r w:rsidRPr="002354AA">
              <w:t>0.579</w:t>
            </w:r>
          </w:p>
        </w:tc>
        <w:tc>
          <w:tcPr>
            <w:tcW w:w="778" w:type="dxa"/>
            <w:tcBorders>
              <w:top w:val="dotted" w:sz="4" w:space="0" w:color="auto"/>
            </w:tcBorders>
            <w:vAlign w:val="bottom"/>
          </w:tcPr>
          <w:p w14:paraId="3875EDDC" w14:textId="77777777" w:rsidR="003561D2" w:rsidRPr="002354AA" w:rsidRDefault="003561D2" w:rsidP="00F555E9">
            <w:pPr>
              <w:pStyle w:val="TableBody"/>
            </w:pPr>
            <w:r w:rsidRPr="002354AA">
              <w:t>4.90</w:t>
            </w:r>
          </w:p>
        </w:tc>
        <w:tc>
          <w:tcPr>
            <w:tcW w:w="778" w:type="dxa"/>
            <w:tcBorders>
              <w:top w:val="dotted" w:sz="4" w:space="0" w:color="auto"/>
            </w:tcBorders>
            <w:vAlign w:val="bottom"/>
          </w:tcPr>
          <w:p w14:paraId="1F32F3E8" w14:textId="77777777" w:rsidR="003561D2" w:rsidRPr="002354AA" w:rsidRDefault="003561D2" w:rsidP="00F555E9">
            <w:pPr>
              <w:pStyle w:val="TableBody"/>
            </w:pPr>
            <w:r w:rsidRPr="002354AA">
              <w:t>0.567</w:t>
            </w:r>
          </w:p>
        </w:tc>
      </w:tr>
      <w:tr w:rsidR="003561D2" w:rsidRPr="002354AA" w14:paraId="35C83D05" w14:textId="77777777" w:rsidTr="00F555E9">
        <w:tc>
          <w:tcPr>
            <w:tcW w:w="1440" w:type="dxa"/>
            <w:vMerge/>
            <w:tcBorders>
              <w:bottom w:val="dotted" w:sz="4" w:space="0" w:color="auto"/>
            </w:tcBorders>
            <w:vAlign w:val="bottom"/>
          </w:tcPr>
          <w:p w14:paraId="702C4DA3" w14:textId="77777777" w:rsidR="003561D2" w:rsidRPr="002354AA" w:rsidRDefault="003561D2" w:rsidP="00F555E9">
            <w:pPr>
              <w:pStyle w:val="TableBody"/>
            </w:pPr>
          </w:p>
        </w:tc>
        <w:tc>
          <w:tcPr>
            <w:tcW w:w="1728" w:type="dxa"/>
            <w:tcBorders>
              <w:bottom w:val="dotted" w:sz="4" w:space="0" w:color="auto"/>
            </w:tcBorders>
            <w:vAlign w:val="bottom"/>
          </w:tcPr>
          <w:p w14:paraId="6EAB6225" w14:textId="77777777" w:rsidR="003561D2" w:rsidRPr="002354AA" w:rsidRDefault="003561D2" w:rsidP="00F555E9">
            <w:pPr>
              <w:pStyle w:val="TableBody"/>
            </w:pPr>
            <w:r w:rsidRPr="002354AA">
              <w:t>Charlotte</w:t>
            </w:r>
          </w:p>
        </w:tc>
        <w:tc>
          <w:tcPr>
            <w:tcW w:w="778" w:type="dxa"/>
            <w:tcBorders>
              <w:bottom w:val="dotted" w:sz="4" w:space="0" w:color="auto"/>
            </w:tcBorders>
            <w:vAlign w:val="bottom"/>
          </w:tcPr>
          <w:p w14:paraId="3FE11B74" w14:textId="77777777" w:rsidR="003561D2" w:rsidRPr="002354AA" w:rsidRDefault="003561D2" w:rsidP="00F555E9">
            <w:pPr>
              <w:pStyle w:val="TableBody"/>
            </w:pPr>
            <w:r w:rsidRPr="002354AA">
              <w:t>4.56</w:t>
            </w:r>
          </w:p>
        </w:tc>
        <w:tc>
          <w:tcPr>
            <w:tcW w:w="778" w:type="dxa"/>
            <w:tcBorders>
              <w:bottom w:val="dotted" w:sz="4" w:space="0" w:color="auto"/>
            </w:tcBorders>
            <w:vAlign w:val="bottom"/>
          </w:tcPr>
          <w:p w14:paraId="39E70E47" w14:textId="77777777" w:rsidR="003561D2" w:rsidRPr="002354AA" w:rsidRDefault="003561D2" w:rsidP="00F555E9">
            <w:pPr>
              <w:pStyle w:val="TableBody"/>
            </w:pPr>
            <w:r w:rsidRPr="002354AA">
              <w:t>0.607</w:t>
            </w:r>
          </w:p>
        </w:tc>
        <w:tc>
          <w:tcPr>
            <w:tcW w:w="778" w:type="dxa"/>
            <w:tcBorders>
              <w:bottom w:val="dotted" w:sz="4" w:space="0" w:color="auto"/>
            </w:tcBorders>
            <w:vAlign w:val="bottom"/>
          </w:tcPr>
          <w:p w14:paraId="701B8B2A" w14:textId="77777777" w:rsidR="003561D2" w:rsidRPr="002354AA" w:rsidRDefault="003561D2" w:rsidP="00F555E9">
            <w:pPr>
              <w:pStyle w:val="TableBody"/>
            </w:pPr>
            <w:r w:rsidRPr="002354AA">
              <w:t>4.74</w:t>
            </w:r>
          </w:p>
        </w:tc>
        <w:tc>
          <w:tcPr>
            <w:tcW w:w="778" w:type="dxa"/>
            <w:tcBorders>
              <w:bottom w:val="dotted" w:sz="4" w:space="0" w:color="auto"/>
            </w:tcBorders>
            <w:vAlign w:val="bottom"/>
          </w:tcPr>
          <w:p w14:paraId="6BB6AE23" w14:textId="77777777" w:rsidR="003561D2" w:rsidRPr="002354AA" w:rsidRDefault="003561D2" w:rsidP="00F555E9">
            <w:pPr>
              <w:pStyle w:val="TableBody"/>
            </w:pPr>
            <w:r w:rsidRPr="002354AA">
              <w:t>0.559</w:t>
            </w:r>
          </w:p>
        </w:tc>
        <w:tc>
          <w:tcPr>
            <w:tcW w:w="778" w:type="dxa"/>
            <w:tcBorders>
              <w:bottom w:val="dotted" w:sz="4" w:space="0" w:color="auto"/>
            </w:tcBorders>
            <w:vAlign w:val="bottom"/>
          </w:tcPr>
          <w:p w14:paraId="5A43537F" w14:textId="77777777" w:rsidR="003561D2" w:rsidRPr="002354AA" w:rsidRDefault="003561D2" w:rsidP="00F555E9">
            <w:pPr>
              <w:pStyle w:val="TableBody"/>
            </w:pPr>
            <w:r w:rsidRPr="002354AA">
              <w:t>4.89</w:t>
            </w:r>
          </w:p>
        </w:tc>
        <w:tc>
          <w:tcPr>
            <w:tcW w:w="778" w:type="dxa"/>
            <w:tcBorders>
              <w:bottom w:val="dotted" w:sz="4" w:space="0" w:color="auto"/>
            </w:tcBorders>
            <w:vAlign w:val="bottom"/>
          </w:tcPr>
          <w:p w14:paraId="63E726CC" w14:textId="77777777" w:rsidR="003561D2" w:rsidRPr="002354AA" w:rsidRDefault="003561D2" w:rsidP="00F555E9">
            <w:pPr>
              <w:pStyle w:val="TableBody"/>
            </w:pPr>
            <w:r w:rsidRPr="002354AA">
              <w:t>0.531</w:t>
            </w:r>
          </w:p>
        </w:tc>
      </w:tr>
      <w:tr w:rsidR="003561D2" w:rsidRPr="002354AA" w14:paraId="202FA7D2" w14:textId="77777777" w:rsidTr="00F555E9">
        <w:tc>
          <w:tcPr>
            <w:tcW w:w="1440" w:type="dxa"/>
            <w:vMerge w:val="restart"/>
            <w:tcBorders>
              <w:top w:val="dotted" w:sz="4" w:space="0" w:color="auto"/>
            </w:tcBorders>
            <w:vAlign w:val="center"/>
          </w:tcPr>
          <w:p w14:paraId="5DD9CBA5" w14:textId="77777777" w:rsidR="003561D2" w:rsidRPr="002354AA" w:rsidRDefault="003561D2" w:rsidP="00F555E9">
            <w:pPr>
              <w:pStyle w:val="TableBody"/>
            </w:pPr>
            <w:r w:rsidRPr="002354AA">
              <w:t>Canada</w:t>
            </w:r>
          </w:p>
        </w:tc>
        <w:tc>
          <w:tcPr>
            <w:tcW w:w="1728" w:type="dxa"/>
            <w:tcBorders>
              <w:top w:val="dotted" w:sz="4" w:space="0" w:color="auto"/>
            </w:tcBorders>
            <w:vAlign w:val="bottom"/>
          </w:tcPr>
          <w:p w14:paraId="07666930" w14:textId="77777777" w:rsidR="003561D2" w:rsidRPr="002354AA" w:rsidRDefault="003561D2" w:rsidP="00F555E9">
            <w:pPr>
              <w:pStyle w:val="TableBody"/>
            </w:pPr>
            <w:r w:rsidRPr="002354AA">
              <w:t>Russet Burbank</w:t>
            </w:r>
          </w:p>
        </w:tc>
        <w:tc>
          <w:tcPr>
            <w:tcW w:w="778" w:type="dxa"/>
            <w:tcBorders>
              <w:top w:val="dotted" w:sz="4" w:space="0" w:color="auto"/>
            </w:tcBorders>
            <w:vAlign w:val="bottom"/>
          </w:tcPr>
          <w:p w14:paraId="7EDE0DA8" w14:textId="77777777" w:rsidR="003561D2" w:rsidRPr="002354AA" w:rsidRDefault="003561D2" w:rsidP="00F555E9">
            <w:pPr>
              <w:pStyle w:val="TableBody"/>
            </w:pPr>
            <w:r w:rsidRPr="002354AA">
              <w:t>4.53</w:t>
            </w:r>
          </w:p>
        </w:tc>
        <w:tc>
          <w:tcPr>
            <w:tcW w:w="778" w:type="dxa"/>
            <w:tcBorders>
              <w:top w:val="dotted" w:sz="4" w:space="0" w:color="auto"/>
            </w:tcBorders>
            <w:vAlign w:val="bottom"/>
          </w:tcPr>
          <w:p w14:paraId="27BEE137" w14:textId="77777777" w:rsidR="003561D2" w:rsidRPr="002354AA" w:rsidRDefault="003561D2" w:rsidP="00F555E9">
            <w:pPr>
              <w:pStyle w:val="TableBody"/>
            </w:pPr>
            <w:r w:rsidRPr="002354AA">
              <w:t>0.498</w:t>
            </w:r>
          </w:p>
        </w:tc>
        <w:tc>
          <w:tcPr>
            <w:tcW w:w="778" w:type="dxa"/>
            <w:tcBorders>
              <w:top w:val="dotted" w:sz="4" w:space="0" w:color="auto"/>
            </w:tcBorders>
            <w:vAlign w:val="bottom"/>
          </w:tcPr>
          <w:p w14:paraId="60D2C622" w14:textId="77777777" w:rsidR="003561D2" w:rsidRPr="002354AA" w:rsidRDefault="003561D2" w:rsidP="00F555E9">
            <w:pPr>
              <w:pStyle w:val="TableBody"/>
            </w:pPr>
            <w:r w:rsidRPr="002354AA">
              <w:t>4.74</w:t>
            </w:r>
          </w:p>
        </w:tc>
        <w:tc>
          <w:tcPr>
            <w:tcW w:w="778" w:type="dxa"/>
            <w:tcBorders>
              <w:top w:val="dotted" w:sz="4" w:space="0" w:color="auto"/>
            </w:tcBorders>
            <w:vAlign w:val="bottom"/>
          </w:tcPr>
          <w:p w14:paraId="1107E750" w14:textId="77777777" w:rsidR="003561D2" w:rsidRPr="002354AA" w:rsidRDefault="003561D2" w:rsidP="00F555E9">
            <w:pPr>
              <w:pStyle w:val="TableBody"/>
            </w:pPr>
            <w:r w:rsidRPr="002354AA">
              <w:t>0.489</w:t>
            </w:r>
          </w:p>
        </w:tc>
        <w:tc>
          <w:tcPr>
            <w:tcW w:w="778" w:type="dxa"/>
            <w:tcBorders>
              <w:top w:val="dotted" w:sz="4" w:space="0" w:color="auto"/>
            </w:tcBorders>
            <w:vAlign w:val="bottom"/>
          </w:tcPr>
          <w:p w14:paraId="77419D2F"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2B380BF6" w14:textId="77777777" w:rsidR="003561D2" w:rsidRPr="002354AA" w:rsidRDefault="003561D2" w:rsidP="00F555E9">
            <w:pPr>
              <w:pStyle w:val="TableBody"/>
            </w:pPr>
            <w:r w:rsidRPr="002354AA">
              <w:t>0.480</w:t>
            </w:r>
          </w:p>
        </w:tc>
      </w:tr>
      <w:tr w:rsidR="003561D2" w:rsidRPr="002354AA" w14:paraId="27B490ED" w14:textId="77777777" w:rsidTr="00F555E9">
        <w:tc>
          <w:tcPr>
            <w:tcW w:w="1440" w:type="dxa"/>
            <w:vMerge/>
            <w:tcBorders>
              <w:bottom w:val="dotted" w:sz="4" w:space="0" w:color="auto"/>
            </w:tcBorders>
            <w:vAlign w:val="bottom"/>
          </w:tcPr>
          <w:p w14:paraId="5F45F9C1" w14:textId="77777777" w:rsidR="003561D2" w:rsidRPr="002354AA" w:rsidRDefault="003561D2" w:rsidP="00F555E9">
            <w:pPr>
              <w:pStyle w:val="TableBody"/>
            </w:pPr>
          </w:p>
        </w:tc>
        <w:tc>
          <w:tcPr>
            <w:tcW w:w="1728" w:type="dxa"/>
            <w:tcBorders>
              <w:bottom w:val="dotted" w:sz="4" w:space="0" w:color="auto"/>
            </w:tcBorders>
            <w:vAlign w:val="bottom"/>
          </w:tcPr>
          <w:p w14:paraId="1A8B527B" w14:textId="77777777" w:rsidR="003561D2" w:rsidRPr="002354AA" w:rsidRDefault="003561D2" w:rsidP="00F555E9">
            <w:pPr>
              <w:pStyle w:val="TableBody"/>
            </w:pPr>
            <w:proofErr w:type="spellStart"/>
            <w:r w:rsidRPr="002354AA">
              <w:t>Shepody</w:t>
            </w:r>
            <w:proofErr w:type="spellEnd"/>
          </w:p>
        </w:tc>
        <w:tc>
          <w:tcPr>
            <w:tcW w:w="778" w:type="dxa"/>
            <w:tcBorders>
              <w:bottom w:val="dotted" w:sz="4" w:space="0" w:color="auto"/>
            </w:tcBorders>
            <w:vAlign w:val="bottom"/>
          </w:tcPr>
          <w:p w14:paraId="6DE80BB4" w14:textId="77777777" w:rsidR="003561D2" w:rsidRPr="002354AA" w:rsidRDefault="003561D2" w:rsidP="00F555E9">
            <w:pPr>
              <w:pStyle w:val="TableBody"/>
            </w:pPr>
            <w:r w:rsidRPr="002354AA">
              <w:t>4.55</w:t>
            </w:r>
          </w:p>
        </w:tc>
        <w:tc>
          <w:tcPr>
            <w:tcW w:w="778" w:type="dxa"/>
            <w:tcBorders>
              <w:bottom w:val="dotted" w:sz="4" w:space="0" w:color="auto"/>
            </w:tcBorders>
            <w:vAlign w:val="bottom"/>
          </w:tcPr>
          <w:p w14:paraId="7A15DC1E" w14:textId="77777777" w:rsidR="003561D2" w:rsidRPr="002354AA" w:rsidRDefault="003561D2" w:rsidP="00F555E9">
            <w:pPr>
              <w:pStyle w:val="TableBody"/>
            </w:pPr>
            <w:r w:rsidRPr="002354AA">
              <w:t>0.416</w:t>
            </w:r>
          </w:p>
        </w:tc>
        <w:tc>
          <w:tcPr>
            <w:tcW w:w="778" w:type="dxa"/>
            <w:tcBorders>
              <w:bottom w:val="dotted" w:sz="4" w:space="0" w:color="auto"/>
            </w:tcBorders>
            <w:vAlign w:val="bottom"/>
          </w:tcPr>
          <w:p w14:paraId="33AA621C" w14:textId="77777777" w:rsidR="003561D2" w:rsidRPr="002354AA" w:rsidRDefault="003561D2" w:rsidP="00F555E9">
            <w:pPr>
              <w:pStyle w:val="TableBody"/>
            </w:pPr>
            <w:r w:rsidRPr="002354AA">
              <w:t>4.77</w:t>
            </w:r>
          </w:p>
        </w:tc>
        <w:tc>
          <w:tcPr>
            <w:tcW w:w="778" w:type="dxa"/>
            <w:tcBorders>
              <w:bottom w:val="dotted" w:sz="4" w:space="0" w:color="auto"/>
            </w:tcBorders>
            <w:vAlign w:val="bottom"/>
          </w:tcPr>
          <w:p w14:paraId="2A82A5B6" w14:textId="77777777" w:rsidR="003561D2" w:rsidRPr="002354AA" w:rsidRDefault="003561D2" w:rsidP="00F555E9">
            <w:pPr>
              <w:pStyle w:val="TableBody"/>
            </w:pPr>
            <w:r w:rsidRPr="002354AA">
              <w:t>0.412</w:t>
            </w:r>
          </w:p>
        </w:tc>
        <w:tc>
          <w:tcPr>
            <w:tcW w:w="778" w:type="dxa"/>
            <w:tcBorders>
              <w:bottom w:val="dotted" w:sz="4" w:space="0" w:color="auto"/>
            </w:tcBorders>
            <w:vAlign w:val="bottom"/>
          </w:tcPr>
          <w:p w14:paraId="711C1347" w14:textId="77777777" w:rsidR="003561D2" w:rsidRPr="002354AA" w:rsidRDefault="003561D2" w:rsidP="00F555E9">
            <w:pPr>
              <w:pStyle w:val="TableBody"/>
            </w:pPr>
            <w:r w:rsidRPr="002354AA">
              <w:t>4.95</w:t>
            </w:r>
          </w:p>
        </w:tc>
        <w:tc>
          <w:tcPr>
            <w:tcW w:w="778" w:type="dxa"/>
            <w:tcBorders>
              <w:bottom w:val="dotted" w:sz="4" w:space="0" w:color="auto"/>
            </w:tcBorders>
            <w:vAlign w:val="bottom"/>
          </w:tcPr>
          <w:p w14:paraId="5D1C74AA" w14:textId="77777777" w:rsidR="003561D2" w:rsidRPr="002354AA" w:rsidRDefault="003561D2" w:rsidP="00F555E9">
            <w:pPr>
              <w:pStyle w:val="TableBody"/>
            </w:pPr>
            <w:r w:rsidRPr="002354AA">
              <w:t>0.406</w:t>
            </w:r>
          </w:p>
        </w:tc>
      </w:tr>
      <w:tr w:rsidR="003561D2" w:rsidRPr="002354AA" w14:paraId="77C68B12" w14:textId="77777777" w:rsidTr="00F555E9">
        <w:tc>
          <w:tcPr>
            <w:tcW w:w="1440" w:type="dxa"/>
            <w:vMerge w:val="restart"/>
            <w:tcBorders>
              <w:top w:val="dotted" w:sz="4" w:space="0" w:color="auto"/>
            </w:tcBorders>
            <w:vAlign w:val="center"/>
          </w:tcPr>
          <w:p w14:paraId="55288E8A" w14:textId="77777777" w:rsidR="003561D2" w:rsidRPr="002354AA" w:rsidRDefault="003561D2" w:rsidP="00F555E9">
            <w:pPr>
              <w:pStyle w:val="TableBody"/>
            </w:pPr>
            <w:r w:rsidRPr="002354AA">
              <w:t>Minnesota</w:t>
            </w:r>
          </w:p>
        </w:tc>
        <w:tc>
          <w:tcPr>
            <w:tcW w:w="1728" w:type="dxa"/>
            <w:tcBorders>
              <w:top w:val="dotted" w:sz="4" w:space="0" w:color="auto"/>
            </w:tcBorders>
            <w:vAlign w:val="bottom"/>
          </w:tcPr>
          <w:p w14:paraId="0FF1380D" w14:textId="77777777" w:rsidR="003561D2" w:rsidRPr="002354AA" w:rsidRDefault="003561D2" w:rsidP="00F555E9">
            <w:pPr>
              <w:pStyle w:val="TableBody"/>
            </w:pPr>
            <w:r w:rsidRPr="002354AA">
              <w:t>Clearwater</w:t>
            </w:r>
          </w:p>
        </w:tc>
        <w:tc>
          <w:tcPr>
            <w:tcW w:w="778" w:type="dxa"/>
            <w:tcBorders>
              <w:top w:val="dotted" w:sz="4" w:space="0" w:color="auto"/>
            </w:tcBorders>
            <w:vAlign w:val="bottom"/>
          </w:tcPr>
          <w:p w14:paraId="33FFFE20" w14:textId="77777777" w:rsidR="003561D2" w:rsidRPr="002354AA" w:rsidRDefault="003561D2" w:rsidP="00F555E9">
            <w:pPr>
              <w:pStyle w:val="TableBody"/>
            </w:pPr>
            <w:r w:rsidRPr="002354AA">
              <w:t>4.56</w:t>
            </w:r>
          </w:p>
        </w:tc>
        <w:tc>
          <w:tcPr>
            <w:tcW w:w="778" w:type="dxa"/>
            <w:tcBorders>
              <w:top w:val="dotted" w:sz="4" w:space="0" w:color="auto"/>
            </w:tcBorders>
            <w:vAlign w:val="bottom"/>
          </w:tcPr>
          <w:p w14:paraId="7EC4DC53" w14:textId="77777777" w:rsidR="003561D2" w:rsidRPr="002354AA" w:rsidRDefault="003561D2" w:rsidP="00F555E9">
            <w:pPr>
              <w:pStyle w:val="TableBody"/>
            </w:pPr>
            <w:r w:rsidRPr="002354AA">
              <w:t>0.622</w:t>
            </w:r>
          </w:p>
        </w:tc>
        <w:tc>
          <w:tcPr>
            <w:tcW w:w="778" w:type="dxa"/>
            <w:tcBorders>
              <w:top w:val="dotted" w:sz="4" w:space="0" w:color="auto"/>
            </w:tcBorders>
            <w:vAlign w:val="bottom"/>
          </w:tcPr>
          <w:p w14:paraId="61456006" w14:textId="77777777" w:rsidR="003561D2" w:rsidRPr="002354AA" w:rsidRDefault="003561D2" w:rsidP="00F555E9">
            <w:pPr>
              <w:pStyle w:val="TableBody"/>
            </w:pPr>
            <w:r w:rsidRPr="002354AA">
              <w:t>4.75</w:t>
            </w:r>
          </w:p>
        </w:tc>
        <w:tc>
          <w:tcPr>
            <w:tcW w:w="778" w:type="dxa"/>
            <w:tcBorders>
              <w:top w:val="dotted" w:sz="4" w:space="0" w:color="auto"/>
            </w:tcBorders>
            <w:vAlign w:val="bottom"/>
          </w:tcPr>
          <w:p w14:paraId="3D81BA65" w14:textId="77777777" w:rsidR="003561D2" w:rsidRPr="002354AA" w:rsidRDefault="003561D2" w:rsidP="00F555E9">
            <w:pPr>
              <w:pStyle w:val="TableBody"/>
            </w:pPr>
            <w:r w:rsidRPr="002354AA">
              <w:t>0.585</w:t>
            </w:r>
          </w:p>
        </w:tc>
        <w:tc>
          <w:tcPr>
            <w:tcW w:w="778" w:type="dxa"/>
            <w:tcBorders>
              <w:top w:val="dotted" w:sz="4" w:space="0" w:color="auto"/>
            </w:tcBorders>
            <w:vAlign w:val="bottom"/>
          </w:tcPr>
          <w:p w14:paraId="34D883F7" w14:textId="77777777" w:rsidR="003561D2" w:rsidRPr="002354AA" w:rsidRDefault="003561D2" w:rsidP="00F555E9">
            <w:pPr>
              <w:pStyle w:val="TableBody"/>
            </w:pPr>
            <w:r w:rsidRPr="002354AA">
              <w:t>4.93</w:t>
            </w:r>
          </w:p>
        </w:tc>
        <w:tc>
          <w:tcPr>
            <w:tcW w:w="778" w:type="dxa"/>
            <w:tcBorders>
              <w:top w:val="dotted" w:sz="4" w:space="0" w:color="auto"/>
            </w:tcBorders>
            <w:vAlign w:val="bottom"/>
          </w:tcPr>
          <w:p w14:paraId="714B7B4F" w14:textId="77777777" w:rsidR="003561D2" w:rsidRPr="002354AA" w:rsidRDefault="003561D2" w:rsidP="00F555E9">
            <w:pPr>
              <w:pStyle w:val="TableBody"/>
            </w:pPr>
            <w:r w:rsidRPr="002354AA">
              <w:t>0.558</w:t>
            </w:r>
          </w:p>
        </w:tc>
      </w:tr>
      <w:tr w:rsidR="003561D2" w:rsidRPr="002354AA" w14:paraId="1C09BF33" w14:textId="77777777" w:rsidTr="00F555E9">
        <w:tc>
          <w:tcPr>
            <w:tcW w:w="1440" w:type="dxa"/>
            <w:vMerge/>
            <w:vAlign w:val="bottom"/>
          </w:tcPr>
          <w:p w14:paraId="16D217AB" w14:textId="77777777" w:rsidR="003561D2" w:rsidRPr="002354AA" w:rsidRDefault="003561D2" w:rsidP="00F555E9">
            <w:pPr>
              <w:pStyle w:val="TableBody"/>
            </w:pPr>
          </w:p>
        </w:tc>
        <w:tc>
          <w:tcPr>
            <w:tcW w:w="1728" w:type="dxa"/>
            <w:vAlign w:val="bottom"/>
          </w:tcPr>
          <w:p w14:paraId="14E2C4C7" w14:textId="77777777" w:rsidR="003561D2" w:rsidRPr="002354AA" w:rsidRDefault="003561D2" w:rsidP="00F555E9">
            <w:pPr>
              <w:pStyle w:val="TableBody"/>
            </w:pPr>
            <w:r w:rsidRPr="002354AA">
              <w:t>Dakota Russet</w:t>
            </w:r>
          </w:p>
        </w:tc>
        <w:tc>
          <w:tcPr>
            <w:tcW w:w="778" w:type="dxa"/>
            <w:vAlign w:val="bottom"/>
          </w:tcPr>
          <w:p w14:paraId="5AA3CEF9" w14:textId="77777777" w:rsidR="003561D2" w:rsidRPr="002354AA" w:rsidRDefault="003561D2" w:rsidP="00F555E9">
            <w:pPr>
              <w:pStyle w:val="TableBody"/>
            </w:pPr>
            <w:r w:rsidRPr="002354AA">
              <w:t>4.54</w:t>
            </w:r>
          </w:p>
        </w:tc>
        <w:tc>
          <w:tcPr>
            <w:tcW w:w="778" w:type="dxa"/>
            <w:vAlign w:val="bottom"/>
          </w:tcPr>
          <w:p w14:paraId="594807A3" w14:textId="77777777" w:rsidR="003561D2" w:rsidRPr="002354AA" w:rsidRDefault="003561D2" w:rsidP="00F555E9">
            <w:pPr>
              <w:pStyle w:val="TableBody"/>
            </w:pPr>
            <w:r w:rsidRPr="002354AA">
              <w:t>0.619</w:t>
            </w:r>
          </w:p>
        </w:tc>
        <w:tc>
          <w:tcPr>
            <w:tcW w:w="778" w:type="dxa"/>
            <w:vAlign w:val="bottom"/>
          </w:tcPr>
          <w:p w14:paraId="3B59E89C" w14:textId="77777777" w:rsidR="003561D2" w:rsidRPr="002354AA" w:rsidRDefault="003561D2" w:rsidP="00F555E9">
            <w:pPr>
              <w:pStyle w:val="TableBody"/>
            </w:pPr>
            <w:r w:rsidRPr="002354AA">
              <w:t>4.75</w:t>
            </w:r>
          </w:p>
        </w:tc>
        <w:tc>
          <w:tcPr>
            <w:tcW w:w="778" w:type="dxa"/>
            <w:vAlign w:val="bottom"/>
          </w:tcPr>
          <w:p w14:paraId="033D6DD6" w14:textId="77777777" w:rsidR="003561D2" w:rsidRPr="002354AA" w:rsidRDefault="003561D2" w:rsidP="00F555E9">
            <w:pPr>
              <w:pStyle w:val="TableBody"/>
            </w:pPr>
            <w:r w:rsidRPr="002354AA">
              <w:t>0.599</w:t>
            </w:r>
          </w:p>
        </w:tc>
        <w:tc>
          <w:tcPr>
            <w:tcW w:w="778" w:type="dxa"/>
            <w:vAlign w:val="bottom"/>
          </w:tcPr>
          <w:p w14:paraId="66AB50F4" w14:textId="77777777" w:rsidR="003561D2" w:rsidRPr="002354AA" w:rsidRDefault="003561D2" w:rsidP="00F555E9">
            <w:pPr>
              <w:pStyle w:val="TableBody"/>
            </w:pPr>
            <w:r w:rsidRPr="002354AA">
              <w:t>4.94</w:t>
            </w:r>
          </w:p>
        </w:tc>
        <w:tc>
          <w:tcPr>
            <w:tcW w:w="778" w:type="dxa"/>
            <w:vAlign w:val="bottom"/>
          </w:tcPr>
          <w:p w14:paraId="554D92E8" w14:textId="77777777" w:rsidR="003561D2" w:rsidRPr="002354AA" w:rsidRDefault="003561D2" w:rsidP="00F555E9">
            <w:pPr>
              <w:pStyle w:val="TableBody"/>
            </w:pPr>
            <w:r w:rsidRPr="002354AA">
              <w:t>0.588</w:t>
            </w:r>
          </w:p>
        </w:tc>
      </w:tr>
      <w:tr w:rsidR="003561D2" w:rsidRPr="002354AA" w14:paraId="7D4FAD9B" w14:textId="77777777" w:rsidTr="00F555E9">
        <w:tc>
          <w:tcPr>
            <w:tcW w:w="1440" w:type="dxa"/>
            <w:vMerge/>
            <w:vAlign w:val="bottom"/>
          </w:tcPr>
          <w:p w14:paraId="3CF8D71A" w14:textId="77777777" w:rsidR="003561D2" w:rsidRPr="002354AA" w:rsidRDefault="003561D2" w:rsidP="00F555E9">
            <w:pPr>
              <w:pStyle w:val="TableBody"/>
            </w:pPr>
          </w:p>
        </w:tc>
        <w:tc>
          <w:tcPr>
            <w:tcW w:w="1728" w:type="dxa"/>
            <w:vAlign w:val="bottom"/>
          </w:tcPr>
          <w:p w14:paraId="3160D68A" w14:textId="77777777" w:rsidR="003561D2" w:rsidRPr="002354AA" w:rsidRDefault="003561D2" w:rsidP="00F555E9">
            <w:pPr>
              <w:pStyle w:val="TableBody"/>
            </w:pPr>
            <w:r w:rsidRPr="002354AA">
              <w:t>Easton</w:t>
            </w:r>
          </w:p>
        </w:tc>
        <w:tc>
          <w:tcPr>
            <w:tcW w:w="778" w:type="dxa"/>
            <w:vAlign w:val="bottom"/>
          </w:tcPr>
          <w:p w14:paraId="6B133AA8" w14:textId="77777777" w:rsidR="003561D2" w:rsidRPr="002354AA" w:rsidRDefault="003561D2" w:rsidP="00F555E9">
            <w:pPr>
              <w:pStyle w:val="TableBody"/>
            </w:pPr>
            <w:r w:rsidRPr="002354AA">
              <w:t>4.54</w:t>
            </w:r>
          </w:p>
        </w:tc>
        <w:tc>
          <w:tcPr>
            <w:tcW w:w="778" w:type="dxa"/>
            <w:vAlign w:val="bottom"/>
          </w:tcPr>
          <w:p w14:paraId="5BBE26A8" w14:textId="77777777" w:rsidR="003561D2" w:rsidRPr="002354AA" w:rsidRDefault="003561D2" w:rsidP="00F555E9">
            <w:pPr>
              <w:pStyle w:val="TableBody"/>
            </w:pPr>
            <w:r w:rsidRPr="002354AA">
              <w:t>0.608</w:t>
            </w:r>
          </w:p>
        </w:tc>
        <w:tc>
          <w:tcPr>
            <w:tcW w:w="778" w:type="dxa"/>
            <w:vAlign w:val="bottom"/>
          </w:tcPr>
          <w:p w14:paraId="28DDDCF7" w14:textId="77777777" w:rsidR="003561D2" w:rsidRPr="002354AA" w:rsidRDefault="003561D2" w:rsidP="00F555E9">
            <w:pPr>
              <w:pStyle w:val="TableBody"/>
            </w:pPr>
            <w:r w:rsidRPr="002354AA">
              <w:t>4.75</w:t>
            </w:r>
          </w:p>
        </w:tc>
        <w:tc>
          <w:tcPr>
            <w:tcW w:w="778" w:type="dxa"/>
            <w:vAlign w:val="bottom"/>
          </w:tcPr>
          <w:p w14:paraId="6272B2B7" w14:textId="77777777" w:rsidR="003561D2" w:rsidRPr="002354AA" w:rsidRDefault="003561D2" w:rsidP="00F555E9">
            <w:pPr>
              <w:pStyle w:val="TableBody"/>
            </w:pPr>
            <w:r w:rsidRPr="002354AA">
              <w:t>0.592</w:t>
            </w:r>
          </w:p>
        </w:tc>
        <w:tc>
          <w:tcPr>
            <w:tcW w:w="778" w:type="dxa"/>
            <w:vAlign w:val="bottom"/>
          </w:tcPr>
          <w:p w14:paraId="653EFF27" w14:textId="77777777" w:rsidR="003561D2" w:rsidRPr="002354AA" w:rsidRDefault="003561D2" w:rsidP="00F555E9">
            <w:pPr>
              <w:pStyle w:val="TableBody"/>
            </w:pPr>
            <w:r w:rsidRPr="002354AA">
              <w:t>4.91</w:t>
            </w:r>
          </w:p>
        </w:tc>
        <w:tc>
          <w:tcPr>
            <w:tcW w:w="778" w:type="dxa"/>
            <w:vAlign w:val="bottom"/>
          </w:tcPr>
          <w:p w14:paraId="3CCF71DB" w14:textId="77777777" w:rsidR="003561D2" w:rsidRPr="002354AA" w:rsidRDefault="003561D2" w:rsidP="00F555E9">
            <w:pPr>
              <w:pStyle w:val="TableBody"/>
            </w:pPr>
            <w:r w:rsidRPr="002354AA">
              <w:t>0.567</w:t>
            </w:r>
          </w:p>
        </w:tc>
      </w:tr>
      <w:tr w:rsidR="003561D2" w:rsidRPr="002354AA" w14:paraId="1889030A" w14:textId="77777777" w:rsidTr="00F555E9">
        <w:tc>
          <w:tcPr>
            <w:tcW w:w="1440" w:type="dxa"/>
            <w:vMerge/>
            <w:vAlign w:val="bottom"/>
          </w:tcPr>
          <w:p w14:paraId="74C40559" w14:textId="77777777" w:rsidR="003561D2" w:rsidRPr="002354AA" w:rsidRDefault="003561D2" w:rsidP="00F555E9">
            <w:pPr>
              <w:pStyle w:val="TableBody"/>
            </w:pPr>
          </w:p>
        </w:tc>
        <w:tc>
          <w:tcPr>
            <w:tcW w:w="1728" w:type="dxa"/>
            <w:vAlign w:val="bottom"/>
          </w:tcPr>
          <w:p w14:paraId="1F0E12DB" w14:textId="77777777" w:rsidR="003561D2" w:rsidRPr="002354AA" w:rsidRDefault="003561D2" w:rsidP="00F555E9">
            <w:pPr>
              <w:pStyle w:val="TableBody"/>
            </w:pPr>
            <w:r w:rsidRPr="002354AA">
              <w:t>Russet Burbank</w:t>
            </w:r>
          </w:p>
        </w:tc>
        <w:tc>
          <w:tcPr>
            <w:tcW w:w="778" w:type="dxa"/>
            <w:vAlign w:val="bottom"/>
          </w:tcPr>
          <w:p w14:paraId="79F62835" w14:textId="77777777" w:rsidR="003561D2" w:rsidRPr="002354AA" w:rsidRDefault="003561D2" w:rsidP="00F555E9">
            <w:pPr>
              <w:pStyle w:val="TableBody"/>
            </w:pPr>
            <w:r w:rsidRPr="002354AA">
              <w:t>4.51</w:t>
            </w:r>
          </w:p>
        </w:tc>
        <w:tc>
          <w:tcPr>
            <w:tcW w:w="778" w:type="dxa"/>
            <w:vAlign w:val="bottom"/>
          </w:tcPr>
          <w:p w14:paraId="7371727C" w14:textId="77777777" w:rsidR="003561D2" w:rsidRPr="002354AA" w:rsidRDefault="003561D2" w:rsidP="00F555E9">
            <w:pPr>
              <w:pStyle w:val="TableBody"/>
            </w:pPr>
            <w:r w:rsidRPr="002354AA">
              <w:t>0.562</w:t>
            </w:r>
          </w:p>
        </w:tc>
        <w:tc>
          <w:tcPr>
            <w:tcW w:w="778" w:type="dxa"/>
            <w:vAlign w:val="bottom"/>
          </w:tcPr>
          <w:p w14:paraId="6241FB5A" w14:textId="77777777" w:rsidR="003561D2" w:rsidRPr="002354AA" w:rsidRDefault="003561D2" w:rsidP="00F555E9">
            <w:pPr>
              <w:pStyle w:val="TableBody"/>
            </w:pPr>
            <w:r w:rsidRPr="002354AA">
              <w:t>4.74</w:t>
            </w:r>
          </w:p>
        </w:tc>
        <w:tc>
          <w:tcPr>
            <w:tcW w:w="778" w:type="dxa"/>
            <w:vAlign w:val="bottom"/>
          </w:tcPr>
          <w:p w14:paraId="185492B9" w14:textId="77777777" w:rsidR="003561D2" w:rsidRPr="002354AA" w:rsidRDefault="003561D2" w:rsidP="00F555E9">
            <w:pPr>
              <w:pStyle w:val="TableBody"/>
            </w:pPr>
            <w:r w:rsidRPr="002354AA">
              <w:t>0.566</w:t>
            </w:r>
          </w:p>
        </w:tc>
        <w:tc>
          <w:tcPr>
            <w:tcW w:w="778" w:type="dxa"/>
            <w:vAlign w:val="bottom"/>
          </w:tcPr>
          <w:p w14:paraId="7F8D93AD" w14:textId="77777777" w:rsidR="003561D2" w:rsidRPr="002354AA" w:rsidRDefault="003561D2" w:rsidP="00F555E9">
            <w:pPr>
              <w:pStyle w:val="TableBody"/>
            </w:pPr>
            <w:r w:rsidRPr="002354AA">
              <w:t>4.95</w:t>
            </w:r>
          </w:p>
        </w:tc>
        <w:tc>
          <w:tcPr>
            <w:tcW w:w="778" w:type="dxa"/>
            <w:vAlign w:val="bottom"/>
          </w:tcPr>
          <w:p w14:paraId="75675732" w14:textId="77777777" w:rsidR="003561D2" w:rsidRPr="002354AA" w:rsidRDefault="003561D2" w:rsidP="00F555E9">
            <w:pPr>
              <w:pStyle w:val="TableBody"/>
            </w:pPr>
            <w:r w:rsidRPr="002354AA">
              <w:t>0.567</w:t>
            </w:r>
          </w:p>
        </w:tc>
      </w:tr>
      <w:tr w:rsidR="003561D2" w:rsidRPr="002354AA" w14:paraId="762A67B2" w14:textId="77777777" w:rsidTr="00F555E9">
        <w:tc>
          <w:tcPr>
            <w:tcW w:w="1440" w:type="dxa"/>
            <w:vMerge/>
            <w:tcBorders>
              <w:bottom w:val="single" w:sz="4" w:space="0" w:color="auto"/>
            </w:tcBorders>
            <w:vAlign w:val="bottom"/>
          </w:tcPr>
          <w:p w14:paraId="5B46636F" w14:textId="77777777" w:rsidR="003561D2" w:rsidRPr="002354AA" w:rsidRDefault="003561D2" w:rsidP="00F555E9">
            <w:pPr>
              <w:pStyle w:val="TableBody"/>
            </w:pPr>
          </w:p>
        </w:tc>
        <w:tc>
          <w:tcPr>
            <w:tcW w:w="1728" w:type="dxa"/>
            <w:tcBorders>
              <w:bottom w:val="single" w:sz="4" w:space="0" w:color="auto"/>
            </w:tcBorders>
            <w:vAlign w:val="bottom"/>
          </w:tcPr>
          <w:p w14:paraId="36617A22" w14:textId="77777777" w:rsidR="003561D2" w:rsidRPr="002354AA" w:rsidRDefault="003561D2" w:rsidP="00F555E9">
            <w:pPr>
              <w:pStyle w:val="TableBody"/>
            </w:pPr>
            <w:r w:rsidRPr="002354AA">
              <w:t>Umatilla Russet</w:t>
            </w:r>
          </w:p>
        </w:tc>
        <w:tc>
          <w:tcPr>
            <w:tcW w:w="778" w:type="dxa"/>
            <w:tcBorders>
              <w:bottom w:val="single" w:sz="4" w:space="0" w:color="auto"/>
            </w:tcBorders>
            <w:vAlign w:val="bottom"/>
          </w:tcPr>
          <w:p w14:paraId="549737E7" w14:textId="77777777" w:rsidR="003561D2" w:rsidRPr="002354AA" w:rsidRDefault="003561D2" w:rsidP="00F555E9">
            <w:pPr>
              <w:pStyle w:val="TableBody"/>
            </w:pPr>
            <w:r w:rsidRPr="002354AA">
              <w:t>4.56</w:t>
            </w:r>
          </w:p>
        </w:tc>
        <w:tc>
          <w:tcPr>
            <w:tcW w:w="778" w:type="dxa"/>
            <w:tcBorders>
              <w:bottom w:val="single" w:sz="4" w:space="0" w:color="auto"/>
            </w:tcBorders>
            <w:vAlign w:val="bottom"/>
          </w:tcPr>
          <w:p w14:paraId="484872AF" w14:textId="77777777" w:rsidR="003561D2" w:rsidRPr="002354AA" w:rsidRDefault="003561D2" w:rsidP="00F555E9">
            <w:pPr>
              <w:pStyle w:val="TableBody"/>
            </w:pPr>
            <w:r w:rsidRPr="002354AA">
              <w:t>0.631</w:t>
            </w:r>
          </w:p>
        </w:tc>
        <w:tc>
          <w:tcPr>
            <w:tcW w:w="778" w:type="dxa"/>
            <w:tcBorders>
              <w:bottom w:val="single" w:sz="4" w:space="0" w:color="auto"/>
            </w:tcBorders>
            <w:vAlign w:val="bottom"/>
          </w:tcPr>
          <w:p w14:paraId="1E646E48" w14:textId="77777777" w:rsidR="003561D2" w:rsidRPr="002354AA" w:rsidRDefault="003561D2" w:rsidP="00F555E9">
            <w:pPr>
              <w:pStyle w:val="TableBody"/>
            </w:pPr>
            <w:r w:rsidRPr="002354AA">
              <w:t>4.75</w:t>
            </w:r>
          </w:p>
        </w:tc>
        <w:tc>
          <w:tcPr>
            <w:tcW w:w="778" w:type="dxa"/>
            <w:tcBorders>
              <w:bottom w:val="single" w:sz="4" w:space="0" w:color="auto"/>
            </w:tcBorders>
            <w:vAlign w:val="bottom"/>
          </w:tcPr>
          <w:p w14:paraId="0DE7774F" w14:textId="77777777" w:rsidR="003561D2" w:rsidRPr="002354AA" w:rsidRDefault="003561D2" w:rsidP="00F555E9">
            <w:pPr>
              <w:pStyle w:val="TableBody"/>
            </w:pPr>
            <w:r w:rsidRPr="002354AA">
              <w:t>0.588</w:t>
            </w:r>
          </w:p>
        </w:tc>
        <w:tc>
          <w:tcPr>
            <w:tcW w:w="778" w:type="dxa"/>
            <w:tcBorders>
              <w:bottom w:val="single" w:sz="4" w:space="0" w:color="auto"/>
            </w:tcBorders>
            <w:vAlign w:val="bottom"/>
          </w:tcPr>
          <w:p w14:paraId="03D8B931" w14:textId="77777777" w:rsidR="003561D2" w:rsidRPr="002354AA" w:rsidRDefault="003561D2" w:rsidP="00F555E9">
            <w:pPr>
              <w:pStyle w:val="TableBody"/>
            </w:pPr>
            <w:r w:rsidRPr="002354AA">
              <w:t>4.92</w:t>
            </w:r>
          </w:p>
        </w:tc>
        <w:tc>
          <w:tcPr>
            <w:tcW w:w="778" w:type="dxa"/>
            <w:tcBorders>
              <w:bottom w:val="single" w:sz="4" w:space="0" w:color="auto"/>
            </w:tcBorders>
            <w:vAlign w:val="bottom"/>
          </w:tcPr>
          <w:p w14:paraId="2C4535B7" w14:textId="77777777" w:rsidR="003561D2" w:rsidRPr="002354AA" w:rsidRDefault="003561D2" w:rsidP="00F555E9">
            <w:pPr>
              <w:pStyle w:val="TableBody"/>
            </w:pPr>
            <w:r w:rsidRPr="002354AA">
              <w:t>0.546</w:t>
            </w:r>
          </w:p>
        </w:tc>
      </w:tr>
    </w:tbl>
    <w:p w14:paraId="53D91D09" w14:textId="77777777" w:rsidR="003561D2" w:rsidRDefault="003561D2" w:rsidP="003561D2"/>
    <w:p w14:paraId="2D7D5506" w14:textId="23F16CA8" w:rsidR="00A66672" w:rsidRDefault="00A66672">
      <w:pPr>
        <w:jc w:val="left"/>
        <w:rPr>
          <w:ins w:id="246" w:author="Brian Bohman" w:date="2021-08-25T16:42:00Z"/>
        </w:rPr>
      </w:pPr>
      <w:ins w:id="247" w:author="Brian Bohman" w:date="2021-08-25T16:40:00Z">
        <w:r>
          <w:br w:type="page"/>
        </w:r>
      </w:ins>
    </w:p>
    <w:p w14:paraId="7FE22DBD" w14:textId="77777777" w:rsidR="00DD789D" w:rsidRDefault="00DD789D">
      <w:pPr>
        <w:jc w:val="left"/>
        <w:rPr>
          <w:ins w:id="248" w:author="Brian Bohman" w:date="2021-08-25T16:40:00Z"/>
        </w:rPr>
      </w:pPr>
    </w:p>
    <w:tbl>
      <w:tblPr>
        <w:tblStyle w:val="TableGrid"/>
        <w:tblW w:w="0" w:type="auto"/>
        <w:tblLook w:val="04A0" w:firstRow="1" w:lastRow="0" w:firstColumn="1" w:lastColumn="0" w:noHBand="0" w:noVBand="1"/>
      </w:tblPr>
      <w:tblGrid>
        <w:gridCol w:w="3116"/>
        <w:gridCol w:w="3117"/>
        <w:gridCol w:w="3117"/>
      </w:tblGrid>
      <w:tr w:rsidR="00DD789D" w14:paraId="3785CDDB" w14:textId="77777777" w:rsidTr="00DD789D">
        <w:trPr>
          <w:ins w:id="249" w:author="Brian Bohman" w:date="2021-08-25T16:41:00Z"/>
        </w:trPr>
        <w:tc>
          <w:tcPr>
            <w:tcW w:w="3116" w:type="dxa"/>
          </w:tcPr>
          <w:p w14:paraId="77482F9D" w14:textId="312CAB0D" w:rsidR="00DD789D" w:rsidRDefault="00DD789D" w:rsidP="003561D2">
            <w:pPr>
              <w:rPr>
                <w:ins w:id="250" w:author="Brian Bohman" w:date="2021-08-25T16:41:00Z"/>
              </w:rPr>
            </w:pPr>
          </w:p>
        </w:tc>
        <w:tc>
          <w:tcPr>
            <w:tcW w:w="3117" w:type="dxa"/>
          </w:tcPr>
          <w:p w14:paraId="27577E97" w14:textId="77777777" w:rsidR="00DD789D" w:rsidRDefault="00DD789D" w:rsidP="003561D2">
            <w:pPr>
              <w:rPr>
                <w:ins w:id="251" w:author="Brian Bohman" w:date="2021-08-25T16:41:00Z"/>
              </w:rPr>
            </w:pPr>
          </w:p>
        </w:tc>
        <w:tc>
          <w:tcPr>
            <w:tcW w:w="3117" w:type="dxa"/>
          </w:tcPr>
          <w:p w14:paraId="62A037B4" w14:textId="77777777" w:rsidR="00DD789D" w:rsidRDefault="00DD789D" w:rsidP="003561D2">
            <w:pPr>
              <w:rPr>
                <w:ins w:id="252" w:author="Brian Bohman" w:date="2021-08-25T16:41:00Z"/>
              </w:rPr>
            </w:pPr>
          </w:p>
        </w:tc>
      </w:tr>
      <w:tr w:rsidR="00DD789D" w14:paraId="16473506" w14:textId="77777777" w:rsidTr="00DD789D">
        <w:trPr>
          <w:ins w:id="253" w:author="Brian Bohman" w:date="2021-08-25T16:41:00Z"/>
        </w:trPr>
        <w:tc>
          <w:tcPr>
            <w:tcW w:w="3116" w:type="dxa"/>
          </w:tcPr>
          <w:p w14:paraId="23371FC1" w14:textId="77777777" w:rsidR="00DD789D" w:rsidRDefault="00DD789D" w:rsidP="003561D2">
            <w:pPr>
              <w:rPr>
                <w:ins w:id="254" w:author="Brian Bohman" w:date="2021-08-25T16:41:00Z"/>
              </w:rPr>
            </w:pPr>
          </w:p>
        </w:tc>
        <w:tc>
          <w:tcPr>
            <w:tcW w:w="3117" w:type="dxa"/>
          </w:tcPr>
          <w:p w14:paraId="14C9F6BF" w14:textId="77777777" w:rsidR="00DD789D" w:rsidRDefault="00DD789D" w:rsidP="003561D2">
            <w:pPr>
              <w:rPr>
                <w:ins w:id="255" w:author="Brian Bohman" w:date="2021-08-25T16:41:00Z"/>
              </w:rPr>
            </w:pPr>
          </w:p>
        </w:tc>
        <w:tc>
          <w:tcPr>
            <w:tcW w:w="3117" w:type="dxa"/>
          </w:tcPr>
          <w:p w14:paraId="230BC9BE" w14:textId="77777777" w:rsidR="00DD789D" w:rsidRDefault="00DD789D" w:rsidP="003561D2">
            <w:pPr>
              <w:rPr>
                <w:ins w:id="256" w:author="Brian Bohman" w:date="2021-08-25T16:41:00Z"/>
              </w:rPr>
            </w:pPr>
          </w:p>
        </w:tc>
      </w:tr>
      <w:tr w:rsidR="00DD789D" w14:paraId="1CE5C28B" w14:textId="77777777" w:rsidTr="00DD789D">
        <w:trPr>
          <w:ins w:id="257" w:author="Brian Bohman" w:date="2021-08-25T16:41:00Z"/>
        </w:trPr>
        <w:tc>
          <w:tcPr>
            <w:tcW w:w="3116" w:type="dxa"/>
          </w:tcPr>
          <w:p w14:paraId="44C9E718" w14:textId="77777777" w:rsidR="00DD789D" w:rsidRDefault="00DD789D" w:rsidP="003561D2">
            <w:pPr>
              <w:rPr>
                <w:ins w:id="258" w:author="Brian Bohman" w:date="2021-08-25T16:41:00Z"/>
              </w:rPr>
            </w:pPr>
          </w:p>
        </w:tc>
        <w:tc>
          <w:tcPr>
            <w:tcW w:w="3117" w:type="dxa"/>
          </w:tcPr>
          <w:p w14:paraId="10B35B3D" w14:textId="77777777" w:rsidR="00DD789D" w:rsidRDefault="00DD789D" w:rsidP="003561D2">
            <w:pPr>
              <w:rPr>
                <w:ins w:id="259" w:author="Brian Bohman" w:date="2021-08-25T16:41:00Z"/>
              </w:rPr>
            </w:pPr>
          </w:p>
        </w:tc>
        <w:tc>
          <w:tcPr>
            <w:tcW w:w="3117" w:type="dxa"/>
          </w:tcPr>
          <w:p w14:paraId="4BBFECA1" w14:textId="77777777" w:rsidR="00DD789D" w:rsidRDefault="00DD789D" w:rsidP="003561D2">
            <w:pPr>
              <w:rPr>
                <w:ins w:id="260" w:author="Brian Bohman" w:date="2021-08-25T16:41:00Z"/>
              </w:rPr>
            </w:pPr>
          </w:p>
        </w:tc>
      </w:tr>
      <w:tr w:rsidR="00DD789D" w14:paraId="3123166D" w14:textId="77777777" w:rsidTr="00DD789D">
        <w:trPr>
          <w:ins w:id="261" w:author="Brian Bohman" w:date="2021-08-25T16:41:00Z"/>
        </w:trPr>
        <w:tc>
          <w:tcPr>
            <w:tcW w:w="3116" w:type="dxa"/>
          </w:tcPr>
          <w:p w14:paraId="3565111C" w14:textId="77777777" w:rsidR="00DD789D" w:rsidRDefault="00DD789D" w:rsidP="003561D2">
            <w:pPr>
              <w:rPr>
                <w:ins w:id="262" w:author="Brian Bohman" w:date="2021-08-25T16:41:00Z"/>
              </w:rPr>
            </w:pPr>
          </w:p>
        </w:tc>
        <w:tc>
          <w:tcPr>
            <w:tcW w:w="3117" w:type="dxa"/>
          </w:tcPr>
          <w:p w14:paraId="014E2502" w14:textId="77777777" w:rsidR="00DD789D" w:rsidRDefault="00DD789D" w:rsidP="003561D2">
            <w:pPr>
              <w:rPr>
                <w:ins w:id="263" w:author="Brian Bohman" w:date="2021-08-25T16:41:00Z"/>
              </w:rPr>
            </w:pPr>
          </w:p>
        </w:tc>
        <w:tc>
          <w:tcPr>
            <w:tcW w:w="3117" w:type="dxa"/>
          </w:tcPr>
          <w:p w14:paraId="2DEE7C4B" w14:textId="77777777" w:rsidR="00DD789D" w:rsidRDefault="00DD789D" w:rsidP="003561D2">
            <w:pPr>
              <w:rPr>
                <w:ins w:id="264" w:author="Brian Bohman" w:date="2021-08-25T16:41:00Z"/>
              </w:rPr>
            </w:pPr>
          </w:p>
        </w:tc>
      </w:tr>
      <w:tr w:rsidR="00DD789D" w14:paraId="38F5B76D" w14:textId="77777777" w:rsidTr="00DD789D">
        <w:trPr>
          <w:ins w:id="265" w:author="Brian Bohman" w:date="2021-08-25T16:41:00Z"/>
        </w:trPr>
        <w:tc>
          <w:tcPr>
            <w:tcW w:w="3116" w:type="dxa"/>
          </w:tcPr>
          <w:p w14:paraId="2A201606" w14:textId="77777777" w:rsidR="00DD789D" w:rsidRDefault="00DD789D" w:rsidP="003561D2">
            <w:pPr>
              <w:rPr>
                <w:ins w:id="266" w:author="Brian Bohman" w:date="2021-08-25T16:41:00Z"/>
              </w:rPr>
            </w:pPr>
          </w:p>
        </w:tc>
        <w:tc>
          <w:tcPr>
            <w:tcW w:w="3117" w:type="dxa"/>
          </w:tcPr>
          <w:p w14:paraId="2BF9ABC6" w14:textId="77777777" w:rsidR="00DD789D" w:rsidRDefault="00DD789D" w:rsidP="003561D2">
            <w:pPr>
              <w:rPr>
                <w:ins w:id="267" w:author="Brian Bohman" w:date="2021-08-25T16:41:00Z"/>
              </w:rPr>
            </w:pPr>
          </w:p>
        </w:tc>
        <w:tc>
          <w:tcPr>
            <w:tcW w:w="3117" w:type="dxa"/>
          </w:tcPr>
          <w:p w14:paraId="243FA6FB" w14:textId="77777777" w:rsidR="00DD789D" w:rsidRDefault="00DD789D" w:rsidP="003561D2">
            <w:pPr>
              <w:rPr>
                <w:ins w:id="268" w:author="Brian Bohman" w:date="2021-08-25T16:41:00Z"/>
              </w:rPr>
            </w:pPr>
          </w:p>
        </w:tc>
      </w:tr>
      <w:tr w:rsidR="00DD789D" w14:paraId="3B1A1625" w14:textId="77777777" w:rsidTr="00DD789D">
        <w:trPr>
          <w:ins w:id="269" w:author="Brian Bohman" w:date="2021-08-25T16:41:00Z"/>
        </w:trPr>
        <w:tc>
          <w:tcPr>
            <w:tcW w:w="3116" w:type="dxa"/>
          </w:tcPr>
          <w:p w14:paraId="458A9053" w14:textId="77777777" w:rsidR="00DD789D" w:rsidRDefault="00DD789D" w:rsidP="003561D2">
            <w:pPr>
              <w:rPr>
                <w:ins w:id="270" w:author="Brian Bohman" w:date="2021-08-25T16:41:00Z"/>
              </w:rPr>
            </w:pPr>
          </w:p>
        </w:tc>
        <w:tc>
          <w:tcPr>
            <w:tcW w:w="3117" w:type="dxa"/>
          </w:tcPr>
          <w:p w14:paraId="6FCF9977" w14:textId="77777777" w:rsidR="00DD789D" w:rsidRDefault="00DD789D" w:rsidP="003561D2">
            <w:pPr>
              <w:rPr>
                <w:ins w:id="271" w:author="Brian Bohman" w:date="2021-08-25T16:41:00Z"/>
              </w:rPr>
            </w:pPr>
          </w:p>
        </w:tc>
        <w:tc>
          <w:tcPr>
            <w:tcW w:w="3117" w:type="dxa"/>
          </w:tcPr>
          <w:p w14:paraId="0A3F57DB" w14:textId="77777777" w:rsidR="00DD789D" w:rsidRDefault="00DD789D" w:rsidP="003561D2">
            <w:pPr>
              <w:rPr>
                <w:ins w:id="272" w:author="Brian Bohman" w:date="2021-08-25T16:41:00Z"/>
              </w:rPr>
            </w:pPr>
          </w:p>
        </w:tc>
      </w:tr>
      <w:tr w:rsidR="00DD789D" w14:paraId="563FE835" w14:textId="77777777" w:rsidTr="00DD789D">
        <w:trPr>
          <w:ins w:id="273" w:author="Brian Bohman" w:date="2021-08-25T16:41:00Z"/>
        </w:trPr>
        <w:tc>
          <w:tcPr>
            <w:tcW w:w="3116" w:type="dxa"/>
          </w:tcPr>
          <w:p w14:paraId="72D05C02" w14:textId="77777777" w:rsidR="00DD789D" w:rsidRDefault="00DD789D" w:rsidP="003561D2">
            <w:pPr>
              <w:rPr>
                <w:ins w:id="274" w:author="Brian Bohman" w:date="2021-08-25T16:41:00Z"/>
              </w:rPr>
            </w:pPr>
          </w:p>
        </w:tc>
        <w:tc>
          <w:tcPr>
            <w:tcW w:w="3117" w:type="dxa"/>
          </w:tcPr>
          <w:p w14:paraId="3E66BF60" w14:textId="77777777" w:rsidR="00DD789D" w:rsidRDefault="00DD789D" w:rsidP="003561D2">
            <w:pPr>
              <w:rPr>
                <w:ins w:id="275" w:author="Brian Bohman" w:date="2021-08-25T16:41:00Z"/>
              </w:rPr>
            </w:pPr>
          </w:p>
        </w:tc>
        <w:tc>
          <w:tcPr>
            <w:tcW w:w="3117" w:type="dxa"/>
          </w:tcPr>
          <w:p w14:paraId="06C88917" w14:textId="77777777" w:rsidR="00DD789D" w:rsidRDefault="00DD789D" w:rsidP="003561D2">
            <w:pPr>
              <w:rPr>
                <w:ins w:id="276" w:author="Brian Bohman" w:date="2021-08-25T16:41:00Z"/>
              </w:rPr>
            </w:pPr>
          </w:p>
        </w:tc>
      </w:tr>
      <w:tr w:rsidR="00DD789D" w14:paraId="1727076C" w14:textId="77777777" w:rsidTr="00DD789D">
        <w:trPr>
          <w:ins w:id="277" w:author="Brian Bohman" w:date="2021-08-25T16:41:00Z"/>
        </w:trPr>
        <w:tc>
          <w:tcPr>
            <w:tcW w:w="3116" w:type="dxa"/>
          </w:tcPr>
          <w:p w14:paraId="6CBC2393" w14:textId="77777777" w:rsidR="00DD789D" w:rsidRDefault="00DD789D" w:rsidP="003561D2">
            <w:pPr>
              <w:rPr>
                <w:ins w:id="278" w:author="Brian Bohman" w:date="2021-08-25T16:41:00Z"/>
              </w:rPr>
            </w:pPr>
          </w:p>
        </w:tc>
        <w:tc>
          <w:tcPr>
            <w:tcW w:w="3117" w:type="dxa"/>
          </w:tcPr>
          <w:p w14:paraId="08ADB4F1" w14:textId="77777777" w:rsidR="00DD789D" w:rsidRDefault="00DD789D" w:rsidP="003561D2">
            <w:pPr>
              <w:rPr>
                <w:ins w:id="279" w:author="Brian Bohman" w:date="2021-08-25T16:41:00Z"/>
              </w:rPr>
            </w:pPr>
          </w:p>
        </w:tc>
        <w:tc>
          <w:tcPr>
            <w:tcW w:w="3117" w:type="dxa"/>
          </w:tcPr>
          <w:p w14:paraId="0B0342D1" w14:textId="77777777" w:rsidR="00DD789D" w:rsidRDefault="00DD789D" w:rsidP="003561D2">
            <w:pPr>
              <w:rPr>
                <w:ins w:id="280" w:author="Brian Bohman" w:date="2021-08-25T16:41:00Z"/>
              </w:rPr>
            </w:pPr>
          </w:p>
        </w:tc>
      </w:tr>
    </w:tbl>
    <w:p w14:paraId="56BA99F8" w14:textId="77777777" w:rsidR="00A66672" w:rsidRDefault="00A66672" w:rsidP="003561D2">
      <w:pPr>
        <w:rPr>
          <w:ins w:id="281" w:author="Brian Bohman" w:date="2021-08-25T16:41:00Z"/>
        </w:rPr>
      </w:pPr>
    </w:p>
    <w:p w14:paraId="4B3BC865" w14:textId="7377D1DA" w:rsidR="003561D2" w:rsidRDefault="003561D2" w:rsidP="003561D2">
      <w:r>
        <w:br w:type="page"/>
      </w:r>
    </w:p>
    <w:p w14:paraId="698E426F" w14:textId="2E9E797A" w:rsidR="000B1511" w:rsidRDefault="000B1511" w:rsidP="000B1511">
      <w:pPr>
        <w:pStyle w:val="Heading1"/>
      </w:pPr>
      <w:r>
        <w:lastRenderedPageBreak/>
        <w:t>Supplemental Materials</w:t>
      </w:r>
    </w:p>
    <w:p w14:paraId="171CE4CC" w14:textId="3B5F3C95" w:rsidR="00E42721" w:rsidRDefault="00E42721" w:rsidP="00E42721">
      <w:pPr>
        <w:pStyle w:val="TableCaption"/>
        <w:rPr>
          <w:b w:val="0"/>
          <w:bCs/>
        </w:rPr>
      </w:pPr>
      <w:bookmarkStart w:id="282" w:name="_Ref78302990"/>
      <w:bookmarkStart w:id="283" w:name="_Toc78910453"/>
      <w:bookmarkStart w:id="284" w:name="_Toc80706224"/>
      <w:r>
        <w:t>Figure S</w:t>
      </w:r>
      <w:r w:rsidR="00DE2C78">
        <w:fldChar w:fldCharType="begin"/>
      </w:r>
      <w:r w:rsidR="00DE2C78">
        <w:instrText xml:space="preserve"> SEQ Figure_S \* ARABIC \s 1 </w:instrText>
      </w:r>
      <w:r w:rsidR="00DE2C78">
        <w:fldChar w:fldCharType="separate"/>
      </w:r>
      <w:r>
        <w:rPr>
          <w:noProof/>
        </w:rPr>
        <w:t>1</w:t>
      </w:r>
      <w:r w:rsidR="00DE2C78">
        <w:rPr>
          <w:noProof/>
        </w:rPr>
        <w:fldChar w:fldCharType="end"/>
      </w:r>
      <w:bookmarkEnd w:id="282"/>
      <w:r>
        <w:t xml:space="preserve">. </w:t>
      </w:r>
      <w:r w:rsidRPr="00422C27">
        <w:rPr>
          <w:b w:val="0"/>
          <w:bCs/>
        </w:rPr>
        <w:t xml:space="preserve">Fitted hierarchical Bayesian model shown for each level of variety within location: </w:t>
      </w:r>
      <w:r w:rsidRPr="00103E71">
        <w:t>(a)</w:t>
      </w:r>
      <w:r w:rsidRPr="00422C27">
        <w:rPr>
          <w:b w:val="0"/>
          <w:bCs/>
        </w:rPr>
        <w:t xml:space="preserve"> Argentina </w:t>
      </w:r>
      <w:del w:id="285" w:author="Brian Bohman" w:date="2021-08-25T10:50:00Z">
        <w:r w:rsidRPr="00422C27" w:rsidDel="000B3B17">
          <w:rPr>
            <w:b w:val="0"/>
            <w:bCs/>
          </w:rPr>
          <w:delText>x</w:delText>
        </w:r>
      </w:del>
      <w:ins w:id="286" w:author="Brian Bohman" w:date="2021-08-25T10:50:00Z">
        <w:r w:rsidR="000B3B17">
          <w:rPr>
            <w:b w:val="0"/>
            <w:bCs/>
          </w:rPr>
          <w:t>×</w:t>
        </w:r>
      </w:ins>
      <w:r w:rsidRPr="00422C27">
        <w:rPr>
          <w:b w:val="0"/>
          <w:bCs/>
        </w:rPr>
        <w:t xml:space="preserve"> Bannock Russet, </w:t>
      </w:r>
      <w:r w:rsidRPr="00103E71">
        <w:t>(b)</w:t>
      </w:r>
      <w:r w:rsidRPr="00422C27">
        <w:rPr>
          <w:b w:val="0"/>
          <w:bCs/>
        </w:rPr>
        <w:t xml:space="preserve"> Argentina </w:t>
      </w:r>
      <w:del w:id="287" w:author="Brian Bohman" w:date="2021-08-25T10:50:00Z">
        <w:r w:rsidRPr="00422C27" w:rsidDel="000B3B17">
          <w:rPr>
            <w:b w:val="0"/>
            <w:bCs/>
          </w:rPr>
          <w:delText>x</w:delText>
        </w:r>
      </w:del>
      <w:ins w:id="288" w:author="Brian Bohman" w:date="2021-08-25T10:50:00Z">
        <w:r w:rsidR="000B3B17">
          <w:rPr>
            <w:b w:val="0"/>
            <w:bCs/>
          </w:rPr>
          <w:t>×</w:t>
        </w:r>
      </w:ins>
      <w:r w:rsidRPr="00422C27">
        <w:rPr>
          <w:b w:val="0"/>
          <w:bCs/>
        </w:rPr>
        <w:t xml:space="preserve"> Gem Russet, </w:t>
      </w:r>
      <w:r w:rsidRPr="00103E71">
        <w:t>(c)</w:t>
      </w:r>
      <w:r w:rsidRPr="00422C27">
        <w:rPr>
          <w:b w:val="0"/>
          <w:bCs/>
        </w:rPr>
        <w:t xml:space="preserve"> Argentina </w:t>
      </w:r>
      <w:del w:id="289" w:author="Brian Bohman" w:date="2021-08-25T10:50:00Z">
        <w:r w:rsidRPr="00422C27" w:rsidDel="000B3B17">
          <w:rPr>
            <w:b w:val="0"/>
            <w:bCs/>
          </w:rPr>
          <w:delText>x</w:delText>
        </w:r>
      </w:del>
      <w:ins w:id="290" w:author="Brian Bohman" w:date="2021-08-25T10:50:00Z">
        <w:r w:rsidR="000B3B17">
          <w:rPr>
            <w:b w:val="0"/>
            <w:bCs/>
          </w:rPr>
          <w:t>×</w:t>
        </w:r>
      </w:ins>
      <w:r w:rsidRPr="00422C27">
        <w:rPr>
          <w:b w:val="0"/>
          <w:bCs/>
        </w:rPr>
        <w:t xml:space="preserve"> Innovator, </w:t>
      </w:r>
      <w:r w:rsidRPr="00103E71">
        <w:t>(d)</w:t>
      </w:r>
      <w:r w:rsidRPr="00422C27">
        <w:rPr>
          <w:b w:val="0"/>
          <w:bCs/>
        </w:rPr>
        <w:t xml:space="preserve"> Argentina </w:t>
      </w:r>
      <w:del w:id="291" w:author="Brian Bohman" w:date="2021-08-25T10:50:00Z">
        <w:r w:rsidRPr="00422C27" w:rsidDel="000B3B17">
          <w:rPr>
            <w:b w:val="0"/>
            <w:bCs/>
          </w:rPr>
          <w:delText>x</w:delText>
        </w:r>
      </w:del>
      <w:ins w:id="292" w:author="Brian Bohman" w:date="2021-08-25T10:50:00Z">
        <w:r w:rsidR="000B3B17">
          <w:rPr>
            <w:b w:val="0"/>
            <w:bCs/>
          </w:rPr>
          <w:t>×</w:t>
        </w:r>
      </w:ins>
      <w:r w:rsidRPr="00422C27">
        <w:rPr>
          <w:b w:val="0"/>
          <w:bCs/>
        </w:rPr>
        <w:t xml:space="preserve"> </w:t>
      </w:r>
      <w:proofErr w:type="spellStart"/>
      <w:r w:rsidRPr="00422C27">
        <w:rPr>
          <w:b w:val="0"/>
          <w:bCs/>
        </w:rPr>
        <w:t>Markies</w:t>
      </w:r>
      <w:proofErr w:type="spellEnd"/>
      <w:r w:rsidRPr="00422C27">
        <w:rPr>
          <w:b w:val="0"/>
          <w:bCs/>
        </w:rPr>
        <w:t xml:space="preserve"> Russet, </w:t>
      </w:r>
      <w:r w:rsidRPr="00103E71">
        <w:t xml:space="preserve">(e) </w:t>
      </w:r>
      <w:r w:rsidRPr="00422C27">
        <w:rPr>
          <w:b w:val="0"/>
          <w:bCs/>
        </w:rPr>
        <w:t xml:space="preserve">Argentina </w:t>
      </w:r>
      <w:del w:id="293" w:author="Brian Bohman" w:date="2021-08-25T10:50:00Z">
        <w:r w:rsidRPr="00422C27" w:rsidDel="000B3B17">
          <w:rPr>
            <w:b w:val="0"/>
            <w:bCs/>
          </w:rPr>
          <w:delText>x</w:delText>
        </w:r>
      </w:del>
      <w:ins w:id="294" w:author="Brian Bohman" w:date="2021-08-25T10:50:00Z">
        <w:r w:rsidR="000B3B17">
          <w:rPr>
            <w:b w:val="0"/>
            <w:bCs/>
          </w:rPr>
          <w:t>×</w:t>
        </w:r>
      </w:ins>
      <w:r w:rsidRPr="00422C27">
        <w:rPr>
          <w:b w:val="0"/>
          <w:bCs/>
        </w:rPr>
        <w:t xml:space="preserve"> Umatilla Russet, </w:t>
      </w:r>
      <w:r w:rsidRPr="00103E71">
        <w:t>(f)</w:t>
      </w:r>
      <w:r w:rsidRPr="00422C27">
        <w:rPr>
          <w:b w:val="0"/>
          <w:bCs/>
        </w:rPr>
        <w:t xml:space="preserve"> Belgium </w:t>
      </w:r>
      <w:del w:id="295" w:author="Brian Bohman" w:date="2021-08-25T10:50:00Z">
        <w:r w:rsidRPr="00422C27" w:rsidDel="000B3B17">
          <w:rPr>
            <w:b w:val="0"/>
            <w:bCs/>
          </w:rPr>
          <w:delText>x</w:delText>
        </w:r>
      </w:del>
      <w:ins w:id="296" w:author="Brian Bohman" w:date="2021-08-25T10:50:00Z">
        <w:r w:rsidR="000B3B17">
          <w:rPr>
            <w:b w:val="0"/>
            <w:bCs/>
          </w:rPr>
          <w:t>×</w:t>
        </w:r>
      </w:ins>
      <w:r w:rsidRPr="00422C27">
        <w:rPr>
          <w:b w:val="0"/>
          <w:bCs/>
        </w:rPr>
        <w:t xml:space="preserve"> Bintje, </w:t>
      </w:r>
      <w:r w:rsidRPr="00103E71">
        <w:t>(g)</w:t>
      </w:r>
      <w:r w:rsidRPr="00422C27">
        <w:rPr>
          <w:b w:val="0"/>
          <w:bCs/>
        </w:rPr>
        <w:t xml:space="preserve"> Belgium </w:t>
      </w:r>
      <w:del w:id="297" w:author="Brian Bohman" w:date="2021-08-25T10:50:00Z">
        <w:r w:rsidRPr="00422C27" w:rsidDel="000B3B17">
          <w:rPr>
            <w:b w:val="0"/>
            <w:bCs/>
          </w:rPr>
          <w:delText>x</w:delText>
        </w:r>
      </w:del>
      <w:ins w:id="298" w:author="Brian Bohman" w:date="2021-08-25T10:50:00Z">
        <w:r w:rsidR="000B3B17">
          <w:rPr>
            <w:b w:val="0"/>
            <w:bCs/>
          </w:rPr>
          <w:t>×</w:t>
        </w:r>
      </w:ins>
      <w:r w:rsidRPr="00422C27">
        <w:rPr>
          <w:b w:val="0"/>
          <w:bCs/>
        </w:rPr>
        <w:t xml:space="preserve"> Charlotte, </w:t>
      </w:r>
      <w:r w:rsidRPr="00103E71">
        <w:t>(h)</w:t>
      </w:r>
      <w:r w:rsidRPr="00422C27">
        <w:rPr>
          <w:b w:val="0"/>
          <w:bCs/>
        </w:rPr>
        <w:t xml:space="preserve"> Canada </w:t>
      </w:r>
      <w:del w:id="299" w:author="Brian Bohman" w:date="2021-08-25T10:50:00Z">
        <w:r w:rsidRPr="00422C27" w:rsidDel="000B3B17">
          <w:rPr>
            <w:b w:val="0"/>
            <w:bCs/>
          </w:rPr>
          <w:delText>x</w:delText>
        </w:r>
      </w:del>
      <w:ins w:id="300" w:author="Brian Bohman" w:date="2021-08-25T10:50:00Z">
        <w:r w:rsidR="000B3B17">
          <w:rPr>
            <w:b w:val="0"/>
            <w:bCs/>
          </w:rPr>
          <w:t>×</w:t>
        </w:r>
      </w:ins>
      <w:r w:rsidRPr="00422C27">
        <w:rPr>
          <w:b w:val="0"/>
          <w:bCs/>
        </w:rPr>
        <w:t xml:space="preserve"> Russet Burbank, </w:t>
      </w:r>
      <w:r w:rsidRPr="00103E71">
        <w:t>(</w:t>
      </w:r>
      <w:proofErr w:type="spellStart"/>
      <w:r w:rsidRPr="00103E71">
        <w:t>i</w:t>
      </w:r>
      <w:proofErr w:type="spellEnd"/>
      <w:r w:rsidRPr="00103E71">
        <w:t>)</w:t>
      </w:r>
      <w:r w:rsidRPr="00422C27">
        <w:rPr>
          <w:b w:val="0"/>
          <w:bCs/>
        </w:rPr>
        <w:t xml:space="preserve"> Canada </w:t>
      </w:r>
      <w:del w:id="301" w:author="Brian Bohman" w:date="2021-08-25T10:50:00Z">
        <w:r w:rsidRPr="00422C27" w:rsidDel="000B3B17">
          <w:rPr>
            <w:b w:val="0"/>
            <w:bCs/>
          </w:rPr>
          <w:delText>x</w:delText>
        </w:r>
      </w:del>
      <w:ins w:id="302" w:author="Brian Bohman" w:date="2021-08-25T10:50:00Z">
        <w:r w:rsidR="000B3B17">
          <w:rPr>
            <w:b w:val="0"/>
            <w:bCs/>
          </w:rPr>
          <w:t>×</w:t>
        </w:r>
      </w:ins>
      <w:r w:rsidRPr="00422C27">
        <w:rPr>
          <w:b w:val="0"/>
          <w:bCs/>
        </w:rPr>
        <w:t xml:space="preserve"> </w:t>
      </w:r>
      <w:proofErr w:type="spellStart"/>
      <w:r w:rsidRPr="00422C27">
        <w:rPr>
          <w:b w:val="0"/>
          <w:bCs/>
        </w:rPr>
        <w:t>Shepody</w:t>
      </w:r>
      <w:proofErr w:type="spellEnd"/>
      <w:r w:rsidRPr="00422C27">
        <w:rPr>
          <w:b w:val="0"/>
          <w:bCs/>
        </w:rPr>
        <w:t xml:space="preserve">, </w:t>
      </w:r>
      <w:r w:rsidRPr="00103E71">
        <w:t xml:space="preserve">(j) </w:t>
      </w:r>
      <w:r w:rsidRPr="00422C27">
        <w:rPr>
          <w:b w:val="0"/>
          <w:bCs/>
        </w:rPr>
        <w:t xml:space="preserve">Minnesota </w:t>
      </w:r>
      <w:del w:id="303" w:author="Brian Bohman" w:date="2021-08-25T10:50:00Z">
        <w:r w:rsidRPr="00422C27" w:rsidDel="000B3B17">
          <w:rPr>
            <w:b w:val="0"/>
            <w:bCs/>
          </w:rPr>
          <w:delText>x</w:delText>
        </w:r>
      </w:del>
      <w:ins w:id="304" w:author="Brian Bohman" w:date="2021-08-25T10:50:00Z">
        <w:r w:rsidR="000B3B17">
          <w:rPr>
            <w:b w:val="0"/>
            <w:bCs/>
          </w:rPr>
          <w:t>×</w:t>
        </w:r>
      </w:ins>
      <w:r w:rsidRPr="00422C27">
        <w:rPr>
          <w:b w:val="0"/>
          <w:bCs/>
        </w:rPr>
        <w:t xml:space="preserve"> Clearwater, </w:t>
      </w:r>
      <w:r w:rsidRPr="00103E71">
        <w:t>(k)</w:t>
      </w:r>
      <w:r w:rsidRPr="00422C27">
        <w:rPr>
          <w:b w:val="0"/>
          <w:bCs/>
        </w:rPr>
        <w:t xml:space="preserve"> Minnesota </w:t>
      </w:r>
      <w:del w:id="305" w:author="Brian Bohman" w:date="2021-08-25T10:50:00Z">
        <w:r w:rsidRPr="00422C27" w:rsidDel="000B3B17">
          <w:rPr>
            <w:b w:val="0"/>
            <w:bCs/>
          </w:rPr>
          <w:delText>x</w:delText>
        </w:r>
      </w:del>
      <w:ins w:id="306" w:author="Brian Bohman" w:date="2021-08-25T10:50:00Z">
        <w:r w:rsidR="000B3B17">
          <w:rPr>
            <w:b w:val="0"/>
            <w:bCs/>
          </w:rPr>
          <w:t>×</w:t>
        </w:r>
      </w:ins>
      <w:r w:rsidRPr="00422C27">
        <w:rPr>
          <w:b w:val="0"/>
          <w:bCs/>
        </w:rPr>
        <w:t xml:space="preserve"> Dakota Russet, </w:t>
      </w:r>
      <w:r w:rsidRPr="00103E71">
        <w:t>(l)</w:t>
      </w:r>
      <w:r w:rsidRPr="00422C27">
        <w:rPr>
          <w:b w:val="0"/>
          <w:bCs/>
        </w:rPr>
        <w:t xml:space="preserve"> Minnesota </w:t>
      </w:r>
      <w:del w:id="307" w:author="Brian Bohman" w:date="2021-08-25T10:50:00Z">
        <w:r w:rsidRPr="00422C27" w:rsidDel="000B3B17">
          <w:rPr>
            <w:b w:val="0"/>
            <w:bCs/>
          </w:rPr>
          <w:delText>x</w:delText>
        </w:r>
      </w:del>
      <w:ins w:id="308" w:author="Brian Bohman" w:date="2021-08-25T10:50:00Z">
        <w:r w:rsidR="000B3B17">
          <w:rPr>
            <w:b w:val="0"/>
            <w:bCs/>
          </w:rPr>
          <w:t>×</w:t>
        </w:r>
      </w:ins>
      <w:r w:rsidRPr="00422C27">
        <w:rPr>
          <w:b w:val="0"/>
          <w:bCs/>
        </w:rPr>
        <w:t xml:space="preserve"> Easton, </w:t>
      </w:r>
      <w:r w:rsidRPr="00103E71">
        <w:t>(m)</w:t>
      </w:r>
      <w:r w:rsidRPr="00422C27">
        <w:rPr>
          <w:b w:val="0"/>
          <w:bCs/>
        </w:rPr>
        <w:t xml:space="preserve"> Minnesota </w:t>
      </w:r>
      <w:del w:id="309" w:author="Brian Bohman" w:date="2021-08-25T10:50:00Z">
        <w:r w:rsidRPr="00422C27" w:rsidDel="000B3B17">
          <w:rPr>
            <w:b w:val="0"/>
            <w:bCs/>
          </w:rPr>
          <w:delText>x</w:delText>
        </w:r>
      </w:del>
      <w:ins w:id="310" w:author="Brian Bohman" w:date="2021-08-25T10:50:00Z">
        <w:r w:rsidR="000B3B17">
          <w:rPr>
            <w:b w:val="0"/>
            <w:bCs/>
          </w:rPr>
          <w:t>×</w:t>
        </w:r>
      </w:ins>
      <w:r w:rsidRPr="00422C27">
        <w:rPr>
          <w:b w:val="0"/>
          <w:bCs/>
        </w:rPr>
        <w:t xml:space="preserve"> Russet Burbank, and </w:t>
      </w:r>
      <w:r w:rsidRPr="00103E71">
        <w:t>(n)</w:t>
      </w:r>
      <w:r w:rsidRPr="00422C27">
        <w:rPr>
          <w:b w:val="0"/>
          <w:bCs/>
        </w:rPr>
        <w:t xml:space="preserve"> Minnesota </w:t>
      </w:r>
      <w:del w:id="311" w:author="Brian Bohman" w:date="2021-08-25T10:50:00Z">
        <w:r w:rsidRPr="00422C27" w:rsidDel="000B3B17">
          <w:rPr>
            <w:b w:val="0"/>
            <w:bCs/>
          </w:rPr>
          <w:delText>x</w:delText>
        </w:r>
      </w:del>
      <w:ins w:id="312" w:author="Brian Bohman" w:date="2021-08-25T10:50:00Z">
        <w:r w:rsidR="000B3B17">
          <w:rPr>
            <w:b w:val="0"/>
            <w:bCs/>
          </w:rPr>
          <w:t>×</w:t>
        </w:r>
      </w:ins>
      <w:r w:rsidRPr="00422C27">
        <w:rPr>
          <w:b w:val="0"/>
          <w:bCs/>
        </w:rPr>
        <w:t xml:space="preserve"> Russet Burbank. For each level of variety within location, the median fitted critical N concentration [%N</w:t>
      </w:r>
      <w:r w:rsidRPr="00422C27">
        <w:rPr>
          <w:b w:val="0"/>
          <w:bCs/>
          <w:vertAlign w:val="subscript"/>
        </w:rPr>
        <w:t>c</w:t>
      </w:r>
      <w:r w:rsidRPr="00422C27">
        <w:rPr>
          <w:b w:val="0"/>
          <w:bCs/>
        </w:rPr>
        <w:t>] is shown as the solid black line. Each level of index (i.e., experimental observation date, see Table S1) nested within variety within location is shown as an individual panel, with the experimental data shown as either blue or red points and with the median fitted linear-plateau curve as a grey line. Experimental data were classified depending on whether the N concentration [%N] for that given level of biomass is less than the %N</w:t>
      </w:r>
      <w:r w:rsidRPr="00422C27">
        <w:rPr>
          <w:b w:val="0"/>
          <w:bCs/>
          <w:vertAlign w:val="subscript"/>
        </w:rPr>
        <w:t>c</w:t>
      </w:r>
      <w:r w:rsidRPr="00422C27">
        <w:rPr>
          <w:b w:val="0"/>
          <w:bCs/>
        </w:rPr>
        <w:t xml:space="preserve"> (i.e., Deficit) or is greater than %N</w:t>
      </w:r>
      <w:r w:rsidRPr="00422C27">
        <w:rPr>
          <w:b w:val="0"/>
          <w:bCs/>
          <w:vertAlign w:val="subscript"/>
        </w:rPr>
        <w:t>c</w:t>
      </w:r>
      <w:r w:rsidRPr="00422C27">
        <w:rPr>
          <w:b w:val="0"/>
          <w:bCs/>
        </w:rPr>
        <w:t xml:space="preserve"> (i.e., Surplus). The total number of experimental observations classified as Deficit (i.e., red points) or Surplus (i.e., blue points) is summarized for each level of index nested within variety within location and is also summarized for each level of variety within location.</w:t>
      </w:r>
      <w:bookmarkEnd w:id="283"/>
      <w:bookmarkEnd w:id="284"/>
    </w:p>
    <w:p w14:paraId="4A8213D1"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0F62CBEC" w14:textId="77777777" w:rsidTr="00F555E9">
        <w:tc>
          <w:tcPr>
            <w:tcW w:w="445" w:type="dxa"/>
          </w:tcPr>
          <w:p w14:paraId="7B3F0B1E" w14:textId="77777777" w:rsidR="00E42721" w:rsidRPr="00100F22" w:rsidRDefault="00E42721" w:rsidP="00F555E9">
            <w:pPr>
              <w:pStyle w:val="TableBody"/>
              <w:rPr>
                <w:b/>
                <w:bCs/>
                <w:noProof/>
              </w:rPr>
            </w:pPr>
            <w:r w:rsidRPr="00100F22">
              <w:rPr>
                <w:b/>
                <w:bCs/>
                <w:noProof/>
              </w:rPr>
              <w:t>(a)</w:t>
            </w:r>
          </w:p>
        </w:tc>
        <w:tc>
          <w:tcPr>
            <w:tcW w:w="8905" w:type="dxa"/>
          </w:tcPr>
          <w:p w14:paraId="3C9A8811" w14:textId="77777777" w:rsidR="00E42721" w:rsidRDefault="00E42721" w:rsidP="00F555E9">
            <w:pPr>
              <w:pStyle w:val="TableBody"/>
            </w:pPr>
            <w:r>
              <w:rPr>
                <w:noProof/>
              </w:rPr>
              <w:drawing>
                <wp:inline distT="0" distB="0" distL="0" distR="0" wp14:anchorId="02B29A11" wp14:editId="18CD28F6">
                  <wp:extent cx="5010912" cy="166923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E42721" w14:paraId="75019BFF" w14:textId="77777777" w:rsidTr="00F555E9">
        <w:tc>
          <w:tcPr>
            <w:tcW w:w="445" w:type="dxa"/>
          </w:tcPr>
          <w:p w14:paraId="5C35C4BF" w14:textId="77777777" w:rsidR="00E42721" w:rsidRPr="0089448D" w:rsidRDefault="00E42721" w:rsidP="00F555E9">
            <w:pPr>
              <w:pStyle w:val="TableBody"/>
              <w:rPr>
                <w:b/>
                <w:bCs/>
              </w:rPr>
            </w:pPr>
            <w:r w:rsidRPr="0089448D">
              <w:rPr>
                <w:b/>
                <w:bCs/>
              </w:rPr>
              <w:t>(b)</w:t>
            </w:r>
          </w:p>
        </w:tc>
        <w:tc>
          <w:tcPr>
            <w:tcW w:w="8905" w:type="dxa"/>
          </w:tcPr>
          <w:p w14:paraId="15C9AD14" w14:textId="77777777" w:rsidR="00E42721" w:rsidRDefault="00E42721" w:rsidP="00F555E9">
            <w:pPr>
              <w:pStyle w:val="TableBody"/>
            </w:pPr>
            <w:r>
              <w:rPr>
                <w:noProof/>
              </w:rPr>
              <w:drawing>
                <wp:inline distT="0" distB="0" distL="0" distR="0" wp14:anchorId="11A93459" wp14:editId="2349EFAF">
                  <wp:extent cx="5010912" cy="2236173"/>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5AE422F" w14:textId="77777777" w:rsidTr="00F555E9">
        <w:tc>
          <w:tcPr>
            <w:tcW w:w="445" w:type="dxa"/>
          </w:tcPr>
          <w:p w14:paraId="59CA8DA1" w14:textId="77777777" w:rsidR="00E42721" w:rsidRPr="0089448D" w:rsidRDefault="00E42721" w:rsidP="00F555E9">
            <w:pPr>
              <w:pStyle w:val="TableBody"/>
              <w:rPr>
                <w:b/>
                <w:bCs/>
              </w:rPr>
            </w:pPr>
            <w:r w:rsidRPr="0089448D">
              <w:rPr>
                <w:b/>
                <w:bCs/>
              </w:rPr>
              <w:lastRenderedPageBreak/>
              <w:t>(</w:t>
            </w:r>
            <w:r>
              <w:rPr>
                <w:b/>
                <w:bCs/>
              </w:rPr>
              <w:t>c</w:t>
            </w:r>
            <w:r w:rsidRPr="0089448D">
              <w:rPr>
                <w:b/>
                <w:bCs/>
              </w:rPr>
              <w:t>)</w:t>
            </w:r>
          </w:p>
        </w:tc>
        <w:tc>
          <w:tcPr>
            <w:tcW w:w="8905" w:type="dxa"/>
          </w:tcPr>
          <w:p w14:paraId="4AA84D67" w14:textId="77777777" w:rsidR="00E42721" w:rsidRDefault="00E42721" w:rsidP="00F555E9">
            <w:pPr>
              <w:pStyle w:val="TableBody"/>
              <w:rPr>
                <w:noProof/>
              </w:rPr>
            </w:pPr>
            <w:r>
              <w:rPr>
                <w:noProof/>
              </w:rPr>
              <w:drawing>
                <wp:inline distT="0" distB="0" distL="0" distR="0" wp14:anchorId="667CCCA3" wp14:editId="5CC36EAB">
                  <wp:extent cx="5010912" cy="2236173"/>
                  <wp:effectExtent l="0" t="0" r="571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3771C6B0" w14:textId="77777777" w:rsidTr="00F555E9">
        <w:tc>
          <w:tcPr>
            <w:tcW w:w="445" w:type="dxa"/>
          </w:tcPr>
          <w:p w14:paraId="792DCFC6" w14:textId="77777777" w:rsidR="00E42721" w:rsidRPr="0089448D" w:rsidRDefault="00E42721" w:rsidP="00F555E9">
            <w:pPr>
              <w:pStyle w:val="TableBody"/>
              <w:rPr>
                <w:b/>
                <w:bCs/>
              </w:rPr>
            </w:pPr>
            <w:r>
              <w:rPr>
                <w:b/>
                <w:bCs/>
              </w:rPr>
              <w:t>(d)</w:t>
            </w:r>
          </w:p>
        </w:tc>
        <w:tc>
          <w:tcPr>
            <w:tcW w:w="8905" w:type="dxa"/>
          </w:tcPr>
          <w:p w14:paraId="6D88E2CD" w14:textId="77777777" w:rsidR="00E42721" w:rsidRDefault="00E42721" w:rsidP="00F555E9">
            <w:pPr>
              <w:pStyle w:val="TableBody"/>
              <w:rPr>
                <w:noProof/>
              </w:rPr>
            </w:pPr>
            <w:r>
              <w:rPr>
                <w:noProof/>
              </w:rPr>
              <w:drawing>
                <wp:inline distT="0" distB="0" distL="0" distR="0" wp14:anchorId="50796DB6" wp14:editId="5D72C5EB">
                  <wp:extent cx="5010912" cy="1669233"/>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7728CA6D" w14:textId="77777777" w:rsidTr="00F555E9">
        <w:tc>
          <w:tcPr>
            <w:tcW w:w="445" w:type="dxa"/>
          </w:tcPr>
          <w:p w14:paraId="22E01D4A" w14:textId="77777777" w:rsidR="00E42721" w:rsidRPr="0089448D" w:rsidRDefault="00E42721" w:rsidP="00F555E9">
            <w:pPr>
              <w:pStyle w:val="TableBody"/>
              <w:rPr>
                <w:b/>
                <w:bCs/>
              </w:rPr>
            </w:pPr>
            <w:r>
              <w:rPr>
                <w:b/>
                <w:bCs/>
              </w:rPr>
              <w:t>(e)</w:t>
            </w:r>
          </w:p>
        </w:tc>
        <w:tc>
          <w:tcPr>
            <w:tcW w:w="8905" w:type="dxa"/>
          </w:tcPr>
          <w:p w14:paraId="0AD06113" w14:textId="77777777" w:rsidR="00E42721" w:rsidRDefault="00E42721" w:rsidP="00F555E9">
            <w:pPr>
              <w:pStyle w:val="TableBody"/>
              <w:rPr>
                <w:noProof/>
              </w:rPr>
            </w:pPr>
            <w:r>
              <w:rPr>
                <w:noProof/>
              </w:rPr>
              <w:drawing>
                <wp:inline distT="0" distB="0" distL="0" distR="0" wp14:anchorId="171FAA4E" wp14:editId="34D53553">
                  <wp:extent cx="5010912" cy="1669233"/>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3C6C5569" w14:textId="77777777" w:rsidTr="00F555E9">
        <w:tc>
          <w:tcPr>
            <w:tcW w:w="445" w:type="dxa"/>
          </w:tcPr>
          <w:p w14:paraId="72EA9E19" w14:textId="77777777" w:rsidR="00E42721" w:rsidRPr="0089448D" w:rsidRDefault="00E42721" w:rsidP="00F555E9">
            <w:pPr>
              <w:pStyle w:val="TableBody"/>
              <w:rPr>
                <w:b/>
                <w:bCs/>
              </w:rPr>
            </w:pPr>
            <w:r>
              <w:rPr>
                <w:b/>
                <w:bCs/>
              </w:rPr>
              <w:lastRenderedPageBreak/>
              <w:t>(f)</w:t>
            </w:r>
          </w:p>
        </w:tc>
        <w:tc>
          <w:tcPr>
            <w:tcW w:w="8905" w:type="dxa"/>
          </w:tcPr>
          <w:p w14:paraId="2DC01181" w14:textId="77777777" w:rsidR="00E42721" w:rsidRDefault="00E42721" w:rsidP="00F555E9">
            <w:pPr>
              <w:pStyle w:val="TableBody"/>
              <w:rPr>
                <w:noProof/>
              </w:rPr>
            </w:pPr>
            <w:r>
              <w:rPr>
                <w:noProof/>
              </w:rPr>
              <w:drawing>
                <wp:inline distT="0" distB="0" distL="0" distR="0" wp14:anchorId="726B7376" wp14:editId="1F396C8E">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1C415516" w14:textId="77777777" w:rsidTr="00F555E9">
        <w:tc>
          <w:tcPr>
            <w:tcW w:w="445" w:type="dxa"/>
          </w:tcPr>
          <w:p w14:paraId="231564EE" w14:textId="77777777" w:rsidR="00E42721" w:rsidRDefault="00E42721" w:rsidP="00F555E9">
            <w:pPr>
              <w:pStyle w:val="TableBody"/>
              <w:rPr>
                <w:b/>
                <w:bCs/>
              </w:rPr>
            </w:pPr>
            <w:r>
              <w:rPr>
                <w:b/>
                <w:bCs/>
              </w:rPr>
              <w:t>(g)</w:t>
            </w:r>
          </w:p>
        </w:tc>
        <w:tc>
          <w:tcPr>
            <w:tcW w:w="8905" w:type="dxa"/>
          </w:tcPr>
          <w:p w14:paraId="06CDB264" w14:textId="77777777" w:rsidR="00E42721" w:rsidRDefault="00E42721" w:rsidP="00F555E9">
            <w:pPr>
              <w:pStyle w:val="TableBody"/>
              <w:rPr>
                <w:noProof/>
              </w:rPr>
            </w:pPr>
            <w:r>
              <w:rPr>
                <w:noProof/>
              </w:rPr>
              <w:drawing>
                <wp:inline distT="0" distB="0" distL="0" distR="0" wp14:anchorId="790652A2" wp14:editId="029D02E6">
                  <wp:extent cx="5010912" cy="2236173"/>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42721" w14:paraId="4E9F2FD9" w14:textId="77777777" w:rsidTr="00F555E9">
        <w:tc>
          <w:tcPr>
            <w:tcW w:w="445" w:type="dxa"/>
          </w:tcPr>
          <w:p w14:paraId="1169EDA9" w14:textId="77777777" w:rsidR="00E42721" w:rsidRDefault="00E42721" w:rsidP="00F555E9">
            <w:pPr>
              <w:pStyle w:val="TableBody"/>
              <w:rPr>
                <w:b/>
                <w:bCs/>
              </w:rPr>
            </w:pPr>
            <w:r>
              <w:rPr>
                <w:b/>
                <w:bCs/>
              </w:rPr>
              <w:lastRenderedPageBreak/>
              <w:t>(h)</w:t>
            </w:r>
          </w:p>
        </w:tc>
        <w:tc>
          <w:tcPr>
            <w:tcW w:w="8905" w:type="dxa"/>
          </w:tcPr>
          <w:p w14:paraId="27CF1682" w14:textId="77777777" w:rsidR="00E42721" w:rsidRDefault="00E42721" w:rsidP="00F555E9">
            <w:pPr>
              <w:pStyle w:val="TableBody"/>
              <w:rPr>
                <w:noProof/>
              </w:rPr>
            </w:pPr>
            <w:r>
              <w:rPr>
                <w:noProof/>
              </w:rPr>
              <w:drawing>
                <wp:inline distT="0" distB="0" distL="0" distR="0" wp14:anchorId="5C84D059" wp14:editId="6E39D946">
                  <wp:extent cx="5010912" cy="286307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D16E3A3" w14:textId="77777777" w:rsidTr="00F555E9">
        <w:tc>
          <w:tcPr>
            <w:tcW w:w="445" w:type="dxa"/>
          </w:tcPr>
          <w:p w14:paraId="4BFB81A1"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0AA8E99D" w14:textId="77777777" w:rsidR="00E42721" w:rsidRDefault="00E42721" w:rsidP="00F555E9">
            <w:pPr>
              <w:pStyle w:val="TableBody"/>
              <w:rPr>
                <w:noProof/>
              </w:rPr>
            </w:pPr>
            <w:r>
              <w:rPr>
                <w:noProof/>
              </w:rPr>
              <w:drawing>
                <wp:inline distT="0" distB="0" distL="0" distR="0" wp14:anchorId="3C513556" wp14:editId="1277F518">
                  <wp:extent cx="5010912" cy="2863072"/>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E42721" w14:paraId="089C2C51" w14:textId="77777777" w:rsidTr="00F555E9">
        <w:tc>
          <w:tcPr>
            <w:tcW w:w="445" w:type="dxa"/>
          </w:tcPr>
          <w:p w14:paraId="42278F26" w14:textId="77777777" w:rsidR="00E42721" w:rsidRDefault="00E42721" w:rsidP="00F555E9">
            <w:pPr>
              <w:pStyle w:val="TableBody"/>
              <w:rPr>
                <w:b/>
                <w:bCs/>
              </w:rPr>
            </w:pPr>
            <w:r>
              <w:rPr>
                <w:b/>
                <w:bCs/>
              </w:rPr>
              <w:t>(j)</w:t>
            </w:r>
          </w:p>
        </w:tc>
        <w:tc>
          <w:tcPr>
            <w:tcW w:w="8905" w:type="dxa"/>
          </w:tcPr>
          <w:p w14:paraId="02AB81B8" w14:textId="77777777" w:rsidR="00E42721" w:rsidRDefault="00E42721" w:rsidP="00F555E9">
            <w:pPr>
              <w:pStyle w:val="TableBody"/>
              <w:rPr>
                <w:noProof/>
              </w:rPr>
            </w:pPr>
            <w:r>
              <w:rPr>
                <w:noProof/>
              </w:rPr>
              <w:drawing>
                <wp:inline distT="0" distB="0" distL="0" distR="0" wp14:anchorId="1F024CD2" wp14:editId="3649E97C">
                  <wp:extent cx="5010912" cy="1669233"/>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009FB0D3" w14:textId="77777777" w:rsidTr="00F555E9">
        <w:tc>
          <w:tcPr>
            <w:tcW w:w="445" w:type="dxa"/>
          </w:tcPr>
          <w:p w14:paraId="6A5CC2F1" w14:textId="77777777" w:rsidR="00E42721" w:rsidRDefault="00E42721" w:rsidP="00F555E9">
            <w:pPr>
              <w:pStyle w:val="TableBody"/>
              <w:rPr>
                <w:b/>
                <w:bCs/>
              </w:rPr>
            </w:pPr>
            <w:r>
              <w:rPr>
                <w:b/>
                <w:bCs/>
              </w:rPr>
              <w:lastRenderedPageBreak/>
              <w:t>(k)</w:t>
            </w:r>
          </w:p>
        </w:tc>
        <w:tc>
          <w:tcPr>
            <w:tcW w:w="8905" w:type="dxa"/>
          </w:tcPr>
          <w:p w14:paraId="03AF8C22" w14:textId="77777777" w:rsidR="00E42721" w:rsidRDefault="00E42721" w:rsidP="00F555E9">
            <w:pPr>
              <w:pStyle w:val="TableBody"/>
              <w:rPr>
                <w:noProof/>
              </w:rPr>
            </w:pPr>
            <w:r>
              <w:rPr>
                <w:noProof/>
              </w:rPr>
              <w:drawing>
                <wp:inline distT="0" distB="0" distL="0" distR="0" wp14:anchorId="4C8F01AE" wp14:editId="25403C91">
                  <wp:extent cx="5010912" cy="1669233"/>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63EAC693" w14:textId="77777777" w:rsidTr="00F555E9">
        <w:tc>
          <w:tcPr>
            <w:tcW w:w="445" w:type="dxa"/>
          </w:tcPr>
          <w:p w14:paraId="094F322C" w14:textId="77777777" w:rsidR="00E42721" w:rsidRDefault="00E42721" w:rsidP="00F555E9">
            <w:pPr>
              <w:pStyle w:val="TableBody"/>
              <w:rPr>
                <w:b/>
                <w:bCs/>
              </w:rPr>
            </w:pPr>
            <w:r>
              <w:rPr>
                <w:b/>
                <w:bCs/>
              </w:rPr>
              <w:t>(l)</w:t>
            </w:r>
          </w:p>
        </w:tc>
        <w:tc>
          <w:tcPr>
            <w:tcW w:w="8905" w:type="dxa"/>
          </w:tcPr>
          <w:p w14:paraId="3E447935" w14:textId="77777777" w:rsidR="00E42721" w:rsidRDefault="00E42721" w:rsidP="00F555E9">
            <w:pPr>
              <w:pStyle w:val="TableBody"/>
              <w:rPr>
                <w:noProof/>
              </w:rPr>
            </w:pPr>
            <w:r>
              <w:rPr>
                <w:noProof/>
              </w:rPr>
              <w:drawing>
                <wp:inline distT="0" distB="0" distL="0" distR="0" wp14:anchorId="2C603DAD" wp14:editId="032AD5C4">
                  <wp:extent cx="5010912" cy="166923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E42721" w14:paraId="49C3A0AA" w14:textId="77777777" w:rsidTr="00F555E9">
        <w:tc>
          <w:tcPr>
            <w:tcW w:w="445" w:type="dxa"/>
          </w:tcPr>
          <w:p w14:paraId="40D0CF2B" w14:textId="77777777" w:rsidR="00E42721" w:rsidRDefault="00E42721" w:rsidP="00F555E9">
            <w:pPr>
              <w:pStyle w:val="TableBody"/>
              <w:rPr>
                <w:b/>
                <w:bCs/>
              </w:rPr>
            </w:pPr>
            <w:r>
              <w:rPr>
                <w:b/>
                <w:bCs/>
              </w:rPr>
              <w:t>(m)</w:t>
            </w:r>
          </w:p>
        </w:tc>
        <w:tc>
          <w:tcPr>
            <w:tcW w:w="8905" w:type="dxa"/>
          </w:tcPr>
          <w:p w14:paraId="25A86F54" w14:textId="77777777" w:rsidR="00E42721" w:rsidRDefault="00E42721" w:rsidP="00F555E9">
            <w:pPr>
              <w:pStyle w:val="TableBody"/>
              <w:rPr>
                <w:noProof/>
              </w:rPr>
            </w:pPr>
            <w:r>
              <w:rPr>
                <w:noProof/>
              </w:rPr>
              <w:drawing>
                <wp:inline distT="0" distB="0" distL="0" distR="0" wp14:anchorId="1D57715C" wp14:editId="3EA48FE5">
                  <wp:extent cx="5010912" cy="4384013"/>
                  <wp:effectExtent l="0" t="0" r="571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E42721" w14:paraId="089B16A6" w14:textId="77777777" w:rsidTr="00F555E9">
        <w:tc>
          <w:tcPr>
            <w:tcW w:w="445" w:type="dxa"/>
          </w:tcPr>
          <w:p w14:paraId="70F7679B" w14:textId="77777777" w:rsidR="00E42721" w:rsidRDefault="00E42721" w:rsidP="00F555E9">
            <w:pPr>
              <w:pStyle w:val="TableBody"/>
              <w:rPr>
                <w:b/>
                <w:bCs/>
              </w:rPr>
            </w:pPr>
            <w:r>
              <w:rPr>
                <w:b/>
                <w:bCs/>
              </w:rPr>
              <w:lastRenderedPageBreak/>
              <w:t>(n)</w:t>
            </w:r>
          </w:p>
        </w:tc>
        <w:tc>
          <w:tcPr>
            <w:tcW w:w="8905" w:type="dxa"/>
          </w:tcPr>
          <w:p w14:paraId="5E4E9AF2" w14:textId="77777777" w:rsidR="00E42721" w:rsidRDefault="00E42721" w:rsidP="00F555E9">
            <w:pPr>
              <w:pStyle w:val="TableBody"/>
              <w:rPr>
                <w:noProof/>
              </w:rPr>
            </w:pPr>
            <w:r>
              <w:rPr>
                <w:noProof/>
              </w:rPr>
              <w:drawing>
                <wp:inline distT="0" distB="0" distL="0" distR="0" wp14:anchorId="4A311AE2" wp14:editId="58E13002">
                  <wp:extent cx="5010912" cy="166923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40C0A4E3" w14:textId="77777777" w:rsidR="00E42721" w:rsidRDefault="00E42721" w:rsidP="00E42721"/>
    <w:p w14:paraId="3982765A" w14:textId="77777777" w:rsidR="00E42721" w:rsidRDefault="00E42721" w:rsidP="00E42721">
      <w:r>
        <w:br w:type="page"/>
      </w:r>
    </w:p>
    <w:p w14:paraId="5D032506" w14:textId="360EFD4B" w:rsidR="00E42721" w:rsidRDefault="00E42721" w:rsidP="00E42721">
      <w:pPr>
        <w:pStyle w:val="TableCaption"/>
        <w:rPr>
          <w:b w:val="0"/>
          <w:bCs/>
        </w:rPr>
      </w:pPr>
      <w:bookmarkStart w:id="313" w:name="_Ref78303665"/>
      <w:bookmarkStart w:id="314" w:name="_Toc78910454"/>
      <w:bookmarkStart w:id="315" w:name="_Toc80706225"/>
      <w:r>
        <w:lastRenderedPageBreak/>
        <w:t>Figure S</w:t>
      </w:r>
      <w:r w:rsidR="00DE2C78">
        <w:fldChar w:fldCharType="begin"/>
      </w:r>
      <w:r w:rsidR="00DE2C78">
        <w:instrText xml:space="preserve"> SEQ Figure_S \* ARABIC \s 1 </w:instrText>
      </w:r>
      <w:r w:rsidR="00DE2C78">
        <w:fldChar w:fldCharType="separate"/>
      </w:r>
      <w:r>
        <w:rPr>
          <w:noProof/>
        </w:rPr>
        <w:t>2</w:t>
      </w:r>
      <w:r w:rsidR="00DE2C78">
        <w:rPr>
          <w:noProof/>
        </w:rPr>
        <w:fldChar w:fldCharType="end"/>
      </w:r>
      <w:bookmarkEnd w:id="313"/>
      <w:r>
        <w:t>.</w:t>
      </w:r>
      <w:r w:rsidRPr="00E577B7">
        <w:rPr>
          <w:b w:val="0"/>
          <w:bCs/>
        </w:rPr>
        <w:t xml:space="preserve"> Pairwise comparison of the difference in critical N concentration values [∆%N</w:t>
      </w:r>
      <w:r w:rsidRPr="00E577B7">
        <w:rPr>
          <w:b w:val="0"/>
          <w:bCs/>
          <w:vertAlign w:val="subscript"/>
        </w:rPr>
        <w:t>c</w:t>
      </w:r>
      <w:r w:rsidRPr="00E577B7">
        <w:rPr>
          <w:b w:val="0"/>
          <w:bCs/>
        </w:rPr>
        <w:t>] between the critical N concentration [%N</w:t>
      </w:r>
      <w:r w:rsidRPr="00E577B7">
        <w:rPr>
          <w:b w:val="0"/>
          <w:bCs/>
          <w:vertAlign w:val="subscript"/>
        </w:rPr>
        <w:t>c</w:t>
      </w:r>
      <w:r w:rsidRPr="00E577B7">
        <w:rPr>
          <w:b w:val="0"/>
          <w:bCs/>
        </w:rPr>
        <w:t xml:space="preserve">] for a given reference curve and %Nc for all other levels of variety within location: </w:t>
      </w:r>
      <w:r w:rsidRPr="0048274C">
        <w:t>(a)</w:t>
      </w:r>
      <w:r w:rsidRPr="00E577B7">
        <w:rPr>
          <w:b w:val="0"/>
          <w:bCs/>
        </w:rPr>
        <w:t xml:space="preserve"> Argentina </w:t>
      </w:r>
      <w:del w:id="316" w:author="Brian Bohman" w:date="2021-08-25T10:50:00Z">
        <w:r w:rsidRPr="00E577B7" w:rsidDel="000B3B17">
          <w:rPr>
            <w:b w:val="0"/>
            <w:bCs/>
          </w:rPr>
          <w:delText>x</w:delText>
        </w:r>
      </w:del>
      <w:ins w:id="317" w:author="Brian Bohman" w:date="2021-08-25T10:50:00Z">
        <w:r w:rsidR="000B3B17">
          <w:rPr>
            <w:b w:val="0"/>
            <w:bCs/>
          </w:rPr>
          <w:t>×</w:t>
        </w:r>
      </w:ins>
      <w:r w:rsidRPr="00E577B7">
        <w:rPr>
          <w:b w:val="0"/>
          <w:bCs/>
        </w:rPr>
        <w:t xml:space="preserve"> Bannock Russet, </w:t>
      </w:r>
      <w:r w:rsidRPr="0048274C">
        <w:t>(b)</w:t>
      </w:r>
      <w:r w:rsidRPr="00E577B7">
        <w:rPr>
          <w:b w:val="0"/>
          <w:bCs/>
        </w:rPr>
        <w:t xml:space="preserve"> Argentina </w:t>
      </w:r>
      <w:del w:id="318" w:author="Brian Bohman" w:date="2021-08-25T10:50:00Z">
        <w:r w:rsidRPr="00E577B7" w:rsidDel="000B3B17">
          <w:rPr>
            <w:b w:val="0"/>
            <w:bCs/>
          </w:rPr>
          <w:delText>x</w:delText>
        </w:r>
      </w:del>
      <w:ins w:id="319" w:author="Brian Bohman" w:date="2021-08-25T10:50:00Z">
        <w:r w:rsidR="000B3B17">
          <w:rPr>
            <w:b w:val="0"/>
            <w:bCs/>
          </w:rPr>
          <w:t>×</w:t>
        </w:r>
      </w:ins>
      <w:r w:rsidRPr="00E577B7">
        <w:rPr>
          <w:b w:val="0"/>
          <w:bCs/>
        </w:rPr>
        <w:t xml:space="preserve"> Gem Russet, </w:t>
      </w:r>
      <w:r w:rsidRPr="0048274C">
        <w:t>(c)</w:t>
      </w:r>
      <w:r w:rsidRPr="00E577B7">
        <w:rPr>
          <w:b w:val="0"/>
          <w:bCs/>
        </w:rPr>
        <w:t xml:space="preserve"> Argentina </w:t>
      </w:r>
      <w:del w:id="320" w:author="Brian Bohman" w:date="2021-08-25T10:50:00Z">
        <w:r w:rsidRPr="00E577B7" w:rsidDel="000B3B17">
          <w:rPr>
            <w:b w:val="0"/>
            <w:bCs/>
          </w:rPr>
          <w:delText>x</w:delText>
        </w:r>
      </w:del>
      <w:ins w:id="321" w:author="Brian Bohman" w:date="2021-08-25T10:50:00Z">
        <w:r w:rsidR="000B3B17">
          <w:rPr>
            <w:b w:val="0"/>
            <w:bCs/>
          </w:rPr>
          <w:t>×</w:t>
        </w:r>
      </w:ins>
      <w:r w:rsidRPr="00E577B7">
        <w:rPr>
          <w:b w:val="0"/>
          <w:bCs/>
        </w:rPr>
        <w:t xml:space="preserve"> Innovator, </w:t>
      </w:r>
      <w:r w:rsidRPr="0048274C">
        <w:t xml:space="preserve">(d) </w:t>
      </w:r>
      <w:r w:rsidRPr="00E577B7">
        <w:rPr>
          <w:b w:val="0"/>
          <w:bCs/>
        </w:rPr>
        <w:t xml:space="preserve">Argentina </w:t>
      </w:r>
      <w:del w:id="322" w:author="Brian Bohman" w:date="2021-08-25T10:50:00Z">
        <w:r w:rsidRPr="00E577B7" w:rsidDel="000B3B17">
          <w:rPr>
            <w:b w:val="0"/>
            <w:bCs/>
          </w:rPr>
          <w:delText>x</w:delText>
        </w:r>
      </w:del>
      <w:ins w:id="323" w:author="Brian Bohman" w:date="2021-08-25T10:50:00Z">
        <w:r w:rsidR="000B3B17">
          <w:rPr>
            <w:b w:val="0"/>
            <w:bCs/>
          </w:rPr>
          <w:t>×</w:t>
        </w:r>
      </w:ins>
      <w:r w:rsidRPr="00E577B7">
        <w:rPr>
          <w:b w:val="0"/>
          <w:bCs/>
        </w:rPr>
        <w:t xml:space="preserve"> </w:t>
      </w:r>
      <w:proofErr w:type="spellStart"/>
      <w:r w:rsidRPr="00E577B7">
        <w:rPr>
          <w:b w:val="0"/>
          <w:bCs/>
        </w:rPr>
        <w:t>Markies</w:t>
      </w:r>
      <w:proofErr w:type="spellEnd"/>
      <w:r w:rsidRPr="00E577B7">
        <w:rPr>
          <w:b w:val="0"/>
          <w:bCs/>
        </w:rPr>
        <w:t xml:space="preserve"> Russet, </w:t>
      </w:r>
      <w:r w:rsidRPr="0048274C">
        <w:t>(e)</w:t>
      </w:r>
      <w:r w:rsidRPr="00E577B7">
        <w:rPr>
          <w:b w:val="0"/>
          <w:bCs/>
        </w:rPr>
        <w:t xml:space="preserve"> Argentina </w:t>
      </w:r>
      <w:del w:id="324" w:author="Brian Bohman" w:date="2021-08-25T10:50:00Z">
        <w:r w:rsidRPr="00E577B7" w:rsidDel="000B3B17">
          <w:rPr>
            <w:b w:val="0"/>
            <w:bCs/>
          </w:rPr>
          <w:delText>x</w:delText>
        </w:r>
      </w:del>
      <w:ins w:id="325" w:author="Brian Bohman" w:date="2021-08-25T10:50:00Z">
        <w:r w:rsidR="000B3B17">
          <w:rPr>
            <w:b w:val="0"/>
            <w:bCs/>
          </w:rPr>
          <w:t>×</w:t>
        </w:r>
      </w:ins>
      <w:r w:rsidRPr="00E577B7">
        <w:rPr>
          <w:b w:val="0"/>
          <w:bCs/>
        </w:rPr>
        <w:t xml:space="preserve"> Umatilla Russet, </w:t>
      </w:r>
      <w:r w:rsidRPr="0048274C">
        <w:t xml:space="preserve">(f) </w:t>
      </w:r>
      <w:r w:rsidRPr="00E577B7">
        <w:rPr>
          <w:b w:val="0"/>
          <w:bCs/>
        </w:rPr>
        <w:t xml:space="preserve">Belgium </w:t>
      </w:r>
      <w:del w:id="326" w:author="Brian Bohman" w:date="2021-08-25T10:50:00Z">
        <w:r w:rsidRPr="00E577B7" w:rsidDel="000B3B17">
          <w:rPr>
            <w:b w:val="0"/>
            <w:bCs/>
          </w:rPr>
          <w:delText>x</w:delText>
        </w:r>
      </w:del>
      <w:ins w:id="327" w:author="Brian Bohman" w:date="2021-08-25T10:50:00Z">
        <w:r w:rsidR="000B3B17">
          <w:rPr>
            <w:b w:val="0"/>
            <w:bCs/>
          </w:rPr>
          <w:t>×</w:t>
        </w:r>
      </w:ins>
      <w:r w:rsidRPr="00E577B7">
        <w:rPr>
          <w:b w:val="0"/>
          <w:bCs/>
        </w:rPr>
        <w:t xml:space="preserve"> Bintje, </w:t>
      </w:r>
      <w:r w:rsidRPr="0048274C">
        <w:t>(g)</w:t>
      </w:r>
      <w:r w:rsidRPr="00E577B7">
        <w:rPr>
          <w:b w:val="0"/>
          <w:bCs/>
        </w:rPr>
        <w:t xml:space="preserve"> Belgium </w:t>
      </w:r>
      <w:del w:id="328" w:author="Brian Bohman" w:date="2021-08-25T10:50:00Z">
        <w:r w:rsidRPr="00E577B7" w:rsidDel="000B3B17">
          <w:rPr>
            <w:b w:val="0"/>
            <w:bCs/>
          </w:rPr>
          <w:delText>x</w:delText>
        </w:r>
      </w:del>
      <w:ins w:id="329" w:author="Brian Bohman" w:date="2021-08-25T10:50:00Z">
        <w:r w:rsidR="000B3B17">
          <w:rPr>
            <w:b w:val="0"/>
            <w:bCs/>
          </w:rPr>
          <w:t>×</w:t>
        </w:r>
      </w:ins>
      <w:r w:rsidRPr="00E577B7">
        <w:rPr>
          <w:b w:val="0"/>
          <w:bCs/>
        </w:rPr>
        <w:t xml:space="preserve"> Charlotte, </w:t>
      </w:r>
      <w:r w:rsidRPr="0048274C">
        <w:t>(h)</w:t>
      </w:r>
      <w:r w:rsidRPr="00E577B7">
        <w:rPr>
          <w:b w:val="0"/>
          <w:bCs/>
        </w:rPr>
        <w:t xml:space="preserve"> Canada </w:t>
      </w:r>
      <w:del w:id="330" w:author="Brian Bohman" w:date="2021-08-25T10:50:00Z">
        <w:r w:rsidRPr="00E577B7" w:rsidDel="000B3B17">
          <w:rPr>
            <w:b w:val="0"/>
            <w:bCs/>
          </w:rPr>
          <w:delText>x</w:delText>
        </w:r>
      </w:del>
      <w:ins w:id="331" w:author="Brian Bohman" w:date="2021-08-25T10:50:00Z">
        <w:r w:rsidR="000B3B17">
          <w:rPr>
            <w:b w:val="0"/>
            <w:bCs/>
          </w:rPr>
          <w:t>×</w:t>
        </w:r>
      </w:ins>
      <w:r w:rsidRPr="00E577B7">
        <w:rPr>
          <w:b w:val="0"/>
          <w:bCs/>
        </w:rPr>
        <w:t xml:space="preserve"> Russet Burbank, </w:t>
      </w:r>
      <w:r w:rsidRPr="0048274C">
        <w:t>(</w:t>
      </w:r>
      <w:proofErr w:type="spellStart"/>
      <w:r w:rsidRPr="0048274C">
        <w:t>i</w:t>
      </w:r>
      <w:proofErr w:type="spellEnd"/>
      <w:r w:rsidRPr="0048274C">
        <w:t>)</w:t>
      </w:r>
      <w:r w:rsidRPr="00E577B7">
        <w:rPr>
          <w:b w:val="0"/>
          <w:bCs/>
        </w:rPr>
        <w:t xml:space="preserve"> Canada </w:t>
      </w:r>
      <w:del w:id="332" w:author="Brian Bohman" w:date="2021-08-25T10:50:00Z">
        <w:r w:rsidRPr="00E577B7" w:rsidDel="000B3B17">
          <w:rPr>
            <w:b w:val="0"/>
            <w:bCs/>
          </w:rPr>
          <w:delText>x</w:delText>
        </w:r>
      </w:del>
      <w:ins w:id="333" w:author="Brian Bohman" w:date="2021-08-25T10:50:00Z">
        <w:r w:rsidR="000B3B17">
          <w:rPr>
            <w:b w:val="0"/>
            <w:bCs/>
          </w:rPr>
          <w:t>×</w:t>
        </w:r>
      </w:ins>
      <w:r w:rsidRPr="00E577B7">
        <w:rPr>
          <w:b w:val="0"/>
          <w:bCs/>
        </w:rPr>
        <w:t xml:space="preserve"> </w:t>
      </w:r>
      <w:proofErr w:type="spellStart"/>
      <w:r w:rsidRPr="00E577B7">
        <w:rPr>
          <w:b w:val="0"/>
          <w:bCs/>
        </w:rPr>
        <w:t>Shepody</w:t>
      </w:r>
      <w:proofErr w:type="spellEnd"/>
      <w:r w:rsidRPr="00E577B7">
        <w:rPr>
          <w:b w:val="0"/>
          <w:bCs/>
        </w:rPr>
        <w:t xml:space="preserve">, </w:t>
      </w:r>
      <w:r w:rsidRPr="0048274C">
        <w:t>(j)</w:t>
      </w:r>
      <w:r w:rsidRPr="00E577B7">
        <w:rPr>
          <w:b w:val="0"/>
          <w:bCs/>
        </w:rPr>
        <w:t xml:space="preserve"> Minnesota </w:t>
      </w:r>
      <w:del w:id="334" w:author="Brian Bohman" w:date="2021-08-25T10:50:00Z">
        <w:r w:rsidRPr="00E577B7" w:rsidDel="000B3B17">
          <w:rPr>
            <w:b w:val="0"/>
            <w:bCs/>
          </w:rPr>
          <w:delText>x</w:delText>
        </w:r>
      </w:del>
      <w:ins w:id="335" w:author="Brian Bohman" w:date="2021-08-25T10:50:00Z">
        <w:r w:rsidR="000B3B17">
          <w:rPr>
            <w:b w:val="0"/>
            <w:bCs/>
          </w:rPr>
          <w:t>×</w:t>
        </w:r>
      </w:ins>
      <w:r w:rsidRPr="00E577B7">
        <w:rPr>
          <w:b w:val="0"/>
          <w:bCs/>
        </w:rPr>
        <w:t xml:space="preserve"> Clearwater, </w:t>
      </w:r>
      <w:r w:rsidRPr="0048274C">
        <w:t>(k)</w:t>
      </w:r>
      <w:r w:rsidRPr="00E577B7">
        <w:rPr>
          <w:b w:val="0"/>
          <w:bCs/>
        </w:rPr>
        <w:t xml:space="preserve"> Minnesota </w:t>
      </w:r>
      <w:del w:id="336" w:author="Brian Bohman" w:date="2021-08-25T10:50:00Z">
        <w:r w:rsidRPr="00E577B7" w:rsidDel="000B3B17">
          <w:rPr>
            <w:b w:val="0"/>
            <w:bCs/>
          </w:rPr>
          <w:delText>x</w:delText>
        </w:r>
      </w:del>
      <w:ins w:id="337" w:author="Brian Bohman" w:date="2021-08-25T10:50:00Z">
        <w:r w:rsidR="000B3B17">
          <w:rPr>
            <w:b w:val="0"/>
            <w:bCs/>
          </w:rPr>
          <w:t>×</w:t>
        </w:r>
      </w:ins>
      <w:r w:rsidRPr="00E577B7">
        <w:rPr>
          <w:b w:val="0"/>
          <w:bCs/>
        </w:rPr>
        <w:t xml:space="preserve"> Dakota Russet, </w:t>
      </w:r>
      <w:r w:rsidRPr="0048274C">
        <w:t>(l)</w:t>
      </w:r>
      <w:r w:rsidRPr="00E577B7">
        <w:rPr>
          <w:b w:val="0"/>
          <w:bCs/>
        </w:rPr>
        <w:t xml:space="preserve"> Minnesota </w:t>
      </w:r>
      <w:del w:id="338" w:author="Brian Bohman" w:date="2021-08-25T10:50:00Z">
        <w:r w:rsidRPr="00E577B7" w:rsidDel="000B3B17">
          <w:rPr>
            <w:b w:val="0"/>
            <w:bCs/>
          </w:rPr>
          <w:delText>x</w:delText>
        </w:r>
      </w:del>
      <w:ins w:id="339" w:author="Brian Bohman" w:date="2021-08-25T10:50:00Z">
        <w:r w:rsidR="000B3B17">
          <w:rPr>
            <w:b w:val="0"/>
            <w:bCs/>
          </w:rPr>
          <w:t>×</w:t>
        </w:r>
      </w:ins>
      <w:r w:rsidRPr="00E577B7">
        <w:rPr>
          <w:b w:val="0"/>
          <w:bCs/>
        </w:rPr>
        <w:t xml:space="preserve"> Easton, </w:t>
      </w:r>
      <w:r w:rsidRPr="0048274C">
        <w:t>(m)</w:t>
      </w:r>
      <w:r w:rsidRPr="00E577B7">
        <w:rPr>
          <w:b w:val="0"/>
          <w:bCs/>
        </w:rPr>
        <w:t xml:space="preserve"> Minnesota </w:t>
      </w:r>
      <w:del w:id="340" w:author="Brian Bohman" w:date="2021-08-25T10:50:00Z">
        <w:r w:rsidRPr="00E577B7" w:rsidDel="000B3B17">
          <w:rPr>
            <w:b w:val="0"/>
            <w:bCs/>
          </w:rPr>
          <w:delText>x</w:delText>
        </w:r>
      </w:del>
      <w:ins w:id="341" w:author="Brian Bohman" w:date="2021-08-25T10:50:00Z">
        <w:r w:rsidR="000B3B17">
          <w:rPr>
            <w:b w:val="0"/>
            <w:bCs/>
          </w:rPr>
          <w:t>×</w:t>
        </w:r>
      </w:ins>
      <w:r w:rsidRPr="00E577B7">
        <w:rPr>
          <w:b w:val="0"/>
          <w:bCs/>
        </w:rPr>
        <w:t xml:space="preserve"> Russet Burbank, and </w:t>
      </w:r>
      <w:r w:rsidRPr="0048274C">
        <w:t>(n)</w:t>
      </w:r>
      <w:r w:rsidRPr="00E577B7">
        <w:rPr>
          <w:b w:val="0"/>
          <w:bCs/>
        </w:rPr>
        <w:t xml:space="preserve"> Minnesota </w:t>
      </w:r>
      <w:del w:id="342" w:author="Brian Bohman" w:date="2021-08-25T10:50:00Z">
        <w:r w:rsidRPr="00E577B7" w:rsidDel="000B3B17">
          <w:rPr>
            <w:b w:val="0"/>
            <w:bCs/>
          </w:rPr>
          <w:delText>x</w:delText>
        </w:r>
      </w:del>
      <w:ins w:id="343" w:author="Brian Bohman" w:date="2021-08-25T10:50:00Z">
        <w:r w:rsidR="000B3B17">
          <w:rPr>
            <w:b w:val="0"/>
            <w:bCs/>
          </w:rPr>
          <w:t>×</w:t>
        </w:r>
      </w:ins>
      <w:r w:rsidRPr="00E577B7">
        <w:rPr>
          <w:b w:val="0"/>
          <w:bCs/>
        </w:rPr>
        <w:t xml:space="preserve"> Russet Burbank. The grey shaded region represents the 90% credible region (lower bound, 0.05 quantile; upper bound, 0.95 quantile) for ∆%N</w:t>
      </w:r>
      <w:r w:rsidRPr="00E577B7">
        <w:rPr>
          <w:b w:val="0"/>
          <w:bCs/>
          <w:vertAlign w:val="subscript"/>
        </w:rPr>
        <w:t>c</w:t>
      </w:r>
      <w:r w:rsidRPr="00E577B7">
        <w:rPr>
          <w:b w:val="0"/>
          <w:bCs/>
        </w:rPr>
        <w:t>. The colored points represent the median value for ∆%N</w:t>
      </w:r>
      <w:r w:rsidRPr="00E577B7">
        <w:rPr>
          <w:b w:val="0"/>
          <w:bCs/>
          <w:vertAlign w:val="subscript"/>
        </w:rPr>
        <w:t>c</w:t>
      </w:r>
      <w:r w:rsidRPr="00E577B7">
        <w:rPr>
          <w:b w:val="0"/>
          <w:bCs/>
        </w:rPr>
        <w:t xml:space="preserve"> at a given Biomass level where blue or red color respectively indicate that credible region for ∆%N</w:t>
      </w:r>
      <w:r w:rsidRPr="00E577B7">
        <w:rPr>
          <w:b w:val="0"/>
          <w:bCs/>
          <w:vertAlign w:val="subscript"/>
        </w:rPr>
        <w:t>c</w:t>
      </w:r>
      <w:r w:rsidRPr="00E577B7">
        <w:rPr>
          <w:b w:val="0"/>
          <w:bCs/>
        </w:rPr>
        <w:t xml:space="preserve"> does or does not contain zero. The solid black line at constant value of zero represents %N</w:t>
      </w:r>
      <w:r w:rsidRPr="00E577B7">
        <w:rPr>
          <w:b w:val="0"/>
          <w:bCs/>
          <w:vertAlign w:val="subscript"/>
        </w:rPr>
        <w:t>c</w:t>
      </w:r>
      <w:r w:rsidRPr="00E577B7">
        <w:rPr>
          <w:b w:val="0"/>
          <w:bCs/>
        </w:rPr>
        <w:t xml:space="preserve"> for reference curve. The range of biomass values for which ∆%N</w:t>
      </w:r>
      <w:r w:rsidRPr="00E577B7">
        <w:rPr>
          <w:b w:val="0"/>
          <w:bCs/>
          <w:vertAlign w:val="subscript"/>
        </w:rPr>
        <w:t>c</w:t>
      </w:r>
      <w:r w:rsidRPr="00E577B7">
        <w:rPr>
          <w:b w:val="0"/>
          <w:bCs/>
        </w:rPr>
        <w:t xml:space="preserve"> is not significantly different (i.e., credible region contains zero) is given in brackets.</w:t>
      </w:r>
      <w:bookmarkEnd w:id="314"/>
      <w:bookmarkEnd w:id="315"/>
    </w:p>
    <w:p w14:paraId="5CB03836" w14:textId="77777777" w:rsidR="00E42721" w:rsidRPr="00781D7F" w:rsidRDefault="00E42721" w:rsidP="00E42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E42721" w14:paraId="2BA72C3D" w14:textId="77777777" w:rsidTr="00F555E9">
        <w:tc>
          <w:tcPr>
            <w:tcW w:w="445" w:type="dxa"/>
          </w:tcPr>
          <w:p w14:paraId="6F695212" w14:textId="77777777" w:rsidR="00E42721" w:rsidRPr="00100F22" w:rsidRDefault="00E42721" w:rsidP="00F555E9">
            <w:pPr>
              <w:pStyle w:val="TableBody"/>
              <w:rPr>
                <w:b/>
                <w:bCs/>
                <w:noProof/>
              </w:rPr>
            </w:pPr>
            <w:r w:rsidRPr="00100F22">
              <w:rPr>
                <w:b/>
                <w:bCs/>
                <w:noProof/>
              </w:rPr>
              <w:t>(a)</w:t>
            </w:r>
          </w:p>
        </w:tc>
        <w:tc>
          <w:tcPr>
            <w:tcW w:w="8905" w:type="dxa"/>
          </w:tcPr>
          <w:p w14:paraId="367E704E" w14:textId="77777777" w:rsidR="00E42721" w:rsidRDefault="00E42721" w:rsidP="00F555E9">
            <w:pPr>
              <w:pStyle w:val="TableBody"/>
            </w:pPr>
            <w:r>
              <w:rPr>
                <w:noProof/>
              </w:rPr>
              <w:drawing>
                <wp:inline distT="0" distB="0" distL="0" distR="0" wp14:anchorId="51FBA9BF" wp14:editId="3EABE93E">
                  <wp:extent cx="5010912" cy="2087880"/>
                  <wp:effectExtent l="0" t="0" r="5715" b="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F8940C3" w14:textId="77777777" w:rsidTr="00F555E9">
        <w:tc>
          <w:tcPr>
            <w:tcW w:w="445" w:type="dxa"/>
          </w:tcPr>
          <w:p w14:paraId="4758FA13" w14:textId="77777777" w:rsidR="00E42721" w:rsidRPr="0089448D" w:rsidRDefault="00E42721" w:rsidP="00F555E9">
            <w:pPr>
              <w:pStyle w:val="TableBody"/>
              <w:rPr>
                <w:b/>
                <w:bCs/>
              </w:rPr>
            </w:pPr>
            <w:r w:rsidRPr="0089448D">
              <w:rPr>
                <w:b/>
                <w:bCs/>
              </w:rPr>
              <w:t>(b)</w:t>
            </w:r>
          </w:p>
        </w:tc>
        <w:tc>
          <w:tcPr>
            <w:tcW w:w="8905" w:type="dxa"/>
          </w:tcPr>
          <w:p w14:paraId="3B7E838B" w14:textId="77777777" w:rsidR="00E42721" w:rsidRDefault="00E42721" w:rsidP="00F555E9">
            <w:pPr>
              <w:pStyle w:val="TableBody"/>
            </w:pPr>
            <w:r>
              <w:rPr>
                <w:noProof/>
              </w:rPr>
              <w:drawing>
                <wp:inline distT="0" distB="0" distL="0" distR="0" wp14:anchorId="641FB5BB" wp14:editId="2F8BA857">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76BC89C7" w14:textId="77777777" w:rsidTr="00F555E9">
        <w:tc>
          <w:tcPr>
            <w:tcW w:w="445" w:type="dxa"/>
          </w:tcPr>
          <w:p w14:paraId="4F866DCD" w14:textId="77777777" w:rsidR="00E42721" w:rsidRPr="0089448D" w:rsidRDefault="00E42721" w:rsidP="00F555E9">
            <w:pPr>
              <w:pStyle w:val="TableBody"/>
              <w:rPr>
                <w:b/>
                <w:bCs/>
              </w:rPr>
            </w:pPr>
            <w:r w:rsidRPr="0089448D">
              <w:rPr>
                <w:b/>
                <w:bCs/>
              </w:rPr>
              <w:t>(</w:t>
            </w:r>
            <w:r>
              <w:rPr>
                <w:b/>
                <w:bCs/>
              </w:rPr>
              <w:t>c</w:t>
            </w:r>
            <w:r w:rsidRPr="0089448D">
              <w:rPr>
                <w:b/>
                <w:bCs/>
              </w:rPr>
              <w:t>)</w:t>
            </w:r>
          </w:p>
        </w:tc>
        <w:tc>
          <w:tcPr>
            <w:tcW w:w="8905" w:type="dxa"/>
          </w:tcPr>
          <w:p w14:paraId="732F4024" w14:textId="77777777" w:rsidR="00E42721" w:rsidRDefault="00E42721" w:rsidP="00F555E9">
            <w:pPr>
              <w:pStyle w:val="TableBody"/>
              <w:rPr>
                <w:noProof/>
              </w:rPr>
            </w:pPr>
            <w:r>
              <w:rPr>
                <w:noProof/>
              </w:rPr>
              <w:drawing>
                <wp:inline distT="0" distB="0" distL="0" distR="0" wp14:anchorId="1BC5F08B" wp14:editId="13A9BD4B">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8F09B76" w14:textId="77777777" w:rsidTr="00F555E9">
        <w:tc>
          <w:tcPr>
            <w:tcW w:w="445" w:type="dxa"/>
          </w:tcPr>
          <w:p w14:paraId="39FE9C4B" w14:textId="77777777" w:rsidR="00E42721" w:rsidRPr="0089448D" w:rsidRDefault="00E42721" w:rsidP="00F555E9">
            <w:pPr>
              <w:pStyle w:val="TableBody"/>
              <w:rPr>
                <w:b/>
                <w:bCs/>
              </w:rPr>
            </w:pPr>
            <w:r>
              <w:rPr>
                <w:b/>
                <w:bCs/>
              </w:rPr>
              <w:lastRenderedPageBreak/>
              <w:t>(d)</w:t>
            </w:r>
          </w:p>
        </w:tc>
        <w:tc>
          <w:tcPr>
            <w:tcW w:w="8905" w:type="dxa"/>
          </w:tcPr>
          <w:p w14:paraId="77BEAC9B" w14:textId="77777777" w:rsidR="00E42721" w:rsidRDefault="00E42721" w:rsidP="00F555E9">
            <w:pPr>
              <w:pStyle w:val="TableBody"/>
              <w:rPr>
                <w:noProof/>
              </w:rPr>
            </w:pPr>
            <w:r>
              <w:rPr>
                <w:noProof/>
              </w:rPr>
              <w:drawing>
                <wp:inline distT="0" distB="0" distL="0" distR="0" wp14:anchorId="71CFB3F2" wp14:editId="4837329D">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95FDEE4" w14:textId="77777777" w:rsidTr="00F555E9">
        <w:tc>
          <w:tcPr>
            <w:tcW w:w="445" w:type="dxa"/>
          </w:tcPr>
          <w:p w14:paraId="7188E018" w14:textId="77777777" w:rsidR="00E42721" w:rsidRPr="0089448D" w:rsidRDefault="00E42721" w:rsidP="00F555E9">
            <w:pPr>
              <w:pStyle w:val="TableBody"/>
              <w:rPr>
                <w:b/>
                <w:bCs/>
              </w:rPr>
            </w:pPr>
            <w:r>
              <w:rPr>
                <w:b/>
                <w:bCs/>
              </w:rPr>
              <w:t>(e)</w:t>
            </w:r>
          </w:p>
        </w:tc>
        <w:tc>
          <w:tcPr>
            <w:tcW w:w="8905" w:type="dxa"/>
          </w:tcPr>
          <w:p w14:paraId="2B09FDF1" w14:textId="77777777" w:rsidR="00E42721" w:rsidRDefault="00E42721" w:rsidP="00F555E9">
            <w:pPr>
              <w:pStyle w:val="TableBody"/>
              <w:rPr>
                <w:noProof/>
              </w:rPr>
            </w:pPr>
            <w:r>
              <w:rPr>
                <w:noProof/>
              </w:rPr>
              <w:drawing>
                <wp:inline distT="0" distB="0" distL="0" distR="0" wp14:anchorId="089D99DD" wp14:editId="21246B2F">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3CD07980" w14:textId="77777777" w:rsidTr="00F555E9">
        <w:tc>
          <w:tcPr>
            <w:tcW w:w="445" w:type="dxa"/>
          </w:tcPr>
          <w:p w14:paraId="2DF6B097" w14:textId="77777777" w:rsidR="00E42721" w:rsidRPr="0089448D" w:rsidRDefault="00E42721" w:rsidP="00F555E9">
            <w:pPr>
              <w:pStyle w:val="TableBody"/>
              <w:rPr>
                <w:b/>
                <w:bCs/>
              </w:rPr>
            </w:pPr>
            <w:r>
              <w:rPr>
                <w:b/>
                <w:bCs/>
              </w:rPr>
              <w:t>(f)</w:t>
            </w:r>
          </w:p>
        </w:tc>
        <w:tc>
          <w:tcPr>
            <w:tcW w:w="8905" w:type="dxa"/>
          </w:tcPr>
          <w:p w14:paraId="6BE14993" w14:textId="77777777" w:rsidR="00E42721" w:rsidRDefault="00E42721" w:rsidP="00F555E9">
            <w:pPr>
              <w:pStyle w:val="TableBody"/>
              <w:rPr>
                <w:noProof/>
              </w:rPr>
            </w:pPr>
            <w:r>
              <w:rPr>
                <w:noProof/>
              </w:rPr>
              <w:drawing>
                <wp:inline distT="0" distB="0" distL="0" distR="0" wp14:anchorId="0D30B0E3" wp14:editId="1FFE9A88">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52D62EEC" w14:textId="77777777" w:rsidTr="00F555E9">
        <w:tc>
          <w:tcPr>
            <w:tcW w:w="445" w:type="dxa"/>
          </w:tcPr>
          <w:p w14:paraId="24D1E8F6" w14:textId="77777777" w:rsidR="00E42721" w:rsidRDefault="00E42721" w:rsidP="00F555E9">
            <w:pPr>
              <w:pStyle w:val="TableBody"/>
              <w:rPr>
                <w:b/>
                <w:bCs/>
              </w:rPr>
            </w:pPr>
            <w:r>
              <w:rPr>
                <w:b/>
                <w:bCs/>
              </w:rPr>
              <w:lastRenderedPageBreak/>
              <w:t>(g)</w:t>
            </w:r>
          </w:p>
        </w:tc>
        <w:tc>
          <w:tcPr>
            <w:tcW w:w="8905" w:type="dxa"/>
          </w:tcPr>
          <w:p w14:paraId="23E2E775" w14:textId="77777777" w:rsidR="00E42721" w:rsidRDefault="00E42721" w:rsidP="00F555E9">
            <w:pPr>
              <w:pStyle w:val="TableBody"/>
              <w:rPr>
                <w:noProof/>
              </w:rPr>
            </w:pPr>
            <w:r>
              <w:rPr>
                <w:noProof/>
              </w:rPr>
              <w:drawing>
                <wp:inline distT="0" distB="0" distL="0" distR="0" wp14:anchorId="057B1160" wp14:editId="5D564BAB">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54A4C13" w14:textId="77777777" w:rsidTr="00F555E9">
        <w:tc>
          <w:tcPr>
            <w:tcW w:w="445" w:type="dxa"/>
          </w:tcPr>
          <w:p w14:paraId="7DD2EF25" w14:textId="77777777" w:rsidR="00E42721" w:rsidRDefault="00E42721" w:rsidP="00F555E9">
            <w:pPr>
              <w:pStyle w:val="TableBody"/>
              <w:rPr>
                <w:b/>
                <w:bCs/>
              </w:rPr>
            </w:pPr>
            <w:r>
              <w:rPr>
                <w:b/>
                <w:bCs/>
              </w:rPr>
              <w:t>(h)</w:t>
            </w:r>
          </w:p>
        </w:tc>
        <w:tc>
          <w:tcPr>
            <w:tcW w:w="8905" w:type="dxa"/>
          </w:tcPr>
          <w:p w14:paraId="202D4F5C" w14:textId="77777777" w:rsidR="00E42721" w:rsidRDefault="00E42721" w:rsidP="00F555E9">
            <w:pPr>
              <w:pStyle w:val="TableBody"/>
              <w:rPr>
                <w:noProof/>
              </w:rPr>
            </w:pPr>
            <w:r>
              <w:rPr>
                <w:noProof/>
              </w:rPr>
              <w:drawing>
                <wp:inline distT="0" distB="0" distL="0" distR="0" wp14:anchorId="52A1B703" wp14:editId="20F6CA67">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00B3A756" w14:textId="77777777" w:rsidTr="00F555E9">
        <w:tc>
          <w:tcPr>
            <w:tcW w:w="445" w:type="dxa"/>
          </w:tcPr>
          <w:p w14:paraId="0E552B9A" w14:textId="77777777" w:rsidR="00E42721" w:rsidRDefault="00E42721" w:rsidP="00F555E9">
            <w:pPr>
              <w:pStyle w:val="TableBody"/>
              <w:rPr>
                <w:b/>
                <w:bCs/>
              </w:rPr>
            </w:pPr>
            <w:r>
              <w:rPr>
                <w:b/>
                <w:bCs/>
              </w:rPr>
              <w:t>(</w:t>
            </w:r>
            <w:proofErr w:type="spellStart"/>
            <w:r>
              <w:rPr>
                <w:b/>
                <w:bCs/>
              </w:rPr>
              <w:t>i</w:t>
            </w:r>
            <w:proofErr w:type="spellEnd"/>
            <w:r>
              <w:rPr>
                <w:b/>
                <w:bCs/>
              </w:rPr>
              <w:t>)</w:t>
            </w:r>
          </w:p>
        </w:tc>
        <w:tc>
          <w:tcPr>
            <w:tcW w:w="8905" w:type="dxa"/>
          </w:tcPr>
          <w:p w14:paraId="74767D59" w14:textId="77777777" w:rsidR="00E42721" w:rsidRDefault="00E42721" w:rsidP="00F555E9">
            <w:pPr>
              <w:pStyle w:val="TableBody"/>
              <w:rPr>
                <w:noProof/>
              </w:rPr>
            </w:pPr>
            <w:r>
              <w:rPr>
                <w:noProof/>
              </w:rPr>
              <w:drawing>
                <wp:inline distT="0" distB="0" distL="0" distR="0" wp14:anchorId="36BFA2DE" wp14:editId="70D7E321">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7F4DB48" w14:textId="77777777" w:rsidTr="00F555E9">
        <w:tc>
          <w:tcPr>
            <w:tcW w:w="445" w:type="dxa"/>
          </w:tcPr>
          <w:p w14:paraId="07274638" w14:textId="77777777" w:rsidR="00E42721" w:rsidRDefault="00E42721" w:rsidP="00F555E9">
            <w:pPr>
              <w:pStyle w:val="TableBody"/>
              <w:rPr>
                <w:b/>
                <w:bCs/>
              </w:rPr>
            </w:pPr>
            <w:r>
              <w:rPr>
                <w:b/>
                <w:bCs/>
              </w:rPr>
              <w:lastRenderedPageBreak/>
              <w:t>(j)</w:t>
            </w:r>
          </w:p>
        </w:tc>
        <w:tc>
          <w:tcPr>
            <w:tcW w:w="8905" w:type="dxa"/>
          </w:tcPr>
          <w:p w14:paraId="08BD79C3" w14:textId="77777777" w:rsidR="00E42721" w:rsidRDefault="00E42721" w:rsidP="00F555E9">
            <w:pPr>
              <w:pStyle w:val="TableBody"/>
              <w:rPr>
                <w:noProof/>
              </w:rPr>
            </w:pPr>
            <w:r>
              <w:rPr>
                <w:noProof/>
              </w:rPr>
              <w:drawing>
                <wp:inline distT="0" distB="0" distL="0" distR="0" wp14:anchorId="253169F1" wp14:editId="73BA0D40">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63F41EC" w14:textId="77777777" w:rsidTr="00F555E9">
        <w:tc>
          <w:tcPr>
            <w:tcW w:w="445" w:type="dxa"/>
          </w:tcPr>
          <w:p w14:paraId="378D4C82" w14:textId="77777777" w:rsidR="00E42721" w:rsidRDefault="00E42721" w:rsidP="00F555E9">
            <w:pPr>
              <w:pStyle w:val="TableBody"/>
              <w:rPr>
                <w:b/>
                <w:bCs/>
              </w:rPr>
            </w:pPr>
            <w:r>
              <w:rPr>
                <w:b/>
                <w:bCs/>
              </w:rPr>
              <w:t>(k)</w:t>
            </w:r>
          </w:p>
        </w:tc>
        <w:tc>
          <w:tcPr>
            <w:tcW w:w="8905" w:type="dxa"/>
          </w:tcPr>
          <w:p w14:paraId="42BCF63C" w14:textId="77777777" w:rsidR="00E42721" w:rsidRDefault="00E42721" w:rsidP="00F555E9">
            <w:pPr>
              <w:pStyle w:val="TableBody"/>
              <w:rPr>
                <w:noProof/>
              </w:rPr>
            </w:pPr>
            <w:r>
              <w:rPr>
                <w:noProof/>
              </w:rPr>
              <w:drawing>
                <wp:inline distT="0" distB="0" distL="0" distR="0" wp14:anchorId="439B5420" wp14:editId="38F71D7A">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2D8D010A" w14:textId="77777777" w:rsidTr="00F555E9">
        <w:tc>
          <w:tcPr>
            <w:tcW w:w="445" w:type="dxa"/>
          </w:tcPr>
          <w:p w14:paraId="23D0EAAE" w14:textId="77777777" w:rsidR="00E42721" w:rsidRDefault="00E42721" w:rsidP="00F555E9">
            <w:pPr>
              <w:pStyle w:val="TableBody"/>
              <w:rPr>
                <w:b/>
                <w:bCs/>
              </w:rPr>
            </w:pPr>
            <w:r>
              <w:rPr>
                <w:b/>
                <w:bCs/>
              </w:rPr>
              <w:t>(l)</w:t>
            </w:r>
          </w:p>
        </w:tc>
        <w:tc>
          <w:tcPr>
            <w:tcW w:w="8905" w:type="dxa"/>
          </w:tcPr>
          <w:p w14:paraId="20C7D6ED" w14:textId="77777777" w:rsidR="00E42721" w:rsidRDefault="00E42721" w:rsidP="00F555E9">
            <w:pPr>
              <w:pStyle w:val="TableBody"/>
              <w:rPr>
                <w:noProof/>
              </w:rPr>
            </w:pPr>
            <w:r>
              <w:rPr>
                <w:noProof/>
              </w:rPr>
              <w:drawing>
                <wp:inline distT="0" distB="0" distL="0" distR="0" wp14:anchorId="7B32A097" wp14:editId="6047C7CD">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1E8DCE7F" w14:textId="77777777" w:rsidTr="00F555E9">
        <w:tc>
          <w:tcPr>
            <w:tcW w:w="445" w:type="dxa"/>
          </w:tcPr>
          <w:p w14:paraId="156DA64A" w14:textId="77777777" w:rsidR="00E42721" w:rsidRDefault="00E42721" w:rsidP="00F555E9">
            <w:pPr>
              <w:pStyle w:val="TableBody"/>
              <w:rPr>
                <w:b/>
                <w:bCs/>
              </w:rPr>
            </w:pPr>
            <w:r>
              <w:rPr>
                <w:b/>
                <w:bCs/>
              </w:rPr>
              <w:lastRenderedPageBreak/>
              <w:t>(m)</w:t>
            </w:r>
          </w:p>
        </w:tc>
        <w:tc>
          <w:tcPr>
            <w:tcW w:w="8905" w:type="dxa"/>
          </w:tcPr>
          <w:p w14:paraId="2A912D91" w14:textId="77777777" w:rsidR="00E42721" w:rsidRDefault="00E42721" w:rsidP="00F555E9">
            <w:pPr>
              <w:pStyle w:val="TableBody"/>
              <w:rPr>
                <w:noProof/>
              </w:rPr>
            </w:pPr>
            <w:r>
              <w:rPr>
                <w:noProof/>
              </w:rPr>
              <w:drawing>
                <wp:inline distT="0" distB="0" distL="0" distR="0" wp14:anchorId="3CC8E28F" wp14:editId="01A84EB0">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E42721" w14:paraId="6EE44B3B" w14:textId="77777777" w:rsidTr="00F555E9">
        <w:tc>
          <w:tcPr>
            <w:tcW w:w="445" w:type="dxa"/>
          </w:tcPr>
          <w:p w14:paraId="4137A82B" w14:textId="77777777" w:rsidR="00E42721" w:rsidRDefault="00E42721" w:rsidP="00F555E9">
            <w:pPr>
              <w:pStyle w:val="TableBody"/>
              <w:rPr>
                <w:b/>
                <w:bCs/>
              </w:rPr>
            </w:pPr>
            <w:r>
              <w:rPr>
                <w:b/>
                <w:bCs/>
              </w:rPr>
              <w:t>(n)</w:t>
            </w:r>
          </w:p>
        </w:tc>
        <w:tc>
          <w:tcPr>
            <w:tcW w:w="8905" w:type="dxa"/>
          </w:tcPr>
          <w:p w14:paraId="0F3B3EC9" w14:textId="77777777" w:rsidR="00E42721" w:rsidRDefault="00E42721" w:rsidP="00F555E9">
            <w:pPr>
              <w:pStyle w:val="TableBody"/>
              <w:rPr>
                <w:noProof/>
              </w:rPr>
            </w:pPr>
            <w:r>
              <w:rPr>
                <w:noProof/>
              </w:rPr>
              <w:drawing>
                <wp:inline distT="0" distB="0" distL="0" distR="0" wp14:anchorId="30DF5509" wp14:editId="02CDFC5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472708B3" w14:textId="77777777" w:rsidR="00E42721" w:rsidRDefault="00E42721" w:rsidP="00E42721"/>
    <w:p w14:paraId="3F859504" w14:textId="77777777" w:rsidR="00E42721" w:rsidRDefault="00E42721" w:rsidP="00E42721">
      <w:r>
        <w:br w:type="page"/>
      </w:r>
    </w:p>
    <w:p w14:paraId="6F9BFFEF" w14:textId="4A4A384E" w:rsidR="00E42721" w:rsidRPr="004E1A78" w:rsidRDefault="00E42721" w:rsidP="00E42721">
      <w:pPr>
        <w:pStyle w:val="TableCaption"/>
        <w:rPr>
          <w:b w:val="0"/>
          <w:bCs/>
        </w:rPr>
      </w:pPr>
      <w:bookmarkStart w:id="344" w:name="_Ref78302265"/>
      <w:bookmarkStart w:id="345" w:name="_Toc78910141"/>
      <w:bookmarkStart w:id="346" w:name="_Toc80706208"/>
      <w:r>
        <w:lastRenderedPageBreak/>
        <w:t>Table S</w:t>
      </w:r>
      <w:r w:rsidR="00DE2C78">
        <w:fldChar w:fldCharType="begin"/>
      </w:r>
      <w:r w:rsidR="00DE2C78">
        <w:instrText xml:space="preserve"> SEQ Table_S \* ARABIC </w:instrText>
      </w:r>
      <w:r w:rsidR="00DE2C78">
        <w:fldChar w:fldCharType="separate"/>
      </w:r>
      <w:r>
        <w:rPr>
          <w:noProof/>
        </w:rPr>
        <w:t>1</w:t>
      </w:r>
      <w:r w:rsidR="00DE2C78">
        <w:rPr>
          <w:noProof/>
        </w:rPr>
        <w:fldChar w:fldCharType="end"/>
      </w:r>
      <w:bookmarkEnd w:id="344"/>
      <w:r>
        <w:t>.</w:t>
      </w:r>
      <w:r w:rsidRPr="00D304D2">
        <w:rPr>
          <w:b w:val="0"/>
          <w:bCs/>
        </w:rPr>
        <w:t xml:space="preserve"> Experimental data used to fit hierarchical Bayesian model.</w:t>
      </w:r>
      <w:bookmarkEnd w:id="345"/>
      <w:bookmarkEnd w:id="346"/>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E42721" w:rsidRPr="009B3DCC" w14:paraId="6171EC25" w14:textId="77777777" w:rsidTr="00F555E9">
        <w:trPr>
          <w:trHeight w:val="165"/>
          <w:tblHeader/>
        </w:trPr>
        <w:tc>
          <w:tcPr>
            <w:tcW w:w="360" w:type="dxa"/>
            <w:tcBorders>
              <w:top w:val="single" w:sz="4" w:space="0" w:color="auto"/>
            </w:tcBorders>
            <w:hideMark/>
          </w:tcPr>
          <w:p w14:paraId="4EB65561" w14:textId="77777777" w:rsidR="00E42721" w:rsidRPr="009B3DCC" w:rsidRDefault="00E42721" w:rsidP="00F555E9">
            <w:pPr>
              <w:snapToGrid w:val="0"/>
              <w:rPr>
                <w:sz w:val="20"/>
                <w:szCs w:val="20"/>
              </w:rPr>
            </w:pPr>
          </w:p>
        </w:tc>
        <w:tc>
          <w:tcPr>
            <w:tcW w:w="864" w:type="dxa"/>
            <w:vMerge w:val="restart"/>
            <w:tcBorders>
              <w:top w:val="single" w:sz="4" w:space="0" w:color="auto"/>
            </w:tcBorders>
            <w:vAlign w:val="center"/>
            <w:hideMark/>
          </w:tcPr>
          <w:p w14:paraId="43F65742" w14:textId="77777777" w:rsidR="00E42721" w:rsidRPr="009B3DCC" w:rsidRDefault="00E42721" w:rsidP="00F555E9">
            <w:pPr>
              <w:snapToGrid w:val="0"/>
              <w:jc w:val="center"/>
              <w:rPr>
                <w:sz w:val="20"/>
                <w:szCs w:val="20"/>
              </w:rPr>
            </w:pPr>
            <w:r w:rsidRPr="009B3DCC">
              <w:rPr>
                <w:b/>
                <w:bCs/>
                <w:sz w:val="20"/>
                <w:szCs w:val="20"/>
              </w:rPr>
              <w:t>Location</w:t>
            </w:r>
          </w:p>
        </w:tc>
        <w:tc>
          <w:tcPr>
            <w:tcW w:w="1152" w:type="dxa"/>
            <w:vMerge w:val="restart"/>
            <w:tcBorders>
              <w:top w:val="single" w:sz="4" w:space="0" w:color="auto"/>
            </w:tcBorders>
            <w:vAlign w:val="center"/>
            <w:hideMark/>
          </w:tcPr>
          <w:p w14:paraId="5C7E63D4" w14:textId="77777777" w:rsidR="00E42721" w:rsidRPr="009B3DCC" w:rsidRDefault="00E42721" w:rsidP="00F555E9">
            <w:pPr>
              <w:snapToGrid w:val="0"/>
              <w:jc w:val="center"/>
              <w:rPr>
                <w:sz w:val="20"/>
                <w:szCs w:val="20"/>
              </w:rPr>
            </w:pPr>
            <w:r w:rsidRPr="009B3DCC">
              <w:rPr>
                <w:b/>
                <w:bCs/>
                <w:sz w:val="20"/>
                <w:szCs w:val="20"/>
              </w:rPr>
              <w:t>Variety</w:t>
            </w:r>
          </w:p>
        </w:tc>
        <w:tc>
          <w:tcPr>
            <w:tcW w:w="504" w:type="dxa"/>
            <w:vMerge w:val="restart"/>
            <w:tcBorders>
              <w:top w:val="single" w:sz="4" w:space="0" w:color="auto"/>
            </w:tcBorders>
            <w:vAlign w:val="center"/>
            <w:hideMark/>
          </w:tcPr>
          <w:p w14:paraId="77C8A895" w14:textId="77777777" w:rsidR="00E42721" w:rsidRPr="009B3DCC" w:rsidRDefault="00E42721" w:rsidP="00F555E9">
            <w:pPr>
              <w:snapToGrid w:val="0"/>
              <w:jc w:val="center"/>
              <w:rPr>
                <w:sz w:val="20"/>
                <w:szCs w:val="20"/>
              </w:rPr>
            </w:pPr>
            <w:r w:rsidRPr="009B3DCC">
              <w:rPr>
                <w:b/>
                <w:bCs/>
                <w:sz w:val="20"/>
                <w:szCs w:val="20"/>
              </w:rPr>
              <w:t>Index</w:t>
            </w:r>
          </w:p>
        </w:tc>
        <w:tc>
          <w:tcPr>
            <w:tcW w:w="1008" w:type="dxa"/>
            <w:vMerge w:val="restart"/>
            <w:tcBorders>
              <w:top w:val="single" w:sz="4" w:space="0" w:color="auto"/>
            </w:tcBorders>
            <w:vAlign w:val="center"/>
            <w:hideMark/>
          </w:tcPr>
          <w:p w14:paraId="67F863E6" w14:textId="77777777" w:rsidR="00E42721" w:rsidRPr="009B3DCC" w:rsidRDefault="00E42721" w:rsidP="00F555E9">
            <w:pPr>
              <w:snapToGrid w:val="0"/>
              <w:jc w:val="center"/>
              <w:rPr>
                <w:sz w:val="20"/>
                <w:szCs w:val="20"/>
              </w:rPr>
            </w:pPr>
            <w:r w:rsidRPr="009B3DCC">
              <w:rPr>
                <w:b/>
                <w:bCs/>
                <w:sz w:val="20"/>
                <w:szCs w:val="20"/>
              </w:rPr>
              <w:t>Date</w:t>
            </w:r>
          </w:p>
        </w:tc>
        <w:tc>
          <w:tcPr>
            <w:tcW w:w="1008" w:type="dxa"/>
            <w:vMerge w:val="restart"/>
            <w:tcBorders>
              <w:top w:val="single" w:sz="4" w:space="0" w:color="auto"/>
            </w:tcBorders>
            <w:vAlign w:val="center"/>
            <w:hideMark/>
          </w:tcPr>
          <w:p w14:paraId="3F1D4D7D" w14:textId="77777777" w:rsidR="00E42721" w:rsidRPr="009B3DCC" w:rsidRDefault="00E42721" w:rsidP="00F555E9">
            <w:pPr>
              <w:snapToGrid w:val="0"/>
              <w:jc w:val="center"/>
              <w:rPr>
                <w:sz w:val="20"/>
                <w:szCs w:val="20"/>
              </w:rPr>
            </w:pPr>
            <w:r w:rsidRPr="009B3DCC">
              <w:rPr>
                <w:b/>
                <w:bCs/>
                <w:sz w:val="20"/>
                <w:szCs w:val="20"/>
              </w:rPr>
              <w:t>Study</w:t>
            </w:r>
          </w:p>
        </w:tc>
        <w:tc>
          <w:tcPr>
            <w:tcW w:w="720" w:type="dxa"/>
            <w:vMerge w:val="restart"/>
            <w:tcBorders>
              <w:top w:val="single" w:sz="4" w:space="0" w:color="auto"/>
            </w:tcBorders>
            <w:vAlign w:val="center"/>
            <w:hideMark/>
          </w:tcPr>
          <w:p w14:paraId="62329391" w14:textId="77777777" w:rsidR="00E42721" w:rsidRPr="009B3DCC" w:rsidRDefault="00E42721" w:rsidP="00F555E9">
            <w:pPr>
              <w:snapToGrid w:val="0"/>
              <w:jc w:val="center"/>
              <w:rPr>
                <w:sz w:val="20"/>
                <w:szCs w:val="20"/>
              </w:rPr>
            </w:pPr>
            <w:r w:rsidRPr="009B3DCC">
              <w:rPr>
                <w:b/>
                <w:bCs/>
                <w:sz w:val="20"/>
                <w:szCs w:val="20"/>
              </w:rPr>
              <w:t>Year</w:t>
            </w:r>
          </w:p>
        </w:tc>
        <w:tc>
          <w:tcPr>
            <w:tcW w:w="1008" w:type="dxa"/>
            <w:tcBorders>
              <w:top w:val="single" w:sz="4" w:space="0" w:color="auto"/>
            </w:tcBorders>
            <w:vAlign w:val="center"/>
            <w:hideMark/>
          </w:tcPr>
          <w:p w14:paraId="495415BD" w14:textId="77777777" w:rsidR="00E42721" w:rsidRPr="009B3DCC" w:rsidRDefault="00E42721" w:rsidP="00F555E9">
            <w:pPr>
              <w:snapToGrid w:val="0"/>
              <w:jc w:val="center"/>
              <w:rPr>
                <w:sz w:val="20"/>
                <w:szCs w:val="20"/>
              </w:rPr>
            </w:pPr>
            <w:r w:rsidRPr="009B3DCC">
              <w:rPr>
                <w:b/>
                <w:bCs/>
                <w:sz w:val="20"/>
                <w:szCs w:val="20"/>
              </w:rPr>
              <w:t>Rate N</w:t>
            </w:r>
          </w:p>
        </w:tc>
        <w:tc>
          <w:tcPr>
            <w:tcW w:w="1008" w:type="dxa"/>
            <w:tcBorders>
              <w:top w:val="single" w:sz="4" w:space="0" w:color="auto"/>
            </w:tcBorders>
            <w:vAlign w:val="center"/>
            <w:hideMark/>
          </w:tcPr>
          <w:p w14:paraId="39D2DB5D" w14:textId="77777777" w:rsidR="00E42721" w:rsidRPr="009B3DCC" w:rsidRDefault="00E42721" w:rsidP="00F555E9">
            <w:pPr>
              <w:snapToGrid w:val="0"/>
              <w:jc w:val="center"/>
              <w:rPr>
                <w:sz w:val="20"/>
                <w:szCs w:val="20"/>
              </w:rPr>
            </w:pPr>
            <w:r w:rsidRPr="009B3DCC">
              <w:rPr>
                <w:b/>
                <w:bCs/>
                <w:sz w:val="20"/>
                <w:szCs w:val="20"/>
              </w:rPr>
              <w:t>Biomass</w:t>
            </w:r>
          </w:p>
        </w:tc>
        <w:tc>
          <w:tcPr>
            <w:tcW w:w="1008" w:type="dxa"/>
            <w:tcBorders>
              <w:top w:val="single" w:sz="4" w:space="0" w:color="auto"/>
            </w:tcBorders>
            <w:vAlign w:val="center"/>
            <w:hideMark/>
          </w:tcPr>
          <w:p w14:paraId="6936413F" w14:textId="77777777" w:rsidR="00E42721" w:rsidRPr="009B3DCC" w:rsidRDefault="00E42721" w:rsidP="00F555E9">
            <w:pPr>
              <w:snapToGrid w:val="0"/>
              <w:jc w:val="center"/>
              <w:rPr>
                <w:sz w:val="20"/>
                <w:szCs w:val="20"/>
              </w:rPr>
            </w:pPr>
            <w:r w:rsidRPr="009B3DCC">
              <w:rPr>
                <w:b/>
                <w:bCs/>
                <w:sz w:val="20"/>
                <w:szCs w:val="20"/>
              </w:rPr>
              <w:t>%</w:t>
            </w:r>
            <w:proofErr w:type="spellStart"/>
            <w:r w:rsidRPr="009B3DCC">
              <w:rPr>
                <w:b/>
                <w:bCs/>
                <w:sz w:val="20"/>
                <w:szCs w:val="20"/>
              </w:rPr>
              <w:t>N</w:t>
            </w:r>
            <w:r w:rsidRPr="009B3DCC">
              <w:rPr>
                <w:b/>
                <w:bCs/>
                <w:sz w:val="20"/>
                <w:szCs w:val="20"/>
                <w:vertAlign w:val="subscript"/>
              </w:rPr>
              <w:t>Plant</w:t>
            </w:r>
            <w:proofErr w:type="spellEnd"/>
          </w:p>
        </w:tc>
      </w:tr>
      <w:tr w:rsidR="00E42721" w:rsidRPr="009B3DCC" w14:paraId="6999D0BB" w14:textId="77777777" w:rsidTr="00F555E9">
        <w:trPr>
          <w:trHeight w:val="165"/>
          <w:tblHeader/>
        </w:trPr>
        <w:tc>
          <w:tcPr>
            <w:tcW w:w="360" w:type="dxa"/>
            <w:tcBorders>
              <w:bottom w:val="single" w:sz="4" w:space="0" w:color="auto"/>
            </w:tcBorders>
          </w:tcPr>
          <w:p w14:paraId="6A7D349C" w14:textId="77777777" w:rsidR="00E42721" w:rsidRPr="00B20630" w:rsidRDefault="00E42721" w:rsidP="00F555E9">
            <w:pPr>
              <w:snapToGrid w:val="0"/>
              <w:rPr>
                <w:b/>
                <w:bCs/>
                <w:color w:val="000000"/>
                <w:sz w:val="20"/>
                <w:szCs w:val="20"/>
              </w:rPr>
            </w:pPr>
          </w:p>
        </w:tc>
        <w:tc>
          <w:tcPr>
            <w:tcW w:w="864" w:type="dxa"/>
            <w:vMerge/>
            <w:tcBorders>
              <w:bottom w:val="single" w:sz="4" w:space="0" w:color="auto"/>
            </w:tcBorders>
            <w:vAlign w:val="center"/>
          </w:tcPr>
          <w:p w14:paraId="60583776" w14:textId="77777777" w:rsidR="00E42721" w:rsidRPr="009B3DCC" w:rsidRDefault="00E42721" w:rsidP="00F555E9">
            <w:pPr>
              <w:snapToGrid w:val="0"/>
              <w:jc w:val="center"/>
              <w:rPr>
                <w:color w:val="000000"/>
                <w:sz w:val="20"/>
                <w:szCs w:val="20"/>
              </w:rPr>
            </w:pPr>
          </w:p>
        </w:tc>
        <w:tc>
          <w:tcPr>
            <w:tcW w:w="1152" w:type="dxa"/>
            <w:vMerge/>
            <w:tcBorders>
              <w:bottom w:val="single" w:sz="4" w:space="0" w:color="auto"/>
            </w:tcBorders>
            <w:vAlign w:val="center"/>
          </w:tcPr>
          <w:p w14:paraId="33548E33" w14:textId="77777777" w:rsidR="00E42721" w:rsidRPr="009B3DCC" w:rsidRDefault="00E42721" w:rsidP="00F555E9">
            <w:pPr>
              <w:snapToGrid w:val="0"/>
              <w:jc w:val="center"/>
              <w:rPr>
                <w:color w:val="000000"/>
                <w:sz w:val="20"/>
                <w:szCs w:val="20"/>
              </w:rPr>
            </w:pPr>
          </w:p>
        </w:tc>
        <w:tc>
          <w:tcPr>
            <w:tcW w:w="504" w:type="dxa"/>
            <w:vMerge/>
            <w:tcBorders>
              <w:bottom w:val="single" w:sz="4" w:space="0" w:color="auto"/>
            </w:tcBorders>
            <w:vAlign w:val="center"/>
          </w:tcPr>
          <w:p w14:paraId="4DDFF652"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23F97FAF" w14:textId="77777777" w:rsidR="00E42721" w:rsidRPr="009B3DCC" w:rsidRDefault="00E42721" w:rsidP="00F555E9">
            <w:pPr>
              <w:snapToGrid w:val="0"/>
              <w:jc w:val="center"/>
              <w:rPr>
                <w:color w:val="000000"/>
                <w:sz w:val="20"/>
                <w:szCs w:val="20"/>
              </w:rPr>
            </w:pPr>
          </w:p>
        </w:tc>
        <w:tc>
          <w:tcPr>
            <w:tcW w:w="1008" w:type="dxa"/>
            <w:vMerge/>
            <w:tcBorders>
              <w:bottom w:val="single" w:sz="4" w:space="0" w:color="auto"/>
            </w:tcBorders>
            <w:vAlign w:val="center"/>
          </w:tcPr>
          <w:p w14:paraId="35A41286" w14:textId="77777777" w:rsidR="00E42721" w:rsidRPr="009B3DCC" w:rsidRDefault="00E42721" w:rsidP="00F555E9">
            <w:pPr>
              <w:snapToGrid w:val="0"/>
              <w:jc w:val="center"/>
              <w:rPr>
                <w:color w:val="000000"/>
                <w:sz w:val="20"/>
                <w:szCs w:val="20"/>
              </w:rPr>
            </w:pPr>
          </w:p>
        </w:tc>
        <w:tc>
          <w:tcPr>
            <w:tcW w:w="720" w:type="dxa"/>
            <w:vMerge/>
            <w:tcBorders>
              <w:bottom w:val="single" w:sz="4" w:space="0" w:color="auto"/>
            </w:tcBorders>
            <w:vAlign w:val="center"/>
          </w:tcPr>
          <w:p w14:paraId="72677020" w14:textId="77777777" w:rsidR="00E42721" w:rsidRPr="009B3DCC" w:rsidRDefault="00E42721" w:rsidP="00F555E9">
            <w:pPr>
              <w:snapToGrid w:val="0"/>
              <w:jc w:val="center"/>
              <w:rPr>
                <w:color w:val="000000"/>
                <w:sz w:val="20"/>
                <w:szCs w:val="20"/>
              </w:rPr>
            </w:pPr>
          </w:p>
        </w:tc>
        <w:tc>
          <w:tcPr>
            <w:tcW w:w="1008" w:type="dxa"/>
            <w:tcBorders>
              <w:bottom w:val="single" w:sz="4" w:space="0" w:color="auto"/>
            </w:tcBorders>
            <w:vAlign w:val="center"/>
          </w:tcPr>
          <w:p w14:paraId="0545667A" w14:textId="77777777" w:rsidR="00E42721" w:rsidRPr="009B3DCC" w:rsidRDefault="00E42721" w:rsidP="00F555E9">
            <w:pPr>
              <w:snapToGrid w:val="0"/>
              <w:jc w:val="center"/>
              <w:rPr>
                <w:color w:val="000000"/>
                <w:sz w:val="20"/>
                <w:szCs w:val="20"/>
              </w:rPr>
            </w:pPr>
            <w:r w:rsidRPr="009B3DCC">
              <w:rPr>
                <w:sz w:val="20"/>
                <w:szCs w:val="20"/>
              </w:rPr>
              <w:t xml:space="preserve">kg N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52790AB2" w14:textId="77777777" w:rsidR="00E42721" w:rsidRPr="009B3DCC" w:rsidRDefault="00E42721" w:rsidP="00F555E9">
            <w:pPr>
              <w:snapToGrid w:val="0"/>
              <w:jc w:val="center"/>
              <w:rPr>
                <w:color w:val="000000"/>
                <w:sz w:val="20"/>
                <w:szCs w:val="20"/>
              </w:rPr>
            </w:pPr>
            <w:r w:rsidRPr="009B3DCC">
              <w:rPr>
                <w:sz w:val="20"/>
                <w:szCs w:val="20"/>
              </w:rPr>
              <w:t xml:space="preserve">Mg </w:t>
            </w:r>
            <w:proofErr w:type="gramStart"/>
            <w:r w:rsidRPr="009B3DCC">
              <w:rPr>
                <w:sz w:val="20"/>
                <w:szCs w:val="20"/>
              </w:rPr>
              <w:t>ha</w:t>
            </w:r>
            <w:r w:rsidRPr="009B3DCC">
              <w:rPr>
                <w:sz w:val="20"/>
                <w:szCs w:val="20"/>
                <w:vertAlign w:val="superscript"/>
              </w:rPr>
              <w:t>-1</w:t>
            </w:r>
            <w:proofErr w:type="gramEnd"/>
          </w:p>
        </w:tc>
        <w:tc>
          <w:tcPr>
            <w:tcW w:w="1008" w:type="dxa"/>
            <w:tcBorders>
              <w:bottom w:val="single" w:sz="4" w:space="0" w:color="auto"/>
            </w:tcBorders>
            <w:vAlign w:val="center"/>
          </w:tcPr>
          <w:p w14:paraId="089C273C" w14:textId="77777777" w:rsidR="00E42721" w:rsidRPr="009B3DCC" w:rsidRDefault="00E42721" w:rsidP="00F555E9">
            <w:pPr>
              <w:snapToGrid w:val="0"/>
              <w:jc w:val="center"/>
              <w:rPr>
                <w:color w:val="000000"/>
                <w:sz w:val="20"/>
                <w:szCs w:val="20"/>
              </w:rPr>
            </w:pPr>
            <w:r w:rsidRPr="009B3DCC">
              <w:rPr>
                <w:sz w:val="20"/>
                <w:szCs w:val="20"/>
              </w:rPr>
              <w:t>g N 100 g</w:t>
            </w:r>
            <w:r w:rsidRPr="009B3DCC">
              <w:rPr>
                <w:sz w:val="20"/>
                <w:szCs w:val="20"/>
                <w:vertAlign w:val="superscript"/>
              </w:rPr>
              <w:t>-1</w:t>
            </w:r>
          </w:p>
        </w:tc>
      </w:tr>
      <w:tr w:rsidR="00E42721" w:rsidRPr="009B3DCC" w14:paraId="032A2AAD" w14:textId="77777777" w:rsidTr="00F555E9">
        <w:trPr>
          <w:trHeight w:val="165"/>
        </w:trPr>
        <w:tc>
          <w:tcPr>
            <w:tcW w:w="360" w:type="dxa"/>
            <w:vAlign w:val="center"/>
            <w:hideMark/>
          </w:tcPr>
          <w:p w14:paraId="4CE98F04" w14:textId="77777777" w:rsidR="00E42721" w:rsidRPr="00B20630" w:rsidRDefault="00E42721" w:rsidP="00F555E9">
            <w:pPr>
              <w:snapToGrid w:val="0"/>
              <w:rPr>
                <w:sz w:val="16"/>
                <w:szCs w:val="16"/>
              </w:rPr>
            </w:pPr>
            <w:r w:rsidRPr="00B20630">
              <w:rPr>
                <w:color w:val="000000"/>
                <w:sz w:val="16"/>
                <w:szCs w:val="16"/>
              </w:rPr>
              <w:t>1</w:t>
            </w:r>
          </w:p>
        </w:tc>
        <w:tc>
          <w:tcPr>
            <w:tcW w:w="864" w:type="dxa"/>
            <w:vAlign w:val="center"/>
            <w:hideMark/>
          </w:tcPr>
          <w:p w14:paraId="37207AA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0EF9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D8FBF04"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0EA00A4C"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CB7B33E"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1E641CC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1AFD9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3E9937"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88A4E1" w14:textId="77777777" w:rsidR="00E42721" w:rsidRPr="009B3DCC" w:rsidRDefault="00E42721" w:rsidP="00F555E9">
            <w:pPr>
              <w:snapToGrid w:val="0"/>
              <w:jc w:val="center"/>
              <w:rPr>
                <w:sz w:val="16"/>
                <w:szCs w:val="16"/>
              </w:rPr>
            </w:pPr>
            <w:r w:rsidRPr="00266687">
              <w:rPr>
                <w:color w:val="000000"/>
                <w:sz w:val="16"/>
                <w:szCs w:val="16"/>
              </w:rPr>
              <w:t>3.68</w:t>
            </w:r>
          </w:p>
        </w:tc>
      </w:tr>
      <w:tr w:rsidR="00E42721" w:rsidRPr="009B3DCC" w14:paraId="7CDD3677" w14:textId="77777777" w:rsidTr="00F555E9">
        <w:trPr>
          <w:trHeight w:val="165"/>
        </w:trPr>
        <w:tc>
          <w:tcPr>
            <w:tcW w:w="360" w:type="dxa"/>
            <w:vAlign w:val="center"/>
            <w:hideMark/>
          </w:tcPr>
          <w:p w14:paraId="03B3E7A6" w14:textId="77777777" w:rsidR="00E42721" w:rsidRPr="00B20630" w:rsidRDefault="00E42721" w:rsidP="00F555E9">
            <w:pPr>
              <w:snapToGrid w:val="0"/>
              <w:rPr>
                <w:sz w:val="16"/>
                <w:szCs w:val="16"/>
              </w:rPr>
            </w:pPr>
            <w:r w:rsidRPr="00B20630">
              <w:rPr>
                <w:color w:val="000000"/>
                <w:sz w:val="16"/>
                <w:szCs w:val="16"/>
              </w:rPr>
              <w:t>2</w:t>
            </w:r>
          </w:p>
        </w:tc>
        <w:tc>
          <w:tcPr>
            <w:tcW w:w="864" w:type="dxa"/>
            <w:vAlign w:val="center"/>
            <w:hideMark/>
          </w:tcPr>
          <w:p w14:paraId="27CA72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9CFC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D86D9F1"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4963BFD7"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12C36FA1"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6E9E22C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3A8AAA5"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38A7561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69E2AD1"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5267B0A2" w14:textId="77777777" w:rsidTr="00F555E9">
        <w:trPr>
          <w:trHeight w:val="165"/>
        </w:trPr>
        <w:tc>
          <w:tcPr>
            <w:tcW w:w="360" w:type="dxa"/>
            <w:vAlign w:val="center"/>
            <w:hideMark/>
          </w:tcPr>
          <w:p w14:paraId="4D7F6951" w14:textId="77777777" w:rsidR="00E42721" w:rsidRPr="00B20630" w:rsidRDefault="00E42721" w:rsidP="00F555E9">
            <w:pPr>
              <w:snapToGrid w:val="0"/>
              <w:rPr>
                <w:sz w:val="16"/>
                <w:szCs w:val="16"/>
              </w:rPr>
            </w:pPr>
            <w:r w:rsidRPr="00B20630">
              <w:rPr>
                <w:color w:val="000000"/>
                <w:sz w:val="16"/>
                <w:szCs w:val="16"/>
              </w:rPr>
              <w:t>3</w:t>
            </w:r>
          </w:p>
        </w:tc>
        <w:tc>
          <w:tcPr>
            <w:tcW w:w="864" w:type="dxa"/>
            <w:vAlign w:val="center"/>
            <w:hideMark/>
          </w:tcPr>
          <w:p w14:paraId="2BF82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CE4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17E966"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3B61A294"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2BA6EE45"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3E0F932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8C0618"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4D2ADE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516608AD" w14:textId="77777777" w:rsidR="00E42721" w:rsidRPr="009B3DCC" w:rsidRDefault="00E42721" w:rsidP="00F555E9">
            <w:pPr>
              <w:snapToGrid w:val="0"/>
              <w:jc w:val="center"/>
              <w:rPr>
                <w:sz w:val="16"/>
                <w:szCs w:val="16"/>
              </w:rPr>
            </w:pPr>
            <w:r w:rsidRPr="00266687">
              <w:rPr>
                <w:color w:val="000000"/>
                <w:sz w:val="16"/>
                <w:szCs w:val="16"/>
              </w:rPr>
              <w:t>3.97</w:t>
            </w:r>
          </w:p>
        </w:tc>
      </w:tr>
      <w:tr w:rsidR="00E42721" w:rsidRPr="009B3DCC" w14:paraId="0F143551" w14:textId="77777777" w:rsidTr="00F555E9">
        <w:trPr>
          <w:trHeight w:val="165"/>
        </w:trPr>
        <w:tc>
          <w:tcPr>
            <w:tcW w:w="360" w:type="dxa"/>
            <w:vAlign w:val="center"/>
            <w:hideMark/>
          </w:tcPr>
          <w:p w14:paraId="6EF0243F" w14:textId="77777777" w:rsidR="00E42721" w:rsidRPr="00B20630" w:rsidRDefault="00E42721" w:rsidP="00F555E9">
            <w:pPr>
              <w:snapToGrid w:val="0"/>
              <w:rPr>
                <w:sz w:val="16"/>
                <w:szCs w:val="16"/>
              </w:rPr>
            </w:pPr>
            <w:r w:rsidRPr="00B20630">
              <w:rPr>
                <w:color w:val="000000"/>
                <w:sz w:val="16"/>
                <w:szCs w:val="16"/>
              </w:rPr>
              <w:t>4</w:t>
            </w:r>
          </w:p>
        </w:tc>
        <w:tc>
          <w:tcPr>
            <w:tcW w:w="864" w:type="dxa"/>
            <w:vAlign w:val="center"/>
            <w:hideMark/>
          </w:tcPr>
          <w:p w14:paraId="0DAB66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7D4A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89B7BD9" w14:textId="77777777" w:rsidR="00E42721" w:rsidRPr="009B3DCC" w:rsidRDefault="00E42721" w:rsidP="00F555E9">
            <w:pPr>
              <w:snapToGrid w:val="0"/>
              <w:jc w:val="center"/>
              <w:rPr>
                <w:sz w:val="16"/>
                <w:szCs w:val="16"/>
              </w:rPr>
            </w:pPr>
            <w:r w:rsidRPr="00266687">
              <w:rPr>
                <w:color w:val="000000"/>
                <w:sz w:val="16"/>
                <w:szCs w:val="16"/>
              </w:rPr>
              <w:t>1</w:t>
            </w:r>
          </w:p>
        </w:tc>
        <w:tc>
          <w:tcPr>
            <w:tcW w:w="1008" w:type="dxa"/>
            <w:vAlign w:val="center"/>
            <w:hideMark/>
          </w:tcPr>
          <w:p w14:paraId="7FEB2366"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AB9EBB9" w14:textId="77777777" w:rsidR="00E42721" w:rsidRPr="009B3DCC" w:rsidRDefault="00E42721" w:rsidP="00F555E9">
            <w:pPr>
              <w:snapToGrid w:val="0"/>
              <w:jc w:val="center"/>
              <w:rPr>
                <w:sz w:val="16"/>
                <w:szCs w:val="16"/>
              </w:rPr>
            </w:pPr>
            <w:proofErr w:type="spellStart"/>
            <w:r w:rsidRPr="00266687">
              <w:rPr>
                <w:color w:val="000000"/>
                <w:sz w:val="16"/>
                <w:szCs w:val="16"/>
              </w:rPr>
              <w:t>Franière</w:t>
            </w:r>
            <w:proofErr w:type="spellEnd"/>
          </w:p>
        </w:tc>
        <w:tc>
          <w:tcPr>
            <w:tcW w:w="720" w:type="dxa"/>
            <w:vAlign w:val="center"/>
            <w:hideMark/>
          </w:tcPr>
          <w:p w14:paraId="4995192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7F3049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1043F18"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5AF54991" w14:textId="77777777" w:rsidR="00E42721" w:rsidRPr="009B3DCC" w:rsidRDefault="00E42721" w:rsidP="00F555E9">
            <w:pPr>
              <w:snapToGrid w:val="0"/>
              <w:jc w:val="center"/>
              <w:rPr>
                <w:sz w:val="16"/>
                <w:szCs w:val="16"/>
              </w:rPr>
            </w:pPr>
            <w:r w:rsidRPr="00266687">
              <w:rPr>
                <w:color w:val="000000"/>
                <w:sz w:val="16"/>
                <w:szCs w:val="16"/>
              </w:rPr>
              <w:t>4.43</w:t>
            </w:r>
          </w:p>
        </w:tc>
      </w:tr>
      <w:tr w:rsidR="00E42721" w:rsidRPr="009B3DCC" w14:paraId="1EB624A3" w14:textId="77777777" w:rsidTr="00F555E9">
        <w:trPr>
          <w:trHeight w:val="165"/>
        </w:trPr>
        <w:tc>
          <w:tcPr>
            <w:tcW w:w="360" w:type="dxa"/>
            <w:vAlign w:val="center"/>
            <w:hideMark/>
          </w:tcPr>
          <w:p w14:paraId="154E1EA6" w14:textId="77777777" w:rsidR="00E42721" w:rsidRPr="00B20630" w:rsidRDefault="00E42721" w:rsidP="00F555E9">
            <w:pPr>
              <w:snapToGrid w:val="0"/>
              <w:rPr>
                <w:sz w:val="16"/>
                <w:szCs w:val="16"/>
              </w:rPr>
            </w:pPr>
            <w:r w:rsidRPr="00B20630">
              <w:rPr>
                <w:color w:val="000000"/>
                <w:sz w:val="16"/>
                <w:szCs w:val="16"/>
              </w:rPr>
              <w:t>5</w:t>
            </w:r>
          </w:p>
        </w:tc>
        <w:tc>
          <w:tcPr>
            <w:tcW w:w="864" w:type="dxa"/>
            <w:vAlign w:val="center"/>
            <w:hideMark/>
          </w:tcPr>
          <w:p w14:paraId="70FA7E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E516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3995D6F"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5DA25A5E"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3871A97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7FAB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E8E2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961E4" w14:textId="77777777" w:rsidR="00E42721" w:rsidRPr="009B3DCC" w:rsidRDefault="00E42721" w:rsidP="00F555E9">
            <w:pPr>
              <w:snapToGrid w:val="0"/>
              <w:jc w:val="center"/>
              <w:rPr>
                <w:sz w:val="16"/>
                <w:szCs w:val="16"/>
              </w:rPr>
            </w:pPr>
            <w:r w:rsidRPr="00266687">
              <w:rPr>
                <w:color w:val="000000"/>
                <w:sz w:val="16"/>
                <w:szCs w:val="16"/>
              </w:rPr>
              <w:t>0.79</w:t>
            </w:r>
          </w:p>
        </w:tc>
        <w:tc>
          <w:tcPr>
            <w:tcW w:w="1008" w:type="dxa"/>
            <w:vAlign w:val="center"/>
            <w:hideMark/>
          </w:tcPr>
          <w:p w14:paraId="7A3D5A17" w14:textId="77777777" w:rsidR="00E42721" w:rsidRPr="009B3DCC" w:rsidRDefault="00E42721" w:rsidP="00F555E9">
            <w:pPr>
              <w:snapToGrid w:val="0"/>
              <w:jc w:val="center"/>
              <w:rPr>
                <w:sz w:val="16"/>
                <w:szCs w:val="16"/>
              </w:rPr>
            </w:pPr>
            <w:r w:rsidRPr="00266687">
              <w:rPr>
                <w:color w:val="000000"/>
                <w:sz w:val="16"/>
                <w:szCs w:val="16"/>
              </w:rPr>
              <w:t>3.78</w:t>
            </w:r>
          </w:p>
        </w:tc>
      </w:tr>
      <w:tr w:rsidR="00E42721" w:rsidRPr="009B3DCC" w14:paraId="2637DEA2" w14:textId="77777777" w:rsidTr="00F555E9">
        <w:trPr>
          <w:trHeight w:val="165"/>
        </w:trPr>
        <w:tc>
          <w:tcPr>
            <w:tcW w:w="360" w:type="dxa"/>
            <w:vAlign w:val="center"/>
            <w:hideMark/>
          </w:tcPr>
          <w:p w14:paraId="4CA8337E" w14:textId="77777777" w:rsidR="00E42721" w:rsidRPr="00B20630" w:rsidRDefault="00E42721" w:rsidP="00F555E9">
            <w:pPr>
              <w:snapToGrid w:val="0"/>
              <w:rPr>
                <w:sz w:val="16"/>
                <w:szCs w:val="16"/>
              </w:rPr>
            </w:pPr>
            <w:r w:rsidRPr="00B20630">
              <w:rPr>
                <w:color w:val="000000"/>
                <w:sz w:val="16"/>
                <w:szCs w:val="16"/>
              </w:rPr>
              <w:t>6</w:t>
            </w:r>
          </w:p>
        </w:tc>
        <w:tc>
          <w:tcPr>
            <w:tcW w:w="864" w:type="dxa"/>
            <w:vAlign w:val="center"/>
            <w:hideMark/>
          </w:tcPr>
          <w:p w14:paraId="6BCC3E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74FA9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3BE87E3"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F6FF42A"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04F6F4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054B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328076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1B08FC7"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D886FDA"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6814D874" w14:textId="77777777" w:rsidTr="00F555E9">
        <w:trPr>
          <w:trHeight w:val="165"/>
        </w:trPr>
        <w:tc>
          <w:tcPr>
            <w:tcW w:w="360" w:type="dxa"/>
            <w:vAlign w:val="center"/>
            <w:hideMark/>
          </w:tcPr>
          <w:p w14:paraId="4864AE90" w14:textId="77777777" w:rsidR="00E42721" w:rsidRPr="00B20630" w:rsidRDefault="00E42721" w:rsidP="00F555E9">
            <w:pPr>
              <w:snapToGrid w:val="0"/>
              <w:rPr>
                <w:sz w:val="16"/>
                <w:szCs w:val="16"/>
              </w:rPr>
            </w:pPr>
            <w:r w:rsidRPr="00B20630">
              <w:rPr>
                <w:color w:val="000000"/>
                <w:sz w:val="16"/>
                <w:szCs w:val="16"/>
              </w:rPr>
              <w:t>7</w:t>
            </w:r>
          </w:p>
        </w:tc>
        <w:tc>
          <w:tcPr>
            <w:tcW w:w="864" w:type="dxa"/>
            <w:vAlign w:val="center"/>
            <w:hideMark/>
          </w:tcPr>
          <w:p w14:paraId="5989AF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230A0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54583C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36DCD763"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513FBA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58DC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4D97B0"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AC106D7"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3A3040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5D16AE5" w14:textId="77777777" w:rsidTr="00F555E9">
        <w:trPr>
          <w:trHeight w:val="165"/>
        </w:trPr>
        <w:tc>
          <w:tcPr>
            <w:tcW w:w="360" w:type="dxa"/>
            <w:vAlign w:val="center"/>
            <w:hideMark/>
          </w:tcPr>
          <w:p w14:paraId="02C0D5C7" w14:textId="77777777" w:rsidR="00E42721" w:rsidRPr="00B20630" w:rsidRDefault="00E42721" w:rsidP="00F555E9">
            <w:pPr>
              <w:snapToGrid w:val="0"/>
              <w:rPr>
                <w:sz w:val="16"/>
                <w:szCs w:val="16"/>
              </w:rPr>
            </w:pPr>
            <w:r w:rsidRPr="00B20630">
              <w:rPr>
                <w:color w:val="000000"/>
                <w:sz w:val="16"/>
                <w:szCs w:val="16"/>
              </w:rPr>
              <w:t>8</w:t>
            </w:r>
          </w:p>
        </w:tc>
        <w:tc>
          <w:tcPr>
            <w:tcW w:w="864" w:type="dxa"/>
            <w:vAlign w:val="center"/>
            <w:hideMark/>
          </w:tcPr>
          <w:p w14:paraId="3AD5DB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53B8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BDF39F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1DBF1F55"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4821C3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5A3FA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49509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5D060"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237E823" w14:textId="77777777" w:rsidR="00E42721" w:rsidRPr="009B3DCC" w:rsidRDefault="00E42721" w:rsidP="00F555E9">
            <w:pPr>
              <w:snapToGrid w:val="0"/>
              <w:jc w:val="center"/>
              <w:rPr>
                <w:sz w:val="16"/>
                <w:szCs w:val="16"/>
              </w:rPr>
            </w:pPr>
            <w:r w:rsidRPr="00266687">
              <w:rPr>
                <w:color w:val="000000"/>
                <w:sz w:val="16"/>
                <w:szCs w:val="16"/>
              </w:rPr>
              <w:t>4.85</w:t>
            </w:r>
          </w:p>
        </w:tc>
      </w:tr>
      <w:tr w:rsidR="00E42721" w:rsidRPr="009B3DCC" w14:paraId="6DCED8BE" w14:textId="77777777" w:rsidTr="00F555E9">
        <w:trPr>
          <w:trHeight w:val="165"/>
        </w:trPr>
        <w:tc>
          <w:tcPr>
            <w:tcW w:w="360" w:type="dxa"/>
            <w:vAlign w:val="center"/>
            <w:hideMark/>
          </w:tcPr>
          <w:p w14:paraId="0DFEA76A" w14:textId="77777777" w:rsidR="00E42721" w:rsidRPr="00B20630" w:rsidRDefault="00E42721" w:rsidP="00F555E9">
            <w:pPr>
              <w:snapToGrid w:val="0"/>
              <w:rPr>
                <w:sz w:val="16"/>
                <w:szCs w:val="16"/>
              </w:rPr>
            </w:pPr>
            <w:r w:rsidRPr="00B20630">
              <w:rPr>
                <w:color w:val="000000"/>
                <w:sz w:val="16"/>
                <w:szCs w:val="16"/>
              </w:rPr>
              <w:t>9</w:t>
            </w:r>
          </w:p>
        </w:tc>
        <w:tc>
          <w:tcPr>
            <w:tcW w:w="864" w:type="dxa"/>
            <w:vAlign w:val="center"/>
            <w:hideMark/>
          </w:tcPr>
          <w:p w14:paraId="7D6947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04A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9915DB4" w14:textId="77777777" w:rsidR="00E42721" w:rsidRPr="009B3DCC" w:rsidRDefault="00E42721" w:rsidP="00F555E9">
            <w:pPr>
              <w:snapToGrid w:val="0"/>
              <w:jc w:val="center"/>
              <w:rPr>
                <w:sz w:val="16"/>
                <w:szCs w:val="16"/>
              </w:rPr>
            </w:pPr>
            <w:r w:rsidRPr="00266687">
              <w:rPr>
                <w:color w:val="000000"/>
                <w:sz w:val="16"/>
                <w:szCs w:val="16"/>
              </w:rPr>
              <w:t>2</w:t>
            </w:r>
          </w:p>
        </w:tc>
        <w:tc>
          <w:tcPr>
            <w:tcW w:w="1008" w:type="dxa"/>
            <w:vAlign w:val="center"/>
            <w:hideMark/>
          </w:tcPr>
          <w:p w14:paraId="78C4714B" w14:textId="77777777" w:rsidR="00E42721" w:rsidRPr="009B3DCC" w:rsidRDefault="00E42721" w:rsidP="00F555E9">
            <w:pPr>
              <w:snapToGrid w:val="0"/>
              <w:jc w:val="center"/>
              <w:rPr>
                <w:sz w:val="16"/>
                <w:szCs w:val="16"/>
              </w:rPr>
            </w:pPr>
            <w:r w:rsidRPr="00266687">
              <w:rPr>
                <w:color w:val="000000"/>
                <w:sz w:val="16"/>
                <w:szCs w:val="16"/>
              </w:rPr>
              <w:t>1997-06-12</w:t>
            </w:r>
          </w:p>
        </w:tc>
        <w:tc>
          <w:tcPr>
            <w:tcW w:w="1008" w:type="dxa"/>
            <w:vAlign w:val="center"/>
            <w:hideMark/>
          </w:tcPr>
          <w:p w14:paraId="233B3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F4C2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2E6BC6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8D7F353"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2F9E7A84"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4C76CBE1" w14:textId="77777777" w:rsidTr="00F555E9">
        <w:trPr>
          <w:trHeight w:val="165"/>
        </w:trPr>
        <w:tc>
          <w:tcPr>
            <w:tcW w:w="360" w:type="dxa"/>
            <w:vAlign w:val="center"/>
            <w:hideMark/>
          </w:tcPr>
          <w:p w14:paraId="335DD31B" w14:textId="77777777" w:rsidR="00E42721" w:rsidRPr="00B20630" w:rsidRDefault="00E42721" w:rsidP="00F555E9">
            <w:pPr>
              <w:snapToGrid w:val="0"/>
              <w:rPr>
                <w:sz w:val="16"/>
                <w:szCs w:val="16"/>
              </w:rPr>
            </w:pPr>
            <w:r w:rsidRPr="00B20630">
              <w:rPr>
                <w:color w:val="000000"/>
                <w:sz w:val="16"/>
                <w:szCs w:val="16"/>
              </w:rPr>
              <w:t>10</w:t>
            </w:r>
          </w:p>
        </w:tc>
        <w:tc>
          <w:tcPr>
            <w:tcW w:w="864" w:type="dxa"/>
            <w:vAlign w:val="center"/>
            <w:hideMark/>
          </w:tcPr>
          <w:p w14:paraId="31788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655D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6B6BA1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2B0EB2FE"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DF586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37A59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D9628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A4F369" w14:textId="77777777" w:rsidR="00E42721" w:rsidRPr="009B3DCC" w:rsidRDefault="00E42721" w:rsidP="00F555E9">
            <w:pPr>
              <w:snapToGrid w:val="0"/>
              <w:jc w:val="center"/>
              <w:rPr>
                <w:sz w:val="16"/>
                <w:szCs w:val="16"/>
              </w:rPr>
            </w:pPr>
            <w:r w:rsidRPr="00266687">
              <w:rPr>
                <w:color w:val="000000"/>
                <w:sz w:val="16"/>
                <w:szCs w:val="16"/>
              </w:rPr>
              <w:t>2.17</w:t>
            </w:r>
          </w:p>
        </w:tc>
        <w:tc>
          <w:tcPr>
            <w:tcW w:w="1008" w:type="dxa"/>
            <w:vAlign w:val="center"/>
            <w:hideMark/>
          </w:tcPr>
          <w:p w14:paraId="3D1AE95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951E986" w14:textId="77777777" w:rsidTr="00F555E9">
        <w:trPr>
          <w:trHeight w:val="165"/>
        </w:trPr>
        <w:tc>
          <w:tcPr>
            <w:tcW w:w="360" w:type="dxa"/>
            <w:vAlign w:val="center"/>
            <w:hideMark/>
          </w:tcPr>
          <w:p w14:paraId="04785AB2" w14:textId="77777777" w:rsidR="00E42721" w:rsidRPr="00B20630" w:rsidRDefault="00E42721" w:rsidP="00F555E9">
            <w:pPr>
              <w:snapToGrid w:val="0"/>
              <w:rPr>
                <w:sz w:val="16"/>
                <w:szCs w:val="16"/>
              </w:rPr>
            </w:pPr>
            <w:r w:rsidRPr="00B20630">
              <w:rPr>
                <w:color w:val="000000"/>
                <w:sz w:val="16"/>
                <w:szCs w:val="16"/>
              </w:rPr>
              <w:t>11</w:t>
            </w:r>
          </w:p>
        </w:tc>
        <w:tc>
          <w:tcPr>
            <w:tcW w:w="864" w:type="dxa"/>
            <w:vAlign w:val="center"/>
            <w:hideMark/>
          </w:tcPr>
          <w:p w14:paraId="183C1DF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6EC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2B4B9D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6A4B3657"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627086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928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631E76"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8947CA5"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037E8F73"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3EEBDC0A" w14:textId="77777777" w:rsidTr="00F555E9">
        <w:trPr>
          <w:trHeight w:val="165"/>
        </w:trPr>
        <w:tc>
          <w:tcPr>
            <w:tcW w:w="360" w:type="dxa"/>
            <w:vAlign w:val="center"/>
            <w:hideMark/>
          </w:tcPr>
          <w:p w14:paraId="46787CBE" w14:textId="77777777" w:rsidR="00E42721" w:rsidRPr="00B20630" w:rsidRDefault="00E42721" w:rsidP="00F555E9">
            <w:pPr>
              <w:snapToGrid w:val="0"/>
              <w:rPr>
                <w:sz w:val="16"/>
                <w:szCs w:val="16"/>
              </w:rPr>
            </w:pPr>
            <w:r w:rsidRPr="00B20630">
              <w:rPr>
                <w:color w:val="000000"/>
                <w:sz w:val="16"/>
                <w:szCs w:val="16"/>
              </w:rPr>
              <w:t>12</w:t>
            </w:r>
          </w:p>
        </w:tc>
        <w:tc>
          <w:tcPr>
            <w:tcW w:w="864" w:type="dxa"/>
            <w:vAlign w:val="center"/>
            <w:hideMark/>
          </w:tcPr>
          <w:p w14:paraId="17564E4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06D2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1C7C78E"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83F811A"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3748BF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CEA51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42B96F"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ED0B476"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37A7E43D"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16A973DE" w14:textId="77777777" w:rsidTr="00F555E9">
        <w:trPr>
          <w:trHeight w:val="165"/>
        </w:trPr>
        <w:tc>
          <w:tcPr>
            <w:tcW w:w="360" w:type="dxa"/>
            <w:vAlign w:val="center"/>
            <w:hideMark/>
          </w:tcPr>
          <w:p w14:paraId="79654A57" w14:textId="77777777" w:rsidR="00E42721" w:rsidRPr="00B20630" w:rsidRDefault="00E42721" w:rsidP="00F555E9">
            <w:pPr>
              <w:snapToGrid w:val="0"/>
              <w:rPr>
                <w:sz w:val="16"/>
                <w:szCs w:val="16"/>
              </w:rPr>
            </w:pPr>
            <w:r w:rsidRPr="00B20630">
              <w:rPr>
                <w:color w:val="000000"/>
                <w:sz w:val="16"/>
                <w:szCs w:val="16"/>
              </w:rPr>
              <w:t>13</w:t>
            </w:r>
          </w:p>
        </w:tc>
        <w:tc>
          <w:tcPr>
            <w:tcW w:w="864" w:type="dxa"/>
            <w:vAlign w:val="center"/>
            <w:hideMark/>
          </w:tcPr>
          <w:p w14:paraId="3DE1DC3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CA50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88C5C04"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5BB2CE5B"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75A36F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EBC27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90625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188668"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71E91A78"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157122EB" w14:textId="77777777" w:rsidTr="00F555E9">
        <w:trPr>
          <w:trHeight w:val="180"/>
        </w:trPr>
        <w:tc>
          <w:tcPr>
            <w:tcW w:w="360" w:type="dxa"/>
            <w:vAlign w:val="center"/>
            <w:hideMark/>
          </w:tcPr>
          <w:p w14:paraId="7DCED24D" w14:textId="77777777" w:rsidR="00E42721" w:rsidRPr="00B20630" w:rsidRDefault="00E42721" w:rsidP="00F555E9">
            <w:pPr>
              <w:snapToGrid w:val="0"/>
              <w:rPr>
                <w:sz w:val="16"/>
                <w:szCs w:val="16"/>
              </w:rPr>
            </w:pPr>
            <w:r w:rsidRPr="00B20630">
              <w:rPr>
                <w:color w:val="000000"/>
                <w:sz w:val="16"/>
                <w:szCs w:val="16"/>
              </w:rPr>
              <w:t>14</w:t>
            </w:r>
          </w:p>
        </w:tc>
        <w:tc>
          <w:tcPr>
            <w:tcW w:w="864" w:type="dxa"/>
            <w:vAlign w:val="center"/>
            <w:hideMark/>
          </w:tcPr>
          <w:p w14:paraId="0266DF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8D212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43DEAE1" w14:textId="77777777" w:rsidR="00E42721" w:rsidRPr="009B3DCC" w:rsidRDefault="00E42721" w:rsidP="00F555E9">
            <w:pPr>
              <w:snapToGrid w:val="0"/>
              <w:jc w:val="center"/>
              <w:rPr>
                <w:sz w:val="16"/>
                <w:szCs w:val="16"/>
              </w:rPr>
            </w:pPr>
            <w:r w:rsidRPr="00266687">
              <w:rPr>
                <w:color w:val="000000"/>
                <w:sz w:val="16"/>
                <w:szCs w:val="16"/>
              </w:rPr>
              <w:t>3</w:t>
            </w:r>
          </w:p>
        </w:tc>
        <w:tc>
          <w:tcPr>
            <w:tcW w:w="1008" w:type="dxa"/>
            <w:vAlign w:val="center"/>
            <w:hideMark/>
          </w:tcPr>
          <w:p w14:paraId="76688111" w14:textId="77777777" w:rsidR="00E42721" w:rsidRPr="009B3DCC" w:rsidRDefault="00E42721" w:rsidP="00F555E9">
            <w:pPr>
              <w:snapToGrid w:val="0"/>
              <w:jc w:val="center"/>
              <w:rPr>
                <w:sz w:val="16"/>
                <w:szCs w:val="16"/>
              </w:rPr>
            </w:pPr>
            <w:r w:rsidRPr="00266687">
              <w:rPr>
                <w:color w:val="000000"/>
                <w:sz w:val="16"/>
                <w:szCs w:val="16"/>
              </w:rPr>
              <w:t>1997-06-24</w:t>
            </w:r>
          </w:p>
        </w:tc>
        <w:tc>
          <w:tcPr>
            <w:tcW w:w="1008" w:type="dxa"/>
            <w:vAlign w:val="center"/>
            <w:hideMark/>
          </w:tcPr>
          <w:p w14:paraId="222C66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6085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E13B4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04ABF447"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3C70755"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02A3C765" w14:textId="77777777" w:rsidTr="00F555E9">
        <w:trPr>
          <w:trHeight w:val="165"/>
        </w:trPr>
        <w:tc>
          <w:tcPr>
            <w:tcW w:w="360" w:type="dxa"/>
            <w:vAlign w:val="center"/>
            <w:hideMark/>
          </w:tcPr>
          <w:p w14:paraId="30555F73" w14:textId="77777777" w:rsidR="00E42721" w:rsidRPr="00B20630" w:rsidRDefault="00E42721" w:rsidP="00F555E9">
            <w:pPr>
              <w:snapToGrid w:val="0"/>
              <w:rPr>
                <w:sz w:val="16"/>
                <w:szCs w:val="16"/>
              </w:rPr>
            </w:pPr>
            <w:r w:rsidRPr="00B20630">
              <w:rPr>
                <w:color w:val="000000"/>
                <w:sz w:val="16"/>
                <w:szCs w:val="16"/>
              </w:rPr>
              <w:t>15</w:t>
            </w:r>
          </w:p>
        </w:tc>
        <w:tc>
          <w:tcPr>
            <w:tcW w:w="864" w:type="dxa"/>
            <w:vAlign w:val="center"/>
            <w:hideMark/>
          </w:tcPr>
          <w:p w14:paraId="563B7C9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27A7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34F53D2"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54F7AD9"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0528D5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9A88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6D75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C3D05"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0ECDA79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61396D32" w14:textId="77777777" w:rsidTr="00F555E9">
        <w:trPr>
          <w:trHeight w:val="165"/>
        </w:trPr>
        <w:tc>
          <w:tcPr>
            <w:tcW w:w="360" w:type="dxa"/>
            <w:vAlign w:val="center"/>
            <w:hideMark/>
          </w:tcPr>
          <w:p w14:paraId="60251840" w14:textId="77777777" w:rsidR="00E42721" w:rsidRPr="00B20630" w:rsidRDefault="00E42721" w:rsidP="00F555E9">
            <w:pPr>
              <w:snapToGrid w:val="0"/>
              <w:rPr>
                <w:sz w:val="16"/>
                <w:szCs w:val="16"/>
              </w:rPr>
            </w:pPr>
            <w:r w:rsidRPr="00B20630">
              <w:rPr>
                <w:color w:val="000000"/>
                <w:sz w:val="16"/>
                <w:szCs w:val="16"/>
              </w:rPr>
              <w:t>16</w:t>
            </w:r>
          </w:p>
        </w:tc>
        <w:tc>
          <w:tcPr>
            <w:tcW w:w="864" w:type="dxa"/>
            <w:vAlign w:val="center"/>
            <w:hideMark/>
          </w:tcPr>
          <w:p w14:paraId="0A202FB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234A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E3AA99C"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B898F53"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674C523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5FA297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16C51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199459E1"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6B48C1A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47790D16" w14:textId="77777777" w:rsidTr="00F555E9">
        <w:trPr>
          <w:trHeight w:val="165"/>
        </w:trPr>
        <w:tc>
          <w:tcPr>
            <w:tcW w:w="360" w:type="dxa"/>
            <w:vAlign w:val="center"/>
            <w:hideMark/>
          </w:tcPr>
          <w:p w14:paraId="731EEF0D" w14:textId="77777777" w:rsidR="00E42721" w:rsidRPr="00B20630" w:rsidRDefault="00E42721" w:rsidP="00F555E9">
            <w:pPr>
              <w:snapToGrid w:val="0"/>
              <w:rPr>
                <w:sz w:val="16"/>
                <w:szCs w:val="16"/>
              </w:rPr>
            </w:pPr>
            <w:r w:rsidRPr="00B20630">
              <w:rPr>
                <w:color w:val="000000"/>
                <w:sz w:val="16"/>
                <w:szCs w:val="16"/>
              </w:rPr>
              <w:t>17</w:t>
            </w:r>
          </w:p>
        </w:tc>
        <w:tc>
          <w:tcPr>
            <w:tcW w:w="864" w:type="dxa"/>
            <w:vAlign w:val="center"/>
            <w:hideMark/>
          </w:tcPr>
          <w:p w14:paraId="04C5C8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A5C28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C23935A"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1BD897EC"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5F4903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2DD5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C1B17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5EC2D74F"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3CAD5C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3D5E8C36" w14:textId="77777777" w:rsidTr="00F555E9">
        <w:trPr>
          <w:trHeight w:val="165"/>
        </w:trPr>
        <w:tc>
          <w:tcPr>
            <w:tcW w:w="360" w:type="dxa"/>
            <w:vAlign w:val="center"/>
            <w:hideMark/>
          </w:tcPr>
          <w:p w14:paraId="09F7E953" w14:textId="77777777" w:rsidR="00E42721" w:rsidRPr="00B20630" w:rsidRDefault="00E42721" w:rsidP="00F555E9">
            <w:pPr>
              <w:snapToGrid w:val="0"/>
              <w:rPr>
                <w:sz w:val="16"/>
                <w:szCs w:val="16"/>
              </w:rPr>
            </w:pPr>
            <w:r w:rsidRPr="00B20630">
              <w:rPr>
                <w:color w:val="000000"/>
                <w:sz w:val="16"/>
                <w:szCs w:val="16"/>
              </w:rPr>
              <w:t>18</w:t>
            </w:r>
          </w:p>
        </w:tc>
        <w:tc>
          <w:tcPr>
            <w:tcW w:w="864" w:type="dxa"/>
            <w:vAlign w:val="center"/>
            <w:hideMark/>
          </w:tcPr>
          <w:p w14:paraId="06BED0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62AB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165DA26"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5B6EB540"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412C43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16F0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1BC1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CCC4C13"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48F6D3C"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2BB4A491" w14:textId="77777777" w:rsidTr="00F555E9">
        <w:trPr>
          <w:trHeight w:val="165"/>
        </w:trPr>
        <w:tc>
          <w:tcPr>
            <w:tcW w:w="360" w:type="dxa"/>
            <w:vAlign w:val="center"/>
            <w:hideMark/>
          </w:tcPr>
          <w:p w14:paraId="6F35BF5E" w14:textId="77777777" w:rsidR="00E42721" w:rsidRPr="00B20630" w:rsidRDefault="00E42721" w:rsidP="00F555E9">
            <w:pPr>
              <w:snapToGrid w:val="0"/>
              <w:rPr>
                <w:sz w:val="16"/>
                <w:szCs w:val="16"/>
              </w:rPr>
            </w:pPr>
            <w:r w:rsidRPr="00B20630">
              <w:rPr>
                <w:color w:val="000000"/>
                <w:sz w:val="16"/>
                <w:szCs w:val="16"/>
              </w:rPr>
              <w:t>19</w:t>
            </w:r>
          </w:p>
        </w:tc>
        <w:tc>
          <w:tcPr>
            <w:tcW w:w="864" w:type="dxa"/>
            <w:vAlign w:val="center"/>
            <w:hideMark/>
          </w:tcPr>
          <w:p w14:paraId="7BFB6B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77B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2278094" w14:textId="77777777" w:rsidR="00E42721" w:rsidRPr="009B3DCC" w:rsidRDefault="00E42721" w:rsidP="00F555E9">
            <w:pPr>
              <w:snapToGrid w:val="0"/>
              <w:jc w:val="center"/>
              <w:rPr>
                <w:sz w:val="16"/>
                <w:szCs w:val="16"/>
              </w:rPr>
            </w:pPr>
            <w:r w:rsidRPr="00266687">
              <w:rPr>
                <w:color w:val="000000"/>
                <w:sz w:val="16"/>
                <w:szCs w:val="16"/>
              </w:rPr>
              <w:t>4</w:t>
            </w:r>
          </w:p>
        </w:tc>
        <w:tc>
          <w:tcPr>
            <w:tcW w:w="1008" w:type="dxa"/>
            <w:vAlign w:val="center"/>
            <w:hideMark/>
          </w:tcPr>
          <w:p w14:paraId="707CA892" w14:textId="77777777" w:rsidR="00E42721" w:rsidRPr="009B3DCC" w:rsidRDefault="00E42721" w:rsidP="00F555E9">
            <w:pPr>
              <w:snapToGrid w:val="0"/>
              <w:jc w:val="center"/>
              <w:rPr>
                <w:sz w:val="16"/>
                <w:szCs w:val="16"/>
              </w:rPr>
            </w:pPr>
            <w:r w:rsidRPr="00266687">
              <w:rPr>
                <w:color w:val="000000"/>
                <w:sz w:val="16"/>
                <w:szCs w:val="16"/>
              </w:rPr>
              <w:t>1997-07-03</w:t>
            </w:r>
          </w:p>
        </w:tc>
        <w:tc>
          <w:tcPr>
            <w:tcW w:w="1008" w:type="dxa"/>
            <w:vAlign w:val="center"/>
            <w:hideMark/>
          </w:tcPr>
          <w:p w14:paraId="795BDE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46654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C11C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F762590" w14:textId="77777777" w:rsidR="00E42721" w:rsidRPr="009B3DCC" w:rsidRDefault="00E42721" w:rsidP="00F555E9">
            <w:pPr>
              <w:snapToGrid w:val="0"/>
              <w:jc w:val="center"/>
              <w:rPr>
                <w:sz w:val="16"/>
                <w:szCs w:val="16"/>
              </w:rPr>
            </w:pPr>
            <w:r w:rsidRPr="00266687">
              <w:rPr>
                <w:color w:val="000000"/>
                <w:sz w:val="16"/>
                <w:szCs w:val="16"/>
              </w:rPr>
              <w:t>5.03</w:t>
            </w:r>
          </w:p>
        </w:tc>
        <w:tc>
          <w:tcPr>
            <w:tcW w:w="1008" w:type="dxa"/>
            <w:vAlign w:val="center"/>
            <w:hideMark/>
          </w:tcPr>
          <w:p w14:paraId="628BE3F2"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15899F19" w14:textId="77777777" w:rsidTr="00F555E9">
        <w:trPr>
          <w:trHeight w:val="165"/>
        </w:trPr>
        <w:tc>
          <w:tcPr>
            <w:tcW w:w="360" w:type="dxa"/>
            <w:vAlign w:val="center"/>
            <w:hideMark/>
          </w:tcPr>
          <w:p w14:paraId="4C1A067F" w14:textId="77777777" w:rsidR="00E42721" w:rsidRPr="00B20630" w:rsidRDefault="00E42721" w:rsidP="00F555E9">
            <w:pPr>
              <w:snapToGrid w:val="0"/>
              <w:rPr>
                <w:sz w:val="16"/>
                <w:szCs w:val="16"/>
              </w:rPr>
            </w:pPr>
            <w:r w:rsidRPr="00B20630">
              <w:rPr>
                <w:color w:val="000000"/>
                <w:sz w:val="16"/>
                <w:szCs w:val="16"/>
              </w:rPr>
              <w:t>20</w:t>
            </w:r>
          </w:p>
        </w:tc>
        <w:tc>
          <w:tcPr>
            <w:tcW w:w="864" w:type="dxa"/>
            <w:vAlign w:val="center"/>
            <w:hideMark/>
          </w:tcPr>
          <w:p w14:paraId="1D781C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E406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DCCEA1E"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393E8CF1"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FB1BFC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11656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10FFB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1E676E" w14:textId="77777777" w:rsidR="00E42721" w:rsidRPr="009B3DCC" w:rsidRDefault="00E42721" w:rsidP="00F555E9">
            <w:pPr>
              <w:snapToGrid w:val="0"/>
              <w:jc w:val="center"/>
              <w:rPr>
                <w:sz w:val="16"/>
                <w:szCs w:val="16"/>
              </w:rPr>
            </w:pPr>
            <w:r w:rsidRPr="00266687">
              <w:rPr>
                <w:color w:val="000000"/>
                <w:sz w:val="16"/>
                <w:szCs w:val="16"/>
              </w:rPr>
              <w:t>6.44</w:t>
            </w:r>
          </w:p>
        </w:tc>
        <w:tc>
          <w:tcPr>
            <w:tcW w:w="1008" w:type="dxa"/>
            <w:vAlign w:val="center"/>
            <w:hideMark/>
          </w:tcPr>
          <w:p w14:paraId="5272B4A9"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8E688B8" w14:textId="77777777" w:rsidTr="00F555E9">
        <w:trPr>
          <w:trHeight w:val="165"/>
        </w:trPr>
        <w:tc>
          <w:tcPr>
            <w:tcW w:w="360" w:type="dxa"/>
            <w:vAlign w:val="center"/>
            <w:hideMark/>
          </w:tcPr>
          <w:p w14:paraId="5BA9448B" w14:textId="77777777" w:rsidR="00E42721" w:rsidRPr="00B20630" w:rsidRDefault="00E42721" w:rsidP="00F555E9">
            <w:pPr>
              <w:snapToGrid w:val="0"/>
              <w:rPr>
                <w:sz w:val="16"/>
                <w:szCs w:val="16"/>
              </w:rPr>
            </w:pPr>
            <w:r w:rsidRPr="00B20630">
              <w:rPr>
                <w:color w:val="000000"/>
                <w:sz w:val="16"/>
                <w:szCs w:val="16"/>
              </w:rPr>
              <w:t>21</w:t>
            </w:r>
          </w:p>
        </w:tc>
        <w:tc>
          <w:tcPr>
            <w:tcW w:w="864" w:type="dxa"/>
            <w:vAlign w:val="center"/>
            <w:hideMark/>
          </w:tcPr>
          <w:p w14:paraId="07B766C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EDE74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ECEA7F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90DD33F"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26DD3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5E921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7CBC1"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0F0A2EC"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3AA7229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FD8F529" w14:textId="77777777" w:rsidTr="00F555E9">
        <w:trPr>
          <w:trHeight w:val="165"/>
        </w:trPr>
        <w:tc>
          <w:tcPr>
            <w:tcW w:w="360" w:type="dxa"/>
            <w:vAlign w:val="center"/>
            <w:hideMark/>
          </w:tcPr>
          <w:p w14:paraId="7F17C578" w14:textId="77777777" w:rsidR="00E42721" w:rsidRPr="00B20630" w:rsidRDefault="00E42721" w:rsidP="00F555E9">
            <w:pPr>
              <w:snapToGrid w:val="0"/>
              <w:rPr>
                <w:sz w:val="16"/>
                <w:szCs w:val="16"/>
              </w:rPr>
            </w:pPr>
            <w:r w:rsidRPr="00B20630">
              <w:rPr>
                <w:color w:val="000000"/>
                <w:sz w:val="16"/>
                <w:szCs w:val="16"/>
              </w:rPr>
              <w:t>22</w:t>
            </w:r>
          </w:p>
        </w:tc>
        <w:tc>
          <w:tcPr>
            <w:tcW w:w="864" w:type="dxa"/>
            <w:vAlign w:val="center"/>
            <w:hideMark/>
          </w:tcPr>
          <w:p w14:paraId="4DFF89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4AC58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28961BA"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7B76FC8D"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1EC3A1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0C75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FEC44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2BCB5AE" w14:textId="77777777" w:rsidR="00E42721" w:rsidRPr="009B3DCC" w:rsidRDefault="00E42721" w:rsidP="00F555E9">
            <w:pPr>
              <w:snapToGrid w:val="0"/>
              <w:jc w:val="center"/>
              <w:rPr>
                <w:sz w:val="16"/>
                <w:szCs w:val="16"/>
              </w:rPr>
            </w:pPr>
            <w:r w:rsidRPr="00266687">
              <w:rPr>
                <w:color w:val="000000"/>
                <w:sz w:val="16"/>
                <w:szCs w:val="16"/>
              </w:rPr>
              <w:t>8.17</w:t>
            </w:r>
          </w:p>
        </w:tc>
        <w:tc>
          <w:tcPr>
            <w:tcW w:w="1008" w:type="dxa"/>
            <w:vAlign w:val="center"/>
            <w:hideMark/>
          </w:tcPr>
          <w:p w14:paraId="5C929E8A"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4C8F3ABF" w14:textId="77777777" w:rsidTr="00F555E9">
        <w:trPr>
          <w:trHeight w:val="165"/>
        </w:trPr>
        <w:tc>
          <w:tcPr>
            <w:tcW w:w="360" w:type="dxa"/>
            <w:vAlign w:val="center"/>
            <w:hideMark/>
          </w:tcPr>
          <w:p w14:paraId="41422EB7" w14:textId="77777777" w:rsidR="00E42721" w:rsidRPr="00B20630" w:rsidRDefault="00E42721" w:rsidP="00F555E9">
            <w:pPr>
              <w:snapToGrid w:val="0"/>
              <w:rPr>
                <w:sz w:val="16"/>
                <w:szCs w:val="16"/>
              </w:rPr>
            </w:pPr>
            <w:r w:rsidRPr="00B20630">
              <w:rPr>
                <w:color w:val="000000"/>
                <w:sz w:val="16"/>
                <w:szCs w:val="16"/>
              </w:rPr>
              <w:t>23</w:t>
            </w:r>
          </w:p>
        </w:tc>
        <w:tc>
          <w:tcPr>
            <w:tcW w:w="864" w:type="dxa"/>
            <w:vAlign w:val="center"/>
            <w:hideMark/>
          </w:tcPr>
          <w:p w14:paraId="2306F00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333CA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4AB5D30"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2D22D7F3"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2CC353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C58E8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D332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65566BF"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65536D26"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9A582CA" w14:textId="77777777" w:rsidTr="00F555E9">
        <w:trPr>
          <w:trHeight w:val="165"/>
        </w:trPr>
        <w:tc>
          <w:tcPr>
            <w:tcW w:w="360" w:type="dxa"/>
            <w:vAlign w:val="center"/>
            <w:hideMark/>
          </w:tcPr>
          <w:p w14:paraId="2DCD9977" w14:textId="77777777" w:rsidR="00E42721" w:rsidRPr="00B20630" w:rsidRDefault="00E42721" w:rsidP="00F555E9">
            <w:pPr>
              <w:snapToGrid w:val="0"/>
              <w:rPr>
                <w:sz w:val="16"/>
                <w:szCs w:val="16"/>
              </w:rPr>
            </w:pPr>
            <w:r w:rsidRPr="00B20630">
              <w:rPr>
                <w:color w:val="000000"/>
                <w:sz w:val="16"/>
                <w:szCs w:val="16"/>
              </w:rPr>
              <w:t>24</w:t>
            </w:r>
          </w:p>
        </w:tc>
        <w:tc>
          <w:tcPr>
            <w:tcW w:w="864" w:type="dxa"/>
            <w:vAlign w:val="center"/>
            <w:hideMark/>
          </w:tcPr>
          <w:p w14:paraId="4385292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946A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B67CA42" w14:textId="77777777" w:rsidR="00E42721" w:rsidRPr="009B3DCC" w:rsidRDefault="00E42721" w:rsidP="00F555E9">
            <w:pPr>
              <w:snapToGrid w:val="0"/>
              <w:jc w:val="center"/>
              <w:rPr>
                <w:sz w:val="16"/>
                <w:szCs w:val="16"/>
              </w:rPr>
            </w:pPr>
            <w:r w:rsidRPr="00266687">
              <w:rPr>
                <w:color w:val="000000"/>
                <w:sz w:val="16"/>
                <w:szCs w:val="16"/>
              </w:rPr>
              <w:t>5</w:t>
            </w:r>
          </w:p>
        </w:tc>
        <w:tc>
          <w:tcPr>
            <w:tcW w:w="1008" w:type="dxa"/>
            <w:vAlign w:val="center"/>
            <w:hideMark/>
          </w:tcPr>
          <w:p w14:paraId="17C72729" w14:textId="77777777" w:rsidR="00E42721" w:rsidRPr="009B3DCC" w:rsidRDefault="00E42721" w:rsidP="00F555E9">
            <w:pPr>
              <w:snapToGrid w:val="0"/>
              <w:jc w:val="center"/>
              <w:rPr>
                <w:sz w:val="16"/>
                <w:szCs w:val="16"/>
              </w:rPr>
            </w:pPr>
            <w:r w:rsidRPr="00266687">
              <w:rPr>
                <w:color w:val="000000"/>
                <w:sz w:val="16"/>
                <w:szCs w:val="16"/>
              </w:rPr>
              <w:t>1997-07-16</w:t>
            </w:r>
          </w:p>
        </w:tc>
        <w:tc>
          <w:tcPr>
            <w:tcW w:w="1008" w:type="dxa"/>
            <w:vAlign w:val="center"/>
            <w:hideMark/>
          </w:tcPr>
          <w:p w14:paraId="4E3619E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C8D5E4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665D68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2BE4D17D" w14:textId="77777777" w:rsidR="00E42721" w:rsidRPr="009B3DCC" w:rsidRDefault="00E42721" w:rsidP="00F555E9">
            <w:pPr>
              <w:snapToGrid w:val="0"/>
              <w:jc w:val="center"/>
              <w:rPr>
                <w:sz w:val="16"/>
                <w:szCs w:val="16"/>
              </w:rPr>
            </w:pPr>
            <w:r w:rsidRPr="00266687">
              <w:rPr>
                <w:color w:val="000000"/>
                <w:sz w:val="16"/>
                <w:szCs w:val="16"/>
              </w:rPr>
              <w:t>8.84</w:t>
            </w:r>
          </w:p>
        </w:tc>
        <w:tc>
          <w:tcPr>
            <w:tcW w:w="1008" w:type="dxa"/>
            <w:vAlign w:val="center"/>
            <w:hideMark/>
          </w:tcPr>
          <w:p w14:paraId="0445825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C0FA137" w14:textId="77777777" w:rsidTr="00F555E9">
        <w:trPr>
          <w:trHeight w:val="165"/>
        </w:trPr>
        <w:tc>
          <w:tcPr>
            <w:tcW w:w="360" w:type="dxa"/>
            <w:vAlign w:val="center"/>
            <w:hideMark/>
          </w:tcPr>
          <w:p w14:paraId="5D977B03" w14:textId="77777777" w:rsidR="00E42721" w:rsidRPr="00B20630" w:rsidRDefault="00E42721" w:rsidP="00F555E9">
            <w:pPr>
              <w:snapToGrid w:val="0"/>
              <w:rPr>
                <w:sz w:val="16"/>
                <w:szCs w:val="16"/>
              </w:rPr>
            </w:pPr>
            <w:r w:rsidRPr="00B20630">
              <w:rPr>
                <w:color w:val="000000"/>
                <w:sz w:val="16"/>
                <w:szCs w:val="16"/>
              </w:rPr>
              <w:t>25</w:t>
            </w:r>
          </w:p>
        </w:tc>
        <w:tc>
          <w:tcPr>
            <w:tcW w:w="864" w:type="dxa"/>
            <w:vAlign w:val="center"/>
            <w:hideMark/>
          </w:tcPr>
          <w:p w14:paraId="1757173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21FC1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9CFA0F1"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3D5E210F"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5F270F5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88392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9B37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9F5830" w14:textId="77777777" w:rsidR="00E42721" w:rsidRPr="009B3DCC" w:rsidRDefault="00E42721" w:rsidP="00F555E9">
            <w:pPr>
              <w:snapToGrid w:val="0"/>
              <w:jc w:val="center"/>
              <w:rPr>
                <w:sz w:val="16"/>
                <w:szCs w:val="16"/>
              </w:rPr>
            </w:pPr>
            <w:r w:rsidRPr="00266687">
              <w:rPr>
                <w:color w:val="000000"/>
                <w:sz w:val="16"/>
                <w:szCs w:val="16"/>
              </w:rPr>
              <w:t>9.37</w:t>
            </w:r>
          </w:p>
        </w:tc>
        <w:tc>
          <w:tcPr>
            <w:tcW w:w="1008" w:type="dxa"/>
            <w:vAlign w:val="center"/>
            <w:hideMark/>
          </w:tcPr>
          <w:p w14:paraId="7F0709CB"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5D169696" w14:textId="77777777" w:rsidTr="00F555E9">
        <w:trPr>
          <w:trHeight w:val="165"/>
        </w:trPr>
        <w:tc>
          <w:tcPr>
            <w:tcW w:w="360" w:type="dxa"/>
            <w:vAlign w:val="center"/>
            <w:hideMark/>
          </w:tcPr>
          <w:p w14:paraId="0EA88730" w14:textId="77777777" w:rsidR="00E42721" w:rsidRPr="00B20630" w:rsidRDefault="00E42721" w:rsidP="00F555E9">
            <w:pPr>
              <w:snapToGrid w:val="0"/>
              <w:rPr>
                <w:sz w:val="16"/>
                <w:szCs w:val="16"/>
              </w:rPr>
            </w:pPr>
            <w:r w:rsidRPr="00B20630">
              <w:rPr>
                <w:color w:val="000000"/>
                <w:sz w:val="16"/>
                <w:szCs w:val="16"/>
              </w:rPr>
              <w:t>26</w:t>
            </w:r>
          </w:p>
        </w:tc>
        <w:tc>
          <w:tcPr>
            <w:tcW w:w="864" w:type="dxa"/>
            <w:vAlign w:val="center"/>
            <w:hideMark/>
          </w:tcPr>
          <w:p w14:paraId="7256E5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AAF27A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C912EDF"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68C00EDB"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2B06CC7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DFA4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B9EBC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0B97109B" w14:textId="77777777" w:rsidR="00E42721" w:rsidRPr="009B3DCC" w:rsidRDefault="00E42721" w:rsidP="00F555E9">
            <w:pPr>
              <w:snapToGrid w:val="0"/>
              <w:jc w:val="center"/>
              <w:rPr>
                <w:sz w:val="16"/>
                <w:szCs w:val="16"/>
              </w:rPr>
            </w:pPr>
            <w:r w:rsidRPr="00266687">
              <w:rPr>
                <w:color w:val="000000"/>
                <w:sz w:val="16"/>
                <w:szCs w:val="16"/>
              </w:rPr>
              <w:t>12.36</w:t>
            </w:r>
          </w:p>
        </w:tc>
        <w:tc>
          <w:tcPr>
            <w:tcW w:w="1008" w:type="dxa"/>
            <w:vAlign w:val="center"/>
            <w:hideMark/>
          </w:tcPr>
          <w:p w14:paraId="3D64BF9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016BC8D7" w14:textId="77777777" w:rsidTr="00F555E9">
        <w:trPr>
          <w:trHeight w:val="165"/>
        </w:trPr>
        <w:tc>
          <w:tcPr>
            <w:tcW w:w="360" w:type="dxa"/>
            <w:vAlign w:val="center"/>
            <w:hideMark/>
          </w:tcPr>
          <w:p w14:paraId="469BE211" w14:textId="77777777" w:rsidR="00E42721" w:rsidRPr="00B20630" w:rsidRDefault="00E42721" w:rsidP="00F555E9">
            <w:pPr>
              <w:snapToGrid w:val="0"/>
              <w:rPr>
                <w:sz w:val="16"/>
                <w:szCs w:val="16"/>
              </w:rPr>
            </w:pPr>
            <w:r w:rsidRPr="00B20630">
              <w:rPr>
                <w:color w:val="000000"/>
                <w:sz w:val="16"/>
                <w:szCs w:val="16"/>
              </w:rPr>
              <w:t>27</w:t>
            </w:r>
          </w:p>
        </w:tc>
        <w:tc>
          <w:tcPr>
            <w:tcW w:w="864" w:type="dxa"/>
            <w:vAlign w:val="center"/>
            <w:hideMark/>
          </w:tcPr>
          <w:p w14:paraId="653C7D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A34F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03389D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543BE495"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18BCFC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E515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246A67"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B12B06E" w14:textId="77777777" w:rsidR="00E42721" w:rsidRPr="009B3DCC" w:rsidRDefault="00E42721" w:rsidP="00F555E9">
            <w:pPr>
              <w:snapToGrid w:val="0"/>
              <w:jc w:val="center"/>
              <w:rPr>
                <w:sz w:val="16"/>
                <w:szCs w:val="16"/>
              </w:rPr>
            </w:pPr>
            <w:r w:rsidRPr="00266687">
              <w:rPr>
                <w:color w:val="000000"/>
                <w:sz w:val="16"/>
                <w:szCs w:val="16"/>
              </w:rPr>
              <w:t>10.85</w:t>
            </w:r>
          </w:p>
        </w:tc>
        <w:tc>
          <w:tcPr>
            <w:tcW w:w="1008" w:type="dxa"/>
            <w:vAlign w:val="center"/>
            <w:hideMark/>
          </w:tcPr>
          <w:p w14:paraId="470762F2"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61BAA893" w14:textId="77777777" w:rsidTr="00F555E9">
        <w:trPr>
          <w:trHeight w:val="165"/>
        </w:trPr>
        <w:tc>
          <w:tcPr>
            <w:tcW w:w="360" w:type="dxa"/>
            <w:vAlign w:val="center"/>
            <w:hideMark/>
          </w:tcPr>
          <w:p w14:paraId="1F049B4D" w14:textId="77777777" w:rsidR="00E42721" w:rsidRPr="00B20630" w:rsidRDefault="00E42721" w:rsidP="00F555E9">
            <w:pPr>
              <w:snapToGrid w:val="0"/>
              <w:rPr>
                <w:sz w:val="16"/>
                <w:szCs w:val="16"/>
              </w:rPr>
            </w:pPr>
            <w:r w:rsidRPr="00B20630">
              <w:rPr>
                <w:color w:val="000000"/>
                <w:sz w:val="16"/>
                <w:szCs w:val="16"/>
              </w:rPr>
              <w:t>28</w:t>
            </w:r>
          </w:p>
        </w:tc>
        <w:tc>
          <w:tcPr>
            <w:tcW w:w="864" w:type="dxa"/>
            <w:vAlign w:val="center"/>
            <w:hideMark/>
          </w:tcPr>
          <w:p w14:paraId="0EC69F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E114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9CD068A"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4980E3A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0AB54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CE73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33D70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CD8D59" w14:textId="77777777" w:rsidR="00E42721" w:rsidRPr="009B3DCC" w:rsidRDefault="00E42721" w:rsidP="00F555E9">
            <w:pPr>
              <w:snapToGrid w:val="0"/>
              <w:jc w:val="center"/>
              <w:rPr>
                <w:sz w:val="16"/>
                <w:szCs w:val="16"/>
              </w:rPr>
            </w:pPr>
            <w:r w:rsidRPr="00266687">
              <w:rPr>
                <w:color w:val="000000"/>
                <w:sz w:val="16"/>
                <w:szCs w:val="16"/>
              </w:rPr>
              <w:t>12.34</w:t>
            </w:r>
          </w:p>
        </w:tc>
        <w:tc>
          <w:tcPr>
            <w:tcW w:w="1008" w:type="dxa"/>
            <w:vAlign w:val="center"/>
            <w:hideMark/>
          </w:tcPr>
          <w:p w14:paraId="61B46CB1"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4DB1584" w14:textId="77777777" w:rsidTr="00F555E9">
        <w:trPr>
          <w:trHeight w:val="180"/>
        </w:trPr>
        <w:tc>
          <w:tcPr>
            <w:tcW w:w="360" w:type="dxa"/>
            <w:vAlign w:val="center"/>
            <w:hideMark/>
          </w:tcPr>
          <w:p w14:paraId="50E20D48" w14:textId="77777777" w:rsidR="00E42721" w:rsidRPr="00B20630" w:rsidRDefault="00E42721" w:rsidP="00F555E9">
            <w:pPr>
              <w:snapToGrid w:val="0"/>
              <w:rPr>
                <w:sz w:val="16"/>
                <w:szCs w:val="16"/>
              </w:rPr>
            </w:pPr>
            <w:r w:rsidRPr="00B20630">
              <w:rPr>
                <w:color w:val="000000"/>
                <w:sz w:val="16"/>
                <w:szCs w:val="16"/>
              </w:rPr>
              <w:t>29</w:t>
            </w:r>
          </w:p>
        </w:tc>
        <w:tc>
          <w:tcPr>
            <w:tcW w:w="864" w:type="dxa"/>
            <w:vAlign w:val="center"/>
            <w:hideMark/>
          </w:tcPr>
          <w:p w14:paraId="0B2462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F669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14BEB58" w14:textId="77777777" w:rsidR="00E42721" w:rsidRPr="009B3DCC" w:rsidRDefault="00E42721" w:rsidP="00F555E9">
            <w:pPr>
              <w:snapToGrid w:val="0"/>
              <w:jc w:val="center"/>
              <w:rPr>
                <w:sz w:val="16"/>
                <w:szCs w:val="16"/>
              </w:rPr>
            </w:pPr>
            <w:r w:rsidRPr="00266687">
              <w:rPr>
                <w:color w:val="000000"/>
                <w:sz w:val="16"/>
                <w:szCs w:val="16"/>
              </w:rPr>
              <w:t>6</w:t>
            </w:r>
          </w:p>
        </w:tc>
        <w:tc>
          <w:tcPr>
            <w:tcW w:w="1008" w:type="dxa"/>
            <w:vAlign w:val="center"/>
            <w:hideMark/>
          </w:tcPr>
          <w:p w14:paraId="189054CE" w14:textId="77777777" w:rsidR="00E42721" w:rsidRPr="009B3DCC" w:rsidRDefault="00E42721" w:rsidP="00F555E9">
            <w:pPr>
              <w:snapToGrid w:val="0"/>
              <w:jc w:val="center"/>
              <w:rPr>
                <w:sz w:val="16"/>
                <w:szCs w:val="16"/>
              </w:rPr>
            </w:pPr>
            <w:r w:rsidRPr="00266687">
              <w:rPr>
                <w:color w:val="000000"/>
                <w:sz w:val="16"/>
                <w:szCs w:val="16"/>
              </w:rPr>
              <w:t>1997-07-30</w:t>
            </w:r>
          </w:p>
        </w:tc>
        <w:tc>
          <w:tcPr>
            <w:tcW w:w="1008" w:type="dxa"/>
            <w:vAlign w:val="center"/>
            <w:hideMark/>
          </w:tcPr>
          <w:p w14:paraId="7412216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98399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E659A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80A48FD" w14:textId="77777777" w:rsidR="00E42721" w:rsidRPr="009B3DCC" w:rsidRDefault="00E42721" w:rsidP="00F555E9">
            <w:pPr>
              <w:snapToGrid w:val="0"/>
              <w:jc w:val="center"/>
              <w:rPr>
                <w:sz w:val="16"/>
                <w:szCs w:val="16"/>
              </w:rPr>
            </w:pPr>
            <w:r w:rsidRPr="00266687">
              <w:rPr>
                <w:color w:val="000000"/>
                <w:sz w:val="16"/>
                <w:szCs w:val="16"/>
              </w:rPr>
              <w:t>12.71</w:t>
            </w:r>
          </w:p>
        </w:tc>
        <w:tc>
          <w:tcPr>
            <w:tcW w:w="1008" w:type="dxa"/>
            <w:vAlign w:val="center"/>
            <w:hideMark/>
          </w:tcPr>
          <w:p w14:paraId="4D9EEC46"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68B08332" w14:textId="77777777" w:rsidTr="00F555E9">
        <w:trPr>
          <w:trHeight w:val="165"/>
        </w:trPr>
        <w:tc>
          <w:tcPr>
            <w:tcW w:w="360" w:type="dxa"/>
            <w:vAlign w:val="center"/>
            <w:hideMark/>
          </w:tcPr>
          <w:p w14:paraId="43D54BDC" w14:textId="77777777" w:rsidR="00E42721" w:rsidRPr="00B20630" w:rsidRDefault="00E42721" w:rsidP="00F555E9">
            <w:pPr>
              <w:snapToGrid w:val="0"/>
              <w:rPr>
                <w:sz w:val="16"/>
                <w:szCs w:val="16"/>
              </w:rPr>
            </w:pPr>
            <w:r w:rsidRPr="00B20630">
              <w:rPr>
                <w:color w:val="000000"/>
                <w:sz w:val="16"/>
                <w:szCs w:val="16"/>
              </w:rPr>
              <w:t>30</w:t>
            </w:r>
          </w:p>
        </w:tc>
        <w:tc>
          <w:tcPr>
            <w:tcW w:w="864" w:type="dxa"/>
            <w:vAlign w:val="center"/>
            <w:hideMark/>
          </w:tcPr>
          <w:p w14:paraId="68CC07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52EA0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5E90A1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38354F27"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02A5E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77BA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040590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FA462DE" w14:textId="77777777" w:rsidR="00E42721" w:rsidRPr="009B3DCC" w:rsidRDefault="00E42721" w:rsidP="00F555E9">
            <w:pPr>
              <w:snapToGrid w:val="0"/>
              <w:jc w:val="center"/>
              <w:rPr>
                <w:sz w:val="16"/>
                <w:szCs w:val="16"/>
              </w:rPr>
            </w:pPr>
            <w:r w:rsidRPr="00266687">
              <w:rPr>
                <w:color w:val="000000"/>
                <w:sz w:val="16"/>
                <w:szCs w:val="16"/>
              </w:rPr>
              <w:t>0.93</w:t>
            </w:r>
          </w:p>
        </w:tc>
        <w:tc>
          <w:tcPr>
            <w:tcW w:w="1008" w:type="dxa"/>
            <w:vAlign w:val="center"/>
            <w:hideMark/>
          </w:tcPr>
          <w:p w14:paraId="4071CC1E"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ED157C6" w14:textId="77777777" w:rsidTr="00F555E9">
        <w:trPr>
          <w:trHeight w:val="165"/>
        </w:trPr>
        <w:tc>
          <w:tcPr>
            <w:tcW w:w="360" w:type="dxa"/>
            <w:vAlign w:val="center"/>
            <w:hideMark/>
          </w:tcPr>
          <w:p w14:paraId="56A60F5F" w14:textId="77777777" w:rsidR="00E42721" w:rsidRPr="00B20630" w:rsidRDefault="00E42721" w:rsidP="00F555E9">
            <w:pPr>
              <w:snapToGrid w:val="0"/>
              <w:rPr>
                <w:sz w:val="16"/>
                <w:szCs w:val="16"/>
              </w:rPr>
            </w:pPr>
            <w:r w:rsidRPr="00B20630">
              <w:rPr>
                <w:color w:val="000000"/>
                <w:sz w:val="16"/>
                <w:szCs w:val="16"/>
              </w:rPr>
              <w:t>31</w:t>
            </w:r>
          </w:p>
        </w:tc>
        <w:tc>
          <w:tcPr>
            <w:tcW w:w="864" w:type="dxa"/>
            <w:vAlign w:val="center"/>
            <w:hideMark/>
          </w:tcPr>
          <w:p w14:paraId="3BA8932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2A26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4BE0637"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490144EC"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50BDDC8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C1721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E41E644"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12BB4B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44C0AD9E"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3D8AFB3D" w14:textId="77777777" w:rsidTr="00F555E9">
        <w:trPr>
          <w:trHeight w:val="165"/>
        </w:trPr>
        <w:tc>
          <w:tcPr>
            <w:tcW w:w="360" w:type="dxa"/>
            <w:vAlign w:val="center"/>
            <w:hideMark/>
          </w:tcPr>
          <w:p w14:paraId="30210472" w14:textId="77777777" w:rsidR="00E42721" w:rsidRPr="00B20630" w:rsidRDefault="00E42721" w:rsidP="00F555E9">
            <w:pPr>
              <w:snapToGrid w:val="0"/>
              <w:rPr>
                <w:sz w:val="16"/>
                <w:szCs w:val="16"/>
              </w:rPr>
            </w:pPr>
            <w:r w:rsidRPr="00B20630">
              <w:rPr>
                <w:color w:val="000000"/>
                <w:sz w:val="16"/>
                <w:szCs w:val="16"/>
              </w:rPr>
              <w:t>32</w:t>
            </w:r>
          </w:p>
        </w:tc>
        <w:tc>
          <w:tcPr>
            <w:tcW w:w="864" w:type="dxa"/>
            <w:vAlign w:val="center"/>
            <w:hideMark/>
          </w:tcPr>
          <w:p w14:paraId="7DB468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0B5DE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81D5AE1"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693430EB"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124596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B0E14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6C02B0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53E8BA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B802151"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6549DB0A" w14:textId="77777777" w:rsidTr="00F555E9">
        <w:trPr>
          <w:trHeight w:val="165"/>
        </w:trPr>
        <w:tc>
          <w:tcPr>
            <w:tcW w:w="360" w:type="dxa"/>
            <w:vAlign w:val="center"/>
            <w:hideMark/>
          </w:tcPr>
          <w:p w14:paraId="17D532B2" w14:textId="77777777" w:rsidR="00E42721" w:rsidRPr="00B20630" w:rsidRDefault="00E42721" w:rsidP="00F555E9">
            <w:pPr>
              <w:snapToGrid w:val="0"/>
              <w:rPr>
                <w:sz w:val="16"/>
                <w:szCs w:val="16"/>
              </w:rPr>
            </w:pPr>
            <w:r w:rsidRPr="00B20630">
              <w:rPr>
                <w:color w:val="000000"/>
                <w:sz w:val="16"/>
                <w:szCs w:val="16"/>
              </w:rPr>
              <w:t>33</w:t>
            </w:r>
          </w:p>
        </w:tc>
        <w:tc>
          <w:tcPr>
            <w:tcW w:w="864" w:type="dxa"/>
            <w:vAlign w:val="center"/>
            <w:hideMark/>
          </w:tcPr>
          <w:p w14:paraId="6906A0D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5551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A26EC02"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7238FBB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0F1E7A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5D792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FFCF44D"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6351DD8"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EC6A237" w14:textId="77777777" w:rsidR="00E42721" w:rsidRPr="009B3DCC" w:rsidRDefault="00E42721" w:rsidP="00F555E9">
            <w:pPr>
              <w:snapToGrid w:val="0"/>
              <w:jc w:val="center"/>
              <w:rPr>
                <w:sz w:val="16"/>
                <w:szCs w:val="16"/>
              </w:rPr>
            </w:pPr>
            <w:r w:rsidRPr="00266687">
              <w:rPr>
                <w:color w:val="000000"/>
                <w:sz w:val="16"/>
                <w:szCs w:val="16"/>
              </w:rPr>
              <w:t>5.23</w:t>
            </w:r>
          </w:p>
        </w:tc>
      </w:tr>
      <w:tr w:rsidR="00E42721" w:rsidRPr="009B3DCC" w14:paraId="09E7AC55" w14:textId="77777777" w:rsidTr="00F555E9">
        <w:trPr>
          <w:trHeight w:val="165"/>
        </w:trPr>
        <w:tc>
          <w:tcPr>
            <w:tcW w:w="360" w:type="dxa"/>
            <w:vAlign w:val="center"/>
            <w:hideMark/>
          </w:tcPr>
          <w:p w14:paraId="5D64FE46" w14:textId="77777777" w:rsidR="00E42721" w:rsidRPr="00B20630" w:rsidRDefault="00E42721" w:rsidP="00F555E9">
            <w:pPr>
              <w:snapToGrid w:val="0"/>
              <w:rPr>
                <w:sz w:val="16"/>
                <w:szCs w:val="16"/>
              </w:rPr>
            </w:pPr>
            <w:r w:rsidRPr="00B20630">
              <w:rPr>
                <w:color w:val="000000"/>
                <w:sz w:val="16"/>
                <w:szCs w:val="16"/>
              </w:rPr>
              <w:t>34</w:t>
            </w:r>
          </w:p>
        </w:tc>
        <w:tc>
          <w:tcPr>
            <w:tcW w:w="864" w:type="dxa"/>
            <w:vAlign w:val="center"/>
            <w:hideMark/>
          </w:tcPr>
          <w:p w14:paraId="067BB6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301C7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63E78F9" w14:textId="77777777" w:rsidR="00E42721" w:rsidRPr="009B3DCC" w:rsidRDefault="00E42721" w:rsidP="00F555E9">
            <w:pPr>
              <w:snapToGrid w:val="0"/>
              <w:jc w:val="center"/>
              <w:rPr>
                <w:sz w:val="16"/>
                <w:szCs w:val="16"/>
              </w:rPr>
            </w:pPr>
            <w:r w:rsidRPr="00266687">
              <w:rPr>
                <w:color w:val="000000"/>
                <w:sz w:val="16"/>
                <w:szCs w:val="16"/>
              </w:rPr>
              <w:t>7</w:t>
            </w:r>
          </w:p>
        </w:tc>
        <w:tc>
          <w:tcPr>
            <w:tcW w:w="1008" w:type="dxa"/>
            <w:vAlign w:val="center"/>
            <w:hideMark/>
          </w:tcPr>
          <w:p w14:paraId="25B398DD" w14:textId="77777777" w:rsidR="00E42721" w:rsidRPr="009B3DCC" w:rsidRDefault="00E42721" w:rsidP="00F555E9">
            <w:pPr>
              <w:snapToGrid w:val="0"/>
              <w:jc w:val="center"/>
              <w:rPr>
                <w:sz w:val="16"/>
                <w:szCs w:val="16"/>
              </w:rPr>
            </w:pPr>
            <w:r w:rsidRPr="00266687">
              <w:rPr>
                <w:color w:val="000000"/>
                <w:sz w:val="16"/>
                <w:szCs w:val="16"/>
              </w:rPr>
              <w:t>1998-06-22</w:t>
            </w:r>
          </w:p>
        </w:tc>
        <w:tc>
          <w:tcPr>
            <w:tcW w:w="1008" w:type="dxa"/>
            <w:vAlign w:val="center"/>
            <w:hideMark/>
          </w:tcPr>
          <w:p w14:paraId="75FC16C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037902"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74626F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95147B0"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E381E1A" w14:textId="77777777" w:rsidR="00E42721" w:rsidRPr="009B3DCC" w:rsidRDefault="00E42721" w:rsidP="00F555E9">
            <w:pPr>
              <w:snapToGrid w:val="0"/>
              <w:jc w:val="center"/>
              <w:rPr>
                <w:sz w:val="16"/>
                <w:szCs w:val="16"/>
              </w:rPr>
            </w:pPr>
            <w:r w:rsidRPr="00266687">
              <w:rPr>
                <w:color w:val="000000"/>
                <w:sz w:val="16"/>
                <w:szCs w:val="16"/>
              </w:rPr>
              <w:t>5.14</w:t>
            </w:r>
          </w:p>
        </w:tc>
      </w:tr>
      <w:tr w:rsidR="00E42721" w:rsidRPr="009B3DCC" w14:paraId="4102EDBA" w14:textId="77777777" w:rsidTr="00F555E9">
        <w:trPr>
          <w:trHeight w:val="165"/>
        </w:trPr>
        <w:tc>
          <w:tcPr>
            <w:tcW w:w="360" w:type="dxa"/>
            <w:vAlign w:val="center"/>
            <w:hideMark/>
          </w:tcPr>
          <w:p w14:paraId="17CAE70A" w14:textId="77777777" w:rsidR="00E42721" w:rsidRPr="00B20630" w:rsidRDefault="00E42721" w:rsidP="00F555E9">
            <w:pPr>
              <w:snapToGrid w:val="0"/>
              <w:rPr>
                <w:sz w:val="16"/>
                <w:szCs w:val="16"/>
              </w:rPr>
            </w:pPr>
            <w:r w:rsidRPr="00B20630">
              <w:rPr>
                <w:color w:val="000000"/>
                <w:sz w:val="16"/>
                <w:szCs w:val="16"/>
              </w:rPr>
              <w:t>35</w:t>
            </w:r>
          </w:p>
        </w:tc>
        <w:tc>
          <w:tcPr>
            <w:tcW w:w="864" w:type="dxa"/>
            <w:vAlign w:val="center"/>
            <w:hideMark/>
          </w:tcPr>
          <w:p w14:paraId="5E0E19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E04F1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EA1B2F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C5C26CB"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16490A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33C22B"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BACB05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AF57603"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5BD0F5C"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5A89BB64" w14:textId="77777777" w:rsidTr="00F555E9">
        <w:trPr>
          <w:trHeight w:val="165"/>
        </w:trPr>
        <w:tc>
          <w:tcPr>
            <w:tcW w:w="360" w:type="dxa"/>
            <w:vAlign w:val="center"/>
            <w:hideMark/>
          </w:tcPr>
          <w:p w14:paraId="2866BFFB" w14:textId="77777777" w:rsidR="00E42721" w:rsidRPr="00B20630" w:rsidRDefault="00E42721" w:rsidP="00F555E9">
            <w:pPr>
              <w:snapToGrid w:val="0"/>
              <w:rPr>
                <w:sz w:val="16"/>
                <w:szCs w:val="16"/>
              </w:rPr>
            </w:pPr>
            <w:r w:rsidRPr="00B20630">
              <w:rPr>
                <w:color w:val="000000"/>
                <w:sz w:val="16"/>
                <w:szCs w:val="16"/>
              </w:rPr>
              <w:t>36</w:t>
            </w:r>
          </w:p>
        </w:tc>
        <w:tc>
          <w:tcPr>
            <w:tcW w:w="864" w:type="dxa"/>
            <w:vAlign w:val="center"/>
            <w:hideMark/>
          </w:tcPr>
          <w:p w14:paraId="08DFB7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485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1C74DC6"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75FF60A5"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612B913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F3E8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9BDABEF"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0C79DE32" w14:textId="77777777" w:rsidR="00E42721" w:rsidRPr="009B3DCC" w:rsidRDefault="00E42721" w:rsidP="00F555E9">
            <w:pPr>
              <w:snapToGrid w:val="0"/>
              <w:jc w:val="center"/>
              <w:rPr>
                <w:sz w:val="16"/>
                <w:szCs w:val="16"/>
              </w:rPr>
            </w:pPr>
            <w:r w:rsidRPr="00266687">
              <w:rPr>
                <w:color w:val="000000"/>
                <w:sz w:val="16"/>
                <w:szCs w:val="16"/>
              </w:rPr>
              <w:t>3.59</w:t>
            </w:r>
          </w:p>
        </w:tc>
        <w:tc>
          <w:tcPr>
            <w:tcW w:w="1008" w:type="dxa"/>
            <w:vAlign w:val="center"/>
            <w:hideMark/>
          </w:tcPr>
          <w:p w14:paraId="3A4DECFF"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EA64871" w14:textId="77777777" w:rsidTr="00F555E9">
        <w:trPr>
          <w:trHeight w:val="165"/>
        </w:trPr>
        <w:tc>
          <w:tcPr>
            <w:tcW w:w="360" w:type="dxa"/>
            <w:vAlign w:val="center"/>
            <w:hideMark/>
          </w:tcPr>
          <w:p w14:paraId="70E6D37A" w14:textId="77777777" w:rsidR="00E42721" w:rsidRPr="00B20630" w:rsidRDefault="00E42721" w:rsidP="00F555E9">
            <w:pPr>
              <w:snapToGrid w:val="0"/>
              <w:rPr>
                <w:sz w:val="16"/>
                <w:szCs w:val="16"/>
              </w:rPr>
            </w:pPr>
            <w:r w:rsidRPr="00B20630">
              <w:rPr>
                <w:color w:val="000000"/>
                <w:sz w:val="16"/>
                <w:szCs w:val="16"/>
              </w:rPr>
              <w:t>37</w:t>
            </w:r>
          </w:p>
        </w:tc>
        <w:tc>
          <w:tcPr>
            <w:tcW w:w="864" w:type="dxa"/>
            <w:vAlign w:val="center"/>
            <w:hideMark/>
          </w:tcPr>
          <w:p w14:paraId="624BDB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41BD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11C640A"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4936AD2C"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19E4D2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26E5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4EE628"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0EE04003"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4C045E66" w14:textId="77777777" w:rsidR="00E42721" w:rsidRPr="009B3DCC" w:rsidRDefault="00E42721" w:rsidP="00F555E9">
            <w:pPr>
              <w:snapToGrid w:val="0"/>
              <w:jc w:val="center"/>
              <w:rPr>
                <w:sz w:val="16"/>
                <w:szCs w:val="16"/>
              </w:rPr>
            </w:pPr>
            <w:r w:rsidRPr="00266687">
              <w:rPr>
                <w:color w:val="000000"/>
                <w:sz w:val="16"/>
                <w:szCs w:val="16"/>
              </w:rPr>
              <w:t>2.91</w:t>
            </w:r>
          </w:p>
        </w:tc>
      </w:tr>
      <w:tr w:rsidR="00E42721" w:rsidRPr="009B3DCC" w14:paraId="66FF43F3" w14:textId="77777777" w:rsidTr="00F555E9">
        <w:trPr>
          <w:trHeight w:val="165"/>
        </w:trPr>
        <w:tc>
          <w:tcPr>
            <w:tcW w:w="360" w:type="dxa"/>
            <w:vAlign w:val="center"/>
            <w:hideMark/>
          </w:tcPr>
          <w:p w14:paraId="2C360BA4" w14:textId="77777777" w:rsidR="00E42721" w:rsidRPr="00B20630" w:rsidRDefault="00E42721" w:rsidP="00F555E9">
            <w:pPr>
              <w:snapToGrid w:val="0"/>
              <w:rPr>
                <w:sz w:val="16"/>
                <w:szCs w:val="16"/>
              </w:rPr>
            </w:pPr>
            <w:r w:rsidRPr="00B20630">
              <w:rPr>
                <w:color w:val="000000"/>
                <w:sz w:val="16"/>
                <w:szCs w:val="16"/>
              </w:rPr>
              <w:t>38</w:t>
            </w:r>
          </w:p>
        </w:tc>
        <w:tc>
          <w:tcPr>
            <w:tcW w:w="864" w:type="dxa"/>
            <w:vAlign w:val="center"/>
            <w:hideMark/>
          </w:tcPr>
          <w:p w14:paraId="30695E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54A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CC4E871"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19160B93"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7DC6B5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34C5A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28F71C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140DD962"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72594D81" w14:textId="77777777" w:rsidR="00E42721" w:rsidRPr="009B3DCC" w:rsidRDefault="00E42721" w:rsidP="00F555E9">
            <w:pPr>
              <w:snapToGrid w:val="0"/>
              <w:jc w:val="center"/>
              <w:rPr>
                <w:sz w:val="16"/>
                <w:szCs w:val="16"/>
              </w:rPr>
            </w:pPr>
            <w:r w:rsidRPr="00266687">
              <w:rPr>
                <w:color w:val="000000"/>
                <w:sz w:val="16"/>
                <w:szCs w:val="16"/>
              </w:rPr>
              <w:t>3.41</w:t>
            </w:r>
          </w:p>
        </w:tc>
      </w:tr>
      <w:tr w:rsidR="00E42721" w:rsidRPr="009B3DCC" w14:paraId="75488CD8" w14:textId="77777777" w:rsidTr="00F555E9">
        <w:trPr>
          <w:trHeight w:val="165"/>
        </w:trPr>
        <w:tc>
          <w:tcPr>
            <w:tcW w:w="360" w:type="dxa"/>
            <w:vAlign w:val="center"/>
            <w:hideMark/>
          </w:tcPr>
          <w:p w14:paraId="69DEA54E" w14:textId="77777777" w:rsidR="00E42721" w:rsidRPr="00B20630" w:rsidRDefault="00E42721" w:rsidP="00F555E9">
            <w:pPr>
              <w:snapToGrid w:val="0"/>
              <w:rPr>
                <w:sz w:val="16"/>
                <w:szCs w:val="16"/>
              </w:rPr>
            </w:pPr>
            <w:r w:rsidRPr="00B20630">
              <w:rPr>
                <w:color w:val="000000"/>
                <w:sz w:val="16"/>
                <w:szCs w:val="16"/>
              </w:rPr>
              <w:t>39</w:t>
            </w:r>
          </w:p>
        </w:tc>
        <w:tc>
          <w:tcPr>
            <w:tcW w:w="864" w:type="dxa"/>
            <w:vAlign w:val="center"/>
            <w:hideMark/>
          </w:tcPr>
          <w:p w14:paraId="1D788D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EBBE8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2FA4EC3" w14:textId="77777777" w:rsidR="00E42721" w:rsidRPr="009B3DCC" w:rsidRDefault="00E42721" w:rsidP="00F555E9">
            <w:pPr>
              <w:snapToGrid w:val="0"/>
              <w:jc w:val="center"/>
              <w:rPr>
                <w:sz w:val="16"/>
                <w:szCs w:val="16"/>
              </w:rPr>
            </w:pPr>
            <w:r w:rsidRPr="00266687">
              <w:rPr>
                <w:color w:val="000000"/>
                <w:sz w:val="16"/>
                <w:szCs w:val="16"/>
              </w:rPr>
              <w:t>8</w:t>
            </w:r>
          </w:p>
        </w:tc>
        <w:tc>
          <w:tcPr>
            <w:tcW w:w="1008" w:type="dxa"/>
            <w:vAlign w:val="center"/>
            <w:hideMark/>
          </w:tcPr>
          <w:p w14:paraId="67AC6E5F" w14:textId="77777777" w:rsidR="00E42721" w:rsidRPr="009B3DCC" w:rsidRDefault="00E42721" w:rsidP="00F555E9">
            <w:pPr>
              <w:snapToGrid w:val="0"/>
              <w:jc w:val="center"/>
              <w:rPr>
                <w:sz w:val="16"/>
                <w:szCs w:val="16"/>
              </w:rPr>
            </w:pPr>
            <w:r w:rsidRPr="00266687">
              <w:rPr>
                <w:color w:val="000000"/>
                <w:sz w:val="16"/>
                <w:szCs w:val="16"/>
              </w:rPr>
              <w:t>1998-07-01</w:t>
            </w:r>
          </w:p>
        </w:tc>
        <w:tc>
          <w:tcPr>
            <w:tcW w:w="1008" w:type="dxa"/>
            <w:vAlign w:val="center"/>
            <w:hideMark/>
          </w:tcPr>
          <w:p w14:paraId="5D13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34A32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865066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B3B6CC" w14:textId="77777777" w:rsidR="00E42721" w:rsidRPr="009B3DCC" w:rsidRDefault="00E42721" w:rsidP="00F555E9">
            <w:pPr>
              <w:snapToGrid w:val="0"/>
              <w:jc w:val="center"/>
              <w:rPr>
                <w:sz w:val="16"/>
                <w:szCs w:val="16"/>
              </w:rPr>
            </w:pPr>
            <w:r w:rsidRPr="00266687">
              <w:rPr>
                <w:color w:val="000000"/>
                <w:sz w:val="16"/>
                <w:szCs w:val="16"/>
              </w:rPr>
              <w:t>3.66</w:t>
            </w:r>
          </w:p>
        </w:tc>
        <w:tc>
          <w:tcPr>
            <w:tcW w:w="1008" w:type="dxa"/>
            <w:vAlign w:val="center"/>
            <w:hideMark/>
          </w:tcPr>
          <w:p w14:paraId="4778830E" w14:textId="77777777" w:rsidR="00E42721" w:rsidRPr="009B3DCC" w:rsidRDefault="00E42721" w:rsidP="00F555E9">
            <w:pPr>
              <w:snapToGrid w:val="0"/>
              <w:jc w:val="center"/>
              <w:rPr>
                <w:sz w:val="16"/>
                <w:szCs w:val="16"/>
              </w:rPr>
            </w:pPr>
            <w:r w:rsidRPr="00266687">
              <w:rPr>
                <w:color w:val="000000"/>
                <w:sz w:val="16"/>
                <w:szCs w:val="16"/>
              </w:rPr>
              <w:t>3.36</w:t>
            </w:r>
          </w:p>
        </w:tc>
      </w:tr>
      <w:tr w:rsidR="00E42721" w:rsidRPr="009B3DCC" w14:paraId="4BBEA228" w14:textId="77777777" w:rsidTr="00F555E9">
        <w:trPr>
          <w:trHeight w:val="165"/>
        </w:trPr>
        <w:tc>
          <w:tcPr>
            <w:tcW w:w="360" w:type="dxa"/>
            <w:vAlign w:val="center"/>
            <w:hideMark/>
          </w:tcPr>
          <w:p w14:paraId="7B5035B9" w14:textId="77777777" w:rsidR="00E42721" w:rsidRPr="00B20630" w:rsidRDefault="00E42721" w:rsidP="00F555E9">
            <w:pPr>
              <w:snapToGrid w:val="0"/>
              <w:rPr>
                <w:sz w:val="16"/>
                <w:szCs w:val="16"/>
              </w:rPr>
            </w:pPr>
            <w:r w:rsidRPr="00B20630">
              <w:rPr>
                <w:color w:val="000000"/>
                <w:sz w:val="16"/>
                <w:szCs w:val="16"/>
              </w:rPr>
              <w:t>40</w:t>
            </w:r>
          </w:p>
        </w:tc>
        <w:tc>
          <w:tcPr>
            <w:tcW w:w="864" w:type="dxa"/>
            <w:vAlign w:val="center"/>
            <w:hideMark/>
          </w:tcPr>
          <w:p w14:paraId="4F29F2C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532D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CF55D56"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1C0A9CDD"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E307E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60F3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356E9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A4938" w14:textId="77777777" w:rsidR="00E42721" w:rsidRPr="009B3DCC" w:rsidRDefault="00E42721" w:rsidP="00F555E9">
            <w:pPr>
              <w:snapToGrid w:val="0"/>
              <w:jc w:val="center"/>
              <w:rPr>
                <w:sz w:val="16"/>
                <w:szCs w:val="16"/>
              </w:rPr>
            </w:pPr>
            <w:r w:rsidRPr="00266687">
              <w:rPr>
                <w:color w:val="000000"/>
                <w:sz w:val="16"/>
                <w:szCs w:val="16"/>
              </w:rPr>
              <w:t>5.16</w:t>
            </w:r>
          </w:p>
        </w:tc>
        <w:tc>
          <w:tcPr>
            <w:tcW w:w="1008" w:type="dxa"/>
            <w:vAlign w:val="center"/>
            <w:hideMark/>
          </w:tcPr>
          <w:p w14:paraId="04E7CD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387F3DD" w14:textId="77777777" w:rsidTr="00F555E9">
        <w:trPr>
          <w:trHeight w:val="165"/>
        </w:trPr>
        <w:tc>
          <w:tcPr>
            <w:tcW w:w="360" w:type="dxa"/>
            <w:vAlign w:val="center"/>
            <w:hideMark/>
          </w:tcPr>
          <w:p w14:paraId="6B5FC0E7" w14:textId="77777777" w:rsidR="00E42721" w:rsidRPr="00B20630" w:rsidRDefault="00E42721" w:rsidP="00F555E9">
            <w:pPr>
              <w:snapToGrid w:val="0"/>
              <w:rPr>
                <w:sz w:val="16"/>
                <w:szCs w:val="16"/>
              </w:rPr>
            </w:pPr>
            <w:r w:rsidRPr="00B20630">
              <w:rPr>
                <w:color w:val="000000"/>
                <w:sz w:val="16"/>
                <w:szCs w:val="16"/>
              </w:rPr>
              <w:t>41</w:t>
            </w:r>
          </w:p>
        </w:tc>
        <w:tc>
          <w:tcPr>
            <w:tcW w:w="864" w:type="dxa"/>
            <w:vAlign w:val="center"/>
            <w:hideMark/>
          </w:tcPr>
          <w:p w14:paraId="53785F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E4FB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A87B6CB"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37C5CD8"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45028E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E2D417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9362B47"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E273EF3" w14:textId="77777777" w:rsidR="00E42721" w:rsidRPr="009B3DCC" w:rsidRDefault="00E42721" w:rsidP="00F555E9">
            <w:pPr>
              <w:snapToGrid w:val="0"/>
              <w:jc w:val="center"/>
              <w:rPr>
                <w:sz w:val="16"/>
                <w:szCs w:val="16"/>
              </w:rPr>
            </w:pPr>
            <w:r w:rsidRPr="00266687">
              <w:rPr>
                <w:color w:val="000000"/>
                <w:sz w:val="16"/>
                <w:szCs w:val="16"/>
              </w:rPr>
              <w:t>8.23</w:t>
            </w:r>
          </w:p>
        </w:tc>
        <w:tc>
          <w:tcPr>
            <w:tcW w:w="1008" w:type="dxa"/>
            <w:vAlign w:val="center"/>
            <w:hideMark/>
          </w:tcPr>
          <w:p w14:paraId="32A6C95E"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55131C3C" w14:textId="77777777" w:rsidTr="00F555E9">
        <w:trPr>
          <w:trHeight w:val="165"/>
        </w:trPr>
        <w:tc>
          <w:tcPr>
            <w:tcW w:w="360" w:type="dxa"/>
            <w:vAlign w:val="center"/>
            <w:hideMark/>
          </w:tcPr>
          <w:p w14:paraId="51A34185" w14:textId="77777777" w:rsidR="00E42721" w:rsidRPr="00B20630" w:rsidRDefault="00E42721" w:rsidP="00F555E9">
            <w:pPr>
              <w:snapToGrid w:val="0"/>
              <w:rPr>
                <w:sz w:val="16"/>
                <w:szCs w:val="16"/>
              </w:rPr>
            </w:pPr>
            <w:r w:rsidRPr="00B20630">
              <w:rPr>
                <w:color w:val="000000"/>
                <w:sz w:val="16"/>
                <w:szCs w:val="16"/>
              </w:rPr>
              <w:t>42</w:t>
            </w:r>
          </w:p>
        </w:tc>
        <w:tc>
          <w:tcPr>
            <w:tcW w:w="864" w:type="dxa"/>
            <w:vAlign w:val="center"/>
            <w:hideMark/>
          </w:tcPr>
          <w:p w14:paraId="7F157C2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48F97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8987DC9"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3D1E839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56AA8C6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7D8F168"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08B20025"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FBC4B5B" w14:textId="77777777" w:rsidR="00E42721" w:rsidRPr="009B3DCC" w:rsidRDefault="00E42721" w:rsidP="00F555E9">
            <w:pPr>
              <w:snapToGrid w:val="0"/>
              <w:jc w:val="center"/>
              <w:rPr>
                <w:sz w:val="16"/>
                <w:szCs w:val="16"/>
              </w:rPr>
            </w:pPr>
            <w:r w:rsidRPr="00266687">
              <w:rPr>
                <w:color w:val="000000"/>
                <w:sz w:val="16"/>
                <w:szCs w:val="16"/>
              </w:rPr>
              <w:t>6.48</w:t>
            </w:r>
          </w:p>
        </w:tc>
        <w:tc>
          <w:tcPr>
            <w:tcW w:w="1008" w:type="dxa"/>
            <w:vAlign w:val="center"/>
            <w:hideMark/>
          </w:tcPr>
          <w:p w14:paraId="65A3B993"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34D92DB2" w14:textId="77777777" w:rsidTr="00F555E9">
        <w:trPr>
          <w:trHeight w:val="180"/>
        </w:trPr>
        <w:tc>
          <w:tcPr>
            <w:tcW w:w="360" w:type="dxa"/>
            <w:vAlign w:val="center"/>
            <w:hideMark/>
          </w:tcPr>
          <w:p w14:paraId="592F0FD9" w14:textId="77777777" w:rsidR="00E42721" w:rsidRPr="00B20630" w:rsidRDefault="00E42721" w:rsidP="00F555E9">
            <w:pPr>
              <w:snapToGrid w:val="0"/>
              <w:rPr>
                <w:sz w:val="16"/>
                <w:szCs w:val="16"/>
              </w:rPr>
            </w:pPr>
            <w:r w:rsidRPr="00B20630">
              <w:rPr>
                <w:color w:val="000000"/>
                <w:sz w:val="16"/>
                <w:szCs w:val="16"/>
              </w:rPr>
              <w:t>43</w:t>
            </w:r>
          </w:p>
        </w:tc>
        <w:tc>
          <w:tcPr>
            <w:tcW w:w="864" w:type="dxa"/>
            <w:vAlign w:val="center"/>
            <w:hideMark/>
          </w:tcPr>
          <w:p w14:paraId="7D7FE0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DE02B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BDFB6D7"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2075FCEC"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6974A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442C5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465E13E"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337EE6FC" w14:textId="77777777" w:rsidR="00E42721" w:rsidRPr="009B3DCC" w:rsidRDefault="00E42721" w:rsidP="00F555E9">
            <w:pPr>
              <w:snapToGrid w:val="0"/>
              <w:jc w:val="center"/>
              <w:rPr>
                <w:sz w:val="16"/>
                <w:szCs w:val="16"/>
              </w:rPr>
            </w:pPr>
            <w:r w:rsidRPr="00266687">
              <w:rPr>
                <w:color w:val="000000"/>
                <w:sz w:val="16"/>
                <w:szCs w:val="16"/>
              </w:rPr>
              <w:t>6.58</w:t>
            </w:r>
          </w:p>
        </w:tc>
        <w:tc>
          <w:tcPr>
            <w:tcW w:w="1008" w:type="dxa"/>
            <w:vAlign w:val="center"/>
            <w:hideMark/>
          </w:tcPr>
          <w:p w14:paraId="267014C2"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5A76E3F4" w14:textId="77777777" w:rsidTr="00F555E9">
        <w:trPr>
          <w:trHeight w:val="165"/>
        </w:trPr>
        <w:tc>
          <w:tcPr>
            <w:tcW w:w="360" w:type="dxa"/>
            <w:vAlign w:val="center"/>
            <w:hideMark/>
          </w:tcPr>
          <w:p w14:paraId="0ABAC9A1" w14:textId="77777777" w:rsidR="00E42721" w:rsidRPr="00B20630" w:rsidRDefault="00E42721" w:rsidP="00F555E9">
            <w:pPr>
              <w:snapToGrid w:val="0"/>
              <w:rPr>
                <w:sz w:val="16"/>
                <w:szCs w:val="16"/>
              </w:rPr>
            </w:pPr>
            <w:r w:rsidRPr="00B20630">
              <w:rPr>
                <w:color w:val="000000"/>
                <w:sz w:val="16"/>
                <w:szCs w:val="16"/>
              </w:rPr>
              <w:t>44</w:t>
            </w:r>
          </w:p>
        </w:tc>
        <w:tc>
          <w:tcPr>
            <w:tcW w:w="864" w:type="dxa"/>
            <w:vAlign w:val="center"/>
            <w:hideMark/>
          </w:tcPr>
          <w:p w14:paraId="3AD5CF4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7E7E1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AB7E5EA" w14:textId="77777777" w:rsidR="00E42721" w:rsidRPr="009B3DCC" w:rsidRDefault="00E42721" w:rsidP="00F555E9">
            <w:pPr>
              <w:snapToGrid w:val="0"/>
              <w:jc w:val="center"/>
              <w:rPr>
                <w:sz w:val="16"/>
                <w:szCs w:val="16"/>
              </w:rPr>
            </w:pPr>
            <w:r w:rsidRPr="00266687">
              <w:rPr>
                <w:color w:val="000000"/>
                <w:sz w:val="16"/>
                <w:szCs w:val="16"/>
              </w:rPr>
              <w:t>9</w:t>
            </w:r>
          </w:p>
        </w:tc>
        <w:tc>
          <w:tcPr>
            <w:tcW w:w="1008" w:type="dxa"/>
            <w:vAlign w:val="center"/>
            <w:hideMark/>
          </w:tcPr>
          <w:p w14:paraId="4BFC0644" w14:textId="77777777" w:rsidR="00E42721" w:rsidRPr="009B3DCC" w:rsidRDefault="00E42721" w:rsidP="00F555E9">
            <w:pPr>
              <w:snapToGrid w:val="0"/>
              <w:jc w:val="center"/>
              <w:rPr>
                <w:sz w:val="16"/>
                <w:szCs w:val="16"/>
              </w:rPr>
            </w:pPr>
            <w:r w:rsidRPr="00266687">
              <w:rPr>
                <w:color w:val="000000"/>
                <w:sz w:val="16"/>
                <w:szCs w:val="16"/>
              </w:rPr>
              <w:t>1998-07-13</w:t>
            </w:r>
          </w:p>
        </w:tc>
        <w:tc>
          <w:tcPr>
            <w:tcW w:w="1008" w:type="dxa"/>
            <w:vAlign w:val="center"/>
            <w:hideMark/>
          </w:tcPr>
          <w:p w14:paraId="1E894A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057EB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1DC147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090F96"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6DA7D3D7"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2135FE86" w14:textId="77777777" w:rsidTr="00F555E9">
        <w:trPr>
          <w:trHeight w:val="165"/>
        </w:trPr>
        <w:tc>
          <w:tcPr>
            <w:tcW w:w="360" w:type="dxa"/>
            <w:vAlign w:val="center"/>
            <w:hideMark/>
          </w:tcPr>
          <w:p w14:paraId="1E13E36E" w14:textId="77777777" w:rsidR="00E42721" w:rsidRPr="00B20630" w:rsidRDefault="00E42721" w:rsidP="00F555E9">
            <w:pPr>
              <w:snapToGrid w:val="0"/>
              <w:rPr>
                <w:sz w:val="16"/>
                <w:szCs w:val="16"/>
              </w:rPr>
            </w:pPr>
            <w:r w:rsidRPr="00B20630">
              <w:rPr>
                <w:color w:val="000000"/>
                <w:sz w:val="16"/>
                <w:szCs w:val="16"/>
              </w:rPr>
              <w:t>45</w:t>
            </w:r>
          </w:p>
        </w:tc>
        <w:tc>
          <w:tcPr>
            <w:tcW w:w="864" w:type="dxa"/>
            <w:vAlign w:val="center"/>
            <w:hideMark/>
          </w:tcPr>
          <w:p w14:paraId="7C08B9F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426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6D9E05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4F80A0A8"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14A01D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8D3B5D"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E2B59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04CBCD"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0B3D28"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68569B52" w14:textId="77777777" w:rsidTr="00F555E9">
        <w:trPr>
          <w:trHeight w:val="165"/>
        </w:trPr>
        <w:tc>
          <w:tcPr>
            <w:tcW w:w="360" w:type="dxa"/>
            <w:vAlign w:val="center"/>
            <w:hideMark/>
          </w:tcPr>
          <w:p w14:paraId="2F723019" w14:textId="77777777" w:rsidR="00E42721" w:rsidRPr="00B20630" w:rsidRDefault="00E42721" w:rsidP="00F555E9">
            <w:pPr>
              <w:snapToGrid w:val="0"/>
              <w:rPr>
                <w:sz w:val="16"/>
                <w:szCs w:val="16"/>
              </w:rPr>
            </w:pPr>
            <w:r w:rsidRPr="00B20630">
              <w:rPr>
                <w:color w:val="000000"/>
                <w:sz w:val="16"/>
                <w:szCs w:val="16"/>
              </w:rPr>
              <w:t>46</w:t>
            </w:r>
          </w:p>
        </w:tc>
        <w:tc>
          <w:tcPr>
            <w:tcW w:w="864" w:type="dxa"/>
            <w:vAlign w:val="center"/>
            <w:hideMark/>
          </w:tcPr>
          <w:p w14:paraId="4AAC0B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4692C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F78AE3C"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3C10F83"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707CD4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F6F01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F66AD01"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6107CDD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6F8539"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2B2D67B1" w14:textId="77777777" w:rsidTr="00F555E9">
        <w:trPr>
          <w:trHeight w:val="165"/>
        </w:trPr>
        <w:tc>
          <w:tcPr>
            <w:tcW w:w="360" w:type="dxa"/>
            <w:vAlign w:val="center"/>
            <w:hideMark/>
          </w:tcPr>
          <w:p w14:paraId="5D917ACB" w14:textId="77777777" w:rsidR="00E42721" w:rsidRPr="00B20630" w:rsidRDefault="00E42721" w:rsidP="00F555E9">
            <w:pPr>
              <w:snapToGrid w:val="0"/>
              <w:rPr>
                <w:sz w:val="16"/>
                <w:szCs w:val="16"/>
              </w:rPr>
            </w:pPr>
            <w:r w:rsidRPr="00B20630">
              <w:rPr>
                <w:color w:val="000000"/>
                <w:sz w:val="16"/>
                <w:szCs w:val="16"/>
              </w:rPr>
              <w:t>47</w:t>
            </w:r>
          </w:p>
        </w:tc>
        <w:tc>
          <w:tcPr>
            <w:tcW w:w="864" w:type="dxa"/>
            <w:vAlign w:val="center"/>
            <w:hideMark/>
          </w:tcPr>
          <w:p w14:paraId="3120AE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C2805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9C366D9"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184D5E5D"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B29CC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A4DAC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AE46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7C84B62"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1A00C90B"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49BBB7DD" w14:textId="77777777" w:rsidTr="00F555E9">
        <w:trPr>
          <w:trHeight w:val="165"/>
        </w:trPr>
        <w:tc>
          <w:tcPr>
            <w:tcW w:w="360" w:type="dxa"/>
            <w:vAlign w:val="center"/>
            <w:hideMark/>
          </w:tcPr>
          <w:p w14:paraId="07EFA9BA" w14:textId="77777777" w:rsidR="00E42721" w:rsidRPr="00B20630" w:rsidRDefault="00E42721" w:rsidP="00F555E9">
            <w:pPr>
              <w:snapToGrid w:val="0"/>
              <w:rPr>
                <w:sz w:val="16"/>
                <w:szCs w:val="16"/>
              </w:rPr>
            </w:pPr>
            <w:r w:rsidRPr="00B20630">
              <w:rPr>
                <w:color w:val="000000"/>
                <w:sz w:val="16"/>
                <w:szCs w:val="16"/>
              </w:rPr>
              <w:t>48</w:t>
            </w:r>
          </w:p>
        </w:tc>
        <w:tc>
          <w:tcPr>
            <w:tcW w:w="864" w:type="dxa"/>
            <w:vAlign w:val="center"/>
            <w:hideMark/>
          </w:tcPr>
          <w:p w14:paraId="104EEF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4424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44898DF" w14:textId="77777777" w:rsidR="00E42721" w:rsidRPr="009B3DCC" w:rsidRDefault="00E42721" w:rsidP="00F555E9">
            <w:pPr>
              <w:snapToGrid w:val="0"/>
              <w:jc w:val="center"/>
              <w:rPr>
                <w:sz w:val="16"/>
                <w:szCs w:val="16"/>
              </w:rPr>
            </w:pPr>
            <w:r w:rsidRPr="00266687">
              <w:rPr>
                <w:color w:val="000000"/>
                <w:sz w:val="16"/>
                <w:szCs w:val="16"/>
              </w:rPr>
              <w:t>11</w:t>
            </w:r>
          </w:p>
        </w:tc>
        <w:tc>
          <w:tcPr>
            <w:tcW w:w="1008" w:type="dxa"/>
            <w:vAlign w:val="center"/>
            <w:hideMark/>
          </w:tcPr>
          <w:p w14:paraId="601D6C84" w14:textId="77777777" w:rsidR="00E42721" w:rsidRPr="009B3DCC" w:rsidRDefault="00E42721" w:rsidP="00F555E9">
            <w:pPr>
              <w:snapToGrid w:val="0"/>
              <w:jc w:val="center"/>
              <w:rPr>
                <w:sz w:val="16"/>
                <w:szCs w:val="16"/>
              </w:rPr>
            </w:pPr>
            <w:r w:rsidRPr="00266687">
              <w:rPr>
                <w:color w:val="000000"/>
                <w:sz w:val="16"/>
                <w:szCs w:val="16"/>
              </w:rPr>
              <w:t>1999-06-24</w:t>
            </w:r>
          </w:p>
        </w:tc>
        <w:tc>
          <w:tcPr>
            <w:tcW w:w="1008" w:type="dxa"/>
            <w:vAlign w:val="center"/>
            <w:hideMark/>
          </w:tcPr>
          <w:p w14:paraId="63D8E50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D859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0FCAFA8"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48EB8C3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F6FA93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A11A1B6" w14:textId="77777777" w:rsidTr="00F555E9">
        <w:trPr>
          <w:trHeight w:val="165"/>
        </w:trPr>
        <w:tc>
          <w:tcPr>
            <w:tcW w:w="360" w:type="dxa"/>
            <w:vAlign w:val="center"/>
            <w:hideMark/>
          </w:tcPr>
          <w:p w14:paraId="4189700D" w14:textId="77777777" w:rsidR="00E42721" w:rsidRPr="00B20630" w:rsidRDefault="00E42721" w:rsidP="00F555E9">
            <w:pPr>
              <w:snapToGrid w:val="0"/>
              <w:rPr>
                <w:sz w:val="16"/>
                <w:szCs w:val="16"/>
              </w:rPr>
            </w:pPr>
            <w:r w:rsidRPr="00B20630">
              <w:rPr>
                <w:color w:val="000000"/>
                <w:sz w:val="16"/>
                <w:szCs w:val="16"/>
              </w:rPr>
              <w:t>49</w:t>
            </w:r>
          </w:p>
        </w:tc>
        <w:tc>
          <w:tcPr>
            <w:tcW w:w="864" w:type="dxa"/>
            <w:vAlign w:val="center"/>
            <w:hideMark/>
          </w:tcPr>
          <w:p w14:paraId="509C89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0579B7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BF4A2E9"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531AADB1"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4186527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16800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F3ACD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DE5DD7"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76C2CBC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2996909" w14:textId="77777777" w:rsidTr="00F555E9">
        <w:trPr>
          <w:trHeight w:val="165"/>
        </w:trPr>
        <w:tc>
          <w:tcPr>
            <w:tcW w:w="360" w:type="dxa"/>
            <w:vAlign w:val="center"/>
            <w:hideMark/>
          </w:tcPr>
          <w:p w14:paraId="017590F9" w14:textId="77777777" w:rsidR="00E42721" w:rsidRPr="00B20630" w:rsidRDefault="00E42721" w:rsidP="00F555E9">
            <w:pPr>
              <w:snapToGrid w:val="0"/>
              <w:rPr>
                <w:sz w:val="16"/>
                <w:szCs w:val="16"/>
              </w:rPr>
            </w:pPr>
            <w:r w:rsidRPr="00B20630">
              <w:rPr>
                <w:color w:val="000000"/>
                <w:sz w:val="16"/>
                <w:szCs w:val="16"/>
              </w:rPr>
              <w:t>50</w:t>
            </w:r>
          </w:p>
        </w:tc>
        <w:tc>
          <w:tcPr>
            <w:tcW w:w="864" w:type="dxa"/>
            <w:vAlign w:val="center"/>
            <w:hideMark/>
          </w:tcPr>
          <w:p w14:paraId="164749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67BB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A559F73"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11D2A6C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9556D1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4635A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9848FD9"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7D8F454E"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7C62BA7E"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74572909" w14:textId="77777777" w:rsidTr="00F555E9">
        <w:trPr>
          <w:trHeight w:val="165"/>
        </w:trPr>
        <w:tc>
          <w:tcPr>
            <w:tcW w:w="360" w:type="dxa"/>
            <w:vAlign w:val="center"/>
            <w:hideMark/>
          </w:tcPr>
          <w:p w14:paraId="025F6274" w14:textId="77777777" w:rsidR="00E42721" w:rsidRPr="00B20630" w:rsidRDefault="00E42721" w:rsidP="00F555E9">
            <w:pPr>
              <w:snapToGrid w:val="0"/>
              <w:rPr>
                <w:sz w:val="16"/>
                <w:szCs w:val="16"/>
              </w:rPr>
            </w:pPr>
            <w:r w:rsidRPr="00B20630">
              <w:rPr>
                <w:color w:val="000000"/>
                <w:sz w:val="16"/>
                <w:szCs w:val="16"/>
              </w:rPr>
              <w:t>51</w:t>
            </w:r>
          </w:p>
        </w:tc>
        <w:tc>
          <w:tcPr>
            <w:tcW w:w="864" w:type="dxa"/>
            <w:vAlign w:val="center"/>
            <w:hideMark/>
          </w:tcPr>
          <w:p w14:paraId="2050AA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995B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35D9107"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379162FB"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5F8EFB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5F6974"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65D498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3DA975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3EC892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09FC1F94" w14:textId="77777777" w:rsidTr="00F555E9">
        <w:trPr>
          <w:trHeight w:val="165"/>
        </w:trPr>
        <w:tc>
          <w:tcPr>
            <w:tcW w:w="360" w:type="dxa"/>
            <w:vAlign w:val="center"/>
            <w:hideMark/>
          </w:tcPr>
          <w:p w14:paraId="4ECE261F" w14:textId="77777777" w:rsidR="00E42721" w:rsidRPr="00B20630" w:rsidRDefault="00E42721" w:rsidP="00F555E9">
            <w:pPr>
              <w:snapToGrid w:val="0"/>
              <w:rPr>
                <w:sz w:val="16"/>
                <w:szCs w:val="16"/>
              </w:rPr>
            </w:pPr>
            <w:r w:rsidRPr="00B20630">
              <w:rPr>
                <w:color w:val="000000"/>
                <w:sz w:val="16"/>
                <w:szCs w:val="16"/>
              </w:rPr>
              <w:t>52</w:t>
            </w:r>
          </w:p>
        </w:tc>
        <w:tc>
          <w:tcPr>
            <w:tcW w:w="864" w:type="dxa"/>
            <w:vAlign w:val="center"/>
            <w:hideMark/>
          </w:tcPr>
          <w:p w14:paraId="559943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B40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768FDD8" w14:textId="77777777" w:rsidR="00E42721" w:rsidRPr="009B3DCC" w:rsidRDefault="00E42721" w:rsidP="00F555E9">
            <w:pPr>
              <w:snapToGrid w:val="0"/>
              <w:jc w:val="center"/>
              <w:rPr>
                <w:sz w:val="16"/>
                <w:szCs w:val="16"/>
              </w:rPr>
            </w:pPr>
            <w:r w:rsidRPr="00266687">
              <w:rPr>
                <w:color w:val="000000"/>
                <w:sz w:val="16"/>
                <w:szCs w:val="16"/>
              </w:rPr>
              <w:t>12</w:t>
            </w:r>
          </w:p>
        </w:tc>
        <w:tc>
          <w:tcPr>
            <w:tcW w:w="1008" w:type="dxa"/>
            <w:vAlign w:val="center"/>
            <w:hideMark/>
          </w:tcPr>
          <w:p w14:paraId="71DF340A" w14:textId="77777777" w:rsidR="00E42721" w:rsidRPr="009B3DCC" w:rsidRDefault="00E42721" w:rsidP="00F555E9">
            <w:pPr>
              <w:snapToGrid w:val="0"/>
              <w:jc w:val="center"/>
              <w:rPr>
                <w:sz w:val="16"/>
                <w:szCs w:val="16"/>
              </w:rPr>
            </w:pPr>
            <w:r w:rsidRPr="00266687">
              <w:rPr>
                <w:color w:val="000000"/>
                <w:sz w:val="16"/>
                <w:szCs w:val="16"/>
              </w:rPr>
              <w:t>1999-07-08</w:t>
            </w:r>
          </w:p>
        </w:tc>
        <w:tc>
          <w:tcPr>
            <w:tcW w:w="1008" w:type="dxa"/>
            <w:vAlign w:val="center"/>
            <w:hideMark/>
          </w:tcPr>
          <w:p w14:paraId="1ADC450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516F92"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31ECD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0579B72" w14:textId="77777777" w:rsidR="00E42721" w:rsidRPr="009B3DCC" w:rsidRDefault="00E42721" w:rsidP="00F555E9">
            <w:pPr>
              <w:snapToGrid w:val="0"/>
              <w:jc w:val="center"/>
              <w:rPr>
                <w:sz w:val="16"/>
                <w:szCs w:val="16"/>
              </w:rPr>
            </w:pPr>
            <w:r w:rsidRPr="00266687">
              <w:rPr>
                <w:color w:val="000000"/>
                <w:sz w:val="16"/>
                <w:szCs w:val="16"/>
              </w:rPr>
              <w:t>5.38</w:t>
            </w:r>
          </w:p>
        </w:tc>
        <w:tc>
          <w:tcPr>
            <w:tcW w:w="1008" w:type="dxa"/>
            <w:vAlign w:val="center"/>
            <w:hideMark/>
          </w:tcPr>
          <w:p w14:paraId="0BF325C1"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5384560" w14:textId="77777777" w:rsidTr="00F555E9">
        <w:trPr>
          <w:trHeight w:val="165"/>
        </w:trPr>
        <w:tc>
          <w:tcPr>
            <w:tcW w:w="360" w:type="dxa"/>
            <w:vAlign w:val="center"/>
            <w:hideMark/>
          </w:tcPr>
          <w:p w14:paraId="285428AA" w14:textId="77777777" w:rsidR="00E42721" w:rsidRPr="00B20630" w:rsidRDefault="00E42721" w:rsidP="00F555E9">
            <w:pPr>
              <w:snapToGrid w:val="0"/>
              <w:rPr>
                <w:sz w:val="16"/>
                <w:szCs w:val="16"/>
              </w:rPr>
            </w:pPr>
            <w:r w:rsidRPr="00B20630">
              <w:rPr>
                <w:color w:val="000000"/>
                <w:sz w:val="16"/>
                <w:szCs w:val="16"/>
              </w:rPr>
              <w:t>53</w:t>
            </w:r>
          </w:p>
        </w:tc>
        <w:tc>
          <w:tcPr>
            <w:tcW w:w="864" w:type="dxa"/>
            <w:vAlign w:val="center"/>
            <w:hideMark/>
          </w:tcPr>
          <w:p w14:paraId="3FA8C8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32F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5D2DCC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656C7A15"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D9475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7B3B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9A322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80D57E" w14:textId="77777777" w:rsidR="00E42721" w:rsidRPr="009B3DCC" w:rsidRDefault="00E42721" w:rsidP="00F555E9">
            <w:pPr>
              <w:snapToGrid w:val="0"/>
              <w:jc w:val="center"/>
              <w:rPr>
                <w:sz w:val="16"/>
                <w:szCs w:val="16"/>
              </w:rPr>
            </w:pPr>
            <w:r w:rsidRPr="00266687">
              <w:rPr>
                <w:color w:val="000000"/>
                <w:sz w:val="16"/>
                <w:szCs w:val="16"/>
              </w:rPr>
              <w:t>7.82</w:t>
            </w:r>
          </w:p>
        </w:tc>
        <w:tc>
          <w:tcPr>
            <w:tcW w:w="1008" w:type="dxa"/>
            <w:vAlign w:val="center"/>
            <w:hideMark/>
          </w:tcPr>
          <w:p w14:paraId="238AF726" w14:textId="77777777" w:rsidR="00E42721" w:rsidRPr="009B3DCC" w:rsidRDefault="00E42721" w:rsidP="00F555E9">
            <w:pPr>
              <w:snapToGrid w:val="0"/>
              <w:jc w:val="center"/>
              <w:rPr>
                <w:sz w:val="16"/>
                <w:szCs w:val="16"/>
              </w:rPr>
            </w:pPr>
            <w:r w:rsidRPr="00266687">
              <w:rPr>
                <w:color w:val="000000"/>
                <w:sz w:val="16"/>
                <w:szCs w:val="16"/>
              </w:rPr>
              <w:t>1.07</w:t>
            </w:r>
          </w:p>
        </w:tc>
      </w:tr>
      <w:tr w:rsidR="00E42721" w:rsidRPr="009B3DCC" w14:paraId="5664F47D" w14:textId="77777777" w:rsidTr="00F555E9">
        <w:trPr>
          <w:trHeight w:val="165"/>
        </w:trPr>
        <w:tc>
          <w:tcPr>
            <w:tcW w:w="360" w:type="dxa"/>
            <w:vAlign w:val="center"/>
            <w:hideMark/>
          </w:tcPr>
          <w:p w14:paraId="7ACA32D0" w14:textId="77777777" w:rsidR="00E42721" w:rsidRPr="00B20630" w:rsidRDefault="00E42721" w:rsidP="00F555E9">
            <w:pPr>
              <w:snapToGrid w:val="0"/>
              <w:rPr>
                <w:sz w:val="16"/>
                <w:szCs w:val="16"/>
              </w:rPr>
            </w:pPr>
            <w:r w:rsidRPr="00B20630">
              <w:rPr>
                <w:color w:val="000000"/>
                <w:sz w:val="16"/>
                <w:szCs w:val="16"/>
              </w:rPr>
              <w:t>54</w:t>
            </w:r>
          </w:p>
        </w:tc>
        <w:tc>
          <w:tcPr>
            <w:tcW w:w="864" w:type="dxa"/>
            <w:vAlign w:val="center"/>
            <w:hideMark/>
          </w:tcPr>
          <w:p w14:paraId="3A0C45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D62DE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AAB1F40"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21DAC686"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60FEC8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53AF0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A6EC9EF"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57458B3F" w14:textId="77777777" w:rsidR="00E42721" w:rsidRPr="009B3DCC" w:rsidRDefault="00E42721" w:rsidP="00F555E9">
            <w:pPr>
              <w:snapToGrid w:val="0"/>
              <w:jc w:val="center"/>
              <w:rPr>
                <w:sz w:val="16"/>
                <w:szCs w:val="16"/>
              </w:rPr>
            </w:pPr>
            <w:r w:rsidRPr="00266687">
              <w:rPr>
                <w:color w:val="000000"/>
                <w:sz w:val="16"/>
                <w:szCs w:val="16"/>
              </w:rPr>
              <w:t>8.96</w:t>
            </w:r>
          </w:p>
        </w:tc>
        <w:tc>
          <w:tcPr>
            <w:tcW w:w="1008" w:type="dxa"/>
            <w:vAlign w:val="center"/>
            <w:hideMark/>
          </w:tcPr>
          <w:p w14:paraId="21FBDD49"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70345CB9" w14:textId="77777777" w:rsidTr="00F555E9">
        <w:trPr>
          <w:trHeight w:val="165"/>
        </w:trPr>
        <w:tc>
          <w:tcPr>
            <w:tcW w:w="360" w:type="dxa"/>
            <w:vAlign w:val="center"/>
            <w:hideMark/>
          </w:tcPr>
          <w:p w14:paraId="7A04375F" w14:textId="77777777" w:rsidR="00E42721" w:rsidRPr="00B20630" w:rsidRDefault="00E42721" w:rsidP="00F555E9">
            <w:pPr>
              <w:snapToGrid w:val="0"/>
              <w:rPr>
                <w:sz w:val="16"/>
                <w:szCs w:val="16"/>
              </w:rPr>
            </w:pPr>
            <w:r w:rsidRPr="00B20630">
              <w:rPr>
                <w:color w:val="000000"/>
                <w:sz w:val="16"/>
                <w:szCs w:val="16"/>
              </w:rPr>
              <w:t>55</w:t>
            </w:r>
          </w:p>
        </w:tc>
        <w:tc>
          <w:tcPr>
            <w:tcW w:w="864" w:type="dxa"/>
            <w:vAlign w:val="center"/>
            <w:hideMark/>
          </w:tcPr>
          <w:p w14:paraId="0ECD412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4968E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24B64A6"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01612D9E"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81FBC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49AB30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D20AF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DFC50FE"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53BC0C6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45234808" w14:textId="77777777" w:rsidTr="00F555E9">
        <w:trPr>
          <w:trHeight w:val="165"/>
        </w:trPr>
        <w:tc>
          <w:tcPr>
            <w:tcW w:w="360" w:type="dxa"/>
            <w:vAlign w:val="center"/>
            <w:hideMark/>
          </w:tcPr>
          <w:p w14:paraId="23D623D7" w14:textId="77777777" w:rsidR="00E42721" w:rsidRPr="00B20630" w:rsidRDefault="00E42721" w:rsidP="00F555E9">
            <w:pPr>
              <w:snapToGrid w:val="0"/>
              <w:rPr>
                <w:sz w:val="16"/>
                <w:szCs w:val="16"/>
              </w:rPr>
            </w:pPr>
            <w:r w:rsidRPr="00B20630">
              <w:rPr>
                <w:color w:val="000000"/>
                <w:sz w:val="16"/>
                <w:szCs w:val="16"/>
              </w:rPr>
              <w:t>56</w:t>
            </w:r>
          </w:p>
        </w:tc>
        <w:tc>
          <w:tcPr>
            <w:tcW w:w="864" w:type="dxa"/>
            <w:vAlign w:val="center"/>
            <w:hideMark/>
          </w:tcPr>
          <w:p w14:paraId="6929A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2C815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F6B3E2D" w14:textId="77777777" w:rsidR="00E42721" w:rsidRPr="009B3DCC" w:rsidRDefault="00E42721" w:rsidP="00F555E9">
            <w:pPr>
              <w:snapToGrid w:val="0"/>
              <w:jc w:val="center"/>
              <w:rPr>
                <w:sz w:val="16"/>
                <w:szCs w:val="16"/>
              </w:rPr>
            </w:pPr>
            <w:r w:rsidRPr="00266687">
              <w:rPr>
                <w:color w:val="000000"/>
                <w:sz w:val="16"/>
                <w:szCs w:val="16"/>
              </w:rPr>
              <w:t>13</w:t>
            </w:r>
          </w:p>
        </w:tc>
        <w:tc>
          <w:tcPr>
            <w:tcW w:w="1008" w:type="dxa"/>
            <w:vAlign w:val="center"/>
            <w:hideMark/>
          </w:tcPr>
          <w:p w14:paraId="403D0E27" w14:textId="77777777" w:rsidR="00E42721" w:rsidRPr="009B3DCC" w:rsidRDefault="00E42721" w:rsidP="00F555E9">
            <w:pPr>
              <w:snapToGrid w:val="0"/>
              <w:jc w:val="center"/>
              <w:rPr>
                <w:sz w:val="16"/>
                <w:szCs w:val="16"/>
              </w:rPr>
            </w:pPr>
            <w:r w:rsidRPr="00266687">
              <w:rPr>
                <w:color w:val="000000"/>
                <w:sz w:val="16"/>
                <w:szCs w:val="16"/>
              </w:rPr>
              <w:t>1999-07-19</w:t>
            </w:r>
          </w:p>
        </w:tc>
        <w:tc>
          <w:tcPr>
            <w:tcW w:w="1008" w:type="dxa"/>
            <w:vAlign w:val="center"/>
            <w:hideMark/>
          </w:tcPr>
          <w:p w14:paraId="0154C4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0E2BF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6B94726"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CEB466B"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68F975A6"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4584A745" w14:textId="77777777" w:rsidTr="00F555E9">
        <w:trPr>
          <w:trHeight w:val="180"/>
        </w:trPr>
        <w:tc>
          <w:tcPr>
            <w:tcW w:w="360" w:type="dxa"/>
            <w:vAlign w:val="center"/>
            <w:hideMark/>
          </w:tcPr>
          <w:p w14:paraId="758F35DE" w14:textId="77777777" w:rsidR="00E42721" w:rsidRPr="00B20630" w:rsidRDefault="00E42721" w:rsidP="00F555E9">
            <w:pPr>
              <w:snapToGrid w:val="0"/>
              <w:rPr>
                <w:sz w:val="16"/>
                <w:szCs w:val="16"/>
              </w:rPr>
            </w:pPr>
            <w:r w:rsidRPr="00B20630">
              <w:rPr>
                <w:color w:val="000000"/>
                <w:sz w:val="16"/>
                <w:szCs w:val="16"/>
              </w:rPr>
              <w:t>57</w:t>
            </w:r>
          </w:p>
        </w:tc>
        <w:tc>
          <w:tcPr>
            <w:tcW w:w="864" w:type="dxa"/>
            <w:vAlign w:val="center"/>
            <w:hideMark/>
          </w:tcPr>
          <w:p w14:paraId="121273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D72E4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2170E3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698A400E"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77C849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BD789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C7D6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8C2F8B"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A088FE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5504E815" w14:textId="77777777" w:rsidTr="00F555E9">
        <w:trPr>
          <w:trHeight w:val="165"/>
        </w:trPr>
        <w:tc>
          <w:tcPr>
            <w:tcW w:w="360" w:type="dxa"/>
            <w:vAlign w:val="center"/>
            <w:hideMark/>
          </w:tcPr>
          <w:p w14:paraId="0D11D790" w14:textId="77777777" w:rsidR="00E42721" w:rsidRPr="00B20630" w:rsidRDefault="00E42721" w:rsidP="00F555E9">
            <w:pPr>
              <w:snapToGrid w:val="0"/>
              <w:rPr>
                <w:sz w:val="16"/>
                <w:szCs w:val="16"/>
              </w:rPr>
            </w:pPr>
            <w:r w:rsidRPr="00B20630">
              <w:rPr>
                <w:color w:val="000000"/>
                <w:sz w:val="16"/>
                <w:szCs w:val="16"/>
              </w:rPr>
              <w:t>58</w:t>
            </w:r>
          </w:p>
        </w:tc>
        <w:tc>
          <w:tcPr>
            <w:tcW w:w="864" w:type="dxa"/>
            <w:vAlign w:val="center"/>
            <w:hideMark/>
          </w:tcPr>
          <w:p w14:paraId="00876C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58805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C419B5F"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2BF26F2B"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0E9F8E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2D81F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EDF64B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B2718EB"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5F3CCCE"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6CC1D8E0" w14:textId="77777777" w:rsidTr="00F555E9">
        <w:trPr>
          <w:trHeight w:val="165"/>
        </w:trPr>
        <w:tc>
          <w:tcPr>
            <w:tcW w:w="360" w:type="dxa"/>
            <w:vAlign w:val="center"/>
            <w:hideMark/>
          </w:tcPr>
          <w:p w14:paraId="38484106" w14:textId="77777777" w:rsidR="00E42721" w:rsidRPr="00B20630" w:rsidRDefault="00E42721" w:rsidP="00F555E9">
            <w:pPr>
              <w:snapToGrid w:val="0"/>
              <w:rPr>
                <w:sz w:val="16"/>
                <w:szCs w:val="16"/>
              </w:rPr>
            </w:pPr>
            <w:r w:rsidRPr="00B20630">
              <w:rPr>
                <w:color w:val="000000"/>
                <w:sz w:val="16"/>
                <w:szCs w:val="16"/>
              </w:rPr>
              <w:t>59</w:t>
            </w:r>
          </w:p>
        </w:tc>
        <w:tc>
          <w:tcPr>
            <w:tcW w:w="864" w:type="dxa"/>
            <w:vAlign w:val="center"/>
            <w:hideMark/>
          </w:tcPr>
          <w:p w14:paraId="46F363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38AF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3B16F81"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590F95EF"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45F7DC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C56DF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118F74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5D3F287"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F0C0FAA"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425ED6B8" w14:textId="77777777" w:rsidTr="00F555E9">
        <w:trPr>
          <w:trHeight w:val="165"/>
        </w:trPr>
        <w:tc>
          <w:tcPr>
            <w:tcW w:w="360" w:type="dxa"/>
            <w:vAlign w:val="center"/>
            <w:hideMark/>
          </w:tcPr>
          <w:p w14:paraId="63AA0DB2" w14:textId="77777777" w:rsidR="00E42721" w:rsidRPr="00B20630" w:rsidRDefault="00E42721" w:rsidP="00F555E9">
            <w:pPr>
              <w:snapToGrid w:val="0"/>
              <w:rPr>
                <w:sz w:val="16"/>
                <w:szCs w:val="16"/>
              </w:rPr>
            </w:pPr>
            <w:r w:rsidRPr="00B20630">
              <w:rPr>
                <w:color w:val="000000"/>
                <w:sz w:val="16"/>
                <w:szCs w:val="16"/>
              </w:rPr>
              <w:t>60</w:t>
            </w:r>
          </w:p>
        </w:tc>
        <w:tc>
          <w:tcPr>
            <w:tcW w:w="864" w:type="dxa"/>
            <w:vAlign w:val="center"/>
            <w:hideMark/>
          </w:tcPr>
          <w:p w14:paraId="0DDC5D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FAD5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6E91A6E" w14:textId="77777777" w:rsidR="00E42721" w:rsidRPr="009B3DCC" w:rsidRDefault="00E42721" w:rsidP="00F555E9">
            <w:pPr>
              <w:snapToGrid w:val="0"/>
              <w:jc w:val="center"/>
              <w:rPr>
                <w:sz w:val="16"/>
                <w:szCs w:val="16"/>
              </w:rPr>
            </w:pPr>
            <w:r w:rsidRPr="00266687">
              <w:rPr>
                <w:color w:val="000000"/>
                <w:sz w:val="16"/>
                <w:szCs w:val="16"/>
              </w:rPr>
              <w:t>14</w:t>
            </w:r>
          </w:p>
        </w:tc>
        <w:tc>
          <w:tcPr>
            <w:tcW w:w="1008" w:type="dxa"/>
            <w:vAlign w:val="center"/>
            <w:hideMark/>
          </w:tcPr>
          <w:p w14:paraId="37A7923A" w14:textId="77777777" w:rsidR="00E42721" w:rsidRPr="009B3DCC" w:rsidRDefault="00E42721" w:rsidP="00F555E9">
            <w:pPr>
              <w:snapToGrid w:val="0"/>
              <w:jc w:val="center"/>
              <w:rPr>
                <w:sz w:val="16"/>
                <w:szCs w:val="16"/>
              </w:rPr>
            </w:pPr>
            <w:r w:rsidRPr="00266687">
              <w:rPr>
                <w:color w:val="000000"/>
                <w:sz w:val="16"/>
                <w:szCs w:val="16"/>
              </w:rPr>
              <w:t>2000-06-15</w:t>
            </w:r>
          </w:p>
        </w:tc>
        <w:tc>
          <w:tcPr>
            <w:tcW w:w="1008" w:type="dxa"/>
            <w:vAlign w:val="center"/>
            <w:hideMark/>
          </w:tcPr>
          <w:p w14:paraId="32A1919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5C0601"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45F49A1"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698634E"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F267B8E" w14:textId="77777777" w:rsidR="00E42721" w:rsidRPr="009B3DCC" w:rsidRDefault="00E42721" w:rsidP="00F555E9">
            <w:pPr>
              <w:snapToGrid w:val="0"/>
              <w:jc w:val="center"/>
              <w:rPr>
                <w:sz w:val="16"/>
                <w:szCs w:val="16"/>
              </w:rPr>
            </w:pPr>
            <w:r w:rsidRPr="00266687">
              <w:rPr>
                <w:color w:val="000000"/>
                <w:sz w:val="16"/>
                <w:szCs w:val="16"/>
              </w:rPr>
              <w:t>4.97</w:t>
            </w:r>
          </w:p>
        </w:tc>
      </w:tr>
      <w:tr w:rsidR="00E42721" w:rsidRPr="009B3DCC" w14:paraId="061DE8C2" w14:textId="77777777" w:rsidTr="00F555E9">
        <w:trPr>
          <w:trHeight w:val="165"/>
        </w:trPr>
        <w:tc>
          <w:tcPr>
            <w:tcW w:w="360" w:type="dxa"/>
            <w:vAlign w:val="center"/>
            <w:hideMark/>
          </w:tcPr>
          <w:p w14:paraId="4B602C68" w14:textId="77777777" w:rsidR="00E42721" w:rsidRPr="00B20630" w:rsidRDefault="00E42721" w:rsidP="00F555E9">
            <w:pPr>
              <w:snapToGrid w:val="0"/>
              <w:rPr>
                <w:sz w:val="16"/>
                <w:szCs w:val="16"/>
              </w:rPr>
            </w:pPr>
            <w:r w:rsidRPr="00B20630">
              <w:rPr>
                <w:color w:val="000000"/>
                <w:sz w:val="16"/>
                <w:szCs w:val="16"/>
              </w:rPr>
              <w:t>61</w:t>
            </w:r>
          </w:p>
        </w:tc>
        <w:tc>
          <w:tcPr>
            <w:tcW w:w="864" w:type="dxa"/>
            <w:vAlign w:val="center"/>
            <w:hideMark/>
          </w:tcPr>
          <w:p w14:paraId="43946A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FBDC6C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E7EFDA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8D6EA0F"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37DDFFD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AADA6E3"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2E837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B8E9D6"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1DEF731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8AE40E6" w14:textId="77777777" w:rsidTr="00F555E9">
        <w:trPr>
          <w:trHeight w:val="165"/>
        </w:trPr>
        <w:tc>
          <w:tcPr>
            <w:tcW w:w="360" w:type="dxa"/>
            <w:vAlign w:val="center"/>
            <w:hideMark/>
          </w:tcPr>
          <w:p w14:paraId="447719F1" w14:textId="77777777" w:rsidR="00E42721" w:rsidRPr="00B20630" w:rsidRDefault="00E42721" w:rsidP="00F555E9">
            <w:pPr>
              <w:snapToGrid w:val="0"/>
              <w:rPr>
                <w:sz w:val="16"/>
                <w:szCs w:val="16"/>
              </w:rPr>
            </w:pPr>
            <w:r w:rsidRPr="00B20630">
              <w:rPr>
                <w:color w:val="000000"/>
                <w:sz w:val="16"/>
                <w:szCs w:val="16"/>
              </w:rPr>
              <w:t>62</w:t>
            </w:r>
          </w:p>
        </w:tc>
        <w:tc>
          <w:tcPr>
            <w:tcW w:w="864" w:type="dxa"/>
            <w:vAlign w:val="center"/>
            <w:hideMark/>
          </w:tcPr>
          <w:p w14:paraId="282B06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A9D3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F3541CF"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292A79F1"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5D94E0E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85BDCA"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2CCEB21F"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0940A89"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1A64D0E2"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5298BAA8" w14:textId="77777777" w:rsidTr="00F555E9">
        <w:trPr>
          <w:trHeight w:val="165"/>
        </w:trPr>
        <w:tc>
          <w:tcPr>
            <w:tcW w:w="360" w:type="dxa"/>
            <w:vAlign w:val="center"/>
            <w:hideMark/>
          </w:tcPr>
          <w:p w14:paraId="3FFC8661" w14:textId="77777777" w:rsidR="00E42721" w:rsidRPr="00B20630" w:rsidRDefault="00E42721" w:rsidP="00F555E9">
            <w:pPr>
              <w:snapToGrid w:val="0"/>
              <w:rPr>
                <w:sz w:val="16"/>
                <w:szCs w:val="16"/>
              </w:rPr>
            </w:pPr>
            <w:r w:rsidRPr="00B20630">
              <w:rPr>
                <w:color w:val="000000"/>
                <w:sz w:val="16"/>
                <w:szCs w:val="16"/>
              </w:rPr>
              <w:t>63</w:t>
            </w:r>
          </w:p>
        </w:tc>
        <w:tc>
          <w:tcPr>
            <w:tcW w:w="864" w:type="dxa"/>
            <w:vAlign w:val="center"/>
            <w:hideMark/>
          </w:tcPr>
          <w:p w14:paraId="55BC14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66784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51FECC5"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04CAF9EB"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79E2504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2DF467"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005FA2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105A387C"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703594C2"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5EB47192" w14:textId="77777777" w:rsidTr="00F555E9">
        <w:trPr>
          <w:trHeight w:val="165"/>
        </w:trPr>
        <w:tc>
          <w:tcPr>
            <w:tcW w:w="360" w:type="dxa"/>
            <w:vAlign w:val="center"/>
            <w:hideMark/>
          </w:tcPr>
          <w:p w14:paraId="483D9353" w14:textId="77777777" w:rsidR="00E42721" w:rsidRPr="00B20630" w:rsidRDefault="00E42721" w:rsidP="00F555E9">
            <w:pPr>
              <w:snapToGrid w:val="0"/>
              <w:rPr>
                <w:sz w:val="16"/>
                <w:szCs w:val="16"/>
              </w:rPr>
            </w:pPr>
            <w:r w:rsidRPr="00B20630">
              <w:rPr>
                <w:color w:val="000000"/>
                <w:sz w:val="16"/>
                <w:szCs w:val="16"/>
              </w:rPr>
              <w:t>64</w:t>
            </w:r>
          </w:p>
        </w:tc>
        <w:tc>
          <w:tcPr>
            <w:tcW w:w="864" w:type="dxa"/>
            <w:vAlign w:val="center"/>
            <w:hideMark/>
          </w:tcPr>
          <w:p w14:paraId="7D49BE4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149B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E8D4106" w14:textId="77777777" w:rsidR="00E42721" w:rsidRPr="009B3DCC" w:rsidRDefault="00E42721" w:rsidP="00F555E9">
            <w:pPr>
              <w:snapToGrid w:val="0"/>
              <w:jc w:val="center"/>
              <w:rPr>
                <w:sz w:val="16"/>
                <w:szCs w:val="16"/>
              </w:rPr>
            </w:pPr>
            <w:r w:rsidRPr="00266687">
              <w:rPr>
                <w:color w:val="000000"/>
                <w:sz w:val="16"/>
                <w:szCs w:val="16"/>
              </w:rPr>
              <w:t>15</w:t>
            </w:r>
          </w:p>
        </w:tc>
        <w:tc>
          <w:tcPr>
            <w:tcW w:w="1008" w:type="dxa"/>
            <w:vAlign w:val="center"/>
            <w:hideMark/>
          </w:tcPr>
          <w:p w14:paraId="6C047452" w14:textId="77777777" w:rsidR="00E42721" w:rsidRPr="009B3DCC" w:rsidRDefault="00E42721" w:rsidP="00F555E9">
            <w:pPr>
              <w:snapToGrid w:val="0"/>
              <w:jc w:val="center"/>
              <w:rPr>
                <w:sz w:val="16"/>
                <w:szCs w:val="16"/>
              </w:rPr>
            </w:pPr>
            <w:r w:rsidRPr="00266687">
              <w:rPr>
                <w:color w:val="000000"/>
                <w:sz w:val="16"/>
                <w:szCs w:val="16"/>
              </w:rPr>
              <w:t>2000-06-29</w:t>
            </w:r>
          </w:p>
        </w:tc>
        <w:tc>
          <w:tcPr>
            <w:tcW w:w="1008" w:type="dxa"/>
            <w:vAlign w:val="center"/>
            <w:hideMark/>
          </w:tcPr>
          <w:p w14:paraId="01EF524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33EAD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3C643A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281D676F" w14:textId="77777777" w:rsidR="00E42721" w:rsidRPr="009B3DCC" w:rsidRDefault="00E42721" w:rsidP="00F555E9">
            <w:pPr>
              <w:snapToGrid w:val="0"/>
              <w:jc w:val="center"/>
              <w:rPr>
                <w:sz w:val="16"/>
                <w:szCs w:val="16"/>
              </w:rPr>
            </w:pPr>
            <w:r w:rsidRPr="00266687">
              <w:rPr>
                <w:color w:val="000000"/>
                <w:sz w:val="16"/>
                <w:szCs w:val="16"/>
              </w:rPr>
              <w:t>5.62</w:t>
            </w:r>
          </w:p>
        </w:tc>
        <w:tc>
          <w:tcPr>
            <w:tcW w:w="1008" w:type="dxa"/>
            <w:vAlign w:val="center"/>
            <w:hideMark/>
          </w:tcPr>
          <w:p w14:paraId="0B15CF0A"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3D0A05D9" w14:textId="77777777" w:rsidTr="00F555E9">
        <w:trPr>
          <w:trHeight w:val="165"/>
        </w:trPr>
        <w:tc>
          <w:tcPr>
            <w:tcW w:w="360" w:type="dxa"/>
            <w:vAlign w:val="center"/>
            <w:hideMark/>
          </w:tcPr>
          <w:p w14:paraId="4B75DE0E" w14:textId="77777777" w:rsidR="00E42721" w:rsidRPr="00B20630" w:rsidRDefault="00E42721" w:rsidP="00F555E9">
            <w:pPr>
              <w:snapToGrid w:val="0"/>
              <w:rPr>
                <w:sz w:val="16"/>
                <w:szCs w:val="16"/>
              </w:rPr>
            </w:pPr>
            <w:r w:rsidRPr="00B20630">
              <w:rPr>
                <w:color w:val="000000"/>
                <w:sz w:val="16"/>
                <w:szCs w:val="16"/>
              </w:rPr>
              <w:t>65</w:t>
            </w:r>
          </w:p>
        </w:tc>
        <w:tc>
          <w:tcPr>
            <w:tcW w:w="864" w:type="dxa"/>
            <w:vAlign w:val="center"/>
            <w:hideMark/>
          </w:tcPr>
          <w:p w14:paraId="03D4AE2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29092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E51A703"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4D81099D"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6A5A98A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A06ACF"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152E5CF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B2554A" w14:textId="77777777" w:rsidR="00E42721" w:rsidRPr="009B3DCC" w:rsidRDefault="00E42721" w:rsidP="00F555E9">
            <w:pPr>
              <w:snapToGrid w:val="0"/>
              <w:jc w:val="center"/>
              <w:rPr>
                <w:sz w:val="16"/>
                <w:szCs w:val="16"/>
              </w:rPr>
            </w:pPr>
            <w:r w:rsidRPr="00266687">
              <w:rPr>
                <w:color w:val="000000"/>
                <w:sz w:val="16"/>
                <w:szCs w:val="16"/>
              </w:rPr>
              <w:t>8.06</w:t>
            </w:r>
          </w:p>
        </w:tc>
        <w:tc>
          <w:tcPr>
            <w:tcW w:w="1008" w:type="dxa"/>
            <w:vAlign w:val="center"/>
            <w:hideMark/>
          </w:tcPr>
          <w:p w14:paraId="0A7EC9A2"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7FA1F8F6" w14:textId="77777777" w:rsidTr="00F555E9">
        <w:trPr>
          <w:trHeight w:val="165"/>
        </w:trPr>
        <w:tc>
          <w:tcPr>
            <w:tcW w:w="360" w:type="dxa"/>
            <w:vAlign w:val="center"/>
            <w:hideMark/>
          </w:tcPr>
          <w:p w14:paraId="448F1FF0" w14:textId="77777777" w:rsidR="00E42721" w:rsidRPr="00B20630" w:rsidRDefault="00E42721" w:rsidP="00F555E9">
            <w:pPr>
              <w:snapToGrid w:val="0"/>
              <w:rPr>
                <w:sz w:val="16"/>
                <w:szCs w:val="16"/>
              </w:rPr>
            </w:pPr>
            <w:r w:rsidRPr="00B20630">
              <w:rPr>
                <w:color w:val="000000"/>
                <w:sz w:val="16"/>
                <w:szCs w:val="16"/>
              </w:rPr>
              <w:lastRenderedPageBreak/>
              <w:t>66</w:t>
            </w:r>
          </w:p>
        </w:tc>
        <w:tc>
          <w:tcPr>
            <w:tcW w:w="864" w:type="dxa"/>
            <w:vAlign w:val="center"/>
            <w:hideMark/>
          </w:tcPr>
          <w:p w14:paraId="41C90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0419E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061BF61"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30F7C2A2"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2BF28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E0CF9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788950A9"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6E85E0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5B6CFFE6"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4F429925" w14:textId="77777777" w:rsidTr="00F555E9">
        <w:trPr>
          <w:trHeight w:val="165"/>
        </w:trPr>
        <w:tc>
          <w:tcPr>
            <w:tcW w:w="360" w:type="dxa"/>
            <w:vAlign w:val="center"/>
            <w:hideMark/>
          </w:tcPr>
          <w:p w14:paraId="03D8F07A" w14:textId="77777777" w:rsidR="00E42721" w:rsidRPr="00B20630" w:rsidRDefault="00E42721" w:rsidP="00F555E9">
            <w:pPr>
              <w:snapToGrid w:val="0"/>
              <w:rPr>
                <w:sz w:val="16"/>
                <w:szCs w:val="16"/>
              </w:rPr>
            </w:pPr>
            <w:r w:rsidRPr="00B20630">
              <w:rPr>
                <w:color w:val="000000"/>
                <w:sz w:val="16"/>
                <w:szCs w:val="16"/>
              </w:rPr>
              <w:t>67</w:t>
            </w:r>
          </w:p>
        </w:tc>
        <w:tc>
          <w:tcPr>
            <w:tcW w:w="864" w:type="dxa"/>
            <w:vAlign w:val="center"/>
            <w:hideMark/>
          </w:tcPr>
          <w:p w14:paraId="348E3C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B6E5D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69B338E"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7B15A400"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084196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46DBF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7211A3"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371B71CF"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32E9D2A4"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576352FF" w14:textId="77777777" w:rsidTr="00F555E9">
        <w:trPr>
          <w:trHeight w:val="165"/>
        </w:trPr>
        <w:tc>
          <w:tcPr>
            <w:tcW w:w="360" w:type="dxa"/>
            <w:vAlign w:val="center"/>
            <w:hideMark/>
          </w:tcPr>
          <w:p w14:paraId="48FA09CA" w14:textId="77777777" w:rsidR="00E42721" w:rsidRPr="00B20630" w:rsidRDefault="00E42721" w:rsidP="00F555E9">
            <w:pPr>
              <w:snapToGrid w:val="0"/>
              <w:rPr>
                <w:sz w:val="16"/>
                <w:szCs w:val="16"/>
              </w:rPr>
            </w:pPr>
            <w:r w:rsidRPr="00B20630">
              <w:rPr>
                <w:color w:val="000000"/>
                <w:sz w:val="16"/>
                <w:szCs w:val="16"/>
              </w:rPr>
              <w:t>68</w:t>
            </w:r>
          </w:p>
        </w:tc>
        <w:tc>
          <w:tcPr>
            <w:tcW w:w="864" w:type="dxa"/>
            <w:vAlign w:val="center"/>
            <w:hideMark/>
          </w:tcPr>
          <w:p w14:paraId="3B5673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E88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2A438FA" w14:textId="77777777" w:rsidR="00E42721" w:rsidRPr="009B3DCC" w:rsidRDefault="00E42721" w:rsidP="00F555E9">
            <w:pPr>
              <w:snapToGrid w:val="0"/>
              <w:jc w:val="center"/>
              <w:rPr>
                <w:sz w:val="16"/>
                <w:szCs w:val="16"/>
              </w:rPr>
            </w:pPr>
            <w:r w:rsidRPr="00266687">
              <w:rPr>
                <w:color w:val="000000"/>
                <w:sz w:val="16"/>
                <w:szCs w:val="16"/>
              </w:rPr>
              <w:t>16</w:t>
            </w:r>
          </w:p>
        </w:tc>
        <w:tc>
          <w:tcPr>
            <w:tcW w:w="1008" w:type="dxa"/>
            <w:vAlign w:val="center"/>
            <w:hideMark/>
          </w:tcPr>
          <w:p w14:paraId="512AC0EF" w14:textId="77777777" w:rsidR="00E42721" w:rsidRPr="009B3DCC" w:rsidRDefault="00E42721" w:rsidP="00F555E9">
            <w:pPr>
              <w:snapToGrid w:val="0"/>
              <w:jc w:val="center"/>
              <w:rPr>
                <w:sz w:val="16"/>
                <w:szCs w:val="16"/>
              </w:rPr>
            </w:pPr>
            <w:r w:rsidRPr="00266687">
              <w:rPr>
                <w:color w:val="000000"/>
                <w:sz w:val="16"/>
                <w:szCs w:val="16"/>
              </w:rPr>
              <w:t>2000-07-13</w:t>
            </w:r>
          </w:p>
        </w:tc>
        <w:tc>
          <w:tcPr>
            <w:tcW w:w="1008" w:type="dxa"/>
            <w:vAlign w:val="center"/>
            <w:hideMark/>
          </w:tcPr>
          <w:p w14:paraId="703883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CC324"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BA710AC"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33377319" w14:textId="77777777" w:rsidR="00E42721" w:rsidRPr="009B3DCC" w:rsidRDefault="00E42721" w:rsidP="00F555E9">
            <w:pPr>
              <w:snapToGrid w:val="0"/>
              <w:jc w:val="center"/>
              <w:rPr>
                <w:sz w:val="16"/>
                <w:szCs w:val="16"/>
              </w:rPr>
            </w:pPr>
            <w:r w:rsidRPr="00266687">
              <w:rPr>
                <w:color w:val="000000"/>
                <w:sz w:val="16"/>
                <w:szCs w:val="16"/>
              </w:rPr>
              <w:t>8.49</w:t>
            </w:r>
          </w:p>
        </w:tc>
        <w:tc>
          <w:tcPr>
            <w:tcW w:w="1008" w:type="dxa"/>
            <w:vAlign w:val="center"/>
            <w:hideMark/>
          </w:tcPr>
          <w:p w14:paraId="71474D09"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3164D513" w14:textId="77777777" w:rsidTr="00F555E9">
        <w:trPr>
          <w:trHeight w:val="165"/>
        </w:trPr>
        <w:tc>
          <w:tcPr>
            <w:tcW w:w="360" w:type="dxa"/>
            <w:vAlign w:val="center"/>
            <w:hideMark/>
          </w:tcPr>
          <w:p w14:paraId="1873DCE0" w14:textId="77777777" w:rsidR="00E42721" w:rsidRPr="00B20630" w:rsidRDefault="00E42721" w:rsidP="00F555E9">
            <w:pPr>
              <w:snapToGrid w:val="0"/>
              <w:rPr>
                <w:sz w:val="16"/>
                <w:szCs w:val="16"/>
              </w:rPr>
            </w:pPr>
            <w:r w:rsidRPr="00B20630">
              <w:rPr>
                <w:color w:val="000000"/>
                <w:sz w:val="16"/>
                <w:szCs w:val="16"/>
              </w:rPr>
              <w:t>69</w:t>
            </w:r>
          </w:p>
        </w:tc>
        <w:tc>
          <w:tcPr>
            <w:tcW w:w="864" w:type="dxa"/>
            <w:vAlign w:val="center"/>
            <w:hideMark/>
          </w:tcPr>
          <w:p w14:paraId="2FED47D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EA652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37D67A"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42BAE1C"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AC32CF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A0831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4D25CF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544D4A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4CA00175"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2617F873" w14:textId="77777777" w:rsidTr="00F555E9">
        <w:trPr>
          <w:trHeight w:val="165"/>
        </w:trPr>
        <w:tc>
          <w:tcPr>
            <w:tcW w:w="360" w:type="dxa"/>
            <w:vAlign w:val="center"/>
            <w:hideMark/>
          </w:tcPr>
          <w:p w14:paraId="044EFF24" w14:textId="77777777" w:rsidR="00E42721" w:rsidRPr="00B20630" w:rsidRDefault="00E42721" w:rsidP="00F555E9">
            <w:pPr>
              <w:snapToGrid w:val="0"/>
              <w:rPr>
                <w:sz w:val="16"/>
                <w:szCs w:val="16"/>
              </w:rPr>
            </w:pPr>
            <w:r w:rsidRPr="00B20630">
              <w:rPr>
                <w:color w:val="000000"/>
                <w:sz w:val="16"/>
                <w:szCs w:val="16"/>
              </w:rPr>
              <w:t>70</w:t>
            </w:r>
          </w:p>
        </w:tc>
        <w:tc>
          <w:tcPr>
            <w:tcW w:w="864" w:type="dxa"/>
            <w:vAlign w:val="center"/>
            <w:hideMark/>
          </w:tcPr>
          <w:p w14:paraId="659EB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9C932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5C4E68D"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7DCD8456"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505AE4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01EB6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B08C0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F80E67"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304D71EA"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7A184B06" w14:textId="77777777" w:rsidTr="00F555E9">
        <w:trPr>
          <w:trHeight w:val="180"/>
        </w:trPr>
        <w:tc>
          <w:tcPr>
            <w:tcW w:w="360" w:type="dxa"/>
            <w:vAlign w:val="center"/>
            <w:hideMark/>
          </w:tcPr>
          <w:p w14:paraId="00A31079" w14:textId="77777777" w:rsidR="00E42721" w:rsidRPr="00B20630" w:rsidRDefault="00E42721" w:rsidP="00F555E9">
            <w:pPr>
              <w:snapToGrid w:val="0"/>
              <w:rPr>
                <w:sz w:val="16"/>
                <w:szCs w:val="16"/>
              </w:rPr>
            </w:pPr>
            <w:r w:rsidRPr="00B20630">
              <w:rPr>
                <w:color w:val="000000"/>
                <w:sz w:val="16"/>
                <w:szCs w:val="16"/>
              </w:rPr>
              <w:t>71</w:t>
            </w:r>
          </w:p>
        </w:tc>
        <w:tc>
          <w:tcPr>
            <w:tcW w:w="864" w:type="dxa"/>
            <w:vAlign w:val="center"/>
            <w:hideMark/>
          </w:tcPr>
          <w:p w14:paraId="0ABBAA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841C7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344BC50"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0EF91857"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05277BD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C62CA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BAC3586"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88E1F42"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2F520F0E"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2422592F" w14:textId="77777777" w:rsidTr="00F555E9">
        <w:trPr>
          <w:trHeight w:val="165"/>
        </w:trPr>
        <w:tc>
          <w:tcPr>
            <w:tcW w:w="360" w:type="dxa"/>
            <w:vAlign w:val="center"/>
            <w:hideMark/>
          </w:tcPr>
          <w:p w14:paraId="11031533" w14:textId="77777777" w:rsidR="00E42721" w:rsidRPr="00B20630" w:rsidRDefault="00E42721" w:rsidP="00F555E9">
            <w:pPr>
              <w:snapToGrid w:val="0"/>
              <w:rPr>
                <w:sz w:val="16"/>
                <w:szCs w:val="16"/>
              </w:rPr>
            </w:pPr>
            <w:r w:rsidRPr="00B20630">
              <w:rPr>
                <w:color w:val="000000"/>
                <w:sz w:val="16"/>
                <w:szCs w:val="16"/>
              </w:rPr>
              <w:t>72</w:t>
            </w:r>
          </w:p>
        </w:tc>
        <w:tc>
          <w:tcPr>
            <w:tcW w:w="864" w:type="dxa"/>
            <w:vAlign w:val="center"/>
            <w:hideMark/>
          </w:tcPr>
          <w:p w14:paraId="3E510E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9DC84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E1A449C"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40C6DA35"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27ADEC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64F705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0965536"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24FBFA6"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287824A3"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121F3C3C" w14:textId="77777777" w:rsidTr="00F555E9">
        <w:trPr>
          <w:trHeight w:val="165"/>
        </w:trPr>
        <w:tc>
          <w:tcPr>
            <w:tcW w:w="360" w:type="dxa"/>
            <w:vAlign w:val="center"/>
            <w:hideMark/>
          </w:tcPr>
          <w:p w14:paraId="54C41CFD" w14:textId="77777777" w:rsidR="00E42721" w:rsidRPr="00B20630" w:rsidRDefault="00E42721" w:rsidP="00F555E9">
            <w:pPr>
              <w:snapToGrid w:val="0"/>
              <w:rPr>
                <w:sz w:val="16"/>
                <w:szCs w:val="16"/>
              </w:rPr>
            </w:pPr>
            <w:r w:rsidRPr="00B20630">
              <w:rPr>
                <w:color w:val="000000"/>
                <w:sz w:val="16"/>
                <w:szCs w:val="16"/>
              </w:rPr>
              <w:t>73</w:t>
            </w:r>
          </w:p>
        </w:tc>
        <w:tc>
          <w:tcPr>
            <w:tcW w:w="864" w:type="dxa"/>
            <w:vAlign w:val="center"/>
            <w:hideMark/>
          </w:tcPr>
          <w:p w14:paraId="029909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121D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60E3EE9" w14:textId="77777777" w:rsidR="00E42721" w:rsidRPr="009B3DCC" w:rsidRDefault="00E42721" w:rsidP="00F555E9">
            <w:pPr>
              <w:snapToGrid w:val="0"/>
              <w:jc w:val="center"/>
              <w:rPr>
                <w:sz w:val="16"/>
                <w:szCs w:val="16"/>
              </w:rPr>
            </w:pPr>
            <w:r w:rsidRPr="00266687">
              <w:rPr>
                <w:color w:val="000000"/>
                <w:sz w:val="16"/>
                <w:szCs w:val="16"/>
              </w:rPr>
              <w:t>18</w:t>
            </w:r>
          </w:p>
        </w:tc>
        <w:tc>
          <w:tcPr>
            <w:tcW w:w="1008" w:type="dxa"/>
            <w:vAlign w:val="center"/>
            <w:hideMark/>
          </w:tcPr>
          <w:p w14:paraId="6B90174E" w14:textId="77777777" w:rsidR="00E42721" w:rsidRPr="009B3DCC" w:rsidRDefault="00E42721" w:rsidP="00F555E9">
            <w:pPr>
              <w:snapToGrid w:val="0"/>
              <w:jc w:val="center"/>
              <w:rPr>
                <w:sz w:val="16"/>
                <w:szCs w:val="16"/>
              </w:rPr>
            </w:pPr>
            <w:r w:rsidRPr="00266687">
              <w:rPr>
                <w:color w:val="000000"/>
                <w:sz w:val="16"/>
                <w:szCs w:val="16"/>
              </w:rPr>
              <w:t>2004-06-21</w:t>
            </w:r>
          </w:p>
        </w:tc>
        <w:tc>
          <w:tcPr>
            <w:tcW w:w="1008" w:type="dxa"/>
            <w:vAlign w:val="center"/>
            <w:hideMark/>
          </w:tcPr>
          <w:p w14:paraId="11DB01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C410F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CC756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C0D2CC"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F63C8E7"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52164F4" w14:textId="77777777" w:rsidTr="00F555E9">
        <w:trPr>
          <w:trHeight w:val="165"/>
        </w:trPr>
        <w:tc>
          <w:tcPr>
            <w:tcW w:w="360" w:type="dxa"/>
            <w:vAlign w:val="center"/>
            <w:hideMark/>
          </w:tcPr>
          <w:p w14:paraId="53567601" w14:textId="77777777" w:rsidR="00E42721" w:rsidRPr="00B20630" w:rsidRDefault="00E42721" w:rsidP="00F555E9">
            <w:pPr>
              <w:snapToGrid w:val="0"/>
              <w:rPr>
                <w:sz w:val="16"/>
                <w:szCs w:val="16"/>
              </w:rPr>
            </w:pPr>
            <w:r w:rsidRPr="00B20630">
              <w:rPr>
                <w:color w:val="000000"/>
                <w:sz w:val="16"/>
                <w:szCs w:val="16"/>
              </w:rPr>
              <w:t>74</w:t>
            </w:r>
          </w:p>
        </w:tc>
        <w:tc>
          <w:tcPr>
            <w:tcW w:w="864" w:type="dxa"/>
            <w:vAlign w:val="center"/>
            <w:hideMark/>
          </w:tcPr>
          <w:p w14:paraId="36F9E4A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C5777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183FA4C"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F26240E"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0541FC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F551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C088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458B10"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FF495BE"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4AF2EE5C" w14:textId="77777777" w:rsidTr="00F555E9">
        <w:trPr>
          <w:trHeight w:val="165"/>
        </w:trPr>
        <w:tc>
          <w:tcPr>
            <w:tcW w:w="360" w:type="dxa"/>
            <w:vAlign w:val="center"/>
            <w:hideMark/>
          </w:tcPr>
          <w:p w14:paraId="5D2AB0B1" w14:textId="77777777" w:rsidR="00E42721" w:rsidRPr="00B20630" w:rsidRDefault="00E42721" w:rsidP="00F555E9">
            <w:pPr>
              <w:snapToGrid w:val="0"/>
              <w:rPr>
                <w:sz w:val="16"/>
                <w:szCs w:val="16"/>
              </w:rPr>
            </w:pPr>
            <w:r w:rsidRPr="00B20630">
              <w:rPr>
                <w:color w:val="000000"/>
                <w:sz w:val="16"/>
                <w:szCs w:val="16"/>
              </w:rPr>
              <w:t>75</w:t>
            </w:r>
          </w:p>
        </w:tc>
        <w:tc>
          <w:tcPr>
            <w:tcW w:w="864" w:type="dxa"/>
            <w:vAlign w:val="center"/>
            <w:hideMark/>
          </w:tcPr>
          <w:p w14:paraId="49C95E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2DCE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15A66B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34228239"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2AEA8A2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2C355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BE28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4EE7D2F"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C4555A2"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964B114" w14:textId="77777777" w:rsidTr="00F555E9">
        <w:trPr>
          <w:trHeight w:val="165"/>
        </w:trPr>
        <w:tc>
          <w:tcPr>
            <w:tcW w:w="360" w:type="dxa"/>
            <w:vAlign w:val="center"/>
            <w:hideMark/>
          </w:tcPr>
          <w:p w14:paraId="64AF1656" w14:textId="77777777" w:rsidR="00E42721" w:rsidRPr="00B20630" w:rsidRDefault="00E42721" w:rsidP="00F555E9">
            <w:pPr>
              <w:snapToGrid w:val="0"/>
              <w:rPr>
                <w:sz w:val="16"/>
                <w:szCs w:val="16"/>
              </w:rPr>
            </w:pPr>
            <w:r w:rsidRPr="00B20630">
              <w:rPr>
                <w:color w:val="000000"/>
                <w:sz w:val="16"/>
                <w:szCs w:val="16"/>
              </w:rPr>
              <w:t>76</w:t>
            </w:r>
          </w:p>
        </w:tc>
        <w:tc>
          <w:tcPr>
            <w:tcW w:w="864" w:type="dxa"/>
            <w:vAlign w:val="center"/>
            <w:hideMark/>
          </w:tcPr>
          <w:p w14:paraId="2BF8D6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38B7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EEDDA01"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55D11401"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50F95AA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18A9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3594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C9E2D72" w14:textId="77777777" w:rsidR="00E42721" w:rsidRPr="009B3DCC" w:rsidRDefault="00E42721" w:rsidP="00F555E9">
            <w:pPr>
              <w:snapToGrid w:val="0"/>
              <w:jc w:val="center"/>
              <w:rPr>
                <w:sz w:val="16"/>
                <w:szCs w:val="16"/>
              </w:rPr>
            </w:pPr>
            <w:r w:rsidRPr="00266687">
              <w:rPr>
                <w:color w:val="000000"/>
                <w:sz w:val="16"/>
                <w:szCs w:val="16"/>
              </w:rPr>
              <w:t>3.73</w:t>
            </w:r>
          </w:p>
        </w:tc>
        <w:tc>
          <w:tcPr>
            <w:tcW w:w="1008" w:type="dxa"/>
            <w:vAlign w:val="center"/>
            <w:hideMark/>
          </w:tcPr>
          <w:p w14:paraId="4B424BD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66A0A661" w14:textId="77777777" w:rsidTr="00F555E9">
        <w:trPr>
          <w:trHeight w:val="165"/>
        </w:trPr>
        <w:tc>
          <w:tcPr>
            <w:tcW w:w="360" w:type="dxa"/>
            <w:vAlign w:val="center"/>
            <w:hideMark/>
          </w:tcPr>
          <w:p w14:paraId="36EA1FA9" w14:textId="77777777" w:rsidR="00E42721" w:rsidRPr="00B20630" w:rsidRDefault="00E42721" w:rsidP="00F555E9">
            <w:pPr>
              <w:snapToGrid w:val="0"/>
              <w:rPr>
                <w:sz w:val="16"/>
                <w:szCs w:val="16"/>
              </w:rPr>
            </w:pPr>
            <w:r w:rsidRPr="00B20630">
              <w:rPr>
                <w:color w:val="000000"/>
                <w:sz w:val="16"/>
                <w:szCs w:val="16"/>
              </w:rPr>
              <w:t>77</w:t>
            </w:r>
          </w:p>
        </w:tc>
        <w:tc>
          <w:tcPr>
            <w:tcW w:w="864" w:type="dxa"/>
            <w:vAlign w:val="center"/>
            <w:hideMark/>
          </w:tcPr>
          <w:p w14:paraId="4ECD769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4BD4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72320B0"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9A9EE02"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171C96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B523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238B3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A150CA"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33A546FA"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160871FC" w14:textId="77777777" w:rsidTr="00F555E9">
        <w:trPr>
          <w:trHeight w:val="165"/>
        </w:trPr>
        <w:tc>
          <w:tcPr>
            <w:tcW w:w="360" w:type="dxa"/>
            <w:vAlign w:val="center"/>
            <w:hideMark/>
          </w:tcPr>
          <w:p w14:paraId="3C1BD4F8" w14:textId="77777777" w:rsidR="00E42721" w:rsidRPr="00B20630" w:rsidRDefault="00E42721" w:rsidP="00F555E9">
            <w:pPr>
              <w:snapToGrid w:val="0"/>
              <w:rPr>
                <w:sz w:val="16"/>
                <w:szCs w:val="16"/>
              </w:rPr>
            </w:pPr>
            <w:r w:rsidRPr="00B20630">
              <w:rPr>
                <w:color w:val="000000"/>
                <w:sz w:val="16"/>
                <w:szCs w:val="16"/>
              </w:rPr>
              <w:t>78</w:t>
            </w:r>
          </w:p>
        </w:tc>
        <w:tc>
          <w:tcPr>
            <w:tcW w:w="864" w:type="dxa"/>
            <w:vAlign w:val="center"/>
            <w:hideMark/>
          </w:tcPr>
          <w:p w14:paraId="12C5FF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0FA7B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455621E" w14:textId="77777777" w:rsidR="00E42721" w:rsidRPr="009B3DCC" w:rsidRDefault="00E42721" w:rsidP="00F555E9">
            <w:pPr>
              <w:snapToGrid w:val="0"/>
              <w:jc w:val="center"/>
              <w:rPr>
                <w:sz w:val="16"/>
                <w:szCs w:val="16"/>
              </w:rPr>
            </w:pPr>
            <w:r w:rsidRPr="00266687">
              <w:rPr>
                <w:color w:val="000000"/>
                <w:sz w:val="16"/>
                <w:szCs w:val="16"/>
              </w:rPr>
              <w:t>19</w:t>
            </w:r>
          </w:p>
        </w:tc>
        <w:tc>
          <w:tcPr>
            <w:tcW w:w="1008" w:type="dxa"/>
            <w:vAlign w:val="center"/>
            <w:hideMark/>
          </w:tcPr>
          <w:p w14:paraId="4AA1E5C6" w14:textId="77777777" w:rsidR="00E42721" w:rsidRPr="009B3DCC" w:rsidRDefault="00E42721" w:rsidP="00F555E9">
            <w:pPr>
              <w:snapToGrid w:val="0"/>
              <w:jc w:val="center"/>
              <w:rPr>
                <w:sz w:val="16"/>
                <w:szCs w:val="16"/>
              </w:rPr>
            </w:pPr>
            <w:r w:rsidRPr="00266687">
              <w:rPr>
                <w:color w:val="000000"/>
                <w:sz w:val="16"/>
                <w:szCs w:val="16"/>
              </w:rPr>
              <w:t>2004-06-28</w:t>
            </w:r>
          </w:p>
        </w:tc>
        <w:tc>
          <w:tcPr>
            <w:tcW w:w="1008" w:type="dxa"/>
            <w:vAlign w:val="center"/>
            <w:hideMark/>
          </w:tcPr>
          <w:p w14:paraId="3FF8C4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59F1D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42F6E38"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2AA3FB2A" w14:textId="77777777" w:rsidR="00E42721" w:rsidRPr="009B3DCC" w:rsidRDefault="00E42721" w:rsidP="00F555E9">
            <w:pPr>
              <w:snapToGrid w:val="0"/>
              <w:jc w:val="center"/>
              <w:rPr>
                <w:sz w:val="16"/>
                <w:szCs w:val="16"/>
              </w:rPr>
            </w:pPr>
            <w:r w:rsidRPr="00266687">
              <w:rPr>
                <w:color w:val="000000"/>
                <w:sz w:val="16"/>
                <w:szCs w:val="16"/>
              </w:rPr>
              <w:t>3.99</w:t>
            </w:r>
          </w:p>
        </w:tc>
        <w:tc>
          <w:tcPr>
            <w:tcW w:w="1008" w:type="dxa"/>
            <w:vAlign w:val="center"/>
            <w:hideMark/>
          </w:tcPr>
          <w:p w14:paraId="6FE74329"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4B9DDD4A" w14:textId="77777777" w:rsidTr="00F555E9">
        <w:trPr>
          <w:trHeight w:val="165"/>
        </w:trPr>
        <w:tc>
          <w:tcPr>
            <w:tcW w:w="360" w:type="dxa"/>
            <w:vAlign w:val="center"/>
            <w:hideMark/>
          </w:tcPr>
          <w:p w14:paraId="5D098E36" w14:textId="77777777" w:rsidR="00E42721" w:rsidRPr="00B20630" w:rsidRDefault="00E42721" w:rsidP="00F555E9">
            <w:pPr>
              <w:snapToGrid w:val="0"/>
              <w:rPr>
                <w:sz w:val="16"/>
                <w:szCs w:val="16"/>
              </w:rPr>
            </w:pPr>
            <w:r w:rsidRPr="00B20630">
              <w:rPr>
                <w:color w:val="000000"/>
                <w:sz w:val="16"/>
                <w:szCs w:val="16"/>
              </w:rPr>
              <w:t>79</w:t>
            </w:r>
          </w:p>
        </w:tc>
        <w:tc>
          <w:tcPr>
            <w:tcW w:w="864" w:type="dxa"/>
            <w:vAlign w:val="center"/>
            <w:hideMark/>
          </w:tcPr>
          <w:p w14:paraId="52A19A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A7E4B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FFE1B4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0269EBC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348721E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2CC1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3103A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9AB935" w14:textId="77777777" w:rsidR="00E42721" w:rsidRPr="009B3DCC" w:rsidRDefault="00E42721" w:rsidP="00F555E9">
            <w:pPr>
              <w:snapToGrid w:val="0"/>
              <w:jc w:val="center"/>
              <w:rPr>
                <w:sz w:val="16"/>
                <w:szCs w:val="16"/>
              </w:rPr>
            </w:pPr>
            <w:r w:rsidRPr="00266687">
              <w:rPr>
                <w:color w:val="000000"/>
                <w:sz w:val="16"/>
                <w:szCs w:val="16"/>
              </w:rPr>
              <w:t>4.19</w:t>
            </w:r>
          </w:p>
        </w:tc>
        <w:tc>
          <w:tcPr>
            <w:tcW w:w="1008" w:type="dxa"/>
            <w:vAlign w:val="center"/>
            <w:hideMark/>
          </w:tcPr>
          <w:p w14:paraId="1ABFD011"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38E1D27C" w14:textId="77777777" w:rsidTr="00F555E9">
        <w:trPr>
          <w:trHeight w:val="165"/>
        </w:trPr>
        <w:tc>
          <w:tcPr>
            <w:tcW w:w="360" w:type="dxa"/>
            <w:vAlign w:val="center"/>
            <w:hideMark/>
          </w:tcPr>
          <w:p w14:paraId="023F33CE" w14:textId="77777777" w:rsidR="00E42721" w:rsidRPr="00B20630" w:rsidRDefault="00E42721" w:rsidP="00F555E9">
            <w:pPr>
              <w:snapToGrid w:val="0"/>
              <w:rPr>
                <w:sz w:val="16"/>
                <w:szCs w:val="16"/>
              </w:rPr>
            </w:pPr>
            <w:r w:rsidRPr="00B20630">
              <w:rPr>
                <w:color w:val="000000"/>
                <w:sz w:val="16"/>
                <w:szCs w:val="16"/>
              </w:rPr>
              <w:t>80</w:t>
            </w:r>
          </w:p>
        </w:tc>
        <w:tc>
          <w:tcPr>
            <w:tcW w:w="864" w:type="dxa"/>
            <w:vAlign w:val="center"/>
            <w:hideMark/>
          </w:tcPr>
          <w:p w14:paraId="4DB32A1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2C6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1703B34"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9BDFE1"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7BE898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1FE8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33B64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EE58508"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62D74A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00B6552F" w14:textId="77777777" w:rsidTr="00F555E9">
        <w:trPr>
          <w:trHeight w:val="165"/>
        </w:trPr>
        <w:tc>
          <w:tcPr>
            <w:tcW w:w="360" w:type="dxa"/>
            <w:vAlign w:val="center"/>
            <w:hideMark/>
          </w:tcPr>
          <w:p w14:paraId="4A54BD62" w14:textId="77777777" w:rsidR="00E42721" w:rsidRPr="00B20630" w:rsidRDefault="00E42721" w:rsidP="00F555E9">
            <w:pPr>
              <w:snapToGrid w:val="0"/>
              <w:rPr>
                <w:sz w:val="16"/>
                <w:szCs w:val="16"/>
              </w:rPr>
            </w:pPr>
            <w:r w:rsidRPr="00B20630">
              <w:rPr>
                <w:color w:val="000000"/>
                <w:sz w:val="16"/>
                <w:szCs w:val="16"/>
              </w:rPr>
              <w:t>81</w:t>
            </w:r>
          </w:p>
        </w:tc>
        <w:tc>
          <w:tcPr>
            <w:tcW w:w="864" w:type="dxa"/>
            <w:vAlign w:val="center"/>
            <w:hideMark/>
          </w:tcPr>
          <w:p w14:paraId="2FF226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B71F8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41FC33"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9750F29"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2AD381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1D8FA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C1DEC69"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3036F0F" w14:textId="77777777" w:rsidR="00E42721" w:rsidRPr="009B3DCC" w:rsidRDefault="00E42721" w:rsidP="00F555E9">
            <w:pPr>
              <w:snapToGrid w:val="0"/>
              <w:jc w:val="center"/>
              <w:rPr>
                <w:sz w:val="16"/>
                <w:szCs w:val="16"/>
              </w:rPr>
            </w:pPr>
            <w:r w:rsidRPr="00266687">
              <w:rPr>
                <w:color w:val="000000"/>
                <w:sz w:val="16"/>
                <w:szCs w:val="16"/>
              </w:rPr>
              <w:t>5.78</w:t>
            </w:r>
          </w:p>
        </w:tc>
        <w:tc>
          <w:tcPr>
            <w:tcW w:w="1008" w:type="dxa"/>
            <w:vAlign w:val="center"/>
            <w:hideMark/>
          </w:tcPr>
          <w:p w14:paraId="55C8501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388EFA7" w14:textId="77777777" w:rsidTr="00F555E9">
        <w:trPr>
          <w:trHeight w:val="165"/>
        </w:trPr>
        <w:tc>
          <w:tcPr>
            <w:tcW w:w="360" w:type="dxa"/>
            <w:vAlign w:val="center"/>
            <w:hideMark/>
          </w:tcPr>
          <w:p w14:paraId="6DEEAE15" w14:textId="77777777" w:rsidR="00E42721" w:rsidRPr="00B20630" w:rsidRDefault="00E42721" w:rsidP="00F555E9">
            <w:pPr>
              <w:snapToGrid w:val="0"/>
              <w:rPr>
                <w:sz w:val="16"/>
                <w:szCs w:val="16"/>
              </w:rPr>
            </w:pPr>
            <w:r w:rsidRPr="00B20630">
              <w:rPr>
                <w:color w:val="000000"/>
                <w:sz w:val="16"/>
                <w:szCs w:val="16"/>
              </w:rPr>
              <w:t>82</w:t>
            </w:r>
          </w:p>
        </w:tc>
        <w:tc>
          <w:tcPr>
            <w:tcW w:w="864" w:type="dxa"/>
            <w:vAlign w:val="center"/>
            <w:hideMark/>
          </w:tcPr>
          <w:p w14:paraId="78995C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8A3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42F4DA"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2EB8146E"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6F493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CBAA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45E90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1392"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340AF11"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21C9FF47" w14:textId="77777777" w:rsidTr="00F555E9">
        <w:trPr>
          <w:trHeight w:val="165"/>
        </w:trPr>
        <w:tc>
          <w:tcPr>
            <w:tcW w:w="360" w:type="dxa"/>
            <w:vAlign w:val="center"/>
            <w:hideMark/>
          </w:tcPr>
          <w:p w14:paraId="575E904A" w14:textId="77777777" w:rsidR="00E42721" w:rsidRPr="00B20630" w:rsidRDefault="00E42721" w:rsidP="00F555E9">
            <w:pPr>
              <w:snapToGrid w:val="0"/>
              <w:rPr>
                <w:sz w:val="16"/>
                <w:szCs w:val="16"/>
              </w:rPr>
            </w:pPr>
            <w:r w:rsidRPr="00B20630">
              <w:rPr>
                <w:color w:val="000000"/>
                <w:sz w:val="16"/>
                <w:szCs w:val="16"/>
              </w:rPr>
              <w:t>83</w:t>
            </w:r>
          </w:p>
        </w:tc>
        <w:tc>
          <w:tcPr>
            <w:tcW w:w="864" w:type="dxa"/>
            <w:vAlign w:val="center"/>
            <w:hideMark/>
          </w:tcPr>
          <w:p w14:paraId="61D250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6E0F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54F0DD8" w14:textId="77777777" w:rsidR="00E42721" w:rsidRPr="009B3DCC" w:rsidRDefault="00E42721" w:rsidP="00F555E9">
            <w:pPr>
              <w:snapToGrid w:val="0"/>
              <w:jc w:val="center"/>
              <w:rPr>
                <w:sz w:val="16"/>
                <w:szCs w:val="16"/>
              </w:rPr>
            </w:pPr>
            <w:r w:rsidRPr="00266687">
              <w:rPr>
                <w:color w:val="000000"/>
                <w:sz w:val="16"/>
                <w:szCs w:val="16"/>
              </w:rPr>
              <w:t>20</w:t>
            </w:r>
          </w:p>
        </w:tc>
        <w:tc>
          <w:tcPr>
            <w:tcW w:w="1008" w:type="dxa"/>
            <w:vAlign w:val="center"/>
            <w:hideMark/>
          </w:tcPr>
          <w:p w14:paraId="44D2C267" w14:textId="77777777" w:rsidR="00E42721" w:rsidRPr="009B3DCC" w:rsidRDefault="00E42721" w:rsidP="00F555E9">
            <w:pPr>
              <w:snapToGrid w:val="0"/>
              <w:jc w:val="center"/>
              <w:rPr>
                <w:sz w:val="16"/>
                <w:szCs w:val="16"/>
              </w:rPr>
            </w:pPr>
            <w:r w:rsidRPr="00266687">
              <w:rPr>
                <w:color w:val="000000"/>
                <w:sz w:val="16"/>
                <w:szCs w:val="16"/>
              </w:rPr>
              <w:t>2004-07-05</w:t>
            </w:r>
          </w:p>
        </w:tc>
        <w:tc>
          <w:tcPr>
            <w:tcW w:w="1008" w:type="dxa"/>
            <w:vAlign w:val="center"/>
            <w:hideMark/>
          </w:tcPr>
          <w:p w14:paraId="6478C6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D675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2528B37"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3B37434"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067DC3B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B48B62E" w14:textId="77777777" w:rsidTr="00F555E9">
        <w:trPr>
          <w:trHeight w:val="165"/>
        </w:trPr>
        <w:tc>
          <w:tcPr>
            <w:tcW w:w="360" w:type="dxa"/>
            <w:vAlign w:val="center"/>
            <w:hideMark/>
          </w:tcPr>
          <w:p w14:paraId="5D52F852" w14:textId="77777777" w:rsidR="00E42721" w:rsidRPr="00B20630" w:rsidRDefault="00E42721" w:rsidP="00F555E9">
            <w:pPr>
              <w:snapToGrid w:val="0"/>
              <w:rPr>
                <w:sz w:val="16"/>
                <w:szCs w:val="16"/>
              </w:rPr>
            </w:pPr>
            <w:r w:rsidRPr="00B20630">
              <w:rPr>
                <w:color w:val="000000"/>
                <w:sz w:val="16"/>
                <w:szCs w:val="16"/>
              </w:rPr>
              <w:t>84</w:t>
            </w:r>
          </w:p>
        </w:tc>
        <w:tc>
          <w:tcPr>
            <w:tcW w:w="864" w:type="dxa"/>
            <w:vAlign w:val="center"/>
            <w:hideMark/>
          </w:tcPr>
          <w:p w14:paraId="530D3E1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143CE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970E1A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6A8E846F"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87B8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0304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E2702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F4EAF3" w14:textId="77777777" w:rsidR="00E42721" w:rsidRPr="009B3DCC" w:rsidRDefault="00E42721" w:rsidP="00F555E9">
            <w:pPr>
              <w:snapToGrid w:val="0"/>
              <w:jc w:val="center"/>
              <w:rPr>
                <w:sz w:val="16"/>
                <w:szCs w:val="16"/>
              </w:rPr>
            </w:pPr>
            <w:r w:rsidRPr="00266687">
              <w:rPr>
                <w:color w:val="000000"/>
                <w:sz w:val="16"/>
                <w:szCs w:val="16"/>
              </w:rPr>
              <w:t>5.67</w:t>
            </w:r>
          </w:p>
        </w:tc>
        <w:tc>
          <w:tcPr>
            <w:tcW w:w="1008" w:type="dxa"/>
            <w:vAlign w:val="center"/>
            <w:hideMark/>
          </w:tcPr>
          <w:p w14:paraId="1FE625E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5FAE42F8" w14:textId="77777777" w:rsidTr="00F555E9">
        <w:trPr>
          <w:trHeight w:val="165"/>
        </w:trPr>
        <w:tc>
          <w:tcPr>
            <w:tcW w:w="360" w:type="dxa"/>
            <w:vAlign w:val="center"/>
            <w:hideMark/>
          </w:tcPr>
          <w:p w14:paraId="0F81E372" w14:textId="77777777" w:rsidR="00E42721" w:rsidRPr="00B20630" w:rsidRDefault="00E42721" w:rsidP="00F555E9">
            <w:pPr>
              <w:snapToGrid w:val="0"/>
              <w:rPr>
                <w:sz w:val="16"/>
                <w:szCs w:val="16"/>
              </w:rPr>
            </w:pPr>
            <w:r w:rsidRPr="00B20630">
              <w:rPr>
                <w:color w:val="000000"/>
                <w:sz w:val="16"/>
                <w:szCs w:val="16"/>
              </w:rPr>
              <w:t>85</w:t>
            </w:r>
          </w:p>
        </w:tc>
        <w:tc>
          <w:tcPr>
            <w:tcW w:w="864" w:type="dxa"/>
            <w:vAlign w:val="center"/>
            <w:hideMark/>
          </w:tcPr>
          <w:p w14:paraId="04FF530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1FDE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BA88503"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7B037EC1"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5022BAE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6A306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CEACA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C1DA49" w14:textId="77777777" w:rsidR="00E42721" w:rsidRPr="009B3DCC" w:rsidRDefault="00E42721" w:rsidP="00F555E9">
            <w:pPr>
              <w:snapToGrid w:val="0"/>
              <w:jc w:val="center"/>
              <w:rPr>
                <w:sz w:val="16"/>
                <w:szCs w:val="16"/>
              </w:rPr>
            </w:pPr>
            <w:r w:rsidRPr="00266687">
              <w:rPr>
                <w:color w:val="000000"/>
                <w:sz w:val="16"/>
                <w:szCs w:val="16"/>
              </w:rPr>
              <w:t>7.29</w:t>
            </w:r>
          </w:p>
        </w:tc>
        <w:tc>
          <w:tcPr>
            <w:tcW w:w="1008" w:type="dxa"/>
            <w:vAlign w:val="center"/>
            <w:hideMark/>
          </w:tcPr>
          <w:p w14:paraId="0DDFD9A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3A3F0C4C" w14:textId="77777777" w:rsidTr="00F555E9">
        <w:trPr>
          <w:trHeight w:val="180"/>
        </w:trPr>
        <w:tc>
          <w:tcPr>
            <w:tcW w:w="360" w:type="dxa"/>
            <w:vAlign w:val="center"/>
            <w:hideMark/>
          </w:tcPr>
          <w:p w14:paraId="3B4C19BB" w14:textId="77777777" w:rsidR="00E42721" w:rsidRPr="00B20630" w:rsidRDefault="00E42721" w:rsidP="00F555E9">
            <w:pPr>
              <w:snapToGrid w:val="0"/>
              <w:rPr>
                <w:sz w:val="16"/>
                <w:szCs w:val="16"/>
              </w:rPr>
            </w:pPr>
            <w:r w:rsidRPr="00B20630">
              <w:rPr>
                <w:color w:val="000000"/>
                <w:sz w:val="16"/>
                <w:szCs w:val="16"/>
              </w:rPr>
              <w:t>86</w:t>
            </w:r>
          </w:p>
        </w:tc>
        <w:tc>
          <w:tcPr>
            <w:tcW w:w="864" w:type="dxa"/>
            <w:vAlign w:val="center"/>
            <w:hideMark/>
          </w:tcPr>
          <w:p w14:paraId="7183FB8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54D5F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4A1247F"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5501E5CA"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44D965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14E7C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40CADB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656FFE18" w14:textId="77777777" w:rsidR="00E42721" w:rsidRPr="009B3DCC" w:rsidRDefault="00E42721" w:rsidP="00F555E9">
            <w:pPr>
              <w:snapToGrid w:val="0"/>
              <w:jc w:val="center"/>
              <w:rPr>
                <w:sz w:val="16"/>
                <w:szCs w:val="16"/>
              </w:rPr>
            </w:pPr>
            <w:r w:rsidRPr="00266687">
              <w:rPr>
                <w:color w:val="000000"/>
                <w:sz w:val="16"/>
                <w:szCs w:val="16"/>
              </w:rPr>
              <w:t>6.82</w:t>
            </w:r>
          </w:p>
        </w:tc>
        <w:tc>
          <w:tcPr>
            <w:tcW w:w="1008" w:type="dxa"/>
            <w:vAlign w:val="center"/>
            <w:hideMark/>
          </w:tcPr>
          <w:p w14:paraId="1473D1A9"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54A4BD02" w14:textId="77777777" w:rsidTr="00F555E9">
        <w:trPr>
          <w:trHeight w:val="165"/>
        </w:trPr>
        <w:tc>
          <w:tcPr>
            <w:tcW w:w="360" w:type="dxa"/>
            <w:vAlign w:val="center"/>
            <w:hideMark/>
          </w:tcPr>
          <w:p w14:paraId="1FC79987" w14:textId="77777777" w:rsidR="00E42721" w:rsidRPr="00B20630" w:rsidRDefault="00E42721" w:rsidP="00F555E9">
            <w:pPr>
              <w:snapToGrid w:val="0"/>
              <w:rPr>
                <w:sz w:val="16"/>
                <w:szCs w:val="16"/>
              </w:rPr>
            </w:pPr>
            <w:r w:rsidRPr="00B20630">
              <w:rPr>
                <w:color w:val="000000"/>
                <w:sz w:val="16"/>
                <w:szCs w:val="16"/>
              </w:rPr>
              <w:t>87</w:t>
            </w:r>
          </w:p>
        </w:tc>
        <w:tc>
          <w:tcPr>
            <w:tcW w:w="864" w:type="dxa"/>
            <w:vAlign w:val="center"/>
            <w:hideMark/>
          </w:tcPr>
          <w:p w14:paraId="475982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E959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60A630D"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786B1F5"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2565BB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D234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9ED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63338C" w14:textId="77777777" w:rsidR="00E42721" w:rsidRPr="009B3DCC" w:rsidRDefault="00E42721" w:rsidP="00F555E9">
            <w:pPr>
              <w:snapToGrid w:val="0"/>
              <w:jc w:val="center"/>
              <w:rPr>
                <w:sz w:val="16"/>
                <w:szCs w:val="16"/>
              </w:rPr>
            </w:pPr>
            <w:r w:rsidRPr="00266687">
              <w:rPr>
                <w:color w:val="000000"/>
                <w:sz w:val="16"/>
                <w:szCs w:val="16"/>
              </w:rPr>
              <w:t>6.98</w:t>
            </w:r>
          </w:p>
        </w:tc>
        <w:tc>
          <w:tcPr>
            <w:tcW w:w="1008" w:type="dxa"/>
            <w:vAlign w:val="center"/>
            <w:hideMark/>
          </w:tcPr>
          <w:p w14:paraId="22BD564E"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1C734778" w14:textId="77777777" w:rsidTr="00F555E9">
        <w:trPr>
          <w:trHeight w:val="165"/>
        </w:trPr>
        <w:tc>
          <w:tcPr>
            <w:tcW w:w="360" w:type="dxa"/>
            <w:vAlign w:val="center"/>
            <w:hideMark/>
          </w:tcPr>
          <w:p w14:paraId="4EF3EB4A" w14:textId="77777777" w:rsidR="00E42721" w:rsidRPr="00B20630" w:rsidRDefault="00E42721" w:rsidP="00F555E9">
            <w:pPr>
              <w:snapToGrid w:val="0"/>
              <w:rPr>
                <w:sz w:val="16"/>
                <w:szCs w:val="16"/>
              </w:rPr>
            </w:pPr>
            <w:r w:rsidRPr="00B20630">
              <w:rPr>
                <w:color w:val="000000"/>
                <w:sz w:val="16"/>
                <w:szCs w:val="16"/>
              </w:rPr>
              <w:t>88</w:t>
            </w:r>
          </w:p>
        </w:tc>
        <w:tc>
          <w:tcPr>
            <w:tcW w:w="864" w:type="dxa"/>
            <w:vAlign w:val="center"/>
            <w:hideMark/>
          </w:tcPr>
          <w:p w14:paraId="7E964F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749E4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FE87C87" w14:textId="77777777" w:rsidR="00E42721" w:rsidRPr="009B3DCC" w:rsidRDefault="00E42721" w:rsidP="00F555E9">
            <w:pPr>
              <w:snapToGrid w:val="0"/>
              <w:jc w:val="center"/>
              <w:rPr>
                <w:sz w:val="16"/>
                <w:szCs w:val="16"/>
              </w:rPr>
            </w:pPr>
            <w:r w:rsidRPr="00266687">
              <w:rPr>
                <w:color w:val="000000"/>
                <w:sz w:val="16"/>
                <w:szCs w:val="16"/>
              </w:rPr>
              <w:t>21</w:t>
            </w:r>
          </w:p>
        </w:tc>
        <w:tc>
          <w:tcPr>
            <w:tcW w:w="1008" w:type="dxa"/>
            <w:vAlign w:val="center"/>
            <w:hideMark/>
          </w:tcPr>
          <w:p w14:paraId="14FE417B" w14:textId="77777777" w:rsidR="00E42721" w:rsidRPr="009B3DCC" w:rsidRDefault="00E42721" w:rsidP="00F555E9">
            <w:pPr>
              <w:snapToGrid w:val="0"/>
              <w:jc w:val="center"/>
              <w:rPr>
                <w:sz w:val="16"/>
                <w:szCs w:val="16"/>
              </w:rPr>
            </w:pPr>
            <w:r w:rsidRPr="00266687">
              <w:rPr>
                <w:color w:val="000000"/>
                <w:sz w:val="16"/>
                <w:szCs w:val="16"/>
              </w:rPr>
              <w:t>2004-07-12</w:t>
            </w:r>
          </w:p>
        </w:tc>
        <w:tc>
          <w:tcPr>
            <w:tcW w:w="1008" w:type="dxa"/>
            <w:vAlign w:val="center"/>
            <w:hideMark/>
          </w:tcPr>
          <w:p w14:paraId="7922B7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ECE68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538C25"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0A346ADF"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17F49134"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52E426BA" w14:textId="77777777" w:rsidTr="00F555E9">
        <w:trPr>
          <w:trHeight w:val="165"/>
        </w:trPr>
        <w:tc>
          <w:tcPr>
            <w:tcW w:w="360" w:type="dxa"/>
            <w:vAlign w:val="center"/>
            <w:hideMark/>
          </w:tcPr>
          <w:p w14:paraId="0D897654" w14:textId="77777777" w:rsidR="00E42721" w:rsidRPr="00B20630" w:rsidRDefault="00E42721" w:rsidP="00F555E9">
            <w:pPr>
              <w:snapToGrid w:val="0"/>
              <w:rPr>
                <w:sz w:val="16"/>
                <w:szCs w:val="16"/>
              </w:rPr>
            </w:pPr>
            <w:r w:rsidRPr="00B20630">
              <w:rPr>
                <w:color w:val="000000"/>
                <w:sz w:val="16"/>
                <w:szCs w:val="16"/>
              </w:rPr>
              <w:t>89</w:t>
            </w:r>
          </w:p>
        </w:tc>
        <w:tc>
          <w:tcPr>
            <w:tcW w:w="864" w:type="dxa"/>
            <w:vAlign w:val="center"/>
            <w:hideMark/>
          </w:tcPr>
          <w:p w14:paraId="6D8D1CA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2007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12903E3"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D8704D1"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2FD0883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075C7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73D01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031AD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294FB8"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70223A5B" w14:textId="77777777" w:rsidTr="00F555E9">
        <w:trPr>
          <w:trHeight w:val="165"/>
        </w:trPr>
        <w:tc>
          <w:tcPr>
            <w:tcW w:w="360" w:type="dxa"/>
            <w:vAlign w:val="center"/>
            <w:hideMark/>
          </w:tcPr>
          <w:p w14:paraId="15AE8218" w14:textId="77777777" w:rsidR="00E42721" w:rsidRPr="00B20630" w:rsidRDefault="00E42721" w:rsidP="00F555E9">
            <w:pPr>
              <w:snapToGrid w:val="0"/>
              <w:rPr>
                <w:sz w:val="16"/>
                <w:szCs w:val="16"/>
              </w:rPr>
            </w:pPr>
            <w:r w:rsidRPr="00B20630">
              <w:rPr>
                <w:color w:val="000000"/>
                <w:sz w:val="16"/>
                <w:szCs w:val="16"/>
              </w:rPr>
              <w:t>90</w:t>
            </w:r>
          </w:p>
        </w:tc>
        <w:tc>
          <w:tcPr>
            <w:tcW w:w="864" w:type="dxa"/>
            <w:vAlign w:val="center"/>
            <w:hideMark/>
          </w:tcPr>
          <w:p w14:paraId="62C181F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A5051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9C0AA4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2F505F39"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961DED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AF468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31BA7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CBC9E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340CF510"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4BBE9D82" w14:textId="77777777" w:rsidTr="00F555E9">
        <w:trPr>
          <w:trHeight w:val="165"/>
        </w:trPr>
        <w:tc>
          <w:tcPr>
            <w:tcW w:w="360" w:type="dxa"/>
            <w:vAlign w:val="center"/>
            <w:hideMark/>
          </w:tcPr>
          <w:p w14:paraId="6C25A333" w14:textId="77777777" w:rsidR="00E42721" w:rsidRPr="00B20630" w:rsidRDefault="00E42721" w:rsidP="00F555E9">
            <w:pPr>
              <w:snapToGrid w:val="0"/>
              <w:rPr>
                <w:sz w:val="16"/>
                <w:szCs w:val="16"/>
              </w:rPr>
            </w:pPr>
            <w:r w:rsidRPr="00B20630">
              <w:rPr>
                <w:color w:val="000000"/>
                <w:sz w:val="16"/>
                <w:szCs w:val="16"/>
              </w:rPr>
              <w:t>91</w:t>
            </w:r>
          </w:p>
        </w:tc>
        <w:tc>
          <w:tcPr>
            <w:tcW w:w="864" w:type="dxa"/>
            <w:vAlign w:val="center"/>
            <w:hideMark/>
          </w:tcPr>
          <w:p w14:paraId="7AF2DC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FB65A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47750C5"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06269A2"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A7B64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C7F3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E6890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E235331" w14:textId="77777777" w:rsidR="00E42721" w:rsidRPr="009B3DCC" w:rsidRDefault="00E42721" w:rsidP="00F555E9">
            <w:pPr>
              <w:snapToGrid w:val="0"/>
              <w:jc w:val="center"/>
              <w:rPr>
                <w:sz w:val="16"/>
                <w:szCs w:val="16"/>
              </w:rPr>
            </w:pPr>
            <w:r w:rsidRPr="00266687">
              <w:rPr>
                <w:color w:val="000000"/>
                <w:sz w:val="16"/>
                <w:szCs w:val="16"/>
              </w:rPr>
              <w:t>8.73</w:t>
            </w:r>
          </w:p>
        </w:tc>
        <w:tc>
          <w:tcPr>
            <w:tcW w:w="1008" w:type="dxa"/>
            <w:vAlign w:val="center"/>
            <w:hideMark/>
          </w:tcPr>
          <w:p w14:paraId="3C3B587E" w14:textId="77777777" w:rsidR="00E42721" w:rsidRPr="009B3DCC" w:rsidRDefault="00E42721" w:rsidP="00F555E9">
            <w:pPr>
              <w:snapToGrid w:val="0"/>
              <w:jc w:val="center"/>
              <w:rPr>
                <w:sz w:val="16"/>
                <w:szCs w:val="16"/>
              </w:rPr>
            </w:pPr>
            <w:r w:rsidRPr="00266687">
              <w:rPr>
                <w:color w:val="000000"/>
                <w:sz w:val="16"/>
                <w:szCs w:val="16"/>
              </w:rPr>
              <w:t>1.65</w:t>
            </w:r>
          </w:p>
        </w:tc>
      </w:tr>
      <w:tr w:rsidR="00E42721" w:rsidRPr="009B3DCC" w14:paraId="1BFD2B9A" w14:textId="77777777" w:rsidTr="00F555E9">
        <w:trPr>
          <w:trHeight w:val="165"/>
        </w:trPr>
        <w:tc>
          <w:tcPr>
            <w:tcW w:w="360" w:type="dxa"/>
            <w:vAlign w:val="center"/>
            <w:hideMark/>
          </w:tcPr>
          <w:p w14:paraId="6AAD65DB" w14:textId="77777777" w:rsidR="00E42721" w:rsidRPr="00B20630" w:rsidRDefault="00E42721" w:rsidP="00F555E9">
            <w:pPr>
              <w:snapToGrid w:val="0"/>
              <w:rPr>
                <w:sz w:val="16"/>
                <w:szCs w:val="16"/>
              </w:rPr>
            </w:pPr>
            <w:r w:rsidRPr="00B20630">
              <w:rPr>
                <w:color w:val="000000"/>
                <w:sz w:val="16"/>
                <w:szCs w:val="16"/>
              </w:rPr>
              <w:t>92</w:t>
            </w:r>
          </w:p>
        </w:tc>
        <w:tc>
          <w:tcPr>
            <w:tcW w:w="864" w:type="dxa"/>
            <w:vAlign w:val="center"/>
            <w:hideMark/>
          </w:tcPr>
          <w:p w14:paraId="1929766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AFF9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810EF06"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0CAE6FF5"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1B09B50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7217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0E63C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517A016" w14:textId="77777777" w:rsidR="00E42721" w:rsidRPr="009B3DCC" w:rsidRDefault="00E42721" w:rsidP="00F555E9">
            <w:pPr>
              <w:snapToGrid w:val="0"/>
              <w:jc w:val="center"/>
              <w:rPr>
                <w:sz w:val="16"/>
                <w:szCs w:val="16"/>
              </w:rPr>
            </w:pPr>
            <w:r w:rsidRPr="00266687">
              <w:rPr>
                <w:color w:val="000000"/>
                <w:sz w:val="16"/>
                <w:szCs w:val="16"/>
              </w:rPr>
              <w:t>8.39</w:t>
            </w:r>
          </w:p>
        </w:tc>
        <w:tc>
          <w:tcPr>
            <w:tcW w:w="1008" w:type="dxa"/>
            <w:vAlign w:val="center"/>
            <w:hideMark/>
          </w:tcPr>
          <w:p w14:paraId="26656C6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45D6083A" w14:textId="77777777" w:rsidTr="00F555E9">
        <w:trPr>
          <w:trHeight w:val="165"/>
        </w:trPr>
        <w:tc>
          <w:tcPr>
            <w:tcW w:w="360" w:type="dxa"/>
            <w:vAlign w:val="center"/>
            <w:hideMark/>
          </w:tcPr>
          <w:p w14:paraId="5A7E678B" w14:textId="77777777" w:rsidR="00E42721" w:rsidRPr="00B20630" w:rsidRDefault="00E42721" w:rsidP="00F555E9">
            <w:pPr>
              <w:snapToGrid w:val="0"/>
              <w:rPr>
                <w:sz w:val="16"/>
                <w:szCs w:val="16"/>
              </w:rPr>
            </w:pPr>
            <w:r w:rsidRPr="00B20630">
              <w:rPr>
                <w:color w:val="000000"/>
                <w:sz w:val="16"/>
                <w:szCs w:val="16"/>
              </w:rPr>
              <w:t>93</w:t>
            </w:r>
          </w:p>
        </w:tc>
        <w:tc>
          <w:tcPr>
            <w:tcW w:w="864" w:type="dxa"/>
            <w:vAlign w:val="center"/>
            <w:hideMark/>
          </w:tcPr>
          <w:p w14:paraId="3E572CF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4E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264EC1" w14:textId="77777777" w:rsidR="00E42721" w:rsidRPr="009B3DCC" w:rsidRDefault="00E42721" w:rsidP="00F555E9">
            <w:pPr>
              <w:snapToGrid w:val="0"/>
              <w:jc w:val="center"/>
              <w:rPr>
                <w:sz w:val="16"/>
                <w:szCs w:val="16"/>
              </w:rPr>
            </w:pPr>
            <w:r w:rsidRPr="00266687">
              <w:rPr>
                <w:color w:val="000000"/>
                <w:sz w:val="16"/>
                <w:szCs w:val="16"/>
              </w:rPr>
              <w:t>22</w:t>
            </w:r>
          </w:p>
        </w:tc>
        <w:tc>
          <w:tcPr>
            <w:tcW w:w="1008" w:type="dxa"/>
            <w:vAlign w:val="center"/>
            <w:hideMark/>
          </w:tcPr>
          <w:p w14:paraId="63A7FF67" w14:textId="77777777" w:rsidR="00E42721" w:rsidRPr="009B3DCC" w:rsidRDefault="00E42721" w:rsidP="00F555E9">
            <w:pPr>
              <w:snapToGrid w:val="0"/>
              <w:jc w:val="center"/>
              <w:rPr>
                <w:sz w:val="16"/>
                <w:szCs w:val="16"/>
              </w:rPr>
            </w:pPr>
            <w:r w:rsidRPr="00266687">
              <w:rPr>
                <w:color w:val="000000"/>
                <w:sz w:val="16"/>
                <w:szCs w:val="16"/>
              </w:rPr>
              <w:t>2004-07-19</w:t>
            </w:r>
          </w:p>
        </w:tc>
        <w:tc>
          <w:tcPr>
            <w:tcW w:w="1008" w:type="dxa"/>
            <w:vAlign w:val="center"/>
            <w:hideMark/>
          </w:tcPr>
          <w:p w14:paraId="3EFE02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B60B1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FD50A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AF1C551" w14:textId="77777777" w:rsidR="00E42721" w:rsidRPr="009B3DCC" w:rsidRDefault="00E42721" w:rsidP="00F555E9">
            <w:pPr>
              <w:snapToGrid w:val="0"/>
              <w:jc w:val="center"/>
              <w:rPr>
                <w:sz w:val="16"/>
                <w:szCs w:val="16"/>
              </w:rPr>
            </w:pPr>
            <w:r w:rsidRPr="00266687">
              <w:rPr>
                <w:color w:val="000000"/>
                <w:sz w:val="16"/>
                <w:szCs w:val="16"/>
              </w:rPr>
              <w:t>9.35</w:t>
            </w:r>
          </w:p>
        </w:tc>
        <w:tc>
          <w:tcPr>
            <w:tcW w:w="1008" w:type="dxa"/>
            <w:vAlign w:val="center"/>
            <w:hideMark/>
          </w:tcPr>
          <w:p w14:paraId="482B728B"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167BFB7F" w14:textId="77777777" w:rsidTr="00F555E9">
        <w:trPr>
          <w:trHeight w:val="165"/>
        </w:trPr>
        <w:tc>
          <w:tcPr>
            <w:tcW w:w="360" w:type="dxa"/>
            <w:vAlign w:val="center"/>
            <w:hideMark/>
          </w:tcPr>
          <w:p w14:paraId="3F0668B8" w14:textId="77777777" w:rsidR="00E42721" w:rsidRPr="00B20630" w:rsidRDefault="00E42721" w:rsidP="00F555E9">
            <w:pPr>
              <w:snapToGrid w:val="0"/>
              <w:rPr>
                <w:sz w:val="16"/>
                <w:szCs w:val="16"/>
              </w:rPr>
            </w:pPr>
            <w:r w:rsidRPr="00B20630">
              <w:rPr>
                <w:color w:val="000000"/>
                <w:sz w:val="16"/>
                <w:szCs w:val="16"/>
              </w:rPr>
              <w:t>94</w:t>
            </w:r>
          </w:p>
        </w:tc>
        <w:tc>
          <w:tcPr>
            <w:tcW w:w="864" w:type="dxa"/>
            <w:vAlign w:val="center"/>
            <w:hideMark/>
          </w:tcPr>
          <w:p w14:paraId="73EC37E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98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C93E6A5"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104539B"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2E085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024CC3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EBA7B5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1ACF5D"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3691E7F2"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6B5D07DD" w14:textId="77777777" w:rsidTr="00F555E9">
        <w:trPr>
          <w:trHeight w:val="165"/>
        </w:trPr>
        <w:tc>
          <w:tcPr>
            <w:tcW w:w="360" w:type="dxa"/>
            <w:vAlign w:val="center"/>
            <w:hideMark/>
          </w:tcPr>
          <w:p w14:paraId="2D6BF3AE" w14:textId="77777777" w:rsidR="00E42721" w:rsidRPr="00B20630" w:rsidRDefault="00E42721" w:rsidP="00F555E9">
            <w:pPr>
              <w:snapToGrid w:val="0"/>
              <w:rPr>
                <w:sz w:val="16"/>
                <w:szCs w:val="16"/>
              </w:rPr>
            </w:pPr>
            <w:r w:rsidRPr="00B20630">
              <w:rPr>
                <w:color w:val="000000"/>
                <w:sz w:val="16"/>
                <w:szCs w:val="16"/>
              </w:rPr>
              <w:t>95</w:t>
            </w:r>
          </w:p>
        </w:tc>
        <w:tc>
          <w:tcPr>
            <w:tcW w:w="864" w:type="dxa"/>
            <w:vAlign w:val="center"/>
            <w:hideMark/>
          </w:tcPr>
          <w:p w14:paraId="21702B1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30B7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30C6133"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1CF9CF86"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69B14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65C544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F199A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45B66C7" w14:textId="77777777" w:rsidR="00E42721" w:rsidRPr="009B3DCC" w:rsidRDefault="00E42721" w:rsidP="00F555E9">
            <w:pPr>
              <w:snapToGrid w:val="0"/>
              <w:jc w:val="center"/>
              <w:rPr>
                <w:sz w:val="16"/>
                <w:szCs w:val="16"/>
              </w:rPr>
            </w:pPr>
            <w:r w:rsidRPr="00266687">
              <w:rPr>
                <w:color w:val="000000"/>
                <w:sz w:val="16"/>
                <w:szCs w:val="16"/>
              </w:rPr>
              <w:t>10.81</w:t>
            </w:r>
          </w:p>
        </w:tc>
        <w:tc>
          <w:tcPr>
            <w:tcW w:w="1008" w:type="dxa"/>
            <w:vAlign w:val="center"/>
            <w:hideMark/>
          </w:tcPr>
          <w:p w14:paraId="6182A0BB"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C4DC34A" w14:textId="77777777" w:rsidTr="00F555E9">
        <w:trPr>
          <w:trHeight w:val="165"/>
        </w:trPr>
        <w:tc>
          <w:tcPr>
            <w:tcW w:w="360" w:type="dxa"/>
            <w:vAlign w:val="center"/>
            <w:hideMark/>
          </w:tcPr>
          <w:p w14:paraId="6B0392A2" w14:textId="77777777" w:rsidR="00E42721" w:rsidRPr="00B20630" w:rsidRDefault="00E42721" w:rsidP="00F555E9">
            <w:pPr>
              <w:snapToGrid w:val="0"/>
              <w:rPr>
                <w:sz w:val="16"/>
                <w:szCs w:val="16"/>
              </w:rPr>
            </w:pPr>
            <w:r w:rsidRPr="00B20630">
              <w:rPr>
                <w:color w:val="000000"/>
                <w:sz w:val="16"/>
                <w:szCs w:val="16"/>
              </w:rPr>
              <w:t>96</w:t>
            </w:r>
          </w:p>
        </w:tc>
        <w:tc>
          <w:tcPr>
            <w:tcW w:w="864" w:type="dxa"/>
            <w:vAlign w:val="center"/>
            <w:hideMark/>
          </w:tcPr>
          <w:p w14:paraId="031D39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3A802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65458DA"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2CE1828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62586A8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FA8F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719394"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F376C0E" w14:textId="77777777" w:rsidR="00E42721" w:rsidRPr="009B3DCC" w:rsidRDefault="00E42721" w:rsidP="00F555E9">
            <w:pPr>
              <w:snapToGrid w:val="0"/>
              <w:jc w:val="center"/>
              <w:rPr>
                <w:sz w:val="16"/>
                <w:szCs w:val="16"/>
              </w:rPr>
            </w:pPr>
            <w:r w:rsidRPr="00266687">
              <w:rPr>
                <w:color w:val="000000"/>
                <w:sz w:val="16"/>
                <w:szCs w:val="16"/>
              </w:rPr>
              <w:t>10.24</w:t>
            </w:r>
          </w:p>
        </w:tc>
        <w:tc>
          <w:tcPr>
            <w:tcW w:w="1008" w:type="dxa"/>
            <w:vAlign w:val="center"/>
            <w:hideMark/>
          </w:tcPr>
          <w:p w14:paraId="6C394660"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7508D11" w14:textId="77777777" w:rsidTr="00F555E9">
        <w:trPr>
          <w:trHeight w:val="165"/>
        </w:trPr>
        <w:tc>
          <w:tcPr>
            <w:tcW w:w="360" w:type="dxa"/>
            <w:vAlign w:val="center"/>
            <w:hideMark/>
          </w:tcPr>
          <w:p w14:paraId="7E49D5CE" w14:textId="77777777" w:rsidR="00E42721" w:rsidRPr="00B20630" w:rsidRDefault="00E42721" w:rsidP="00F555E9">
            <w:pPr>
              <w:snapToGrid w:val="0"/>
              <w:rPr>
                <w:sz w:val="16"/>
                <w:szCs w:val="16"/>
              </w:rPr>
            </w:pPr>
            <w:r w:rsidRPr="00B20630">
              <w:rPr>
                <w:color w:val="000000"/>
                <w:sz w:val="16"/>
                <w:szCs w:val="16"/>
              </w:rPr>
              <w:t>97</w:t>
            </w:r>
          </w:p>
        </w:tc>
        <w:tc>
          <w:tcPr>
            <w:tcW w:w="864" w:type="dxa"/>
            <w:vAlign w:val="center"/>
            <w:hideMark/>
          </w:tcPr>
          <w:p w14:paraId="719C3D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F595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575DA2C"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653F8F11"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52606B2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FB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BE7E8E"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409E9BF" w14:textId="77777777" w:rsidR="00E42721" w:rsidRPr="009B3DCC" w:rsidRDefault="00E42721" w:rsidP="00F555E9">
            <w:pPr>
              <w:snapToGrid w:val="0"/>
              <w:jc w:val="center"/>
              <w:rPr>
                <w:sz w:val="16"/>
                <w:szCs w:val="16"/>
              </w:rPr>
            </w:pPr>
            <w:r w:rsidRPr="00266687">
              <w:rPr>
                <w:color w:val="000000"/>
                <w:sz w:val="16"/>
                <w:szCs w:val="16"/>
              </w:rPr>
              <w:t>11.06</w:t>
            </w:r>
          </w:p>
        </w:tc>
        <w:tc>
          <w:tcPr>
            <w:tcW w:w="1008" w:type="dxa"/>
            <w:vAlign w:val="center"/>
            <w:hideMark/>
          </w:tcPr>
          <w:p w14:paraId="6B592E42"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9466981" w14:textId="77777777" w:rsidTr="00F555E9">
        <w:trPr>
          <w:trHeight w:val="165"/>
        </w:trPr>
        <w:tc>
          <w:tcPr>
            <w:tcW w:w="360" w:type="dxa"/>
            <w:vAlign w:val="center"/>
            <w:hideMark/>
          </w:tcPr>
          <w:p w14:paraId="48409F04" w14:textId="77777777" w:rsidR="00E42721" w:rsidRPr="00B20630" w:rsidRDefault="00E42721" w:rsidP="00F555E9">
            <w:pPr>
              <w:snapToGrid w:val="0"/>
              <w:rPr>
                <w:sz w:val="16"/>
                <w:szCs w:val="16"/>
              </w:rPr>
            </w:pPr>
            <w:r w:rsidRPr="00B20630">
              <w:rPr>
                <w:color w:val="000000"/>
                <w:sz w:val="16"/>
                <w:szCs w:val="16"/>
              </w:rPr>
              <w:t>98</w:t>
            </w:r>
          </w:p>
        </w:tc>
        <w:tc>
          <w:tcPr>
            <w:tcW w:w="864" w:type="dxa"/>
            <w:vAlign w:val="center"/>
            <w:hideMark/>
          </w:tcPr>
          <w:p w14:paraId="72212E1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35B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BF776C0" w14:textId="77777777" w:rsidR="00E42721" w:rsidRPr="009B3DCC" w:rsidRDefault="00E42721" w:rsidP="00F555E9">
            <w:pPr>
              <w:snapToGrid w:val="0"/>
              <w:jc w:val="center"/>
              <w:rPr>
                <w:sz w:val="16"/>
                <w:szCs w:val="16"/>
              </w:rPr>
            </w:pPr>
            <w:r w:rsidRPr="00266687">
              <w:rPr>
                <w:color w:val="000000"/>
                <w:sz w:val="16"/>
                <w:szCs w:val="16"/>
              </w:rPr>
              <w:t>23</w:t>
            </w:r>
          </w:p>
        </w:tc>
        <w:tc>
          <w:tcPr>
            <w:tcW w:w="1008" w:type="dxa"/>
            <w:vAlign w:val="center"/>
            <w:hideMark/>
          </w:tcPr>
          <w:p w14:paraId="5F939CE8" w14:textId="77777777" w:rsidR="00E42721" w:rsidRPr="009B3DCC" w:rsidRDefault="00E42721" w:rsidP="00F555E9">
            <w:pPr>
              <w:snapToGrid w:val="0"/>
              <w:jc w:val="center"/>
              <w:rPr>
                <w:sz w:val="16"/>
                <w:szCs w:val="16"/>
              </w:rPr>
            </w:pPr>
            <w:r w:rsidRPr="00266687">
              <w:rPr>
                <w:color w:val="000000"/>
                <w:sz w:val="16"/>
                <w:szCs w:val="16"/>
              </w:rPr>
              <w:t>2004-07-27</w:t>
            </w:r>
          </w:p>
        </w:tc>
        <w:tc>
          <w:tcPr>
            <w:tcW w:w="1008" w:type="dxa"/>
            <w:vAlign w:val="center"/>
            <w:hideMark/>
          </w:tcPr>
          <w:p w14:paraId="3CF7658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FF69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830632"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B91907D"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1A6113EF"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0EAE9CDE" w14:textId="77777777" w:rsidTr="00F555E9">
        <w:trPr>
          <w:trHeight w:val="165"/>
        </w:trPr>
        <w:tc>
          <w:tcPr>
            <w:tcW w:w="360" w:type="dxa"/>
            <w:vAlign w:val="center"/>
            <w:hideMark/>
          </w:tcPr>
          <w:p w14:paraId="3D4A3DC0" w14:textId="77777777" w:rsidR="00E42721" w:rsidRPr="00B20630" w:rsidRDefault="00E42721" w:rsidP="00F555E9">
            <w:pPr>
              <w:snapToGrid w:val="0"/>
              <w:rPr>
                <w:sz w:val="16"/>
                <w:szCs w:val="16"/>
              </w:rPr>
            </w:pPr>
            <w:r w:rsidRPr="00B20630">
              <w:rPr>
                <w:color w:val="000000"/>
                <w:sz w:val="16"/>
                <w:szCs w:val="16"/>
              </w:rPr>
              <w:t>99</w:t>
            </w:r>
          </w:p>
        </w:tc>
        <w:tc>
          <w:tcPr>
            <w:tcW w:w="864" w:type="dxa"/>
            <w:vAlign w:val="center"/>
            <w:hideMark/>
          </w:tcPr>
          <w:p w14:paraId="642FB7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0F7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109B2B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2C199189"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BF10F0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B8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5ECACB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A45DD"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6470C46"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5805D175" w14:textId="77777777" w:rsidTr="00F555E9">
        <w:trPr>
          <w:trHeight w:val="180"/>
        </w:trPr>
        <w:tc>
          <w:tcPr>
            <w:tcW w:w="360" w:type="dxa"/>
            <w:vAlign w:val="center"/>
            <w:hideMark/>
          </w:tcPr>
          <w:p w14:paraId="5BC4B668" w14:textId="77777777" w:rsidR="00E42721" w:rsidRPr="00B20630" w:rsidRDefault="00E42721" w:rsidP="00F555E9">
            <w:pPr>
              <w:snapToGrid w:val="0"/>
              <w:rPr>
                <w:sz w:val="16"/>
                <w:szCs w:val="16"/>
              </w:rPr>
            </w:pPr>
            <w:r w:rsidRPr="00B20630">
              <w:rPr>
                <w:color w:val="000000"/>
                <w:sz w:val="16"/>
                <w:szCs w:val="16"/>
              </w:rPr>
              <w:t>100</w:t>
            </w:r>
          </w:p>
        </w:tc>
        <w:tc>
          <w:tcPr>
            <w:tcW w:w="864" w:type="dxa"/>
            <w:vAlign w:val="center"/>
            <w:hideMark/>
          </w:tcPr>
          <w:p w14:paraId="249691B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61F75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C59E1B4"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F3472D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6A272BC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C8350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AA85545"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36DC033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1745C4D"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3BC8BAA8" w14:textId="77777777" w:rsidTr="00F555E9">
        <w:trPr>
          <w:trHeight w:val="165"/>
        </w:trPr>
        <w:tc>
          <w:tcPr>
            <w:tcW w:w="360" w:type="dxa"/>
            <w:vAlign w:val="center"/>
            <w:hideMark/>
          </w:tcPr>
          <w:p w14:paraId="72416D63" w14:textId="77777777" w:rsidR="00E42721" w:rsidRPr="00B20630" w:rsidRDefault="00E42721" w:rsidP="00F555E9">
            <w:pPr>
              <w:snapToGrid w:val="0"/>
              <w:rPr>
                <w:sz w:val="16"/>
                <w:szCs w:val="16"/>
              </w:rPr>
            </w:pPr>
            <w:r w:rsidRPr="00B20630">
              <w:rPr>
                <w:color w:val="000000"/>
                <w:sz w:val="16"/>
                <w:szCs w:val="16"/>
              </w:rPr>
              <w:t>101</w:t>
            </w:r>
          </w:p>
        </w:tc>
        <w:tc>
          <w:tcPr>
            <w:tcW w:w="864" w:type="dxa"/>
            <w:vAlign w:val="center"/>
            <w:hideMark/>
          </w:tcPr>
          <w:p w14:paraId="530E60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A3AF3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850980"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55CA4266"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4B62272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F851D2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0BBF8B3"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46409FDA"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8414A36"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2ABD4DBD" w14:textId="77777777" w:rsidTr="00F555E9">
        <w:trPr>
          <w:trHeight w:val="165"/>
        </w:trPr>
        <w:tc>
          <w:tcPr>
            <w:tcW w:w="360" w:type="dxa"/>
            <w:vAlign w:val="center"/>
            <w:hideMark/>
          </w:tcPr>
          <w:p w14:paraId="1EAD8BFC" w14:textId="77777777" w:rsidR="00E42721" w:rsidRPr="00B20630" w:rsidRDefault="00E42721" w:rsidP="00F555E9">
            <w:pPr>
              <w:snapToGrid w:val="0"/>
              <w:rPr>
                <w:sz w:val="16"/>
                <w:szCs w:val="16"/>
              </w:rPr>
            </w:pPr>
            <w:r w:rsidRPr="00B20630">
              <w:rPr>
                <w:color w:val="000000"/>
                <w:sz w:val="16"/>
                <w:szCs w:val="16"/>
              </w:rPr>
              <w:t>102</w:t>
            </w:r>
          </w:p>
        </w:tc>
        <w:tc>
          <w:tcPr>
            <w:tcW w:w="864" w:type="dxa"/>
            <w:vAlign w:val="center"/>
            <w:hideMark/>
          </w:tcPr>
          <w:p w14:paraId="02E00AE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1011C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B868D15"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3DF394C"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5A5C3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5707E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CD6882D"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D32F1B9"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6703C11"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B6D2151" w14:textId="77777777" w:rsidTr="00F555E9">
        <w:trPr>
          <w:trHeight w:val="165"/>
        </w:trPr>
        <w:tc>
          <w:tcPr>
            <w:tcW w:w="360" w:type="dxa"/>
            <w:vAlign w:val="center"/>
            <w:hideMark/>
          </w:tcPr>
          <w:p w14:paraId="3B5C2546" w14:textId="77777777" w:rsidR="00E42721" w:rsidRPr="00B20630" w:rsidRDefault="00E42721" w:rsidP="00F555E9">
            <w:pPr>
              <w:snapToGrid w:val="0"/>
              <w:rPr>
                <w:sz w:val="16"/>
                <w:szCs w:val="16"/>
              </w:rPr>
            </w:pPr>
            <w:r w:rsidRPr="00B20630">
              <w:rPr>
                <w:color w:val="000000"/>
                <w:sz w:val="16"/>
                <w:szCs w:val="16"/>
              </w:rPr>
              <w:t>103</w:t>
            </w:r>
          </w:p>
        </w:tc>
        <w:tc>
          <w:tcPr>
            <w:tcW w:w="864" w:type="dxa"/>
            <w:vAlign w:val="center"/>
            <w:hideMark/>
          </w:tcPr>
          <w:p w14:paraId="590ED1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8A40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AE1067E" w14:textId="77777777" w:rsidR="00E42721" w:rsidRPr="009B3DCC" w:rsidRDefault="00E42721" w:rsidP="00F555E9">
            <w:pPr>
              <w:snapToGrid w:val="0"/>
              <w:jc w:val="center"/>
              <w:rPr>
                <w:sz w:val="16"/>
                <w:szCs w:val="16"/>
              </w:rPr>
            </w:pPr>
            <w:r w:rsidRPr="00266687">
              <w:rPr>
                <w:color w:val="000000"/>
                <w:sz w:val="16"/>
                <w:szCs w:val="16"/>
              </w:rPr>
              <w:t>25</w:t>
            </w:r>
          </w:p>
        </w:tc>
        <w:tc>
          <w:tcPr>
            <w:tcW w:w="1008" w:type="dxa"/>
            <w:vAlign w:val="center"/>
            <w:hideMark/>
          </w:tcPr>
          <w:p w14:paraId="05C2E618" w14:textId="77777777" w:rsidR="00E42721" w:rsidRPr="009B3DCC" w:rsidRDefault="00E42721" w:rsidP="00F555E9">
            <w:pPr>
              <w:snapToGrid w:val="0"/>
              <w:jc w:val="center"/>
              <w:rPr>
                <w:sz w:val="16"/>
                <w:szCs w:val="16"/>
              </w:rPr>
            </w:pPr>
            <w:r w:rsidRPr="00266687">
              <w:rPr>
                <w:color w:val="000000"/>
                <w:sz w:val="16"/>
                <w:szCs w:val="16"/>
              </w:rPr>
              <w:t>2010-06-28</w:t>
            </w:r>
          </w:p>
        </w:tc>
        <w:tc>
          <w:tcPr>
            <w:tcW w:w="1008" w:type="dxa"/>
            <w:vAlign w:val="center"/>
            <w:hideMark/>
          </w:tcPr>
          <w:p w14:paraId="2101E3C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08C71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E2BA24"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30BA888" w14:textId="77777777" w:rsidR="00E42721" w:rsidRPr="009B3DCC" w:rsidRDefault="00E42721" w:rsidP="00F555E9">
            <w:pPr>
              <w:snapToGrid w:val="0"/>
              <w:jc w:val="center"/>
              <w:rPr>
                <w:sz w:val="16"/>
                <w:szCs w:val="16"/>
              </w:rPr>
            </w:pPr>
            <w:r w:rsidRPr="00266687">
              <w:rPr>
                <w:color w:val="000000"/>
                <w:sz w:val="16"/>
                <w:szCs w:val="16"/>
              </w:rPr>
              <w:t>3.42</w:t>
            </w:r>
          </w:p>
        </w:tc>
        <w:tc>
          <w:tcPr>
            <w:tcW w:w="1008" w:type="dxa"/>
            <w:vAlign w:val="center"/>
            <w:hideMark/>
          </w:tcPr>
          <w:p w14:paraId="314D3EC0" w14:textId="77777777" w:rsidR="00E42721" w:rsidRPr="009B3DCC" w:rsidRDefault="00E42721" w:rsidP="00F555E9">
            <w:pPr>
              <w:snapToGrid w:val="0"/>
              <w:jc w:val="center"/>
              <w:rPr>
                <w:sz w:val="16"/>
                <w:szCs w:val="16"/>
              </w:rPr>
            </w:pPr>
            <w:r w:rsidRPr="00266687">
              <w:rPr>
                <w:color w:val="000000"/>
                <w:sz w:val="16"/>
                <w:szCs w:val="16"/>
              </w:rPr>
              <w:t>3.72</w:t>
            </w:r>
          </w:p>
        </w:tc>
      </w:tr>
      <w:tr w:rsidR="00E42721" w:rsidRPr="009B3DCC" w14:paraId="613678A4" w14:textId="77777777" w:rsidTr="00F555E9">
        <w:trPr>
          <w:trHeight w:val="165"/>
        </w:trPr>
        <w:tc>
          <w:tcPr>
            <w:tcW w:w="360" w:type="dxa"/>
            <w:vAlign w:val="center"/>
            <w:hideMark/>
          </w:tcPr>
          <w:p w14:paraId="24A40AE7" w14:textId="77777777" w:rsidR="00E42721" w:rsidRPr="00B20630" w:rsidRDefault="00E42721" w:rsidP="00F555E9">
            <w:pPr>
              <w:snapToGrid w:val="0"/>
              <w:rPr>
                <w:sz w:val="16"/>
                <w:szCs w:val="16"/>
              </w:rPr>
            </w:pPr>
            <w:r w:rsidRPr="00B20630">
              <w:rPr>
                <w:color w:val="000000"/>
                <w:sz w:val="16"/>
                <w:szCs w:val="16"/>
              </w:rPr>
              <w:t>104</w:t>
            </w:r>
          </w:p>
        </w:tc>
        <w:tc>
          <w:tcPr>
            <w:tcW w:w="864" w:type="dxa"/>
            <w:vAlign w:val="center"/>
            <w:hideMark/>
          </w:tcPr>
          <w:p w14:paraId="4442F7B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826F3D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96635D5"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12C105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627B728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E69E1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E4B661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977D3A"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37AC1F38"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8FB0592" w14:textId="77777777" w:rsidTr="00F555E9">
        <w:trPr>
          <w:trHeight w:val="165"/>
        </w:trPr>
        <w:tc>
          <w:tcPr>
            <w:tcW w:w="360" w:type="dxa"/>
            <w:vAlign w:val="center"/>
            <w:hideMark/>
          </w:tcPr>
          <w:p w14:paraId="01BF087E" w14:textId="77777777" w:rsidR="00E42721" w:rsidRPr="00B20630" w:rsidRDefault="00E42721" w:rsidP="00F555E9">
            <w:pPr>
              <w:snapToGrid w:val="0"/>
              <w:rPr>
                <w:sz w:val="16"/>
                <w:szCs w:val="16"/>
              </w:rPr>
            </w:pPr>
            <w:r w:rsidRPr="00B20630">
              <w:rPr>
                <w:color w:val="000000"/>
                <w:sz w:val="16"/>
                <w:szCs w:val="16"/>
              </w:rPr>
              <w:t>105</w:t>
            </w:r>
          </w:p>
        </w:tc>
        <w:tc>
          <w:tcPr>
            <w:tcW w:w="864" w:type="dxa"/>
            <w:vAlign w:val="center"/>
            <w:hideMark/>
          </w:tcPr>
          <w:p w14:paraId="18B5863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EBC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D8DDE0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668ABE7A"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73BA40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4F744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22C9C63"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4785E94"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8D11AB9"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63DAE4D0" w14:textId="77777777" w:rsidTr="00F555E9">
        <w:trPr>
          <w:trHeight w:val="165"/>
        </w:trPr>
        <w:tc>
          <w:tcPr>
            <w:tcW w:w="360" w:type="dxa"/>
            <w:vAlign w:val="center"/>
            <w:hideMark/>
          </w:tcPr>
          <w:p w14:paraId="01118E21" w14:textId="77777777" w:rsidR="00E42721" w:rsidRPr="00B20630" w:rsidRDefault="00E42721" w:rsidP="00F555E9">
            <w:pPr>
              <w:snapToGrid w:val="0"/>
              <w:rPr>
                <w:sz w:val="16"/>
                <w:szCs w:val="16"/>
              </w:rPr>
            </w:pPr>
            <w:r w:rsidRPr="00B20630">
              <w:rPr>
                <w:color w:val="000000"/>
                <w:sz w:val="16"/>
                <w:szCs w:val="16"/>
              </w:rPr>
              <w:t>106</w:t>
            </w:r>
          </w:p>
        </w:tc>
        <w:tc>
          <w:tcPr>
            <w:tcW w:w="864" w:type="dxa"/>
            <w:vAlign w:val="center"/>
            <w:hideMark/>
          </w:tcPr>
          <w:p w14:paraId="1986448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EFFE6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A313094"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5C218192"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0C749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FA2E8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7AC5498"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09363565" w14:textId="77777777" w:rsidR="00E42721" w:rsidRPr="009B3DCC" w:rsidRDefault="00E42721" w:rsidP="00F555E9">
            <w:pPr>
              <w:snapToGrid w:val="0"/>
              <w:jc w:val="center"/>
              <w:rPr>
                <w:sz w:val="16"/>
                <w:szCs w:val="16"/>
              </w:rPr>
            </w:pPr>
            <w:r w:rsidRPr="00266687">
              <w:rPr>
                <w:color w:val="000000"/>
                <w:sz w:val="16"/>
                <w:szCs w:val="16"/>
              </w:rPr>
              <w:t>4.34</w:t>
            </w:r>
          </w:p>
        </w:tc>
        <w:tc>
          <w:tcPr>
            <w:tcW w:w="1008" w:type="dxa"/>
            <w:vAlign w:val="center"/>
            <w:hideMark/>
          </w:tcPr>
          <w:p w14:paraId="7FAB25ED" w14:textId="77777777" w:rsidR="00E42721" w:rsidRPr="009B3DCC" w:rsidRDefault="00E42721" w:rsidP="00F555E9">
            <w:pPr>
              <w:snapToGrid w:val="0"/>
              <w:jc w:val="center"/>
              <w:rPr>
                <w:sz w:val="16"/>
                <w:szCs w:val="16"/>
              </w:rPr>
            </w:pPr>
            <w:r w:rsidRPr="00266687">
              <w:rPr>
                <w:color w:val="000000"/>
                <w:sz w:val="16"/>
                <w:szCs w:val="16"/>
              </w:rPr>
              <w:t>2.92</w:t>
            </w:r>
          </w:p>
        </w:tc>
      </w:tr>
      <w:tr w:rsidR="00E42721" w:rsidRPr="009B3DCC" w14:paraId="1557858F" w14:textId="77777777" w:rsidTr="00F555E9">
        <w:trPr>
          <w:trHeight w:val="165"/>
        </w:trPr>
        <w:tc>
          <w:tcPr>
            <w:tcW w:w="360" w:type="dxa"/>
            <w:vAlign w:val="center"/>
            <w:hideMark/>
          </w:tcPr>
          <w:p w14:paraId="5F88F92B" w14:textId="77777777" w:rsidR="00E42721" w:rsidRPr="00B20630" w:rsidRDefault="00E42721" w:rsidP="00F555E9">
            <w:pPr>
              <w:snapToGrid w:val="0"/>
              <w:rPr>
                <w:sz w:val="16"/>
                <w:szCs w:val="16"/>
              </w:rPr>
            </w:pPr>
            <w:r w:rsidRPr="00B20630">
              <w:rPr>
                <w:color w:val="000000"/>
                <w:sz w:val="16"/>
                <w:szCs w:val="16"/>
              </w:rPr>
              <w:t>107</w:t>
            </w:r>
          </w:p>
        </w:tc>
        <w:tc>
          <w:tcPr>
            <w:tcW w:w="864" w:type="dxa"/>
            <w:vAlign w:val="center"/>
            <w:hideMark/>
          </w:tcPr>
          <w:p w14:paraId="24CBDF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40AB6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7FBC896"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314AF13E"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2315ADB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1B534CC"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FB73340"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6236007B"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4CBD4D9E"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1DE4A39A" w14:textId="77777777" w:rsidTr="00F555E9">
        <w:trPr>
          <w:trHeight w:val="165"/>
        </w:trPr>
        <w:tc>
          <w:tcPr>
            <w:tcW w:w="360" w:type="dxa"/>
            <w:vAlign w:val="center"/>
            <w:hideMark/>
          </w:tcPr>
          <w:p w14:paraId="59AB8CA6" w14:textId="77777777" w:rsidR="00E42721" w:rsidRPr="00B20630" w:rsidRDefault="00E42721" w:rsidP="00F555E9">
            <w:pPr>
              <w:snapToGrid w:val="0"/>
              <w:rPr>
                <w:sz w:val="16"/>
                <w:szCs w:val="16"/>
              </w:rPr>
            </w:pPr>
            <w:r w:rsidRPr="00B20630">
              <w:rPr>
                <w:color w:val="000000"/>
                <w:sz w:val="16"/>
                <w:szCs w:val="16"/>
              </w:rPr>
              <w:t>108</w:t>
            </w:r>
          </w:p>
        </w:tc>
        <w:tc>
          <w:tcPr>
            <w:tcW w:w="864" w:type="dxa"/>
            <w:vAlign w:val="center"/>
            <w:hideMark/>
          </w:tcPr>
          <w:p w14:paraId="253FA40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83A33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61846B2" w14:textId="77777777" w:rsidR="00E42721" w:rsidRPr="009B3DCC" w:rsidRDefault="00E42721" w:rsidP="00F555E9">
            <w:pPr>
              <w:snapToGrid w:val="0"/>
              <w:jc w:val="center"/>
              <w:rPr>
                <w:sz w:val="16"/>
                <w:szCs w:val="16"/>
              </w:rPr>
            </w:pPr>
            <w:r w:rsidRPr="00266687">
              <w:rPr>
                <w:color w:val="000000"/>
                <w:sz w:val="16"/>
                <w:szCs w:val="16"/>
              </w:rPr>
              <w:t>26</w:t>
            </w:r>
          </w:p>
        </w:tc>
        <w:tc>
          <w:tcPr>
            <w:tcW w:w="1008" w:type="dxa"/>
            <w:vAlign w:val="center"/>
            <w:hideMark/>
          </w:tcPr>
          <w:p w14:paraId="1C5D07D6" w14:textId="77777777" w:rsidR="00E42721" w:rsidRPr="009B3DCC" w:rsidRDefault="00E42721" w:rsidP="00F555E9">
            <w:pPr>
              <w:snapToGrid w:val="0"/>
              <w:jc w:val="center"/>
              <w:rPr>
                <w:sz w:val="16"/>
                <w:szCs w:val="16"/>
              </w:rPr>
            </w:pPr>
            <w:r w:rsidRPr="00266687">
              <w:rPr>
                <w:color w:val="000000"/>
                <w:sz w:val="16"/>
                <w:szCs w:val="16"/>
              </w:rPr>
              <w:t>2010-07-05</w:t>
            </w:r>
          </w:p>
        </w:tc>
        <w:tc>
          <w:tcPr>
            <w:tcW w:w="1008" w:type="dxa"/>
            <w:vAlign w:val="center"/>
            <w:hideMark/>
          </w:tcPr>
          <w:p w14:paraId="380269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F8C5AD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850853"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89D306B" w14:textId="77777777" w:rsidR="00E42721" w:rsidRPr="009B3DCC" w:rsidRDefault="00E42721" w:rsidP="00F555E9">
            <w:pPr>
              <w:snapToGrid w:val="0"/>
              <w:jc w:val="center"/>
              <w:rPr>
                <w:sz w:val="16"/>
                <w:szCs w:val="16"/>
              </w:rPr>
            </w:pPr>
            <w:r w:rsidRPr="00266687">
              <w:rPr>
                <w:color w:val="000000"/>
                <w:sz w:val="16"/>
                <w:szCs w:val="16"/>
              </w:rPr>
              <w:t>4.41</w:t>
            </w:r>
          </w:p>
        </w:tc>
        <w:tc>
          <w:tcPr>
            <w:tcW w:w="1008" w:type="dxa"/>
            <w:vAlign w:val="center"/>
            <w:hideMark/>
          </w:tcPr>
          <w:p w14:paraId="515751A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7D3BC6AD" w14:textId="77777777" w:rsidTr="00F555E9">
        <w:trPr>
          <w:trHeight w:val="165"/>
        </w:trPr>
        <w:tc>
          <w:tcPr>
            <w:tcW w:w="360" w:type="dxa"/>
            <w:vAlign w:val="center"/>
            <w:hideMark/>
          </w:tcPr>
          <w:p w14:paraId="6765114D" w14:textId="77777777" w:rsidR="00E42721" w:rsidRPr="00B20630" w:rsidRDefault="00E42721" w:rsidP="00F555E9">
            <w:pPr>
              <w:snapToGrid w:val="0"/>
              <w:rPr>
                <w:sz w:val="16"/>
                <w:szCs w:val="16"/>
              </w:rPr>
            </w:pPr>
            <w:r w:rsidRPr="00B20630">
              <w:rPr>
                <w:color w:val="000000"/>
                <w:sz w:val="16"/>
                <w:szCs w:val="16"/>
              </w:rPr>
              <w:t>109</w:t>
            </w:r>
          </w:p>
        </w:tc>
        <w:tc>
          <w:tcPr>
            <w:tcW w:w="864" w:type="dxa"/>
            <w:vAlign w:val="center"/>
            <w:hideMark/>
          </w:tcPr>
          <w:p w14:paraId="2B55A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A48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40D86CF"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5F979DB"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EC4AB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9F0C7B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52A98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E381B67"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97FF73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7C08699" w14:textId="77777777" w:rsidTr="00F555E9">
        <w:trPr>
          <w:trHeight w:val="165"/>
        </w:trPr>
        <w:tc>
          <w:tcPr>
            <w:tcW w:w="360" w:type="dxa"/>
            <w:vAlign w:val="center"/>
            <w:hideMark/>
          </w:tcPr>
          <w:p w14:paraId="7941E8E9" w14:textId="77777777" w:rsidR="00E42721" w:rsidRPr="00B20630" w:rsidRDefault="00E42721" w:rsidP="00F555E9">
            <w:pPr>
              <w:snapToGrid w:val="0"/>
              <w:rPr>
                <w:sz w:val="16"/>
                <w:szCs w:val="16"/>
              </w:rPr>
            </w:pPr>
            <w:r w:rsidRPr="00B20630">
              <w:rPr>
                <w:color w:val="000000"/>
                <w:sz w:val="16"/>
                <w:szCs w:val="16"/>
              </w:rPr>
              <w:t>110</w:t>
            </w:r>
          </w:p>
        </w:tc>
        <w:tc>
          <w:tcPr>
            <w:tcW w:w="864" w:type="dxa"/>
            <w:vAlign w:val="center"/>
            <w:hideMark/>
          </w:tcPr>
          <w:p w14:paraId="70911B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D7A8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1788050"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76DF4C55"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6F805F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E900B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7CE197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48B3DD0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732ED25"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11E9EDFA" w14:textId="77777777" w:rsidTr="00F555E9">
        <w:trPr>
          <w:trHeight w:val="165"/>
        </w:trPr>
        <w:tc>
          <w:tcPr>
            <w:tcW w:w="360" w:type="dxa"/>
            <w:vAlign w:val="center"/>
            <w:hideMark/>
          </w:tcPr>
          <w:p w14:paraId="6FF87378" w14:textId="77777777" w:rsidR="00E42721" w:rsidRPr="00B20630" w:rsidRDefault="00E42721" w:rsidP="00F555E9">
            <w:pPr>
              <w:snapToGrid w:val="0"/>
              <w:rPr>
                <w:sz w:val="16"/>
                <w:szCs w:val="16"/>
              </w:rPr>
            </w:pPr>
            <w:r w:rsidRPr="00B20630">
              <w:rPr>
                <w:color w:val="000000"/>
                <w:sz w:val="16"/>
                <w:szCs w:val="16"/>
              </w:rPr>
              <w:t>111</w:t>
            </w:r>
          </w:p>
        </w:tc>
        <w:tc>
          <w:tcPr>
            <w:tcW w:w="864" w:type="dxa"/>
            <w:vAlign w:val="center"/>
            <w:hideMark/>
          </w:tcPr>
          <w:p w14:paraId="2972C54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06B98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407C171"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5894C046"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5DA12E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7EBBC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7F69344"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97C669A" w14:textId="77777777" w:rsidR="00E42721" w:rsidRPr="009B3DCC" w:rsidRDefault="00E42721" w:rsidP="00F555E9">
            <w:pPr>
              <w:snapToGrid w:val="0"/>
              <w:jc w:val="center"/>
              <w:rPr>
                <w:sz w:val="16"/>
                <w:szCs w:val="16"/>
              </w:rPr>
            </w:pPr>
            <w:r w:rsidRPr="00266687">
              <w:rPr>
                <w:color w:val="000000"/>
                <w:sz w:val="16"/>
                <w:szCs w:val="16"/>
              </w:rPr>
              <w:t>5.24</w:t>
            </w:r>
          </w:p>
        </w:tc>
        <w:tc>
          <w:tcPr>
            <w:tcW w:w="1008" w:type="dxa"/>
            <w:vAlign w:val="center"/>
            <w:hideMark/>
          </w:tcPr>
          <w:p w14:paraId="6479060C"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7AF45CDC" w14:textId="77777777" w:rsidTr="00F555E9">
        <w:trPr>
          <w:trHeight w:val="165"/>
        </w:trPr>
        <w:tc>
          <w:tcPr>
            <w:tcW w:w="360" w:type="dxa"/>
            <w:vAlign w:val="center"/>
            <w:hideMark/>
          </w:tcPr>
          <w:p w14:paraId="565B4DB6" w14:textId="77777777" w:rsidR="00E42721" w:rsidRPr="00B20630" w:rsidRDefault="00E42721" w:rsidP="00F555E9">
            <w:pPr>
              <w:snapToGrid w:val="0"/>
              <w:rPr>
                <w:sz w:val="16"/>
                <w:szCs w:val="16"/>
              </w:rPr>
            </w:pPr>
            <w:r w:rsidRPr="00B20630">
              <w:rPr>
                <w:color w:val="000000"/>
                <w:sz w:val="16"/>
                <w:szCs w:val="16"/>
              </w:rPr>
              <w:t>112</w:t>
            </w:r>
          </w:p>
        </w:tc>
        <w:tc>
          <w:tcPr>
            <w:tcW w:w="864" w:type="dxa"/>
            <w:vAlign w:val="center"/>
            <w:hideMark/>
          </w:tcPr>
          <w:p w14:paraId="07C11A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1AFE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49C7845"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1BEC40A"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2E7366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2AB0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CB40AF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1214FD1F"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4A3F56D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32FB4B8E" w14:textId="77777777" w:rsidTr="00F555E9">
        <w:trPr>
          <w:trHeight w:val="165"/>
        </w:trPr>
        <w:tc>
          <w:tcPr>
            <w:tcW w:w="360" w:type="dxa"/>
            <w:vAlign w:val="center"/>
            <w:hideMark/>
          </w:tcPr>
          <w:p w14:paraId="0B9B5870" w14:textId="77777777" w:rsidR="00E42721" w:rsidRPr="00B20630" w:rsidRDefault="00E42721" w:rsidP="00F555E9">
            <w:pPr>
              <w:snapToGrid w:val="0"/>
              <w:rPr>
                <w:sz w:val="16"/>
                <w:szCs w:val="16"/>
              </w:rPr>
            </w:pPr>
            <w:r w:rsidRPr="00B20630">
              <w:rPr>
                <w:color w:val="000000"/>
                <w:sz w:val="16"/>
                <w:szCs w:val="16"/>
              </w:rPr>
              <w:t>113</w:t>
            </w:r>
          </w:p>
        </w:tc>
        <w:tc>
          <w:tcPr>
            <w:tcW w:w="864" w:type="dxa"/>
            <w:vAlign w:val="center"/>
            <w:hideMark/>
          </w:tcPr>
          <w:p w14:paraId="619C858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BC22E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894BA7B" w14:textId="77777777" w:rsidR="00E42721" w:rsidRPr="009B3DCC" w:rsidRDefault="00E42721" w:rsidP="00F555E9">
            <w:pPr>
              <w:snapToGrid w:val="0"/>
              <w:jc w:val="center"/>
              <w:rPr>
                <w:sz w:val="16"/>
                <w:szCs w:val="16"/>
              </w:rPr>
            </w:pPr>
            <w:r w:rsidRPr="00266687">
              <w:rPr>
                <w:color w:val="000000"/>
                <w:sz w:val="16"/>
                <w:szCs w:val="16"/>
              </w:rPr>
              <w:t>27</w:t>
            </w:r>
          </w:p>
        </w:tc>
        <w:tc>
          <w:tcPr>
            <w:tcW w:w="1008" w:type="dxa"/>
            <w:vAlign w:val="center"/>
            <w:hideMark/>
          </w:tcPr>
          <w:p w14:paraId="2CC2FF77" w14:textId="77777777" w:rsidR="00E42721" w:rsidRPr="009B3DCC" w:rsidRDefault="00E42721" w:rsidP="00F555E9">
            <w:pPr>
              <w:snapToGrid w:val="0"/>
              <w:jc w:val="center"/>
              <w:rPr>
                <w:sz w:val="16"/>
                <w:szCs w:val="16"/>
              </w:rPr>
            </w:pPr>
            <w:r w:rsidRPr="00266687">
              <w:rPr>
                <w:color w:val="000000"/>
                <w:sz w:val="16"/>
                <w:szCs w:val="16"/>
              </w:rPr>
              <w:t>2010-07-12</w:t>
            </w:r>
          </w:p>
        </w:tc>
        <w:tc>
          <w:tcPr>
            <w:tcW w:w="1008" w:type="dxa"/>
            <w:vAlign w:val="center"/>
            <w:hideMark/>
          </w:tcPr>
          <w:p w14:paraId="4FCF389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BAFA2E"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F1CA42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8D36102"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603D83EF" w14:textId="77777777" w:rsidR="00E42721" w:rsidRPr="009B3DCC" w:rsidRDefault="00E42721" w:rsidP="00F555E9">
            <w:pPr>
              <w:snapToGrid w:val="0"/>
              <w:jc w:val="center"/>
              <w:rPr>
                <w:sz w:val="16"/>
                <w:szCs w:val="16"/>
              </w:rPr>
            </w:pPr>
            <w:r w:rsidRPr="00266687">
              <w:rPr>
                <w:color w:val="000000"/>
                <w:sz w:val="16"/>
                <w:szCs w:val="16"/>
              </w:rPr>
              <w:t>2.78</w:t>
            </w:r>
          </w:p>
        </w:tc>
      </w:tr>
      <w:tr w:rsidR="00E42721" w:rsidRPr="009B3DCC" w14:paraId="2E60229A" w14:textId="77777777" w:rsidTr="00F555E9">
        <w:trPr>
          <w:trHeight w:val="180"/>
        </w:trPr>
        <w:tc>
          <w:tcPr>
            <w:tcW w:w="360" w:type="dxa"/>
            <w:vAlign w:val="center"/>
            <w:hideMark/>
          </w:tcPr>
          <w:p w14:paraId="6D8E575B" w14:textId="77777777" w:rsidR="00E42721" w:rsidRPr="00B20630" w:rsidRDefault="00E42721" w:rsidP="00F555E9">
            <w:pPr>
              <w:snapToGrid w:val="0"/>
              <w:rPr>
                <w:sz w:val="16"/>
                <w:szCs w:val="16"/>
              </w:rPr>
            </w:pPr>
            <w:r w:rsidRPr="00B20630">
              <w:rPr>
                <w:color w:val="000000"/>
                <w:sz w:val="16"/>
                <w:szCs w:val="16"/>
              </w:rPr>
              <w:t>114</w:t>
            </w:r>
          </w:p>
        </w:tc>
        <w:tc>
          <w:tcPr>
            <w:tcW w:w="864" w:type="dxa"/>
            <w:vAlign w:val="center"/>
            <w:hideMark/>
          </w:tcPr>
          <w:p w14:paraId="08BA36E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D9AEC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C123D11"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22BD80EE"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B07F67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860792"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FDD40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6028398"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497F294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78499B" w14:textId="77777777" w:rsidTr="00F555E9">
        <w:trPr>
          <w:trHeight w:val="165"/>
        </w:trPr>
        <w:tc>
          <w:tcPr>
            <w:tcW w:w="360" w:type="dxa"/>
            <w:vAlign w:val="center"/>
            <w:hideMark/>
          </w:tcPr>
          <w:p w14:paraId="391C2731" w14:textId="77777777" w:rsidR="00E42721" w:rsidRPr="00B20630" w:rsidRDefault="00E42721" w:rsidP="00F555E9">
            <w:pPr>
              <w:snapToGrid w:val="0"/>
              <w:rPr>
                <w:sz w:val="16"/>
                <w:szCs w:val="16"/>
              </w:rPr>
            </w:pPr>
            <w:r w:rsidRPr="00B20630">
              <w:rPr>
                <w:color w:val="000000"/>
                <w:sz w:val="16"/>
                <w:szCs w:val="16"/>
              </w:rPr>
              <w:t>115</w:t>
            </w:r>
          </w:p>
        </w:tc>
        <w:tc>
          <w:tcPr>
            <w:tcW w:w="864" w:type="dxa"/>
            <w:vAlign w:val="center"/>
            <w:hideMark/>
          </w:tcPr>
          <w:p w14:paraId="081853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59604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CE6254"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39ED349"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4F1C55C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3D7B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D464258"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B6C07C8" w14:textId="77777777" w:rsidR="00E42721" w:rsidRPr="009B3DCC" w:rsidRDefault="00E42721" w:rsidP="00F555E9">
            <w:pPr>
              <w:snapToGrid w:val="0"/>
              <w:jc w:val="center"/>
              <w:rPr>
                <w:sz w:val="16"/>
                <w:szCs w:val="16"/>
              </w:rPr>
            </w:pPr>
            <w:r w:rsidRPr="00266687">
              <w:rPr>
                <w:color w:val="000000"/>
                <w:sz w:val="16"/>
                <w:szCs w:val="16"/>
              </w:rPr>
              <w:t>7.72</w:t>
            </w:r>
          </w:p>
        </w:tc>
        <w:tc>
          <w:tcPr>
            <w:tcW w:w="1008" w:type="dxa"/>
            <w:vAlign w:val="center"/>
            <w:hideMark/>
          </w:tcPr>
          <w:p w14:paraId="1A734705"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71704BF7" w14:textId="77777777" w:rsidTr="00F555E9">
        <w:trPr>
          <w:trHeight w:val="165"/>
        </w:trPr>
        <w:tc>
          <w:tcPr>
            <w:tcW w:w="360" w:type="dxa"/>
            <w:vAlign w:val="center"/>
            <w:hideMark/>
          </w:tcPr>
          <w:p w14:paraId="48ACA164" w14:textId="77777777" w:rsidR="00E42721" w:rsidRPr="00B20630" w:rsidRDefault="00E42721" w:rsidP="00F555E9">
            <w:pPr>
              <w:snapToGrid w:val="0"/>
              <w:rPr>
                <w:sz w:val="16"/>
                <w:szCs w:val="16"/>
              </w:rPr>
            </w:pPr>
            <w:r w:rsidRPr="00B20630">
              <w:rPr>
                <w:color w:val="000000"/>
                <w:sz w:val="16"/>
                <w:szCs w:val="16"/>
              </w:rPr>
              <w:t>116</w:t>
            </w:r>
          </w:p>
        </w:tc>
        <w:tc>
          <w:tcPr>
            <w:tcW w:w="864" w:type="dxa"/>
            <w:vAlign w:val="center"/>
            <w:hideMark/>
          </w:tcPr>
          <w:p w14:paraId="21B84A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0559A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64E5FA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07B82B5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3F6264E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C56DF3"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D17C510"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3EFE316" w14:textId="77777777" w:rsidR="00E42721" w:rsidRPr="009B3DCC" w:rsidRDefault="00E42721" w:rsidP="00F555E9">
            <w:pPr>
              <w:snapToGrid w:val="0"/>
              <w:jc w:val="center"/>
              <w:rPr>
                <w:sz w:val="16"/>
                <w:szCs w:val="16"/>
              </w:rPr>
            </w:pPr>
            <w:r w:rsidRPr="00266687">
              <w:rPr>
                <w:color w:val="000000"/>
                <w:sz w:val="16"/>
                <w:szCs w:val="16"/>
              </w:rPr>
              <w:t>8.15</w:t>
            </w:r>
          </w:p>
        </w:tc>
        <w:tc>
          <w:tcPr>
            <w:tcW w:w="1008" w:type="dxa"/>
            <w:vAlign w:val="center"/>
            <w:hideMark/>
          </w:tcPr>
          <w:p w14:paraId="74E78899"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0BDECD5" w14:textId="77777777" w:rsidTr="00F555E9">
        <w:trPr>
          <w:trHeight w:val="165"/>
        </w:trPr>
        <w:tc>
          <w:tcPr>
            <w:tcW w:w="360" w:type="dxa"/>
            <w:vAlign w:val="center"/>
            <w:hideMark/>
          </w:tcPr>
          <w:p w14:paraId="7C1F42A1" w14:textId="77777777" w:rsidR="00E42721" w:rsidRPr="00B20630" w:rsidRDefault="00E42721" w:rsidP="00F555E9">
            <w:pPr>
              <w:snapToGrid w:val="0"/>
              <w:rPr>
                <w:sz w:val="16"/>
                <w:szCs w:val="16"/>
              </w:rPr>
            </w:pPr>
            <w:r w:rsidRPr="00B20630">
              <w:rPr>
                <w:color w:val="000000"/>
                <w:sz w:val="16"/>
                <w:szCs w:val="16"/>
              </w:rPr>
              <w:t>117</w:t>
            </w:r>
          </w:p>
        </w:tc>
        <w:tc>
          <w:tcPr>
            <w:tcW w:w="864" w:type="dxa"/>
            <w:vAlign w:val="center"/>
            <w:hideMark/>
          </w:tcPr>
          <w:p w14:paraId="564C1D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04C5E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F294B37"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E377970"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513A8C4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24BB1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22B2545"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7C41AAD2" w14:textId="77777777" w:rsidR="00E42721" w:rsidRPr="009B3DCC" w:rsidRDefault="00E42721" w:rsidP="00F555E9">
            <w:pPr>
              <w:snapToGrid w:val="0"/>
              <w:jc w:val="center"/>
              <w:rPr>
                <w:sz w:val="16"/>
                <w:szCs w:val="16"/>
              </w:rPr>
            </w:pPr>
            <w:r w:rsidRPr="00266687">
              <w:rPr>
                <w:color w:val="000000"/>
                <w:sz w:val="16"/>
                <w:szCs w:val="16"/>
              </w:rPr>
              <w:t>7.07</w:t>
            </w:r>
          </w:p>
        </w:tc>
        <w:tc>
          <w:tcPr>
            <w:tcW w:w="1008" w:type="dxa"/>
            <w:vAlign w:val="center"/>
            <w:hideMark/>
          </w:tcPr>
          <w:p w14:paraId="7E4323B6"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66B203BB" w14:textId="77777777" w:rsidTr="00F555E9">
        <w:trPr>
          <w:trHeight w:val="165"/>
        </w:trPr>
        <w:tc>
          <w:tcPr>
            <w:tcW w:w="360" w:type="dxa"/>
            <w:vAlign w:val="center"/>
            <w:hideMark/>
          </w:tcPr>
          <w:p w14:paraId="4133A0FD" w14:textId="77777777" w:rsidR="00E42721" w:rsidRPr="00B20630" w:rsidRDefault="00E42721" w:rsidP="00F555E9">
            <w:pPr>
              <w:snapToGrid w:val="0"/>
              <w:rPr>
                <w:sz w:val="16"/>
                <w:szCs w:val="16"/>
              </w:rPr>
            </w:pPr>
            <w:r w:rsidRPr="00B20630">
              <w:rPr>
                <w:color w:val="000000"/>
                <w:sz w:val="16"/>
                <w:szCs w:val="16"/>
              </w:rPr>
              <w:t>118</w:t>
            </w:r>
          </w:p>
        </w:tc>
        <w:tc>
          <w:tcPr>
            <w:tcW w:w="864" w:type="dxa"/>
            <w:vAlign w:val="center"/>
            <w:hideMark/>
          </w:tcPr>
          <w:p w14:paraId="74B3DC4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159B5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EF5C1B5" w14:textId="77777777" w:rsidR="00E42721" w:rsidRPr="009B3DCC" w:rsidRDefault="00E42721" w:rsidP="00F555E9">
            <w:pPr>
              <w:snapToGrid w:val="0"/>
              <w:jc w:val="center"/>
              <w:rPr>
                <w:sz w:val="16"/>
                <w:szCs w:val="16"/>
              </w:rPr>
            </w:pPr>
            <w:r w:rsidRPr="00266687">
              <w:rPr>
                <w:color w:val="000000"/>
                <w:sz w:val="16"/>
                <w:szCs w:val="16"/>
              </w:rPr>
              <w:t>28</w:t>
            </w:r>
          </w:p>
        </w:tc>
        <w:tc>
          <w:tcPr>
            <w:tcW w:w="1008" w:type="dxa"/>
            <w:vAlign w:val="center"/>
            <w:hideMark/>
          </w:tcPr>
          <w:p w14:paraId="151519D1" w14:textId="77777777" w:rsidR="00E42721" w:rsidRPr="009B3DCC" w:rsidRDefault="00E42721" w:rsidP="00F555E9">
            <w:pPr>
              <w:snapToGrid w:val="0"/>
              <w:jc w:val="center"/>
              <w:rPr>
                <w:sz w:val="16"/>
                <w:szCs w:val="16"/>
              </w:rPr>
            </w:pPr>
            <w:r w:rsidRPr="00266687">
              <w:rPr>
                <w:color w:val="000000"/>
                <w:sz w:val="16"/>
                <w:szCs w:val="16"/>
              </w:rPr>
              <w:t>2010-07-26</w:t>
            </w:r>
          </w:p>
        </w:tc>
        <w:tc>
          <w:tcPr>
            <w:tcW w:w="1008" w:type="dxa"/>
            <w:vAlign w:val="center"/>
            <w:hideMark/>
          </w:tcPr>
          <w:p w14:paraId="658C315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4D4B8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656E54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4EA715A8"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7AF6BCB2"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04F9B472" w14:textId="77777777" w:rsidTr="00F555E9">
        <w:trPr>
          <w:trHeight w:val="165"/>
        </w:trPr>
        <w:tc>
          <w:tcPr>
            <w:tcW w:w="360" w:type="dxa"/>
            <w:vAlign w:val="center"/>
            <w:hideMark/>
          </w:tcPr>
          <w:p w14:paraId="5645FB91" w14:textId="77777777" w:rsidR="00E42721" w:rsidRPr="00B20630" w:rsidRDefault="00E42721" w:rsidP="00F555E9">
            <w:pPr>
              <w:snapToGrid w:val="0"/>
              <w:rPr>
                <w:sz w:val="16"/>
                <w:szCs w:val="16"/>
              </w:rPr>
            </w:pPr>
            <w:r w:rsidRPr="00B20630">
              <w:rPr>
                <w:color w:val="000000"/>
                <w:sz w:val="16"/>
                <w:szCs w:val="16"/>
              </w:rPr>
              <w:t>119</w:t>
            </w:r>
          </w:p>
        </w:tc>
        <w:tc>
          <w:tcPr>
            <w:tcW w:w="864" w:type="dxa"/>
            <w:vAlign w:val="center"/>
            <w:hideMark/>
          </w:tcPr>
          <w:p w14:paraId="55D0D35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47F55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E9BCA72"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29B247F7"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77F8C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3370B7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1BFC0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4517A0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4C281C9" w14:textId="77777777" w:rsidR="00E42721" w:rsidRPr="009B3DCC" w:rsidRDefault="00E42721" w:rsidP="00F555E9">
            <w:pPr>
              <w:snapToGrid w:val="0"/>
              <w:jc w:val="center"/>
              <w:rPr>
                <w:sz w:val="16"/>
                <w:szCs w:val="16"/>
              </w:rPr>
            </w:pPr>
            <w:r w:rsidRPr="00266687">
              <w:rPr>
                <w:color w:val="000000"/>
                <w:sz w:val="16"/>
                <w:szCs w:val="16"/>
              </w:rPr>
              <w:t>3.76</w:t>
            </w:r>
          </w:p>
        </w:tc>
      </w:tr>
      <w:tr w:rsidR="00E42721" w:rsidRPr="009B3DCC" w14:paraId="639591CB" w14:textId="77777777" w:rsidTr="00F555E9">
        <w:trPr>
          <w:trHeight w:val="165"/>
        </w:trPr>
        <w:tc>
          <w:tcPr>
            <w:tcW w:w="360" w:type="dxa"/>
            <w:vAlign w:val="center"/>
            <w:hideMark/>
          </w:tcPr>
          <w:p w14:paraId="7A8C2445" w14:textId="77777777" w:rsidR="00E42721" w:rsidRPr="00B20630" w:rsidRDefault="00E42721" w:rsidP="00F555E9">
            <w:pPr>
              <w:snapToGrid w:val="0"/>
              <w:rPr>
                <w:sz w:val="16"/>
                <w:szCs w:val="16"/>
              </w:rPr>
            </w:pPr>
            <w:r w:rsidRPr="00B20630">
              <w:rPr>
                <w:color w:val="000000"/>
                <w:sz w:val="16"/>
                <w:szCs w:val="16"/>
              </w:rPr>
              <w:t>120</w:t>
            </w:r>
          </w:p>
        </w:tc>
        <w:tc>
          <w:tcPr>
            <w:tcW w:w="864" w:type="dxa"/>
            <w:vAlign w:val="center"/>
            <w:hideMark/>
          </w:tcPr>
          <w:p w14:paraId="6D5867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828E8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2A314AE"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755D3B3D"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14B67F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54CA2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DC3E32"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74AB996"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18BE9CE4" w14:textId="77777777" w:rsidR="00E42721" w:rsidRPr="009B3DCC" w:rsidRDefault="00E42721" w:rsidP="00F555E9">
            <w:pPr>
              <w:snapToGrid w:val="0"/>
              <w:jc w:val="center"/>
              <w:rPr>
                <w:sz w:val="16"/>
                <w:szCs w:val="16"/>
              </w:rPr>
            </w:pPr>
            <w:r w:rsidRPr="00266687">
              <w:rPr>
                <w:color w:val="000000"/>
                <w:sz w:val="16"/>
                <w:szCs w:val="16"/>
              </w:rPr>
              <w:t>3.62</w:t>
            </w:r>
          </w:p>
        </w:tc>
      </w:tr>
      <w:tr w:rsidR="00E42721" w:rsidRPr="009B3DCC" w14:paraId="10E10735" w14:textId="77777777" w:rsidTr="00F555E9">
        <w:trPr>
          <w:trHeight w:val="165"/>
        </w:trPr>
        <w:tc>
          <w:tcPr>
            <w:tcW w:w="360" w:type="dxa"/>
            <w:vAlign w:val="center"/>
            <w:hideMark/>
          </w:tcPr>
          <w:p w14:paraId="7C071712" w14:textId="77777777" w:rsidR="00E42721" w:rsidRPr="00B20630" w:rsidRDefault="00E42721" w:rsidP="00F555E9">
            <w:pPr>
              <w:snapToGrid w:val="0"/>
              <w:rPr>
                <w:sz w:val="16"/>
                <w:szCs w:val="16"/>
              </w:rPr>
            </w:pPr>
            <w:r w:rsidRPr="00B20630">
              <w:rPr>
                <w:color w:val="000000"/>
                <w:sz w:val="16"/>
                <w:szCs w:val="16"/>
              </w:rPr>
              <w:t>121</w:t>
            </w:r>
          </w:p>
        </w:tc>
        <w:tc>
          <w:tcPr>
            <w:tcW w:w="864" w:type="dxa"/>
            <w:vAlign w:val="center"/>
            <w:hideMark/>
          </w:tcPr>
          <w:p w14:paraId="370D17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3F33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FA69B25"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659AD3C0"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7FBA49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A5DB5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7DDD0035"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225DDC67"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5DD2BAC"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41A10BB2" w14:textId="77777777" w:rsidTr="00F555E9">
        <w:trPr>
          <w:trHeight w:val="165"/>
        </w:trPr>
        <w:tc>
          <w:tcPr>
            <w:tcW w:w="360" w:type="dxa"/>
            <w:vAlign w:val="center"/>
            <w:hideMark/>
          </w:tcPr>
          <w:p w14:paraId="23DE25B1" w14:textId="77777777" w:rsidR="00E42721" w:rsidRPr="00B20630" w:rsidRDefault="00E42721" w:rsidP="00F555E9">
            <w:pPr>
              <w:snapToGrid w:val="0"/>
              <w:rPr>
                <w:sz w:val="16"/>
                <w:szCs w:val="16"/>
              </w:rPr>
            </w:pPr>
            <w:r w:rsidRPr="00B20630">
              <w:rPr>
                <w:color w:val="000000"/>
                <w:sz w:val="16"/>
                <w:szCs w:val="16"/>
              </w:rPr>
              <w:t>122</w:t>
            </w:r>
          </w:p>
        </w:tc>
        <w:tc>
          <w:tcPr>
            <w:tcW w:w="864" w:type="dxa"/>
            <w:vAlign w:val="center"/>
            <w:hideMark/>
          </w:tcPr>
          <w:p w14:paraId="1C58BB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2EA85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FFD4714"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329CC7EC"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43AE73B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9AECA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076B2F1"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4BB9852"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BCF7AA6"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78DF5B6" w14:textId="77777777" w:rsidTr="00F555E9">
        <w:trPr>
          <w:trHeight w:val="165"/>
        </w:trPr>
        <w:tc>
          <w:tcPr>
            <w:tcW w:w="360" w:type="dxa"/>
            <w:vAlign w:val="center"/>
            <w:hideMark/>
          </w:tcPr>
          <w:p w14:paraId="5A4A79E3" w14:textId="77777777" w:rsidR="00E42721" w:rsidRPr="00B20630" w:rsidRDefault="00E42721" w:rsidP="00F555E9">
            <w:pPr>
              <w:snapToGrid w:val="0"/>
              <w:rPr>
                <w:sz w:val="16"/>
                <w:szCs w:val="16"/>
              </w:rPr>
            </w:pPr>
            <w:r w:rsidRPr="00B20630">
              <w:rPr>
                <w:color w:val="000000"/>
                <w:sz w:val="16"/>
                <w:szCs w:val="16"/>
              </w:rPr>
              <w:t>123</w:t>
            </w:r>
          </w:p>
        </w:tc>
        <w:tc>
          <w:tcPr>
            <w:tcW w:w="864" w:type="dxa"/>
            <w:vAlign w:val="center"/>
            <w:hideMark/>
          </w:tcPr>
          <w:p w14:paraId="7632EB9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847F1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80D0FD7" w14:textId="77777777" w:rsidR="00E42721" w:rsidRPr="009B3DCC" w:rsidRDefault="00E42721" w:rsidP="00F555E9">
            <w:pPr>
              <w:snapToGrid w:val="0"/>
              <w:jc w:val="center"/>
              <w:rPr>
                <w:sz w:val="16"/>
                <w:szCs w:val="16"/>
              </w:rPr>
            </w:pPr>
            <w:r w:rsidRPr="00266687">
              <w:rPr>
                <w:color w:val="000000"/>
                <w:sz w:val="16"/>
                <w:szCs w:val="16"/>
              </w:rPr>
              <w:t>29</w:t>
            </w:r>
          </w:p>
        </w:tc>
        <w:tc>
          <w:tcPr>
            <w:tcW w:w="1008" w:type="dxa"/>
            <w:vAlign w:val="center"/>
            <w:hideMark/>
          </w:tcPr>
          <w:p w14:paraId="58258D8F" w14:textId="77777777" w:rsidR="00E42721" w:rsidRPr="009B3DCC" w:rsidRDefault="00E42721" w:rsidP="00F555E9">
            <w:pPr>
              <w:snapToGrid w:val="0"/>
              <w:jc w:val="center"/>
              <w:rPr>
                <w:sz w:val="16"/>
                <w:szCs w:val="16"/>
              </w:rPr>
            </w:pPr>
            <w:r w:rsidRPr="00266687">
              <w:rPr>
                <w:color w:val="000000"/>
                <w:sz w:val="16"/>
                <w:szCs w:val="16"/>
              </w:rPr>
              <w:t>2011-06-14</w:t>
            </w:r>
          </w:p>
        </w:tc>
        <w:tc>
          <w:tcPr>
            <w:tcW w:w="1008" w:type="dxa"/>
            <w:vAlign w:val="center"/>
            <w:hideMark/>
          </w:tcPr>
          <w:p w14:paraId="33B49AB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A02A4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583EB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0F3F5B3"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25CF48" w14:textId="77777777" w:rsidR="00E42721" w:rsidRPr="009B3DCC" w:rsidRDefault="00E42721" w:rsidP="00F555E9">
            <w:pPr>
              <w:snapToGrid w:val="0"/>
              <w:jc w:val="center"/>
              <w:rPr>
                <w:sz w:val="16"/>
                <w:szCs w:val="16"/>
              </w:rPr>
            </w:pPr>
            <w:r w:rsidRPr="00266687">
              <w:rPr>
                <w:color w:val="000000"/>
                <w:sz w:val="16"/>
                <w:szCs w:val="16"/>
              </w:rPr>
              <w:t>3.77</w:t>
            </w:r>
          </w:p>
        </w:tc>
      </w:tr>
      <w:tr w:rsidR="00E42721" w:rsidRPr="009B3DCC" w14:paraId="456F7EE2" w14:textId="77777777" w:rsidTr="00F555E9">
        <w:trPr>
          <w:trHeight w:val="165"/>
        </w:trPr>
        <w:tc>
          <w:tcPr>
            <w:tcW w:w="360" w:type="dxa"/>
            <w:vAlign w:val="center"/>
            <w:hideMark/>
          </w:tcPr>
          <w:p w14:paraId="1C18514A" w14:textId="77777777" w:rsidR="00E42721" w:rsidRPr="00B20630" w:rsidRDefault="00E42721" w:rsidP="00F555E9">
            <w:pPr>
              <w:snapToGrid w:val="0"/>
              <w:rPr>
                <w:sz w:val="16"/>
                <w:szCs w:val="16"/>
              </w:rPr>
            </w:pPr>
            <w:r w:rsidRPr="00B20630">
              <w:rPr>
                <w:color w:val="000000"/>
                <w:sz w:val="16"/>
                <w:szCs w:val="16"/>
              </w:rPr>
              <w:t>124</w:t>
            </w:r>
          </w:p>
        </w:tc>
        <w:tc>
          <w:tcPr>
            <w:tcW w:w="864" w:type="dxa"/>
            <w:vAlign w:val="center"/>
            <w:hideMark/>
          </w:tcPr>
          <w:p w14:paraId="6BF335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4F19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19A5B52"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9AE2A8A"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A2AA2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657E1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0A32AE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EB26F3D" w14:textId="77777777" w:rsidR="00E42721" w:rsidRPr="009B3DCC" w:rsidRDefault="00E42721" w:rsidP="00F555E9">
            <w:pPr>
              <w:snapToGrid w:val="0"/>
              <w:jc w:val="center"/>
              <w:rPr>
                <w:sz w:val="16"/>
                <w:szCs w:val="16"/>
              </w:rPr>
            </w:pPr>
            <w:r w:rsidRPr="00266687">
              <w:rPr>
                <w:color w:val="000000"/>
                <w:sz w:val="16"/>
                <w:szCs w:val="16"/>
              </w:rPr>
              <w:t>5.55</w:t>
            </w:r>
          </w:p>
        </w:tc>
        <w:tc>
          <w:tcPr>
            <w:tcW w:w="1008" w:type="dxa"/>
            <w:vAlign w:val="center"/>
            <w:hideMark/>
          </w:tcPr>
          <w:p w14:paraId="6E621FEB"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0A5C6BCC" w14:textId="77777777" w:rsidTr="00F555E9">
        <w:trPr>
          <w:trHeight w:val="165"/>
        </w:trPr>
        <w:tc>
          <w:tcPr>
            <w:tcW w:w="360" w:type="dxa"/>
            <w:vAlign w:val="center"/>
            <w:hideMark/>
          </w:tcPr>
          <w:p w14:paraId="616373C0" w14:textId="77777777" w:rsidR="00E42721" w:rsidRPr="00B20630" w:rsidRDefault="00E42721" w:rsidP="00F555E9">
            <w:pPr>
              <w:snapToGrid w:val="0"/>
              <w:rPr>
                <w:sz w:val="16"/>
                <w:szCs w:val="16"/>
              </w:rPr>
            </w:pPr>
            <w:r w:rsidRPr="00B20630">
              <w:rPr>
                <w:color w:val="000000"/>
                <w:sz w:val="16"/>
                <w:szCs w:val="16"/>
              </w:rPr>
              <w:t>125</w:t>
            </w:r>
          </w:p>
        </w:tc>
        <w:tc>
          <w:tcPr>
            <w:tcW w:w="864" w:type="dxa"/>
            <w:vAlign w:val="center"/>
            <w:hideMark/>
          </w:tcPr>
          <w:p w14:paraId="3F5C69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7541A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09B5DBB"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7367AD44"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6B6EFDD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0D0FE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C28C37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02DEF024" w14:textId="77777777" w:rsidR="00E42721" w:rsidRPr="009B3DCC" w:rsidRDefault="00E42721" w:rsidP="00F555E9">
            <w:pPr>
              <w:snapToGrid w:val="0"/>
              <w:jc w:val="center"/>
              <w:rPr>
                <w:sz w:val="16"/>
                <w:szCs w:val="16"/>
              </w:rPr>
            </w:pPr>
            <w:r w:rsidRPr="00266687">
              <w:rPr>
                <w:color w:val="000000"/>
                <w:sz w:val="16"/>
                <w:szCs w:val="16"/>
              </w:rPr>
              <w:t>5.15</w:t>
            </w:r>
          </w:p>
        </w:tc>
        <w:tc>
          <w:tcPr>
            <w:tcW w:w="1008" w:type="dxa"/>
            <w:vAlign w:val="center"/>
            <w:hideMark/>
          </w:tcPr>
          <w:p w14:paraId="3DAF54F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1D284B" w14:textId="77777777" w:rsidTr="00F555E9">
        <w:trPr>
          <w:trHeight w:val="165"/>
        </w:trPr>
        <w:tc>
          <w:tcPr>
            <w:tcW w:w="360" w:type="dxa"/>
            <w:vAlign w:val="center"/>
            <w:hideMark/>
          </w:tcPr>
          <w:p w14:paraId="16A01B39" w14:textId="77777777" w:rsidR="00E42721" w:rsidRPr="00B20630" w:rsidRDefault="00E42721" w:rsidP="00F555E9">
            <w:pPr>
              <w:snapToGrid w:val="0"/>
              <w:rPr>
                <w:sz w:val="16"/>
                <w:szCs w:val="16"/>
              </w:rPr>
            </w:pPr>
            <w:r w:rsidRPr="00B20630">
              <w:rPr>
                <w:color w:val="000000"/>
                <w:sz w:val="16"/>
                <w:szCs w:val="16"/>
              </w:rPr>
              <w:t>126</w:t>
            </w:r>
          </w:p>
        </w:tc>
        <w:tc>
          <w:tcPr>
            <w:tcW w:w="864" w:type="dxa"/>
            <w:vAlign w:val="center"/>
            <w:hideMark/>
          </w:tcPr>
          <w:p w14:paraId="1741105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1C50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741F92E"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39015E09"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048150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02675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42DC1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02C283" w14:textId="77777777" w:rsidR="00E42721" w:rsidRPr="009B3DCC" w:rsidRDefault="00E42721" w:rsidP="00F555E9">
            <w:pPr>
              <w:snapToGrid w:val="0"/>
              <w:jc w:val="center"/>
              <w:rPr>
                <w:sz w:val="16"/>
                <w:szCs w:val="16"/>
              </w:rPr>
            </w:pPr>
            <w:r w:rsidRPr="00266687">
              <w:rPr>
                <w:color w:val="000000"/>
                <w:sz w:val="16"/>
                <w:szCs w:val="16"/>
              </w:rPr>
              <w:t>5.41</w:t>
            </w:r>
          </w:p>
        </w:tc>
        <w:tc>
          <w:tcPr>
            <w:tcW w:w="1008" w:type="dxa"/>
            <w:vAlign w:val="center"/>
            <w:hideMark/>
          </w:tcPr>
          <w:p w14:paraId="43ECF91A"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738BCAB" w14:textId="77777777" w:rsidTr="00F555E9">
        <w:trPr>
          <w:trHeight w:val="165"/>
        </w:trPr>
        <w:tc>
          <w:tcPr>
            <w:tcW w:w="360" w:type="dxa"/>
            <w:vAlign w:val="center"/>
            <w:hideMark/>
          </w:tcPr>
          <w:p w14:paraId="7A9FBAE1" w14:textId="77777777" w:rsidR="00E42721" w:rsidRPr="00B20630" w:rsidRDefault="00E42721" w:rsidP="00F555E9">
            <w:pPr>
              <w:snapToGrid w:val="0"/>
              <w:rPr>
                <w:sz w:val="16"/>
                <w:szCs w:val="16"/>
              </w:rPr>
            </w:pPr>
            <w:r w:rsidRPr="00B20630">
              <w:rPr>
                <w:color w:val="000000"/>
                <w:sz w:val="16"/>
                <w:szCs w:val="16"/>
              </w:rPr>
              <w:t>127</w:t>
            </w:r>
          </w:p>
        </w:tc>
        <w:tc>
          <w:tcPr>
            <w:tcW w:w="864" w:type="dxa"/>
            <w:vAlign w:val="center"/>
            <w:hideMark/>
          </w:tcPr>
          <w:p w14:paraId="5CD150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516E86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ADE75E9"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035E31DB"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4FAB59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947E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26761E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13238269" w14:textId="77777777" w:rsidR="00E42721" w:rsidRPr="009B3DCC" w:rsidRDefault="00E42721" w:rsidP="00F555E9">
            <w:pPr>
              <w:snapToGrid w:val="0"/>
              <w:jc w:val="center"/>
              <w:rPr>
                <w:sz w:val="16"/>
                <w:szCs w:val="16"/>
              </w:rPr>
            </w:pPr>
            <w:r w:rsidRPr="00266687">
              <w:rPr>
                <w:color w:val="000000"/>
                <w:sz w:val="16"/>
                <w:szCs w:val="16"/>
              </w:rPr>
              <w:t>5.37</w:t>
            </w:r>
          </w:p>
        </w:tc>
        <w:tc>
          <w:tcPr>
            <w:tcW w:w="1008" w:type="dxa"/>
            <w:vAlign w:val="center"/>
            <w:hideMark/>
          </w:tcPr>
          <w:p w14:paraId="544E9F0E" w14:textId="77777777" w:rsidR="00E42721" w:rsidRPr="009B3DCC" w:rsidRDefault="00E42721" w:rsidP="00F555E9">
            <w:pPr>
              <w:snapToGrid w:val="0"/>
              <w:jc w:val="center"/>
              <w:rPr>
                <w:sz w:val="16"/>
                <w:szCs w:val="16"/>
              </w:rPr>
            </w:pPr>
            <w:r w:rsidRPr="00266687">
              <w:rPr>
                <w:color w:val="000000"/>
                <w:sz w:val="16"/>
                <w:szCs w:val="16"/>
              </w:rPr>
              <w:t>2.62</w:t>
            </w:r>
          </w:p>
        </w:tc>
      </w:tr>
      <w:tr w:rsidR="00E42721" w:rsidRPr="009B3DCC" w14:paraId="2E169C91" w14:textId="77777777" w:rsidTr="00F555E9">
        <w:trPr>
          <w:trHeight w:val="165"/>
        </w:trPr>
        <w:tc>
          <w:tcPr>
            <w:tcW w:w="360" w:type="dxa"/>
            <w:vAlign w:val="center"/>
            <w:hideMark/>
          </w:tcPr>
          <w:p w14:paraId="06AACB22" w14:textId="77777777" w:rsidR="00E42721" w:rsidRPr="00B20630" w:rsidRDefault="00E42721" w:rsidP="00F555E9">
            <w:pPr>
              <w:snapToGrid w:val="0"/>
              <w:rPr>
                <w:sz w:val="16"/>
                <w:szCs w:val="16"/>
              </w:rPr>
            </w:pPr>
            <w:r w:rsidRPr="00B20630">
              <w:rPr>
                <w:color w:val="000000"/>
                <w:sz w:val="16"/>
                <w:szCs w:val="16"/>
              </w:rPr>
              <w:t>128</w:t>
            </w:r>
          </w:p>
        </w:tc>
        <w:tc>
          <w:tcPr>
            <w:tcW w:w="864" w:type="dxa"/>
            <w:vAlign w:val="center"/>
            <w:hideMark/>
          </w:tcPr>
          <w:p w14:paraId="613F971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9523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77EE765" w14:textId="77777777" w:rsidR="00E42721" w:rsidRPr="009B3DCC" w:rsidRDefault="00E42721" w:rsidP="00F555E9">
            <w:pPr>
              <w:snapToGrid w:val="0"/>
              <w:jc w:val="center"/>
              <w:rPr>
                <w:sz w:val="16"/>
                <w:szCs w:val="16"/>
              </w:rPr>
            </w:pPr>
            <w:r w:rsidRPr="00266687">
              <w:rPr>
                <w:color w:val="000000"/>
                <w:sz w:val="16"/>
                <w:szCs w:val="16"/>
              </w:rPr>
              <w:t>30</w:t>
            </w:r>
          </w:p>
        </w:tc>
        <w:tc>
          <w:tcPr>
            <w:tcW w:w="1008" w:type="dxa"/>
            <w:vAlign w:val="center"/>
            <w:hideMark/>
          </w:tcPr>
          <w:p w14:paraId="5A7FF2FE" w14:textId="77777777" w:rsidR="00E42721" w:rsidRPr="009B3DCC" w:rsidRDefault="00E42721" w:rsidP="00F555E9">
            <w:pPr>
              <w:snapToGrid w:val="0"/>
              <w:jc w:val="center"/>
              <w:rPr>
                <w:sz w:val="16"/>
                <w:szCs w:val="16"/>
              </w:rPr>
            </w:pPr>
            <w:r w:rsidRPr="00266687">
              <w:rPr>
                <w:color w:val="000000"/>
                <w:sz w:val="16"/>
                <w:szCs w:val="16"/>
              </w:rPr>
              <w:t>2011-07-06</w:t>
            </w:r>
          </w:p>
        </w:tc>
        <w:tc>
          <w:tcPr>
            <w:tcW w:w="1008" w:type="dxa"/>
            <w:vAlign w:val="center"/>
            <w:hideMark/>
          </w:tcPr>
          <w:p w14:paraId="7999EA4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BE07E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542F06E"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40E83ED"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1BE7FE61"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6D5C61FE" w14:textId="77777777" w:rsidTr="00F555E9">
        <w:trPr>
          <w:trHeight w:val="180"/>
        </w:trPr>
        <w:tc>
          <w:tcPr>
            <w:tcW w:w="360" w:type="dxa"/>
            <w:vAlign w:val="center"/>
            <w:hideMark/>
          </w:tcPr>
          <w:p w14:paraId="34812B89" w14:textId="77777777" w:rsidR="00E42721" w:rsidRPr="00B20630" w:rsidRDefault="00E42721" w:rsidP="00F555E9">
            <w:pPr>
              <w:snapToGrid w:val="0"/>
              <w:rPr>
                <w:sz w:val="16"/>
                <w:szCs w:val="16"/>
              </w:rPr>
            </w:pPr>
            <w:r w:rsidRPr="00B20630">
              <w:rPr>
                <w:color w:val="000000"/>
                <w:sz w:val="16"/>
                <w:szCs w:val="16"/>
              </w:rPr>
              <w:t>129</w:t>
            </w:r>
          </w:p>
        </w:tc>
        <w:tc>
          <w:tcPr>
            <w:tcW w:w="864" w:type="dxa"/>
            <w:vAlign w:val="center"/>
            <w:hideMark/>
          </w:tcPr>
          <w:p w14:paraId="5A6FFDD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69D72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86EE568"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7163872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124471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BF6A0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853D1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9933D5" w14:textId="77777777" w:rsidR="00E42721" w:rsidRPr="009B3DCC" w:rsidRDefault="00E42721" w:rsidP="00F555E9">
            <w:pPr>
              <w:snapToGrid w:val="0"/>
              <w:jc w:val="center"/>
              <w:rPr>
                <w:sz w:val="16"/>
                <w:szCs w:val="16"/>
              </w:rPr>
            </w:pPr>
            <w:r w:rsidRPr="00266687">
              <w:rPr>
                <w:color w:val="000000"/>
                <w:sz w:val="16"/>
                <w:szCs w:val="16"/>
              </w:rPr>
              <w:t>8.26</w:t>
            </w:r>
          </w:p>
        </w:tc>
        <w:tc>
          <w:tcPr>
            <w:tcW w:w="1008" w:type="dxa"/>
            <w:vAlign w:val="center"/>
            <w:hideMark/>
          </w:tcPr>
          <w:p w14:paraId="6A66306B"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2CBEB952" w14:textId="77777777" w:rsidTr="00F555E9">
        <w:trPr>
          <w:trHeight w:val="165"/>
        </w:trPr>
        <w:tc>
          <w:tcPr>
            <w:tcW w:w="360" w:type="dxa"/>
            <w:vAlign w:val="center"/>
            <w:hideMark/>
          </w:tcPr>
          <w:p w14:paraId="0C284769" w14:textId="77777777" w:rsidR="00E42721" w:rsidRPr="00B20630" w:rsidRDefault="00E42721" w:rsidP="00F555E9">
            <w:pPr>
              <w:snapToGrid w:val="0"/>
              <w:rPr>
                <w:sz w:val="16"/>
                <w:szCs w:val="16"/>
              </w:rPr>
            </w:pPr>
            <w:r w:rsidRPr="00B20630">
              <w:rPr>
                <w:color w:val="000000"/>
                <w:sz w:val="16"/>
                <w:szCs w:val="16"/>
              </w:rPr>
              <w:t>130</w:t>
            </w:r>
          </w:p>
        </w:tc>
        <w:tc>
          <w:tcPr>
            <w:tcW w:w="864" w:type="dxa"/>
            <w:vAlign w:val="center"/>
            <w:hideMark/>
          </w:tcPr>
          <w:p w14:paraId="00483D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E70B24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4738257"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E5C2F48"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018E916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56C273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29D8FA"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D75CC42" w14:textId="77777777" w:rsidR="00E42721" w:rsidRPr="009B3DCC" w:rsidRDefault="00E42721" w:rsidP="00F555E9">
            <w:pPr>
              <w:snapToGrid w:val="0"/>
              <w:jc w:val="center"/>
              <w:rPr>
                <w:sz w:val="16"/>
                <w:szCs w:val="16"/>
              </w:rPr>
            </w:pPr>
            <w:r w:rsidRPr="00266687">
              <w:rPr>
                <w:color w:val="000000"/>
                <w:sz w:val="16"/>
                <w:szCs w:val="16"/>
              </w:rPr>
              <w:t>8.25</w:t>
            </w:r>
          </w:p>
        </w:tc>
        <w:tc>
          <w:tcPr>
            <w:tcW w:w="1008" w:type="dxa"/>
            <w:vAlign w:val="center"/>
            <w:hideMark/>
          </w:tcPr>
          <w:p w14:paraId="1B29C6DC" w14:textId="77777777" w:rsidR="00E42721" w:rsidRPr="009B3DCC" w:rsidRDefault="00E42721" w:rsidP="00F555E9">
            <w:pPr>
              <w:snapToGrid w:val="0"/>
              <w:jc w:val="center"/>
              <w:rPr>
                <w:sz w:val="16"/>
                <w:szCs w:val="16"/>
              </w:rPr>
            </w:pPr>
            <w:r w:rsidRPr="00266687">
              <w:rPr>
                <w:color w:val="000000"/>
                <w:sz w:val="16"/>
                <w:szCs w:val="16"/>
              </w:rPr>
              <w:t>1.84</w:t>
            </w:r>
          </w:p>
        </w:tc>
      </w:tr>
      <w:tr w:rsidR="00E42721" w:rsidRPr="009B3DCC" w14:paraId="08730241" w14:textId="77777777" w:rsidTr="00F555E9">
        <w:trPr>
          <w:trHeight w:val="165"/>
        </w:trPr>
        <w:tc>
          <w:tcPr>
            <w:tcW w:w="360" w:type="dxa"/>
            <w:vAlign w:val="center"/>
            <w:hideMark/>
          </w:tcPr>
          <w:p w14:paraId="2BD838A3" w14:textId="77777777" w:rsidR="00E42721" w:rsidRPr="00B20630" w:rsidRDefault="00E42721" w:rsidP="00F555E9">
            <w:pPr>
              <w:snapToGrid w:val="0"/>
              <w:rPr>
                <w:sz w:val="16"/>
                <w:szCs w:val="16"/>
              </w:rPr>
            </w:pPr>
            <w:r w:rsidRPr="00B20630">
              <w:rPr>
                <w:color w:val="000000"/>
                <w:sz w:val="16"/>
                <w:szCs w:val="16"/>
              </w:rPr>
              <w:t>131</w:t>
            </w:r>
          </w:p>
        </w:tc>
        <w:tc>
          <w:tcPr>
            <w:tcW w:w="864" w:type="dxa"/>
            <w:vAlign w:val="center"/>
            <w:hideMark/>
          </w:tcPr>
          <w:p w14:paraId="210181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1CD60F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F0DF82A"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65F63693"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3198A5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7FEFE04"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C63B373"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7E80E02" w14:textId="77777777" w:rsidR="00E42721" w:rsidRPr="009B3DCC" w:rsidRDefault="00E42721" w:rsidP="00F555E9">
            <w:pPr>
              <w:snapToGrid w:val="0"/>
              <w:jc w:val="center"/>
              <w:rPr>
                <w:sz w:val="16"/>
                <w:szCs w:val="16"/>
              </w:rPr>
            </w:pPr>
            <w:r w:rsidRPr="00266687">
              <w:rPr>
                <w:color w:val="000000"/>
                <w:sz w:val="16"/>
                <w:szCs w:val="16"/>
              </w:rPr>
              <w:t>8.04</w:t>
            </w:r>
          </w:p>
        </w:tc>
        <w:tc>
          <w:tcPr>
            <w:tcW w:w="1008" w:type="dxa"/>
            <w:vAlign w:val="center"/>
            <w:hideMark/>
          </w:tcPr>
          <w:p w14:paraId="5C6E244A" w14:textId="77777777" w:rsidR="00E42721" w:rsidRPr="009B3DCC" w:rsidRDefault="00E42721" w:rsidP="00F555E9">
            <w:pPr>
              <w:snapToGrid w:val="0"/>
              <w:jc w:val="center"/>
              <w:rPr>
                <w:sz w:val="16"/>
                <w:szCs w:val="16"/>
              </w:rPr>
            </w:pPr>
            <w:r w:rsidRPr="00266687">
              <w:rPr>
                <w:color w:val="000000"/>
                <w:sz w:val="16"/>
                <w:szCs w:val="16"/>
              </w:rPr>
              <w:t>2.01</w:t>
            </w:r>
          </w:p>
        </w:tc>
      </w:tr>
      <w:tr w:rsidR="00E42721" w:rsidRPr="009B3DCC" w14:paraId="0C99016F" w14:textId="77777777" w:rsidTr="00F555E9">
        <w:trPr>
          <w:trHeight w:val="165"/>
        </w:trPr>
        <w:tc>
          <w:tcPr>
            <w:tcW w:w="360" w:type="dxa"/>
            <w:vAlign w:val="center"/>
            <w:hideMark/>
          </w:tcPr>
          <w:p w14:paraId="3F2A2326" w14:textId="77777777" w:rsidR="00E42721" w:rsidRPr="00B20630" w:rsidRDefault="00E42721" w:rsidP="00F555E9">
            <w:pPr>
              <w:snapToGrid w:val="0"/>
              <w:rPr>
                <w:sz w:val="16"/>
                <w:szCs w:val="16"/>
              </w:rPr>
            </w:pPr>
            <w:r w:rsidRPr="00B20630">
              <w:rPr>
                <w:color w:val="000000"/>
                <w:sz w:val="16"/>
                <w:szCs w:val="16"/>
              </w:rPr>
              <w:t>132</w:t>
            </w:r>
          </w:p>
        </w:tc>
        <w:tc>
          <w:tcPr>
            <w:tcW w:w="864" w:type="dxa"/>
            <w:vAlign w:val="center"/>
            <w:hideMark/>
          </w:tcPr>
          <w:p w14:paraId="4E9330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184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E05D58E"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00DE9084"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755AC8F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6DC30E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84CE177"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8725A02" w14:textId="77777777" w:rsidR="00E42721" w:rsidRPr="009B3DCC" w:rsidRDefault="00E42721" w:rsidP="00F555E9">
            <w:pPr>
              <w:snapToGrid w:val="0"/>
              <w:jc w:val="center"/>
              <w:rPr>
                <w:sz w:val="16"/>
                <w:szCs w:val="16"/>
              </w:rPr>
            </w:pPr>
            <w:r w:rsidRPr="00266687">
              <w:rPr>
                <w:color w:val="000000"/>
                <w:sz w:val="16"/>
                <w:szCs w:val="16"/>
              </w:rPr>
              <w:t>8.88</w:t>
            </w:r>
          </w:p>
        </w:tc>
        <w:tc>
          <w:tcPr>
            <w:tcW w:w="1008" w:type="dxa"/>
            <w:vAlign w:val="center"/>
            <w:hideMark/>
          </w:tcPr>
          <w:p w14:paraId="55F3FF61"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709186A" w14:textId="77777777" w:rsidTr="00F555E9">
        <w:trPr>
          <w:trHeight w:val="165"/>
        </w:trPr>
        <w:tc>
          <w:tcPr>
            <w:tcW w:w="360" w:type="dxa"/>
            <w:vAlign w:val="center"/>
            <w:hideMark/>
          </w:tcPr>
          <w:p w14:paraId="64D8C6F4" w14:textId="77777777" w:rsidR="00E42721" w:rsidRPr="00B20630" w:rsidRDefault="00E42721" w:rsidP="00F555E9">
            <w:pPr>
              <w:snapToGrid w:val="0"/>
              <w:rPr>
                <w:sz w:val="16"/>
                <w:szCs w:val="16"/>
              </w:rPr>
            </w:pPr>
            <w:r w:rsidRPr="00B20630">
              <w:rPr>
                <w:color w:val="000000"/>
                <w:sz w:val="16"/>
                <w:szCs w:val="16"/>
              </w:rPr>
              <w:lastRenderedPageBreak/>
              <w:t>133</w:t>
            </w:r>
          </w:p>
        </w:tc>
        <w:tc>
          <w:tcPr>
            <w:tcW w:w="864" w:type="dxa"/>
            <w:vAlign w:val="center"/>
            <w:hideMark/>
          </w:tcPr>
          <w:p w14:paraId="6B55715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EA8D6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C40284D" w14:textId="77777777" w:rsidR="00E42721" w:rsidRPr="009B3DCC" w:rsidRDefault="00E42721" w:rsidP="00F555E9">
            <w:pPr>
              <w:snapToGrid w:val="0"/>
              <w:jc w:val="center"/>
              <w:rPr>
                <w:sz w:val="16"/>
                <w:szCs w:val="16"/>
              </w:rPr>
            </w:pPr>
            <w:r w:rsidRPr="00266687">
              <w:rPr>
                <w:color w:val="000000"/>
                <w:sz w:val="16"/>
                <w:szCs w:val="16"/>
              </w:rPr>
              <w:t>31</w:t>
            </w:r>
          </w:p>
        </w:tc>
        <w:tc>
          <w:tcPr>
            <w:tcW w:w="1008" w:type="dxa"/>
            <w:vAlign w:val="center"/>
            <w:hideMark/>
          </w:tcPr>
          <w:p w14:paraId="1456D111" w14:textId="77777777" w:rsidR="00E42721" w:rsidRPr="009B3DCC" w:rsidRDefault="00E42721" w:rsidP="00F555E9">
            <w:pPr>
              <w:snapToGrid w:val="0"/>
              <w:jc w:val="center"/>
              <w:rPr>
                <w:sz w:val="16"/>
                <w:szCs w:val="16"/>
              </w:rPr>
            </w:pPr>
            <w:r w:rsidRPr="00266687">
              <w:rPr>
                <w:color w:val="000000"/>
                <w:sz w:val="16"/>
                <w:szCs w:val="16"/>
              </w:rPr>
              <w:t>2011-07-20</w:t>
            </w:r>
          </w:p>
        </w:tc>
        <w:tc>
          <w:tcPr>
            <w:tcW w:w="1008" w:type="dxa"/>
            <w:vAlign w:val="center"/>
            <w:hideMark/>
          </w:tcPr>
          <w:p w14:paraId="619F2A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2A983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71E7E4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7DF2CC7"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27C5B6F8"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F75709A" w14:textId="77777777" w:rsidTr="00F555E9">
        <w:trPr>
          <w:trHeight w:val="165"/>
        </w:trPr>
        <w:tc>
          <w:tcPr>
            <w:tcW w:w="360" w:type="dxa"/>
            <w:vAlign w:val="center"/>
            <w:hideMark/>
          </w:tcPr>
          <w:p w14:paraId="62FA8FEB" w14:textId="77777777" w:rsidR="00E42721" w:rsidRPr="00B20630" w:rsidRDefault="00E42721" w:rsidP="00F555E9">
            <w:pPr>
              <w:snapToGrid w:val="0"/>
              <w:rPr>
                <w:sz w:val="16"/>
                <w:szCs w:val="16"/>
              </w:rPr>
            </w:pPr>
            <w:r w:rsidRPr="00B20630">
              <w:rPr>
                <w:color w:val="000000"/>
                <w:sz w:val="16"/>
                <w:szCs w:val="16"/>
              </w:rPr>
              <w:t>134</w:t>
            </w:r>
          </w:p>
        </w:tc>
        <w:tc>
          <w:tcPr>
            <w:tcW w:w="864" w:type="dxa"/>
            <w:vAlign w:val="center"/>
            <w:hideMark/>
          </w:tcPr>
          <w:p w14:paraId="41701C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FED38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F0553F5"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A72B226"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D293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E1EDC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66BC36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F345E00" w14:textId="77777777" w:rsidR="00E42721" w:rsidRPr="009B3DCC" w:rsidRDefault="00E42721" w:rsidP="00F555E9">
            <w:pPr>
              <w:snapToGrid w:val="0"/>
              <w:jc w:val="center"/>
              <w:rPr>
                <w:sz w:val="16"/>
                <w:szCs w:val="16"/>
              </w:rPr>
            </w:pPr>
            <w:r w:rsidRPr="00266687">
              <w:rPr>
                <w:color w:val="000000"/>
                <w:sz w:val="16"/>
                <w:szCs w:val="16"/>
              </w:rPr>
              <w:t>8.77</w:t>
            </w:r>
          </w:p>
        </w:tc>
        <w:tc>
          <w:tcPr>
            <w:tcW w:w="1008" w:type="dxa"/>
            <w:vAlign w:val="center"/>
            <w:hideMark/>
          </w:tcPr>
          <w:p w14:paraId="5706EB15"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5B1118D7" w14:textId="77777777" w:rsidTr="00F555E9">
        <w:trPr>
          <w:trHeight w:val="165"/>
        </w:trPr>
        <w:tc>
          <w:tcPr>
            <w:tcW w:w="360" w:type="dxa"/>
            <w:vAlign w:val="center"/>
            <w:hideMark/>
          </w:tcPr>
          <w:p w14:paraId="176D93F9" w14:textId="77777777" w:rsidR="00E42721" w:rsidRPr="00B20630" w:rsidRDefault="00E42721" w:rsidP="00F555E9">
            <w:pPr>
              <w:snapToGrid w:val="0"/>
              <w:rPr>
                <w:sz w:val="16"/>
                <w:szCs w:val="16"/>
              </w:rPr>
            </w:pPr>
            <w:r w:rsidRPr="00B20630">
              <w:rPr>
                <w:color w:val="000000"/>
                <w:sz w:val="16"/>
                <w:szCs w:val="16"/>
              </w:rPr>
              <w:t>135</w:t>
            </w:r>
          </w:p>
        </w:tc>
        <w:tc>
          <w:tcPr>
            <w:tcW w:w="864" w:type="dxa"/>
            <w:vAlign w:val="center"/>
            <w:hideMark/>
          </w:tcPr>
          <w:p w14:paraId="61D26AA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051A50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7344DF7"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6C9FC974"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4900675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F896CB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61C88D7"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FBA6A35" w14:textId="77777777" w:rsidR="00E42721" w:rsidRPr="009B3DCC" w:rsidRDefault="00E42721" w:rsidP="00F555E9">
            <w:pPr>
              <w:snapToGrid w:val="0"/>
              <w:jc w:val="center"/>
              <w:rPr>
                <w:sz w:val="16"/>
                <w:szCs w:val="16"/>
              </w:rPr>
            </w:pPr>
            <w:r w:rsidRPr="00266687">
              <w:rPr>
                <w:color w:val="000000"/>
                <w:sz w:val="16"/>
                <w:szCs w:val="16"/>
              </w:rPr>
              <w:t>10.22</w:t>
            </w:r>
          </w:p>
        </w:tc>
        <w:tc>
          <w:tcPr>
            <w:tcW w:w="1008" w:type="dxa"/>
            <w:vAlign w:val="center"/>
            <w:hideMark/>
          </w:tcPr>
          <w:p w14:paraId="3D8965BF"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A435405" w14:textId="77777777" w:rsidTr="00F555E9">
        <w:trPr>
          <w:trHeight w:val="165"/>
        </w:trPr>
        <w:tc>
          <w:tcPr>
            <w:tcW w:w="360" w:type="dxa"/>
            <w:vAlign w:val="center"/>
            <w:hideMark/>
          </w:tcPr>
          <w:p w14:paraId="39F2E2BF" w14:textId="77777777" w:rsidR="00E42721" w:rsidRPr="00B20630" w:rsidRDefault="00E42721" w:rsidP="00F555E9">
            <w:pPr>
              <w:snapToGrid w:val="0"/>
              <w:rPr>
                <w:sz w:val="16"/>
                <w:szCs w:val="16"/>
              </w:rPr>
            </w:pPr>
            <w:r w:rsidRPr="00B20630">
              <w:rPr>
                <w:color w:val="000000"/>
                <w:sz w:val="16"/>
                <w:szCs w:val="16"/>
              </w:rPr>
              <w:t>136</w:t>
            </w:r>
          </w:p>
        </w:tc>
        <w:tc>
          <w:tcPr>
            <w:tcW w:w="864" w:type="dxa"/>
            <w:vAlign w:val="center"/>
            <w:hideMark/>
          </w:tcPr>
          <w:p w14:paraId="35F18FC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25AFB2"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3D1F072"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18020269"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2023241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2BD40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F7101C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D5F14C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03ACE113"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59888644" w14:textId="77777777" w:rsidTr="00F555E9">
        <w:trPr>
          <w:trHeight w:val="165"/>
        </w:trPr>
        <w:tc>
          <w:tcPr>
            <w:tcW w:w="360" w:type="dxa"/>
            <w:vAlign w:val="center"/>
            <w:hideMark/>
          </w:tcPr>
          <w:p w14:paraId="23FB0D8C" w14:textId="77777777" w:rsidR="00E42721" w:rsidRPr="00B20630" w:rsidRDefault="00E42721" w:rsidP="00F555E9">
            <w:pPr>
              <w:snapToGrid w:val="0"/>
              <w:rPr>
                <w:sz w:val="16"/>
                <w:szCs w:val="16"/>
              </w:rPr>
            </w:pPr>
            <w:r w:rsidRPr="00B20630">
              <w:rPr>
                <w:color w:val="000000"/>
                <w:sz w:val="16"/>
                <w:szCs w:val="16"/>
              </w:rPr>
              <w:t>137</w:t>
            </w:r>
          </w:p>
        </w:tc>
        <w:tc>
          <w:tcPr>
            <w:tcW w:w="864" w:type="dxa"/>
            <w:vAlign w:val="center"/>
            <w:hideMark/>
          </w:tcPr>
          <w:p w14:paraId="714383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618EF4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5A0B470"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4136FC43"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75786C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4ACD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AC7E876"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22DB25D" w14:textId="77777777" w:rsidR="00E42721" w:rsidRPr="009B3DCC" w:rsidRDefault="00E42721" w:rsidP="00F555E9">
            <w:pPr>
              <w:snapToGrid w:val="0"/>
              <w:jc w:val="center"/>
              <w:rPr>
                <w:sz w:val="16"/>
                <w:szCs w:val="16"/>
              </w:rPr>
            </w:pPr>
            <w:r w:rsidRPr="00266687">
              <w:rPr>
                <w:color w:val="000000"/>
                <w:sz w:val="16"/>
                <w:szCs w:val="16"/>
              </w:rPr>
              <w:t>9.42</w:t>
            </w:r>
          </w:p>
        </w:tc>
        <w:tc>
          <w:tcPr>
            <w:tcW w:w="1008" w:type="dxa"/>
            <w:vAlign w:val="center"/>
            <w:hideMark/>
          </w:tcPr>
          <w:p w14:paraId="1E2055C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67A6B489" w14:textId="77777777" w:rsidTr="00F555E9">
        <w:trPr>
          <w:trHeight w:val="165"/>
        </w:trPr>
        <w:tc>
          <w:tcPr>
            <w:tcW w:w="360" w:type="dxa"/>
            <w:vAlign w:val="center"/>
            <w:hideMark/>
          </w:tcPr>
          <w:p w14:paraId="6593D503" w14:textId="77777777" w:rsidR="00E42721" w:rsidRPr="00B20630" w:rsidRDefault="00E42721" w:rsidP="00F555E9">
            <w:pPr>
              <w:snapToGrid w:val="0"/>
              <w:rPr>
                <w:sz w:val="16"/>
                <w:szCs w:val="16"/>
              </w:rPr>
            </w:pPr>
            <w:r w:rsidRPr="00B20630">
              <w:rPr>
                <w:color w:val="000000"/>
                <w:sz w:val="16"/>
                <w:szCs w:val="16"/>
              </w:rPr>
              <w:t>138</w:t>
            </w:r>
          </w:p>
        </w:tc>
        <w:tc>
          <w:tcPr>
            <w:tcW w:w="864" w:type="dxa"/>
            <w:vAlign w:val="center"/>
            <w:hideMark/>
          </w:tcPr>
          <w:p w14:paraId="735FCD0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493F7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E147B71" w14:textId="77777777" w:rsidR="00E42721" w:rsidRPr="009B3DCC" w:rsidRDefault="00E42721" w:rsidP="00F555E9">
            <w:pPr>
              <w:snapToGrid w:val="0"/>
              <w:jc w:val="center"/>
              <w:rPr>
                <w:sz w:val="16"/>
                <w:szCs w:val="16"/>
              </w:rPr>
            </w:pPr>
            <w:r w:rsidRPr="00266687">
              <w:rPr>
                <w:color w:val="000000"/>
                <w:sz w:val="16"/>
                <w:szCs w:val="16"/>
              </w:rPr>
              <w:t>32</w:t>
            </w:r>
          </w:p>
        </w:tc>
        <w:tc>
          <w:tcPr>
            <w:tcW w:w="1008" w:type="dxa"/>
            <w:vAlign w:val="center"/>
            <w:hideMark/>
          </w:tcPr>
          <w:p w14:paraId="32D07545" w14:textId="77777777" w:rsidR="00E42721" w:rsidRPr="009B3DCC" w:rsidRDefault="00E42721" w:rsidP="00F555E9">
            <w:pPr>
              <w:snapToGrid w:val="0"/>
              <w:jc w:val="center"/>
              <w:rPr>
                <w:sz w:val="16"/>
                <w:szCs w:val="16"/>
              </w:rPr>
            </w:pPr>
            <w:r w:rsidRPr="00266687">
              <w:rPr>
                <w:color w:val="000000"/>
                <w:sz w:val="16"/>
                <w:szCs w:val="16"/>
              </w:rPr>
              <w:t>2011-07-25</w:t>
            </w:r>
          </w:p>
        </w:tc>
        <w:tc>
          <w:tcPr>
            <w:tcW w:w="1008" w:type="dxa"/>
            <w:vAlign w:val="center"/>
            <w:hideMark/>
          </w:tcPr>
          <w:p w14:paraId="022F9C0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8188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F66BBF6"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34590ED"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7ED5B5A7" w14:textId="77777777" w:rsidR="00E42721" w:rsidRPr="009B3DCC" w:rsidRDefault="00E42721" w:rsidP="00F555E9">
            <w:pPr>
              <w:snapToGrid w:val="0"/>
              <w:jc w:val="center"/>
              <w:rPr>
                <w:sz w:val="16"/>
                <w:szCs w:val="16"/>
              </w:rPr>
            </w:pPr>
            <w:r w:rsidRPr="00266687">
              <w:rPr>
                <w:color w:val="000000"/>
                <w:sz w:val="16"/>
                <w:szCs w:val="16"/>
              </w:rPr>
              <w:t>2.11</w:t>
            </w:r>
          </w:p>
        </w:tc>
      </w:tr>
      <w:tr w:rsidR="00E42721" w:rsidRPr="009B3DCC" w14:paraId="44350ECA" w14:textId="77777777" w:rsidTr="00F555E9">
        <w:trPr>
          <w:trHeight w:val="165"/>
        </w:trPr>
        <w:tc>
          <w:tcPr>
            <w:tcW w:w="360" w:type="dxa"/>
            <w:vAlign w:val="center"/>
            <w:hideMark/>
          </w:tcPr>
          <w:p w14:paraId="0168E921" w14:textId="77777777" w:rsidR="00E42721" w:rsidRPr="00B20630" w:rsidRDefault="00E42721" w:rsidP="00F555E9">
            <w:pPr>
              <w:snapToGrid w:val="0"/>
              <w:rPr>
                <w:sz w:val="16"/>
                <w:szCs w:val="16"/>
              </w:rPr>
            </w:pPr>
            <w:r w:rsidRPr="00B20630">
              <w:rPr>
                <w:color w:val="000000"/>
                <w:sz w:val="16"/>
                <w:szCs w:val="16"/>
              </w:rPr>
              <w:t>139</w:t>
            </w:r>
          </w:p>
        </w:tc>
        <w:tc>
          <w:tcPr>
            <w:tcW w:w="864" w:type="dxa"/>
            <w:vAlign w:val="center"/>
            <w:hideMark/>
          </w:tcPr>
          <w:p w14:paraId="30C446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BFF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27B834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767682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3513463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7A40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01378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FAADF7"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CF0929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378142CE" w14:textId="77777777" w:rsidTr="00F555E9">
        <w:trPr>
          <w:trHeight w:val="165"/>
        </w:trPr>
        <w:tc>
          <w:tcPr>
            <w:tcW w:w="360" w:type="dxa"/>
            <w:vAlign w:val="center"/>
            <w:hideMark/>
          </w:tcPr>
          <w:p w14:paraId="428523FD" w14:textId="77777777" w:rsidR="00E42721" w:rsidRPr="00B20630" w:rsidRDefault="00E42721" w:rsidP="00F555E9">
            <w:pPr>
              <w:snapToGrid w:val="0"/>
              <w:rPr>
                <w:sz w:val="16"/>
                <w:szCs w:val="16"/>
              </w:rPr>
            </w:pPr>
            <w:r w:rsidRPr="00B20630">
              <w:rPr>
                <w:color w:val="000000"/>
                <w:sz w:val="16"/>
                <w:szCs w:val="16"/>
              </w:rPr>
              <w:t>140</w:t>
            </w:r>
          </w:p>
        </w:tc>
        <w:tc>
          <w:tcPr>
            <w:tcW w:w="864" w:type="dxa"/>
            <w:vAlign w:val="center"/>
            <w:hideMark/>
          </w:tcPr>
          <w:p w14:paraId="08C27B2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FA48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C6BF14"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2E9D325E"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FA1FA4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BE74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B4C5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13DFC6"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E7C7429" w14:textId="77777777" w:rsidR="00E42721" w:rsidRPr="009B3DCC" w:rsidRDefault="00E42721" w:rsidP="00F555E9">
            <w:pPr>
              <w:snapToGrid w:val="0"/>
              <w:jc w:val="center"/>
              <w:rPr>
                <w:sz w:val="16"/>
                <w:szCs w:val="16"/>
              </w:rPr>
            </w:pPr>
            <w:r w:rsidRPr="00266687">
              <w:rPr>
                <w:color w:val="000000"/>
                <w:sz w:val="16"/>
                <w:szCs w:val="16"/>
              </w:rPr>
              <w:t>4.74</w:t>
            </w:r>
          </w:p>
        </w:tc>
      </w:tr>
      <w:tr w:rsidR="00E42721" w:rsidRPr="009B3DCC" w14:paraId="34ED751E" w14:textId="77777777" w:rsidTr="00F555E9">
        <w:trPr>
          <w:trHeight w:val="165"/>
        </w:trPr>
        <w:tc>
          <w:tcPr>
            <w:tcW w:w="360" w:type="dxa"/>
            <w:vAlign w:val="center"/>
            <w:hideMark/>
          </w:tcPr>
          <w:p w14:paraId="74ECA0B0" w14:textId="77777777" w:rsidR="00E42721" w:rsidRPr="00B20630" w:rsidRDefault="00E42721" w:rsidP="00F555E9">
            <w:pPr>
              <w:snapToGrid w:val="0"/>
              <w:rPr>
                <w:sz w:val="16"/>
                <w:szCs w:val="16"/>
              </w:rPr>
            </w:pPr>
            <w:r w:rsidRPr="00B20630">
              <w:rPr>
                <w:color w:val="000000"/>
                <w:sz w:val="16"/>
                <w:szCs w:val="16"/>
              </w:rPr>
              <w:t>141</w:t>
            </w:r>
          </w:p>
        </w:tc>
        <w:tc>
          <w:tcPr>
            <w:tcW w:w="864" w:type="dxa"/>
            <w:vAlign w:val="center"/>
            <w:hideMark/>
          </w:tcPr>
          <w:p w14:paraId="34DD878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A64A1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375700E"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5B58B428"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504520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B94CF"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A18A0F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E30BED"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6A4D5CC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02D7BB" w14:textId="77777777" w:rsidTr="00F555E9">
        <w:trPr>
          <w:trHeight w:val="165"/>
        </w:trPr>
        <w:tc>
          <w:tcPr>
            <w:tcW w:w="360" w:type="dxa"/>
            <w:vAlign w:val="center"/>
            <w:hideMark/>
          </w:tcPr>
          <w:p w14:paraId="14B2E188" w14:textId="77777777" w:rsidR="00E42721" w:rsidRPr="00B20630" w:rsidRDefault="00E42721" w:rsidP="00F555E9">
            <w:pPr>
              <w:snapToGrid w:val="0"/>
              <w:rPr>
                <w:sz w:val="16"/>
                <w:szCs w:val="16"/>
              </w:rPr>
            </w:pPr>
            <w:r w:rsidRPr="00B20630">
              <w:rPr>
                <w:color w:val="000000"/>
                <w:sz w:val="16"/>
                <w:szCs w:val="16"/>
              </w:rPr>
              <w:t>142</w:t>
            </w:r>
          </w:p>
        </w:tc>
        <w:tc>
          <w:tcPr>
            <w:tcW w:w="864" w:type="dxa"/>
            <w:vAlign w:val="center"/>
            <w:hideMark/>
          </w:tcPr>
          <w:p w14:paraId="2D82EB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A00FE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18EB962"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7B6A9B5F"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43D7833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DD2EBE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FB15C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23C5B0B"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507D8FCF" w14:textId="77777777" w:rsidR="00E42721" w:rsidRPr="009B3DCC" w:rsidRDefault="00E42721" w:rsidP="00F555E9">
            <w:pPr>
              <w:snapToGrid w:val="0"/>
              <w:jc w:val="center"/>
              <w:rPr>
                <w:sz w:val="16"/>
                <w:szCs w:val="16"/>
              </w:rPr>
            </w:pPr>
            <w:r w:rsidRPr="00266687">
              <w:rPr>
                <w:color w:val="000000"/>
                <w:sz w:val="16"/>
                <w:szCs w:val="16"/>
              </w:rPr>
              <w:t>5.57</w:t>
            </w:r>
          </w:p>
        </w:tc>
      </w:tr>
      <w:tr w:rsidR="00E42721" w:rsidRPr="009B3DCC" w14:paraId="6AEB63C7" w14:textId="77777777" w:rsidTr="00F555E9">
        <w:trPr>
          <w:trHeight w:val="180"/>
        </w:trPr>
        <w:tc>
          <w:tcPr>
            <w:tcW w:w="360" w:type="dxa"/>
            <w:vAlign w:val="center"/>
            <w:hideMark/>
          </w:tcPr>
          <w:p w14:paraId="141B117B" w14:textId="77777777" w:rsidR="00E42721" w:rsidRPr="00B20630" w:rsidRDefault="00E42721" w:rsidP="00F555E9">
            <w:pPr>
              <w:snapToGrid w:val="0"/>
              <w:rPr>
                <w:sz w:val="16"/>
                <w:szCs w:val="16"/>
              </w:rPr>
            </w:pPr>
            <w:r w:rsidRPr="00B20630">
              <w:rPr>
                <w:color w:val="000000"/>
                <w:sz w:val="16"/>
                <w:szCs w:val="16"/>
              </w:rPr>
              <w:t>143</w:t>
            </w:r>
          </w:p>
        </w:tc>
        <w:tc>
          <w:tcPr>
            <w:tcW w:w="864" w:type="dxa"/>
            <w:vAlign w:val="center"/>
            <w:hideMark/>
          </w:tcPr>
          <w:p w14:paraId="6D7A48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3EB4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BB092D7"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FFDFD4D"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EB39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408FA9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782B46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C4F6758"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D3CA750" w14:textId="77777777" w:rsidR="00E42721" w:rsidRPr="009B3DCC" w:rsidRDefault="00E42721" w:rsidP="00F555E9">
            <w:pPr>
              <w:snapToGrid w:val="0"/>
              <w:jc w:val="center"/>
              <w:rPr>
                <w:sz w:val="16"/>
                <w:szCs w:val="16"/>
              </w:rPr>
            </w:pPr>
            <w:r w:rsidRPr="00266687">
              <w:rPr>
                <w:color w:val="000000"/>
                <w:sz w:val="16"/>
                <w:szCs w:val="16"/>
              </w:rPr>
              <w:t>6.20</w:t>
            </w:r>
          </w:p>
        </w:tc>
      </w:tr>
      <w:tr w:rsidR="00E42721" w:rsidRPr="009B3DCC" w14:paraId="54D9771E" w14:textId="77777777" w:rsidTr="00F555E9">
        <w:trPr>
          <w:trHeight w:val="165"/>
        </w:trPr>
        <w:tc>
          <w:tcPr>
            <w:tcW w:w="360" w:type="dxa"/>
            <w:vAlign w:val="center"/>
            <w:hideMark/>
          </w:tcPr>
          <w:p w14:paraId="635FC094" w14:textId="77777777" w:rsidR="00E42721" w:rsidRPr="00B20630" w:rsidRDefault="00E42721" w:rsidP="00F555E9">
            <w:pPr>
              <w:snapToGrid w:val="0"/>
              <w:rPr>
                <w:sz w:val="16"/>
                <w:szCs w:val="16"/>
              </w:rPr>
            </w:pPr>
            <w:r w:rsidRPr="00B20630">
              <w:rPr>
                <w:color w:val="000000"/>
                <w:sz w:val="16"/>
                <w:szCs w:val="16"/>
              </w:rPr>
              <w:t>144</w:t>
            </w:r>
          </w:p>
        </w:tc>
        <w:tc>
          <w:tcPr>
            <w:tcW w:w="864" w:type="dxa"/>
            <w:vAlign w:val="center"/>
            <w:hideMark/>
          </w:tcPr>
          <w:p w14:paraId="6B6BCE3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D24B9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BAB1B1B" w14:textId="77777777" w:rsidR="00E42721" w:rsidRPr="009B3DCC" w:rsidRDefault="00E42721" w:rsidP="00F555E9">
            <w:pPr>
              <w:snapToGrid w:val="0"/>
              <w:jc w:val="center"/>
              <w:rPr>
                <w:sz w:val="16"/>
                <w:szCs w:val="16"/>
              </w:rPr>
            </w:pPr>
            <w:r w:rsidRPr="00266687">
              <w:rPr>
                <w:color w:val="000000"/>
                <w:sz w:val="16"/>
                <w:szCs w:val="16"/>
              </w:rPr>
              <w:t>33</w:t>
            </w:r>
          </w:p>
        </w:tc>
        <w:tc>
          <w:tcPr>
            <w:tcW w:w="1008" w:type="dxa"/>
            <w:vAlign w:val="center"/>
            <w:hideMark/>
          </w:tcPr>
          <w:p w14:paraId="0E3B8B37"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D587D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D333A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7232B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10592A"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6D39936C" w14:textId="77777777" w:rsidR="00E42721" w:rsidRPr="009B3DCC" w:rsidRDefault="00E42721" w:rsidP="00F555E9">
            <w:pPr>
              <w:snapToGrid w:val="0"/>
              <w:jc w:val="center"/>
              <w:rPr>
                <w:sz w:val="16"/>
                <w:szCs w:val="16"/>
              </w:rPr>
            </w:pPr>
            <w:r w:rsidRPr="00266687">
              <w:rPr>
                <w:color w:val="000000"/>
                <w:sz w:val="16"/>
                <w:szCs w:val="16"/>
              </w:rPr>
              <w:t>5.87</w:t>
            </w:r>
          </w:p>
        </w:tc>
      </w:tr>
      <w:tr w:rsidR="00E42721" w:rsidRPr="009B3DCC" w14:paraId="5A0CA0D9" w14:textId="77777777" w:rsidTr="00F555E9">
        <w:trPr>
          <w:trHeight w:val="165"/>
        </w:trPr>
        <w:tc>
          <w:tcPr>
            <w:tcW w:w="360" w:type="dxa"/>
            <w:vAlign w:val="center"/>
            <w:hideMark/>
          </w:tcPr>
          <w:p w14:paraId="35BB8E7E" w14:textId="77777777" w:rsidR="00E42721" w:rsidRPr="00B20630" w:rsidRDefault="00E42721" w:rsidP="00F555E9">
            <w:pPr>
              <w:snapToGrid w:val="0"/>
              <w:rPr>
                <w:sz w:val="16"/>
                <w:szCs w:val="16"/>
              </w:rPr>
            </w:pPr>
            <w:r w:rsidRPr="00B20630">
              <w:rPr>
                <w:color w:val="000000"/>
                <w:sz w:val="16"/>
                <w:szCs w:val="16"/>
              </w:rPr>
              <w:t>145</w:t>
            </w:r>
          </w:p>
        </w:tc>
        <w:tc>
          <w:tcPr>
            <w:tcW w:w="864" w:type="dxa"/>
            <w:vAlign w:val="center"/>
            <w:hideMark/>
          </w:tcPr>
          <w:p w14:paraId="7756546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F020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82BD82D"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3510F30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6648A56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BFECB1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8C22D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5E9358"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334786D6"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0A7D4AA" w14:textId="77777777" w:rsidTr="00F555E9">
        <w:trPr>
          <w:trHeight w:val="165"/>
        </w:trPr>
        <w:tc>
          <w:tcPr>
            <w:tcW w:w="360" w:type="dxa"/>
            <w:vAlign w:val="center"/>
            <w:hideMark/>
          </w:tcPr>
          <w:p w14:paraId="31838E42" w14:textId="77777777" w:rsidR="00E42721" w:rsidRPr="00B20630" w:rsidRDefault="00E42721" w:rsidP="00F555E9">
            <w:pPr>
              <w:snapToGrid w:val="0"/>
              <w:rPr>
                <w:sz w:val="16"/>
                <w:szCs w:val="16"/>
              </w:rPr>
            </w:pPr>
            <w:r w:rsidRPr="00B20630">
              <w:rPr>
                <w:color w:val="000000"/>
                <w:sz w:val="16"/>
                <w:szCs w:val="16"/>
              </w:rPr>
              <w:t>146</w:t>
            </w:r>
          </w:p>
        </w:tc>
        <w:tc>
          <w:tcPr>
            <w:tcW w:w="864" w:type="dxa"/>
            <w:vAlign w:val="center"/>
            <w:hideMark/>
          </w:tcPr>
          <w:p w14:paraId="1EF5434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22072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E7A3F23"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22D4E9DF"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D1CE6C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8CE472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C8D258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DE5448C"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4F83718C" w14:textId="77777777" w:rsidR="00E42721" w:rsidRPr="009B3DCC" w:rsidRDefault="00E42721" w:rsidP="00F555E9">
            <w:pPr>
              <w:snapToGrid w:val="0"/>
              <w:jc w:val="center"/>
              <w:rPr>
                <w:sz w:val="16"/>
                <w:szCs w:val="16"/>
              </w:rPr>
            </w:pPr>
            <w:r w:rsidRPr="00266687">
              <w:rPr>
                <w:color w:val="000000"/>
                <w:sz w:val="16"/>
                <w:szCs w:val="16"/>
              </w:rPr>
              <w:t>3.47</w:t>
            </w:r>
          </w:p>
        </w:tc>
      </w:tr>
      <w:tr w:rsidR="00E42721" w:rsidRPr="009B3DCC" w14:paraId="40C61D16" w14:textId="77777777" w:rsidTr="00F555E9">
        <w:trPr>
          <w:trHeight w:val="165"/>
        </w:trPr>
        <w:tc>
          <w:tcPr>
            <w:tcW w:w="360" w:type="dxa"/>
            <w:vAlign w:val="center"/>
            <w:hideMark/>
          </w:tcPr>
          <w:p w14:paraId="41963834" w14:textId="77777777" w:rsidR="00E42721" w:rsidRPr="00B20630" w:rsidRDefault="00E42721" w:rsidP="00F555E9">
            <w:pPr>
              <w:snapToGrid w:val="0"/>
              <w:rPr>
                <w:sz w:val="16"/>
                <w:szCs w:val="16"/>
              </w:rPr>
            </w:pPr>
            <w:r w:rsidRPr="00B20630">
              <w:rPr>
                <w:color w:val="000000"/>
                <w:sz w:val="16"/>
                <w:szCs w:val="16"/>
              </w:rPr>
              <w:t>147</w:t>
            </w:r>
          </w:p>
        </w:tc>
        <w:tc>
          <w:tcPr>
            <w:tcW w:w="864" w:type="dxa"/>
            <w:vAlign w:val="center"/>
            <w:hideMark/>
          </w:tcPr>
          <w:p w14:paraId="3AF6F07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73044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D7800D9"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4FC52B45"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A19D6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551CE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4389D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20CADFD"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BA06C" w14:textId="77777777" w:rsidR="00E42721" w:rsidRPr="009B3DCC" w:rsidRDefault="00E42721" w:rsidP="00F555E9">
            <w:pPr>
              <w:snapToGrid w:val="0"/>
              <w:jc w:val="center"/>
              <w:rPr>
                <w:sz w:val="16"/>
                <w:szCs w:val="16"/>
              </w:rPr>
            </w:pPr>
            <w:r w:rsidRPr="00266687">
              <w:rPr>
                <w:color w:val="000000"/>
                <w:sz w:val="16"/>
                <w:szCs w:val="16"/>
              </w:rPr>
              <w:t>3.96</w:t>
            </w:r>
          </w:p>
        </w:tc>
      </w:tr>
      <w:tr w:rsidR="00E42721" w:rsidRPr="009B3DCC" w14:paraId="339B933A" w14:textId="77777777" w:rsidTr="00F555E9">
        <w:trPr>
          <w:trHeight w:val="165"/>
        </w:trPr>
        <w:tc>
          <w:tcPr>
            <w:tcW w:w="360" w:type="dxa"/>
            <w:vAlign w:val="center"/>
            <w:hideMark/>
          </w:tcPr>
          <w:p w14:paraId="0B56A445" w14:textId="77777777" w:rsidR="00E42721" w:rsidRPr="00B20630" w:rsidRDefault="00E42721" w:rsidP="00F555E9">
            <w:pPr>
              <w:snapToGrid w:val="0"/>
              <w:rPr>
                <w:sz w:val="16"/>
                <w:szCs w:val="16"/>
              </w:rPr>
            </w:pPr>
            <w:r w:rsidRPr="00B20630">
              <w:rPr>
                <w:color w:val="000000"/>
                <w:sz w:val="16"/>
                <w:szCs w:val="16"/>
              </w:rPr>
              <w:t>148</w:t>
            </w:r>
          </w:p>
        </w:tc>
        <w:tc>
          <w:tcPr>
            <w:tcW w:w="864" w:type="dxa"/>
            <w:vAlign w:val="center"/>
            <w:hideMark/>
          </w:tcPr>
          <w:p w14:paraId="15E8A5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19C0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BFBE12C"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58FA1E90"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0E73626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92554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DE01B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F4DEF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7F1A6B84" w14:textId="77777777" w:rsidR="00E42721" w:rsidRPr="009B3DCC" w:rsidRDefault="00E42721" w:rsidP="00F555E9">
            <w:pPr>
              <w:snapToGrid w:val="0"/>
              <w:jc w:val="center"/>
              <w:rPr>
                <w:sz w:val="16"/>
                <w:szCs w:val="16"/>
              </w:rPr>
            </w:pPr>
            <w:r w:rsidRPr="00266687">
              <w:rPr>
                <w:color w:val="000000"/>
                <w:sz w:val="16"/>
                <w:szCs w:val="16"/>
              </w:rPr>
              <w:t>4.41</w:t>
            </w:r>
          </w:p>
        </w:tc>
      </w:tr>
      <w:tr w:rsidR="00E42721" w:rsidRPr="009B3DCC" w14:paraId="1AB9CEBF" w14:textId="77777777" w:rsidTr="00F555E9">
        <w:trPr>
          <w:trHeight w:val="165"/>
        </w:trPr>
        <w:tc>
          <w:tcPr>
            <w:tcW w:w="360" w:type="dxa"/>
            <w:vAlign w:val="center"/>
            <w:hideMark/>
          </w:tcPr>
          <w:p w14:paraId="726BDDAD" w14:textId="77777777" w:rsidR="00E42721" w:rsidRPr="00B20630" w:rsidRDefault="00E42721" w:rsidP="00F555E9">
            <w:pPr>
              <w:snapToGrid w:val="0"/>
              <w:rPr>
                <w:sz w:val="16"/>
                <w:szCs w:val="16"/>
              </w:rPr>
            </w:pPr>
            <w:r w:rsidRPr="00B20630">
              <w:rPr>
                <w:color w:val="000000"/>
                <w:sz w:val="16"/>
                <w:szCs w:val="16"/>
              </w:rPr>
              <w:t>149</w:t>
            </w:r>
          </w:p>
        </w:tc>
        <w:tc>
          <w:tcPr>
            <w:tcW w:w="864" w:type="dxa"/>
            <w:vAlign w:val="center"/>
            <w:hideMark/>
          </w:tcPr>
          <w:p w14:paraId="2F242C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C1D35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BD5666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04C6674C"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4A7574F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7154E4D"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7698B4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711228C"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07672317"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4151857D" w14:textId="77777777" w:rsidTr="00F555E9">
        <w:trPr>
          <w:trHeight w:val="165"/>
        </w:trPr>
        <w:tc>
          <w:tcPr>
            <w:tcW w:w="360" w:type="dxa"/>
            <w:vAlign w:val="center"/>
            <w:hideMark/>
          </w:tcPr>
          <w:p w14:paraId="653D415D" w14:textId="77777777" w:rsidR="00E42721" w:rsidRPr="00B20630" w:rsidRDefault="00E42721" w:rsidP="00F555E9">
            <w:pPr>
              <w:snapToGrid w:val="0"/>
              <w:rPr>
                <w:sz w:val="16"/>
                <w:szCs w:val="16"/>
              </w:rPr>
            </w:pPr>
            <w:r w:rsidRPr="00B20630">
              <w:rPr>
                <w:color w:val="000000"/>
                <w:sz w:val="16"/>
                <w:szCs w:val="16"/>
              </w:rPr>
              <w:t>150</w:t>
            </w:r>
          </w:p>
        </w:tc>
        <w:tc>
          <w:tcPr>
            <w:tcW w:w="864" w:type="dxa"/>
            <w:vAlign w:val="center"/>
            <w:hideMark/>
          </w:tcPr>
          <w:p w14:paraId="7A016D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D90D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8ED2238" w14:textId="77777777" w:rsidR="00E42721" w:rsidRPr="009B3DCC" w:rsidRDefault="00E42721" w:rsidP="00F555E9">
            <w:pPr>
              <w:snapToGrid w:val="0"/>
              <w:jc w:val="center"/>
              <w:rPr>
                <w:sz w:val="16"/>
                <w:szCs w:val="16"/>
              </w:rPr>
            </w:pPr>
            <w:r w:rsidRPr="00266687">
              <w:rPr>
                <w:color w:val="000000"/>
                <w:sz w:val="16"/>
                <w:szCs w:val="16"/>
              </w:rPr>
              <w:t>34</w:t>
            </w:r>
          </w:p>
        </w:tc>
        <w:tc>
          <w:tcPr>
            <w:tcW w:w="1008" w:type="dxa"/>
            <w:vAlign w:val="center"/>
            <w:hideMark/>
          </w:tcPr>
          <w:p w14:paraId="1C46AFCA" w14:textId="77777777" w:rsidR="00E42721" w:rsidRPr="009B3DCC" w:rsidRDefault="00E42721" w:rsidP="00F555E9">
            <w:pPr>
              <w:snapToGrid w:val="0"/>
              <w:jc w:val="center"/>
              <w:rPr>
                <w:sz w:val="16"/>
                <w:szCs w:val="16"/>
              </w:rPr>
            </w:pPr>
            <w:r w:rsidRPr="00266687">
              <w:rPr>
                <w:color w:val="000000"/>
                <w:sz w:val="16"/>
                <w:szCs w:val="16"/>
              </w:rPr>
              <w:t>2012-07-04</w:t>
            </w:r>
          </w:p>
        </w:tc>
        <w:tc>
          <w:tcPr>
            <w:tcW w:w="1008" w:type="dxa"/>
            <w:vAlign w:val="center"/>
            <w:hideMark/>
          </w:tcPr>
          <w:p w14:paraId="5ED28C0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52085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169C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7A774D"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573FB00B"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72365790" w14:textId="77777777" w:rsidTr="00F555E9">
        <w:trPr>
          <w:trHeight w:val="165"/>
        </w:trPr>
        <w:tc>
          <w:tcPr>
            <w:tcW w:w="360" w:type="dxa"/>
            <w:vAlign w:val="center"/>
            <w:hideMark/>
          </w:tcPr>
          <w:p w14:paraId="6F7AF109" w14:textId="77777777" w:rsidR="00E42721" w:rsidRPr="00B20630" w:rsidRDefault="00E42721" w:rsidP="00F555E9">
            <w:pPr>
              <w:snapToGrid w:val="0"/>
              <w:rPr>
                <w:sz w:val="16"/>
                <w:szCs w:val="16"/>
              </w:rPr>
            </w:pPr>
            <w:r w:rsidRPr="00B20630">
              <w:rPr>
                <w:color w:val="000000"/>
                <w:sz w:val="16"/>
                <w:szCs w:val="16"/>
              </w:rPr>
              <w:t>151</w:t>
            </w:r>
          </w:p>
        </w:tc>
        <w:tc>
          <w:tcPr>
            <w:tcW w:w="864" w:type="dxa"/>
            <w:vAlign w:val="center"/>
            <w:hideMark/>
          </w:tcPr>
          <w:p w14:paraId="5A7DE4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AAC258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92897CB"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55401DE"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2D8613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21549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B09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4655DF"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C59203C"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B5FAC12" w14:textId="77777777" w:rsidTr="00F555E9">
        <w:trPr>
          <w:trHeight w:val="165"/>
        </w:trPr>
        <w:tc>
          <w:tcPr>
            <w:tcW w:w="360" w:type="dxa"/>
            <w:vAlign w:val="center"/>
            <w:hideMark/>
          </w:tcPr>
          <w:p w14:paraId="29CA313D" w14:textId="77777777" w:rsidR="00E42721" w:rsidRPr="00B20630" w:rsidRDefault="00E42721" w:rsidP="00F555E9">
            <w:pPr>
              <w:snapToGrid w:val="0"/>
              <w:rPr>
                <w:sz w:val="16"/>
                <w:szCs w:val="16"/>
              </w:rPr>
            </w:pPr>
            <w:r w:rsidRPr="00B20630">
              <w:rPr>
                <w:color w:val="000000"/>
                <w:sz w:val="16"/>
                <w:szCs w:val="16"/>
              </w:rPr>
              <w:t>152</w:t>
            </w:r>
          </w:p>
        </w:tc>
        <w:tc>
          <w:tcPr>
            <w:tcW w:w="864" w:type="dxa"/>
            <w:vAlign w:val="center"/>
            <w:hideMark/>
          </w:tcPr>
          <w:p w14:paraId="4CCFC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7D92B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E7351A0"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90F2F5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669893C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6AB58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6C1D8C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A605A4" w14:textId="77777777" w:rsidR="00E42721" w:rsidRPr="009B3DCC" w:rsidRDefault="00E42721" w:rsidP="00F555E9">
            <w:pPr>
              <w:snapToGrid w:val="0"/>
              <w:jc w:val="center"/>
              <w:rPr>
                <w:sz w:val="16"/>
                <w:szCs w:val="16"/>
              </w:rPr>
            </w:pPr>
            <w:r w:rsidRPr="00266687">
              <w:rPr>
                <w:color w:val="000000"/>
                <w:sz w:val="16"/>
                <w:szCs w:val="16"/>
              </w:rPr>
              <w:t>3.41</w:t>
            </w:r>
          </w:p>
        </w:tc>
        <w:tc>
          <w:tcPr>
            <w:tcW w:w="1008" w:type="dxa"/>
            <w:vAlign w:val="center"/>
            <w:hideMark/>
          </w:tcPr>
          <w:p w14:paraId="1D3312A9"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1C22F140" w14:textId="77777777" w:rsidTr="00F555E9">
        <w:trPr>
          <w:trHeight w:val="165"/>
        </w:trPr>
        <w:tc>
          <w:tcPr>
            <w:tcW w:w="360" w:type="dxa"/>
            <w:vAlign w:val="center"/>
            <w:hideMark/>
          </w:tcPr>
          <w:p w14:paraId="3058FDBD" w14:textId="77777777" w:rsidR="00E42721" w:rsidRPr="00B20630" w:rsidRDefault="00E42721" w:rsidP="00F555E9">
            <w:pPr>
              <w:snapToGrid w:val="0"/>
              <w:rPr>
                <w:sz w:val="16"/>
                <w:szCs w:val="16"/>
              </w:rPr>
            </w:pPr>
            <w:r w:rsidRPr="00B20630">
              <w:rPr>
                <w:color w:val="000000"/>
                <w:sz w:val="16"/>
                <w:szCs w:val="16"/>
              </w:rPr>
              <w:t>153</w:t>
            </w:r>
          </w:p>
        </w:tc>
        <w:tc>
          <w:tcPr>
            <w:tcW w:w="864" w:type="dxa"/>
            <w:vAlign w:val="center"/>
            <w:hideMark/>
          </w:tcPr>
          <w:p w14:paraId="610B154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3C019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614B0B3"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2CBB67F"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2C24E1B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DF39FB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643FE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980F991"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03F2FEBB" w14:textId="77777777" w:rsidR="00E42721" w:rsidRPr="009B3DCC" w:rsidRDefault="00E42721" w:rsidP="00F555E9">
            <w:pPr>
              <w:snapToGrid w:val="0"/>
              <w:jc w:val="center"/>
              <w:rPr>
                <w:sz w:val="16"/>
                <w:szCs w:val="16"/>
              </w:rPr>
            </w:pPr>
            <w:r w:rsidRPr="00266687">
              <w:rPr>
                <w:color w:val="000000"/>
                <w:sz w:val="16"/>
                <w:szCs w:val="16"/>
              </w:rPr>
              <w:t>2.95</w:t>
            </w:r>
          </w:p>
        </w:tc>
      </w:tr>
      <w:tr w:rsidR="00E42721" w:rsidRPr="009B3DCC" w14:paraId="28A633DB" w14:textId="77777777" w:rsidTr="00F555E9">
        <w:trPr>
          <w:trHeight w:val="165"/>
        </w:trPr>
        <w:tc>
          <w:tcPr>
            <w:tcW w:w="360" w:type="dxa"/>
            <w:vAlign w:val="center"/>
            <w:hideMark/>
          </w:tcPr>
          <w:p w14:paraId="038DE943" w14:textId="77777777" w:rsidR="00E42721" w:rsidRPr="00B20630" w:rsidRDefault="00E42721" w:rsidP="00F555E9">
            <w:pPr>
              <w:snapToGrid w:val="0"/>
              <w:rPr>
                <w:sz w:val="16"/>
                <w:szCs w:val="16"/>
              </w:rPr>
            </w:pPr>
            <w:r w:rsidRPr="00B20630">
              <w:rPr>
                <w:color w:val="000000"/>
                <w:sz w:val="16"/>
                <w:szCs w:val="16"/>
              </w:rPr>
              <w:t>154</w:t>
            </w:r>
          </w:p>
        </w:tc>
        <w:tc>
          <w:tcPr>
            <w:tcW w:w="864" w:type="dxa"/>
            <w:vAlign w:val="center"/>
            <w:hideMark/>
          </w:tcPr>
          <w:p w14:paraId="763A6D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9A0A5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28B11C1"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6C34FFC3"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4844D6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3DA2D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1D0C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98519E3" w14:textId="77777777" w:rsidR="00E42721" w:rsidRPr="009B3DCC" w:rsidRDefault="00E42721" w:rsidP="00F555E9">
            <w:pPr>
              <w:snapToGrid w:val="0"/>
              <w:jc w:val="center"/>
              <w:rPr>
                <w:sz w:val="16"/>
                <w:szCs w:val="16"/>
              </w:rPr>
            </w:pPr>
            <w:r w:rsidRPr="00266687">
              <w:rPr>
                <w:color w:val="000000"/>
                <w:sz w:val="16"/>
                <w:szCs w:val="16"/>
              </w:rPr>
              <w:t>4.28</w:t>
            </w:r>
          </w:p>
        </w:tc>
        <w:tc>
          <w:tcPr>
            <w:tcW w:w="1008" w:type="dxa"/>
            <w:vAlign w:val="center"/>
            <w:hideMark/>
          </w:tcPr>
          <w:p w14:paraId="623F121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63C9909" w14:textId="77777777" w:rsidTr="00F555E9">
        <w:trPr>
          <w:trHeight w:val="165"/>
        </w:trPr>
        <w:tc>
          <w:tcPr>
            <w:tcW w:w="360" w:type="dxa"/>
            <w:vAlign w:val="center"/>
            <w:hideMark/>
          </w:tcPr>
          <w:p w14:paraId="0B202C2F" w14:textId="77777777" w:rsidR="00E42721" w:rsidRPr="00B20630" w:rsidRDefault="00E42721" w:rsidP="00F555E9">
            <w:pPr>
              <w:snapToGrid w:val="0"/>
              <w:rPr>
                <w:sz w:val="16"/>
                <w:szCs w:val="16"/>
              </w:rPr>
            </w:pPr>
            <w:r w:rsidRPr="00B20630">
              <w:rPr>
                <w:color w:val="000000"/>
                <w:sz w:val="16"/>
                <w:szCs w:val="16"/>
              </w:rPr>
              <w:t>155</w:t>
            </w:r>
          </w:p>
        </w:tc>
        <w:tc>
          <w:tcPr>
            <w:tcW w:w="864" w:type="dxa"/>
            <w:vAlign w:val="center"/>
            <w:hideMark/>
          </w:tcPr>
          <w:p w14:paraId="6C4BAF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97180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581E6E9"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13846A17"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59E6A82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0CCE78A"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FDB3BA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88D2B93" w14:textId="77777777" w:rsidR="00E42721" w:rsidRPr="009B3DCC" w:rsidRDefault="00E42721" w:rsidP="00F555E9">
            <w:pPr>
              <w:snapToGrid w:val="0"/>
              <w:jc w:val="center"/>
              <w:rPr>
                <w:sz w:val="16"/>
                <w:szCs w:val="16"/>
              </w:rPr>
            </w:pPr>
            <w:r w:rsidRPr="00266687">
              <w:rPr>
                <w:color w:val="000000"/>
                <w:sz w:val="16"/>
                <w:szCs w:val="16"/>
              </w:rPr>
              <w:t>4.29</w:t>
            </w:r>
          </w:p>
        </w:tc>
        <w:tc>
          <w:tcPr>
            <w:tcW w:w="1008" w:type="dxa"/>
            <w:vAlign w:val="center"/>
            <w:hideMark/>
          </w:tcPr>
          <w:p w14:paraId="4ACD6F8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A5B9CF6" w14:textId="77777777" w:rsidTr="00F555E9">
        <w:trPr>
          <w:trHeight w:val="165"/>
        </w:trPr>
        <w:tc>
          <w:tcPr>
            <w:tcW w:w="360" w:type="dxa"/>
            <w:vAlign w:val="center"/>
            <w:hideMark/>
          </w:tcPr>
          <w:p w14:paraId="1DC7C5F0" w14:textId="77777777" w:rsidR="00E42721" w:rsidRPr="00B20630" w:rsidRDefault="00E42721" w:rsidP="00F555E9">
            <w:pPr>
              <w:snapToGrid w:val="0"/>
              <w:rPr>
                <w:sz w:val="16"/>
                <w:szCs w:val="16"/>
              </w:rPr>
            </w:pPr>
            <w:r w:rsidRPr="00B20630">
              <w:rPr>
                <w:color w:val="000000"/>
                <w:sz w:val="16"/>
                <w:szCs w:val="16"/>
              </w:rPr>
              <w:t>156</w:t>
            </w:r>
          </w:p>
        </w:tc>
        <w:tc>
          <w:tcPr>
            <w:tcW w:w="864" w:type="dxa"/>
            <w:vAlign w:val="center"/>
            <w:hideMark/>
          </w:tcPr>
          <w:p w14:paraId="14014F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157580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ED8EE44" w14:textId="77777777" w:rsidR="00E42721" w:rsidRPr="009B3DCC" w:rsidRDefault="00E42721" w:rsidP="00F555E9">
            <w:pPr>
              <w:snapToGrid w:val="0"/>
              <w:jc w:val="center"/>
              <w:rPr>
                <w:sz w:val="16"/>
                <w:szCs w:val="16"/>
              </w:rPr>
            </w:pPr>
            <w:r w:rsidRPr="00266687">
              <w:rPr>
                <w:color w:val="000000"/>
                <w:sz w:val="16"/>
                <w:szCs w:val="16"/>
              </w:rPr>
              <w:t>35</w:t>
            </w:r>
          </w:p>
        </w:tc>
        <w:tc>
          <w:tcPr>
            <w:tcW w:w="1008" w:type="dxa"/>
            <w:vAlign w:val="center"/>
            <w:hideMark/>
          </w:tcPr>
          <w:p w14:paraId="43398BDB" w14:textId="77777777" w:rsidR="00E42721" w:rsidRPr="009B3DCC" w:rsidRDefault="00E42721" w:rsidP="00F555E9">
            <w:pPr>
              <w:snapToGrid w:val="0"/>
              <w:jc w:val="center"/>
              <w:rPr>
                <w:sz w:val="16"/>
                <w:szCs w:val="16"/>
              </w:rPr>
            </w:pPr>
            <w:r w:rsidRPr="00266687">
              <w:rPr>
                <w:color w:val="000000"/>
                <w:sz w:val="16"/>
                <w:szCs w:val="16"/>
              </w:rPr>
              <w:t>2012-07-11</w:t>
            </w:r>
          </w:p>
        </w:tc>
        <w:tc>
          <w:tcPr>
            <w:tcW w:w="1008" w:type="dxa"/>
            <w:vAlign w:val="center"/>
            <w:hideMark/>
          </w:tcPr>
          <w:p w14:paraId="11B732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C1E8E8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4DA4E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CBD35E5" w14:textId="77777777" w:rsidR="00E42721" w:rsidRPr="009B3DCC" w:rsidRDefault="00E42721" w:rsidP="00F555E9">
            <w:pPr>
              <w:snapToGrid w:val="0"/>
              <w:jc w:val="center"/>
              <w:rPr>
                <w:sz w:val="16"/>
                <w:szCs w:val="16"/>
              </w:rPr>
            </w:pPr>
            <w:r w:rsidRPr="00266687">
              <w:rPr>
                <w:color w:val="000000"/>
                <w:sz w:val="16"/>
                <w:szCs w:val="16"/>
              </w:rPr>
              <w:t>4.66</w:t>
            </w:r>
          </w:p>
        </w:tc>
        <w:tc>
          <w:tcPr>
            <w:tcW w:w="1008" w:type="dxa"/>
            <w:vAlign w:val="center"/>
            <w:hideMark/>
          </w:tcPr>
          <w:p w14:paraId="31C980B6"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35541C12" w14:textId="77777777" w:rsidTr="00F555E9">
        <w:trPr>
          <w:trHeight w:val="180"/>
        </w:trPr>
        <w:tc>
          <w:tcPr>
            <w:tcW w:w="360" w:type="dxa"/>
            <w:vAlign w:val="center"/>
            <w:hideMark/>
          </w:tcPr>
          <w:p w14:paraId="47A150D9" w14:textId="77777777" w:rsidR="00E42721" w:rsidRPr="00B20630" w:rsidRDefault="00E42721" w:rsidP="00F555E9">
            <w:pPr>
              <w:snapToGrid w:val="0"/>
              <w:rPr>
                <w:sz w:val="16"/>
                <w:szCs w:val="16"/>
              </w:rPr>
            </w:pPr>
            <w:r w:rsidRPr="00B20630">
              <w:rPr>
                <w:color w:val="000000"/>
                <w:sz w:val="16"/>
                <w:szCs w:val="16"/>
              </w:rPr>
              <w:t>157</w:t>
            </w:r>
          </w:p>
        </w:tc>
        <w:tc>
          <w:tcPr>
            <w:tcW w:w="864" w:type="dxa"/>
            <w:vAlign w:val="center"/>
            <w:hideMark/>
          </w:tcPr>
          <w:p w14:paraId="12A7799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F13B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A7BD1F5"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2B328291"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4BC7B0F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6DDE29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94A2D9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3F44A" w14:textId="77777777" w:rsidR="00E42721" w:rsidRPr="009B3DCC" w:rsidRDefault="00E42721" w:rsidP="00F555E9">
            <w:pPr>
              <w:snapToGrid w:val="0"/>
              <w:jc w:val="center"/>
              <w:rPr>
                <w:sz w:val="16"/>
                <w:szCs w:val="16"/>
              </w:rPr>
            </w:pPr>
            <w:r w:rsidRPr="00266687">
              <w:rPr>
                <w:color w:val="000000"/>
                <w:sz w:val="16"/>
                <w:szCs w:val="16"/>
              </w:rPr>
              <w:t>5.82</w:t>
            </w:r>
          </w:p>
        </w:tc>
        <w:tc>
          <w:tcPr>
            <w:tcW w:w="1008" w:type="dxa"/>
            <w:vAlign w:val="center"/>
            <w:hideMark/>
          </w:tcPr>
          <w:p w14:paraId="217F8D1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F9D8D5A" w14:textId="77777777" w:rsidTr="00F555E9">
        <w:trPr>
          <w:trHeight w:val="165"/>
        </w:trPr>
        <w:tc>
          <w:tcPr>
            <w:tcW w:w="360" w:type="dxa"/>
            <w:vAlign w:val="center"/>
            <w:hideMark/>
          </w:tcPr>
          <w:p w14:paraId="76C5B647" w14:textId="77777777" w:rsidR="00E42721" w:rsidRPr="00B20630" w:rsidRDefault="00E42721" w:rsidP="00F555E9">
            <w:pPr>
              <w:snapToGrid w:val="0"/>
              <w:rPr>
                <w:sz w:val="16"/>
                <w:szCs w:val="16"/>
              </w:rPr>
            </w:pPr>
            <w:r w:rsidRPr="00B20630">
              <w:rPr>
                <w:color w:val="000000"/>
                <w:sz w:val="16"/>
                <w:szCs w:val="16"/>
              </w:rPr>
              <w:t>158</w:t>
            </w:r>
          </w:p>
        </w:tc>
        <w:tc>
          <w:tcPr>
            <w:tcW w:w="864" w:type="dxa"/>
            <w:vAlign w:val="center"/>
            <w:hideMark/>
          </w:tcPr>
          <w:p w14:paraId="19EEB6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5DD593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B5978F"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1C84227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2BF19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4DF57E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73C78B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F09E23"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1AEF7664"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79F45438" w14:textId="77777777" w:rsidTr="00F555E9">
        <w:trPr>
          <w:trHeight w:val="165"/>
        </w:trPr>
        <w:tc>
          <w:tcPr>
            <w:tcW w:w="360" w:type="dxa"/>
            <w:vAlign w:val="center"/>
            <w:hideMark/>
          </w:tcPr>
          <w:p w14:paraId="0A44AA4A" w14:textId="77777777" w:rsidR="00E42721" w:rsidRPr="00B20630" w:rsidRDefault="00E42721" w:rsidP="00F555E9">
            <w:pPr>
              <w:snapToGrid w:val="0"/>
              <w:rPr>
                <w:sz w:val="16"/>
                <w:szCs w:val="16"/>
              </w:rPr>
            </w:pPr>
            <w:r w:rsidRPr="00B20630">
              <w:rPr>
                <w:color w:val="000000"/>
                <w:sz w:val="16"/>
                <w:szCs w:val="16"/>
              </w:rPr>
              <w:t>159</w:t>
            </w:r>
          </w:p>
        </w:tc>
        <w:tc>
          <w:tcPr>
            <w:tcW w:w="864" w:type="dxa"/>
            <w:vAlign w:val="center"/>
            <w:hideMark/>
          </w:tcPr>
          <w:p w14:paraId="07457E4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A0F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CFDE9A9"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63F9F346"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06F6C07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4153C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C3760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721769" w14:textId="77777777" w:rsidR="00E42721" w:rsidRPr="009B3DCC" w:rsidRDefault="00E42721" w:rsidP="00F555E9">
            <w:pPr>
              <w:snapToGrid w:val="0"/>
              <w:jc w:val="center"/>
              <w:rPr>
                <w:sz w:val="16"/>
                <w:szCs w:val="16"/>
              </w:rPr>
            </w:pPr>
            <w:r w:rsidRPr="00266687">
              <w:rPr>
                <w:color w:val="000000"/>
                <w:sz w:val="16"/>
                <w:szCs w:val="16"/>
              </w:rPr>
              <w:t>6.06</w:t>
            </w:r>
          </w:p>
        </w:tc>
        <w:tc>
          <w:tcPr>
            <w:tcW w:w="1008" w:type="dxa"/>
            <w:vAlign w:val="center"/>
            <w:hideMark/>
          </w:tcPr>
          <w:p w14:paraId="3AF8E84B"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6F33285E" w14:textId="77777777" w:rsidTr="00F555E9">
        <w:trPr>
          <w:trHeight w:val="165"/>
        </w:trPr>
        <w:tc>
          <w:tcPr>
            <w:tcW w:w="360" w:type="dxa"/>
            <w:vAlign w:val="center"/>
            <w:hideMark/>
          </w:tcPr>
          <w:p w14:paraId="2D4FD36B" w14:textId="77777777" w:rsidR="00E42721" w:rsidRPr="00B20630" w:rsidRDefault="00E42721" w:rsidP="00F555E9">
            <w:pPr>
              <w:snapToGrid w:val="0"/>
              <w:rPr>
                <w:sz w:val="16"/>
                <w:szCs w:val="16"/>
              </w:rPr>
            </w:pPr>
            <w:r w:rsidRPr="00B20630">
              <w:rPr>
                <w:color w:val="000000"/>
                <w:sz w:val="16"/>
                <w:szCs w:val="16"/>
              </w:rPr>
              <w:t>160</w:t>
            </w:r>
          </w:p>
        </w:tc>
        <w:tc>
          <w:tcPr>
            <w:tcW w:w="864" w:type="dxa"/>
            <w:vAlign w:val="center"/>
            <w:hideMark/>
          </w:tcPr>
          <w:p w14:paraId="6A6E79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27B98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E04370C"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2C08F23"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6040325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9D9155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814989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92F184D" w14:textId="77777777" w:rsidR="00E42721" w:rsidRPr="009B3DCC" w:rsidRDefault="00E42721" w:rsidP="00F555E9">
            <w:pPr>
              <w:snapToGrid w:val="0"/>
              <w:jc w:val="center"/>
              <w:rPr>
                <w:sz w:val="16"/>
                <w:szCs w:val="16"/>
              </w:rPr>
            </w:pPr>
            <w:r w:rsidRPr="00266687">
              <w:rPr>
                <w:color w:val="000000"/>
                <w:sz w:val="16"/>
                <w:szCs w:val="16"/>
              </w:rPr>
              <w:t>7.54</w:t>
            </w:r>
          </w:p>
        </w:tc>
        <w:tc>
          <w:tcPr>
            <w:tcW w:w="1008" w:type="dxa"/>
            <w:vAlign w:val="center"/>
            <w:hideMark/>
          </w:tcPr>
          <w:p w14:paraId="6EC3F8F8"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ABBE169" w14:textId="77777777" w:rsidTr="00F555E9">
        <w:trPr>
          <w:trHeight w:val="165"/>
        </w:trPr>
        <w:tc>
          <w:tcPr>
            <w:tcW w:w="360" w:type="dxa"/>
            <w:vAlign w:val="center"/>
            <w:hideMark/>
          </w:tcPr>
          <w:p w14:paraId="18A09C1B" w14:textId="77777777" w:rsidR="00E42721" w:rsidRPr="00B20630" w:rsidRDefault="00E42721" w:rsidP="00F555E9">
            <w:pPr>
              <w:snapToGrid w:val="0"/>
              <w:rPr>
                <w:sz w:val="16"/>
                <w:szCs w:val="16"/>
              </w:rPr>
            </w:pPr>
            <w:r w:rsidRPr="00B20630">
              <w:rPr>
                <w:color w:val="000000"/>
                <w:sz w:val="16"/>
                <w:szCs w:val="16"/>
              </w:rPr>
              <w:t>161</w:t>
            </w:r>
          </w:p>
        </w:tc>
        <w:tc>
          <w:tcPr>
            <w:tcW w:w="864" w:type="dxa"/>
            <w:vAlign w:val="center"/>
            <w:hideMark/>
          </w:tcPr>
          <w:p w14:paraId="6491785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BC1CAB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489A72B"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FDEDF4E"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2429A68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E55D61"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63C4D1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426773E8"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15D6565D" w14:textId="77777777" w:rsidR="00E42721" w:rsidRPr="009B3DCC" w:rsidRDefault="00E42721" w:rsidP="00F555E9">
            <w:pPr>
              <w:snapToGrid w:val="0"/>
              <w:jc w:val="center"/>
              <w:rPr>
                <w:sz w:val="16"/>
                <w:szCs w:val="16"/>
              </w:rPr>
            </w:pPr>
            <w:r w:rsidRPr="00266687">
              <w:rPr>
                <w:color w:val="000000"/>
                <w:sz w:val="16"/>
                <w:szCs w:val="16"/>
              </w:rPr>
              <w:t>2.51</w:t>
            </w:r>
          </w:p>
        </w:tc>
      </w:tr>
      <w:tr w:rsidR="00E42721" w:rsidRPr="009B3DCC" w14:paraId="74F43377" w14:textId="77777777" w:rsidTr="00F555E9">
        <w:trPr>
          <w:trHeight w:val="165"/>
        </w:trPr>
        <w:tc>
          <w:tcPr>
            <w:tcW w:w="360" w:type="dxa"/>
            <w:vAlign w:val="center"/>
            <w:hideMark/>
          </w:tcPr>
          <w:p w14:paraId="74C358C0" w14:textId="77777777" w:rsidR="00E42721" w:rsidRPr="00B20630" w:rsidRDefault="00E42721" w:rsidP="00F555E9">
            <w:pPr>
              <w:snapToGrid w:val="0"/>
              <w:rPr>
                <w:sz w:val="16"/>
                <w:szCs w:val="16"/>
              </w:rPr>
            </w:pPr>
            <w:r w:rsidRPr="00B20630">
              <w:rPr>
                <w:color w:val="000000"/>
                <w:sz w:val="16"/>
                <w:szCs w:val="16"/>
              </w:rPr>
              <w:t>162</w:t>
            </w:r>
          </w:p>
        </w:tc>
        <w:tc>
          <w:tcPr>
            <w:tcW w:w="864" w:type="dxa"/>
            <w:vAlign w:val="center"/>
            <w:hideMark/>
          </w:tcPr>
          <w:p w14:paraId="0530B54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A69A6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A7DBA01" w14:textId="77777777" w:rsidR="00E42721" w:rsidRPr="009B3DCC" w:rsidRDefault="00E42721" w:rsidP="00F555E9">
            <w:pPr>
              <w:snapToGrid w:val="0"/>
              <w:jc w:val="center"/>
              <w:rPr>
                <w:sz w:val="16"/>
                <w:szCs w:val="16"/>
              </w:rPr>
            </w:pPr>
            <w:r w:rsidRPr="00266687">
              <w:rPr>
                <w:color w:val="000000"/>
                <w:sz w:val="16"/>
                <w:szCs w:val="16"/>
              </w:rPr>
              <w:t>36</w:t>
            </w:r>
          </w:p>
        </w:tc>
        <w:tc>
          <w:tcPr>
            <w:tcW w:w="1008" w:type="dxa"/>
            <w:vAlign w:val="center"/>
            <w:hideMark/>
          </w:tcPr>
          <w:p w14:paraId="7455A3BC" w14:textId="77777777" w:rsidR="00E42721" w:rsidRPr="009B3DCC" w:rsidRDefault="00E42721" w:rsidP="00F555E9">
            <w:pPr>
              <w:snapToGrid w:val="0"/>
              <w:jc w:val="center"/>
              <w:rPr>
                <w:sz w:val="16"/>
                <w:szCs w:val="16"/>
              </w:rPr>
            </w:pPr>
            <w:r w:rsidRPr="00266687">
              <w:rPr>
                <w:color w:val="000000"/>
                <w:sz w:val="16"/>
                <w:szCs w:val="16"/>
              </w:rPr>
              <w:t>2012-07-25</w:t>
            </w:r>
          </w:p>
        </w:tc>
        <w:tc>
          <w:tcPr>
            <w:tcW w:w="1008" w:type="dxa"/>
            <w:vAlign w:val="center"/>
            <w:hideMark/>
          </w:tcPr>
          <w:p w14:paraId="1477484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1D861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AAF06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788737F" w14:textId="77777777" w:rsidR="00E42721" w:rsidRPr="009B3DCC" w:rsidRDefault="00E42721" w:rsidP="00F555E9">
            <w:pPr>
              <w:snapToGrid w:val="0"/>
              <w:jc w:val="center"/>
              <w:rPr>
                <w:sz w:val="16"/>
                <w:szCs w:val="16"/>
              </w:rPr>
            </w:pPr>
            <w:r w:rsidRPr="00266687">
              <w:rPr>
                <w:color w:val="000000"/>
                <w:sz w:val="16"/>
                <w:szCs w:val="16"/>
              </w:rPr>
              <w:t>6.21</w:t>
            </w:r>
          </w:p>
        </w:tc>
        <w:tc>
          <w:tcPr>
            <w:tcW w:w="1008" w:type="dxa"/>
            <w:vAlign w:val="center"/>
            <w:hideMark/>
          </w:tcPr>
          <w:p w14:paraId="28C3A741" w14:textId="77777777" w:rsidR="00E42721" w:rsidRPr="009B3DCC" w:rsidRDefault="00E42721" w:rsidP="00F555E9">
            <w:pPr>
              <w:snapToGrid w:val="0"/>
              <w:jc w:val="center"/>
              <w:rPr>
                <w:sz w:val="16"/>
                <w:szCs w:val="16"/>
              </w:rPr>
            </w:pPr>
            <w:r w:rsidRPr="00266687">
              <w:rPr>
                <w:color w:val="000000"/>
                <w:sz w:val="16"/>
                <w:szCs w:val="16"/>
              </w:rPr>
              <w:t>2.54</w:t>
            </w:r>
          </w:p>
        </w:tc>
      </w:tr>
      <w:tr w:rsidR="00E42721" w:rsidRPr="009B3DCC" w14:paraId="6AD5DB9C" w14:textId="77777777" w:rsidTr="00F555E9">
        <w:trPr>
          <w:trHeight w:val="165"/>
        </w:trPr>
        <w:tc>
          <w:tcPr>
            <w:tcW w:w="360" w:type="dxa"/>
            <w:vAlign w:val="center"/>
            <w:hideMark/>
          </w:tcPr>
          <w:p w14:paraId="576747AD" w14:textId="77777777" w:rsidR="00E42721" w:rsidRPr="00B20630" w:rsidRDefault="00E42721" w:rsidP="00F555E9">
            <w:pPr>
              <w:snapToGrid w:val="0"/>
              <w:rPr>
                <w:sz w:val="16"/>
                <w:szCs w:val="16"/>
              </w:rPr>
            </w:pPr>
            <w:r w:rsidRPr="00B20630">
              <w:rPr>
                <w:color w:val="000000"/>
                <w:sz w:val="16"/>
                <w:szCs w:val="16"/>
              </w:rPr>
              <w:t>163</w:t>
            </w:r>
          </w:p>
        </w:tc>
        <w:tc>
          <w:tcPr>
            <w:tcW w:w="864" w:type="dxa"/>
            <w:vAlign w:val="center"/>
            <w:hideMark/>
          </w:tcPr>
          <w:p w14:paraId="3035A3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E03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9DFCD6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19D7058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8FB556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DA1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7A4681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3B421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62EAC9" w14:textId="77777777" w:rsidR="00E42721" w:rsidRPr="009B3DCC" w:rsidRDefault="00E42721" w:rsidP="00F555E9">
            <w:pPr>
              <w:snapToGrid w:val="0"/>
              <w:jc w:val="center"/>
              <w:rPr>
                <w:sz w:val="16"/>
                <w:szCs w:val="16"/>
              </w:rPr>
            </w:pPr>
            <w:r w:rsidRPr="00266687">
              <w:rPr>
                <w:color w:val="000000"/>
                <w:sz w:val="16"/>
                <w:szCs w:val="16"/>
              </w:rPr>
              <w:t>4.54</w:t>
            </w:r>
          </w:p>
        </w:tc>
      </w:tr>
      <w:tr w:rsidR="00E42721" w:rsidRPr="009B3DCC" w14:paraId="770F4622" w14:textId="77777777" w:rsidTr="00F555E9">
        <w:trPr>
          <w:trHeight w:val="165"/>
        </w:trPr>
        <w:tc>
          <w:tcPr>
            <w:tcW w:w="360" w:type="dxa"/>
            <w:vAlign w:val="center"/>
            <w:hideMark/>
          </w:tcPr>
          <w:p w14:paraId="2956F186" w14:textId="77777777" w:rsidR="00E42721" w:rsidRPr="00B20630" w:rsidRDefault="00E42721" w:rsidP="00F555E9">
            <w:pPr>
              <w:snapToGrid w:val="0"/>
              <w:rPr>
                <w:sz w:val="16"/>
                <w:szCs w:val="16"/>
              </w:rPr>
            </w:pPr>
            <w:r w:rsidRPr="00B20630">
              <w:rPr>
                <w:color w:val="000000"/>
                <w:sz w:val="16"/>
                <w:szCs w:val="16"/>
              </w:rPr>
              <w:t>164</w:t>
            </w:r>
          </w:p>
        </w:tc>
        <w:tc>
          <w:tcPr>
            <w:tcW w:w="864" w:type="dxa"/>
            <w:vAlign w:val="center"/>
            <w:hideMark/>
          </w:tcPr>
          <w:p w14:paraId="077C73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C5F3D3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CBC3953"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5BF016E4"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24AB1ED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CAFB2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D126B0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A0AD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4D209C0C" w14:textId="77777777" w:rsidR="00E42721" w:rsidRPr="009B3DCC" w:rsidRDefault="00E42721" w:rsidP="00F555E9">
            <w:pPr>
              <w:snapToGrid w:val="0"/>
              <w:jc w:val="center"/>
              <w:rPr>
                <w:sz w:val="16"/>
                <w:szCs w:val="16"/>
              </w:rPr>
            </w:pPr>
            <w:r w:rsidRPr="00266687">
              <w:rPr>
                <w:color w:val="000000"/>
                <w:sz w:val="16"/>
                <w:szCs w:val="16"/>
              </w:rPr>
              <w:t>5.04</w:t>
            </w:r>
          </w:p>
        </w:tc>
      </w:tr>
      <w:tr w:rsidR="00E42721" w:rsidRPr="009B3DCC" w14:paraId="18A1B61F" w14:textId="77777777" w:rsidTr="00F555E9">
        <w:trPr>
          <w:trHeight w:val="165"/>
        </w:trPr>
        <w:tc>
          <w:tcPr>
            <w:tcW w:w="360" w:type="dxa"/>
            <w:vAlign w:val="center"/>
            <w:hideMark/>
          </w:tcPr>
          <w:p w14:paraId="20027506" w14:textId="77777777" w:rsidR="00E42721" w:rsidRPr="00B20630" w:rsidRDefault="00E42721" w:rsidP="00F555E9">
            <w:pPr>
              <w:snapToGrid w:val="0"/>
              <w:rPr>
                <w:sz w:val="16"/>
                <w:szCs w:val="16"/>
              </w:rPr>
            </w:pPr>
            <w:r w:rsidRPr="00B20630">
              <w:rPr>
                <w:color w:val="000000"/>
                <w:sz w:val="16"/>
                <w:szCs w:val="16"/>
              </w:rPr>
              <w:t>165</w:t>
            </w:r>
          </w:p>
        </w:tc>
        <w:tc>
          <w:tcPr>
            <w:tcW w:w="864" w:type="dxa"/>
            <w:vAlign w:val="center"/>
            <w:hideMark/>
          </w:tcPr>
          <w:p w14:paraId="1950259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BF1DD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8E7E6D1"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238EBE7D"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62E7DB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9A2AE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56BB93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0ACD3F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714C5690" w14:textId="77777777" w:rsidR="00E42721" w:rsidRPr="009B3DCC" w:rsidRDefault="00E42721" w:rsidP="00F555E9">
            <w:pPr>
              <w:snapToGrid w:val="0"/>
              <w:jc w:val="center"/>
              <w:rPr>
                <w:sz w:val="16"/>
                <w:szCs w:val="16"/>
              </w:rPr>
            </w:pPr>
            <w:r w:rsidRPr="00266687">
              <w:rPr>
                <w:color w:val="000000"/>
                <w:sz w:val="16"/>
                <w:szCs w:val="16"/>
              </w:rPr>
              <w:t>5.46</w:t>
            </w:r>
          </w:p>
        </w:tc>
      </w:tr>
      <w:tr w:rsidR="00E42721" w:rsidRPr="009B3DCC" w14:paraId="3F21A368" w14:textId="77777777" w:rsidTr="00F555E9">
        <w:trPr>
          <w:trHeight w:val="165"/>
        </w:trPr>
        <w:tc>
          <w:tcPr>
            <w:tcW w:w="360" w:type="dxa"/>
            <w:vAlign w:val="center"/>
            <w:hideMark/>
          </w:tcPr>
          <w:p w14:paraId="0ED474A5" w14:textId="77777777" w:rsidR="00E42721" w:rsidRPr="00B20630" w:rsidRDefault="00E42721" w:rsidP="00F555E9">
            <w:pPr>
              <w:snapToGrid w:val="0"/>
              <w:rPr>
                <w:sz w:val="16"/>
                <w:szCs w:val="16"/>
              </w:rPr>
            </w:pPr>
            <w:r w:rsidRPr="00B20630">
              <w:rPr>
                <w:color w:val="000000"/>
                <w:sz w:val="16"/>
                <w:szCs w:val="16"/>
              </w:rPr>
              <w:t>166</w:t>
            </w:r>
          </w:p>
        </w:tc>
        <w:tc>
          <w:tcPr>
            <w:tcW w:w="864" w:type="dxa"/>
            <w:vAlign w:val="center"/>
            <w:hideMark/>
          </w:tcPr>
          <w:p w14:paraId="078B85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9EBB5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A856F9C"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6C17BBAA"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65875CA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FB0C5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149D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F7810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D1E514B" w14:textId="77777777" w:rsidR="00E42721" w:rsidRPr="009B3DCC" w:rsidRDefault="00E42721" w:rsidP="00F555E9">
            <w:pPr>
              <w:snapToGrid w:val="0"/>
              <w:jc w:val="center"/>
              <w:rPr>
                <w:sz w:val="16"/>
                <w:szCs w:val="16"/>
              </w:rPr>
            </w:pPr>
            <w:r w:rsidRPr="00266687">
              <w:rPr>
                <w:color w:val="000000"/>
                <w:sz w:val="16"/>
                <w:szCs w:val="16"/>
              </w:rPr>
              <w:t>5.77</w:t>
            </w:r>
          </w:p>
        </w:tc>
      </w:tr>
      <w:tr w:rsidR="00E42721" w:rsidRPr="009B3DCC" w14:paraId="619B9CAA" w14:textId="77777777" w:rsidTr="00F555E9">
        <w:trPr>
          <w:trHeight w:val="165"/>
        </w:trPr>
        <w:tc>
          <w:tcPr>
            <w:tcW w:w="360" w:type="dxa"/>
            <w:vAlign w:val="center"/>
            <w:hideMark/>
          </w:tcPr>
          <w:p w14:paraId="08869BAF" w14:textId="77777777" w:rsidR="00E42721" w:rsidRPr="00B20630" w:rsidRDefault="00E42721" w:rsidP="00F555E9">
            <w:pPr>
              <w:snapToGrid w:val="0"/>
              <w:rPr>
                <w:sz w:val="16"/>
                <w:szCs w:val="16"/>
              </w:rPr>
            </w:pPr>
            <w:r w:rsidRPr="00B20630">
              <w:rPr>
                <w:color w:val="000000"/>
                <w:sz w:val="16"/>
                <w:szCs w:val="16"/>
              </w:rPr>
              <w:t>167</w:t>
            </w:r>
          </w:p>
        </w:tc>
        <w:tc>
          <w:tcPr>
            <w:tcW w:w="864" w:type="dxa"/>
            <w:vAlign w:val="center"/>
            <w:hideMark/>
          </w:tcPr>
          <w:p w14:paraId="2F0F46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095EA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A81F71B"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06F17BC9"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7926919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7ACBB0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88EEB2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DE0368C"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5D996A9B" w14:textId="77777777" w:rsidR="00E42721" w:rsidRPr="009B3DCC" w:rsidRDefault="00E42721" w:rsidP="00F555E9">
            <w:pPr>
              <w:snapToGrid w:val="0"/>
              <w:jc w:val="center"/>
              <w:rPr>
                <w:sz w:val="16"/>
                <w:szCs w:val="16"/>
              </w:rPr>
            </w:pPr>
            <w:r w:rsidRPr="00266687">
              <w:rPr>
                <w:color w:val="000000"/>
                <w:sz w:val="16"/>
                <w:szCs w:val="16"/>
              </w:rPr>
              <w:t>5.28</w:t>
            </w:r>
          </w:p>
        </w:tc>
      </w:tr>
      <w:tr w:rsidR="00E42721" w:rsidRPr="009B3DCC" w14:paraId="7D9BDBE7" w14:textId="77777777" w:rsidTr="00F555E9">
        <w:trPr>
          <w:trHeight w:val="165"/>
        </w:trPr>
        <w:tc>
          <w:tcPr>
            <w:tcW w:w="360" w:type="dxa"/>
            <w:vAlign w:val="center"/>
            <w:hideMark/>
          </w:tcPr>
          <w:p w14:paraId="29D6163A" w14:textId="77777777" w:rsidR="00E42721" w:rsidRPr="00B20630" w:rsidRDefault="00E42721" w:rsidP="00F555E9">
            <w:pPr>
              <w:snapToGrid w:val="0"/>
              <w:rPr>
                <w:sz w:val="16"/>
                <w:szCs w:val="16"/>
              </w:rPr>
            </w:pPr>
            <w:r w:rsidRPr="00B20630">
              <w:rPr>
                <w:color w:val="000000"/>
                <w:sz w:val="16"/>
                <w:szCs w:val="16"/>
              </w:rPr>
              <w:t>168</w:t>
            </w:r>
          </w:p>
        </w:tc>
        <w:tc>
          <w:tcPr>
            <w:tcW w:w="864" w:type="dxa"/>
            <w:vAlign w:val="center"/>
            <w:hideMark/>
          </w:tcPr>
          <w:p w14:paraId="151F7B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C61BF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22C5ED4" w14:textId="77777777" w:rsidR="00E42721" w:rsidRPr="009B3DCC" w:rsidRDefault="00E42721" w:rsidP="00F555E9">
            <w:pPr>
              <w:snapToGrid w:val="0"/>
              <w:jc w:val="center"/>
              <w:rPr>
                <w:sz w:val="16"/>
                <w:szCs w:val="16"/>
              </w:rPr>
            </w:pPr>
            <w:r w:rsidRPr="00266687">
              <w:rPr>
                <w:color w:val="000000"/>
                <w:sz w:val="16"/>
                <w:szCs w:val="16"/>
              </w:rPr>
              <w:t>38</w:t>
            </w:r>
          </w:p>
        </w:tc>
        <w:tc>
          <w:tcPr>
            <w:tcW w:w="1008" w:type="dxa"/>
            <w:vAlign w:val="center"/>
            <w:hideMark/>
          </w:tcPr>
          <w:p w14:paraId="4B3E9B32" w14:textId="77777777" w:rsidR="00E42721" w:rsidRPr="009B3DCC" w:rsidRDefault="00E42721" w:rsidP="00F555E9">
            <w:pPr>
              <w:snapToGrid w:val="0"/>
              <w:jc w:val="center"/>
              <w:rPr>
                <w:sz w:val="16"/>
                <w:szCs w:val="16"/>
              </w:rPr>
            </w:pPr>
            <w:r w:rsidRPr="00266687">
              <w:rPr>
                <w:color w:val="000000"/>
                <w:sz w:val="16"/>
                <w:szCs w:val="16"/>
              </w:rPr>
              <w:t>2013-06-26</w:t>
            </w:r>
          </w:p>
        </w:tc>
        <w:tc>
          <w:tcPr>
            <w:tcW w:w="1008" w:type="dxa"/>
            <w:vAlign w:val="center"/>
            <w:hideMark/>
          </w:tcPr>
          <w:p w14:paraId="3BD49F2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E9D09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2F4FB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536153"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48C9B7C5" w14:textId="77777777" w:rsidR="00E42721" w:rsidRPr="009B3DCC" w:rsidRDefault="00E42721" w:rsidP="00F555E9">
            <w:pPr>
              <w:snapToGrid w:val="0"/>
              <w:jc w:val="center"/>
              <w:rPr>
                <w:sz w:val="16"/>
                <w:szCs w:val="16"/>
              </w:rPr>
            </w:pPr>
            <w:r w:rsidRPr="00266687">
              <w:rPr>
                <w:color w:val="000000"/>
                <w:sz w:val="16"/>
                <w:szCs w:val="16"/>
              </w:rPr>
              <w:t>5.72</w:t>
            </w:r>
          </w:p>
        </w:tc>
      </w:tr>
      <w:tr w:rsidR="00E42721" w:rsidRPr="009B3DCC" w14:paraId="4FE78FAD" w14:textId="77777777" w:rsidTr="00F555E9">
        <w:trPr>
          <w:trHeight w:val="165"/>
        </w:trPr>
        <w:tc>
          <w:tcPr>
            <w:tcW w:w="360" w:type="dxa"/>
            <w:vAlign w:val="center"/>
            <w:hideMark/>
          </w:tcPr>
          <w:p w14:paraId="5F5016DD" w14:textId="77777777" w:rsidR="00E42721" w:rsidRPr="00B20630" w:rsidRDefault="00E42721" w:rsidP="00F555E9">
            <w:pPr>
              <w:snapToGrid w:val="0"/>
              <w:rPr>
                <w:sz w:val="16"/>
                <w:szCs w:val="16"/>
              </w:rPr>
            </w:pPr>
            <w:r w:rsidRPr="00B20630">
              <w:rPr>
                <w:color w:val="000000"/>
                <w:sz w:val="16"/>
                <w:szCs w:val="16"/>
              </w:rPr>
              <w:t>169</w:t>
            </w:r>
          </w:p>
        </w:tc>
        <w:tc>
          <w:tcPr>
            <w:tcW w:w="864" w:type="dxa"/>
            <w:vAlign w:val="center"/>
            <w:hideMark/>
          </w:tcPr>
          <w:p w14:paraId="1E8A16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8DC36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38F1CC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244F61D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4688E3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253837"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EA54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90CD0"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185D573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942390E" w14:textId="77777777" w:rsidTr="00F555E9">
        <w:trPr>
          <w:trHeight w:val="165"/>
        </w:trPr>
        <w:tc>
          <w:tcPr>
            <w:tcW w:w="360" w:type="dxa"/>
            <w:vAlign w:val="center"/>
            <w:hideMark/>
          </w:tcPr>
          <w:p w14:paraId="017FD09E" w14:textId="77777777" w:rsidR="00E42721" w:rsidRPr="00B20630" w:rsidRDefault="00E42721" w:rsidP="00F555E9">
            <w:pPr>
              <w:snapToGrid w:val="0"/>
              <w:rPr>
                <w:sz w:val="16"/>
                <w:szCs w:val="16"/>
              </w:rPr>
            </w:pPr>
            <w:r w:rsidRPr="00B20630">
              <w:rPr>
                <w:color w:val="000000"/>
                <w:sz w:val="16"/>
                <w:szCs w:val="16"/>
              </w:rPr>
              <w:t>170</w:t>
            </w:r>
          </w:p>
        </w:tc>
        <w:tc>
          <w:tcPr>
            <w:tcW w:w="864" w:type="dxa"/>
            <w:vAlign w:val="center"/>
            <w:hideMark/>
          </w:tcPr>
          <w:p w14:paraId="1F72FF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EDA9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4054595"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94B627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C0C949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9AC60C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08C36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C3D007D"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5B488C7B" w14:textId="77777777" w:rsidR="00E42721" w:rsidRPr="009B3DCC" w:rsidRDefault="00E42721" w:rsidP="00F555E9">
            <w:pPr>
              <w:snapToGrid w:val="0"/>
              <w:jc w:val="center"/>
              <w:rPr>
                <w:sz w:val="16"/>
                <w:szCs w:val="16"/>
              </w:rPr>
            </w:pPr>
            <w:r w:rsidRPr="00266687">
              <w:rPr>
                <w:color w:val="000000"/>
                <w:sz w:val="16"/>
                <w:szCs w:val="16"/>
              </w:rPr>
              <w:t>2.45</w:t>
            </w:r>
          </w:p>
        </w:tc>
      </w:tr>
      <w:tr w:rsidR="00E42721" w:rsidRPr="009B3DCC" w14:paraId="4AC935A6" w14:textId="77777777" w:rsidTr="00F555E9">
        <w:trPr>
          <w:trHeight w:val="180"/>
        </w:trPr>
        <w:tc>
          <w:tcPr>
            <w:tcW w:w="360" w:type="dxa"/>
            <w:vAlign w:val="center"/>
            <w:hideMark/>
          </w:tcPr>
          <w:p w14:paraId="4C9396EA" w14:textId="77777777" w:rsidR="00E42721" w:rsidRPr="00B20630" w:rsidRDefault="00E42721" w:rsidP="00F555E9">
            <w:pPr>
              <w:snapToGrid w:val="0"/>
              <w:rPr>
                <w:sz w:val="16"/>
                <w:szCs w:val="16"/>
              </w:rPr>
            </w:pPr>
            <w:r w:rsidRPr="00B20630">
              <w:rPr>
                <w:color w:val="000000"/>
                <w:sz w:val="16"/>
                <w:szCs w:val="16"/>
              </w:rPr>
              <w:t>171</w:t>
            </w:r>
          </w:p>
        </w:tc>
        <w:tc>
          <w:tcPr>
            <w:tcW w:w="864" w:type="dxa"/>
            <w:vAlign w:val="center"/>
            <w:hideMark/>
          </w:tcPr>
          <w:p w14:paraId="55117E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B2079C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EC8D33"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58F1C96C"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4EC923A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699B5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F78C14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69C945F" w14:textId="77777777" w:rsidR="00E42721" w:rsidRPr="009B3DCC" w:rsidRDefault="00E42721" w:rsidP="00F555E9">
            <w:pPr>
              <w:snapToGrid w:val="0"/>
              <w:jc w:val="center"/>
              <w:rPr>
                <w:sz w:val="16"/>
                <w:szCs w:val="16"/>
              </w:rPr>
            </w:pPr>
            <w:r w:rsidRPr="00266687">
              <w:rPr>
                <w:color w:val="000000"/>
                <w:sz w:val="16"/>
                <w:szCs w:val="16"/>
              </w:rPr>
              <w:t>4.35</w:t>
            </w:r>
          </w:p>
        </w:tc>
        <w:tc>
          <w:tcPr>
            <w:tcW w:w="1008" w:type="dxa"/>
            <w:vAlign w:val="center"/>
            <w:hideMark/>
          </w:tcPr>
          <w:p w14:paraId="5FF4BB7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744C0E91" w14:textId="77777777" w:rsidTr="00F555E9">
        <w:trPr>
          <w:trHeight w:val="165"/>
        </w:trPr>
        <w:tc>
          <w:tcPr>
            <w:tcW w:w="360" w:type="dxa"/>
            <w:vAlign w:val="center"/>
            <w:hideMark/>
          </w:tcPr>
          <w:p w14:paraId="241C0496" w14:textId="77777777" w:rsidR="00E42721" w:rsidRPr="00B20630" w:rsidRDefault="00E42721" w:rsidP="00F555E9">
            <w:pPr>
              <w:snapToGrid w:val="0"/>
              <w:rPr>
                <w:sz w:val="16"/>
                <w:szCs w:val="16"/>
              </w:rPr>
            </w:pPr>
            <w:r w:rsidRPr="00B20630">
              <w:rPr>
                <w:color w:val="000000"/>
                <w:sz w:val="16"/>
                <w:szCs w:val="16"/>
              </w:rPr>
              <w:t>172</w:t>
            </w:r>
          </w:p>
        </w:tc>
        <w:tc>
          <w:tcPr>
            <w:tcW w:w="864" w:type="dxa"/>
            <w:vAlign w:val="center"/>
            <w:hideMark/>
          </w:tcPr>
          <w:p w14:paraId="61E8BB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7A2C2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1FC84DF"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0F823B67"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122D907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90C325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3F34EC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210960" w14:textId="77777777" w:rsidR="00E42721" w:rsidRPr="009B3DCC" w:rsidRDefault="00E42721" w:rsidP="00F555E9">
            <w:pPr>
              <w:snapToGrid w:val="0"/>
              <w:jc w:val="center"/>
              <w:rPr>
                <w:sz w:val="16"/>
                <w:szCs w:val="16"/>
              </w:rPr>
            </w:pPr>
            <w:r w:rsidRPr="00266687">
              <w:rPr>
                <w:color w:val="000000"/>
                <w:sz w:val="16"/>
                <w:szCs w:val="16"/>
              </w:rPr>
              <w:t>4.64</w:t>
            </w:r>
          </w:p>
        </w:tc>
        <w:tc>
          <w:tcPr>
            <w:tcW w:w="1008" w:type="dxa"/>
            <w:vAlign w:val="center"/>
            <w:hideMark/>
          </w:tcPr>
          <w:p w14:paraId="76715162"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49D971F2" w14:textId="77777777" w:rsidTr="00F555E9">
        <w:trPr>
          <w:trHeight w:val="165"/>
        </w:trPr>
        <w:tc>
          <w:tcPr>
            <w:tcW w:w="360" w:type="dxa"/>
            <w:vAlign w:val="center"/>
            <w:hideMark/>
          </w:tcPr>
          <w:p w14:paraId="24D7B528" w14:textId="77777777" w:rsidR="00E42721" w:rsidRPr="00B20630" w:rsidRDefault="00E42721" w:rsidP="00F555E9">
            <w:pPr>
              <w:snapToGrid w:val="0"/>
              <w:rPr>
                <w:sz w:val="16"/>
                <w:szCs w:val="16"/>
              </w:rPr>
            </w:pPr>
            <w:r w:rsidRPr="00B20630">
              <w:rPr>
                <w:color w:val="000000"/>
                <w:sz w:val="16"/>
                <w:szCs w:val="16"/>
              </w:rPr>
              <w:t>173</w:t>
            </w:r>
          </w:p>
        </w:tc>
        <w:tc>
          <w:tcPr>
            <w:tcW w:w="864" w:type="dxa"/>
            <w:vAlign w:val="center"/>
            <w:hideMark/>
          </w:tcPr>
          <w:p w14:paraId="024D89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9A7ED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90196DE"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1D057E12"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76C22D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25BC46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58ABFC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6ECABCF" w14:textId="77777777" w:rsidR="00E42721" w:rsidRPr="009B3DCC" w:rsidRDefault="00E42721" w:rsidP="00F555E9">
            <w:pPr>
              <w:snapToGrid w:val="0"/>
              <w:jc w:val="center"/>
              <w:rPr>
                <w:sz w:val="16"/>
                <w:szCs w:val="16"/>
              </w:rPr>
            </w:pPr>
            <w:r w:rsidRPr="00266687">
              <w:rPr>
                <w:color w:val="000000"/>
                <w:sz w:val="16"/>
                <w:szCs w:val="16"/>
              </w:rPr>
              <w:t>5.04</w:t>
            </w:r>
          </w:p>
        </w:tc>
        <w:tc>
          <w:tcPr>
            <w:tcW w:w="1008" w:type="dxa"/>
            <w:vAlign w:val="center"/>
            <w:hideMark/>
          </w:tcPr>
          <w:p w14:paraId="1087EE9B"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76149029" w14:textId="77777777" w:rsidTr="00F555E9">
        <w:trPr>
          <w:trHeight w:val="165"/>
        </w:trPr>
        <w:tc>
          <w:tcPr>
            <w:tcW w:w="360" w:type="dxa"/>
            <w:vAlign w:val="center"/>
            <w:hideMark/>
          </w:tcPr>
          <w:p w14:paraId="35F52F40" w14:textId="77777777" w:rsidR="00E42721" w:rsidRPr="00B20630" w:rsidRDefault="00E42721" w:rsidP="00F555E9">
            <w:pPr>
              <w:snapToGrid w:val="0"/>
              <w:rPr>
                <w:sz w:val="16"/>
                <w:szCs w:val="16"/>
              </w:rPr>
            </w:pPr>
            <w:r w:rsidRPr="00B20630">
              <w:rPr>
                <w:color w:val="000000"/>
                <w:sz w:val="16"/>
                <w:szCs w:val="16"/>
              </w:rPr>
              <w:t>174</w:t>
            </w:r>
          </w:p>
        </w:tc>
        <w:tc>
          <w:tcPr>
            <w:tcW w:w="864" w:type="dxa"/>
            <w:vAlign w:val="center"/>
            <w:hideMark/>
          </w:tcPr>
          <w:p w14:paraId="1A22780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636CD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C53A588" w14:textId="77777777" w:rsidR="00E42721" w:rsidRPr="009B3DCC" w:rsidRDefault="00E42721" w:rsidP="00F555E9">
            <w:pPr>
              <w:snapToGrid w:val="0"/>
              <w:jc w:val="center"/>
              <w:rPr>
                <w:sz w:val="16"/>
                <w:szCs w:val="16"/>
              </w:rPr>
            </w:pPr>
            <w:r w:rsidRPr="00266687">
              <w:rPr>
                <w:color w:val="000000"/>
                <w:sz w:val="16"/>
                <w:szCs w:val="16"/>
              </w:rPr>
              <w:t>39</w:t>
            </w:r>
          </w:p>
        </w:tc>
        <w:tc>
          <w:tcPr>
            <w:tcW w:w="1008" w:type="dxa"/>
            <w:vAlign w:val="center"/>
            <w:hideMark/>
          </w:tcPr>
          <w:p w14:paraId="30025768" w14:textId="77777777" w:rsidR="00E42721" w:rsidRPr="009B3DCC" w:rsidRDefault="00E42721" w:rsidP="00F555E9">
            <w:pPr>
              <w:snapToGrid w:val="0"/>
              <w:jc w:val="center"/>
              <w:rPr>
                <w:sz w:val="16"/>
                <w:szCs w:val="16"/>
              </w:rPr>
            </w:pPr>
            <w:r w:rsidRPr="00266687">
              <w:rPr>
                <w:color w:val="000000"/>
                <w:sz w:val="16"/>
                <w:szCs w:val="16"/>
              </w:rPr>
              <w:t>2013-07-11</w:t>
            </w:r>
          </w:p>
        </w:tc>
        <w:tc>
          <w:tcPr>
            <w:tcW w:w="1008" w:type="dxa"/>
            <w:vAlign w:val="center"/>
            <w:hideMark/>
          </w:tcPr>
          <w:p w14:paraId="64DFF42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A5EE3A"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EB12F8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E78ABF4"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66970AD" w14:textId="77777777" w:rsidR="00E42721" w:rsidRPr="009B3DCC" w:rsidRDefault="00E42721" w:rsidP="00F555E9">
            <w:pPr>
              <w:snapToGrid w:val="0"/>
              <w:jc w:val="center"/>
              <w:rPr>
                <w:sz w:val="16"/>
                <w:szCs w:val="16"/>
              </w:rPr>
            </w:pPr>
            <w:r w:rsidRPr="00266687">
              <w:rPr>
                <w:color w:val="000000"/>
                <w:sz w:val="16"/>
                <w:szCs w:val="16"/>
              </w:rPr>
              <w:t>3.75</w:t>
            </w:r>
          </w:p>
        </w:tc>
      </w:tr>
      <w:tr w:rsidR="00E42721" w:rsidRPr="009B3DCC" w14:paraId="1230A39D" w14:textId="77777777" w:rsidTr="00F555E9">
        <w:trPr>
          <w:trHeight w:val="165"/>
        </w:trPr>
        <w:tc>
          <w:tcPr>
            <w:tcW w:w="360" w:type="dxa"/>
            <w:vAlign w:val="center"/>
            <w:hideMark/>
          </w:tcPr>
          <w:p w14:paraId="0DEB63A4" w14:textId="77777777" w:rsidR="00E42721" w:rsidRPr="00B20630" w:rsidRDefault="00E42721" w:rsidP="00F555E9">
            <w:pPr>
              <w:snapToGrid w:val="0"/>
              <w:rPr>
                <w:sz w:val="16"/>
                <w:szCs w:val="16"/>
              </w:rPr>
            </w:pPr>
            <w:r w:rsidRPr="00B20630">
              <w:rPr>
                <w:color w:val="000000"/>
                <w:sz w:val="16"/>
                <w:szCs w:val="16"/>
              </w:rPr>
              <w:t>175</w:t>
            </w:r>
          </w:p>
        </w:tc>
        <w:tc>
          <w:tcPr>
            <w:tcW w:w="864" w:type="dxa"/>
            <w:vAlign w:val="center"/>
            <w:hideMark/>
          </w:tcPr>
          <w:p w14:paraId="1A5A500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BD51B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AF4E1A1"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3F80928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28282B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3DC6983"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9C89C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2FB41A"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411D0A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229673" w14:textId="77777777" w:rsidTr="00F555E9">
        <w:trPr>
          <w:trHeight w:val="165"/>
        </w:trPr>
        <w:tc>
          <w:tcPr>
            <w:tcW w:w="360" w:type="dxa"/>
            <w:vAlign w:val="center"/>
            <w:hideMark/>
          </w:tcPr>
          <w:p w14:paraId="6F018870" w14:textId="77777777" w:rsidR="00E42721" w:rsidRPr="00B20630" w:rsidRDefault="00E42721" w:rsidP="00F555E9">
            <w:pPr>
              <w:snapToGrid w:val="0"/>
              <w:rPr>
                <w:sz w:val="16"/>
                <w:szCs w:val="16"/>
              </w:rPr>
            </w:pPr>
            <w:r w:rsidRPr="00B20630">
              <w:rPr>
                <w:color w:val="000000"/>
                <w:sz w:val="16"/>
                <w:szCs w:val="16"/>
              </w:rPr>
              <w:t>176</w:t>
            </w:r>
          </w:p>
        </w:tc>
        <w:tc>
          <w:tcPr>
            <w:tcW w:w="864" w:type="dxa"/>
            <w:vAlign w:val="center"/>
            <w:hideMark/>
          </w:tcPr>
          <w:p w14:paraId="28DC18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ABF64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613A935"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7B4F1E8E"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25543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B0E3D4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C529C9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84F5DF2" w14:textId="77777777" w:rsidR="00E42721" w:rsidRPr="009B3DCC" w:rsidRDefault="00E42721" w:rsidP="00F555E9">
            <w:pPr>
              <w:snapToGrid w:val="0"/>
              <w:jc w:val="center"/>
              <w:rPr>
                <w:sz w:val="16"/>
                <w:szCs w:val="16"/>
              </w:rPr>
            </w:pPr>
            <w:r w:rsidRPr="00266687">
              <w:rPr>
                <w:color w:val="000000"/>
                <w:sz w:val="16"/>
                <w:szCs w:val="16"/>
              </w:rPr>
              <w:t>6.67</w:t>
            </w:r>
          </w:p>
        </w:tc>
        <w:tc>
          <w:tcPr>
            <w:tcW w:w="1008" w:type="dxa"/>
            <w:vAlign w:val="center"/>
            <w:hideMark/>
          </w:tcPr>
          <w:p w14:paraId="47D3F31E"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4E3F4323" w14:textId="77777777" w:rsidTr="00F555E9">
        <w:trPr>
          <w:trHeight w:val="165"/>
        </w:trPr>
        <w:tc>
          <w:tcPr>
            <w:tcW w:w="360" w:type="dxa"/>
            <w:vAlign w:val="center"/>
            <w:hideMark/>
          </w:tcPr>
          <w:p w14:paraId="2EF2775F" w14:textId="77777777" w:rsidR="00E42721" w:rsidRPr="00B20630" w:rsidRDefault="00E42721" w:rsidP="00F555E9">
            <w:pPr>
              <w:snapToGrid w:val="0"/>
              <w:rPr>
                <w:sz w:val="16"/>
                <w:szCs w:val="16"/>
              </w:rPr>
            </w:pPr>
            <w:r w:rsidRPr="00B20630">
              <w:rPr>
                <w:color w:val="000000"/>
                <w:sz w:val="16"/>
                <w:szCs w:val="16"/>
              </w:rPr>
              <w:t>177</w:t>
            </w:r>
          </w:p>
        </w:tc>
        <w:tc>
          <w:tcPr>
            <w:tcW w:w="864" w:type="dxa"/>
            <w:vAlign w:val="center"/>
            <w:hideMark/>
          </w:tcPr>
          <w:p w14:paraId="26DA36D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C76292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C15713D"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5DA63A9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D221EB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00983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DB372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ADF216B"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1D11C856"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27C1CCA5" w14:textId="77777777" w:rsidTr="00F555E9">
        <w:trPr>
          <w:trHeight w:val="165"/>
        </w:trPr>
        <w:tc>
          <w:tcPr>
            <w:tcW w:w="360" w:type="dxa"/>
            <w:vAlign w:val="center"/>
            <w:hideMark/>
          </w:tcPr>
          <w:p w14:paraId="6BFF82E2" w14:textId="77777777" w:rsidR="00E42721" w:rsidRPr="00B20630" w:rsidRDefault="00E42721" w:rsidP="00F555E9">
            <w:pPr>
              <w:snapToGrid w:val="0"/>
              <w:rPr>
                <w:sz w:val="16"/>
                <w:szCs w:val="16"/>
              </w:rPr>
            </w:pPr>
            <w:r w:rsidRPr="00B20630">
              <w:rPr>
                <w:color w:val="000000"/>
                <w:sz w:val="16"/>
                <w:szCs w:val="16"/>
              </w:rPr>
              <w:t>178</w:t>
            </w:r>
          </w:p>
        </w:tc>
        <w:tc>
          <w:tcPr>
            <w:tcW w:w="864" w:type="dxa"/>
            <w:vAlign w:val="center"/>
            <w:hideMark/>
          </w:tcPr>
          <w:p w14:paraId="444D0A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A7B12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E442DAF"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489990D4"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4655F1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A1AD4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263D61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19A4C5" w14:textId="77777777" w:rsidR="00E42721" w:rsidRPr="009B3DCC" w:rsidRDefault="00E42721" w:rsidP="00F555E9">
            <w:pPr>
              <w:snapToGrid w:val="0"/>
              <w:jc w:val="center"/>
              <w:rPr>
                <w:sz w:val="16"/>
                <w:szCs w:val="16"/>
              </w:rPr>
            </w:pPr>
            <w:r w:rsidRPr="00266687">
              <w:rPr>
                <w:color w:val="000000"/>
                <w:sz w:val="16"/>
                <w:szCs w:val="16"/>
              </w:rPr>
              <w:t>7.21</w:t>
            </w:r>
          </w:p>
        </w:tc>
        <w:tc>
          <w:tcPr>
            <w:tcW w:w="1008" w:type="dxa"/>
            <w:vAlign w:val="center"/>
            <w:hideMark/>
          </w:tcPr>
          <w:p w14:paraId="51D30709" w14:textId="77777777" w:rsidR="00E42721" w:rsidRPr="009B3DCC" w:rsidRDefault="00E42721" w:rsidP="00F555E9">
            <w:pPr>
              <w:snapToGrid w:val="0"/>
              <w:jc w:val="center"/>
              <w:rPr>
                <w:sz w:val="16"/>
                <w:szCs w:val="16"/>
              </w:rPr>
            </w:pPr>
            <w:r w:rsidRPr="00266687">
              <w:rPr>
                <w:color w:val="000000"/>
                <w:sz w:val="16"/>
                <w:szCs w:val="16"/>
              </w:rPr>
              <w:t>2.49</w:t>
            </w:r>
          </w:p>
        </w:tc>
      </w:tr>
      <w:tr w:rsidR="00E42721" w:rsidRPr="009B3DCC" w14:paraId="2ECC07F3" w14:textId="77777777" w:rsidTr="00F555E9">
        <w:trPr>
          <w:trHeight w:val="165"/>
        </w:trPr>
        <w:tc>
          <w:tcPr>
            <w:tcW w:w="360" w:type="dxa"/>
            <w:vAlign w:val="center"/>
            <w:hideMark/>
          </w:tcPr>
          <w:p w14:paraId="50D4B0C1" w14:textId="77777777" w:rsidR="00E42721" w:rsidRPr="00B20630" w:rsidRDefault="00E42721" w:rsidP="00F555E9">
            <w:pPr>
              <w:snapToGrid w:val="0"/>
              <w:rPr>
                <w:sz w:val="16"/>
                <w:szCs w:val="16"/>
              </w:rPr>
            </w:pPr>
            <w:r w:rsidRPr="00B20630">
              <w:rPr>
                <w:color w:val="000000"/>
                <w:sz w:val="16"/>
                <w:szCs w:val="16"/>
              </w:rPr>
              <w:t>179</w:t>
            </w:r>
          </w:p>
        </w:tc>
        <w:tc>
          <w:tcPr>
            <w:tcW w:w="864" w:type="dxa"/>
            <w:vAlign w:val="center"/>
            <w:hideMark/>
          </w:tcPr>
          <w:p w14:paraId="0A8DBB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64997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060FD26"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23DC38DA"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527DD6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0A6ED10"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EE1502F"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CDFEF5"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6DBAB559" w14:textId="77777777" w:rsidR="00E42721" w:rsidRPr="009B3DCC" w:rsidRDefault="00E42721" w:rsidP="00F555E9">
            <w:pPr>
              <w:snapToGrid w:val="0"/>
              <w:jc w:val="center"/>
              <w:rPr>
                <w:sz w:val="16"/>
                <w:szCs w:val="16"/>
              </w:rPr>
            </w:pPr>
            <w:r w:rsidRPr="00266687">
              <w:rPr>
                <w:color w:val="000000"/>
                <w:sz w:val="16"/>
                <w:szCs w:val="16"/>
              </w:rPr>
              <w:t>2.52</w:t>
            </w:r>
          </w:p>
        </w:tc>
      </w:tr>
      <w:tr w:rsidR="00E42721" w:rsidRPr="009B3DCC" w14:paraId="4DB01C2A" w14:textId="77777777" w:rsidTr="00F555E9">
        <w:trPr>
          <w:trHeight w:val="165"/>
        </w:trPr>
        <w:tc>
          <w:tcPr>
            <w:tcW w:w="360" w:type="dxa"/>
            <w:vAlign w:val="center"/>
            <w:hideMark/>
          </w:tcPr>
          <w:p w14:paraId="6459CF6A" w14:textId="77777777" w:rsidR="00E42721" w:rsidRPr="00B20630" w:rsidRDefault="00E42721" w:rsidP="00F555E9">
            <w:pPr>
              <w:snapToGrid w:val="0"/>
              <w:rPr>
                <w:sz w:val="16"/>
                <w:szCs w:val="16"/>
              </w:rPr>
            </w:pPr>
            <w:r w:rsidRPr="00B20630">
              <w:rPr>
                <w:color w:val="000000"/>
                <w:sz w:val="16"/>
                <w:szCs w:val="16"/>
              </w:rPr>
              <w:t>180</w:t>
            </w:r>
          </w:p>
        </w:tc>
        <w:tc>
          <w:tcPr>
            <w:tcW w:w="864" w:type="dxa"/>
            <w:vAlign w:val="center"/>
            <w:hideMark/>
          </w:tcPr>
          <w:p w14:paraId="647703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CF8F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0A8F800" w14:textId="77777777" w:rsidR="00E42721" w:rsidRPr="009B3DCC" w:rsidRDefault="00E42721" w:rsidP="00F555E9">
            <w:pPr>
              <w:snapToGrid w:val="0"/>
              <w:jc w:val="center"/>
              <w:rPr>
                <w:sz w:val="16"/>
                <w:szCs w:val="16"/>
              </w:rPr>
            </w:pPr>
            <w:r w:rsidRPr="00266687">
              <w:rPr>
                <w:color w:val="000000"/>
                <w:sz w:val="16"/>
                <w:szCs w:val="16"/>
              </w:rPr>
              <w:t>40</w:t>
            </w:r>
          </w:p>
        </w:tc>
        <w:tc>
          <w:tcPr>
            <w:tcW w:w="1008" w:type="dxa"/>
            <w:vAlign w:val="center"/>
            <w:hideMark/>
          </w:tcPr>
          <w:p w14:paraId="0D3ED5AB" w14:textId="77777777" w:rsidR="00E42721" w:rsidRPr="009B3DCC" w:rsidRDefault="00E42721" w:rsidP="00F555E9">
            <w:pPr>
              <w:snapToGrid w:val="0"/>
              <w:jc w:val="center"/>
              <w:rPr>
                <w:sz w:val="16"/>
                <w:szCs w:val="16"/>
              </w:rPr>
            </w:pPr>
            <w:r w:rsidRPr="00266687">
              <w:rPr>
                <w:color w:val="000000"/>
                <w:sz w:val="16"/>
                <w:szCs w:val="16"/>
              </w:rPr>
              <w:t>2013-07-23</w:t>
            </w:r>
          </w:p>
        </w:tc>
        <w:tc>
          <w:tcPr>
            <w:tcW w:w="1008" w:type="dxa"/>
            <w:vAlign w:val="center"/>
            <w:hideMark/>
          </w:tcPr>
          <w:p w14:paraId="3E97C76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C9A2C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577208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628ED7B"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2B7839"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5DD273CA" w14:textId="77777777" w:rsidTr="00F555E9">
        <w:trPr>
          <w:trHeight w:val="165"/>
        </w:trPr>
        <w:tc>
          <w:tcPr>
            <w:tcW w:w="360" w:type="dxa"/>
            <w:vAlign w:val="center"/>
            <w:hideMark/>
          </w:tcPr>
          <w:p w14:paraId="78356207" w14:textId="77777777" w:rsidR="00E42721" w:rsidRPr="00B20630" w:rsidRDefault="00E42721" w:rsidP="00F555E9">
            <w:pPr>
              <w:snapToGrid w:val="0"/>
              <w:rPr>
                <w:sz w:val="16"/>
                <w:szCs w:val="16"/>
              </w:rPr>
            </w:pPr>
            <w:r w:rsidRPr="00B20630">
              <w:rPr>
                <w:color w:val="000000"/>
                <w:sz w:val="16"/>
                <w:szCs w:val="16"/>
              </w:rPr>
              <w:t>181</w:t>
            </w:r>
          </w:p>
        </w:tc>
        <w:tc>
          <w:tcPr>
            <w:tcW w:w="864" w:type="dxa"/>
            <w:vAlign w:val="center"/>
            <w:hideMark/>
          </w:tcPr>
          <w:p w14:paraId="32FEA08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6129C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38D26EA"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191AB4A7"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309135B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C7BA6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45D47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BF56A32"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F7CF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7C8AE71F" w14:textId="77777777" w:rsidTr="00F555E9">
        <w:trPr>
          <w:trHeight w:val="165"/>
        </w:trPr>
        <w:tc>
          <w:tcPr>
            <w:tcW w:w="360" w:type="dxa"/>
            <w:vAlign w:val="center"/>
            <w:hideMark/>
          </w:tcPr>
          <w:p w14:paraId="6DB0F2CF" w14:textId="77777777" w:rsidR="00E42721" w:rsidRPr="00B20630" w:rsidRDefault="00E42721" w:rsidP="00F555E9">
            <w:pPr>
              <w:snapToGrid w:val="0"/>
              <w:rPr>
                <w:sz w:val="16"/>
                <w:szCs w:val="16"/>
              </w:rPr>
            </w:pPr>
            <w:r w:rsidRPr="00B20630">
              <w:rPr>
                <w:color w:val="000000"/>
                <w:sz w:val="16"/>
                <w:szCs w:val="16"/>
              </w:rPr>
              <w:t>182</w:t>
            </w:r>
          </w:p>
        </w:tc>
        <w:tc>
          <w:tcPr>
            <w:tcW w:w="864" w:type="dxa"/>
            <w:vAlign w:val="center"/>
            <w:hideMark/>
          </w:tcPr>
          <w:p w14:paraId="385FD4A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F6DE26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593A485"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C1B5C01"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50A57C7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7A49C7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4A7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07CF4C5"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C6DFF8"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9B8F5E6" w14:textId="77777777" w:rsidTr="00F555E9">
        <w:trPr>
          <w:trHeight w:val="165"/>
        </w:trPr>
        <w:tc>
          <w:tcPr>
            <w:tcW w:w="360" w:type="dxa"/>
            <w:vAlign w:val="center"/>
            <w:hideMark/>
          </w:tcPr>
          <w:p w14:paraId="77D19764" w14:textId="77777777" w:rsidR="00E42721" w:rsidRPr="00B20630" w:rsidRDefault="00E42721" w:rsidP="00F555E9">
            <w:pPr>
              <w:snapToGrid w:val="0"/>
              <w:rPr>
                <w:sz w:val="16"/>
                <w:szCs w:val="16"/>
              </w:rPr>
            </w:pPr>
            <w:r w:rsidRPr="00B20630">
              <w:rPr>
                <w:color w:val="000000"/>
                <w:sz w:val="16"/>
                <w:szCs w:val="16"/>
              </w:rPr>
              <w:t>183</w:t>
            </w:r>
          </w:p>
        </w:tc>
        <w:tc>
          <w:tcPr>
            <w:tcW w:w="864" w:type="dxa"/>
            <w:vAlign w:val="center"/>
            <w:hideMark/>
          </w:tcPr>
          <w:p w14:paraId="3EA9DA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54288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470157F"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4AF58479"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47E7FFE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A513A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505E8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B47A62D"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6BF0894"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7683B424" w14:textId="77777777" w:rsidTr="00F555E9">
        <w:trPr>
          <w:trHeight w:val="165"/>
        </w:trPr>
        <w:tc>
          <w:tcPr>
            <w:tcW w:w="360" w:type="dxa"/>
            <w:vAlign w:val="center"/>
            <w:hideMark/>
          </w:tcPr>
          <w:p w14:paraId="27BE541E" w14:textId="77777777" w:rsidR="00E42721" w:rsidRPr="00B20630" w:rsidRDefault="00E42721" w:rsidP="00F555E9">
            <w:pPr>
              <w:snapToGrid w:val="0"/>
              <w:rPr>
                <w:sz w:val="16"/>
                <w:szCs w:val="16"/>
              </w:rPr>
            </w:pPr>
            <w:r w:rsidRPr="00B20630">
              <w:rPr>
                <w:color w:val="000000"/>
                <w:sz w:val="16"/>
                <w:szCs w:val="16"/>
              </w:rPr>
              <w:t>184</w:t>
            </w:r>
          </w:p>
        </w:tc>
        <w:tc>
          <w:tcPr>
            <w:tcW w:w="864" w:type="dxa"/>
            <w:vAlign w:val="center"/>
            <w:hideMark/>
          </w:tcPr>
          <w:p w14:paraId="4BADDB6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C652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E5DF43D" w14:textId="77777777" w:rsidR="00E42721" w:rsidRPr="009B3DCC" w:rsidRDefault="00E42721" w:rsidP="00F555E9">
            <w:pPr>
              <w:snapToGrid w:val="0"/>
              <w:jc w:val="center"/>
              <w:rPr>
                <w:sz w:val="16"/>
                <w:szCs w:val="16"/>
              </w:rPr>
            </w:pPr>
            <w:r w:rsidRPr="00266687">
              <w:rPr>
                <w:color w:val="000000"/>
                <w:sz w:val="16"/>
                <w:szCs w:val="16"/>
              </w:rPr>
              <w:t>41</w:t>
            </w:r>
          </w:p>
        </w:tc>
        <w:tc>
          <w:tcPr>
            <w:tcW w:w="1008" w:type="dxa"/>
            <w:vAlign w:val="center"/>
            <w:hideMark/>
          </w:tcPr>
          <w:p w14:paraId="356F8FA5" w14:textId="77777777" w:rsidR="00E42721" w:rsidRPr="009B3DCC" w:rsidRDefault="00E42721" w:rsidP="00F555E9">
            <w:pPr>
              <w:snapToGrid w:val="0"/>
              <w:jc w:val="center"/>
              <w:rPr>
                <w:sz w:val="16"/>
                <w:szCs w:val="16"/>
              </w:rPr>
            </w:pPr>
            <w:r w:rsidRPr="00266687">
              <w:rPr>
                <w:color w:val="000000"/>
                <w:sz w:val="16"/>
                <w:szCs w:val="16"/>
              </w:rPr>
              <w:t>2014-06-18</w:t>
            </w:r>
          </w:p>
        </w:tc>
        <w:tc>
          <w:tcPr>
            <w:tcW w:w="1008" w:type="dxa"/>
            <w:vAlign w:val="center"/>
            <w:hideMark/>
          </w:tcPr>
          <w:p w14:paraId="13E66B5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B167A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E2A3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B7734C"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2CEE714"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1660CA0B" w14:textId="77777777" w:rsidTr="00F555E9">
        <w:trPr>
          <w:trHeight w:val="165"/>
        </w:trPr>
        <w:tc>
          <w:tcPr>
            <w:tcW w:w="360" w:type="dxa"/>
            <w:vAlign w:val="center"/>
            <w:hideMark/>
          </w:tcPr>
          <w:p w14:paraId="35A2CD07" w14:textId="77777777" w:rsidR="00E42721" w:rsidRPr="00B20630" w:rsidRDefault="00E42721" w:rsidP="00F555E9">
            <w:pPr>
              <w:snapToGrid w:val="0"/>
              <w:rPr>
                <w:sz w:val="16"/>
                <w:szCs w:val="16"/>
              </w:rPr>
            </w:pPr>
            <w:r w:rsidRPr="00B20630">
              <w:rPr>
                <w:color w:val="000000"/>
                <w:sz w:val="16"/>
                <w:szCs w:val="16"/>
              </w:rPr>
              <w:t>185</w:t>
            </w:r>
          </w:p>
        </w:tc>
        <w:tc>
          <w:tcPr>
            <w:tcW w:w="864" w:type="dxa"/>
            <w:vAlign w:val="center"/>
            <w:hideMark/>
          </w:tcPr>
          <w:p w14:paraId="41A05A7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BA4C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9217E08"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44ECFB22"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526B155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1EFA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8C6E9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7CA998"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43831245"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09CB38F9" w14:textId="77777777" w:rsidTr="00F555E9">
        <w:trPr>
          <w:trHeight w:val="180"/>
        </w:trPr>
        <w:tc>
          <w:tcPr>
            <w:tcW w:w="360" w:type="dxa"/>
            <w:vAlign w:val="center"/>
            <w:hideMark/>
          </w:tcPr>
          <w:p w14:paraId="1A33CDD5" w14:textId="77777777" w:rsidR="00E42721" w:rsidRPr="00B20630" w:rsidRDefault="00E42721" w:rsidP="00F555E9">
            <w:pPr>
              <w:snapToGrid w:val="0"/>
              <w:rPr>
                <w:sz w:val="16"/>
                <w:szCs w:val="16"/>
              </w:rPr>
            </w:pPr>
            <w:r w:rsidRPr="00B20630">
              <w:rPr>
                <w:color w:val="000000"/>
                <w:sz w:val="16"/>
                <w:szCs w:val="16"/>
              </w:rPr>
              <w:t>186</w:t>
            </w:r>
          </w:p>
        </w:tc>
        <w:tc>
          <w:tcPr>
            <w:tcW w:w="864" w:type="dxa"/>
            <w:vAlign w:val="center"/>
            <w:hideMark/>
          </w:tcPr>
          <w:p w14:paraId="506C22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F856B1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C6A2EA5"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308C28E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0C09681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EB8CE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89637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3BAAFFE" w14:textId="77777777" w:rsidR="00E42721" w:rsidRPr="009B3DCC" w:rsidRDefault="00E42721" w:rsidP="00F555E9">
            <w:pPr>
              <w:snapToGrid w:val="0"/>
              <w:jc w:val="center"/>
              <w:rPr>
                <w:sz w:val="16"/>
                <w:szCs w:val="16"/>
              </w:rPr>
            </w:pPr>
            <w:r w:rsidRPr="00266687">
              <w:rPr>
                <w:color w:val="000000"/>
                <w:sz w:val="16"/>
                <w:szCs w:val="16"/>
              </w:rPr>
              <w:t>5.99</w:t>
            </w:r>
          </w:p>
        </w:tc>
        <w:tc>
          <w:tcPr>
            <w:tcW w:w="1008" w:type="dxa"/>
            <w:vAlign w:val="center"/>
            <w:hideMark/>
          </w:tcPr>
          <w:p w14:paraId="1BFE673C" w14:textId="77777777" w:rsidR="00E42721" w:rsidRPr="009B3DCC" w:rsidRDefault="00E42721" w:rsidP="00F555E9">
            <w:pPr>
              <w:snapToGrid w:val="0"/>
              <w:jc w:val="center"/>
              <w:rPr>
                <w:sz w:val="16"/>
                <w:szCs w:val="16"/>
              </w:rPr>
            </w:pPr>
            <w:r w:rsidRPr="00266687">
              <w:rPr>
                <w:color w:val="000000"/>
                <w:sz w:val="16"/>
                <w:szCs w:val="16"/>
              </w:rPr>
              <w:t>2.17</w:t>
            </w:r>
          </w:p>
        </w:tc>
      </w:tr>
      <w:tr w:rsidR="00E42721" w:rsidRPr="009B3DCC" w14:paraId="1175C09D" w14:textId="77777777" w:rsidTr="00F555E9">
        <w:trPr>
          <w:trHeight w:val="165"/>
        </w:trPr>
        <w:tc>
          <w:tcPr>
            <w:tcW w:w="360" w:type="dxa"/>
            <w:vAlign w:val="center"/>
            <w:hideMark/>
          </w:tcPr>
          <w:p w14:paraId="54556992" w14:textId="77777777" w:rsidR="00E42721" w:rsidRPr="00B20630" w:rsidRDefault="00E42721" w:rsidP="00F555E9">
            <w:pPr>
              <w:snapToGrid w:val="0"/>
              <w:rPr>
                <w:sz w:val="16"/>
                <w:szCs w:val="16"/>
              </w:rPr>
            </w:pPr>
            <w:r w:rsidRPr="00B20630">
              <w:rPr>
                <w:color w:val="000000"/>
                <w:sz w:val="16"/>
                <w:szCs w:val="16"/>
              </w:rPr>
              <w:t>187</w:t>
            </w:r>
          </w:p>
        </w:tc>
        <w:tc>
          <w:tcPr>
            <w:tcW w:w="864" w:type="dxa"/>
            <w:vAlign w:val="center"/>
            <w:hideMark/>
          </w:tcPr>
          <w:p w14:paraId="6BBFD9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1976A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DE8C43E"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65BD82D8"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3251904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E18DE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B22142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6C8054"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2E83CDA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2B4380" w14:textId="77777777" w:rsidTr="00F555E9">
        <w:trPr>
          <w:trHeight w:val="165"/>
        </w:trPr>
        <w:tc>
          <w:tcPr>
            <w:tcW w:w="360" w:type="dxa"/>
            <w:vAlign w:val="center"/>
            <w:hideMark/>
          </w:tcPr>
          <w:p w14:paraId="6D6AEFF2" w14:textId="77777777" w:rsidR="00E42721" w:rsidRPr="00B20630" w:rsidRDefault="00E42721" w:rsidP="00F555E9">
            <w:pPr>
              <w:snapToGrid w:val="0"/>
              <w:rPr>
                <w:sz w:val="16"/>
                <w:szCs w:val="16"/>
              </w:rPr>
            </w:pPr>
            <w:r w:rsidRPr="00B20630">
              <w:rPr>
                <w:color w:val="000000"/>
                <w:sz w:val="16"/>
                <w:szCs w:val="16"/>
              </w:rPr>
              <w:t>188</w:t>
            </w:r>
          </w:p>
        </w:tc>
        <w:tc>
          <w:tcPr>
            <w:tcW w:w="864" w:type="dxa"/>
            <w:vAlign w:val="center"/>
            <w:hideMark/>
          </w:tcPr>
          <w:p w14:paraId="3A83F77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BAA23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9EE2B70" w14:textId="77777777" w:rsidR="00E42721" w:rsidRPr="009B3DCC" w:rsidRDefault="00E42721" w:rsidP="00F555E9">
            <w:pPr>
              <w:snapToGrid w:val="0"/>
              <w:jc w:val="center"/>
              <w:rPr>
                <w:sz w:val="16"/>
                <w:szCs w:val="16"/>
              </w:rPr>
            </w:pPr>
            <w:r w:rsidRPr="00266687">
              <w:rPr>
                <w:color w:val="000000"/>
                <w:sz w:val="16"/>
                <w:szCs w:val="16"/>
              </w:rPr>
              <w:t>42</w:t>
            </w:r>
          </w:p>
        </w:tc>
        <w:tc>
          <w:tcPr>
            <w:tcW w:w="1008" w:type="dxa"/>
            <w:vAlign w:val="center"/>
            <w:hideMark/>
          </w:tcPr>
          <w:p w14:paraId="21055383" w14:textId="77777777" w:rsidR="00E42721" w:rsidRPr="009B3DCC" w:rsidRDefault="00E42721" w:rsidP="00F555E9">
            <w:pPr>
              <w:snapToGrid w:val="0"/>
              <w:jc w:val="center"/>
              <w:rPr>
                <w:sz w:val="16"/>
                <w:szCs w:val="16"/>
              </w:rPr>
            </w:pPr>
            <w:r w:rsidRPr="00266687">
              <w:rPr>
                <w:color w:val="000000"/>
                <w:sz w:val="16"/>
                <w:szCs w:val="16"/>
              </w:rPr>
              <w:t>2014-07-03</w:t>
            </w:r>
          </w:p>
        </w:tc>
        <w:tc>
          <w:tcPr>
            <w:tcW w:w="1008" w:type="dxa"/>
            <w:vAlign w:val="center"/>
            <w:hideMark/>
          </w:tcPr>
          <w:p w14:paraId="64618A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11F0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492BE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626077A" w14:textId="77777777" w:rsidR="00E42721" w:rsidRPr="009B3DCC" w:rsidRDefault="00E42721" w:rsidP="00F555E9">
            <w:pPr>
              <w:snapToGrid w:val="0"/>
              <w:jc w:val="center"/>
              <w:rPr>
                <w:sz w:val="16"/>
                <w:szCs w:val="16"/>
              </w:rPr>
            </w:pPr>
            <w:r w:rsidRPr="00266687">
              <w:rPr>
                <w:color w:val="000000"/>
                <w:sz w:val="16"/>
                <w:szCs w:val="16"/>
              </w:rPr>
              <w:t>6.76</w:t>
            </w:r>
          </w:p>
        </w:tc>
        <w:tc>
          <w:tcPr>
            <w:tcW w:w="1008" w:type="dxa"/>
            <w:vAlign w:val="center"/>
            <w:hideMark/>
          </w:tcPr>
          <w:p w14:paraId="7BF97C87"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267653E9" w14:textId="77777777" w:rsidTr="00F555E9">
        <w:trPr>
          <w:trHeight w:val="165"/>
        </w:trPr>
        <w:tc>
          <w:tcPr>
            <w:tcW w:w="360" w:type="dxa"/>
            <w:vAlign w:val="center"/>
            <w:hideMark/>
          </w:tcPr>
          <w:p w14:paraId="6FC95419" w14:textId="77777777" w:rsidR="00E42721" w:rsidRPr="00B20630" w:rsidRDefault="00E42721" w:rsidP="00F555E9">
            <w:pPr>
              <w:snapToGrid w:val="0"/>
              <w:rPr>
                <w:sz w:val="16"/>
                <w:szCs w:val="16"/>
              </w:rPr>
            </w:pPr>
            <w:r w:rsidRPr="00B20630">
              <w:rPr>
                <w:color w:val="000000"/>
                <w:sz w:val="16"/>
                <w:szCs w:val="16"/>
              </w:rPr>
              <w:t>189</w:t>
            </w:r>
          </w:p>
        </w:tc>
        <w:tc>
          <w:tcPr>
            <w:tcW w:w="864" w:type="dxa"/>
            <w:vAlign w:val="center"/>
            <w:hideMark/>
          </w:tcPr>
          <w:p w14:paraId="19AC31A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FA979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19611E3"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538F487"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509A85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8B445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FCA267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9332B35"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5B0D40A8"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310E73C9" w14:textId="77777777" w:rsidTr="00F555E9">
        <w:trPr>
          <w:trHeight w:val="165"/>
        </w:trPr>
        <w:tc>
          <w:tcPr>
            <w:tcW w:w="360" w:type="dxa"/>
            <w:vAlign w:val="center"/>
            <w:hideMark/>
          </w:tcPr>
          <w:p w14:paraId="247DD42F" w14:textId="77777777" w:rsidR="00E42721" w:rsidRPr="00B20630" w:rsidRDefault="00E42721" w:rsidP="00F555E9">
            <w:pPr>
              <w:snapToGrid w:val="0"/>
              <w:rPr>
                <w:sz w:val="16"/>
                <w:szCs w:val="16"/>
              </w:rPr>
            </w:pPr>
            <w:r w:rsidRPr="00B20630">
              <w:rPr>
                <w:color w:val="000000"/>
                <w:sz w:val="16"/>
                <w:szCs w:val="16"/>
              </w:rPr>
              <w:t>190</w:t>
            </w:r>
          </w:p>
        </w:tc>
        <w:tc>
          <w:tcPr>
            <w:tcW w:w="864" w:type="dxa"/>
            <w:vAlign w:val="center"/>
            <w:hideMark/>
          </w:tcPr>
          <w:p w14:paraId="0A41CD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86593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21A45F6"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54FACF2C"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34EABEE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CAA57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E4AF7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92D5248"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0ABA886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529BFA7E" w14:textId="77777777" w:rsidTr="00F555E9">
        <w:trPr>
          <w:trHeight w:val="165"/>
        </w:trPr>
        <w:tc>
          <w:tcPr>
            <w:tcW w:w="360" w:type="dxa"/>
            <w:vAlign w:val="center"/>
            <w:hideMark/>
          </w:tcPr>
          <w:p w14:paraId="127CC69B" w14:textId="77777777" w:rsidR="00E42721" w:rsidRPr="00B20630" w:rsidRDefault="00E42721" w:rsidP="00F555E9">
            <w:pPr>
              <w:snapToGrid w:val="0"/>
              <w:rPr>
                <w:sz w:val="16"/>
                <w:szCs w:val="16"/>
              </w:rPr>
            </w:pPr>
            <w:r w:rsidRPr="00B20630">
              <w:rPr>
                <w:color w:val="000000"/>
                <w:sz w:val="16"/>
                <w:szCs w:val="16"/>
              </w:rPr>
              <w:t>191</w:t>
            </w:r>
          </w:p>
        </w:tc>
        <w:tc>
          <w:tcPr>
            <w:tcW w:w="864" w:type="dxa"/>
            <w:vAlign w:val="center"/>
            <w:hideMark/>
          </w:tcPr>
          <w:p w14:paraId="57DBE0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51D6C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3A90D25"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476A2C84"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4F3AA94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7C12A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E3998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85D797"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01AC85F7"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4C931D1F" w14:textId="77777777" w:rsidTr="00F555E9">
        <w:trPr>
          <w:trHeight w:val="165"/>
        </w:trPr>
        <w:tc>
          <w:tcPr>
            <w:tcW w:w="360" w:type="dxa"/>
            <w:vAlign w:val="center"/>
            <w:hideMark/>
          </w:tcPr>
          <w:p w14:paraId="44E5A298" w14:textId="77777777" w:rsidR="00E42721" w:rsidRPr="00B20630" w:rsidRDefault="00E42721" w:rsidP="00F555E9">
            <w:pPr>
              <w:snapToGrid w:val="0"/>
              <w:rPr>
                <w:sz w:val="16"/>
                <w:szCs w:val="16"/>
              </w:rPr>
            </w:pPr>
            <w:r w:rsidRPr="00B20630">
              <w:rPr>
                <w:color w:val="000000"/>
                <w:sz w:val="16"/>
                <w:szCs w:val="16"/>
              </w:rPr>
              <w:t>192</w:t>
            </w:r>
          </w:p>
        </w:tc>
        <w:tc>
          <w:tcPr>
            <w:tcW w:w="864" w:type="dxa"/>
            <w:vAlign w:val="center"/>
            <w:hideMark/>
          </w:tcPr>
          <w:p w14:paraId="389B84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36EFD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39B5CDF" w14:textId="77777777" w:rsidR="00E42721" w:rsidRPr="009B3DCC" w:rsidRDefault="00E42721" w:rsidP="00F555E9">
            <w:pPr>
              <w:snapToGrid w:val="0"/>
              <w:jc w:val="center"/>
              <w:rPr>
                <w:sz w:val="16"/>
                <w:szCs w:val="16"/>
              </w:rPr>
            </w:pPr>
            <w:r w:rsidRPr="00266687">
              <w:rPr>
                <w:color w:val="000000"/>
                <w:sz w:val="16"/>
                <w:szCs w:val="16"/>
              </w:rPr>
              <w:t>43</w:t>
            </w:r>
          </w:p>
        </w:tc>
        <w:tc>
          <w:tcPr>
            <w:tcW w:w="1008" w:type="dxa"/>
            <w:vAlign w:val="center"/>
            <w:hideMark/>
          </w:tcPr>
          <w:p w14:paraId="2A46D471" w14:textId="77777777" w:rsidR="00E42721" w:rsidRPr="009B3DCC" w:rsidRDefault="00E42721" w:rsidP="00F555E9">
            <w:pPr>
              <w:snapToGrid w:val="0"/>
              <w:jc w:val="center"/>
              <w:rPr>
                <w:sz w:val="16"/>
                <w:szCs w:val="16"/>
              </w:rPr>
            </w:pPr>
            <w:r w:rsidRPr="00266687">
              <w:rPr>
                <w:color w:val="000000"/>
                <w:sz w:val="16"/>
                <w:szCs w:val="16"/>
              </w:rPr>
              <w:t>2014-07-30</w:t>
            </w:r>
          </w:p>
        </w:tc>
        <w:tc>
          <w:tcPr>
            <w:tcW w:w="1008" w:type="dxa"/>
            <w:vAlign w:val="center"/>
            <w:hideMark/>
          </w:tcPr>
          <w:p w14:paraId="7A50CF9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3893D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8CA41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0806318"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8666DE8"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17A12EE4" w14:textId="77777777" w:rsidTr="00F555E9">
        <w:trPr>
          <w:trHeight w:val="165"/>
        </w:trPr>
        <w:tc>
          <w:tcPr>
            <w:tcW w:w="360" w:type="dxa"/>
            <w:vAlign w:val="center"/>
            <w:hideMark/>
          </w:tcPr>
          <w:p w14:paraId="42D0FECF" w14:textId="77777777" w:rsidR="00E42721" w:rsidRPr="00B20630" w:rsidRDefault="00E42721" w:rsidP="00F555E9">
            <w:pPr>
              <w:snapToGrid w:val="0"/>
              <w:rPr>
                <w:sz w:val="16"/>
                <w:szCs w:val="16"/>
              </w:rPr>
            </w:pPr>
            <w:r w:rsidRPr="00B20630">
              <w:rPr>
                <w:color w:val="000000"/>
                <w:sz w:val="16"/>
                <w:szCs w:val="16"/>
              </w:rPr>
              <w:t>193</w:t>
            </w:r>
          </w:p>
        </w:tc>
        <w:tc>
          <w:tcPr>
            <w:tcW w:w="864" w:type="dxa"/>
            <w:vAlign w:val="center"/>
            <w:hideMark/>
          </w:tcPr>
          <w:p w14:paraId="66CC2F2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39D0D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F0DDAF7"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1196102C"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44F724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46DFA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1FE1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617DD7" w14:textId="77777777" w:rsidR="00E42721" w:rsidRPr="009B3DCC" w:rsidRDefault="00E42721" w:rsidP="00F555E9">
            <w:pPr>
              <w:snapToGrid w:val="0"/>
              <w:jc w:val="center"/>
              <w:rPr>
                <w:sz w:val="16"/>
                <w:szCs w:val="16"/>
              </w:rPr>
            </w:pPr>
            <w:r w:rsidRPr="00266687">
              <w:rPr>
                <w:color w:val="000000"/>
                <w:sz w:val="16"/>
                <w:szCs w:val="16"/>
              </w:rPr>
              <w:t>3.07</w:t>
            </w:r>
          </w:p>
        </w:tc>
        <w:tc>
          <w:tcPr>
            <w:tcW w:w="1008" w:type="dxa"/>
            <w:vAlign w:val="center"/>
            <w:hideMark/>
          </w:tcPr>
          <w:p w14:paraId="4325AE6C"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5FC98DA4" w14:textId="77777777" w:rsidTr="00F555E9">
        <w:trPr>
          <w:trHeight w:val="165"/>
        </w:trPr>
        <w:tc>
          <w:tcPr>
            <w:tcW w:w="360" w:type="dxa"/>
            <w:vAlign w:val="center"/>
            <w:hideMark/>
          </w:tcPr>
          <w:p w14:paraId="1D90A983" w14:textId="77777777" w:rsidR="00E42721" w:rsidRPr="00B20630" w:rsidRDefault="00E42721" w:rsidP="00F555E9">
            <w:pPr>
              <w:snapToGrid w:val="0"/>
              <w:rPr>
                <w:sz w:val="16"/>
                <w:szCs w:val="16"/>
              </w:rPr>
            </w:pPr>
            <w:r w:rsidRPr="00B20630">
              <w:rPr>
                <w:color w:val="000000"/>
                <w:sz w:val="16"/>
                <w:szCs w:val="16"/>
              </w:rPr>
              <w:t>194</w:t>
            </w:r>
          </w:p>
        </w:tc>
        <w:tc>
          <w:tcPr>
            <w:tcW w:w="864" w:type="dxa"/>
            <w:vAlign w:val="center"/>
            <w:hideMark/>
          </w:tcPr>
          <w:p w14:paraId="51C3C16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DFA32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783BA8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4396D9CE"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D2E7F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E74F93"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3E4930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72E9E243" w14:textId="77777777" w:rsidR="00E42721" w:rsidRPr="009B3DCC" w:rsidRDefault="00E42721" w:rsidP="00F555E9">
            <w:pPr>
              <w:snapToGrid w:val="0"/>
              <w:jc w:val="center"/>
              <w:rPr>
                <w:sz w:val="16"/>
                <w:szCs w:val="16"/>
              </w:rPr>
            </w:pPr>
            <w:r w:rsidRPr="00266687">
              <w:rPr>
                <w:color w:val="000000"/>
                <w:sz w:val="16"/>
                <w:szCs w:val="16"/>
              </w:rPr>
              <w:t>3.43</w:t>
            </w:r>
          </w:p>
        </w:tc>
        <w:tc>
          <w:tcPr>
            <w:tcW w:w="1008" w:type="dxa"/>
            <w:vAlign w:val="center"/>
            <w:hideMark/>
          </w:tcPr>
          <w:p w14:paraId="119A194E"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6D3F879D" w14:textId="77777777" w:rsidTr="00F555E9">
        <w:trPr>
          <w:trHeight w:val="165"/>
        </w:trPr>
        <w:tc>
          <w:tcPr>
            <w:tcW w:w="360" w:type="dxa"/>
            <w:vAlign w:val="center"/>
            <w:hideMark/>
          </w:tcPr>
          <w:p w14:paraId="524BB148" w14:textId="77777777" w:rsidR="00E42721" w:rsidRPr="00B20630" w:rsidRDefault="00E42721" w:rsidP="00F555E9">
            <w:pPr>
              <w:snapToGrid w:val="0"/>
              <w:rPr>
                <w:sz w:val="16"/>
                <w:szCs w:val="16"/>
              </w:rPr>
            </w:pPr>
            <w:r w:rsidRPr="00B20630">
              <w:rPr>
                <w:color w:val="000000"/>
                <w:sz w:val="16"/>
                <w:szCs w:val="16"/>
              </w:rPr>
              <w:t>195</w:t>
            </w:r>
          </w:p>
        </w:tc>
        <w:tc>
          <w:tcPr>
            <w:tcW w:w="864" w:type="dxa"/>
            <w:vAlign w:val="center"/>
            <w:hideMark/>
          </w:tcPr>
          <w:p w14:paraId="3CDCF5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CE300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158118"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0C063590"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65417F7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C50F1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EE0CB0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0D9DE68" w14:textId="77777777" w:rsidR="00E42721" w:rsidRPr="009B3DCC" w:rsidRDefault="00E42721" w:rsidP="00F555E9">
            <w:pPr>
              <w:snapToGrid w:val="0"/>
              <w:jc w:val="center"/>
              <w:rPr>
                <w:sz w:val="16"/>
                <w:szCs w:val="16"/>
              </w:rPr>
            </w:pPr>
            <w:r w:rsidRPr="00266687">
              <w:rPr>
                <w:color w:val="000000"/>
                <w:sz w:val="16"/>
                <w:szCs w:val="16"/>
              </w:rPr>
              <w:t>4.22</w:t>
            </w:r>
          </w:p>
        </w:tc>
        <w:tc>
          <w:tcPr>
            <w:tcW w:w="1008" w:type="dxa"/>
            <w:vAlign w:val="center"/>
            <w:hideMark/>
          </w:tcPr>
          <w:p w14:paraId="6135EFDB" w14:textId="77777777" w:rsidR="00E42721" w:rsidRPr="009B3DCC" w:rsidRDefault="00E42721" w:rsidP="00F555E9">
            <w:pPr>
              <w:snapToGrid w:val="0"/>
              <w:jc w:val="center"/>
              <w:rPr>
                <w:sz w:val="16"/>
                <w:szCs w:val="16"/>
              </w:rPr>
            </w:pPr>
            <w:r w:rsidRPr="00266687">
              <w:rPr>
                <w:color w:val="000000"/>
                <w:sz w:val="16"/>
                <w:szCs w:val="16"/>
              </w:rPr>
              <w:t>2.56</w:t>
            </w:r>
          </w:p>
        </w:tc>
      </w:tr>
      <w:tr w:rsidR="00E42721" w:rsidRPr="009B3DCC" w14:paraId="515FE897" w14:textId="77777777" w:rsidTr="00F555E9">
        <w:trPr>
          <w:trHeight w:val="165"/>
        </w:trPr>
        <w:tc>
          <w:tcPr>
            <w:tcW w:w="360" w:type="dxa"/>
            <w:vAlign w:val="center"/>
            <w:hideMark/>
          </w:tcPr>
          <w:p w14:paraId="394270D2" w14:textId="77777777" w:rsidR="00E42721" w:rsidRPr="00B20630" w:rsidRDefault="00E42721" w:rsidP="00F555E9">
            <w:pPr>
              <w:snapToGrid w:val="0"/>
              <w:rPr>
                <w:sz w:val="16"/>
                <w:szCs w:val="16"/>
              </w:rPr>
            </w:pPr>
            <w:r w:rsidRPr="00B20630">
              <w:rPr>
                <w:color w:val="000000"/>
                <w:sz w:val="16"/>
                <w:szCs w:val="16"/>
              </w:rPr>
              <w:t>196</w:t>
            </w:r>
          </w:p>
        </w:tc>
        <w:tc>
          <w:tcPr>
            <w:tcW w:w="864" w:type="dxa"/>
            <w:vAlign w:val="center"/>
            <w:hideMark/>
          </w:tcPr>
          <w:p w14:paraId="44EEF9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E9CC6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536E41" w14:textId="77777777" w:rsidR="00E42721" w:rsidRPr="009B3DCC" w:rsidRDefault="00E42721" w:rsidP="00F555E9">
            <w:pPr>
              <w:snapToGrid w:val="0"/>
              <w:jc w:val="center"/>
              <w:rPr>
                <w:sz w:val="16"/>
                <w:szCs w:val="16"/>
              </w:rPr>
            </w:pPr>
            <w:r w:rsidRPr="00266687">
              <w:rPr>
                <w:color w:val="000000"/>
                <w:sz w:val="16"/>
                <w:szCs w:val="16"/>
              </w:rPr>
              <w:t>44</w:t>
            </w:r>
          </w:p>
        </w:tc>
        <w:tc>
          <w:tcPr>
            <w:tcW w:w="1008" w:type="dxa"/>
            <w:vAlign w:val="center"/>
            <w:hideMark/>
          </w:tcPr>
          <w:p w14:paraId="3DB95721" w14:textId="77777777" w:rsidR="00E42721" w:rsidRPr="009B3DCC" w:rsidRDefault="00E42721" w:rsidP="00F555E9">
            <w:pPr>
              <w:snapToGrid w:val="0"/>
              <w:jc w:val="center"/>
              <w:rPr>
                <w:sz w:val="16"/>
                <w:szCs w:val="16"/>
              </w:rPr>
            </w:pPr>
            <w:r w:rsidRPr="00266687">
              <w:rPr>
                <w:color w:val="000000"/>
                <w:sz w:val="16"/>
                <w:szCs w:val="16"/>
              </w:rPr>
              <w:t>1999-07-06</w:t>
            </w:r>
          </w:p>
        </w:tc>
        <w:tc>
          <w:tcPr>
            <w:tcW w:w="1008" w:type="dxa"/>
            <w:vAlign w:val="center"/>
            <w:hideMark/>
          </w:tcPr>
          <w:p w14:paraId="0A506A9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A155E39"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30CC7BD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2FB887E1" w14:textId="77777777" w:rsidR="00E42721" w:rsidRPr="009B3DCC" w:rsidRDefault="00E42721" w:rsidP="00F555E9">
            <w:pPr>
              <w:snapToGrid w:val="0"/>
              <w:jc w:val="center"/>
              <w:rPr>
                <w:sz w:val="16"/>
                <w:szCs w:val="16"/>
              </w:rPr>
            </w:pPr>
            <w:r w:rsidRPr="00266687">
              <w:rPr>
                <w:color w:val="000000"/>
                <w:sz w:val="16"/>
                <w:szCs w:val="16"/>
              </w:rPr>
              <w:t>4.32</w:t>
            </w:r>
          </w:p>
        </w:tc>
        <w:tc>
          <w:tcPr>
            <w:tcW w:w="1008" w:type="dxa"/>
            <w:vAlign w:val="center"/>
            <w:hideMark/>
          </w:tcPr>
          <w:p w14:paraId="55419E3A" w14:textId="77777777" w:rsidR="00E42721" w:rsidRPr="009B3DCC" w:rsidRDefault="00E42721" w:rsidP="00F555E9">
            <w:pPr>
              <w:snapToGrid w:val="0"/>
              <w:jc w:val="center"/>
              <w:rPr>
                <w:sz w:val="16"/>
                <w:szCs w:val="16"/>
              </w:rPr>
            </w:pPr>
            <w:r w:rsidRPr="00266687">
              <w:rPr>
                <w:color w:val="000000"/>
                <w:sz w:val="16"/>
                <w:szCs w:val="16"/>
              </w:rPr>
              <w:t>2.99</w:t>
            </w:r>
          </w:p>
        </w:tc>
      </w:tr>
      <w:tr w:rsidR="00E42721" w:rsidRPr="009B3DCC" w14:paraId="761E3DAD" w14:textId="77777777" w:rsidTr="00F555E9">
        <w:trPr>
          <w:trHeight w:val="165"/>
        </w:trPr>
        <w:tc>
          <w:tcPr>
            <w:tcW w:w="360" w:type="dxa"/>
            <w:vAlign w:val="center"/>
            <w:hideMark/>
          </w:tcPr>
          <w:p w14:paraId="676ADAAB" w14:textId="77777777" w:rsidR="00E42721" w:rsidRPr="00B20630" w:rsidRDefault="00E42721" w:rsidP="00F555E9">
            <w:pPr>
              <w:snapToGrid w:val="0"/>
              <w:rPr>
                <w:sz w:val="16"/>
                <w:szCs w:val="16"/>
              </w:rPr>
            </w:pPr>
            <w:r w:rsidRPr="00B20630">
              <w:rPr>
                <w:color w:val="000000"/>
                <w:sz w:val="16"/>
                <w:szCs w:val="16"/>
              </w:rPr>
              <w:t>197</w:t>
            </w:r>
          </w:p>
        </w:tc>
        <w:tc>
          <w:tcPr>
            <w:tcW w:w="864" w:type="dxa"/>
            <w:vAlign w:val="center"/>
            <w:hideMark/>
          </w:tcPr>
          <w:p w14:paraId="0953CE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731A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37859F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B20161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8FC8D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DADD0E"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65F3B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E76A5AD"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68BEADCB"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7FE5B967" w14:textId="77777777" w:rsidTr="00F555E9">
        <w:trPr>
          <w:trHeight w:val="165"/>
        </w:trPr>
        <w:tc>
          <w:tcPr>
            <w:tcW w:w="360" w:type="dxa"/>
            <w:vAlign w:val="center"/>
            <w:hideMark/>
          </w:tcPr>
          <w:p w14:paraId="01311C7F" w14:textId="77777777" w:rsidR="00E42721" w:rsidRPr="00B20630" w:rsidRDefault="00E42721" w:rsidP="00F555E9">
            <w:pPr>
              <w:snapToGrid w:val="0"/>
              <w:rPr>
                <w:sz w:val="16"/>
                <w:szCs w:val="16"/>
              </w:rPr>
            </w:pPr>
            <w:r w:rsidRPr="00B20630">
              <w:rPr>
                <w:color w:val="000000"/>
                <w:sz w:val="16"/>
                <w:szCs w:val="16"/>
              </w:rPr>
              <w:t>198</w:t>
            </w:r>
          </w:p>
        </w:tc>
        <w:tc>
          <w:tcPr>
            <w:tcW w:w="864" w:type="dxa"/>
            <w:vAlign w:val="center"/>
            <w:hideMark/>
          </w:tcPr>
          <w:p w14:paraId="541EF75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303E88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D38A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8730077"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0EE585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6447EB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CBE8E7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56C76D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7D173F56"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F1F4876" w14:textId="77777777" w:rsidTr="00F555E9">
        <w:trPr>
          <w:trHeight w:val="165"/>
        </w:trPr>
        <w:tc>
          <w:tcPr>
            <w:tcW w:w="360" w:type="dxa"/>
            <w:vAlign w:val="center"/>
            <w:hideMark/>
          </w:tcPr>
          <w:p w14:paraId="2B06ABAA" w14:textId="77777777" w:rsidR="00E42721" w:rsidRPr="00B20630" w:rsidRDefault="00E42721" w:rsidP="00F555E9">
            <w:pPr>
              <w:snapToGrid w:val="0"/>
              <w:rPr>
                <w:sz w:val="16"/>
                <w:szCs w:val="16"/>
              </w:rPr>
            </w:pPr>
            <w:r w:rsidRPr="00B20630">
              <w:rPr>
                <w:color w:val="000000"/>
                <w:sz w:val="16"/>
                <w:szCs w:val="16"/>
              </w:rPr>
              <w:t>199</w:t>
            </w:r>
          </w:p>
        </w:tc>
        <w:tc>
          <w:tcPr>
            <w:tcW w:w="864" w:type="dxa"/>
            <w:vAlign w:val="center"/>
            <w:hideMark/>
          </w:tcPr>
          <w:p w14:paraId="39F46D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13F24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4387A9"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AB81279"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72A968A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208716"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42EB4E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8353994"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0CEEC59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BC9F662" w14:textId="77777777" w:rsidTr="00F555E9">
        <w:trPr>
          <w:trHeight w:val="180"/>
        </w:trPr>
        <w:tc>
          <w:tcPr>
            <w:tcW w:w="360" w:type="dxa"/>
            <w:vAlign w:val="center"/>
            <w:hideMark/>
          </w:tcPr>
          <w:p w14:paraId="2E2BB474" w14:textId="77777777" w:rsidR="00E42721" w:rsidRPr="00B20630" w:rsidRDefault="00E42721" w:rsidP="00F555E9">
            <w:pPr>
              <w:snapToGrid w:val="0"/>
              <w:rPr>
                <w:sz w:val="16"/>
                <w:szCs w:val="16"/>
              </w:rPr>
            </w:pPr>
            <w:r w:rsidRPr="00B20630">
              <w:rPr>
                <w:color w:val="000000"/>
                <w:sz w:val="16"/>
                <w:szCs w:val="16"/>
              </w:rPr>
              <w:lastRenderedPageBreak/>
              <w:t>200</w:t>
            </w:r>
          </w:p>
        </w:tc>
        <w:tc>
          <w:tcPr>
            <w:tcW w:w="864" w:type="dxa"/>
            <w:vAlign w:val="center"/>
            <w:hideMark/>
          </w:tcPr>
          <w:p w14:paraId="5DB69AF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1639A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52BC147"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AA275EB" w14:textId="77777777" w:rsidR="00E42721" w:rsidRPr="009B3DCC" w:rsidRDefault="00E42721" w:rsidP="00F555E9">
            <w:pPr>
              <w:snapToGrid w:val="0"/>
              <w:jc w:val="center"/>
              <w:rPr>
                <w:sz w:val="16"/>
                <w:szCs w:val="16"/>
              </w:rPr>
            </w:pPr>
            <w:r w:rsidRPr="00266687">
              <w:rPr>
                <w:color w:val="000000"/>
                <w:sz w:val="16"/>
                <w:szCs w:val="16"/>
              </w:rPr>
              <w:t>1999-07-22</w:t>
            </w:r>
          </w:p>
        </w:tc>
        <w:tc>
          <w:tcPr>
            <w:tcW w:w="1008" w:type="dxa"/>
            <w:vAlign w:val="center"/>
            <w:hideMark/>
          </w:tcPr>
          <w:p w14:paraId="65928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C0E1A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F9D4D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0AF8025" w14:textId="77777777" w:rsidR="00E42721" w:rsidRPr="009B3DCC" w:rsidRDefault="00E42721" w:rsidP="00F555E9">
            <w:pPr>
              <w:snapToGrid w:val="0"/>
              <w:jc w:val="center"/>
              <w:rPr>
                <w:sz w:val="16"/>
                <w:szCs w:val="16"/>
              </w:rPr>
            </w:pPr>
            <w:r w:rsidRPr="00266687">
              <w:rPr>
                <w:color w:val="000000"/>
                <w:sz w:val="16"/>
                <w:szCs w:val="16"/>
              </w:rPr>
              <w:t>8.29</w:t>
            </w:r>
          </w:p>
        </w:tc>
        <w:tc>
          <w:tcPr>
            <w:tcW w:w="1008" w:type="dxa"/>
            <w:vAlign w:val="center"/>
            <w:hideMark/>
          </w:tcPr>
          <w:p w14:paraId="17D404D4"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07502930" w14:textId="77777777" w:rsidTr="00F555E9">
        <w:trPr>
          <w:trHeight w:val="165"/>
        </w:trPr>
        <w:tc>
          <w:tcPr>
            <w:tcW w:w="360" w:type="dxa"/>
            <w:vAlign w:val="center"/>
            <w:hideMark/>
          </w:tcPr>
          <w:p w14:paraId="4DFDDE60" w14:textId="77777777" w:rsidR="00E42721" w:rsidRPr="00B20630" w:rsidRDefault="00E42721" w:rsidP="00F555E9">
            <w:pPr>
              <w:snapToGrid w:val="0"/>
              <w:rPr>
                <w:sz w:val="16"/>
                <w:szCs w:val="16"/>
              </w:rPr>
            </w:pPr>
            <w:r w:rsidRPr="00B20630">
              <w:rPr>
                <w:color w:val="000000"/>
                <w:sz w:val="16"/>
                <w:szCs w:val="16"/>
              </w:rPr>
              <w:t>201</w:t>
            </w:r>
          </w:p>
        </w:tc>
        <w:tc>
          <w:tcPr>
            <w:tcW w:w="864" w:type="dxa"/>
            <w:vAlign w:val="center"/>
            <w:hideMark/>
          </w:tcPr>
          <w:p w14:paraId="1F48DB6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14A4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8042046"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1156ED4E"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EDA94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909F9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1474CF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7610CF4"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413AC97A"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18D74747" w14:textId="77777777" w:rsidTr="00F555E9">
        <w:trPr>
          <w:trHeight w:val="165"/>
        </w:trPr>
        <w:tc>
          <w:tcPr>
            <w:tcW w:w="360" w:type="dxa"/>
            <w:vAlign w:val="center"/>
            <w:hideMark/>
          </w:tcPr>
          <w:p w14:paraId="2948BE14" w14:textId="77777777" w:rsidR="00E42721" w:rsidRPr="00B20630" w:rsidRDefault="00E42721" w:rsidP="00F555E9">
            <w:pPr>
              <w:snapToGrid w:val="0"/>
              <w:rPr>
                <w:sz w:val="16"/>
                <w:szCs w:val="16"/>
              </w:rPr>
            </w:pPr>
            <w:r w:rsidRPr="00B20630">
              <w:rPr>
                <w:color w:val="000000"/>
                <w:sz w:val="16"/>
                <w:szCs w:val="16"/>
              </w:rPr>
              <w:t>202</w:t>
            </w:r>
          </w:p>
        </w:tc>
        <w:tc>
          <w:tcPr>
            <w:tcW w:w="864" w:type="dxa"/>
            <w:vAlign w:val="center"/>
            <w:hideMark/>
          </w:tcPr>
          <w:p w14:paraId="66B0B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2D7C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1C7D22"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8F96070"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01F56F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C047B1"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E8B39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337389" w14:textId="77777777" w:rsidR="00E42721" w:rsidRPr="009B3DCC" w:rsidRDefault="00E42721" w:rsidP="00F555E9">
            <w:pPr>
              <w:snapToGrid w:val="0"/>
              <w:jc w:val="center"/>
              <w:rPr>
                <w:sz w:val="16"/>
                <w:szCs w:val="16"/>
              </w:rPr>
            </w:pPr>
            <w:r w:rsidRPr="00266687">
              <w:rPr>
                <w:color w:val="000000"/>
                <w:sz w:val="16"/>
                <w:szCs w:val="16"/>
              </w:rPr>
              <w:t>4.01</w:t>
            </w:r>
          </w:p>
        </w:tc>
        <w:tc>
          <w:tcPr>
            <w:tcW w:w="1008" w:type="dxa"/>
            <w:vAlign w:val="center"/>
            <w:hideMark/>
          </w:tcPr>
          <w:p w14:paraId="26E4211E"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084730A4" w14:textId="77777777" w:rsidTr="00F555E9">
        <w:trPr>
          <w:trHeight w:val="165"/>
        </w:trPr>
        <w:tc>
          <w:tcPr>
            <w:tcW w:w="360" w:type="dxa"/>
            <w:vAlign w:val="center"/>
            <w:hideMark/>
          </w:tcPr>
          <w:p w14:paraId="15D63E4B" w14:textId="77777777" w:rsidR="00E42721" w:rsidRPr="00B20630" w:rsidRDefault="00E42721" w:rsidP="00F555E9">
            <w:pPr>
              <w:snapToGrid w:val="0"/>
              <w:rPr>
                <w:sz w:val="16"/>
                <w:szCs w:val="16"/>
              </w:rPr>
            </w:pPr>
            <w:r w:rsidRPr="00B20630">
              <w:rPr>
                <w:color w:val="000000"/>
                <w:sz w:val="16"/>
                <w:szCs w:val="16"/>
              </w:rPr>
              <w:t>203</w:t>
            </w:r>
          </w:p>
        </w:tc>
        <w:tc>
          <w:tcPr>
            <w:tcW w:w="864" w:type="dxa"/>
            <w:vAlign w:val="center"/>
            <w:hideMark/>
          </w:tcPr>
          <w:p w14:paraId="572092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9C19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A7DFAC8"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2E0AB009"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6B1019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3BE2AC0"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7AE96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3582214" w14:textId="77777777" w:rsidR="00E42721" w:rsidRPr="009B3DCC" w:rsidRDefault="00E42721" w:rsidP="00F555E9">
            <w:pPr>
              <w:snapToGrid w:val="0"/>
              <w:jc w:val="center"/>
              <w:rPr>
                <w:sz w:val="16"/>
                <w:szCs w:val="16"/>
              </w:rPr>
            </w:pPr>
            <w:r w:rsidRPr="00266687">
              <w:rPr>
                <w:color w:val="000000"/>
                <w:sz w:val="16"/>
                <w:szCs w:val="16"/>
              </w:rPr>
              <w:t>3.71</w:t>
            </w:r>
          </w:p>
        </w:tc>
        <w:tc>
          <w:tcPr>
            <w:tcW w:w="1008" w:type="dxa"/>
            <w:vAlign w:val="center"/>
            <w:hideMark/>
          </w:tcPr>
          <w:p w14:paraId="57202C0F"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385CF5DA" w14:textId="77777777" w:rsidTr="00F555E9">
        <w:trPr>
          <w:trHeight w:val="165"/>
        </w:trPr>
        <w:tc>
          <w:tcPr>
            <w:tcW w:w="360" w:type="dxa"/>
            <w:vAlign w:val="center"/>
            <w:hideMark/>
          </w:tcPr>
          <w:p w14:paraId="2E21BA5A" w14:textId="77777777" w:rsidR="00E42721" w:rsidRPr="00B20630" w:rsidRDefault="00E42721" w:rsidP="00F555E9">
            <w:pPr>
              <w:snapToGrid w:val="0"/>
              <w:rPr>
                <w:sz w:val="16"/>
                <w:szCs w:val="16"/>
              </w:rPr>
            </w:pPr>
            <w:r w:rsidRPr="00B20630">
              <w:rPr>
                <w:color w:val="000000"/>
                <w:sz w:val="16"/>
                <w:szCs w:val="16"/>
              </w:rPr>
              <w:t>204</w:t>
            </w:r>
          </w:p>
        </w:tc>
        <w:tc>
          <w:tcPr>
            <w:tcW w:w="864" w:type="dxa"/>
            <w:vAlign w:val="center"/>
            <w:hideMark/>
          </w:tcPr>
          <w:p w14:paraId="5EF6E01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D00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8087CC"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6E6675D"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401834D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B04F6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5E33C2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69883355"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29262B6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294F98B8" w14:textId="77777777" w:rsidTr="00F555E9">
        <w:trPr>
          <w:trHeight w:val="165"/>
        </w:trPr>
        <w:tc>
          <w:tcPr>
            <w:tcW w:w="360" w:type="dxa"/>
            <w:vAlign w:val="center"/>
            <w:hideMark/>
          </w:tcPr>
          <w:p w14:paraId="61506C55" w14:textId="77777777" w:rsidR="00E42721" w:rsidRPr="00B20630" w:rsidRDefault="00E42721" w:rsidP="00F555E9">
            <w:pPr>
              <w:snapToGrid w:val="0"/>
              <w:rPr>
                <w:sz w:val="16"/>
                <w:szCs w:val="16"/>
              </w:rPr>
            </w:pPr>
            <w:r w:rsidRPr="00B20630">
              <w:rPr>
                <w:color w:val="000000"/>
                <w:sz w:val="16"/>
                <w:szCs w:val="16"/>
              </w:rPr>
              <w:t>205</w:t>
            </w:r>
          </w:p>
        </w:tc>
        <w:tc>
          <w:tcPr>
            <w:tcW w:w="864" w:type="dxa"/>
            <w:vAlign w:val="center"/>
            <w:hideMark/>
          </w:tcPr>
          <w:p w14:paraId="6558E54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18E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26C3B" w14:textId="77777777" w:rsidR="00E42721" w:rsidRPr="009B3DCC" w:rsidRDefault="00E42721" w:rsidP="00F555E9">
            <w:pPr>
              <w:snapToGrid w:val="0"/>
              <w:jc w:val="center"/>
              <w:rPr>
                <w:sz w:val="16"/>
                <w:szCs w:val="16"/>
              </w:rPr>
            </w:pPr>
            <w:r w:rsidRPr="00266687">
              <w:rPr>
                <w:color w:val="000000"/>
                <w:sz w:val="16"/>
                <w:szCs w:val="16"/>
              </w:rPr>
              <w:t>47</w:t>
            </w:r>
          </w:p>
        </w:tc>
        <w:tc>
          <w:tcPr>
            <w:tcW w:w="1008" w:type="dxa"/>
            <w:vAlign w:val="center"/>
            <w:hideMark/>
          </w:tcPr>
          <w:p w14:paraId="351ECB7B" w14:textId="77777777" w:rsidR="00E42721" w:rsidRPr="009B3DCC" w:rsidRDefault="00E42721" w:rsidP="00F555E9">
            <w:pPr>
              <w:snapToGrid w:val="0"/>
              <w:jc w:val="center"/>
              <w:rPr>
                <w:sz w:val="16"/>
                <w:szCs w:val="16"/>
              </w:rPr>
            </w:pPr>
            <w:r w:rsidRPr="00266687">
              <w:rPr>
                <w:color w:val="000000"/>
                <w:sz w:val="16"/>
                <w:szCs w:val="16"/>
              </w:rPr>
              <w:t>2010-07-01</w:t>
            </w:r>
          </w:p>
        </w:tc>
        <w:tc>
          <w:tcPr>
            <w:tcW w:w="1008" w:type="dxa"/>
            <w:vAlign w:val="center"/>
            <w:hideMark/>
          </w:tcPr>
          <w:p w14:paraId="7971026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F76FA2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26742A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E75833F"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D38DBA9"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1F779429" w14:textId="77777777" w:rsidTr="00F555E9">
        <w:trPr>
          <w:trHeight w:val="165"/>
        </w:trPr>
        <w:tc>
          <w:tcPr>
            <w:tcW w:w="360" w:type="dxa"/>
            <w:vAlign w:val="center"/>
            <w:hideMark/>
          </w:tcPr>
          <w:p w14:paraId="6DA298C4" w14:textId="77777777" w:rsidR="00E42721" w:rsidRPr="00B20630" w:rsidRDefault="00E42721" w:rsidP="00F555E9">
            <w:pPr>
              <w:snapToGrid w:val="0"/>
              <w:rPr>
                <w:sz w:val="16"/>
                <w:szCs w:val="16"/>
              </w:rPr>
            </w:pPr>
            <w:r w:rsidRPr="00B20630">
              <w:rPr>
                <w:color w:val="000000"/>
                <w:sz w:val="16"/>
                <w:szCs w:val="16"/>
              </w:rPr>
              <w:t>206</w:t>
            </w:r>
          </w:p>
        </w:tc>
        <w:tc>
          <w:tcPr>
            <w:tcW w:w="864" w:type="dxa"/>
            <w:vAlign w:val="center"/>
            <w:hideMark/>
          </w:tcPr>
          <w:p w14:paraId="11CB93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F248B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EDD3AA5"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81FD0CA"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3799B1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2EAC05"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F89F6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ACD54FC" w14:textId="77777777" w:rsidR="00E42721" w:rsidRPr="009B3DCC" w:rsidRDefault="00E42721" w:rsidP="00F555E9">
            <w:pPr>
              <w:snapToGrid w:val="0"/>
              <w:jc w:val="center"/>
              <w:rPr>
                <w:sz w:val="16"/>
                <w:szCs w:val="16"/>
              </w:rPr>
            </w:pPr>
            <w:r w:rsidRPr="00266687">
              <w:rPr>
                <w:color w:val="000000"/>
                <w:sz w:val="16"/>
                <w:szCs w:val="16"/>
              </w:rPr>
              <w:t>4.72</w:t>
            </w:r>
          </w:p>
        </w:tc>
        <w:tc>
          <w:tcPr>
            <w:tcW w:w="1008" w:type="dxa"/>
            <w:vAlign w:val="center"/>
            <w:hideMark/>
          </w:tcPr>
          <w:p w14:paraId="62422AFA"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6C75E2F" w14:textId="77777777" w:rsidTr="00F555E9">
        <w:trPr>
          <w:trHeight w:val="165"/>
        </w:trPr>
        <w:tc>
          <w:tcPr>
            <w:tcW w:w="360" w:type="dxa"/>
            <w:vAlign w:val="center"/>
            <w:hideMark/>
          </w:tcPr>
          <w:p w14:paraId="497BAC7B" w14:textId="77777777" w:rsidR="00E42721" w:rsidRPr="00B20630" w:rsidRDefault="00E42721" w:rsidP="00F555E9">
            <w:pPr>
              <w:snapToGrid w:val="0"/>
              <w:rPr>
                <w:sz w:val="16"/>
                <w:szCs w:val="16"/>
              </w:rPr>
            </w:pPr>
            <w:r w:rsidRPr="00B20630">
              <w:rPr>
                <w:color w:val="000000"/>
                <w:sz w:val="16"/>
                <w:szCs w:val="16"/>
              </w:rPr>
              <w:t>207</w:t>
            </w:r>
          </w:p>
        </w:tc>
        <w:tc>
          <w:tcPr>
            <w:tcW w:w="864" w:type="dxa"/>
            <w:vAlign w:val="center"/>
            <w:hideMark/>
          </w:tcPr>
          <w:p w14:paraId="2894BE6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5864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25DD0C"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0E9E11AB"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1188DC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04287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89246C2"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EB16A46" w14:textId="77777777" w:rsidR="00E42721" w:rsidRPr="009B3DCC" w:rsidRDefault="00E42721" w:rsidP="00F555E9">
            <w:pPr>
              <w:snapToGrid w:val="0"/>
              <w:jc w:val="center"/>
              <w:rPr>
                <w:sz w:val="16"/>
                <w:szCs w:val="16"/>
              </w:rPr>
            </w:pPr>
            <w:r w:rsidRPr="00266687">
              <w:rPr>
                <w:color w:val="000000"/>
                <w:sz w:val="16"/>
                <w:szCs w:val="16"/>
              </w:rPr>
              <w:t>5.13</w:t>
            </w:r>
          </w:p>
        </w:tc>
        <w:tc>
          <w:tcPr>
            <w:tcW w:w="1008" w:type="dxa"/>
            <w:vAlign w:val="center"/>
            <w:hideMark/>
          </w:tcPr>
          <w:p w14:paraId="0746EB8E" w14:textId="77777777" w:rsidR="00E42721" w:rsidRPr="009B3DCC" w:rsidRDefault="00E42721" w:rsidP="00F555E9">
            <w:pPr>
              <w:snapToGrid w:val="0"/>
              <w:jc w:val="center"/>
              <w:rPr>
                <w:sz w:val="16"/>
                <w:szCs w:val="16"/>
              </w:rPr>
            </w:pPr>
            <w:r w:rsidRPr="00266687">
              <w:rPr>
                <w:color w:val="000000"/>
                <w:sz w:val="16"/>
                <w:szCs w:val="16"/>
              </w:rPr>
              <w:t>2.74</w:t>
            </w:r>
          </w:p>
        </w:tc>
      </w:tr>
      <w:tr w:rsidR="00E42721" w:rsidRPr="009B3DCC" w14:paraId="0313401E" w14:textId="77777777" w:rsidTr="00F555E9">
        <w:trPr>
          <w:trHeight w:val="165"/>
        </w:trPr>
        <w:tc>
          <w:tcPr>
            <w:tcW w:w="360" w:type="dxa"/>
            <w:vAlign w:val="center"/>
            <w:hideMark/>
          </w:tcPr>
          <w:p w14:paraId="6975025F" w14:textId="77777777" w:rsidR="00E42721" w:rsidRPr="00B20630" w:rsidRDefault="00E42721" w:rsidP="00F555E9">
            <w:pPr>
              <w:snapToGrid w:val="0"/>
              <w:rPr>
                <w:sz w:val="16"/>
                <w:szCs w:val="16"/>
              </w:rPr>
            </w:pPr>
            <w:r w:rsidRPr="00B20630">
              <w:rPr>
                <w:color w:val="000000"/>
                <w:sz w:val="16"/>
                <w:szCs w:val="16"/>
              </w:rPr>
              <w:t>208</w:t>
            </w:r>
          </w:p>
        </w:tc>
        <w:tc>
          <w:tcPr>
            <w:tcW w:w="864" w:type="dxa"/>
            <w:vAlign w:val="center"/>
            <w:hideMark/>
          </w:tcPr>
          <w:p w14:paraId="48E8D3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3B9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4DF8B0E"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1EE675AC"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0A3D1C4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573A77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0ED475F"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9D7BCA3"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746C8ABC"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66E505C3" w14:textId="77777777" w:rsidTr="00F555E9">
        <w:trPr>
          <w:trHeight w:val="165"/>
        </w:trPr>
        <w:tc>
          <w:tcPr>
            <w:tcW w:w="360" w:type="dxa"/>
            <w:vAlign w:val="center"/>
            <w:hideMark/>
          </w:tcPr>
          <w:p w14:paraId="148F6F15" w14:textId="77777777" w:rsidR="00E42721" w:rsidRPr="00B20630" w:rsidRDefault="00E42721" w:rsidP="00F555E9">
            <w:pPr>
              <w:snapToGrid w:val="0"/>
              <w:rPr>
                <w:sz w:val="16"/>
                <w:szCs w:val="16"/>
              </w:rPr>
            </w:pPr>
            <w:r w:rsidRPr="00B20630">
              <w:rPr>
                <w:color w:val="000000"/>
                <w:sz w:val="16"/>
                <w:szCs w:val="16"/>
              </w:rPr>
              <w:t>209</w:t>
            </w:r>
          </w:p>
        </w:tc>
        <w:tc>
          <w:tcPr>
            <w:tcW w:w="864" w:type="dxa"/>
            <w:vAlign w:val="center"/>
            <w:hideMark/>
          </w:tcPr>
          <w:p w14:paraId="5DA524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36C1E1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CA26DB"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37414745"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5E58063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F4731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9F0B2F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20DA330" w14:textId="77777777" w:rsidR="00E42721" w:rsidRPr="009B3DCC" w:rsidRDefault="00E42721" w:rsidP="00F555E9">
            <w:pPr>
              <w:snapToGrid w:val="0"/>
              <w:jc w:val="center"/>
              <w:rPr>
                <w:sz w:val="16"/>
                <w:szCs w:val="16"/>
              </w:rPr>
            </w:pPr>
            <w:r w:rsidRPr="00266687">
              <w:rPr>
                <w:color w:val="000000"/>
                <w:sz w:val="16"/>
                <w:szCs w:val="16"/>
              </w:rPr>
              <w:t>5.07</w:t>
            </w:r>
          </w:p>
        </w:tc>
        <w:tc>
          <w:tcPr>
            <w:tcW w:w="1008" w:type="dxa"/>
            <w:vAlign w:val="center"/>
            <w:hideMark/>
          </w:tcPr>
          <w:p w14:paraId="503A47E5"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86EE523" w14:textId="77777777" w:rsidTr="00F555E9">
        <w:trPr>
          <w:trHeight w:val="165"/>
        </w:trPr>
        <w:tc>
          <w:tcPr>
            <w:tcW w:w="360" w:type="dxa"/>
            <w:vAlign w:val="center"/>
            <w:hideMark/>
          </w:tcPr>
          <w:p w14:paraId="7B1B076B" w14:textId="77777777" w:rsidR="00E42721" w:rsidRPr="00B20630" w:rsidRDefault="00E42721" w:rsidP="00F555E9">
            <w:pPr>
              <w:snapToGrid w:val="0"/>
              <w:rPr>
                <w:sz w:val="16"/>
                <w:szCs w:val="16"/>
              </w:rPr>
            </w:pPr>
            <w:r w:rsidRPr="00B20630">
              <w:rPr>
                <w:color w:val="000000"/>
                <w:sz w:val="16"/>
                <w:szCs w:val="16"/>
              </w:rPr>
              <w:t>210</w:t>
            </w:r>
          </w:p>
        </w:tc>
        <w:tc>
          <w:tcPr>
            <w:tcW w:w="864" w:type="dxa"/>
            <w:vAlign w:val="center"/>
            <w:hideMark/>
          </w:tcPr>
          <w:p w14:paraId="56F87E3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0E146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531EE97" w14:textId="77777777" w:rsidR="00E42721" w:rsidRPr="009B3DCC" w:rsidRDefault="00E42721" w:rsidP="00F555E9">
            <w:pPr>
              <w:snapToGrid w:val="0"/>
              <w:jc w:val="center"/>
              <w:rPr>
                <w:sz w:val="16"/>
                <w:szCs w:val="16"/>
              </w:rPr>
            </w:pPr>
            <w:r w:rsidRPr="00266687">
              <w:rPr>
                <w:color w:val="000000"/>
                <w:sz w:val="16"/>
                <w:szCs w:val="16"/>
              </w:rPr>
              <w:t>48</w:t>
            </w:r>
          </w:p>
        </w:tc>
        <w:tc>
          <w:tcPr>
            <w:tcW w:w="1008" w:type="dxa"/>
            <w:vAlign w:val="center"/>
            <w:hideMark/>
          </w:tcPr>
          <w:p w14:paraId="579AE6A7" w14:textId="77777777" w:rsidR="00E42721" w:rsidRPr="009B3DCC" w:rsidRDefault="00E42721" w:rsidP="00F555E9">
            <w:pPr>
              <w:snapToGrid w:val="0"/>
              <w:jc w:val="center"/>
              <w:rPr>
                <w:sz w:val="16"/>
                <w:szCs w:val="16"/>
              </w:rPr>
            </w:pPr>
            <w:r w:rsidRPr="00266687">
              <w:rPr>
                <w:color w:val="000000"/>
                <w:sz w:val="16"/>
                <w:szCs w:val="16"/>
              </w:rPr>
              <w:t>2010-07-08</w:t>
            </w:r>
          </w:p>
        </w:tc>
        <w:tc>
          <w:tcPr>
            <w:tcW w:w="1008" w:type="dxa"/>
            <w:vAlign w:val="center"/>
            <w:hideMark/>
          </w:tcPr>
          <w:p w14:paraId="6C8F7FA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821854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9030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3BC9272" w14:textId="77777777" w:rsidR="00E42721" w:rsidRPr="009B3DCC" w:rsidRDefault="00E42721" w:rsidP="00F555E9">
            <w:pPr>
              <w:snapToGrid w:val="0"/>
              <w:jc w:val="center"/>
              <w:rPr>
                <w:sz w:val="16"/>
                <w:szCs w:val="16"/>
              </w:rPr>
            </w:pPr>
            <w:r w:rsidRPr="00266687">
              <w:rPr>
                <w:color w:val="000000"/>
                <w:sz w:val="16"/>
                <w:szCs w:val="16"/>
              </w:rPr>
              <w:t>5.22</w:t>
            </w:r>
          </w:p>
        </w:tc>
        <w:tc>
          <w:tcPr>
            <w:tcW w:w="1008" w:type="dxa"/>
            <w:vAlign w:val="center"/>
            <w:hideMark/>
          </w:tcPr>
          <w:p w14:paraId="144AE639"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0380B565" w14:textId="77777777" w:rsidTr="00F555E9">
        <w:trPr>
          <w:trHeight w:val="165"/>
        </w:trPr>
        <w:tc>
          <w:tcPr>
            <w:tcW w:w="360" w:type="dxa"/>
            <w:vAlign w:val="center"/>
            <w:hideMark/>
          </w:tcPr>
          <w:p w14:paraId="71592DAE" w14:textId="77777777" w:rsidR="00E42721" w:rsidRPr="00B20630" w:rsidRDefault="00E42721" w:rsidP="00F555E9">
            <w:pPr>
              <w:snapToGrid w:val="0"/>
              <w:rPr>
                <w:sz w:val="16"/>
                <w:szCs w:val="16"/>
              </w:rPr>
            </w:pPr>
            <w:r w:rsidRPr="00B20630">
              <w:rPr>
                <w:color w:val="000000"/>
                <w:sz w:val="16"/>
                <w:szCs w:val="16"/>
              </w:rPr>
              <w:t>211</w:t>
            </w:r>
          </w:p>
        </w:tc>
        <w:tc>
          <w:tcPr>
            <w:tcW w:w="864" w:type="dxa"/>
            <w:vAlign w:val="center"/>
            <w:hideMark/>
          </w:tcPr>
          <w:p w14:paraId="053A4E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DD443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B8DCFAF"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1A655C25"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3D8CBCA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B2F0C64"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36FB46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CB6A3E" w14:textId="77777777" w:rsidR="00E42721" w:rsidRPr="009B3DCC" w:rsidRDefault="00E42721" w:rsidP="00F555E9">
            <w:pPr>
              <w:snapToGrid w:val="0"/>
              <w:jc w:val="center"/>
              <w:rPr>
                <w:sz w:val="16"/>
                <w:szCs w:val="16"/>
              </w:rPr>
            </w:pPr>
            <w:r w:rsidRPr="00266687">
              <w:rPr>
                <w:color w:val="000000"/>
                <w:sz w:val="16"/>
                <w:szCs w:val="16"/>
              </w:rPr>
              <w:t>5.83</w:t>
            </w:r>
          </w:p>
        </w:tc>
        <w:tc>
          <w:tcPr>
            <w:tcW w:w="1008" w:type="dxa"/>
            <w:vAlign w:val="center"/>
            <w:hideMark/>
          </w:tcPr>
          <w:p w14:paraId="76B7C801"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5F74CB4E" w14:textId="77777777" w:rsidTr="00F555E9">
        <w:trPr>
          <w:trHeight w:val="165"/>
        </w:trPr>
        <w:tc>
          <w:tcPr>
            <w:tcW w:w="360" w:type="dxa"/>
            <w:vAlign w:val="center"/>
            <w:hideMark/>
          </w:tcPr>
          <w:p w14:paraId="7BBB8DDF" w14:textId="77777777" w:rsidR="00E42721" w:rsidRPr="00B20630" w:rsidRDefault="00E42721" w:rsidP="00F555E9">
            <w:pPr>
              <w:snapToGrid w:val="0"/>
              <w:rPr>
                <w:sz w:val="16"/>
                <w:szCs w:val="16"/>
              </w:rPr>
            </w:pPr>
            <w:r w:rsidRPr="00B20630">
              <w:rPr>
                <w:color w:val="000000"/>
                <w:sz w:val="16"/>
                <w:szCs w:val="16"/>
              </w:rPr>
              <w:t>212</w:t>
            </w:r>
          </w:p>
        </w:tc>
        <w:tc>
          <w:tcPr>
            <w:tcW w:w="864" w:type="dxa"/>
            <w:vAlign w:val="center"/>
            <w:hideMark/>
          </w:tcPr>
          <w:p w14:paraId="653EAE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B2B25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70AE0A"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7D187D4"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4C54B3D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883570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11AE9C4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2AE4FD8" w14:textId="77777777" w:rsidR="00E42721" w:rsidRPr="009B3DCC" w:rsidRDefault="00E42721" w:rsidP="00F555E9">
            <w:pPr>
              <w:snapToGrid w:val="0"/>
              <w:jc w:val="center"/>
              <w:rPr>
                <w:sz w:val="16"/>
                <w:szCs w:val="16"/>
              </w:rPr>
            </w:pPr>
            <w:r w:rsidRPr="00266687">
              <w:rPr>
                <w:color w:val="000000"/>
                <w:sz w:val="16"/>
                <w:szCs w:val="16"/>
              </w:rPr>
              <w:t>5.91</w:t>
            </w:r>
          </w:p>
        </w:tc>
        <w:tc>
          <w:tcPr>
            <w:tcW w:w="1008" w:type="dxa"/>
            <w:vAlign w:val="center"/>
            <w:hideMark/>
          </w:tcPr>
          <w:p w14:paraId="2439FB92"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6D70AA6C" w14:textId="77777777" w:rsidTr="00F555E9">
        <w:trPr>
          <w:trHeight w:val="165"/>
        </w:trPr>
        <w:tc>
          <w:tcPr>
            <w:tcW w:w="360" w:type="dxa"/>
            <w:vAlign w:val="center"/>
            <w:hideMark/>
          </w:tcPr>
          <w:p w14:paraId="1EA8632D" w14:textId="77777777" w:rsidR="00E42721" w:rsidRPr="00B20630" w:rsidRDefault="00E42721" w:rsidP="00F555E9">
            <w:pPr>
              <w:snapToGrid w:val="0"/>
              <w:rPr>
                <w:sz w:val="16"/>
                <w:szCs w:val="16"/>
              </w:rPr>
            </w:pPr>
            <w:r w:rsidRPr="00B20630">
              <w:rPr>
                <w:color w:val="000000"/>
                <w:sz w:val="16"/>
                <w:szCs w:val="16"/>
              </w:rPr>
              <w:t>213</w:t>
            </w:r>
          </w:p>
        </w:tc>
        <w:tc>
          <w:tcPr>
            <w:tcW w:w="864" w:type="dxa"/>
            <w:vAlign w:val="center"/>
            <w:hideMark/>
          </w:tcPr>
          <w:p w14:paraId="3CF1882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00C24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D2987D7"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4D4D147A"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211770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38333D"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612756A"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1D2F3D93"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3859F09E"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530C163" w14:textId="77777777" w:rsidTr="00F555E9">
        <w:trPr>
          <w:trHeight w:val="180"/>
        </w:trPr>
        <w:tc>
          <w:tcPr>
            <w:tcW w:w="360" w:type="dxa"/>
            <w:vAlign w:val="center"/>
            <w:hideMark/>
          </w:tcPr>
          <w:p w14:paraId="1646E6F3" w14:textId="77777777" w:rsidR="00E42721" w:rsidRPr="00B20630" w:rsidRDefault="00E42721" w:rsidP="00F555E9">
            <w:pPr>
              <w:snapToGrid w:val="0"/>
              <w:rPr>
                <w:sz w:val="16"/>
                <w:szCs w:val="16"/>
              </w:rPr>
            </w:pPr>
            <w:r w:rsidRPr="00B20630">
              <w:rPr>
                <w:color w:val="000000"/>
                <w:sz w:val="16"/>
                <w:szCs w:val="16"/>
              </w:rPr>
              <w:t>214</w:t>
            </w:r>
          </w:p>
        </w:tc>
        <w:tc>
          <w:tcPr>
            <w:tcW w:w="864" w:type="dxa"/>
            <w:vAlign w:val="center"/>
            <w:hideMark/>
          </w:tcPr>
          <w:p w14:paraId="3916B98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D8C4F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20A004B"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24BA03AE"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0F2BFA2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528C978"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28C5B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4911D17"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0E15CB9B" w14:textId="77777777" w:rsidR="00E42721" w:rsidRPr="009B3DCC" w:rsidRDefault="00E42721" w:rsidP="00F555E9">
            <w:pPr>
              <w:snapToGrid w:val="0"/>
              <w:jc w:val="center"/>
              <w:rPr>
                <w:sz w:val="16"/>
                <w:szCs w:val="16"/>
              </w:rPr>
            </w:pPr>
            <w:r w:rsidRPr="00266687">
              <w:rPr>
                <w:color w:val="000000"/>
                <w:sz w:val="16"/>
                <w:szCs w:val="16"/>
              </w:rPr>
              <w:t>2.48</w:t>
            </w:r>
          </w:p>
        </w:tc>
      </w:tr>
      <w:tr w:rsidR="00E42721" w:rsidRPr="009B3DCC" w14:paraId="0F717805" w14:textId="77777777" w:rsidTr="00F555E9">
        <w:trPr>
          <w:trHeight w:val="165"/>
        </w:trPr>
        <w:tc>
          <w:tcPr>
            <w:tcW w:w="360" w:type="dxa"/>
            <w:vAlign w:val="center"/>
            <w:hideMark/>
          </w:tcPr>
          <w:p w14:paraId="6A77E920" w14:textId="77777777" w:rsidR="00E42721" w:rsidRPr="00B20630" w:rsidRDefault="00E42721" w:rsidP="00F555E9">
            <w:pPr>
              <w:snapToGrid w:val="0"/>
              <w:rPr>
                <w:sz w:val="16"/>
                <w:szCs w:val="16"/>
              </w:rPr>
            </w:pPr>
            <w:r w:rsidRPr="00B20630">
              <w:rPr>
                <w:color w:val="000000"/>
                <w:sz w:val="16"/>
                <w:szCs w:val="16"/>
              </w:rPr>
              <w:t>215</w:t>
            </w:r>
          </w:p>
        </w:tc>
        <w:tc>
          <w:tcPr>
            <w:tcW w:w="864" w:type="dxa"/>
            <w:vAlign w:val="center"/>
            <w:hideMark/>
          </w:tcPr>
          <w:p w14:paraId="15375BB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7C5AB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440229" w14:textId="77777777" w:rsidR="00E42721" w:rsidRPr="009B3DCC" w:rsidRDefault="00E42721" w:rsidP="00F555E9">
            <w:pPr>
              <w:snapToGrid w:val="0"/>
              <w:jc w:val="center"/>
              <w:rPr>
                <w:sz w:val="16"/>
                <w:szCs w:val="16"/>
              </w:rPr>
            </w:pPr>
            <w:r w:rsidRPr="00266687">
              <w:rPr>
                <w:color w:val="000000"/>
                <w:sz w:val="16"/>
                <w:szCs w:val="16"/>
              </w:rPr>
              <w:t>49</w:t>
            </w:r>
          </w:p>
        </w:tc>
        <w:tc>
          <w:tcPr>
            <w:tcW w:w="1008" w:type="dxa"/>
            <w:vAlign w:val="center"/>
            <w:hideMark/>
          </w:tcPr>
          <w:p w14:paraId="5D13B68F" w14:textId="77777777" w:rsidR="00E42721" w:rsidRPr="009B3DCC" w:rsidRDefault="00E42721" w:rsidP="00F555E9">
            <w:pPr>
              <w:snapToGrid w:val="0"/>
              <w:jc w:val="center"/>
              <w:rPr>
                <w:sz w:val="16"/>
                <w:szCs w:val="16"/>
              </w:rPr>
            </w:pPr>
            <w:r w:rsidRPr="00266687">
              <w:rPr>
                <w:color w:val="000000"/>
                <w:sz w:val="16"/>
                <w:szCs w:val="16"/>
              </w:rPr>
              <w:t>2010-07-15</w:t>
            </w:r>
          </w:p>
        </w:tc>
        <w:tc>
          <w:tcPr>
            <w:tcW w:w="1008" w:type="dxa"/>
            <w:vAlign w:val="center"/>
            <w:hideMark/>
          </w:tcPr>
          <w:p w14:paraId="584F79B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FD65A7"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4331A164"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2095E8E" w14:textId="77777777" w:rsidR="00E42721" w:rsidRPr="009B3DCC" w:rsidRDefault="00E42721" w:rsidP="00F555E9">
            <w:pPr>
              <w:snapToGrid w:val="0"/>
              <w:jc w:val="center"/>
              <w:rPr>
                <w:sz w:val="16"/>
                <w:szCs w:val="16"/>
              </w:rPr>
            </w:pPr>
            <w:r w:rsidRPr="00266687">
              <w:rPr>
                <w:color w:val="000000"/>
                <w:sz w:val="16"/>
                <w:szCs w:val="16"/>
              </w:rPr>
              <w:t>5.93</w:t>
            </w:r>
          </w:p>
        </w:tc>
        <w:tc>
          <w:tcPr>
            <w:tcW w:w="1008" w:type="dxa"/>
            <w:vAlign w:val="center"/>
            <w:hideMark/>
          </w:tcPr>
          <w:p w14:paraId="1C7D56A3"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895732C" w14:textId="77777777" w:rsidTr="00F555E9">
        <w:trPr>
          <w:trHeight w:val="165"/>
        </w:trPr>
        <w:tc>
          <w:tcPr>
            <w:tcW w:w="360" w:type="dxa"/>
            <w:vAlign w:val="center"/>
            <w:hideMark/>
          </w:tcPr>
          <w:p w14:paraId="0F161244" w14:textId="77777777" w:rsidR="00E42721" w:rsidRPr="00B20630" w:rsidRDefault="00E42721" w:rsidP="00F555E9">
            <w:pPr>
              <w:snapToGrid w:val="0"/>
              <w:rPr>
                <w:sz w:val="16"/>
                <w:szCs w:val="16"/>
              </w:rPr>
            </w:pPr>
            <w:r w:rsidRPr="00B20630">
              <w:rPr>
                <w:color w:val="000000"/>
                <w:sz w:val="16"/>
                <w:szCs w:val="16"/>
              </w:rPr>
              <w:t>216</w:t>
            </w:r>
          </w:p>
        </w:tc>
        <w:tc>
          <w:tcPr>
            <w:tcW w:w="864" w:type="dxa"/>
            <w:vAlign w:val="center"/>
            <w:hideMark/>
          </w:tcPr>
          <w:p w14:paraId="5CC761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03419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F82EE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F2CF13F"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0A2FCBB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6A7E0EF"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16D116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1A1CA" w14:textId="77777777" w:rsidR="00E42721" w:rsidRPr="009B3DCC" w:rsidRDefault="00E42721" w:rsidP="00F555E9">
            <w:pPr>
              <w:snapToGrid w:val="0"/>
              <w:jc w:val="center"/>
              <w:rPr>
                <w:sz w:val="16"/>
                <w:szCs w:val="16"/>
              </w:rPr>
            </w:pPr>
            <w:r w:rsidRPr="00266687">
              <w:rPr>
                <w:color w:val="000000"/>
                <w:sz w:val="16"/>
                <w:szCs w:val="16"/>
              </w:rPr>
              <w:t>5.36</w:t>
            </w:r>
          </w:p>
        </w:tc>
        <w:tc>
          <w:tcPr>
            <w:tcW w:w="1008" w:type="dxa"/>
            <w:vAlign w:val="center"/>
            <w:hideMark/>
          </w:tcPr>
          <w:p w14:paraId="50E8A882"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66711C10" w14:textId="77777777" w:rsidTr="00F555E9">
        <w:trPr>
          <w:trHeight w:val="165"/>
        </w:trPr>
        <w:tc>
          <w:tcPr>
            <w:tcW w:w="360" w:type="dxa"/>
            <w:vAlign w:val="center"/>
            <w:hideMark/>
          </w:tcPr>
          <w:p w14:paraId="687020B2" w14:textId="77777777" w:rsidR="00E42721" w:rsidRPr="00B20630" w:rsidRDefault="00E42721" w:rsidP="00F555E9">
            <w:pPr>
              <w:snapToGrid w:val="0"/>
              <w:rPr>
                <w:sz w:val="16"/>
                <w:szCs w:val="16"/>
              </w:rPr>
            </w:pPr>
            <w:r w:rsidRPr="00B20630">
              <w:rPr>
                <w:color w:val="000000"/>
                <w:sz w:val="16"/>
                <w:szCs w:val="16"/>
              </w:rPr>
              <w:t>217</w:t>
            </w:r>
          </w:p>
        </w:tc>
        <w:tc>
          <w:tcPr>
            <w:tcW w:w="864" w:type="dxa"/>
            <w:vAlign w:val="center"/>
            <w:hideMark/>
          </w:tcPr>
          <w:p w14:paraId="30A331F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C0C0B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AF4E6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60B34C"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18CB1C3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30626E6"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5E0F213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57B5C2F" w14:textId="77777777" w:rsidR="00E42721" w:rsidRPr="009B3DCC" w:rsidRDefault="00E42721" w:rsidP="00F555E9">
            <w:pPr>
              <w:snapToGrid w:val="0"/>
              <w:jc w:val="center"/>
              <w:rPr>
                <w:sz w:val="16"/>
                <w:szCs w:val="16"/>
              </w:rPr>
            </w:pPr>
            <w:r w:rsidRPr="00266687">
              <w:rPr>
                <w:color w:val="000000"/>
                <w:sz w:val="16"/>
                <w:szCs w:val="16"/>
              </w:rPr>
              <w:t>6.08</w:t>
            </w:r>
          </w:p>
        </w:tc>
        <w:tc>
          <w:tcPr>
            <w:tcW w:w="1008" w:type="dxa"/>
            <w:vAlign w:val="center"/>
            <w:hideMark/>
          </w:tcPr>
          <w:p w14:paraId="688C38EF"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30768259" w14:textId="77777777" w:rsidTr="00F555E9">
        <w:trPr>
          <w:trHeight w:val="165"/>
        </w:trPr>
        <w:tc>
          <w:tcPr>
            <w:tcW w:w="360" w:type="dxa"/>
            <w:vAlign w:val="center"/>
            <w:hideMark/>
          </w:tcPr>
          <w:p w14:paraId="1C4E7997" w14:textId="77777777" w:rsidR="00E42721" w:rsidRPr="00B20630" w:rsidRDefault="00E42721" w:rsidP="00F555E9">
            <w:pPr>
              <w:snapToGrid w:val="0"/>
              <w:rPr>
                <w:sz w:val="16"/>
                <w:szCs w:val="16"/>
              </w:rPr>
            </w:pPr>
            <w:r w:rsidRPr="00B20630">
              <w:rPr>
                <w:color w:val="000000"/>
                <w:sz w:val="16"/>
                <w:szCs w:val="16"/>
              </w:rPr>
              <w:t>218</w:t>
            </w:r>
          </w:p>
        </w:tc>
        <w:tc>
          <w:tcPr>
            <w:tcW w:w="864" w:type="dxa"/>
            <w:vAlign w:val="center"/>
            <w:hideMark/>
          </w:tcPr>
          <w:p w14:paraId="099B5F4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8A34D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E7139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E6DDA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55D2DF3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5C9D849"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7B7B2ECD"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FBF56D9" w14:textId="77777777" w:rsidR="00E42721" w:rsidRPr="009B3DCC" w:rsidRDefault="00E42721" w:rsidP="00F555E9">
            <w:pPr>
              <w:snapToGrid w:val="0"/>
              <w:jc w:val="center"/>
              <w:rPr>
                <w:sz w:val="16"/>
                <w:szCs w:val="16"/>
              </w:rPr>
            </w:pPr>
            <w:r w:rsidRPr="00266687">
              <w:rPr>
                <w:color w:val="000000"/>
                <w:sz w:val="16"/>
                <w:szCs w:val="16"/>
              </w:rPr>
              <w:t>6.05</w:t>
            </w:r>
          </w:p>
        </w:tc>
        <w:tc>
          <w:tcPr>
            <w:tcW w:w="1008" w:type="dxa"/>
            <w:vAlign w:val="center"/>
            <w:hideMark/>
          </w:tcPr>
          <w:p w14:paraId="2A739DB9" w14:textId="77777777" w:rsidR="00E42721" w:rsidRPr="009B3DCC" w:rsidRDefault="00E42721" w:rsidP="00F555E9">
            <w:pPr>
              <w:snapToGrid w:val="0"/>
              <w:jc w:val="center"/>
              <w:rPr>
                <w:sz w:val="16"/>
                <w:szCs w:val="16"/>
              </w:rPr>
            </w:pPr>
            <w:r w:rsidRPr="00266687">
              <w:rPr>
                <w:color w:val="000000"/>
                <w:sz w:val="16"/>
                <w:szCs w:val="16"/>
              </w:rPr>
              <w:t>2.29</w:t>
            </w:r>
          </w:p>
        </w:tc>
      </w:tr>
      <w:tr w:rsidR="00E42721" w:rsidRPr="009B3DCC" w14:paraId="507BD047" w14:textId="77777777" w:rsidTr="00F555E9">
        <w:trPr>
          <w:trHeight w:val="165"/>
        </w:trPr>
        <w:tc>
          <w:tcPr>
            <w:tcW w:w="360" w:type="dxa"/>
            <w:vAlign w:val="center"/>
            <w:hideMark/>
          </w:tcPr>
          <w:p w14:paraId="4D735664" w14:textId="77777777" w:rsidR="00E42721" w:rsidRPr="00B20630" w:rsidRDefault="00E42721" w:rsidP="00F555E9">
            <w:pPr>
              <w:snapToGrid w:val="0"/>
              <w:rPr>
                <w:sz w:val="16"/>
                <w:szCs w:val="16"/>
              </w:rPr>
            </w:pPr>
            <w:r w:rsidRPr="00B20630">
              <w:rPr>
                <w:color w:val="000000"/>
                <w:sz w:val="16"/>
                <w:szCs w:val="16"/>
              </w:rPr>
              <w:t>219</w:t>
            </w:r>
          </w:p>
        </w:tc>
        <w:tc>
          <w:tcPr>
            <w:tcW w:w="864" w:type="dxa"/>
            <w:vAlign w:val="center"/>
            <w:hideMark/>
          </w:tcPr>
          <w:p w14:paraId="5CC60D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0C324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FF1F8E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0E79734"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7FA0906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DD1FDEA"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0C06E32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F44631E" w14:textId="77777777" w:rsidR="00E42721" w:rsidRPr="009B3DCC" w:rsidRDefault="00E42721" w:rsidP="00F555E9">
            <w:pPr>
              <w:snapToGrid w:val="0"/>
              <w:jc w:val="center"/>
              <w:rPr>
                <w:sz w:val="16"/>
                <w:szCs w:val="16"/>
              </w:rPr>
            </w:pPr>
            <w:r w:rsidRPr="00266687">
              <w:rPr>
                <w:color w:val="000000"/>
                <w:sz w:val="16"/>
                <w:szCs w:val="16"/>
              </w:rPr>
              <w:t>5.95</w:t>
            </w:r>
          </w:p>
        </w:tc>
        <w:tc>
          <w:tcPr>
            <w:tcW w:w="1008" w:type="dxa"/>
            <w:vAlign w:val="center"/>
            <w:hideMark/>
          </w:tcPr>
          <w:p w14:paraId="7D9B78F2"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4ABE979" w14:textId="77777777" w:rsidTr="00F555E9">
        <w:trPr>
          <w:trHeight w:val="165"/>
        </w:trPr>
        <w:tc>
          <w:tcPr>
            <w:tcW w:w="360" w:type="dxa"/>
            <w:vAlign w:val="center"/>
            <w:hideMark/>
          </w:tcPr>
          <w:p w14:paraId="38F21114" w14:textId="77777777" w:rsidR="00E42721" w:rsidRPr="00B20630" w:rsidRDefault="00E42721" w:rsidP="00F555E9">
            <w:pPr>
              <w:snapToGrid w:val="0"/>
              <w:rPr>
                <w:sz w:val="16"/>
                <w:szCs w:val="16"/>
              </w:rPr>
            </w:pPr>
            <w:r w:rsidRPr="00B20630">
              <w:rPr>
                <w:color w:val="000000"/>
                <w:sz w:val="16"/>
                <w:szCs w:val="16"/>
              </w:rPr>
              <w:t>220</w:t>
            </w:r>
          </w:p>
        </w:tc>
        <w:tc>
          <w:tcPr>
            <w:tcW w:w="864" w:type="dxa"/>
            <w:vAlign w:val="center"/>
            <w:hideMark/>
          </w:tcPr>
          <w:p w14:paraId="39860B9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76E2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9CA79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79450ED" w14:textId="77777777" w:rsidR="00E42721" w:rsidRPr="009B3DCC" w:rsidRDefault="00E42721" w:rsidP="00F555E9">
            <w:pPr>
              <w:snapToGrid w:val="0"/>
              <w:jc w:val="center"/>
              <w:rPr>
                <w:sz w:val="16"/>
                <w:szCs w:val="16"/>
              </w:rPr>
            </w:pPr>
            <w:r w:rsidRPr="00266687">
              <w:rPr>
                <w:color w:val="000000"/>
                <w:sz w:val="16"/>
                <w:szCs w:val="16"/>
              </w:rPr>
              <w:t>2010-07-19</w:t>
            </w:r>
          </w:p>
        </w:tc>
        <w:tc>
          <w:tcPr>
            <w:tcW w:w="1008" w:type="dxa"/>
            <w:vAlign w:val="center"/>
            <w:hideMark/>
          </w:tcPr>
          <w:p w14:paraId="3FF191C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71640B" w14:textId="77777777" w:rsidR="00E42721" w:rsidRPr="009B3DCC" w:rsidRDefault="00E42721" w:rsidP="00F555E9">
            <w:pPr>
              <w:snapToGrid w:val="0"/>
              <w:jc w:val="center"/>
              <w:rPr>
                <w:sz w:val="16"/>
                <w:szCs w:val="16"/>
              </w:rPr>
            </w:pPr>
            <w:r w:rsidRPr="00266687">
              <w:rPr>
                <w:color w:val="000000"/>
                <w:sz w:val="16"/>
                <w:szCs w:val="16"/>
              </w:rPr>
              <w:t>2010</w:t>
            </w:r>
          </w:p>
        </w:tc>
        <w:tc>
          <w:tcPr>
            <w:tcW w:w="1008" w:type="dxa"/>
            <w:vAlign w:val="center"/>
            <w:hideMark/>
          </w:tcPr>
          <w:p w14:paraId="6617C60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915A236" w14:textId="77777777" w:rsidR="00E42721" w:rsidRPr="009B3DCC" w:rsidRDefault="00E42721" w:rsidP="00F555E9">
            <w:pPr>
              <w:snapToGrid w:val="0"/>
              <w:jc w:val="center"/>
              <w:rPr>
                <w:sz w:val="16"/>
                <w:szCs w:val="16"/>
              </w:rPr>
            </w:pPr>
            <w:r w:rsidRPr="00266687">
              <w:rPr>
                <w:color w:val="000000"/>
                <w:sz w:val="16"/>
                <w:szCs w:val="16"/>
              </w:rPr>
              <w:t>6.16</w:t>
            </w:r>
          </w:p>
        </w:tc>
        <w:tc>
          <w:tcPr>
            <w:tcW w:w="1008" w:type="dxa"/>
            <w:vAlign w:val="center"/>
            <w:hideMark/>
          </w:tcPr>
          <w:p w14:paraId="0DFCC205"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001E0D04" w14:textId="77777777" w:rsidTr="00F555E9">
        <w:trPr>
          <w:trHeight w:val="165"/>
        </w:trPr>
        <w:tc>
          <w:tcPr>
            <w:tcW w:w="360" w:type="dxa"/>
            <w:vAlign w:val="center"/>
            <w:hideMark/>
          </w:tcPr>
          <w:p w14:paraId="42288E84" w14:textId="77777777" w:rsidR="00E42721" w:rsidRPr="00B20630" w:rsidRDefault="00E42721" w:rsidP="00F555E9">
            <w:pPr>
              <w:snapToGrid w:val="0"/>
              <w:rPr>
                <w:sz w:val="16"/>
                <w:szCs w:val="16"/>
              </w:rPr>
            </w:pPr>
            <w:r w:rsidRPr="00B20630">
              <w:rPr>
                <w:color w:val="000000"/>
                <w:sz w:val="16"/>
                <w:szCs w:val="16"/>
              </w:rPr>
              <w:t>221</w:t>
            </w:r>
          </w:p>
        </w:tc>
        <w:tc>
          <w:tcPr>
            <w:tcW w:w="864" w:type="dxa"/>
            <w:vAlign w:val="center"/>
            <w:hideMark/>
          </w:tcPr>
          <w:p w14:paraId="28F0235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887BB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1FF4E1C"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A646336"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083EDCB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EA556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7F380E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A4FE0D"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5BB31449"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400E1C1F" w14:textId="77777777" w:rsidTr="00F555E9">
        <w:trPr>
          <w:trHeight w:val="165"/>
        </w:trPr>
        <w:tc>
          <w:tcPr>
            <w:tcW w:w="360" w:type="dxa"/>
            <w:vAlign w:val="center"/>
            <w:hideMark/>
          </w:tcPr>
          <w:p w14:paraId="1BE5F36D" w14:textId="77777777" w:rsidR="00E42721" w:rsidRPr="00B20630" w:rsidRDefault="00E42721" w:rsidP="00F555E9">
            <w:pPr>
              <w:snapToGrid w:val="0"/>
              <w:rPr>
                <w:sz w:val="16"/>
                <w:szCs w:val="16"/>
              </w:rPr>
            </w:pPr>
            <w:r w:rsidRPr="00B20630">
              <w:rPr>
                <w:color w:val="000000"/>
                <w:sz w:val="16"/>
                <w:szCs w:val="16"/>
              </w:rPr>
              <w:t>222</w:t>
            </w:r>
          </w:p>
        </w:tc>
        <w:tc>
          <w:tcPr>
            <w:tcW w:w="864" w:type="dxa"/>
            <w:vAlign w:val="center"/>
            <w:hideMark/>
          </w:tcPr>
          <w:p w14:paraId="5FB84D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C71CE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FDCE5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47E186D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31FFD36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E5D1D2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53571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E61B4B2"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55DF1B2"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FB4F5B" w14:textId="77777777" w:rsidTr="00F555E9">
        <w:trPr>
          <w:trHeight w:val="165"/>
        </w:trPr>
        <w:tc>
          <w:tcPr>
            <w:tcW w:w="360" w:type="dxa"/>
            <w:vAlign w:val="center"/>
            <w:hideMark/>
          </w:tcPr>
          <w:p w14:paraId="78599EA9" w14:textId="77777777" w:rsidR="00E42721" w:rsidRPr="00B20630" w:rsidRDefault="00E42721" w:rsidP="00F555E9">
            <w:pPr>
              <w:snapToGrid w:val="0"/>
              <w:rPr>
                <w:sz w:val="16"/>
                <w:szCs w:val="16"/>
              </w:rPr>
            </w:pPr>
            <w:r w:rsidRPr="00B20630">
              <w:rPr>
                <w:color w:val="000000"/>
                <w:sz w:val="16"/>
                <w:szCs w:val="16"/>
              </w:rPr>
              <w:t>223</w:t>
            </w:r>
          </w:p>
        </w:tc>
        <w:tc>
          <w:tcPr>
            <w:tcW w:w="864" w:type="dxa"/>
            <w:vAlign w:val="center"/>
            <w:hideMark/>
          </w:tcPr>
          <w:p w14:paraId="2128AB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4B6C7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88BE173"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0954CDAD"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1563119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4A7442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FEE1B4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C9A4D57"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695B987"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6FC60FC4" w14:textId="77777777" w:rsidTr="00F555E9">
        <w:trPr>
          <w:trHeight w:val="165"/>
        </w:trPr>
        <w:tc>
          <w:tcPr>
            <w:tcW w:w="360" w:type="dxa"/>
            <w:vAlign w:val="center"/>
            <w:hideMark/>
          </w:tcPr>
          <w:p w14:paraId="7C200B54" w14:textId="77777777" w:rsidR="00E42721" w:rsidRPr="00B20630" w:rsidRDefault="00E42721" w:rsidP="00F555E9">
            <w:pPr>
              <w:snapToGrid w:val="0"/>
              <w:rPr>
                <w:sz w:val="16"/>
                <w:szCs w:val="16"/>
              </w:rPr>
            </w:pPr>
            <w:r w:rsidRPr="00B20630">
              <w:rPr>
                <w:color w:val="000000"/>
                <w:sz w:val="16"/>
                <w:szCs w:val="16"/>
              </w:rPr>
              <w:t>224</w:t>
            </w:r>
          </w:p>
        </w:tc>
        <w:tc>
          <w:tcPr>
            <w:tcW w:w="864" w:type="dxa"/>
            <w:vAlign w:val="center"/>
            <w:hideMark/>
          </w:tcPr>
          <w:p w14:paraId="745F9B5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2D71B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158B7F5"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23961B0E"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5098B4E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60494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1E7CFFB"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7522A9F2"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4DDE99FB"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A358426" w14:textId="77777777" w:rsidTr="00F555E9">
        <w:trPr>
          <w:trHeight w:val="165"/>
        </w:trPr>
        <w:tc>
          <w:tcPr>
            <w:tcW w:w="360" w:type="dxa"/>
            <w:vAlign w:val="center"/>
            <w:hideMark/>
          </w:tcPr>
          <w:p w14:paraId="1C57CD63" w14:textId="77777777" w:rsidR="00E42721" w:rsidRPr="00B20630" w:rsidRDefault="00E42721" w:rsidP="00F555E9">
            <w:pPr>
              <w:snapToGrid w:val="0"/>
              <w:rPr>
                <w:sz w:val="16"/>
                <w:szCs w:val="16"/>
              </w:rPr>
            </w:pPr>
            <w:r w:rsidRPr="00B20630">
              <w:rPr>
                <w:color w:val="000000"/>
                <w:sz w:val="16"/>
                <w:szCs w:val="16"/>
              </w:rPr>
              <w:t>225</w:t>
            </w:r>
          </w:p>
        </w:tc>
        <w:tc>
          <w:tcPr>
            <w:tcW w:w="864" w:type="dxa"/>
            <w:vAlign w:val="center"/>
            <w:hideMark/>
          </w:tcPr>
          <w:p w14:paraId="6F6F1A1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49D1D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F049A31" w14:textId="77777777" w:rsidR="00E42721" w:rsidRPr="009B3DCC" w:rsidRDefault="00E42721" w:rsidP="00F555E9">
            <w:pPr>
              <w:snapToGrid w:val="0"/>
              <w:jc w:val="center"/>
              <w:rPr>
                <w:sz w:val="16"/>
                <w:szCs w:val="16"/>
              </w:rPr>
            </w:pPr>
            <w:r w:rsidRPr="00266687">
              <w:rPr>
                <w:color w:val="000000"/>
                <w:sz w:val="16"/>
                <w:szCs w:val="16"/>
              </w:rPr>
              <w:t>51</w:t>
            </w:r>
          </w:p>
        </w:tc>
        <w:tc>
          <w:tcPr>
            <w:tcW w:w="1008" w:type="dxa"/>
            <w:vAlign w:val="center"/>
            <w:hideMark/>
          </w:tcPr>
          <w:p w14:paraId="1E9C4FA0" w14:textId="77777777" w:rsidR="00E42721" w:rsidRPr="009B3DCC" w:rsidRDefault="00E42721" w:rsidP="00F555E9">
            <w:pPr>
              <w:snapToGrid w:val="0"/>
              <w:jc w:val="center"/>
              <w:rPr>
                <w:sz w:val="16"/>
                <w:szCs w:val="16"/>
              </w:rPr>
            </w:pPr>
            <w:r w:rsidRPr="00266687">
              <w:rPr>
                <w:color w:val="000000"/>
                <w:sz w:val="16"/>
                <w:szCs w:val="16"/>
              </w:rPr>
              <w:t>2011-06-20</w:t>
            </w:r>
          </w:p>
        </w:tc>
        <w:tc>
          <w:tcPr>
            <w:tcW w:w="1008" w:type="dxa"/>
            <w:vAlign w:val="center"/>
            <w:hideMark/>
          </w:tcPr>
          <w:p w14:paraId="6DA7707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B932A33"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7C6C8C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0109956"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27D7506F" w14:textId="77777777" w:rsidR="00E42721" w:rsidRPr="009B3DCC" w:rsidRDefault="00E42721" w:rsidP="00F555E9">
            <w:pPr>
              <w:snapToGrid w:val="0"/>
              <w:jc w:val="center"/>
              <w:rPr>
                <w:sz w:val="16"/>
                <w:szCs w:val="16"/>
              </w:rPr>
            </w:pPr>
            <w:r w:rsidRPr="00266687">
              <w:rPr>
                <w:color w:val="000000"/>
                <w:sz w:val="16"/>
                <w:szCs w:val="16"/>
              </w:rPr>
              <w:t>3.42</w:t>
            </w:r>
          </w:p>
        </w:tc>
      </w:tr>
      <w:tr w:rsidR="00E42721" w:rsidRPr="009B3DCC" w14:paraId="7A74D69F" w14:textId="77777777" w:rsidTr="00F555E9">
        <w:trPr>
          <w:trHeight w:val="165"/>
        </w:trPr>
        <w:tc>
          <w:tcPr>
            <w:tcW w:w="360" w:type="dxa"/>
            <w:vAlign w:val="center"/>
            <w:hideMark/>
          </w:tcPr>
          <w:p w14:paraId="421B66C5" w14:textId="77777777" w:rsidR="00E42721" w:rsidRPr="00B20630" w:rsidRDefault="00E42721" w:rsidP="00F555E9">
            <w:pPr>
              <w:snapToGrid w:val="0"/>
              <w:rPr>
                <w:sz w:val="16"/>
                <w:szCs w:val="16"/>
              </w:rPr>
            </w:pPr>
            <w:r w:rsidRPr="00B20630">
              <w:rPr>
                <w:color w:val="000000"/>
                <w:sz w:val="16"/>
                <w:szCs w:val="16"/>
              </w:rPr>
              <w:t>226</w:t>
            </w:r>
          </w:p>
        </w:tc>
        <w:tc>
          <w:tcPr>
            <w:tcW w:w="864" w:type="dxa"/>
            <w:vAlign w:val="center"/>
            <w:hideMark/>
          </w:tcPr>
          <w:p w14:paraId="3042598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7242B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769E81"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4FAB98E6"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51587D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085C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9C14E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EC3E50" w14:textId="77777777" w:rsidR="00E42721" w:rsidRPr="009B3DCC" w:rsidRDefault="00E42721" w:rsidP="00F555E9">
            <w:pPr>
              <w:snapToGrid w:val="0"/>
              <w:jc w:val="center"/>
              <w:rPr>
                <w:sz w:val="16"/>
                <w:szCs w:val="16"/>
              </w:rPr>
            </w:pPr>
            <w:r w:rsidRPr="00266687">
              <w:rPr>
                <w:color w:val="000000"/>
                <w:sz w:val="16"/>
                <w:szCs w:val="16"/>
              </w:rPr>
              <w:t>5.17</w:t>
            </w:r>
          </w:p>
        </w:tc>
        <w:tc>
          <w:tcPr>
            <w:tcW w:w="1008" w:type="dxa"/>
            <w:vAlign w:val="center"/>
            <w:hideMark/>
          </w:tcPr>
          <w:p w14:paraId="3D1F7268"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A9F72AE" w14:textId="77777777" w:rsidTr="00F555E9">
        <w:trPr>
          <w:trHeight w:val="165"/>
        </w:trPr>
        <w:tc>
          <w:tcPr>
            <w:tcW w:w="360" w:type="dxa"/>
            <w:vAlign w:val="center"/>
            <w:hideMark/>
          </w:tcPr>
          <w:p w14:paraId="6F5A7F9B" w14:textId="77777777" w:rsidR="00E42721" w:rsidRPr="00B20630" w:rsidRDefault="00E42721" w:rsidP="00F555E9">
            <w:pPr>
              <w:snapToGrid w:val="0"/>
              <w:rPr>
                <w:sz w:val="16"/>
                <w:szCs w:val="16"/>
              </w:rPr>
            </w:pPr>
            <w:r w:rsidRPr="00B20630">
              <w:rPr>
                <w:color w:val="000000"/>
                <w:sz w:val="16"/>
                <w:szCs w:val="16"/>
              </w:rPr>
              <w:t>227</w:t>
            </w:r>
          </w:p>
        </w:tc>
        <w:tc>
          <w:tcPr>
            <w:tcW w:w="864" w:type="dxa"/>
            <w:vAlign w:val="center"/>
            <w:hideMark/>
          </w:tcPr>
          <w:p w14:paraId="7DDE423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9FEB6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C16FF79"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7953A71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193EDB6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B74C0FD"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91C5BF6"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000D319"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AAF1AA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721C8E0" w14:textId="77777777" w:rsidTr="00F555E9">
        <w:trPr>
          <w:trHeight w:val="165"/>
        </w:trPr>
        <w:tc>
          <w:tcPr>
            <w:tcW w:w="360" w:type="dxa"/>
            <w:vAlign w:val="center"/>
            <w:hideMark/>
          </w:tcPr>
          <w:p w14:paraId="01FF734D" w14:textId="77777777" w:rsidR="00E42721" w:rsidRPr="00B20630" w:rsidRDefault="00E42721" w:rsidP="00F555E9">
            <w:pPr>
              <w:snapToGrid w:val="0"/>
              <w:rPr>
                <w:sz w:val="16"/>
                <w:szCs w:val="16"/>
              </w:rPr>
            </w:pPr>
            <w:r w:rsidRPr="00B20630">
              <w:rPr>
                <w:color w:val="000000"/>
                <w:sz w:val="16"/>
                <w:szCs w:val="16"/>
              </w:rPr>
              <w:t>228</w:t>
            </w:r>
          </w:p>
        </w:tc>
        <w:tc>
          <w:tcPr>
            <w:tcW w:w="864" w:type="dxa"/>
            <w:vAlign w:val="center"/>
            <w:hideMark/>
          </w:tcPr>
          <w:p w14:paraId="3FF70EA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F96FD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3454A4E"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4403DB8"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0F8C9C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05140FF"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683742C3"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B0921A9"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185D1CAD" w14:textId="77777777" w:rsidR="00E42721" w:rsidRPr="009B3DCC" w:rsidRDefault="00E42721" w:rsidP="00F555E9">
            <w:pPr>
              <w:snapToGrid w:val="0"/>
              <w:jc w:val="center"/>
              <w:rPr>
                <w:sz w:val="16"/>
                <w:szCs w:val="16"/>
              </w:rPr>
            </w:pPr>
            <w:r w:rsidRPr="00266687">
              <w:rPr>
                <w:color w:val="000000"/>
                <w:sz w:val="16"/>
                <w:szCs w:val="16"/>
              </w:rPr>
              <w:t>2.59</w:t>
            </w:r>
          </w:p>
        </w:tc>
      </w:tr>
      <w:tr w:rsidR="00E42721" w:rsidRPr="009B3DCC" w14:paraId="39051D8D" w14:textId="77777777" w:rsidTr="00F555E9">
        <w:trPr>
          <w:trHeight w:val="180"/>
        </w:trPr>
        <w:tc>
          <w:tcPr>
            <w:tcW w:w="360" w:type="dxa"/>
            <w:vAlign w:val="center"/>
            <w:hideMark/>
          </w:tcPr>
          <w:p w14:paraId="762423C5" w14:textId="77777777" w:rsidR="00E42721" w:rsidRPr="00B20630" w:rsidRDefault="00E42721" w:rsidP="00F555E9">
            <w:pPr>
              <w:snapToGrid w:val="0"/>
              <w:rPr>
                <w:sz w:val="16"/>
                <w:szCs w:val="16"/>
              </w:rPr>
            </w:pPr>
            <w:r w:rsidRPr="00B20630">
              <w:rPr>
                <w:color w:val="000000"/>
                <w:sz w:val="16"/>
                <w:szCs w:val="16"/>
              </w:rPr>
              <w:t>229</w:t>
            </w:r>
          </w:p>
        </w:tc>
        <w:tc>
          <w:tcPr>
            <w:tcW w:w="864" w:type="dxa"/>
            <w:vAlign w:val="center"/>
            <w:hideMark/>
          </w:tcPr>
          <w:p w14:paraId="637D3A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629A7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1DB05C"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69037609"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44D4357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C13522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C4244D5"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557637E" w14:textId="77777777" w:rsidR="00E42721" w:rsidRPr="009B3DCC" w:rsidRDefault="00E42721" w:rsidP="00F555E9">
            <w:pPr>
              <w:snapToGrid w:val="0"/>
              <w:jc w:val="center"/>
              <w:rPr>
                <w:sz w:val="16"/>
                <w:szCs w:val="16"/>
              </w:rPr>
            </w:pPr>
            <w:r w:rsidRPr="00266687">
              <w:rPr>
                <w:color w:val="000000"/>
                <w:sz w:val="16"/>
                <w:szCs w:val="16"/>
              </w:rPr>
              <w:t>6.03</w:t>
            </w:r>
          </w:p>
        </w:tc>
        <w:tc>
          <w:tcPr>
            <w:tcW w:w="1008" w:type="dxa"/>
            <w:vAlign w:val="center"/>
            <w:hideMark/>
          </w:tcPr>
          <w:p w14:paraId="04909086" w14:textId="77777777" w:rsidR="00E42721" w:rsidRPr="009B3DCC" w:rsidRDefault="00E42721" w:rsidP="00F555E9">
            <w:pPr>
              <w:snapToGrid w:val="0"/>
              <w:jc w:val="center"/>
              <w:rPr>
                <w:sz w:val="16"/>
                <w:szCs w:val="16"/>
              </w:rPr>
            </w:pPr>
            <w:r w:rsidRPr="00266687">
              <w:rPr>
                <w:color w:val="000000"/>
                <w:sz w:val="16"/>
                <w:szCs w:val="16"/>
              </w:rPr>
              <w:t>2.44</w:t>
            </w:r>
          </w:p>
        </w:tc>
      </w:tr>
      <w:tr w:rsidR="00E42721" w:rsidRPr="009B3DCC" w14:paraId="3E05CE32" w14:textId="77777777" w:rsidTr="00F555E9">
        <w:trPr>
          <w:trHeight w:val="165"/>
        </w:trPr>
        <w:tc>
          <w:tcPr>
            <w:tcW w:w="360" w:type="dxa"/>
            <w:vAlign w:val="center"/>
            <w:hideMark/>
          </w:tcPr>
          <w:p w14:paraId="144B7EE5" w14:textId="77777777" w:rsidR="00E42721" w:rsidRPr="00B20630" w:rsidRDefault="00E42721" w:rsidP="00F555E9">
            <w:pPr>
              <w:snapToGrid w:val="0"/>
              <w:rPr>
                <w:sz w:val="16"/>
                <w:szCs w:val="16"/>
              </w:rPr>
            </w:pPr>
            <w:r w:rsidRPr="00B20630">
              <w:rPr>
                <w:color w:val="000000"/>
                <w:sz w:val="16"/>
                <w:szCs w:val="16"/>
              </w:rPr>
              <w:t>230</w:t>
            </w:r>
          </w:p>
        </w:tc>
        <w:tc>
          <w:tcPr>
            <w:tcW w:w="864" w:type="dxa"/>
            <w:vAlign w:val="center"/>
            <w:hideMark/>
          </w:tcPr>
          <w:p w14:paraId="2F4FD4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49482F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71B1EB" w14:textId="77777777" w:rsidR="00E42721" w:rsidRPr="009B3DCC" w:rsidRDefault="00E42721" w:rsidP="00F555E9">
            <w:pPr>
              <w:snapToGrid w:val="0"/>
              <w:jc w:val="center"/>
              <w:rPr>
                <w:sz w:val="16"/>
                <w:szCs w:val="16"/>
              </w:rPr>
            </w:pPr>
            <w:r w:rsidRPr="00266687">
              <w:rPr>
                <w:color w:val="000000"/>
                <w:sz w:val="16"/>
                <w:szCs w:val="16"/>
              </w:rPr>
              <w:t>52</w:t>
            </w:r>
          </w:p>
        </w:tc>
        <w:tc>
          <w:tcPr>
            <w:tcW w:w="1008" w:type="dxa"/>
            <w:vAlign w:val="center"/>
            <w:hideMark/>
          </w:tcPr>
          <w:p w14:paraId="54C3834C" w14:textId="77777777" w:rsidR="00E42721" w:rsidRPr="009B3DCC" w:rsidRDefault="00E42721" w:rsidP="00F555E9">
            <w:pPr>
              <w:snapToGrid w:val="0"/>
              <w:jc w:val="center"/>
              <w:rPr>
                <w:sz w:val="16"/>
                <w:szCs w:val="16"/>
              </w:rPr>
            </w:pPr>
            <w:r w:rsidRPr="00266687">
              <w:rPr>
                <w:color w:val="000000"/>
                <w:sz w:val="16"/>
                <w:szCs w:val="16"/>
              </w:rPr>
              <w:t>2011-07-04</w:t>
            </w:r>
          </w:p>
        </w:tc>
        <w:tc>
          <w:tcPr>
            <w:tcW w:w="1008" w:type="dxa"/>
            <w:vAlign w:val="center"/>
            <w:hideMark/>
          </w:tcPr>
          <w:p w14:paraId="6B90EF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23DE2E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0B362AF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81AC296"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75A7B634"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7D50A24B" w14:textId="77777777" w:rsidTr="00F555E9">
        <w:trPr>
          <w:trHeight w:val="165"/>
        </w:trPr>
        <w:tc>
          <w:tcPr>
            <w:tcW w:w="360" w:type="dxa"/>
            <w:vAlign w:val="center"/>
            <w:hideMark/>
          </w:tcPr>
          <w:p w14:paraId="7FC41DD1" w14:textId="77777777" w:rsidR="00E42721" w:rsidRPr="00B20630" w:rsidRDefault="00E42721" w:rsidP="00F555E9">
            <w:pPr>
              <w:snapToGrid w:val="0"/>
              <w:rPr>
                <w:sz w:val="16"/>
                <w:szCs w:val="16"/>
              </w:rPr>
            </w:pPr>
            <w:r w:rsidRPr="00B20630">
              <w:rPr>
                <w:color w:val="000000"/>
                <w:sz w:val="16"/>
                <w:szCs w:val="16"/>
              </w:rPr>
              <w:t>231</w:t>
            </w:r>
          </w:p>
        </w:tc>
        <w:tc>
          <w:tcPr>
            <w:tcW w:w="864" w:type="dxa"/>
            <w:vAlign w:val="center"/>
            <w:hideMark/>
          </w:tcPr>
          <w:p w14:paraId="21B8C9F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929106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767FD90"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7B776097"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2DC1748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1A0E3B7"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444CE0E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45D272E" w14:textId="77777777" w:rsidR="00E42721" w:rsidRPr="009B3DCC" w:rsidRDefault="00E42721" w:rsidP="00F555E9">
            <w:pPr>
              <w:snapToGrid w:val="0"/>
              <w:jc w:val="center"/>
              <w:rPr>
                <w:sz w:val="16"/>
                <w:szCs w:val="16"/>
              </w:rPr>
            </w:pPr>
            <w:r w:rsidRPr="00266687">
              <w:rPr>
                <w:color w:val="000000"/>
                <w:sz w:val="16"/>
                <w:szCs w:val="16"/>
              </w:rPr>
              <w:t>6.45</w:t>
            </w:r>
          </w:p>
        </w:tc>
        <w:tc>
          <w:tcPr>
            <w:tcW w:w="1008" w:type="dxa"/>
            <w:vAlign w:val="center"/>
            <w:hideMark/>
          </w:tcPr>
          <w:p w14:paraId="14B4F611"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33C1C329" w14:textId="77777777" w:rsidTr="00F555E9">
        <w:trPr>
          <w:trHeight w:val="165"/>
        </w:trPr>
        <w:tc>
          <w:tcPr>
            <w:tcW w:w="360" w:type="dxa"/>
            <w:vAlign w:val="center"/>
            <w:hideMark/>
          </w:tcPr>
          <w:p w14:paraId="196F1953" w14:textId="77777777" w:rsidR="00E42721" w:rsidRPr="00B20630" w:rsidRDefault="00E42721" w:rsidP="00F555E9">
            <w:pPr>
              <w:snapToGrid w:val="0"/>
              <w:rPr>
                <w:sz w:val="16"/>
                <w:szCs w:val="16"/>
              </w:rPr>
            </w:pPr>
            <w:r w:rsidRPr="00B20630">
              <w:rPr>
                <w:color w:val="000000"/>
                <w:sz w:val="16"/>
                <w:szCs w:val="16"/>
              </w:rPr>
              <w:t>232</w:t>
            </w:r>
          </w:p>
        </w:tc>
        <w:tc>
          <w:tcPr>
            <w:tcW w:w="864" w:type="dxa"/>
            <w:vAlign w:val="center"/>
            <w:hideMark/>
          </w:tcPr>
          <w:p w14:paraId="562B453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50B34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9E75DEB"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2C0AC0D0"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3393A72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27F8656"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15179EB"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DBEFCB2"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2F107B7"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433DF3FA" w14:textId="77777777" w:rsidTr="00F555E9">
        <w:trPr>
          <w:trHeight w:val="165"/>
        </w:trPr>
        <w:tc>
          <w:tcPr>
            <w:tcW w:w="360" w:type="dxa"/>
            <w:vAlign w:val="center"/>
            <w:hideMark/>
          </w:tcPr>
          <w:p w14:paraId="2B68C0E8" w14:textId="77777777" w:rsidR="00E42721" w:rsidRPr="00B20630" w:rsidRDefault="00E42721" w:rsidP="00F555E9">
            <w:pPr>
              <w:snapToGrid w:val="0"/>
              <w:rPr>
                <w:sz w:val="16"/>
                <w:szCs w:val="16"/>
              </w:rPr>
            </w:pPr>
            <w:r w:rsidRPr="00B20630">
              <w:rPr>
                <w:color w:val="000000"/>
                <w:sz w:val="16"/>
                <w:szCs w:val="16"/>
              </w:rPr>
              <w:t>233</w:t>
            </w:r>
          </w:p>
        </w:tc>
        <w:tc>
          <w:tcPr>
            <w:tcW w:w="864" w:type="dxa"/>
            <w:vAlign w:val="center"/>
            <w:hideMark/>
          </w:tcPr>
          <w:p w14:paraId="6CBD42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BD2BE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B492FF9"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41C27079"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B61A61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C2E0C9C"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DA69C5C"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BC9272D" w14:textId="77777777" w:rsidR="00E42721" w:rsidRPr="009B3DCC" w:rsidRDefault="00E42721" w:rsidP="00F555E9">
            <w:pPr>
              <w:snapToGrid w:val="0"/>
              <w:jc w:val="center"/>
              <w:rPr>
                <w:sz w:val="16"/>
                <w:szCs w:val="16"/>
              </w:rPr>
            </w:pPr>
            <w:r w:rsidRPr="00266687">
              <w:rPr>
                <w:color w:val="000000"/>
                <w:sz w:val="16"/>
                <w:szCs w:val="16"/>
              </w:rPr>
              <w:t>6.37</w:t>
            </w:r>
          </w:p>
        </w:tc>
        <w:tc>
          <w:tcPr>
            <w:tcW w:w="1008" w:type="dxa"/>
            <w:vAlign w:val="center"/>
            <w:hideMark/>
          </w:tcPr>
          <w:p w14:paraId="0EF0B434"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C7646C5" w14:textId="77777777" w:rsidTr="00F555E9">
        <w:trPr>
          <w:trHeight w:val="165"/>
        </w:trPr>
        <w:tc>
          <w:tcPr>
            <w:tcW w:w="360" w:type="dxa"/>
            <w:vAlign w:val="center"/>
            <w:hideMark/>
          </w:tcPr>
          <w:p w14:paraId="3AC5836E" w14:textId="77777777" w:rsidR="00E42721" w:rsidRPr="00B20630" w:rsidRDefault="00E42721" w:rsidP="00F555E9">
            <w:pPr>
              <w:snapToGrid w:val="0"/>
              <w:rPr>
                <w:sz w:val="16"/>
                <w:szCs w:val="16"/>
              </w:rPr>
            </w:pPr>
            <w:r w:rsidRPr="00B20630">
              <w:rPr>
                <w:color w:val="000000"/>
                <w:sz w:val="16"/>
                <w:szCs w:val="16"/>
              </w:rPr>
              <w:t>234</w:t>
            </w:r>
          </w:p>
        </w:tc>
        <w:tc>
          <w:tcPr>
            <w:tcW w:w="864" w:type="dxa"/>
            <w:vAlign w:val="center"/>
            <w:hideMark/>
          </w:tcPr>
          <w:p w14:paraId="464FE2F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1C3B71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53A327"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3FA6F90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03ACFEB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EB4F658"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F5B6078"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0F908E8C" w14:textId="77777777" w:rsidR="00E42721" w:rsidRPr="009B3DCC" w:rsidRDefault="00E42721" w:rsidP="00F555E9">
            <w:pPr>
              <w:snapToGrid w:val="0"/>
              <w:jc w:val="center"/>
              <w:rPr>
                <w:sz w:val="16"/>
                <w:szCs w:val="16"/>
              </w:rPr>
            </w:pPr>
            <w:r w:rsidRPr="00266687">
              <w:rPr>
                <w:color w:val="000000"/>
                <w:sz w:val="16"/>
                <w:szCs w:val="16"/>
              </w:rPr>
              <w:t>7.57</w:t>
            </w:r>
          </w:p>
        </w:tc>
        <w:tc>
          <w:tcPr>
            <w:tcW w:w="1008" w:type="dxa"/>
            <w:vAlign w:val="center"/>
            <w:hideMark/>
          </w:tcPr>
          <w:p w14:paraId="37B9581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4DB06935" w14:textId="77777777" w:rsidTr="00F555E9">
        <w:trPr>
          <w:trHeight w:val="165"/>
        </w:trPr>
        <w:tc>
          <w:tcPr>
            <w:tcW w:w="360" w:type="dxa"/>
            <w:vAlign w:val="center"/>
            <w:hideMark/>
          </w:tcPr>
          <w:p w14:paraId="4085E588" w14:textId="77777777" w:rsidR="00E42721" w:rsidRPr="00B20630" w:rsidRDefault="00E42721" w:rsidP="00F555E9">
            <w:pPr>
              <w:snapToGrid w:val="0"/>
              <w:rPr>
                <w:sz w:val="16"/>
                <w:szCs w:val="16"/>
              </w:rPr>
            </w:pPr>
            <w:r w:rsidRPr="00B20630">
              <w:rPr>
                <w:color w:val="000000"/>
                <w:sz w:val="16"/>
                <w:szCs w:val="16"/>
              </w:rPr>
              <w:t>235</w:t>
            </w:r>
          </w:p>
        </w:tc>
        <w:tc>
          <w:tcPr>
            <w:tcW w:w="864" w:type="dxa"/>
            <w:vAlign w:val="center"/>
            <w:hideMark/>
          </w:tcPr>
          <w:p w14:paraId="6BC376C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B1CC5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F85FFF" w14:textId="77777777" w:rsidR="00E42721" w:rsidRPr="009B3DCC" w:rsidRDefault="00E42721" w:rsidP="00F555E9">
            <w:pPr>
              <w:snapToGrid w:val="0"/>
              <w:jc w:val="center"/>
              <w:rPr>
                <w:sz w:val="16"/>
                <w:szCs w:val="16"/>
              </w:rPr>
            </w:pPr>
            <w:r w:rsidRPr="00266687">
              <w:rPr>
                <w:color w:val="000000"/>
                <w:sz w:val="16"/>
                <w:szCs w:val="16"/>
              </w:rPr>
              <w:t>53</w:t>
            </w:r>
          </w:p>
        </w:tc>
        <w:tc>
          <w:tcPr>
            <w:tcW w:w="1008" w:type="dxa"/>
            <w:vAlign w:val="center"/>
            <w:hideMark/>
          </w:tcPr>
          <w:p w14:paraId="1A879D4B" w14:textId="77777777" w:rsidR="00E42721" w:rsidRPr="009B3DCC" w:rsidRDefault="00E42721" w:rsidP="00F555E9">
            <w:pPr>
              <w:snapToGrid w:val="0"/>
              <w:jc w:val="center"/>
              <w:rPr>
                <w:sz w:val="16"/>
                <w:szCs w:val="16"/>
              </w:rPr>
            </w:pPr>
            <w:r w:rsidRPr="00266687">
              <w:rPr>
                <w:color w:val="000000"/>
                <w:sz w:val="16"/>
                <w:szCs w:val="16"/>
              </w:rPr>
              <w:t>2011-07-11</w:t>
            </w:r>
          </w:p>
        </w:tc>
        <w:tc>
          <w:tcPr>
            <w:tcW w:w="1008" w:type="dxa"/>
            <w:vAlign w:val="center"/>
            <w:hideMark/>
          </w:tcPr>
          <w:p w14:paraId="5FAA103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A3C5915"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18324B5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C80A10B" w14:textId="77777777" w:rsidR="00E42721" w:rsidRPr="009B3DCC" w:rsidRDefault="00E42721" w:rsidP="00F555E9">
            <w:pPr>
              <w:snapToGrid w:val="0"/>
              <w:jc w:val="center"/>
              <w:rPr>
                <w:sz w:val="16"/>
                <w:szCs w:val="16"/>
              </w:rPr>
            </w:pPr>
            <w:r w:rsidRPr="00266687">
              <w:rPr>
                <w:color w:val="000000"/>
                <w:sz w:val="16"/>
                <w:szCs w:val="16"/>
              </w:rPr>
              <w:t>6.47</w:t>
            </w:r>
          </w:p>
        </w:tc>
        <w:tc>
          <w:tcPr>
            <w:tcW w:w="1008" w:type="dxa"/>
            <w:vAlign w:val="center"/>
            <w:hideMark/>
          </w:tcPr>
          <w:p w14:paraId="4DAF006E" w14:textId="77777777" w:rsidR="00E42721" w:rsidRPr="009B3DCC" w:rsidRDefault="00E42721" w:rsidP="00F555E9">
            <w:pPr>
              <w:snapToGrid w:val="0"/>
              <w:jc w:val="center"/>
              <w:rPr>
                <w:sz w:val="16"/>
                <w:szCs w:val="16"/>
              </w:rPr>
            </w:pPr>
            <w:r w:rsidRPr="00266687">
              <w:rPr>
                <w:color w:val="000000"/>
                <w:sz w:val="16"/>
                <w:szCs w:val="16"/>
              </w:rPr>
              <w:t>2.31</w:t>
            </w:r>
          </w:p>
        </w:tc>
      </w:tr>
      <w:tr w:rsidR="00E42721" w:rsidRPr="009B3DCC" w14:paraId="18F8F65C" w14:textId="77777777" w:rsidTr="00F555E9">
        <w:trPr>
          <w:trHeight w:val="165"/>
        </w:trPr>
        <w:tc>
          <w:tcPr>
            <w:tcW w:w="360" w:type="dxa"/>
            <w:vAlign w:val="center"/>
            <w:hideMark/>
          </w:tcPr>
          <w:p w14:paraId="03C0E9A7" w14:textId="77777777" w:rsidR="00E42721" w:rsidRPr="00B20630" w:rsidRDefault="00E42721" w:rsidP="00F555E9">
            <w:pPr>
              <w:snapToGrid w:val="0"/>
              <w:rPr>
                <w:sz w:val="16"/>
                <w:szCs w:val="16"/>
              </w:rPr>
            </w:pPr>
            <w:r w:rsidRPr="00B20630">
              <w:rPr>
                <w:color w:val="000000"/>
                <w:sz w:val="16"/>
                <w:szCs w:val="16"/>
              </w:rPr>
              <w:t>236</w:t>
            </w:r>
          </w:p>
        </w:tc>
        <w:tc>
          <w:tcPr>
            <w:tcW w:w="864" w:type="dxa"/>
            <w:vAlign w:val="center"/>
            <w:hideMark/>
          </w:tcPr>
          <w:p w14:paraId="1AD065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351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CA9BAA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6669A08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D41614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03D6D4E"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F9730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61BB0C7" w14:textId="77777777" w:rsidR="00E42721" w:rsidRPr="009B3DCC" w:rsidRDefault="00E42721" w:rsidP="00F555E9">
            <w:pPr>
              <w:snapToGrid w:val="0"/>
              <w:jc w:val="center"/>
              <w:rPr>
                <w:sz w:val="16"/>
                <w:szCs w:val="16"/>
              </w:rPr>
            </w:pPr>
            <w:r w:rsidRPr="00266687">
              <w:rPr>
                <w:color w:val="000000"/>
                <w:sz w:val="16"/>
                <w:szCs w:val="16"/>
              </w:rPr>
              <w:t>8.51</w:t>
            </w:r>
          </w:p>
        </w:tc>
        <w:tc>
          <w:tcPr>
            <w:tcW w:w="1008" w:type="dxa"/>
            <w:vAlign w:val="center"/>
            <w:hideMark/>
          </w:tcPr>
          <w:p w14:paraId="2F59896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047094AF" w14:textId="77777777" w:rsidTr="00F555E9">
        <w:trPr>
          <w:trHeight w:val="165"/>
        </w:trPr>
        <w:tc>
          <w:tcPr>
            <w:tcW w:w="360" w:type="dxa"/>
            <w:vAlign w:val="center"/>
            <w:hideMark/>
          </w:tcPr>
          <w:p w14:paraId="220FD4E8" w14:textId="77777777" w:rsidR="00E42721" w:rsidRPr="00B20630" w:rsidRDefault="00E42721" w:rsidP="00F555E9">
            <w:pPr>
              <w:snapToGrid w:val="0"/>
              <w:rPr>
                <w:sz w:val="16"/>
                <w:szCs w:val="16"/>
              </w:rPr>
            </w:pPr>
            <w:r w:rsidRPr="00B20630">
              <w:rPr>
                <w:color w:val="000000"/>
                <w:sz w:val="16"/>
                <w:szCs w:val="16"/>
              </w:rPr>
              <w:t>237</w:t>
            </w:r>
          </w:p>
        </w:tc>
        <w:tc>
          <w:tcPr>
            <w:tcW w:w="864" w:type="dxa"/>
            <w:vAlign w:val="center"/>
            <w:hideMark/>
          </w:tcPr>
          <w:p w14:paraId="546785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C223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3921E0"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DD540F4"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19299B6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C3C3C59"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5DE4126C"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1A3AF40" w14:textId="77777777" w:rsidR="00E42721" w:rsidRPr="009B3DCC" w:rsidRDefault="00E42721" w:rsidP="00F555E9">
            <w:pPr>
              <w:snapToGrid w:val="0"/>
              <w:jc w:val="center"/>
              <w:rPr>
                <w:sz w:val="16"/>
                <w:szCs w:val="16"/>
              </w:rPr>
            </w:pPr>
            <w:r w:rsidRPr="00266687">
              <w:rPr>
                <w:color w:val="000000"/>
                <w:sz w:val="16"/>
                <w:szCs w:val="16"/>
              </w:rPr>
              <w:t>9.64</w:t>
            </w:r>
          </w:p>
        </w:tc>
        <w:tc>
          <w:tcPr>
            <w:tcW w:w="1008" w:type="dxa"/>
            <w:vAlign w:val="center"/>
            <w:hideMark/>
          </w:tcPr>
          <w:p w14:paraId="4F86E0F2"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AC65C6F" w14:textId="77777777" w:rsidTr="00F555E9">
        <w:trPr>
          <w:trHeight w:val="165"/>
        </w:trPr>
        <w:tc>
          <w:tcPr>
            <w:tcW w:w="360" w:type="dxa"/>
            <w:vAlign w:val="center"/>
            <w:hideMark/>
          </w:tcPr>
          <w:p w14:paraId="6E04BF35" w14:textId="77777777" w:rsidR="00E42721" w:rsidRPr="00B20630" w:rsidRDefault="00E42721" w:rsidP="00F555E9">
            <w:pPr>
              <w:snapToGrid w:val="0"/>
              <w:rPr>
                <w:sz w:val="16"/>
                <w:szCs w:val="16"/>
              </w:rPr>
            </w:pPr>
            <w:r w:rsidRPr="00B20630">
              <w:rPr>
                <w:color w:val="000000"/>
                <w:sz w:val="16"/>
                <w:szCs w:val="16"/>
              </w:rPr>
              <w:t>238</w:t>
            </w:r>
          </w:p>
        </w:tc>
        <w:tc>
          <w:tcPr>
            <w:tcW w:w="864" w:type="dxa"/>
            <w:vAlign w:val="center"/>
            <w:hideMark/>
          </w:tcPr>
          <w:p w14:paraId="472858F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E9567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FA7EF0D"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088A8018"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4460DF4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3636ADB"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28074441"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39D22C4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4EF9A89D" w14:textId="77777777" w:rsidR="00E42721" w:rsidRPr="009B3DCC" w:rsidRDefault="00E42721" w:rsidP="00F555E9">
            <w:pPr>
              <w:snapToGrid w:val="0"/>
              <w:jc w:val="center"/>
              <w:rPr>
                <w:sz w:val="16"/>
                <w:szCs w:val="16"/>
              </w:rPr>
            </w:pPr>
            <w:r w:rsidRPr="00266687">
              <w:rPr>
                <w:color w:val="000000"/>
                <w:sz w:val="16"/>
                <w:szCs w:val="16"/>
              </w:rPr>
              <w:t>1.79</w:t>
            </w:r>
          </w:p>
        </w:tc>
      </w:tr>
      <w:tr w:rsidR="00E42721" w:rsidRPr="009B3DCC" w14:paraId="63D7716A" w14:textId="77777777" w:rsidTr="00F555E9">
        <w:trPr>
          <w:trHeight w:val="165"/>
        </w:trPr>
        <w:tc>
          <w:tcPr>
            <w:tcW w:w="360" w:type="dxa"/>
            <w:vAlign w:val="center"/>
            <w:hideMark/>
          </w:tcPr>
          <w:p w14:paraId="06D50085" w14:textId="77777777" w:rsidR="00E42721" w:rsidRPr="00B20630" w:rsidRDefault="00E42721" w:rsidP="00F555E9">
            <w:pPr>
              <w:snapToGrid w:val="0"/>
              <w:rPr>
                <w:sz w:val="16"/>
                <w:szCs w:val="16"/>
              </w:rPr>
            </w:pPr>
            <w:r w:rsidRPr="00B20630">
              <w:rPr>
                <w:color w:val="000000"/>
                <w:sz w:val="16"/>
                <w:szCs w:val="16"/>
              </w:rPr>
              <w:t>239</w:t>
            </w:r>
          </w:p>
        </w:tc>
        <w:tc>
          <w:tcPr>
            <w:tcW w:w="864" w:type="dxa"/>
            <w:vAlign w:val="center"/>
            <w:hideMark/>
          </w:tcPr>
          <w:p w14:paraId="34819AE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B204650"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366652"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520029FC"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6B578C5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03070"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A3F0723"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F01AA60" w14:textId="77777777" w:rsidR="00E42721" w:rsidRPr="009B3DCC" w:rsidRDefault="00E42721" w:rsidP="00F555E9">
            <w:pPr>
              <w:snapToGrid w:val="0"/>
              <w:jc w:val="center"/>
              <w:rPr>
                <w:sz w:val="16"/>
                <w:szCs w:val="16"/>
              </w:rPr>
            </w:pPr>
            <w:r w:rsidRPr="00266687">
              <w:rPr>
                <w:color w:val="000000"/>
                <w:sz w:val="16"/>
                <w:szCs w:val="16"/>
              </w:rPr>
              <w:t>9.68</w:t>
            </w:r>
          </w:p>
        </w:tc>
        <w:tc>
          <w:tcPr>
            <w:tcW w:w="1008" w:type="dxa"/>
            <w:vAlign w:val="center"/>
            <w:hideMark/>
          </w:tcPr>
          <w:p w14:paraId="1DF1E47E"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7E57F682" w14:textId="77777777" w:rsidTr="00F555E9">
        <w:trPr>
          <w:trHeight w:val="165"/>
        </w:trPr>
        <w:tc>
          <w:tcPr>
            <w:tcW w:w="360" w:type="dxa"/>
            <w:vAlign w:val="center"/>
            <w:hideMark/>
          </w:tcPr>
          <w:p w14:paraId="5B26DFD3" w14:textId="77777777" w:rsidR="00E42721" w:rsidRPr="00B20630" w:rsidRDefault="00E42721" w:rsidP="00F555E9">
            <w:pPr>
              <w:snapToGrid w:val="0"/>
              <w:rPr>
                <w:sz w:val="16"/>
                <w:szCs w:val="16"/>
              </w:rPr>
            </w:pPr>
            <w:r w:rsidRPr="00B20630">
              <w:rPr>
                <w:color w:val="000000"/>
                <w:sz w:val="16"/>
                <w:szCs w:val="16"/>
              </w:rPr>
              <w:t>240</w:t>
            </w:r>
          </w:p>
        </w:tc>
        <w:tc>
          <w:tcPr>
            <w:tcW w:w="864" w:type="dxa"/>
            <w:vAlign w:val="center"/>
            <w:hideMark/>
          </w:tcPr>
          <w:p w14:paraId="7D65863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ADA6FF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05AF3E" w14:textId="77777777" w:rsidR="00E42721" w:rsidRPr="009B3DCC" w:rsidRDefault="00E42721" w:rsidP="00F555E9">
            <w:pPr>
              <w:snapToGrid w:val="0"/>
              <w:jc w:val="center"/>
              <w:rPr>
                <w:sz w:val="16"/>
                <w:szCs w:val="16"/>
              </w:rPr>
            </w:pPr>
            <w:r w:rsidRPr="00266687">
              <w:rPr>
                <w:color w:val="000000"/>
                <w:sz w:val="16"/>
                <w:szCs w:val="16"/>
              </w:rPr>
              <w:t>54</w:t>
            </w:r>
          </w:p>
        </w:tc>
        <w:tc>
          <w:tcPr>
            <w:tcW w:w="1008" w:type="dxa"/>
            <w:vAlign w:val="center"/>
            <w:hideMark/>
          </w:tcPr>
          <w:p w14:paraId="1A20C1EE" w14:textId="77777777" w:rsidR="00E42721" w:rsidRPr="009B3DCC" w:rsidRDefault="00E42721" w:rsidP="00F555E9">
            <w:pPr>
              <w:snapToGrid w:val="0"/>
              <w:jc w:val="center"/>
              <w:rPr>
                <w:sz w:val="16"/>
                <w:szCs w:val="16"/>
              </w:rPr>
            </w:pPr>
            <w:r w:rsidRPr="00266687">
              <w:rPr>
                <w:color w:val="000000"/>
                <w:sz w:val="16"/>
                <w:szCs w:val="16"/>
              </w:rPr>
              <w:t>2011-07-18</w:t>
            </w:r>
          </w:p>
        </w:tc>
        <w:tc>
          <w:tcPr>
            <w:tcW w:w="1008" w:type="dxa"/>
            <w:vAlign w:val="center"/>
            <w:hideMark/>
          </w:tcPr>
          <w:p w14:paraId="75BC8A3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0F807A" w14:textId="77777777" w:rsidR="00E42721" w:rsidRPr="009B3DCC" w:rsidRDefault="00E42721" w:rsidP="00F555E9">
            <w:pPr>
              <w:snapToGrid w:val="0"/>
              <w:jc w:val="center"/>
              <w:rPr>
                <w:sz w:val="16"/>
                <w:szCs w:val="16"/>
              </w:rPr>
            </w:pPr>
            <w:r w:rsidRPr="00266687">
              <w:rPr>
                <w:color w:val="000000"/>
                <w:sz w:val="16"/>
                <w:szCs w:val="16"/>
              </w:rPr>
              <w:t>2011</w:t>
            </w:r>
          </w:p>
        </w:tc>
        <w:tc>
          <w:tcPr>
            <w:tcW w:w="1008" w:type="dxa"/>
            <w:vAlign w:val="center"/>
            <w:hideMark/>
          </w:tcPr>
          <w:p w14:paraId="36C0A528"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8CCB65" w14:textId="77777777" w:rsidR="00E42721" w:rsidRPr="009B3DCC" w:rsidRDefault="00E42721" w:rsidP="00F555E9">
            <w:pPr>
              <w:snapToGrid w:val="0"/>
              <w:jc w:val="center"/>
              <w:rPr>
                <w:sz w:val="16"/>
                <w:szCs w:val="16"/>
              </w:rPr>
            </w:pPr>
            <w:r w:rsidRPr="00266687">
              <w:rPr>
                <w:color w:val="000000"/>
                <w:sz w:val="16"/>
                <w:szCs w:val="16"/>
              </w:rPr>
              <w:t>10.13</w:t>
            </w:r>
          </w:p>
        </w:tc>
        <w:tc>
          <w:tcPr>
            <w:tcW w:w="1008" w:type="dxa"/>
            <w:vAlign w:val="center"/>
            <w:hideMark/>
          </w:tcPr>
          <w:p w14:paraId="0F63AFB2"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E001527" w14:textId="77777777" w:rsidTr="00F555E9">
        <w:trPr>
          <w:trHeight w:val="165"/>
        </w:trPr>
        <w:tc>
          <w:tcPr>
            <w:tcW w:w="360" w:type="dxa"/>
            <w:vAlign w:val="center"/>
            <w:hideMark/>
          </w:tcPr>
          <w:p w14:paraId="0F98D7EF" w14:textId="77777777" w:rsidR="00E42721" w:rsidRPr="00B20630" w:rsidRDefault="00E42721" w:rsidP="00F555E9">
            <w:pPr>
              <w:snapToGrid w:val="0"/>
              <w:rPr>
                <w:sz w:val="16"/>
                <w:szCs w:val="16"/>
              </w:rPr>
            </w:pPr>
            <w:r w:rsidRPr="00B20630">
              <w:rPr>
                <w:color w:val="000000"/>
                <w:sz w:val="16"/>
                <w:szCs w:val="16"/>
              </w:rPr>
              <w:t>241</w:t>
            </w:r>
          </w:p>
        </w:tc>
        <w:tc>
          <w:tcPr>
            <w:tcW w:w="864" w:type="dxa"/>
            <w:vAlign w:val="center"/>
            <w:hideMark/>
          </w:tcPr>
          <w:p w14:paraId="75A0A54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EF2144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80190BD"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0F1A501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7F7E78D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1EF8436"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4CAFE1D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7891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366E3BFC" w14:textId="77777777" w:rsidR="00E42721" w:rsidRPr="009B3DCC" w:rsidRDefault="00E42721" w:rsidP="00F555E9">
            <w:pPr>
              <w:snapToGrid w:val="0"/>
              <w:jc w:val="center"/>
              <w:rPr>
                <w:sz w:val="16"/>
                <w:szCs w:val="16"/>
              </w:rPr>
            </w:pPr>
            <w:r w:rsidRPr="00266687">
              <w:rPr>
                <w:color w:val="000000"/>
                <w:sz w:val="16"/>
                <w:szCs w:val="16"/>
              </w:rPr>
              <w:t>4.45</w:t>
            </w:r>
          </w:p>
        </w:tc>
      </w:tr>
      <w:tr w:rsidR="00E42721" w:rsidRPr="009B3DCC" w14:paraId="02FCDF86" w14:textId="77777777" w:rsidTr="00F555E9">
        <w:trPr>
          <w:trHeight w:val="165"/>
        </w:trPr>
        <w:tc>
          <w:tcPr>
            <w:tcW w:w="360" w:type="dxa"/>
            <w:vAlign w:val="center"/>
            <w:hideMark/>
          </w:tcPr>
          <w:p w14:paraId="24385482" w14:textId="77777777" w:rsidR="00E42721" w:rsidRPr="00B20630" w:rsidRDefault="00E42721" w:rsidP="00F555E9">
            <w:pPr>
              <w:snapToGrid w:val="0"/>
              <w:rPr>
                <w:sz w:val="16"/>
                <w:szCs w:val="16"/>
              </w:rPr>
            </w:pPr>
            <w:r w:rsidRPr="00B20630">
              <w:rPr>
                <w:color w:val="000000"/>
                <w:sz w:val="16"/>
                <w:szCs w:val="16"/>
              </w:rPr>
              <w:t>242</w:t>
            </w:r>
          </w:p>
        </w:tc>
        <w:tc>
          <w:tcPr>
            <w:tcW w:w="864" w:type="dxa"/>
            <w:vAlign w:val="center"/>
            <w:hideMark/>
          </w:tcPr>
          <w:p w14:paraId="200EC2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5479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0BCAEB2"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186B4B5"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7CF7FF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E6DC6A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46BDCC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0170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42A690"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3142DB8B" w14:textId="77777777" w:rsidTr="00F555E9">
        <w:trPr>
          <w:trHeight w:val="180"/>
        </w:trPr>
        <w:tc>
          <w:tcPr>
            <w:tcW w:w="360" w:type="dxa"/>
            <w:vAlign w:val="center"/>
            <w:hideMark/>
          </w:tcPr>
          <w:p w14:paraId="3A17B8CC" w14:textId="77777777" w:rsidR="00E42721" w:rsidRPr="00B20630" w:rsidRDefault="00E42721" w:rsidP="00F555E9">
            <w:pPr>
              <w:snapToGrid w:val="0"/>
              <w:rPr>
                <w:sz w:val="16"/>
                <w:szCs w:val="16"/>
              </w:rPr>
            </w:pPr>
            <w:r w:rsidRPr="00B20630">
              <w:rPr>
                <w:color w:val="000000"/>
                <w:sz w:val="16"/>
                <w:szCs w:val="16"/>
              </w:rPr>
              <w:t>243</w:t>
            </w:r>
          </w:p>
        </w:tc>
        <w:tc>
          <w:tcPr>
            <w:tcW w:w="864" w:type="dxa"/>
            <w:vAlign w:val="center"/>
            <w:hideMark/>
          </w:tcPr>
          <w:p w14:paraId="3B194E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4F4571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CBD2A0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40012162"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066A8F3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104BF9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E36EDC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C4DCB8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F85F633"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2BC81D46" w14:textId="77777777" w:rsidTr="00F555E9">
        <w:trPr>
          <w:trHeight w:val="165"/>
        </w:trPr>
        <w:tc>
          <w:tcPr>
            <w:tcW w:w="360" w:type="dxa"/>
            <w:vAlign w:val="center"/>
            <w:hideMark/>
          </w:tcPr>
          <w:p w14:paraId="6CED353E" w14:textId="77777777" w:rsidR="00E42721" w:rsidRPr="00B20630" w:rsidRDefault="00E42721" w:rsidP="00F555E9">
            <w:pPr>
              <w:snapToGrid w:val="0"/>
              <w:rPr>
                <w:sz w:val="16"/>
                <w:szCs w:val="16"/>
              </w:rPr>
            </w:pPr>
            <w:r w:rsidRPr="00B20630">
              <w:rPr>
                <w:color w:val="000000"/>
                <w:sz w:val="16"/>
                <w:szCs w:val="16"/>
              </w:rPr>
              <w:t>244</w:t>
            </w:r>
          </w:p>
        </w:tc>
        <w:tc>
          <w:tcPr>
            <w:tcW w:w="864" w:type="dxa"/>
            <w:vAlign w:val="center"/>
            <w:hideMark/>
          </w:tcPr>
          <w:p w14:paraId="63206BE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DD7875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708820"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7822F3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6FF70BD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38F630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ED69E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A7DB77F"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73F57CF8"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3308313F" w14:textId="77777777" w:rsidTr="00F555E9">
        <w:trPr>
          <w:trHeight w:val="165"/>
        </w:trPr>
        <w:tc>
          <w:tcPr>
            <w:tcW w:w="360" w:type="dxa"/>
            <w:vAlign w:val="center"/>
            <w:hideMark/>
          </w:tcPr>
          <w:p w14:paraId="3717BE8D" w14:textId="77777777" w:rsidR="00E42721" w:rsidRPr="00B20630" w:rsidRDefault="00E42721" w:rsidP="00F555E9">
            <w:pPr>
              <w:snapToGrid w:val="0"/>
              <w:rPr>
                <w:sz w:val="16"/>
                <w:szCs w:val="16"/>
              </w:rPr>
            </w:pPr>
            <w:r w:rsidRPr="00B20630">
              <w:rPr>
                <w:color w:val="000000"/>
                <w:sz w:val="16"/>
                <w:szCs w:val="16"/>
              </w:rPr>
              <w:t>245</w:t>
            </w:r>
          </w:p>
        </w:tc>
        <w:tc>
          <w:tcPr>
            <w:tcW w:w="864" w:type="dxa"/>
            <w:vAlign w:val="center"/>
            <w:hideMark/>
          </w:tcPr>
          <w:p w14:paraId="24F602F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CDB714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99489B4"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327395FC"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174DA4F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8BF397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7B0CE6A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8FA16C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D496081" w14:textId="77777777" w:rsidR="00E42721" w:rsidRPr="009B3DCC" w:rsidRDefault="00E42721" w:rsidP="00F555E9">
            <w:pPr>
              <w:snapToGrid w:val="0"/>
              <w:jc w:val="center"/>
              <w:rPr>
                <w:sz w:val="16"/>
                <w:szCs w:val="16"/>
              </w:rPr>
            </w:pPr>
            <w:r w:rsidRPr="00266687">
              <w:rPr>
                <w:color w:val="000000"/>
                <w:sz w:val="16"/>
                <w:szCs w:val="16"/>
              </w:rPr>
              <w:t>5.90</w:t>
            </w:r>
          </w:p>
        </w:tc>
      </w:tr>
      <w:tr w:rsidR="00E42721" w:rsidRPr="009B3DCC" w14:paraId="6F076B9F" w14:textId="77777777" w:rsidTr="00F555E9">
        <w:trPr>
          <w:trHeight w:val="165"/>
        </w:trPr>
        <w:tc>
          <w:tcPr>
            <w:tcW w:w="360" w:type="dxa"/>
            <w:vAlign w:val="center"/>
            <w:hideMark/>
          </w:tcPr>
          <w:p w14:paraId="5C560571" w14:textId="77777777" w:rsidR="00E42721" w:rsidRPr="00B20630" w:rsidRDefault="00E42721" w:rsidP="00F555E9">
            <w:pPr>
              <w:snapToGrid w:val="0"/>
              <w:rPr>
                <w:sz w:val="16"/>
                <w:szCs w:val="16"/>
              </w:rPr>
            </w:pPr>
            <w:r w:rsidRPr="00B20630">
              <w:rPr>
                <w:color w:val="000000"/>
                <w:sz w:val="16"/>
                <w:szCs w:val="16"/>
              </w:rPr>
              <w:t>246</w:t>
            </w:r>
          </w:p>
        </w:tc>
        <w:tc>
          <w:tcPr>
            <w:tcW w:w="864" w:type="dxa"/>
            <w:vAlign w:val="center"/>
            <w:hideMark/>
          </w:tcPr>
          <w:p w14:paraId="6B1BABC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9A929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7F690D6" w14:textId="77777777" w:rsidR="00E42721" w:rsidRPr="009B3DCC" w:rsidRDefault="00E42721" w:rsidP="00F555E9">
            <w:pPr>
              <w:snapToGrid w:val="0"/>
              <w:jc w:val="center"/>
              <w:rPr>
                <w:sz w:val="16"/>
                <w:szCs w:val="16"/>
              </w:rPr>
            </w:pPr>
            <w:r w:rsidRPr="00266687">
              <w:rPr>
                <w:color w:val="000000"/>
                <w:sz w:val="16"/>
                <w:szCs w:val="16"/>
              </w:rPr>
              <w:t>55</w:t>
            </w:r>
          </w:p>
        </w:tc>
        <w:tc>
          <w:tcPr>
            <w:tcW w:w="1008" w:type="dxa"/>
            <w:vAlign w:val="center"/>
            <w:hideMark/>
          </w:tcPr>
          <w:p w14:paraId="191F1D63" w14:textId="77777777" w:rsidR="00E42721" w:rsidRPr="009B3DCC" w:rsidRDefault="00E42721" w:rsidP="00F555E9">
            <w:pPr>
              <w:snapToGrid w:val="0"/>
              <w:jc w:val="center"/>
              <w:rPr>
                <w:sz w:val="16"/>
                <w:szCs w:val="16"/>
              </w:rPr>
            </w:pPr>
            <w:r w:rsidRPr="00266687">
              <w:rPr>
                <w:color w:val="000000"/>
                <w:sz w:val="16"/>
                <w:szCs w:val="16"/>
              </w:rPr>
              <w:t>2012-06-27</w:t>
            </w:r>
          </w:p>
        </w:tc>
        <w:tc>
          <w:tcPr>
            <w:tcW w:w="1008" w:type="dxa"/>
            <w:vAlign w:val="center"/>
            <w:hideMark/>
          </w:tcPr>
          <w:p w14:paraId="59B728EB"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2A9A3EC"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028BC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9B9DCA2"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5236A6" w14:textId="77777777" w:rsidR="00E42721" w:rsidRPr="009B3DCC" w:rsidRDefault="00E42721" w:rsidP="00F555E9">
            <w:pPr>
              <w:snapToGrid w:val="0"/>
              <w:jc w:val="center"/>
              <w:rPr>
                <w:sz w:val="16"/>
                <w:szCs w:val="16"/>
              </w:rPr>
            </w:pPr>
            <w:r w:rsidRPr="00266687">
              <w:rPr>
                <w:color w:val="000000"/>
                <w:sz w:val="16"/>
                <w:szCs w:val="16"/>
              </w:rPr>
              <w:t>5.59</w:t>
            </w:r>
          </w:p>
        </w:tc>
      </w:tr>
      <w:tr w:rsidR="00E42721" w:rsidRPr="009B3DCC" w14:paraId="5340494A" w14:textId="77777777" w:rsidTr="00F555E9">
        <w:trPr>
          <w:trHeight w:val="165"/>
        </w:trPr>
        <w:tc>
          <w:tcPr>
            <w:tcW w:w="360" w:type="dxa"/>
            <w:vAlign w:val="center"/>
            <w:hideMark/>
          </w:tcPr>
          <w:p w14:paraId="0AB8B37E" w14:textId="77777777" w:rsidR="00E42721" w:rsidRPr="00B20630" w:rsidRDefault="00E42721" w:rsidP="00F555E9">
            <w:pPr>
              <w:snapToGrid w:val="0"/>
              <w:rPr>
                <w:sz w:val="16"/>
                <w:szCs w:val="16"/>
              </w:rPr>
            </w:pPr>
            <w:r w:rsidRPr="00B20630">
              <w:rPr>
                <w:color w:val="000000"/>
                <w:sz w:val="16"/>
                <w:szCs w:val="16"/>
              </w:rPr>
              <w:t>247</w:t>
            </w:r>
          </w:p>
        </w:tc>
        <w:tc>
          <w:tcPr>
            <w:tcW w:w="864" w:type="dxa"/>
            <w:vAlign w:val="center"/>
            <w:hideMark/>
          </w:tcPr>
          <w:p w14:paraId="6ACA9EA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A3510C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D1B7C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8840F27"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2D463E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AD503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58F64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C29B96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67B9856B"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3541AA2F" w14:textId="77777777" w:rsidTr="00F555E9">
        <w:trPr>
          <w:trHeight w:val="165"/>
        </w:trPr>
        <w:tc>
          <w:tcPr>
            <w:tcW w:w="360" w:type="dxa"/>
            <w:vAlign w:val="center"/>
            <w:hideMark/>
          </w:tcPr>
          <w:p w14:paraId="6448798B" w14:textId="77777777" w:rsidR="00E42721" w:rsidRPr="00B20630" w:rsidRDefault="00E42721" w:rsidP="00F555E9">
            <w:pPr>
              <w:snapToGrid w:val="0"/>
              <w:rPr>
                <w:sz w:val="16"/>
                <w:szCs w:val="16"/>
              </w:rPr>
            </w:pPr>
            <w:r w:rsidRPr="00B20630">
              <w:rPr>
                <w:color w:val="000000"/>
                <w:sz w:val="16"/>
                <w:szCs w:val="16"/>
              </w:rPr>
              <w:t>248</w:t>
            </w:r>
          </w:p>
        </w:tc>
        <w:tc>
          <w:tcPr>
            <w:tcW w:w="864" w:type="dxa"/>
            <w:vAlign w:val="center"/>
            <w:hideMark/>
          </w:tcPr>
          <w:p w14:paraId="4B6BA54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B0A88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3F0A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484C1A0"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405015F"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F12891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521AFD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86484D4"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2348A72A" w14:textId="77777777" w:rsidR="00E42721" w:rsidRPr="009B3DCC" w:rsidRDefault="00E42721" w:rsidP="00F555E9">
            <w:pPr>
              <w:snapToGrid w:val="0"/>
              <w:jc w:val="center"/>
              <w:rPr>
                <w:sz w:val="16"/>
                <w:szCs w:val="16"/>
              </w:rPr>
            </w:pPr>
            <w:r w:rsidRPr="00266687">
              <w:rPr>
                <w:color w:val="000000"/>
                <w:sz w:val="16"/>
                <w:szCs w:val="16"/>
              </w:rPr>
              <w:t>3.93</w:t>
            </w:r>
          </w:p>
        </w:tc>
      </w:tr>
      <w:tr w:rsidR="00E42721" w:rsidRPr="009B3DCC" w14:paraId="0BF3B796" w14:textId="77777777" w:rsidTr="00F555E9">
        <w:trPr>
          <w:trHeight w:val="165"/>
        </w:trPr>
        <w:tc>
          <w:tcPr>
            <w:tcW w:w="360" w:type="dxa"/>
            <w:vAlign w:val="center"/>
            <w:hideMark/>
          </w:tcPr>
          <w:p w14:paraId="332AA232" w14:textId="77777777" w:rsidR="00E42721" w:rsidRPr="00B20630" w:rsidRDefault="00E42721" w:rsidP="00F555E9">
            <w:pPr>
              <w:snapToGrid w:val="0"/>
              <w:rPr>
                <w:sz w:val="16"/>
                <w:szCs w:val="16"/>
              </w:rPr>
            </w:pPr>
            <w:r w:rsidRPr="00B20630">
              <w:rPr>
                <w:color w:val="000000"/>
                <w:sz w:val="16"/>
                <w:szCs w:val="16"/>
              </w:rPr>
              <w:t>249</w:t>
            </w:r>
          </w:p>
        </w:tc>
        <w:tc>
          <w:tcPr>
            <w:tcW w:w="864" w:type="dxa"/>
            <w:vAlign w:val="center"/>
            <w:hideMark/>
          </w:tcPr>
          <w:p w14:paraId="059D18D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CE4D7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37F9165"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2FF9B991"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1A50BC6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58954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F62D6A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DD177B1"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67E9B5E3"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7536AE6B" w14:textId="77777777" w:rsidTr="00F555E9">
        <w:trPr>
          <w:trHeight w:val="165"/>
        </w:trPr>
        <w:tc>
          <w:tcPr>
            <w:tcW w:w="360" w:type="dxa"/>
            <w:vAlign w:val="center"/>
            <w:hideMark/>
          </w:tcPr>
          <w:p w14:paraId="1FD69B1C" w14:textId="77777777" w:rsidR="00E42721" w:rsidRPr="00B20630" w:rsidRDefault="00E42721" w:rsidP="00F555E9">
            <w:pPr>
              <w:snapToGrid w:val="0"/>
              <w:rPr>
                <w:sz w:val="16"/>
                <w:szCs w:val="16"/>
              </w:rPr>
            </w:pPr>
            <w:r w:rsidRPr="00B20630">
              <w:rPr>
                <w:color w:val="000000"/>
                <w:sz w:val="16"/>
                <w:szCs w:val="16"/>
              </w:rPr>
              <w:t>250</w:t>
            </w:r>
          </w:p>
        </w:tc>
        <w:tc>
          <w:tcPr>
            <w:tcW w:w="864" w:type="dxa"/>
            <w:vAlign w:val="center"/>
            <w:hideMark/>
          </w:tcPr>
          <w:p w14:paraId="07093BB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843C9D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BA252E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D5465E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79D628E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7EC2BE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5C9AF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DB237CC"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91351D1"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748D66C3" w14:textId="77777777" w:rsidTr="00F555E9">
        <w:trPr>
          <w:trHeight w:val="165"/>
        </w:trPr>
        <w:tc>
          <w:tcPr>
            <w:tcW w:w="360" w:type="dxa"/>
            <w:vAlign w:val="center"/>
            <w:hideMark/>
          </w:tcPr>
          <w:p w14:paraId="4DCE2380" w14:textId="77777777" w:rsidR="00E42721" w:rsidRPr="00B20630" w:rsidRDefault="00E42721" w:rsidP="00F555E9">
            <w:pPr>
              <w:snapToGrid w:val="0"/>
              <w:rPr>
                <w:sz w:val="16"/>
                <w:szCs w:val="16"/>
              </w:rPr>
            </w:pPr>
            <w:r w:rsidRPr="00B20630">
              <w:rPr>
                <w:color w:val="000000"/>
                <w:sz w:val="16"/>
                <w:szCs w:val="16"/>
              </w:rPr>
              <w:t>251</w:t>
            </w:r>
          </w:p>
        </w:tc>
        <w:tc>
          <w:tcPr>
            <w:tcW w:w="864" w:type="dxa"/>
            <w:vAlign w:val="center"/>
            <w:hideMark/>
          </w:tcPr>
          <w:p w14:paraId="7834BD3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4CC1E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DB76E66"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112EA5D"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DB5CB2C"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2404B9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A0122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2E5548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E7E01B" w14:textId="77777777" w:rsidR="00E42721" w:rsidRPr="009B3DCC" w:rsidRDefault="00E42721" w:rsidP="00F555E9">
            <w:pPr>
              <w:snapToGrid w:val="0"/>
              <w:jc w:val="center"/>
              <w:rPr>
                <w:sz w:val="16"/>
                <w:szCs w:val="16"/>
              </w:rPr>
            </w:pPr>
            <w:r w:rsidRPr="00266687">
              <w:rPr>
                <w:color w:val="000000"/>
                <w:sz w:val="16"/>
                <w:szCs w:val="16"/>
              </w:rPr>
              <w:t>4.88</w:t>
            </w:r>
          </w:p>
        </w:tc>
      </w:tr>
      <w:tr w:rsidR="00E42721" w:rsidRPr="009B3DCC" w14:paraId="000CA261" w14:textId="77777777" w:rsidTr="00F555E9">
        <w:trPr>
          <w:trHeight w:val="165"/>
        </w:trPr>
        <w:tc>
          <w:tcPr>
            <w:tcW w:w="360" w:type="dxa"/>
            <w:vAlign w:val="center"/>
            <w:hideMark/>
          </w:tcPr>
          <w:p w14:paraId="6FAC49D0" w14:textId="77777777" w:rsidR="00E42721" w:rsidRPr="00B20630" w:rsidRDefault="00E42721" w:rsidP="00F555E9">
            <w:pPr>
              <w:snapToGrid w:val="0"/>
              <w:rPr>
                <w:sz w:val="16"/>
                <w:szCs w:val="16"/>
              </w:rPr>
            </w:pPr>
            <w:r w:rsidRPr="00B20630">
              <w:rPr>
                <w:color w:val="000000"/>
                <w:sz w:val="16"/>
                <w:szCs w:val="16"/>
              </w:rPr>
              <w:t>252</w:t>
            </w:r>
          </w:p>
        </w:tc>
        <w:tc>
          <w:tcPr>
            <w:tcW w:w="864" w:type="dxa"/>
            <w:vAlign w:val="center"/>
            <w:hideMark/>
          </w:tcPr>
          <w:p w14:paraId="3F989DE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EDC18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826AE31"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6EF54638" w14:textId="77777777" w:rsidR="00E42721" w:rsidRPr="009B3DCC" w:rsidRDefault="00E42721" w:rsidP="00F555E9">
            <w:pPr>
              <w:snapToGrid w:val="0"/>
              <w:jc w:val="center"/>
              <w:rPr>
                <w:sz w:val="16"/>
                <w:szCs w:val="16"/>
              </w:rPr>
            </w:pPr>
            <w:r w:rsidRPr="00266687">
              <w:rPr>
                <w:color w:val="000000"/>
                <w:sz w:val="16"/>
                <w:szCs w:val="16"/>
              </w:rPr>
              <w:t>2012-07-02</w:t>
            </w:r>
          </w:p>
        </w:tc>
        <w:tc>
          <w:tcPr>
            <w:tcW w:w="1008" w:type="dxa"/>
            <w:vAlign w:val="center"/>
            <w:hideMark/>
          </w:tcPr>
          <w:p w14:paraId="5293C9E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AB68568"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728A75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DA9B10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1F8C78F"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15330FBF" w14:textId="77777777" w:rsidTr="00F555E9">
        <w:trPr>
          <w:trHeight w:val="165"/>
        </w:trPr>
        <w:tc>
          <w:tcPr>
            <w:tcW w:w="360" w:type="dxa"/>
            <w:vAlign w:val="center"/>
            <w:hideMark/>
          </w:tcPr>
          <w:p w14:paraId="7FBE0627" w14:textId="77777777" w:rsidR="00E42721" w:rsidRPr="00B20630" w:rsidRDefault="00E42721" w:rsidP="00F555E9">
            <w:pPr>
              <w:snapToGrid w:val="0"/>
              <w:rPr>
                <w:sz w:val="16"/>
                <w:szCs w:val="16"/>
              </w:rPr>
            </w:pPr>
            <w:r w:rsidRPr="00B20630">
              <w:rPr>
                <w:color w:val="000000"/>
                <w:sz w:val="16"/>
                <w:szCs w:val="16"/>
              </w:rPr>
              <w:t>253</w:t>
            </w:r>
          </w:p>
        </w:tc>
        <w:tc>
          <w:tcPr>
            <w:tcW w:w="864" w:type="dxa"/>
            <w:vAlign w:val="center"/>
            <w:hideMark/>
          </w:tcPr>
          <w:p w14:paraId="37FEF8B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B99216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CA470B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5B84408B"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BACF33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4FB0282"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C9C0F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065055" w14:textId="77777777" w:rsidR="00E42721" w:rsidRPr="009B3DCC" w:rsidRDefault="00E42721" w:rsidP="00F555E9">
            <w:pPr>
              <w:snapToGrid w:val="0"/>
              <w:jc w:val="center"/>
              <w:rPr>
                <w:sz w:val="16"/>
                <w:szCs w:val="16"/>
              </w:rPr>
            </w:pPr>
            <w:r w:rsidRPr="00266687">
              <w:rPr>
                <w:color w:val="000000"/>
                <w:sz w:val="16"/>
                <w:szCs w:val="16"/>
              </w:rPr>
              <w:t>4.09</w:t>
            </w:r>
          </w:p>
        </w:tc>
        <w:tc>
          <w:tcPr>
            <w:tcW w:w="1008" w:type="dxa"/>
            <w:vAlign w:val="center"/>
            <w:hideMark/>
          </w:tcPr>
          <w:p w14:paraId="4F4495C9"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534B8277" w14:textId="77777777" w:rsidTr="00F555E9">
        <w:trPr>
          <w:trHeight w:val="165"/>
        </w:trPr>
        <w:tc>
          <w:tcPr>
            <w:tcW w:w="360" w:type="dxa"/>
            <w:vAlign w:val="center"/>
            <w:hideMark/>
          </w:tcPr>
          <w:p w14:paraId="62EFD00D" w14:textId="77777777" w:rsidR="00E42721" w:rsidRPr="00B20630" w:rsidRDefault="00E42721" w:rsidP="00F555E9">
            <w:pPr>
              <w:snapToGrid w:val="0"/>
              <w:rPr>
                <w:sz w:val="16"/>
                <w:szCs w:val="16"/>
              </w:rPr>
            </w:pPr>
            <w:r w:rsidRPr="00B20630">
              <w:rPr>
                <w:color w:val="000000"/>
                <w:sz w:val="16"/>
                <w:szCs w:val="16"/>
              </w:rPr>
              <w:t>254</w:t>
            </w:r>
          </w:p>
        </w:tc>
        <w:tc>
          <w:tcPr>
            <w:tcW w:w="864" w:type="dxa"/>
            <w:vAlign w:val="center"/>
            <w:hideMark/>
          </w:tcPr>
          <w:p w14:paraId="250D6F5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76518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9225C7E"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46432D4F"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1A2DF9E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0D7FFD5"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97E791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3F7C0EA"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02B0CA3F"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A370740" w14:textId="77777777" w:rsidTr="00F555E9">
        <w:trPr>
          <w:trHeight w:val="165"/>
        </w:trPr>
        <w:tc>
          <w:tcPr>
            <w:tcW w:w="360" w:type="dxa"/>
            <w:vAlign w:val="center"/>
            <w:hideMark/>
          </w:tcPr>
          <w:p w14:paraId="12D8F630" w14:textId="77777777" w:rsidR="00E42721" w:rsidRPr="00B20630" w:rsidRDefault="00E42721" w:rsidP="00F555E9">
            <w:pPr>
              <w:snapToGrid w:val="0"/>
              <w:rPr>
                <w:sz w:val="16"/>
                <w:szCs w:val="16"/>
              </w:rPr>
            </w:pPr>
            <w:r w:rsidRPr="00B20630">
              <w:rPr>
                <w:color w:val="000000"/>
                <w:sz w:val="16"/>
                <w:szCs w:val="16"/>
              </w:rPr>
              <w:t>255</w:t>
            </w:r>
          </w:p>
        </w:tc>
        <w:tc>
          <w:tcPr>
            <w:tcW w:w="864" w:type="dxa"/>
            <w:vAlign w:val="center"/>
            <w:hideMark/>
          </w:tcPr>
          <w:p w14:paraId="286949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A38B1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BF1A8D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0E83C38"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085AF595"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48C0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A417ED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ABFEC2"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3A592D99"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779F227" w14:textId="77777777" w:rsidTr="00F555E9">
        <w:trPr>
          <w:trHeight w:val="165"/>
        </w:trPr>
        <w:tc>
          <w:tcPr>
            <w:tcW w:w="360" w:type="dxa"/>
            <w:vAlign w:val="center"/>
            <w:hideMark/>
          </w:tcPr>
          <w:p w14:paraId="7C1DCC5B" w14:textId="77777777" w:rsidR="00E42721" w:rsidRPr="00B20630" w:rsidRDefault="00E42721" w:rsidP="00F555E9">
            <w:pPr>
              <w:snapToGrid w:val="0"/>
              <w:rPr>
                <w:sz w:val="16"/>
                <w:szCs w:val="16"/>
              </w:rPr>
            </w:pPr>
            <w:r w:rsidRPr="00B20630">
              <w:rPr>
                <w:color w:val="000000"/>
                <w:sz w:val="16"/>
                <w:szCs w:val="16"/>
              </w:rPr>
              <w:t>256</w:t>
            </w:r>
          </w:p>
        </w:tc>
        <w:tc>
          <w:tcPr>
            <w:tcW w:w="864" w:type="dxa"/>
            <w:vAlign w:val="center"/>
            <w:hideMark/>
          </w:tcPr>
          <w:p w14:paraId="1E35C2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6FF9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5C96EC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2BAAE25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55B90F1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7850B79"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615EF3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85A9D4" w14:textId="77777777" w:rsidR="00E42721" w:rsidRPr="009B3DCC" w:rsidRDefault="00E42721" w:rsidP="00F555E9">
            <w:pPr>
              <w:snapToGrid w:val="0"/>
              <w:jc w:val="center"/>
              <w:rPr>
                <w:sz w:val="16"/>
                <w:szCs w:val="16"/>
              </w:rPr>
            </w:pPr>
            <w:r w:rsidRPr="00266687">
              <w:rPr>
                <w:color w:val="000000"/>
                <w:sz w:val="16"/>
                <w:szCs w:val="16"/>
              </w:rPr>
              <w:t>4.54</w:t>
            </w:r>
          </w:p>
        </w:tc>
        <w:tc>
          <w:tcPr>
            <w:tcW w:w="1008" w:type="dxa"/>
            <w:vAlign w:val="center"/>
            <w:hideMark/>
          </w:tcPr>
          <w:p w14:paraId="2CD0F5FF" w14:textId="77777777" w:rsidR="00E42721" w:rsidRPr="009B3DCC" w:rsidRDefault="00E42721" w:rsidP="00F555E9">
            <w:pPr>
              <w:snapToGrid w:val="0"/>
              <w:jc w:val="center"/>
              <w:rPr>
                <w:sz w:val="16"/>
                <w:szCs w:val="16"/>
              </w:rPr>
            </w:pPr>
            <w:r w:rsidRPr="00266687">
              <w:rPr>
                <w:color w:val="000000"/>
                <w:sz w:val="16"/>
                <w:szCs w:val="16"/>
              </w:rPr>
              <w:t>3.28</w:t>
            </w:r>
          </w:p>
        </w:tc>
      </w:tr>
      <w:tr w:rsidR="00E42721" w:rsidRPr="009B3DCC" w14:paraId="7E754184" w14:textId="77777777" w:rsidTr="00F555E9">
        <w:trPr>
          <w:trHeight w:val="180"/>
        </w:trPr>
        <w:tc>
          <w:tcPr>
            <w:tcW w:w="360" w:type="dxa"/>
            <w:vAlign w:val="center"/>
            <w:hideMark/>
          </w:tcPr>
          <w:p w14:paraId="4C4BBD0D" w14:textId="77777777" w:rsidR="00E42721" w:rsidRPr="00B20630" w:rsidRDefault="00E42721" w:rsidP="00F555E9">
            <w:pPr>
              <w:snapToGrid w:val="0"/>
              <w:rPr>
                <w:sz w:val="16"/>
                <w:szCs w:val="16"/>
              </w:rPr>
            </w:pPr>
            <w:r w:rsidRPr="00B20630">
              <w:rPr>
                <w:color w:val="000000"/>
                <w:sz w:val="16"/>
                <w:szCs w:val="16"/>
              </w:rPr>
              <w:t>257</w:t>
            </w:r>
          </w:p>
        </w:tc>
        <w:tc>
          <w:tcPr>
            <w:tcW w:w="864" w:type="dxa"/>
            <w:vAlign w:val="center"/>
            <w:hideMark/>
          </w:tcPr>
          <w:p w14:paraId="10A071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29EE3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1A5010F"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72267C21"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4974FC7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806527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595CADD"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9445E5" w14:textId="77777777" w:rsidR="00E42721" w:rsidRPr="009B3DCC" w:rsidRDefault="00E42721" w:rsidP="00F555E9">
            <w:pPr>
              <w:snapToGrid w:val="0"/>
              <w:jc w:val="center"/>
              <w:rPr>
                <w:sz w:val="16"/>
                <w:szCs w:val="16"/>
              </w:rPr>
            </w:pPr>
            <w:r w:rsidRPr="00266687">
              <w:rPr>
                <w:color w:val="000000"/>
                <w:sz w:val="16"/>
                <w:szCs w:val="16"/>
              </w:rPr>
              <w:t>4.57</w:t>
            </w:r>
          </w:p>
        </w:tc>
        <w:tc>
          <w:tcPr>
            <w:tcW w:w="1008" w:type="dxa"/>
            <w:vAlign w:val="center"/>
            <w:hideMark/>
          </w:tcPr>
          <w:p w14:paraId="094A3238"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098C8583" w14:textId="77777777" w:rsidTr="00F555E9">
        <w:trPr>
          <w:trHeight w:val="165"/>
        </w:trPr>
        <w:tc>
          <w:tcPr>
            <w:tcW w:w="360" w:type="dxa"/>
            <w:vAlign w:val="center"/>
            <w:hideMark/>
          </w:tcPr>
          <w:p w14:paraId="735F677A" w14:textId="77777777" w:rsidR="00E42721" w:rsidRPr="00B20630" w:rsidRDefault="00E42721" w:rsidP="00F555E9">
            <w:pPr>
              <w:snapToGrid w:val="0"/>
              <w:rPr>
                <w:sz w:val="16"/>
                <w:szCs w:val="16"/>
              </w:rPr>
            </w:pPr>
            <w:r w:rsidRPr="00B20630">
              <w:rPr>
                <w:color w:val="000000"/>
                <w:sz w:val="16"/>
                <w:szCs w:val="16"/>
              </w:rPr>
              <w:t>258</w:t>
            </w:r>
          </w:p>
        </w:tc>
        <w:tc>
          <w:tcPr>
            <w:tcW w:w="864" w:type="dxa"/>
            <w:vAlign w:val="center"/>
            <w:hideMark/>
          </w:tcPr>
          <w:p w14:paraId="2E119D5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4CE13B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D6DF52" w14:textId="77777777" w:rsidR="00E42721" w:rsidRPr="009B3DCC" w:rsidRDefault="00E42721" w:rsidP="00F555E9">
            <w:pPr>
              <w:snapToGrid w:val="0"/>
              <w:jc w:val="center"/>
              <w:rPr>
                <w:sz w:val="16"/>
                <w:szCs w:val="16"/>
              </w:rPr>
            </w:pPr>
            <w:r w:rsidRPr="00266687">
              <w:rPr>
                <w:color w:val="000000"/>
                <w:sz w:val="16"/>
                <w:szCs w:val="16"/>
              </w:rPr>
              <w:t>57</w:t>
            </w:r>
          </w:p>
        </w:tc>
        <w:tc>
          <w:tcPr>
            <w:tcW w:w="1008" w:type="dxa"/>
            <w:vAlign w:val="center"/>
            <w:hideMark/>
          </w:tcPr>
          <w:p w14:paraId="6E421B3D" w14:textId="77777777" w:rsidR="00E42721" w:rsidRPr="009B3DCC" w:rsidRDefault="00E42721" w:rsidP="00F555E9">
            <w:pPr>
              <w:snapToGrid w:val="0"/>
              <w:jc w:val="center"/>
              <w:rPr>
                <w:sz w:val="16"/>
                <w:szCs w:val="16"/>
              </w:rPr>
            </w:pPr>
            <w:r w:rsidRPr="00266687">
              <w:rPr>
                <w:color w:val="000000"/>
                <w:sz w:val="16"/>
                <w:szCs w:val="16"/>
              </w:rPr>
              <w:t>2012-07-09</w:t>
            </w:r>
          </w:p>
        </w:tc>
        <w:tc>
          <w:tcPr>
            <w:tcW w:w="1008" w:type="dxa"/>
            <w:vAlign w:val="center"/>
            <w:hideMark/>
          </w:tcPr>
          <w:p w14:paraId="791BD3D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B99DF0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190EE5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9072B4"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1F8D4493"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6A43D07B" w14:textId="77777777" w:rsidTr="00F555E9">
        <w:trPr>
          <w:trHeight w:val="165"/>
        </w:trPr>
        <w:tc>
          <w:tcPr>
            <w:tcW w:w="360" w:type="dxa"/>
            <w:vAlign w:val="center"/>
            <w:hideMark/>
          </w:tcPr>
          <w:p w14:paraId="6EEA985A" w14:textId="77777777" w:rsidR="00E42721" w:rsidRPr="00B20630" w:rsidRDefault="00E42721" w:rsidP="00F555E9">
            <w:pPr>
              <w:snapToGrid w:val="0"/>
              <w:rPr>
                <w:sz w:val="16"/>
                <w:szCs w:val="16"/>
              </w:rPr>
            </w:pPr>
            <w:r w:rsidRPr="00B20630">
              <w:rPr>
                <w:color w:val="000000"/>
                <w:sz w:val="16"/>
                <w:szCs w:val="16"/>
              </w:rPr>
              <w:t>259</w:t>
            </w:r>
          </w:p>
        </w:tc>
        <w:tc>
          <w:tcPr>
            <w:tcW w:w="864" w:type="dxa"/>
            <w:vAlign w:val="center"/>
            <w:hideMark/>
          </w:tcPr>
          <w:p w14:paraId="38E3A38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04CB4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2F84CB3"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AA32EF1"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514CAB1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54B8B03"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E20B1C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510845"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4AB704E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4E88CE7" w14:textId="77777777" w:rsidTr="00F555E9">
        <w:trPr>
          <w:trHeight w:val="165"/>
        </w:trPr>
        <w:tc>
          <w:tcPr>
            <w:tcW w:w="360" w:type="dxa"/>
            <w:vAlign w:val="center"/>
            <w:hideMark/>
          </w:tcPr>
          <w:p w14:paraId="46A1F239" w14:textId="77777777" w:rsidR="00E42721" w:rsidRPr="00B20630" w:rsidRDefault="00E42721" w:rsidP="00F555E9">
            <w:pPr>
              <w:snapToGrid w:val="0"/>
              <w:rPr>
                <w:sz w:val="16"/>
                <w:szCs w:val="16"/>
              </w:rPr>
            </w:pPr>
            <w:r w:rsidRPr="00B20630">
              <w:rPr>
                <w:color w:val="000000"/>
                <w:sz w:val="16"/>
                <w:szCs w:val="16"/>
              </w:rPr>
              <w:t>260</w:t>
            </w:r>
          </w:p>
        </w:tc>
        <w:tc>
          <w:tcPr>
            <w:tcW w:w="864" w:type="dxa"/>
            <w:vAlign w:val="center"/>
            <w:hideMark/>
          </w:tcPr>
          <w:p w14:paraId="4DD651F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145C9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309BC4"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DD48DA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E4B75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F98250"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6208F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D92E55B"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775952C"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2FE07861" w14:textId="77777777" w:rsidTr="00F555E9">
        <w:trPr>
          <w:trHeight w:val="165"/>
        </w:trPr>
        <w:tc>
          <w:tcPr>
            <w:tcW w:w="360" w:type="dxa"/>
            <w:vAlign w:val="center"/>
            <w:hideMark/>
          </w:tcPr>
          <w:p w14:paraId="7872648A" w14:textId="77777777" w:rsidR="00E42721" w:rsidRPr="00B20630" w:rsidRDefault="00E42721" w:rsidP="00F555E9">
            <w:pPr>
              <w:snapToGrid w:val="0"/>
              <w:rPr>
                <w:sz w:val="16"/>
                <w:szCs w:val="16"/>
              </w:rPr>
            </w:pPr>
            <w:r w:rsidRPr="00B20630">
              <w:rPr>
                <w:color w:val="000000"/>
                <w:sz w:val="16"/>
                <w:szCs w:val="16"/>
              </w:rPr>
              <w:t>261</w:t>
            </w:r>
          </w:p>
        </w:tc>
        <w:tc>
          <w:tcPr>
            <w:tcW w:w="864" w:type="dxa"/>
            <w:vAlign w:val="center"/>
            <w:hideMark/>
          </w:tcPr>
          <w:p w14:paraId="5787EE2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C931D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58A5B8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27E70485"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64A5230D"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E3EA787"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4ADBE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881B475"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2F4AEBD"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0512F2C6" w14:textId="77777777" w:rsidTr="00F555E9">
        <w:trPr>
          <w:trHeight w:val="165"/>
        </w:trPr>
        <w:tc>
          <w:tcPr>
            <w:tcW w:w="360" w:type="dxa"/>
            <w:vAlign w:val="center"/>
            <w:hideMark/>
          </w:tcPr>
          <w:p w14:paraId="5176F47C" w14:textId="77777777" w:rsidR="00E42721" w:rsidRPr="00B20630" w:rsidRDefault="00E42721" w:rsidP="00F555E9">
            <w:pPr>
              <w:snapToGrid w:val="0"/>
              <w:rPr>
                <w:sz w:val="16"/>
                <w:szCs w:val="16"/>
              </w:rPr>
            </w:pPr>
            <w:r w:rsidRPr="00B20630">
              <w:rPr>
                <w:color w:val="000000"/>
                <w:sz w:val="16"/>
                <w:szCs w:val="16"/>
              </w:rPr>
              <w:t>262</w:t>
            </w:r>
          </w:p>
        </w:tc>
        <w:tc>
          <w:tcPr>
            <w:tcW w:w="864" w:type="dxa"/>
            <w:vAlign w:val="center"/>
            <w:hideMark/>
          </w:tcPr>
          <w:p w14:paraId="5B8E0B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3550D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E83126"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06B24D8F"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015616C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B3BF9B"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30CA80D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BC9941" w14:textId="77777777" w:rsidR="00E42721" w:rsidRPr="009B3DCC" w:rsidRDefault="00E42721" w:rsidP="00F555E9">
            <w:pPr>
              <w:snapToGrid w:val="0"/>
              <w:jc w:val="center"/>
              <w:rPr>
                <w:sz w:val="16"/>
                <w:szCs w:val="16"/>
              </w:rPr>
            </w:pPr>
            <w:r w:rsidRPr="00266687">
              <w:rPr>
                <w:color w:val="000000"/>
                <w:sz w:val="16"/>
                <w:szCs w:val="16"/>
              </w:rPr>
              <w:t>5.47</w:t>
            </w:r>
          </w:p>
        </w:tc>
        <w:tc>
          <w:tcPr>
            <w:tcW w:w="1008" w:type="dxa"/>
            <w:vAlign w:val="center"/>
            <w:hideMark/>
          </w:tcPr>
          <w:p w14:paraId="55504FD1"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4B2FE164" w14:textId="77777777" w:rsidTr="00F555E9">
        <w:trPr>
          <w:trHeight w:val="165"/>
        </w:trPr>
        <w:tc>
          <w:tcPr>
            <w:tcW w:w="360" w:type="dxa"/>
            <w:vAlign w:val="center"/>
            <w:hideMark/>
          </w:tcPr>
          <w:p w14:paraId="42F85458" w14:textId="77777777" w:rsidR="00E42721" w:rsidRPr="00B20630" w:rsidRDefault="00E42721" w:rsidP="00F555E9">
            <w:pPr>
              <w:snapToGrid w:val="0"/>
              <w:rPr>
                <w:sz w:val="16"/>
                <w:szCs w:val="16"/>
              </w:rPr>
            </w:pPr>
            <w:r w:rsidRPr="00B20630">
              <w:rPr>
                <w:color w:val="000000"/>
                <w:sz w:val="16"/>
                <w:szCs w:val="16"/>
              </w:rPr>
              <w:t>263</w:t>
            </w:r>
          </w:p>
        </w:tc>
        <w:tc>
          <w:tcPr>
            <w:tcW w:w="864" w:type="dxa"/>
            <w:vAlign w:val="center"/>
            <w:hideMark/>
          </w:tcPr>
          <w:p w14:paraId="4BC8999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9B85B9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9DA83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B4BE87B"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A2272A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9449F4"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21E5E9B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C43BD51" w14:textId="77777777" w:rsidR="00E42721" w:rsidRPr="009B3DCC" w:rsidRDefault="00E42721" w:rsidP="00F555E9">
            <w:pPr>
              <w:snapToGrid w:val="0"/>
              <w:jc w:val="center"/>
              <w:rPr>
                <w:sz w:val="16"/>
                <w:szCs w:val="16"/>
              </w:rPr>
            </w:pPr>
            <w:r w:rsidRPr="00266687">
              <w:rPr>
                <w:color w:val="000000"/>
                <w:sz w:val="16"/>
                <w:szCs w:val="16"/>
              </w:rPr>
              <w:t>5.96</w:t>
            </w:r>
          </w:p>
        </w:tc>
        <w:tc>
          <w:tcPr>
            <w:tcW w:w="1008" w:type="dxa"/>
            <w:vAlign w:val="center"/>
            <w:hideMark/>
          </w:tcPr>
          <w:p w14:paraId="1DC289DF"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508BCC59" w14:textId="77777777" w:rsidTr="00F555E9">
        <w:trPr>
          <w:trHeight w:val="165"/>
        </w:trPr>
        <w:tc>
          <w:tcPr>
            <w:tcW w:w="360" w:type="dxa"/>
            <w:vAlign w:val="center"/>
            <w:hideMark/>
          </w:tcPr>
          <w:p w14:paraId="06E687B5" w14:textId="77777777" w:rsidR="00E42721" w:rsidRPr="00B20630" w:rsidRDefault="00E42721" w:rsidP="00F555E9">
            <w:pPr>
              <w:snapToGrid w:val="0"/>
              <w:rPr>
                <w:sz w:val="16"/>
                <w:szCs w:val="16"/>
              </w:rPr>
            </w:pPr>
            <w:r w:rsidRPr="00B20630">
              <w:rPr>
                <w:color w:val="000000"/>
                <w:sz w:val="16"/>
                <w:szCs w:val="16"/>
              </w:rPr>
              <w:t>264</w:t>
            </w:r>
          </w:p>
        </w:tc>
        <w:tc>
          <w:tcPr>
            <w:tcW w:w="864" w:type="dxa"/>
            <w:vAlign w:val="center"/>
            <w:hideMark/>
          </w:tcPr>
          <w:p w14:paraId="54F0DE1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7848F5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7CC46A"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14880A5A" w14:textId="77777777" w:rsidR="00E42721" w:rsidRPr="009B3DCC" w:rsidRDefault="00E42721" w:rsidP="00F555E9">
            <w:pPr>
              <w:snapToGrid w:val="0"/>
              <w:jc w:val="center"/>
              <w:rPr>
                <w:sz w:val="16"/>
                <w:szCs w:val="16"/>
              </w:rPr>
            </w:pPr>
            <w:r w:rsidRPr="00266687">
              <w:rPr>
                <w:color w:val="000000"/>
                <w:sz w:val="16"/>
                <w:szCs w:val="16"/>
              </w:rPr>
              <w:t>2012-07-16</w:t>
            </w:r>
          </w:p>
        </w:tc>
        <w:tc>
          <w:tcPr>
            <w:tcW w:w="1008" w:type="dxa"/>
            <w:vAlign w:val="center"/>
            <w:hideMark/>
          </w:tcPr>
          <w:p w14:paraId="4201CB4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9E03F8E" w14:textId="77777777" w:rsidR="00E42721" w:rsidRPr="009B3DCC" w:rsidRDefault="00E42721" w:rsidP="00F555E9">
            <w:pPr>
              <w:snapToGrid w:val="0"/>
              <w:jc w:val="center"/>
              <w:rPr>
                <w:sz w:val="16"/>
                <w:szCs w:val="16"/>
              </w:rPr>
            </w:pPr>
            <w:r w:rsidRPr="00266687">
              <w:rPr>
                <w:color w:val="000000"/>
                <w:sz w:val="16"/>
                <w:szCs w:val="16"/>
              </w:rPr>
              <w:t>2012</w:t>
            </w:r>
          </w:p>
        </w:tc>
        <w:tc>
          <w:tcPr>
            <w:tcW w:w="1008" w:type="dxa"/>
            <w:vAlign w:val="center"/>
            <w:hideMark/>
          </w:tcPr>
          <w:p w14:paraId="0AF2FF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3FE3CF" w14:textId="77777777" w:rsidR="00E42721" w:rsidRPr="009B3DCC" w:rsidRDefault="00E42721" w:rsidP="00F555E9">
            <w:pPr>
              <w:snapToGrid w:val="0"/>
              <w:jc w:val="center"/>
              <w:rPr>
                <w:sz w:val="16"/>
                <w:szCs w:val="16"/>
              </w:rPr>
            </w:pPr>
            <w:r w:rsidRPr="00266687">
              <w:rPr>
                <w:color w:val="000000"/>
                <w:sz w:val="16"/>
                <w:szCs w:val="16"/>
              </w:rPr>
              <w:t>5.49</w:t>
            </w:r>
          </w:p>
        </w:tc>
        <w:tc>
          <w:tcPr>
            <w:tcW w:w="1008" w:type="dxa"/>
            <w:vAlign w:val="center"/>
            <w:hideMark/>
          </w:tcPr>
          <w:p w14:paraId="591332AC"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B7874E1" w14:textId="77777777" w:rsidTr="00F555E9">
        <w:trPr>
          <w:trHeight w:val="165"/>
        </w:trPr>
        <w:tc>
          <w:tcPr>
            <w:tcW w:w="360" w:type="dxa"/>
            <w:vAlign w:val="center"/>
            <w:hideMark/>
          </w:tcPr>
          <w:p w14:paraId="1E2B4056" w14:textId="77777777" w:rsidR="00E42721" w:rsidRPr="00B20630" w:rsidRDefault="00E42721" w:rsidP="00F555E9">
            <w:pPr>
              <w:snapToGrid w:val="0"/>
              <w:rPr>
                <w:sz w:val="16"/>
                <w:szCs w:val="16"/>
              </w:rPr>
            </w:pPr>
            <w:r w:rsidRPr="00B20630">
              <w:rPr>
                <w:color w:val="000000"/>
                <w:sz w:val="16"/>
                <w:szCs w:val="16"/>
              </w:rPr>
              <w:t>265</w:t>
            </w:r>
          </w:p>
        </w:tc>
        <w:tc>
          <w:tcPr>
            <w:tcW w:w="864" w:type="dxa"/>
            <w:vAlign w:val="center"/>
            <w:hideMark/>
          </w:tcPr>
          <w:p w14:paraId="7C4FDA1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6E7CB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B2988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5191263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4872E869"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B4AF056"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4F31E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E73B04"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AD01312" w14:textId="77777777" w:rsidR="00E42721" w:rsidRPr="009B3DCC" w:rsidRDefault="00E42721" w:rsidP="00F555E9">
            <w:pPr>
              <w:snapToGrid w:val="0"/>
              <w:jc w:val="center"/>
              <w:rPr>
                <w:sz w:val="16"/>
                <w:szCs w:val="16"/>
              </w:rPr>
            </w:pPr>
            <w:r w:rsidRPr="00266687">
              <w:rPr>
                <w:color w:val="000000"/>
                <w:sz w:val="16"/>
                <w:szCs w:val="16"/>
              </w:rPr>
              <w:t>4.14</w:t>
            </w:r>
          </w:p>
        </w:tc>
      </w:tr>
      <w:tr w:rsidR="00E42721" w:rsidRPr="009B3DCC" w14:paraId="31FEFDB7" w14:textId="77777777" w:rsidTr="00F555E9">
        <w:trPr>
          <w:trHeight w:val="165"/>
        </w:trPr>
        <w:tc>
          <w:tcPr>
            <w:tcW w:w="360" w:type="dxa"/>
            <w:vAlign w:val="center"/>
            <w:hideMark/>
          </w:tcPr>
          <w:p w14:paraId="27289F53" w14:textId="77777777" w:rsidR="00E42721" w:rsidRPr="00B20630" w:rsidRDefault="00E42721" w:rsidP="00F555E9">
            <w:pPr>
              <w:snapToGrid w:val="0"/>
              <w:rPr>
                <w:sz w:val="16"/>
                <w:szCs w:val="16"/>
              </w:rPr>
            </w:pPr>
            <w:r w:rsidRPr="00B20630">
              <w:rPr>
                <w:color w:val="000000"/>
                <w:sz w:val="16"/>
                <w:szCs w:val="16"/>
              </w:rPr>
              <w:t>266</w:t>
            </w:r>
          </w:p>
        </w:tc>
        <w:tc>
          <w:tcPr>
            <w:tcW w:w="864" w:type="dxa"/>
            <w:vAlign w:val="center"/>
            <w:hideMark/>
          </w:tcPr>
          <w:p w14:paraId="5C7506D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94888E"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D475B45"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5853BF0"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3591FD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2615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20206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0873C8C"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4F2AA4BE"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6DADCA01" w14:textId="77777777" w:rsidTr="00F555E9">
        <w:trPr>
          <w:trHeight w:val="165"/>
        </w:trPr>
        <w:tc>
          <w:tcPr>
            <w:tcW w:w="360" w:type="dxa"/>
            <w:vAlign w:val="center"/>
            <w:hideMark/>
          </w:tcPr>
          <w:p w14:paraId="1E583684" w14:textId="77777777" w:rsidR="00E42721" w:rsidRPr="00B20630" w:rsidRDefault="00E42721" w:rsidP="00F555E9">
            <w:pPr>
              <w:snapToGrid w:val="0"/>
              <w:rPr>
                <w:sz w:val="16"/>
                <w:szCs w:val="16"/>
              </w:rPr>
            </w:pPr>
            <w:r w:rsidRPr="00B20630">
              <w:rPr>
                <w:color w:val="000000"/>
                <w:sz w:val="16"/>
                <w:szCs w:val="16"/>
              </w:rPr>
              <w:lastRenderedPageBreak/>
              <w:t>267</w:t>
            </w:r>
          </w:p>
        </w:tc>
        <w:tc>
          <w:tcPr>
            <w:tcW w:w="864" w:type="dxa"/>
            <w:vAlign w:val="center"/>
            <w:hideMark/>
          </w:tcPr>
          <w:p w14:paraId="3930220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696F3C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8124BAA"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20EDB212"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59D512F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E44561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7EA735B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FC5E395"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15B8CD6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7AB64D71" w14:textId="77777777" w:rsidTr="00F555E9">
        <w:trPr>
          <w:trHeight w:val="165"/>
        </w:trPr>
        <w:tc>
          <w:tcPr>
            <w:tcW w:w="360" w:type="dxa"/>
            <w:vAlign w:val="center"/>
            <w:hideMark/>
          </w:tcPr>
          <w:p w14:paraId="3F2B686C" w14:textId="77777777" w:rsidR="00E42721" w:rsidRPr="00B20630" w:rsidRDefault="00E42721" w:rsidP="00F555E9">
            <w:pPr>
              <w:snapToGrid w:val="0"/>
              <w:rPr>
                <w:sz w:val="16"/>
                <w:szCs w:val="16"/>
              </w:rPr>
            </w:pPr>
            <w:r w:rsidRPr="00B20630">
              <w:rPr>
                <w:color w:val="000000"/>
                <w:sz w:val="16"/>
                <w:szCs w:val="16"/>
              </w:rPr>
              <w:t>268</w:t>
            </w:r>
          </w:p>
        </w:tc>
        <w:tc>
          <w:tcPr>
            <w:tcW w:w="864" w:type="dxa"/>
            <w:vAlign w:val="center"/>
            <w:hideMark/>
          </w:tcPr>
          <w:p w14:paraId="7F51CBF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0B205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5E59B60"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4869AEE"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AF2508A"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D087AD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95CCF7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8ECCEA"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3957DC97" w14:textId="77777777" w:rsidR="00E42721" w:rsidRPr="009B3DCC" w:rsidRDefault="00E42721" w:rsidP="00F555E9">
            <w:pPr>
              <w:snapToGrid w:val="0"/>
              <w:jc w:val="center"/>
              <w:rPr>
                <w:sz w:val="16"/>
                <w:szCs w:val="16"/>
              </w:rPr>
            </w:pPr>
            <w:r w:rsidRPr="00266687">
              <w:rPr>
                <w:color w:val="000000"/>
                <w:sz w:val="16"/>
                <w:szCs w:val="16"/>
              </w:rPr>
              <w:t>5.22</w:t>
            </w:r>
          </w:p>
        </w:tc>
      </w:tr>
      <w:tr w:rsidR="00E42721" w:rsidRPr="009B3DCC" w14:paraId="16FF41A3" w14:textId="77777777" w:rsidTr="00F555E9">
        <w:trPr>
          <w:trHeight w:val="165"/>
        </w:trPr>
        <w:tc>
          <w:tcPr>
            <w:tcW w:w="360" w:type="dxa"/>
            <w:vAlign w:val="center"/>
            <w:hideMark/>
          </w:tcPr>
          <w:p w14:paraId="3EC5D7EB" w14:textId="77777777" w:rsidR="00E42721" w:rsidRPr="00B20630" w:rsidRDefault="00E42721" w:rsidP="00F555E9">
            <w:pPr>
              <w:snapToGrid w:val="0"/>
              <w:rPr>
                <w:sz w:val="16"/>
                <w:szCs w:val="16"/>
              </w:rPr>
            </w:pPr>
            <w:r w:rsidRPr="00B20630">
              <w:rPr>
                <w:color w:val="000000"/>
                <w:sz w:val="16"/>
                <w:szCs w:val="16"/>
              </w:rPr>
              <w:t>269</w:t>
            </w:r>
          </w:p>
        </w:tc>
        <w:tc>
          <w:tcPr>
            <w:tcW w:w="864" w:type="dxa"/>
            <w:vAlign w:val="center"/>
            <w:hideMark/>
          </w:tcPr>
          <w:p w14:paraId="46F933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3B989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65AAA8F"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1F4DFC87"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0DDD92F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85B27D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C13C8A8"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E05AA4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A631A93"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77C13CD2" w14:textId="77777777" w:rsidTr="00F555E9">
        <w:trPr>
          <w:trHeight w:val="165"/>
        </w:trPr>
        <w:tc>
          <w:tcPr>
            <w:tcW w:w="360" w:type="dxa"/>
            <w:vAlign w:val="center"/>
            <w:hideMark/>
          </w:tcPr>
          <w:p w14:paraId="5985C196" w14:textId="77777777" w:rsidR="00E42721" w:rsidRPr="00B20630" w:rsidRDefault="00E42721" w:rsidP="00F555E9">
            <w:pPr>
              <w:snapToGrid w:val="0"/>
              <w:rPr>
                <w:sz w:val="16"/>
                <w:szCs w:val="16"/>
              </w:rPr>
            </w:pPr>
            <w:r w:rsidRPr="00B20630">
              <w:rPr>
                <w:color w:val="000000"/>
                <w:sz w:val="16"/>
                <w:szCs w:val="16"/>
              </w:rPr>
              <w:t>270</w:t>
            </w:r>
          </w:p>
        </w:tc>
        <w:tc>
          <w:tcPr>
            <w:tcW w:w="864" w:type="dxa"/>
            <w:vAlign w:val="center"/>
            <w:hideMark/>
          </w:tcPr>
          <w:p w14:paraId="7B607A3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3EAC2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25F82AD" w14:textId="77777777" w:rsidR="00E42721" w:rsidRPr="009B3DCC" w:rsidRDefault="00E42721" w:rsidP="00F555E9">
            <w:pPr>
              <w:snapToGrid w:val="0"/>
              <w:jc w:val="center"/>
              <w:rPr>
                <w:sz w:val="16"/>
                <w:szCs w:val="16"/>
              </w:rPr>
            </w:pPr>
            <w:r w:rsidRPr="00266687">
              <w:rPr>
                <w:color w:val="000000"/>
                <w:sz w:val="16"/>
                <w:szCs w:val="16"/>
              </w:rPr>
              <w:t>60</w:t>
            </w:r>
          </w:p>
        </w:tc>
        <w:tc>
          <w:tcPr>
            <w:tcW w:w="1008" w:type="dxa"/>
            <w:vAlign w:val="center"/>
            <w:hideMark/>
          </w:tcPr>
          <w:p w14:paraId="05250244" w14:textId="77777777" w:rsidR="00E42721" w:rsidRPr="009B3DCC" w:rsidRDefault="00E42721" w:rsidP="00F555E9">
            <w:pPr>
              <w:snapToGrid w:val="0"/>
              <w:jc w:val="center"/>
              <w:rPr>
                <w:sz w:val="16"/>
                <w:szCs w:val="16"/>
              </w:rPr>
            </w:pPr>
            <w:r w:rsidRPr="00266687">
              <w:rPr>
                <w:color w:val="000000"/>
                <w:sz w:val="16"/>
                <w:szCs w:val="16"/>
              </w:rPr>
              <w:t>2013-06-24</w:t>
            </w:r>
          </w:p>
        </w:tc>
        <w:tc>
          <w:tcPr>
            <w:tcW w:w="1008" w:type="dxa"/>
            <w:vAlign w:val="center"/>
            <w:hideMark/>
          </w:tcPr>
          <w:p w14:paraId="77D48EE4"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07AB6C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6EC253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00818E0"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41AF28E9" w14:textId="77777777" w:rsidR="00E42721" w:rsidRPr="009B3DCC" w:rsidRDefault="00E42721" w:rsidP="00F555E9">
            <w:pPr>
              <w:snapToGrid w:val="0"/>
              <w:jc w:val="center"/>
              <w:rPr>
                <w:sz w:val="16"/>
                <w:szCs w:val="16"/>
              </w:rPr>
            </w:pPr>
            <w:r w:rsidRPr="00266687">
              <w:rPr>
                <w:color w:val="000000"/>
                <w:sz w:val="16"/>
                <w:szCs w:val="16"/>
              </w:rPr>
              <w:t>5.55</w:t>
            </w:r>
          </w:p>
        </w:tc>
      </w:tr>
      <w:tr w:rsidR="00E42721" w:rsidRPr="009B3DCC" w14:paraId="39F17AE0" w14:textId="77777777" w:rsidTr="00F555E9">
        <w:trPr>
          <w:trHeight w:val="180"/>
        </w:trPr>
        <w:tc>
          <w:tcPr>
            <w:tcW w:w="360" w:type="dxa"/>
            <w:vAlign w:val="center"/>
            <w:hideMark/>
          </w:tcPr>
          <w:p w14:paraId="4B473DBF" w14:textId="77777777" w:rsidR="00E42721" w:rsidRPr="00B20630" w:rsidRDefault="00E42721" w:rsidP="00F555E9">
            <w:pPr>
              <w:snapToGrid w:val="0"/>
              <w:rPr>
                <w:sz w:val="16"/>
                <w:szCs w:val="16"/>
              </w:rPr>
            </w:pPr>
            <w:r w:rsidRPr="00B20630">
              <w:rPr>
                <w:color w:val="000000"/>
                <w:sz w:val="16"/>
                <w:szCs w:val="16"/>
              </w:rPr>
              <w:t>271</w:t>
            </w:r>
          </w:p>
        </w:tc>
        <w:tc>
          <w:tcPr>
            <w:tcW w:w="864" w:type="dxa"/>
            <w:vAlign w:val="center"/>
            <w:hideMark/>
          </w:tcPr>
          <w:p w14:paraId="0718B32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9DFF8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D6039B5"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0F928490"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02F4377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6DFFCD8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97DA2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3DC21CA"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F091182" w14:textId="77777777" w:rsidR="00E42721" w:rsidRPr="009B3DCC" w:rsidRDefault="00E42721" w:rsidP="00F555E9">
            <w:pPr>
              <w:snapToGrid w:val="0"/>
              <w:jc w:val="center"/>
              <w:rPr>
                <w:sz w:val="16"/>
                <w:szCs w:val="16"/>
              </w:rPr>
            </w:pPr>
            <w:r w:rsidRPr="00266687">
              <w:rPr>
                <w:color w:val="000000"/>
                <w:sz w:val="16"/>
                <w:szCs w:val="16"/>
              </w:rPr>
              <w:t>2.67</w:t>
            </w:r>
          </w:p>
        </w:tc>
      </w:tr>
      <w:tr w:rsidR="00E42721" w:rsidRPr="009B3DCC" w14:paraId="3474C301" w14:textId="77777777" w:rsidTr="00F555E9">
        <w:trPr>
          <w:trHeight w:val="165"/>
        </w:trPr>
        <w:tc>
          <w:tcPr>
            <w:tcW w:w="360" w:type="dxa"/>
            <w:vAlign w:val="center"/>
            <w:hideMark/>
          </w:tcPr>
          <w:p w14:paraId="0003A444" w14:textId="77777777" w:rsidR="00E42721" w:rsidRPr="00B20630" w:rsidRDefault="00E42721" w:rsidP="00F555E9">
            <w:pPr>
              <w:snapToGrid w:val="0"/>
              <w:rPr>
                <w:sz w:val="16"/>
                <w:szCs w:val="16"/>
              </w:rPr>
            </w:pPr>
            <w:r w:rsidRPr="00B20630">
              <w:rPr>
                <w:color w:val="000000"/>
                <w:sz w:val="16"/>
                <w:szCs w:val="16"/>
              </w:rPr>
              <w:t>272</w:t>
            </w:r>
          </w:p>
        </w:tc>
        <w:tc>
          <w:tcPr>
            <w:tcW w:w="864" w:type="dxa"/>
            <w:vAlign w:val="center"/>
            <w:hideMark/>
          </w:tcPr>
          <w:p w14:paraId="26C183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8E6F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0239FFB"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1BD1BD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7EE15DF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26DEE61C"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02E931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CEC2A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080EA24B" w14:textId="77777777" w:rsidR="00E42721" w:rsidRPr="009B3DCC" w:rsidRDefault="00E42721" w:rsidP="00F555E9">
            <w:pPr>
              <w:snapToGrid w:val="0"/>
              <w:jc w:val="center"/>
              <w:rPr>
                <w:sz w:val="16"/>
                <w:szCs w:val="16"/>
              </w:rPr>
            </w:pPr>
            <w:r w:rsidRPr="00266687">
              <w:rPr>
                <w:color w:val="000000"/>
                <w:sz w:val="16"/>
                <w:szCs w:val="16"/>
              </w:rPr>
              <w:t>3.27</w:t>
            </w:r>
          </w:p>
        </w:tc>
      </w:tr>
      <w:tr w:rsidR="00E42721" w:rsidRPr="009B3DCC" w14:paraId="743EEF35" w14:textId="77777777" w:rsidTr="00F555E9">
        <w:trPr>
          <w:trHeight w:val="165"/>
        </w:trPr>
        <w:tc>
          <w:tcPr>
            <w:tcW w:w="360" w:type="dxa"/>
            <w:vAlign w:val="center"/>
            <w:hideMark/>
          </w:tcPr>
          <w:p w14:paraId="7E69DA32" w14:textId="77777777" w:rsidR="00E42721" w:rsidRPr="00B20630" w:rsidRDefault="00E42721" w:rsidP="00F555E9">
            <w:pPr>
              <w:snapToGrid w:val="0"/>
              <w:rPr>
                <w:sz w:val="16"/>
                <w:szCs w:val="16"/>
              </w:rPr>
            </w:pPr>
            <w:r w:rsidRPr="00B20630">
              <w:rPr>
                <w:color w:val="000000"/>
                <w:sz w:val="16"/>
                <w:szCs w:val="16"/>
              </w:rPr>
              <w:t>273</w:t>
            </w:r>
          </w:p>
        </w:tc>
        <w:tc>
          <w:tcPr>
            <w:tcW w:w="864" w:type="dxa"/>
            <w:vAlign w:val="center"/>
            <w:hideMark/>
          </w:tcPr>
          <w:p w14:paraId="3DE4B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99C747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22D5778"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308166B2"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F4D74CE"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987013E"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B476B7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DF34439"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8CFFD3" w14:textId="77777777" w:rsidR="00E42721" w:rsidRPr="009B3DCC" w:rsidRDefault="00E42721" w:rsidP="00F555E9">
            <w:pPr>
              <w:snapToGrid w:val="0"/>
              <w:jc w:val="center"/>
              <w:rPr>
                <w:sz w:val="16"/>
                <w:szCs w:val="16"/>
              </w:rPr>
            </w:pPr>
            <w:r w:rsidRPr="00266687">
              <w:rPr>
                <w:color w:val="000000"/>
                <w:sz w:val="16"/>
                <w:szCs w:val="16"/>
              </w:rPr>
              <w:t>4.03</w:t>
            </w:r>
          </w:p>
        </w:tc>
      </w:tr>
      <w:tr w:rsidR="00E42721" w:rsidRPr="009B3DCC" w14:paraId="1BE19889" w14:textId="77777777" w:rsidTr="00F555E9">
        <w:trPr>
          <w:trHeight w:val="165"/>
        </w:trPr>
        <w:tc>
          <w:tcPr>
            <w:tcW w:w="360" w:type="dxa"/>
            <w:vAlign w:val="center"/>
            <w:hideMark/>
          </w:tcPr>
          <w:p w14:paraId="2D6BAEE1" w14:textId="77777777" w:rsidR="00E42721" w:rsidRPr="00B20630" w:rsidRDefault="00E42721" w:rsidP="00F555E9">
            <w:pPr>
              <w:snapToGrid w:val="0"/>
              <w:rPr>
                <w:sz w:val="16"/>
                <w:szCs w:val="16"/>
              </w:rPr>
            </w:pPr>
            <w:r w:rsidRPr="00B20630">
              <w:rPr>
                <w:color w:val="000000"/>
                <w:sz w:val="16"/>
                <w:szCs w:val="16"/>
              </w:rPr>
              <w:t>274</w:t>
            </w:r>
          </w:p>
        </w:tc>
        <w:tc>
          <w:tcPr>
            <w:tcW w:w="864" w:type="dxa"/>
            <w:vAlign w:val="center"/>
            <w:hideMark/>
          </w:tcPr>
          <w:p w14:paraId="1720B3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92ED1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B9EA96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60D4CB26"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5E8253A2"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CF5E1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56599C4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6CE312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F4096AF"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1A701F4E" w14:textId="77777777" w:rsidTr="00F555E9">
        <w:trPr>
          <w:trHeight w:val="165"/>
        </w:trPr>
        <w:tc>
          <w:tcPr>
            <w:tcW w:w="360" w:type="dxa"/>
            <w:vAlign w:val="center"/>
            <w:hideMark/>
          </w:tcPr>
          <w:p w14:paraId="38A5750B" w14:textId="77777777" w:rsidR="00E42721" w:rsidRPr="00B20630" w:rsidRDefault="00E42721" w:rsidP="00F555E9">
            <w:pPr>
              <w:snapToGrid w:val="0"/>
              <w:rPr>
                <w:sz w:val="16"/>
                <w:szCs w:val="16"/>
              </w:rPr>
            </w:pPr>
            <w:r w:rsidRPr="00B20630">
              <w:rPr>
                <w:color w:val="000000"/>
                <w:sz w:val="16"/>
                <w:szCs w:val="16"/>
              </w:rPr>
              <w:t>275</w:t>
            </w:r>
          </w:p>
        </w:tc>
        <w:tc>
          <w:tcPr>
            <w:tcW w:w="864" w:type="dxa"/>
            <w:vAlign w:val="center"/>
            <w:hideMark/>
          </w:tcPr>
          <w:p w14:paraId="3E88067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36C79B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38638B2"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7F39EEFC"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C92302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F4E5D0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3C549291"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3878C29" w14:textId="77777777" w:rsidR="00E42721" w:rsidRPr="009B3DCC" w:rsidRDefault="00E42721" w:rsidP="00F555E9">
            <w:pPr>
              <w:snapToGrid w:val="0"/>
              <w:jc w:val="center"/>
              <w:rPr>
                <w:sz w:val="16"/>
                <w:szCs w:val="16"/>
              </w:rPr>
            </w:pPr>
            <w:r w:rsidRPr="00266687">
              <w:rPr>
                <w:color w:val="000000"/>
                <w:sz w:val="16"/>
                <w:szCs w:val="16"/>
              </w:rPr>
              <w:t>3.27</w:t>
            </w:r>
          </w:p>
        </w:tc>
        <w:tc>
          <w:tcPr>
            <w:tcW w:w="1008" w:type="dxa"/>
            <w:vAlign w:val="center"/>
            <w:hideMark/>
          </w:tcPr>
          <w:p w14:paraId="5218BF4F" w14:textId="77777777" w:rsidR="00E42721" w:rsidRPr="009B3DCC" w:rsidRDefault="00E42721" w:rsidP="00F555E9">
            <w:pPr>
              <w:snapToGrid w:val="0"/>
              <w:jc w:val="center"/>
              <w:rPr>
                <w:sz w:val="16"/>
                <w:szCs w:val="16"/>
              </w:rPr>
            </w:pPr>
            <w:r w:rsidRPr="00266687">
              <w:rPr>
                <w:color w:val="000000"/>
                <w:sz w:val="16"/>
                <w:szCs w:val="16"/>
              </w:rPr>
              <w:t>4.06</w:t>
            </w:r>
          </w:p>
        </w:tc>
      </w:tr>
      <w:tr w:rsidR="00E42721" w:rsidRPr="009B3DCC" w14:paraId="2ED78642" w14:textId="77777777" w:rsidTr="00F555E9">
        <w:trPr>
          <w:trHeight w:val="165"/>
        </w:trPr>
        <w:tc>
          <w:tcPr>
            <w:tcW w:w="360" w:type="dxa"/>
            <w:vAlign w:val="center"/>
            <w:hideMark/>
          </w:tcPr>
          <w:p w14:paraId="5A6DB280" w14:textId="77777777" w:rsidR="00E42721" w:rsidRPr="00B20630" w:rsidRDefault="00E42721" w:rsidP="00F555E9">
            <w:pPr>
              <w:snapToGrid w:val="0"/>
              <w:rPr>
                <w:sz w:val="16"/>
                <w:szCs w:val="16"/>
              </w:rPr>
            </w:pPr>
            <w:r w:rsidRPr="00B20630">
              <w:rPr>
                <w:color w:val="000000"/>
                <w:sz w:val="16"/>
                <w:szCs w:val="16"/>
              </w:rPr>
              <w:t>276</w:t>
            </w:r>
          </w:p>
        </w:tc>
        <w:tc>
          <w:tcPr>
            <w:tcW w:w="864" w:type="dxa"/>
            <w:vAlign w:val="center"/>
            <w:hideMark/>
          </w:tcPr>
          <w:p w14:paraId="3D65B7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2C9D2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494DD4C" w14:textId="77777777" w:rsidR="00E42721" w:rsidRPr="009B3DCC" w:rsidRDefault="00E42721" w:rsidP="00F555E9">
            <w:pPr>
              <w:snapToGrid w:val="0"/>
              <w:jc w:val="center"/>
              <w:rPr>
                <w:sz w:val="16"/>
                <w:szCs w:val="16"/>
              </w:rPr>
            </w:pPr>
            <w:r w:rsidRPr="00266687">
              <w:rPr>
                <w:color w:val="000000"/>
                <w:sz w:val="16"/>
                <w:szCs w:val="16"/>
              </w:rPr>
              <w:t>61</w:t>
            </w:r>
          </w:p>
        </w:tc>
        <w:tc>
          <w:tcPr>
            <w:tcW w:w="1008" w:type="dxa"/>
            <w:vAlign w:val="center"/>
            <w:hideMark/>
          </w:tcPr>
          <w:p w14:paraId="5DFA6C13" w14:textId="77777777" w:rsidR="00E42721" w:rsidRPr="009B3DCC" w:rsidRDefault="00E42721" w:rsidP="00F555E9">
            <w:pPr>
              <w:snapToGrid w:val="0"/>
              <w:jc w:val="center"/>
              <w:rPr>
                <w:sz w:val="16"/>
                <w:szCs w:val="16"/>
              </w:rPr>
            </w:pPr>
            <w:r w:rsidRPr="00266687">
              <w:rPr>
                <w:color w:val="000000"/>
                <w:sz w:val="16"/>
                <w:szCs w:val="16"/>
              </w:rPr>
              <w:t>2013-07-01</w:t>
            </w:r>
          </w:p>
        </w:tc>
        <w:tc>
          <w:tcPr>
            <w:tcW w:w="1008" w:type="dxa"/>
            <w:vAlign w:val="center"/>
            <w:hideMark/>
          </w:tcPr>
          <w:p w14:paraId="6B10FF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63886F1"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19D87B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6C7236"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02666FB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68F05475" w14:textId="77777777" w:rsidTr="00F555E9">
        <w:trPr>
          <w:trHeight w:val="165"/>
        </w:trPr>
        <w:tc>
          <w:tcPr>
            <w:tcW w:w="360" w:type="dxa"/>
            <w:vAlign w:val="center"/>
            <w:hideMark/>
          </w:tcPr>
          <w:p w14:paraId="1D466B39" w14:textId="77777777" w:rsidR="00E42721" w:rsidRPr="00B20630" w:rsidRDefault="00E42721" w:rsidP="00F555E9">
            <w:pPr>
              <w:snapToGrid w:val="0"/>
              <w:rPr>
                <w:sz w:val="16"/>
                <w:szCs w:val="16"/>
              </w:rPr>
            </w:pPr>
            <w:r w:rsidRPr="00B20630">
              <w:rPr>
                <w:color w:val="000000"/>
                <w:sz w:val="16"/>
                <w:szCs w:val="16"/>
              </w:rPr>
              <w:t>277</w:t>
            </w:r>
          </w:p>
        </w:tc>
        <w:tc>
          <w:tcPr>
            <w:tcW w:w="864" w:type="dxa"/>
            <w:vAlign w:val="center"/>
            <w:hideMark/>
          </w:tcPr>
          <w:p w14:paraId="318C1AA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E6AA2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A1A197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650DEA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37797086"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48DE9AB2"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1EE18C9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B1BE0" w14:textId="77777777" w:rsidR="00E42721" w:rsidRPr="009B3DCC" w:rsidRDefault="00E42721" w:rsidP="00F555E9">
            <w:pPr>
              <w:snapToGrid w:val="0"/>
              <w:jc w:val="center"/>
              <w:rPr>
                <w:sz w:val="16"/>
                <w:szCs w:val="16"/>
              </w:rPr>
            </w:pPr>
            <w:r w:rsidRPr="00266687">
              <w:rPr>
                <w:color w:val="000000"/>
                <w:sz w:val="16"/>
                <w:szCs w:val="16"/>
              </w:rPr>
              <w:t>5.34</w:t>
            </w:r>
          </w:p>
        </w:tc>
        <w:tc>
          <w:tcPr>
            <w:tcW w:w="1008" w:type="dxa"/>
            <w:vAlign w:val="center"/>
            <w:hideMark/>
          </w:tcPr>
          <w:p w14:paraId="69C941DB"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8628D19" w14:textId="77777777" w:rsidTr="00F555E9">
        <w:trPr>
          <w:trHeight w:val="165"/>
        </w:trPr>
        <w:tc>
          <w:tcPr>
            <w:tcW w:w="360" w:type="dxa"/>
            <w:vAlign w:val="center"/>
            <w:hideMark/>
          </w:tcPr>
          <w:p w14:paraId="66E50DE7" w14:textId="77777777" w:rsidR="00E42721" w:rsidRPr="00B20630" w:rsidRDefault="00E42721" w:rsidP="00F555E9">
            <w:pPr>
              <w:snapToGrid w:val="0"/>
              <w:rPr>
                <w:sz w:val="16"/>
                <w:szCs w:val="16"/>
              </w:rPr>
            </w:pPr>
            <w:r w:rsidRPr="00B20630">
              <w:rPr>
                <w:color w:val="000000"/>
                <w:sz w:val="16"/>
                <w:szCs w:val="16"/>
              </w:rPr>
              <w:t>278</w:t>
            </w:r>
          </w:p>
        </w:tc>
        <w:tc>
          <w:tcPr>
            <w:tcW w:w="864" w:type="dxa"/>
            <w:vAlign w:val="center"/>
            <w:hideMark/>
          </w:tcPr>
          <w:p w14:paraId="7C534B5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27EC63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487E674"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1CA0D73F"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16E3CF7"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5D25A898"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08C1B96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F219EE"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04D988D2"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00DF75C1" w14:textId="77777777" w:rsidTr="00F555E9">
        <w:trPr>
          <w:trHeight w:val="165"/>
        </w:trPr>
        <w:tc>
          <w:tcPr>
            <w:tcW w:w="360" w:type="dxa"/>
            <w:vAlign w:val="center"/>
            <w:hideMark/>
          </w:tcPr>
          <w:p w14:paraId="67CBC362" w14:textId="77777777" w:rsidR="00E42721" w:rsidRPr="00B20630" w:rsidRDefault="00E42721" w:rsidP="00F555E9">
            <w:pPr>
              <w:snapToGrid w:val="0"/>
              <w:rPr>
                <w:sz w:val="16"/>
                <w:szCs w:val="16"/>
              </w:rPr>
            </w:pPr>
            <w:r w:rsidRPr="00B20630">
              <w:rPr>
                <w:color w:val="000000"/>
                <w:sz w:val="16"/>
                <w:szCs w:val="16"/>
              </w:rPr>
              <w:t>279</w:t>
            </w:r>
          </w:p>
        </w:tc>
        <w:tc>
          <w:tcPr>
            <w:tcW w:w="864" w:type="dxa"/>
            <w:vAlign w:val="center"/>
            <w:hideMark/>
          </w:tcPr>
          <w:p w14:paraId="0F13758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8F5C6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ED7EDE0"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2CCD6EF0"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6025A861"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1FB97E1D"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A27CF1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4073CE" w14:textId="77777777" w:rsidR="00E42721" w:rsidRPr="009B3DCC" w:rsidRDefault="00E42721" w:rsidP="00F555E9">
            <w:pPr>
              <w:snapToGrid w:val="0"/>
              <w:jc w:val="center"/>
              <w:rPr>
                <w:sz w:val="16"/>
                <w:szCs w:val="16"/>
              </w:rPr>
            </w:pPr>
            <w:r w:rsidRPr="00266687">
              <w:rPr>
                <w:color w:val="000000"/>
                <w:sz w:val="16"/>
                <w:szCs w:val="16"/>
              </w:rPr>
              <w:t>6.91</w:t>
            </w:r>
          </w:p>
        </w:tc>
        <w:tc>
          <w:tcPr>
            <w:tcW w:w="1008" w:type="dxa"/>
            <w:vAlign w:val="center"/>
            <w:hideMark/>
          </w:tcPr>
          <w:p w14:paraId="47A7867E"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5C1285C7" w14:textId="77777777" w:rsidTr="00F555E9">
        <w:trPr>
          <w:trHeight w:val="165"/>
        </w:trPr>
        <w:tc>
          <w:tcPr>
            <w:tcW w:w="360" w:type="dxa"/>
            <w:vAlign w:val="center"/>
            <w:hideMark/>
          </w:tcPr>
          <w:p w14:paraId="17B528C2" w14:textId="77777777" w:rsidR="00E42721" w:rsidRPr="00B20630" w:rsidRDefault="00E42721" w:rsidP="00F555E9">
            <w:pPr>
              <w:snapToGrid w:val="0"/>
              <w:rPr>
                <w:sz w:val="16"/>
                <w:szCs w:val="16"/>
              </w:rPr>
            </w:pPr>
            <w:r w:rsidRPr="00B20630">
              <w:rPr>
                <w:color w:val="000000"/>
                <w:sz w:val="16"/>
                <w:szCs w:val="16"/>
              </w:rPr>
              <w:t>280</w:t>
            </w:r>
          </w:p>
        </w:tc>
        <w:tc>
          <w:tcPr>
            <w:tcW w:w="864" w:type="dxa"/>
            <w:vAlign w:val="center"/>
            <w:hideMark/>
          </w:tcPr>
          <w:p w14:paraId="1BE9646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3BEC004"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7D938CD"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5364DC73"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5F6A08A8"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01DB0FEB"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4BFE59A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7C226BF" w14:textId="77777777" w:rsidR="00E42721" w:rsidRPr="009B3DCC" w:rsidRDefault="00E42721" w:rsidP="00F555E9">
            <w:pPr>
              <w:snapToGrid w:val="0"/>
              <w:jc w:val="center"/>
              <w:rPr>
                <w:sz w:val="16"/>
                <w:szCs w:val="16"/>
              </w:rPr>
            </w:pPr>
            <w:r w:rsidRPr="00266687">
              <w:rPr>
                <w:color w:val="000000"/>
                <w:sz w:val="16"/>
                <w:szCs w:val="16"/>
              </w:rPr>
              <w:t>7.41</w:t>
            </w:r>
          </w:p>
        </w:tc>
        <w:tc>
          <w:tcPr>
            <w:tcW w:w="1008" w:type="dxa"/>
            <w:vAlign w:val="center"/>
            <w:hideMark/>
          </w:tcPr>
          <w:p w14:paraId="6E555E60" w14:textId="77777777" w:rsidR="00E42721" w:rsidRPr="009B3DCC" w:rsidRDefault="00E42721" w:rsidP="00F555E9">
            <w:pPr>
              <w:snapToGrid w:val="0"/>
              <w:jc w:val="center"/>
              <w:rPr>
                <w:sz w:val="16"/>
                <w:szCs w:val="16"/>
              </w:rPr>
            </w:pPr>
            <w:r w:rsidRPr="00266687">
              <w:rPr>
                <w:color w:val="000000"/>
                <w:sz w:val="16"/>
                <w:szCs w:val="16"/>
              </w:rPr>
              <w:t>2.43</w:t>
            </w:r>
          </w:p>
        </w:tc>
      </w:tr>
      <w:tr w:rsidR="00E42721" w:rsidRPr="009B3DCC" w14:paraId="5525F173" w14:textId="77777777" w:rsidTr="00F555E9">
        <w:trPr>
          <w:trHeight w:val="165"/>
        </w:trPr>
        <w:tc>
          <w:tcPr>
            <w:tcW w:w="360" w:type="dxa"/>
            <w:vAlign w:val="center"/>
            <w:hideMark/>
          </w:tcPr>
          <w:p w14:paraId="4DA31BB4" w14:textId="77777777" w:rsidR="00E42721" w:rsidRPr="00B20630" w:rsidRDefault="00E42721" w:rsidP="00F555E9">
            <w:pPr>
              <w:snapToGrid w:val="0"/>
              <w:rPr>
                <w:sz w:val="16"/>
                <w:szCs w:val="16"/>
              </w:rPr>
            </w:pPr>
            <w:r w:rsidRPr="00B20630">
              <w:rPr>
                <w:color w:val="000000"/>
                <w:sz w:val="16"/>
                <w:szCs w:val="16"/>
              </w:rPr>
              <w:t>281</w:t>
            </w:r>
          </w:p>
        </w:tc>
        <w:tc>
          <w:tcPr>
            <w:tcW w:w="864" w:type="dxa"/>
            <w:vAlign w:val="center"/>
            <w:hideMark/>
          </w:tcPr>
          <w:p w14:paraId="056A9E4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4629F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CC48FFF"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BD4E402"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013BE750"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72259F95"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86807D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A00EFDC"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50FEAC54" w14:textId="77777777" w:rsidR="00E42721" w:rsidRPr="009B3DCC" w:rsidRDefault="00E42721" w:rsidP="00F555E9">
            <w:pPr>
              <w:snapToGrid w:val="0"/>
              <w:jc w:val="center"/>
              <w:rPr>
                <w:sz w:val="16"/>
                <w:szCs w:val="16"/>
              </w:rPr>
            </w:pPr>
            <w:r w:rsidRPr="00266687">
              <w:rPr>
                <w:color w:val="000000"/>
                <w:sz w:val="16"/>
                <w:szCs w:val="16"/>
              </w:rPr>
              <w:t>2.65</w:t>
            </w:r>
          </w:p>
        </w:tc>
      </w:tr>
      <w:tr w:rsidR="00E42721" w:rsidRPr="009B3DCC" w14:paraId="03DBA728" w14:textId="77777777" w:rsidTr="00F555E9">
        <w:trPr>
          <w:trHeight w:val="165"/>
        </w:trPr>
        <w:tc>
          <w:tcPr>
            <w:tcW w:w="360" w:type="dxa"/>
            <w:vAlign w:val="center"/>
            <w:hideMark/>
          </w:tcPr>
          <w:p w14:paraId="2BACA7F0" w14:textId="77777777" w:rsidR="00E42721" w:rsidRPr="00B20630" w:rsidRDefault="00E42721" w:rsidP="00F555E9">
            <w:pPr>
              <w:snapToGrid w:val="0"/>
              <w:rPr>
                <w:sz w:val="16"/>
                <w:szCs w:val="16"/>
              </w:rPr>
            </w:pPr>
            <w:r w:rsidRPr="00B20630">
              <w:rPr>
                <w:color w:val="000000"/>
                <w:sz w:val="16"/>
                <w:szCs w:val="16"/>
              </w:rPr>
              <w:t>282</w:t>
            </w:r>
          </w:p>
        </w:tc>
        <w:tc>
          <w:tcPr>
            <w:tcW w:w="864" w:type="dxa"/>
            <w:vAlign w:val="center"/>
            <w:hideMark/>
          </w:tcPr>
          <w:p w14:paraId="19B36F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3D83F2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9FC1715" w14:textId="77777777" w:rsidR="00E42721" w:rsidRPr="009B3DCC" w:rsidRDefault="00E42721" w:rsidP="00F555E9">
            <w:pPr>
              <w:snapToGrid w:val="0"/>
              <w:jc w:val="center"/>
              <w:rPr>
                <w:sz w:val="16"/>
                <w:szCs w:val="16"/>
              </w:rPr>
            </w:pPr>
            <w:r w:rsidRPr="00266687">
              <w:rPr>
                <w:color w:val="000000"/>
                <w:sz w:val="16"/>
                <w:szCs w:val="16"/>
              </w:rPr>
              <w:t>62</w:t>
            </w:r>
          </w:p>
        </w:tc>
        <w:tc>
          <w:tcPr>
            <w:tcW w:w="1008" w:type="dxa"/>
            <w:vAlign w:val="center"/>
            <w:hideMark/>
          </w:tcPr>
          <w:p w14:paraId="070E5EE4" w14:textId="77777777" w:rsidR="00E42721" w:rsidRPr="009B3DCC" w:rsidRDefault="00E42721" w:rsidP="00F555E9">
            <w:pPr>
              <w:snapToGrid w:val="0"/>
              <w:jc w:val="center"/>
              <w:rPr>
                <w:sz w:val="16"/>
                <w:szCs w:val="16"/>
              </w:rPr>
            </w:pPr>
            <w:r w:rsidRPr="00266687">
              <w:rPr>
                <w:color w:val="000000"/>
                <w:sz w:val="16"/>
                <w:szCs w:val="16"/>
              </w:rPr>
              <w:t>2013-07-15</w:t>
            </w:r>
          </w:p>
        </w:tc>
        <w:tc>
          <w:tcPr>
            <w:tcW w:w="1008" w:type="dxa"/>
            <w:vAlign w:val="center"/>
            <w:hideMark/>
          </w:tcPr>
          <w:p w14:paraId="4D5B17A3" w14:textId="77777777" w:rsidR="00E42721" w:rsidRPr="009B3DCC" w:rsidRDefault="00E42721" w:rsidP="00F555E9">
            <w:pPr>
              <w:snapToGrid w:val="0"/>
              <w:jc w:val="center"/>
              <w:rPr>
                <w:sz w:val="16"/>
                <w:szCs w:val="16"/>
              </w:rPr>
            </w:pPr>
            <w:r w:rsidRPr="00266687">
              <w:rPr>
                <w:color w:val="000000"/>
                <w:sz w:val="16"/>
                <w:szCs w:val="16"/>
              </w:rPr>
              <w:t>Gembloux</w:t>
            </w:r>
          </w:p>
        </w:tc>
        <w:tc>
          <w:tcPr>
            <w:tcW w:w="720" w:type="dxa"/>
            <w:vAlign w:val="center"/>
            <w:hideMark/>
          </w:tcPr>
          <w:p w14:paraId="3AA694A4" w14:textId="77777777" w:rsidR="00E42721" w:rsidRPr="009B3DCC" w:rsidRDefault="00E42721" w:rsidP="00F555E9">
            <w:pPr>
              <w:snapToGrid w:val="0"/>
              <w:jc w:val="center"/>
              <w:rPr>
                <w:sz w:val="16"/>
                <w:szCs w:val="16"/>
              </w:rPr>
            </w:pPr>
            <w:r w:rsidRPr="00266687">
              <w:rPr>
                <w:color w:val="000000"/>
                <w:sz w:val="16"/>
                <w:szCs w:val="16"/>
              </w:rPr>
              <w:t>2013</w:t>
            </w:r>
          </w:p>
        </w:tc>
        <w:tc>
          <w:tcPr>
            <w:tcW w:w="1008" w:type="dxa"/>
            <w:vAlign w:val="center"/>
            <w:hideMark/>
          </w:tcPr>
          <w:p w14:paraId="23A13BE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84156F" w14:textId="77777777" w:rsidR="00E42721" w:rsidRPr="009B3DCC" w:rsidRDefault="00E42721" w:rsidP="00F555E9">
            <w:pPr>
              <w:snapToGrid w:val="0"/>
              <w:jc w:val="center"/>
              <w:rPr>
                <w:sz w:val="16"/>
                <w:szCs w:val="16"/>
              </w:rPr>
            </w:pPr>
            <w:r w:rsidRPr="00266687">
              <w:rPr>
                <w:color w:val="000000"/>
                <w:sz w:val="16"/>
                <w:szCs w:val="16"/>
              </w:rPr>
              <w:t>6.94</w:t>
            </w:r>
          </w:p>
        </w:tc>
        <w:tc>
          <w:tcPr>
            <w:tcW w:w="1008" w:type="dxa"/>
            <w:vAlign w:val="center"/>
            <w:hideMark/>
          </w:tcPr>
          <w:p w14:paraId="15374195"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0EA36DDE" w14:textId="77777777" w:rsidTr="00F555E9">
        <w:trPr>
          <w:trHeight w:val="165"/>
        </w:trPr>
        <w:tc>
          <w:tcPr>
            <w:tcW w:w="360" w:type="dxa"/>
            <w:vAlign w:val="center"/>
            <w:hideMark/>
          </w:tcPr>
          <w:p w14:paraId="1CA85B96" w14:textId="77777777" w:rsidR="00E42721" w:rsidRPr="00B20630" w:rsidRDefault="00E42721" w:rsidP="00F555E9">
            <w:pPr>
              <w:snapToGrid w:val="0"/>
              <w:rPr>
                <w:sz w:val="16"/>
                <w:szCs w:val="16"/>
              </w:rPr>
            </w:pPr>
            <w:r w:rsidRPr="00B20630">
              <w:rPr>
                <w:color w:val="000000"/>
                <w:sz w:val="16"/>
                <w:szCs w:val="16"/>
              </w:rPr>
              <w:t>283</w:t>
            </w:r>
          </w:p>
        </w:tc>
        <w:tc>
          <w:tcPr>
            <w:tcW w:w="864" w:type="dxa"/>
            <w:vAlign w:val="center"/>
            <w:hideMark/>
          </w:tcPr>
          <w:p w14:paraId="01CE49D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1F4318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01CA8C9"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6842653"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6BF090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9C956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142F2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627B02"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0615D545"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7222E88D" w14:textId="77777777" w:rsidTr="00F555E9">
        <w:trPr>
          <w:trHeight w:val="165"/>
        </w:trPr>
        <w:tc>
          <w:tcPr>
            <w:tcW w:w="360" w:type="dxa"/>
            <w:vAlign w:val="center"/>
            <w:hideMark/>
          </w:tcPr>
          <w:p w14:paraId="2EBAA129" w14:textId="77777777" w:rsidR="00E42721" w:rsidRPr="00B20630" w:rsidRDefault="00E42721" w:rsidP="00F555E9">
            <w:pPr>
              <w:snapToGrid w:val="0"/>
              <w:rPr>
                <w:sz w:val="16"/>
                <w:szCs w:val="16"/>
              </w:rPr>
            </w:pPr>
            <w:r w:rsidRPr="00B20630">
              <w:rPr>
                <w:color w:val="000000"/>
                <w:sz w:val="16"/>
                <w:szCs w:val="16"/>
              </w:rPr>
              <w:t>284</w:t>
            </w:r>
          </w:p>
        </w:tc>
        <w:tc>
          <w:tcPr>
            <w:tcW w:w="864" w:type="dxa"/>
            <w:vAlign w:val="center"/>
            <w:hideMark/>
          </w:tcPr>
          <w:p w14:paraId="48C56E9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931A39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05E1C9E"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157CB2CA"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6BE3BD9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AEDD56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2182A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D9E0227"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61C588ED"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ADA40DF" w14:textId="77777777" w:rsidTr="00F555E9">
        <w:trPr>
          <w:trHeight w:val="165"/>
        </w:trPr>
        <w:tc>
          <w:tcPr>
            <w:tcW w:w="360" w:type="dxa"/>
            <w:vAlign w:val="center"/>
            <w:hideMark/>
          </w:tcPr>
          <w:p w14:paraId="40405E1C" w14:textId="77777777" w:rsidR="00E42721" w:rsidRPr="00B20630" w:rsidRDefault="00E42721" w:rsidP="00F555E9">
            <w:pPr>
              <w:snapToGrid w:val="0"/>
              <w:rPr>
                <w:sz w:val="16"/>
                <w:szCs w:val="16"/>
              </w:rPr>
            </w:pPr>
            <w:r w:rsidRPr="00B20630">
              <w:rPr>
                <w:color w:val="000000"/>
                <w:sz w:val="16"/>
                <w:szCs w:val="16"/>
              </w:rPr>
              <w:t>285</w:t>
            </w:r>
          </w:p>
        </w:tc>
        <w:tc>
          <w:tcPr>
            <w:tcW w:w="864" w:type="dxa"/>
            <w:vAlign w:val="center"/>
            <w:hideMark/>
          </w:tcPr>
          <w:p w14:paraId="00673F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40756F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A0241C"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32964156"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49555356"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96AF4F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438E34"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5B333C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6D595A2"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095E4252" w14:textId="77777777" w:rsidTr="00F555E9">
        <w:trPr>
          <w:trHeight w:val="180"/>
        </w:trPr>
        <w:tc>
          <w:tcPr>
            <w:tcW w:w="360" w:type="dxa"/>
            <w:vAlign w:val="center"/>
            <w:hideMark/>
          </w:tcPr>
          <w:p w14:paraId="71F75664" w14:textId="77777777" w:rsidR="00E42721" w:rsidRPr="00B20630" w:rsidRDefault="00E42721" w:rsidP="00F555E9">
            <w:pPr>
              <w:snapToGrid w:val="0"/>
              <w:rPr>
                <w:sz w:val="16"/>
                <w:szCs w:val="16"/>
              </w:rPr>
            </w:pPr>
            <w:r w:rsidRPr="00B20630">
              <w:rPr>
                <w:color w:val="000000"/>
                <w:sz w:val="16"/>
                <w:szCs w:val="16"/>
              </w:rPr>
              <w:t>286</w:t>
            </w:r>
          </w:p>
        </w:tc>
        <w:tc>
          <w:tcPr>
            <w:tcW w:w="864" w:type="dxa"/>
            <w:vAlign w:val="center"/>
            <w:hideMark/>
          </w:tcPr>
          <w:p w14:paraId="38BA41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5E59F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AAEA5E3" w14:textId="77777777" w:rsidR="00E42721" w:rsidRPr="009B3DCC" w:rsidRDefault="00E42721" w:rsidP="00F555E9">
            <w:pPr>
              <w:snapToGrid w:val="0"/>
              <w:jc w:val="center"/>
              <w:rPr>
                <w:sz w:val="16"/>
                <w:szCs w:val="16"/>
              </w:rPr>
            </w:pPr>
            <w:r w:rsidRPr="00266687">
              <w:rPr>
                <w:color w:val="000000"/>
                <w:sz w:val="16"/>
                <w:szCs w:val="16"/>
              </w:rPr>
              <w:t>63</w:t>
            </w:r>
          </w:p>
        </w:tc>
        <w:tc>
          <w:tcPr>
            <w:tcW w:w="1008" w:type="dxa"/>
            <w:vAlign w:val="center"/>
            <w:hideMark/>
          </w:tcPr>
          <w:p w14:paraId="091EB5AF" w14:textId="77777777" w:rsidR="00E42721" w:rsidRPr="009B3DCC" w:rsidRDefault="00E42721" w:rsidP="00F555E9">
            <w:pPr>
              <w:snapToGrid w:val="0"/>
              <w:jc w:val="center"/>
              <w:rPr>
                <w:sz w:val="16"/>
                <w:szCs w:val="16"/>
              </w:rPr>
            </w:pPr>
            <w:r w:rsidRPr="00266687">
              <w:rPr>
                <w:color w:val="000000"/>
                <w:sz w:val="16"/>
                <w:szCs w:val="16"/>
              </w:rPr>
              <w:t>2014-06-16</w:t>
            </w:r>
          </w:p>
        </w:tc>
        <w:tc>
          <w:tcPr>
            <w:tcW w:w="1008" w:type="dxa"/>
            <w:vAlign w:val="center"/>
            <w:hideMark/>
          </w:tcPr>
          <w:p w14:paraId="7A2CA13C"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D32708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1312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C7170C"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59CC301A" w14:textId="77777777" w:rsidR="00E42721" w:rsidRPr="009B3DCC" w:rsidRDefault="00E42721" w:rsidP="00F555E9">
            <w:pPr>
              <w:snapToGrid w:val="0"/>
              <w:jc w:val="center"/>
              <w:rPr>
                <w:sz w:val="16"/>
                <w:szCs w:val="16"/>
              </w:rPr>
            </w:pPr>
            <w:r w:rsidRPr="00266687">
              <w:rPr>
                <w:color w:val="000000"/>
                <w:sz w:val="16"/>
                <w:szCs w:val="16"/>
              </w:rPr>
              <w:t>4.65</w:t>
            </w:r>
          </w:p>
        </w:tc>
      </w:tr>
      <w:tr w:rsidR="00E42721" w:rsidRPr="009B3DCC" w14:paraId="4945CD9D" w14:textId="77777777" w:rsidTr="00F555E9">
        <w:trPr>
          <w:trHeight w:val="165"/>
        </w:trPr>
        <w:tc>
          <w:tcPr>
            <w:tcW w:w="360" w:type="dxa"/>
            <w:vAlign w:val="center"/>
            <w:hideMark/>
          </w:tcPr>
          <w:p w14:paraId="0022F459" w14:textId="77777777" w:rsidR="00E42721" w:rsidRPr="00B20630" w:rsidRDefault="00E42721" w:rsidP="00F555E9">
            <w:pPr>
              <w:snapToGrid w:val="0"/>
              <w:rPr>
                <w:sz w:val="16"/>
                <w:szCs w:val="16"/>
              </w:rPr>
            </w:pPr>
            <w:r w:rsidRPr="00B20630">
              <w:rPr>
                <w:color w:val="000000"/>
                <w:sz w:val="16"/>
                <w:szCs w:val="16"/>
              </w:rPr>
              <w:t>287</w:t>
            </w:r>
          </w:p>
        </w:tc>
        <w:tc>
          <w:tcPr>
            <w:tcW w:w="864" w:type="dxa"/>
            <w:vAlign w:val="center"/>
            <w:hideMark/>
          </w:tcPr>
          <w:p w14:paraId="5804A26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4D7C388"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4750669"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3883A0F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CC4089E"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778B4E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5AA0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8D230" w14:textId="77777777" w:rsidR="00E42721" w:rsidRPr="009B3DCC" w:rsidRDefault="00E42721" w:rsidP="00F555E9">
            <w:pPr>
              <w:snapToGrid w:val="0"/>
              <w:jc w:val="center"/>
              <w:rPr>
                <w:sz w:val="16"/>
                <w:szCs w:val="16"/>
              </w:rPr>
            </w:pPr>
            <w:r w:rsidRPr="00266687">
              <w:rPr>
                <w:color w:val="000000"/>
                <w:sz w:val="16"/>
                <w:szCs w:val="16"/>
              </w:rPr>
              <w:t>5.43</w:t>
            </w:r>
          </w:p>
        </w:tc>
        <w:tc>
          <w:tcPr>
            <w:tcW w:w="1008" w:type="dxa"/>
            <w:vAlign w:val="center"/>
            <w:hideMark/>
          </w:tcPr>
          <w:p w14:paraId="120447DE"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D44DF65" w14:textId="77777777" w:rsidTr="00F555E9">
        <w:trPr>
          <w:trHeight w:val="165"/>
        </w:trPr>
        <w:tc>
          <w:tcPr>
            <w:tcW w:w="360" w:type="dxa"/>
            <w:vAlign w:val="center"/>
            <w:hideMark/>
          </w:tcPr>
          <w:p w14:paraId="15EDE232" w14:textId="77777777" w:rsidR="00E42721" w:rsidRPr="00B20630" w:rsidRDefault="00E42721" w:rsidP="00F555E9">
            <w:pPr>
              <w:snapToGrid w:val="0"/>
              <w:rPr>
                <w:sz w:val="16"/>
                <w:szCs w:val="16"/>
              </w:rPr>
            </w:pPr>
            <w:r w:rsidRPr="00B20630">
              <w:rPr>
                <w:color w:val="000000"/>
                <w:sz w:val="16"/>
                <w:szCs w:val="16"/>
              </w:rPr>
              <w:t>288</w:t>
            </w:r>
          </w:p>
        </w:tc>
        <w:tc>
          <w:tcPr>
            <w:tcW w:w="864" w:type="dxa"/>
            <w:vAlign w:val="center"/>
            <w:hideMark/>
          </w:tcPr>
          <w:p w14:paraId="620B49B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16E79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7C0437C"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5E9B088"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1262BFF"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2072A04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87B273E"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79D6DDB" w14:textId="77777777" w:rsidR="00E42721" w:rsidRPr="009B3DCC" w:rsidRDefault="00E42721" w:rsidP="00F555E9">
            <w:pPr>
              <w:snapToGrid w:val="0"/>
              <w:jc w:val="center"/>
              <w:rPr>
                <w:sz w:val="16"/>
                <w:szCs w:val="16"/>
              </w:rPr>
            </w:pPr>
            <w:r w:rsidRPr="00266687">
              <w:rPr>
                <w:color w:val="000000"/>
                <w:sz w:val="16"/>
                <w:szCs w:val="16"/>
              </w:rPr>
              <w:t>5.73</w:t>
            </w:r>
          </w:p>
        </w:tc>
        <w:tc>
          <w:tcPr>
            <w:tcW w:w="1008" w:type="dxa"/>
            <w:vAlign w:val="center"/>
            <w:hideMark/>
          </w:tcPr>
          <w:p w14:paraId="4D8C5FD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2B942F" w14:textId="77777777" w:rsidTr="00F555E9">
        <w:trPr>
          <w:trHeight w:val="165"/>
        </w:trPr>
        <w:tc>
          <w:tcPr>
            <w:tcW w:w="360" w:type="dxa"/>
            <w:vAlign w:val="center"/>
            <w:hideMark/>
          </w:tcPr>
          <w:p w14:paraId="763AF2F1" w14:textId="77777777" w:rsidR="00E42721" w:rsidRPr="00B20630" w:rsidRDefault="00E42721" w:rsidP="00F555E9">
            <w:pPr>
              <w:snapToGrid w:val="0"/>
              <w:rPr>
                <w:sz w:val="16"/>
                <w:szCs w:val="16"/>
              </w:rPr>
            </w:pPr>
            <w:r w:rsidRPr="00B20630">
              <w:rPr>
                <w:color w:val="000000"/>
                <w:sz w:val="16"/>
                <w:szCs w:val="16"/>
              </w:rPr>
              <w:t>289</w:t>
            </w:r>
          </w:p>
        </w:tc>
        <w:tc>
          <w:tcPr>
            <w:tcW w:w="864" w:type="dxa"/>
            <w:vAlign w:val="center"/>
            <w:hideMark/>
          </w:tcPr>
          <w:p w14:paraId="4E86EBC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911192D"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FFF96F0"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5B4E2285"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F8F1E08"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1080115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C25264C"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3AEB3A"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675F040F"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68DF3C08" w14:textId="77777777" w:rsidTr="00F555E9">
        <w:trPr>
          <w:trHeight w:val="165"/>
        </w:trPr>
        <w:tc>
          <w:tcPr>
            <w:tcW w:w="360" w:type="dxa"/>
            <w:vAlign w:val="center"/>
            <w:hideMark/>
          </w:tcPr>
          <w:p w14:paraId="79E095A7" w14:textId="77777777" w:rsidR="00E42721" w:rsidRPr="00B20630" w:rsidRDefault="00E42721" w:rsidP="00F555E9">
            <w:pPr>
              <w:snapToGrid w:val="0"/>
              <w:rPr>
                <w:sz w:val="16"/>
                <w:szCs w:val="16"/>
              </w:rPr>
            </w:pPr>
            <w:r w:rsidRPr="00B20630">
              <w:rPr>
                <w:color w:val="000000"/>
                <w:sz w:val="16"/>
                <w:szCs w:val="16"/>
              </w:rPr>
              <w:t>290</w:t>
            </w:r>
          </w:p>
        </w:tc>
        <w:tc>
          <w:tcPr>
            <w:tcW w:w="864" w:type="dxa"/>
            <w:vAlign w:val="center"/>
            <w:hideMark/>
          </w:tcPr>
          <w:p w14:paraId="37DA2BE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7D3A0C6"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CCBB3EF" w14:textId="77777777" w:rsidR="00E42721" w:rsidRPr="009B3DCC" w:rsidRDefault="00E42721" w:rsidP="00F555E9">
            <w:pPr>
              <w:snapToGrid w:val="0"/>
              <w:jc w:val="center"/>
              <w:rPr>
                <w:sz w:val="16"/>
                <w:szCs w:val="16"/>
              </w:rPr>
            </w:pPr>
            <w:r w:rsidRPr="00266687">
              <w:rPr>
                <w:color w:val="000000"/>
                <w:sz w:val="16"/>
                <w:szCs w:val="16"/>
              </w:rPr>
              <w:t>64</w:t>
            </w:r>
          </w:p>
        </w:tc>
        <w:tc>
          <w:tcPr>
            <w:tcW w:w="1008" w:type="dxa"/>
            <w:vAlign w:val="center"/>
            <w:hideMark/>
          </w:tcPr>
          <w:p w14:paraId="4DC28FC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C1352E3"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C5F96C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27E8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067DB4" w14:textId="77777777" w:rsidR="00E42721" w:rsidRPr="009B3DCC" w:rsidRDefault="00E42721" w:rsidP="00F555E9">
            <w:pPr>
              <w:snapToGrid w:val="0"/>
              <w:jc w:val="center"/>
              <w:rPr>
                <w:sz w:val="16"/>
                <w:szCs w:val="16"/>
              </w:rPr>
            </w:pPr>
            <w:r w:rsidRPr="00266687">
              <w:rPr>
                <w:color w:val="000000"/>
                <w:sz w:val="16"/>
                <w:szCs w:val="16"/>
              </w:rPr>
              <w:t>5.87</w:t>
            </w:r>
          </w:p>
        </w:tc>
        <w:tc>
          <w:tcPr>
            <w:tcW w:w="1008" w:type="dxa"/>
            <w:vAlign w:val="center"/>
            <w:hideMark/>
          </w:tcPr>
          <w:p w14:paraId="6C1125AD" w14:textId="77777777" w:rsidR="00E42721" w:rsidRPr="009B3DCC" w:rsidRDefault="00E42721" w:rsidP="00F555E9">
            <w:pPr>
              <w:snapToGrid w:val="0"/>
              <w:jc w:val="center"/>
              <w:rPr>
                <w:sz w:val="16"/>
                <w:szCs w:val="16"/>
              </w:rPr>
            </w:pPr>
            <w:r w:rsidRPr="00266687">
              <w:rPr>
                <w:color w:val="000000"/>
                <w:sz w:val="16"/>
                <w:szCs w:val="16"/>
              </w:rPr>
              <w:t>2.55</w:t>
            </w:r>
          </w:p>
        </w:tc>
      </w:tr>
      <w:tr w:rsidR="00E42721" w:rsidRPr="009B3DCC" w14:paraId="1A3AE21F" w14:textId="77777777" w:rsidTr="00F555E9">
        <w:trPr>
          <w:trHeight w:val="165"/>
        </w:trPr>
        <w:tc>
          <w:tcPr>
            <w:tcW w:w="360" w:type="dxa"/>
            <w:vAlign w:val="center"/>
            <w:hideMark/>
          </w:tcPr>
          <w:p w14:paraId="570EE52F" w14:textId="77777777" w:rsidR="00E42721" w:rsidRPr="00B20630" w:rsidRDefault="00E42721" w:rsidP="00F555E9">
            <w:pPr>
              <w:snapToGrid w:val="0"/>
              <w:rPr>
                <w:sz w:val="16"/>
                <w:szCs w:val="16"/>
              </w:rPr>
            </w:pPr>
            <w:r w:rsidRPr="00B20630">
              <w:rPr>
                <w:color w:val="000000"/>
                <w:sz w:val="16"/>
                <w:szCs w:val="16"/>
              </w:rPr>
              <w:t>291</w:t>
            </w:r>
          </w:p>
        </w:tc>
        <w:tc>
          <w:tcPr>
            <w:tcW w:w="864" w:type="dxa"/>
            <w:vAlign w:val="center"/>
            <w:hideMark/>
          </w:tcPr>
          <w:p w14:paraId="717B139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B67B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FB5B110"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5856A2C1"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EAEAE3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5E5D4CB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55DEA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54C81E4"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231FE903"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7BB2E5CE" w14:textId="77777777" w:rsidTr="00F555E9">
        <w:trPr>
          <w:trHeight w:val="165"/>
        </w:trPr>
        <w:tc>
          <w:tcPr>
            <w:tcW w:w="360" w:type="dxa"/>
            <w:vAlign w:val="center"/>
            <w:hideMark/>
          </w:tcPr>
          <w:p w14:paraId="6001846B" w14:textId="77777777" w:rsidR="00E42721" w:rsidRPr="00B20630" w:rsidRDefault="00E42721" w:rsidP="00F555E9">
            <w:pPr>
              <w:snapToGrid w:val="0"/>
              <w:rPr>
                <w:sz w:val="16"/>
                <w:szCs w:val="16"/>
              </w:rPr>
            </w:pPr>
            <w:r w:rsidRPr="00B20630">
              <w:rPr>
                <w:color w:val="000000"/>
                <w:sz w:val="16"/>
                <w:szCs w:val="16"/>
              </w:rPr>
              <w:t>292</w:t>
            </w:r>
          </w:p>
        </w:tc>
        <w:tc>
          <w:tcPr>
            <w:tcW w:w="864" w:type="dxa"/>
            <w:vAlign w:val="center"/>
            <w:hideMark/>
          </w:tcPr>
          <w:p w14:paraId="3541EFD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D99CA77"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FF91125"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21139115"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6B1A7E7"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882F1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6A53C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41C3D93" w14:textId="77777777" w:rsidR="00E42721" w:rsidRPr="009B3DCC" w:rsidRDefault="00E42721" w:rsidP="00F555E9">
            <w:pPr>
              <w:snapToGrid w:val="0"/>
              <w:jc w:val="center"/>
              <w:rPr>
                <w:sz w:val="16"/>
                <w:szCs w:val="16"/>
              </w:rPr>
            </w:pPr>
            <w:r w:rsidRPr="00266687">
              <w:rPr>
                <w:color w:val="000000"/>
                <w:sz w:val="16"/>
                <w:szCs w:val="16"/>
              </w:rPr>
              <w:t>11.16</w:t>
            </w:r>
          </w:p>
        </w:tc>
        <w:tc>
          <w:tcPr>
            <w:tcW w:w="1008" w:type="dxa"/>
            <w:vAlign w:val="center"/>
            <w:hideMark/>
          </w:tcPr>
          <w:p w14:paraId="0A73132A"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51970B0" w14:textId="77777777" w:rsidTr="00F555E9">
        <w:trPr>
          <w:trHeight w:val="165"/>
        </w:trPr>
        <w:tc>
          <w:tcPr>
            <w:tcW w:w="360" w:type="dxa"/>
            <w:vAlign w:val="center"/>
            <w:hideMark/>
          </w:tcPr>
          <w:p w14:paraId="19270ED8" w14:textId="77777777" w:rsidR="00E42721" w:rsidRPr="00B20630" w:rsidRDefault="00E42721" w:rsidP="00F555E9">
            <w:pPr>
              <w:snapToGrid w:val="0"/>
              <w:rPr>
                <w:sz w:val="16"/>
                <w:szCs w:val="16"/>
              </w:rPr>
            </w:pPr>
            <w:r w:rsidRPr="00B20630">
              <w:rPr>
                <w:color w:val="000000"/>
                <w:sz w:val="16"/>
                <w:szCs w:val="16"/>
              </w:rPr>
              <w:t>293</w:t>
            </w:r>
          </w:p>
        </w:tc>
        <w:tc>
          <w:tcPr>
            <w:tcW w:w="864" w:type="dxa"/>
            <w:vAlign w:val="center"/>
            <w:hideMark/>
          </w:tcPr>
          <w:p w14:paraId="0A71237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169C85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237C271"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702B4728"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4755CF21"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41F7F9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134657B"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22604C3" w14:textId="77777777" w:rsidR="00E42721" w:rsidRPr="009B3DCC" w:rsidRDefault="00E42721" w:rsidP="00F555E9">
            <w:pPr>
              <w:snapToGrid w:val="0"/>
              <w:jc w:val="center"/>
              <w:rPr>
                <w:sz w:val="16"/>
                <w:szCs w:val="16"/>
              </w:rPr>
            </w:pPr>
            <w:r w:rsidRPr="00266687">
              <w:rPr>
                <w:color w:val="000000"/>
                <w:sz w:val="16"/>
                <w:szCs w:val="16"/>
              </w:rPr>
              <w:t>11.67</w:t>
            </w:r>
          </w:p>
        </w:tc>
        <w:tc>
          <w:tcPr>
            <w:tcW w:w="1008" w:type="dxa"/>
            <w:vAlign w:val="center"/>
            <w:hideMark/>
          </w:tcPr>
          <w:p w14:paraId="779187F3"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124486BD" w14:textId="77777777" w:rsidTr="00F555E9">
        <w:trPr>
          <w:trHeight w:val="165"/>
        </w:trPr>
        <w:tc>
          <w:tcPr>
            <w:tcW w:w="360" w:type="dxa"/>
            <w:vAlign w:val="center"/>
            <w:hideMark/>
          </w:tcPr>
          <w:p w14:paraId="5C04C9B5" w14:textId="77777777" w:rsidR="00E42721" w:rsidRPr="00B20630" w:rsidRDefault="00E42721" w:rsidP="00F555E9">
            <w:pPr>
              <w:snapToGrid w:val="0"/>
              <w:rPr>
                <w:sz w:val="16"/>
                <w:szCs w:val="16"/>
              </w:rPr>
            </w:pPr>
            <w:r w:rsidRPr="00B20630">
              <w:rPr>
                <w:color w:val="000000"/>
                <w:sz w:val="16"/>
                <w:szCs w:val="16"/>
              </w:rPr>
              <w:t>294</w:t>
            </w:r>
          </w:p>
        </w:tc>
        <w:tc>
          <w:tcPr>
            <w:tcW w:w="864" w:type="dxa"/>
            <w:vAlign w:val="center"/>
            <w:hideMark/>
          </w:tcPr>
          <w:p w14:paraId="3EBB005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07FBEB"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8582DB3" w14:textId="77777777" w:rsidR="00E42721" w:rsidRPr="009B3DCC" w:rsidRDefault="00E42721" w:rsidP="00F555E9">
            <w:pPr>
              <w:snapToGrid w:val="0"/>
              <w:jc w:val="center"/>
              <w:rPr>
                <w:sz w:val="16"/>
                <w:szCs w:val="16"/>
              </w:rPr>
            </w:pPr>
            <w:r w:rsidRPr="00266687">
              <w:rPr>
                <w:color w:val="000000"/>
                <w:sz w:val="16"/>
                <w:szCs w:val="16"/>
              </w:rPr>
              <w:t>65</w:t>
            </w:r>
          </w:p>
        </w:tc>
        <w:tc>
          <w:tcPr>
            <w:tcW w:w="1008" w:type="dxa"/>
            <w:vAlign w:val="center"/>
            <w:hideMark/>
          </w:tcPr>
          <w:p w14:paraId="69DE293B" w14:textId="77777777" w:rsidR="00E42721" w:rsidRPr="009B3DCC" w:rsidRDefault="00E42721" w:rsidP="00F555E9">
            <w:pPr>
              <w:snapToGrid w:val="0"/>
              <w:jc w:val="center"/>
              <w:rPr>
                <w:sz w:val="16"/>
                <w:szCs w:val="16"/>
              </w:rPr>
            </w:pPr>
            <w:r w:rsidRPr="00266687">
              <w:rPr>
                <w:color w:val="000000"/>
                <w:sz w:val="16"/>
                <w:szCs w:val="16"/>
              </w:rPr>
              <w:t>2014-07-28</w:t>
            </w:r>
          </w:p>
        </w:tc>
        <w:tc>
          <w:tcPr>
            <w:tcW w:w="1008" w:type="dxa"/>
            <w:vAlign w:val="center"/>
            <w:hideMark/>
          </w:tcPr>
          <w:p w14:paraId="0AE0AA5B" w14:textId="77777777" w:rsidR="00E42721" w:rsidRPr="009B3DCC" w:rsidRDefault="00E42721" w:rsidP="00F555E9">
            <w:pPr>
              <w:snapToGrid w:val="0"/>
              <w:jc w:val="center"/>
              <w:rPr>
                <w:sz w:val="16"/>
                <w:szCs w:val="16"/>
              </w:rPr>
            </w:pPr>
            <w:r w:rsidRPr="00266687">
              <w:rPr>
                <w:color w:val="000000"/>
                <w:sz w:val="16"/>
                <w:szCs w:val="16"/>
              </w:rPr>
              <w:t>Gembloux 1</w:t>
            </w:r>
          </w:p>
        </w:tc>
        <w:tc>
          <w:tcPr>
            <w:tcW w:w="720" w:type="dxa"/>
            <w:vAlign w:val="center"/>
            <w:hideMark/>
          </w:tcPr>
          <w:p w14:paraId="67F42A7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D0D128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CD150" w14:textId="77777777" w:rsidR="00E42721" w:rsidRPr="009B3DCC" w:rsidRDefault="00E42721" w:rsidP="00F555E9">
            <w:pPr>
              <w:snapToGrid w:val="0"/>
              <w:jc w:val="center"/>
              <w:rPr>
                <w:sz w:val="16"/>
                <w:szCs w:val="16"/>
              </w:rPr>
            </w:pPr>
            <w:r w:rsidRPr="00266687">
              <w:rPr>
                <w:color w:val="000000"/>
                <w:sz w:val="16"/>
                <w:szCs w:val="16"/>
              </w:rPr>
              <w:t>12.83</w:t>
            </w:r>
          </w:p>
        </w:tc>
        <w:tc>
          <w:tcPr>
            <w:tcW w:w="1008" w:type="dxa"/>
            <w:vAlign w:val="center"/>
            <w:hideMark/>
          </w:tcPr>
          <w:p w14:paraId="4A469EBD"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205DCE1F" w14:textId="77777777" w:rsidTr="00F555E9">
        <w:trPr>
          <w:trHeight w:val="165"/>
        </w:trPr>
        <w:tc>
          <w:tcPr>
            <w:tcW w:w="360" w:type="dxa"/>
            <w:vAlign w:val="center"/>
            <w:hideMark/>
          </w:tcPr>
          <w:p w14:paraId="69F1BE79" w14:textId="77777777" w:rsidR="00E42721" w:rsidRPr="00B20630" w:rsidRDefault="00E42721" w:rsidP="00F555E9">
            <w:pPr>
              <w:snapToGrid w:val="0"/>
              <w:rPr>
                <w:sz w:val="16"/>
                <w:szCs w:val="16"/>
              </w:rPr>
            </w:pPr>
            <w:r w:rsidRPr="00B20630">
              <w:rPr>
                <w:color w:val="000000"/>
                <w:sz w:val="16"/>
                <w:szCs w:val="16"/>
              </w:rPr>
              <w:t>295</w:t>
            </w:r>
          </w:p>
        </w:tc>
        <w:tc>
          <w:tcPr>
            <w:tcW w:w="864" w:type="dxa"/>
            <w:vAlign w:val="center"/>
            <w:hideMark/>
          </w:tcPr>
          <w:p w14:paraId="7A25228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DAAE84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209D5458"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4EB96D23"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3A9CC8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2BBB5F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E3B20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5090D0"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6D04E6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028954F" w14:textId="77777777" w:rsidTr="00F555E9">
        <w:trPr>
          <w:trHeight w:val="165"/>
        </w:trPr>
        <w:tc>
          <w:tcPr>
            <w:tcW w:w="360" w:type="dxa"/>
            <w:vAlign w:val="center"/>
            <w:hideMark/>
          </w:tcPr>
          <w:p w14:paraId="49B92DEA" w14:textId="77777777" w:rsidR="00E42721" w:rsidRPr="00B20630" w:rsidRDefault="00E42721" w:rsidP="00F555E9">
            <w:pPr>
              <w:snapToGrid w:val="0"/>
              <w:rPr>
                <w:sz w:val="16"/>
                <w:szCs w:val="16"/>
              </w:rPr>
            </w:pPr>
            <w:r w:rsidRPr="00B20630">
              <w:rPr>
                <w:color w:val="000000"/>
                <w:sz w:val="16"/>
                <w:szCs w:val="16"/>
              </w:rPr>
              <w:t>296</w:t>
            </w:r>
          </w:p>
        </w:tc>
        <w:tc>
          <w:tcPr>
            <w:tcW w:w="864" w:type="dxa"/>
            <w:vAlign w:val="center"/>
            <w:hideMark/>
          </w:tcPr>
          <w:p w14:paraId="60233BC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2B83B7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30CE5B10"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778840F0"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4130260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F2EE71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63C7A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FEE2B8E" w14:textId="77777777" w:rsidR="00E42721" w:rsidRPr="009B3DCC" w:rsidRDefault="00E42721" w:rsidP="00F555E9">
            <w:pPr>
              <w:snapToGrid w:val="0"/>
              <w:jc w:val="center"/>
              <w:rPr>
                <w:sz w:val="16"/>
                <w:szCs w:val="16"/>
              </w:rPr>
            </w:pPr>
            <w:r w:rsidRPr="00266687">
              <w:rPr>
                <w:color w:val="000000"/>
                <w:sz w:val="16"/>
                <w:szCs w:val="16"/>
              </w:rPr>
              <w:t>3.87</w:t>
            </w:r>
          </w:p>
        </w:tc>
        <w:tc>
          <w:tcPr>
            <w:tcW w:w="1008" w:type="dxa"/>
            <w:vAlign w:val="center"/>
            <w:hideMark/>
          </w:tcPr>
          <w:p w14:paraId="3F09A5C0" w14:textId="77777777" w:rsidR="00E42721" w:rsidRPr="009B3DCC" w:rsidRDefault="00E42721" w:rsidP="00F555E9">
            <w:pPr>
              <w:snapToGrid w:val="0"/>
              <w:jc w:val="center"/>
              <w:rPr>
                <w:sz w:val="16"/>
                <w:szCs w:val="16"/>
              </w:rPr>
            </w:pPr>
            <w:r w:rsidRPr="00266687">
              <w:rPr>
                <w:color w:val="000000"/>
                <w:sz w:val="16"/>
                <w:szCs w:val="16"/>
              </w:rPr>
              <w:t>3.05</w:t>
            </w:r>
          </w:p>
        </w:tc>
      </w:tr>
      <w:tr w:rsidR="00E42721" w:rsidRPr="009B3DCC" w14:paraId="670AE501" w14:textId="77777777" w:rsidTr="00F555E9">
        <w:trPr>
          <w:trHeight w:val="165"/>
        </w:trPr>
        <w:tc>
          <w:tcPr>
            <w:tcW w:w="360" w:type="dxa"/>
            <w:vAlign w:val="center"/>
            <w:hideMark/>
          </w:tcPr>
          <w:p w14:paraId="5FF4DA61" w14:textId="77777777" w:rsidR="00E42721" w:rsidRPr="00B20630" w:rsidRDefault="00E42721" w:rsidP="00F555E9">
            <w:pPr>
              <w:snapToGrid w:val="0"/>
              <w:rPr>
                <w:sz w:val="16"/>
                <w:szCs w:val="16"/>
              </w:rPr>
            </w:pPr>
            <w:r w:rsidRPr="00B20630">
              <w:rPr>
                <w:color w:val="000000"/>
                <w:sz w:val="16"/>
                <w:szCs w:val="16"/>
              </w:rPr>
              <w:t>297</w:t>
            </w:r>
          </w:p>
        </w:tc>
        <w:tc>
          <w:tcPr>
            <w:tcW w:w="864" w:type="dxa"/>
            <w:vAlign w:val="center"/>
            <w:hideMark/>
          </w:tcPr>
          <w:p w14:paraId="4F6A9D9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82DA33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9DA851D" w14:textId="77777777" w:rsidR="00E42721" w:rsidRPr="009B3DCC" w:rsidRDefault="00E42721" w:rsidP="00F555E9">
            <w:pPr>
              <w:snapToGrid w:val="0"/>
              <w:jc w:val="center"/>
              <w:rPr>
                <w:sz w:val="16"/>
                <w:szCs w:val="16"/>
              </w:rPr>
            </w:pPr>
            <w:r w:rsidRPr="00266687">
              <w:rPr>
                <w:color w:val="000000"/>
                <w:sz w:val="16"/>
                <w:szCs w:val="16"/>
              </w:rPr>
              <w:t>66</w:t>
            </w:r>
          </w:p>
        </w:tc>
        <w:tc>
          <w:tcPr>
            <w:tcW w:w="1008" w:type="dxa"/>
            <w:vAlign w:val="center"/>
            <w:hideMark/>
          </w:tcPr>
          <w:p w14:paraId="6F317C1B" w14:textId="77777777" w:rsidR="00E42721" w:rsidRPr="009B3DCC" w:rsidRDefault="00E42721" w:rsidP="00F555E9">
            <w:pPr>
              <w:snapToGrid w:val="0"/>
              <w:jc w:val="center"/>
              <w:rPr>
                <w:sz w:val="16"/>
                <w:szCs w:val="16"/>
              </w:rPr>
            </w:pPr>
            <w:r w:rsidRPr="00266687">
              <w:rPr>
                <w:color w:val="000000"/>
                <w:sz w:val="16"/>
                <w:szCs w:val="16"/>
              </w:rPr>
              <w:t>2014-06-24</w:t>
            </w:r>
          </w:p>
        </w:tc>
        <w:tc>
          <w:tcPr>
            <w:tcW w:w="1008" w:type="dxa"/>
            <w:vAlign w:val="center"/>
            <w:hideMark/>
          </w:tcPr>
          <w:p w14:paraId="5872F81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DA473E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0048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0FF2B" w14:textId="77777777" w:rsidR="00E42721" w:rsidRPr="009B3DCC" w:rsidRDefault="00E42721" w:rsidP="00F555E9">
            <w:pPr>
              <w:snapToGrid w:val="0"/>
              <w:jc w:val="center"/>
              <w:rPr>
                <w:sz w:val="16"/>
                <w:szCs w:val="16"/>
              </w:rPr>
            </w:pPr>
            <w:r w:rsidRPr="00266687">
              <w:rPr>
                <w:color w:val="000000"/>
                <w:sz w:val="16"/>
                <w:szCs w:val="16"/>
              </w:rPr>
              <w:t>3.53</w:t>
            </w:r>
          </w:p>
        </w:tc>
        <w:tc>
          <w:tcPr>
            <w:tcW w:w="1008" w:type="dxa"/>
            <w:vAlign w:val="center"/>
            <w:hideMark/>
          </w:tcPr>
          <w:p w14:paraId="6A7A0B28" w14:textId="77777777" w:rsidR="00E42721" w:rsidRPr="009B3DCC" w:rsidRDefault="00E42721" w:rsidP="00F555E9">
            <w:pPr>
              <w:snapToGrid w:val="0"/>
              <w:jc w:val="center"/>
              <w:rPr>
                <w:sz w:val="16"/>
                <w:szCs w:val="16"/>
              </w:rPr>
            </w:pPr>
            <w:r w:rsidRPr="00266687">
              <w:rPr>
                <w:color w:val="000000"/>
                <w:sz w:val="16"/>
                <w:szCs w:val="16"/>
              </w:rPr>
              <w:t>3.59</w:t>
            </w:r>
          </w:p>
        </w:tc>
      </w:tr>
      <w:tr w:rsidR="00E42721" w:rsidRPr="009B3DCC" w14:paraId="242560D3" w14:textId="77777777" w:rsidTr="00F555E9">
        <w:trPr>
          <w:trHeight w:val="165"/>
        </w:trPr>
        <w:tc>
          <w:tcPr>
            <w:tcW w:w="360" w:type="dxa"/>
            <w:vAlign w:val="center"/>
            <w:hideMark/>
          </w:tcPr>
          <w:p w14:paraId="280051A6" w14:textId="77777777" w:rsidR="00E42721" w:rsidRPr="00B20630" w:rsidRDefault="00E42721" w:rsidP="00F555E9">
            <w:pPr>
              <w:snapToGrid w:val="0"/>
              <w:rPr>
                <w:sz w:val="16"/>
                <w:szCs w:val="16"/>
              </w:rPr>
            </w:pPr>
            <w:r w:rsidRPr="00B20630">
              <w:rPr>
                <w:color w:val="000000"/>
                <w:sz w:val="16"/>
                <w:szCs w:val="16"/>
              </w:rPr>
              <w:t>298</w:t>
            </w:r>
          </w:p>
        </w:tc>
        <w:tc>
          <w:tcPr>
            <w:tcW w:w="864" w:type="dxa"/>
            <w:vAlign w:val="center"/>
            <w:hideMark/>
          </w:tcPr>
          <w:p w14:paraId="2F49119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133AD5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68E796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2D4ACED"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23FADCA3"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9EF19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A6BE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BE24496" w14:textId="77777777" w:rsidR="00E42721" w:rsidRPr="009B3DCC" w:rsidRDefault="00E42721" w:rsidP="00F555E9">
            <w:pPr>
              <w:snapToGrid w:val="0"/>
              <w:jc w:val="center"/>
              <w:rPr>
                <w:sz w:val="16"/>
                <w:szCs w:val="16"/>
              </w:rPr>
            </w:pPr>
            <w:r w:rsidRPr="00266687">
              <w:rPr>
                <w:color w:val="000000"/>
                <w:sz w:val="16"/>
                <w:szCs w:val="16"/>
              </w:rPr>
              <w:t>6.02</w:t>
            </w:r>
          </w:p>
        </w:tc>
        <w:tc>
          <w:tcPr>
            <w:tcW w:w="1008" w:type="dxa"/>
            <w:vAlign w:val="center"/>
            <w:hideMark/>
          </w:tcPr>
          <w:p w14:paraId="126E14EC"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6522858C" w14:textId="77777777" w:rsidTr="00F555E9">
        <w:trPr>
          <w:trHeight w:val="165"/>
        </w:trPr>
        <w:tc>
          <w:tcPr>
            <w:tcW w:w="360" w:type="dxa"/>
            <w:vAlign w:val="center"/>
            <w:hideMark/>
          </w:tcPr>
          <w:p w14:paraId="4900563E" w14:textId="77777777" w:rsidR="00E42721" w:rsidRPr="00B20630" w:rsidRDefault="00E42721" w:rsidP="00F555E9">
            <w:pPr>
              <w:snapToGrid w:val="0"/>
              <w:rPr>
                <w:sz w:val="16"/>
                <w:szCs w:val="16"/>
              </w:rPr>
            </w:pPr>
            <w:r w:rsidRPr="00B20630">
              <w:rPr>
                <w:color w:val="000000"/>
                <w:sz w:val="16"/>
                <w:szCs w:val="16"/>
              </w:rPr>
              <w:t>299</w:t>
            </w:r>
          </w:p>
        </w:tc>
        <w:tc>
          <w:tcPr>
            <w:tcW w:w="864" w:type="dxa"/>
            <w:vAlign w:val="center"/>
            <w:hideMark/>
          </w:tcPr>
          <w:p w14:paraId="2CF96F5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830A515"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7D39FFFA"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351E02A5"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5B58524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6593B9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4F185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D65CCAC"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2569C11F"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3ADFEB9B" w14:textId="77777777" w:rsidTr="00F555E9">
        <w:trPr>
          <w:trHeight w:val="180"/>
        </w:trPr>
        <w:tc>
          <w:tcPr>
            <w:tcW w:w="360" w:type="dxa"/>
            <w:vAlign w:val="center"/>
            <w:hideMark/>
          </w:tcPr>
          <w:p w14:paraId="786A2A0B" w14:textId="77777777" w:rsidR="00E42721" w:rsidRPr="00B20630" w:rsidRDefault="00E42721" w:rsidP="00F555E9">
            <w:pPr>
              <w:snapToGrid w:val="0"/>
              <w:rPr>
                <w:sz w:val="16"/>
                <w:szCs w:val="16"/>
              </w:rPr>
            </w:pPr>
            <w:r w:rsidRPr="00B20630">
              <w:rPr>
                <w:color w:val="000000"/>
                <w:sz w:val="16"/>
                <w:szCs w:val="16"/>
              </w:rPr>
              <w:t>300</w:t>
            </w:r>
          </w:p>
        </w:tc>
        <w:tc>
          <w:tcPr>
            <w:tcW w:w="864" w:type="dxa"/>
            <w:vAlign w:val="center"/>
            <w:hideMark/>
          </w:tcPr>
          <w:p w14:paraId="1BDBCE3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A824B13"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386FBDB" w14:textId="77777777" w:rsidR="00E42721" w:rsidRPr="009B3DCC" w:rsidRDefault="00E42721" w:rsidP="00F555E9">
            <w:pPr>
              <w:snapToGrid w:val="0"/>
              <w:jc w:val="center"/>
              <w:rPr>
                <w:sz w:val="16"/>
                <w:szCs w:val="16"/>
              </w:rPr>
            </w:pPr>
            <w:r w:rsidRPr="00266687">
              <w:rPr>
                <w:color w:val="000000"/>
                <w:sz w:val="16"/>
                <w:szCs w:val="16"/>
              </w:rPr>
              <w:t>67</w:t>
            </w:r>
          </w:p>
        </w:tc>
        <w:tc>
          <w:tcPr>
            <w:tcW w:w="1008" w:type="dxa"/>
            <w:vAlign w:val="center"/>
            <w:hideMark/>
          </w:tcPr>
          <w:p w14:paraId="7C78E63C" w14:textId="77777777" w:rsidR="00E42721" w:rsidRPr="009B3DCC" w:rsidRDefault="00E42721" w:rsidP="00F555E9">
            <w:pPr>
              <w:snapToGrid w:val="0"/>
              <w:jc w:val="center"/>
              <w:rPr>
                <w:sz w:val="16"/>
                <w:szCs w:val="16"/>
              </w:rPr>
            </w:pPr>
            <w:r w:rsidRPr="00266687">
              <w:rPr>
                <w:color w:val="000000"/>
                <w:sz w:val="16"/>
                <w:szCs w:val="16"/>
              </w:rPr>
              <w:t>2014-07-08</w:t>
            </w:r>
          </w:p>
        </w:tc>
        <w:tc>
          <w:tcPr>
            <w:tcW w:w="1008" w:type="dxa"/>
            <w:vAlign w:val="center"/>
            <w:hideMark/>
          </w:tcPr>
          <w:p w14:paraId="4525784B"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984AF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4AFA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5E29247" w14:textId="77777777" w:rsidR="00E42721" w:rsidRPr="009B3DCC" w:rsidRDefault="00E42721" w:rsidP="00F555E9">
            <w:pPr>
              <w:snapToGrid w:val="0"/>
              <w:jc w:val="center"/>
              <w:rPr>
                <w:sz w:val="16"/>
                <w:szCs w:val="16"/>
              </w:rPr>
            </w:pPr>
            <w:r w:rsidRPr="00266687">
              <w:rPr>
                <w:color w:val="000000"/>
                <w:sz w:val="16"/>
                <w:szCs w:val="16"/>
              </w:rPr>
              <w:t>7.24</w:t>
            </w:r>
          </w:p>
        </w:tc>
        <w:tc>
          <w:tcPr>
            <w:tcW w:w="1008" w:type="dxa"/>
            <w:vAlign w:val="center"/>
            <w:hideMark/>
          </w:tcPr>
          <w:p w14:paraId="601258A7"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6E277080" w14:textId="77777777" w:rsidTr="00F555E9">
        <w:trPr>
          <w:trHeight w:val="165"/>
        </w:trPr>
        <w:tc>
          <w:tcPr>
            <w:tcW w:w="360" w:type="dxa"/>
            <w:vAlign w:val="center"/>
            <w:hideMark/>
          </w:tcPr>
          <w:p w14:paraId="3B5E67E9" w14:textId="77777777" w:rsidR="00E42721" w:rsidRPr="00B20630" w:rsidRDefault="00E42721" w:rsidP="00F555E9">
            <w:pPr>
              <w:snapToGrid w:val="0"/>
              <w:rPr>
                <w:sz w:val="16"/>
                <w:szCs w:val="16"/>
              </w:rPr>
            </w:pPr>
            <w:r w:rsidRPr="00B20630">
              <w:rPr>
                <w:color w:val="000000"/>
                <w:sz w:val="16"/>
                <w:szCs w:val="16"/>
              </w:rPr>
              <w:t>301</w:t>
            </w:r>
          </w:p>
        </w:tc>
        <w:tc>
          <w:tcPr>
            <w:tcW w:w="864" w:type="dxa"/>
            <w:vAlign w:val="center"/>
            <w:hideMark/>
          </w:tcPr>
          <w:p w14:paraId="2FC51DE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17F81C"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0A962CEE"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3E46695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E454338"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32308FC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C09071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6099A6" w14:textId="77777777" w:rsidR="00E42721" w:rsidRPr="009B3DCC" w:rsidRDefault="00E42721" w:rsidP="00F555E9">
            <w:pPr>
              <w:snapToGrid w:val="0"/>
              <w:jc w:val="center"/>
              <w:rPr>
                <w:sz w:val="16"/>
                <w:szCs w:val="16"/>
              </w:rPr>
            </w:pPr>
            <w:r w:rsidRPr="00266687">
              <w:rPr>
                <w:color w:val="000000"/>
                <w:sz w:val="16"/>
                <w:szCs w:val="16"/>
              </w:rPr>
              <w:t>7.22</w:t>
            </w:r>
          </w:p>
        </w:tc>
        <w:tc>
          <w:tcPr>
            <w:tcW w:w="1008" w:type="dxa"/>
            <w:vAlign w:val="center"/>
            <w:hideMark/>
          </w:tcPr>
          <w:p w14:paraId="01F34EEC"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610FABB8" w14:textId="77777777" w:rsidTr="00F555E9">
        <w:trPr>
          <w:trHeight w:val="165"/>
        </w:trPr>
        <w:tc>
          <w:tcPr>
            <w:tcW w:w="360" w:type="dxa"/>
            <w:vAlign w:val="center"/>
            <w:hideMark/>
          </w:tcPr>
          <w:p w14:paraId="7A13C440" w14:textId="77777777" w:rsidR="00E42721" w:rsidRPr="00B20630" w:rsidRDefault="00E42721" w:rsidP="00F555E9">
            <w:pPr>
              <w:snapToGrid w:val="0"/>
              <w:rPr>
                <w:sz w:val="16"/>
                <w:szCs w:val="16"/>
              </w:rPr>
            </w:pPr>
            <w:r w:rsidRPr="00B20630">
              <w:rPr>
                <w:color w:val="000000"/>
                <w:sz w:val="16"/>
                <w:szCs w:val="16"/>
              </w:rPr>
              <w:t>302</w:t>
            </w:r>
          </w:p>
        </w:tc>
        <w:tc>
          <w:tcPr>
            <w:tcW w:w="864" w:type="dxa"/>
            <w:vAlign w:val="center"/>
            <w:hideMark/>
          </w:tcPr>
          <w:p w14:paraId="635CD5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82A10A"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5D68E3BC"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1BF57ABE"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3727D87"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A4667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A0AFEC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DDA176"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B88256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27AB9221" w14:textId="77777777" w:rsidTr="00F555E9">
        <w:trPr>
          <w:trHeight w:val="165"/>
        </w:trPr>
        <w:tc>
          <w:tcPr>
            <w:tcW w:w="360" w:type="dxa"/>
            <w:vAlign w:val="center"/>
            <w:hideMark/>
          </w:tcPr>
          <w:p w14:paraId="313BA0D0" w14:textId="77777777" w:rsidR="00E42721" w:rsidRPr="00B20630" w:rsidRDefault="00E42721" w:rsidP="00F555E9">
            <w:pPr>
              <w:snapToGrid w:val="0"/>
              <w:rPr>
                <w:sz w:val="16"/>
                <w:szCs w:val="16"/>
              </w:rPr>
            </w:pPr>
            <w:r w:rsidRPr="00B20630">
              <w:rPr>
                <w:color w:val="000000"/>
                <w:sz w:val="16"/>
                <w:szCs w:val="16"/>
              </w:rPr>
              <w:t>303</w:t>
            </w:r>
          </w:p>
        </w:tc>
        <w:tc>
          <w:tcPr>
            <w:tcW w:w="864" w:type="dxa"/>
            <w:vAlign w:val="center"/>
            <w:hideMark/>
          </w:tcPr>
          <w:p w14:paraId="579525C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FD71172"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8C50733" w14:textId="77777777" w:rsidR="00E42721" w:rsidRPr="009B3DCC" w:rsidRDefault="00E42721" w:rsidP="00F555E9">
            <w:pPr>
              <w:snapToGrid w:val="0"/>
              <w:jc w:val="center"/>
              <w:rPr>
                <w:sz w:val="16"/>
                <w:szCs w:val="16"/>
              </w:rPr>
            </w:pPr>
            <w:r w:rsidRPr="00266687">
              <w:rPr>
                <w:color w:val="000000"/>
                <w:sz w:val="16"/>
                <w:szCs w:val="16"/>
              </w:rPr>
              <w:t>68</w:t>
            </w:r>
          </w:p>
        </w:tc>
        <w:tc>
          <w:tcPr>
            <w:tcW w:w="1008" w:type="dxa"/>
            <w:vAlign w:val="center"/>
            <w:hideMark/>
          </w:tcPr>
          <w:p w14:paraId="49B1FFA0"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CA87DA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76E887E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B2201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985689F"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E0B6EEE"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68D6B00A" w14:textId="77777777" w:rsidTr="00F555E9">
        <w:trPr>
          <w:trHeight w:val="165"/>
        </w:trPr>
        <w:tc>
          <w:tcPr>
            <w:tcW w:w="360" w:type="dxa"/>
            <w:vAlign w:val="center"/>
            <w:hideMark/>
          </w:tcPr>
          <w:p w14:paraId="7C11C484" w14:textId="77777777" w:rsidR="00E42721" w:rsidRPr="00B20630" w:rsidRDefault="00E42721" w:rsidP="00F555E9">
            <w:pPr>
              <w:snapToGrid w:val="0"/>
              <w:rPr>
                <w:sz w:val="16"/>
                <w:szCs w:val="16"/>
              </w:rPr>
            </w:pPr>
            <w:r w:rsidRPr="00B20630">
              <w:rPr>
                <w:color w:val="000000"/>
                <w:sz w:val="16"/>
                <w:szCs w:val="16"/>
              </w:rPr>
              <w:t>304</w:t>
            </w:r>
          </w:p>
        </w:tc>
        <w:tc>
          <w:tcPr>
            <w:tcW w:w="864" w:type="dxa"/>
            <w:vAlign w:val="center"/>
            <w:hideMark/>
          </w:tcPr>
          <w:p w14:paraId="50ACF59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65567A9"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657689C5"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0F90406F"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C048B16"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5589D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45D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A2839D" w14:textId="77777777" w:rsidR="00E42721" w:rsidRPr="009B3DCC" w:rsidRDefault="00E42721" w:rsidP="00F555E9">
            <w:pPr>
              <w:snapToGrid w:val="0"/>
              <w:jc w:val="center"/>
              <w:rPr>
                <w:sz w:val="16"/>
                <w:szCs w:val="16"/>
              </w:rPr>
            </w:pPr>
            <w:r w:rsidRPr="00266687">
              <w:rPr>
                <w:color w:val="000000"/>
                <w:sz w:val="16"/>
                <w:szCs w:val="16"/>
              </w:rPr>
              <w:t>8.92</w:t>
            </w:r>
          </w:p>
        </w:tc>
        <w:tc>
          <w:tcPr>
            <w:tcW w:w="1008" w:type="dxa"/>
            <w:vAlign w:val="center"/>
            <w:hideMark/>
          </w:tcPr>
          <w:p w14:paraId="0C9FC860"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806D8A2" w14:textId="77777777" w:rsidTr="00F555E9">
        <w:trPr>
          <w:trHeight w:val="165"/>
        </w:trPr>
        <w:tc>
          <w:tcPr>
            <w:tcW w:w="360" w:type="dxa"/>
            <w:vAlign w:val="center"/>
            <w:hideMark/>
          </w:tcPr>
          <w:p w14:paraId="0F2C4D12" w14:textId="77777777" w:rsidR="00E42721" w:rsidRPr="00B20630" w:rsidRDefault="00E42721" w:rsidP="00F555E9">
            <w:pPr>
              <w:snapToGrid w:val="0"/>
              <w:rPr>
                <w:sz w:val="16"/>
                <w:szCs w:val="16"/>
              </w:rPr>
            </w:pPr>
            <w:r w:rsidRPr="00B20630">
              <w:rPr>
                <w:color w:val="000000"/>
                <w:sz w:val="16"/>
                <w:szCs w:val="16"/>
              </w:rPr>
              <w:t>305</w:t>
            </w:r>
          </w:p>
        </w:tc>
        <w:tc>
          <w:tcPr>
            <w:tcW w:w="864" w:type="dxa"/>
            <w:vAlign w:val="center"/>
            <w:hideMark/>
          </w:tcPr>
          <w:p w14:paraId="3195726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D536CA1"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147B3CB3"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6D45B32"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2BBB6189"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4E998C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AEF7A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F27D2" w14:textId="77777777" w:rsidR="00E42721" w:rsidRPr="009B3DCC" w:rsidRDefault="00E42721" w:rsidP="00F555E9">
            <w:pPr>
              <w:snapToGrid w:val="0"/>
              <w:jc w:val="center"/>
              <w:rPr>
                <w:sz w:val="16"/>
                <w:szCs w:val="16"/>
              </w:rPr>
            </w:pPr>
            <w:r w:rsidRPr="00266687">
              <w:rPr>
                <w:color w:val="000000"/>
                <w:sz w:val="16"/>
                <w:szCs w:val="16"/>
              </w:rPr>
              <w:t>10.89</w:t>
            </w:r>
          </w:p>
        </w:tc>
        <w:tc>
          <w:tcPr>
            <w:tcW w:w="1008" w:type="dxa"/>
            <w:vAlign w:val="center"/>
            <w:hideMark/>
          </w:tcPr>
          <w:p w14:paraId="4F8763A7"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225E02E7" w14:textId="77777777" w:rsidTr="00F555E9">
        <w:trPr>
          <w:trHeight w:val="165"/>
        </w:trPr>
        <w:tc>
          <w:tcPr>
            <w:tcW w:w="360" w:type="dxa"/>
            <w:vAlign w:val="center"/>
            <w:hideMark/>
          </w:tcPr>
          <w:p w14:paraId="59B185F5" w14:textId="77777777" w:rsidR="00E42721" w:rsidRPr="00B20630" w:rsidRDefault="00E42721" w:rsidP="00F555E9">
            <w:pPr>
              <w:snapToGrid w:val="0"/>
              <w:rPr>
                <w:sz w:val="16"/>
                <w:szCs w:val="16"/>
              </w:rPr>
            </w:pPr>
            <w:r w:rsidRPr="00B20630">
              <w:rPr>
                <w:color w:val="000000"/>
                <w:sz w:val="16"/>
                <w:szCs w:val="16"/>
              </w:rPr>
              <w:t>306</w:t>
            </w:r>
          </w:p>
        </w:tc>
        <w:tc>
          <w:tcPr>
            <w:tcW w:w="864" w:type="dxa"/>
            <w:vAlign w:val="center"/>
            <w:hideMark/>
          </w:tcPr>
          <w:p w14:paraId="0A6CF04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04BB42F" w14:textId="77777777" w:rsidR="00E42721" w:rsidRPr="009B3DCC" w:rsidRDefault="00E42721" w:rsidP="00F555E9">
            <w:pPr>
              <w:snapToGrid w:val="0"/>
              <w:jc w:val="center"/>
              <w:rPr>
                <w:sz w:val="16"/>
                <w:szCs w:val="16"/>
              </w:rPr>
            </w:pPr>
            <w:r w:rsidRPr="00266687">
              <w:rPr>
                <w:color w:val="000000"/>
                <w:sz w:val="16"/>
                <w:szCs w:val="16"/>
              </w:rPr>
              <w:t>Charlotte</w:t>
            </w:r>
          </w:p>
        </w:tc>
        <w:tc>
          <w:tcPr>
            <w:tcW w:w="504" w:type="dxa"/>
            <w:vAlign w:val="center"/>
            <w:hideMark/>
          </w:tcPr>
          <w:p w14:paraId="434C2C5E" w14:textId="77777777" w:rsidR="00E42721" w:rsidRPr="009B3DCC" w:rsidRDefault="00E42721" w:rsidP="00F555E9">
            <w:pPr>
              <w:snapToGrid w:val="0"/>
              <w:jc w:val="center"/>
              <w:rPr>
                <w:sz w:val="16"/>
                <w:szCs w:val="16"/>
              </w:rPr>
            </w:pPr>
            <w:r w:rsidRPr="00266687">
              <w:rPr>
                <w:color w:val="000000"/>
                <w:sz w:val="16"/>
                <w:szCs w:val="16"/>
              </w:rPr>
              <w:t>69</w:t>
            </w:r>
          </w:p>
        </w:tc>
        <w:tc>
          <w:tcPr>
            <w:tcW w:w="1008" w:type="dxa"/>
            <w:vAlign w:val="center"/>
            <w:hideMark/>
          </w:tcPr>
          <w:p w14:paraId="5C4EDBF4" w14:textId="77777777" w:rsidR="00E42721" w:rsidRPr="009B3DCC" w:rsidRDefault="00E42721" w:rsidP="00F555E9">
            <w:pPr>
              <w:snapToGrid w:val="0"/>
              <w:jc w:val="center"/>
              <w:rPr>
                <w:sz w:val="16"/>
                <w:szCs w:val="16"/>
              </w:rPr>
            </w:pPr>
            <w:r w:rsidRPr="00266687">
              <w:rPr>
                <w:color w:val="000000"/>
                <w:sz w:val="16"/>
                <w:szCs w:val="16"/>
              </w:rPr>
              <w:t>2014-07-23</w:t>
            </w:r>
          </w:p>
        </w:tc>
        <w:tc>
          <w:tcPr>
            <w:tcW w:w="1008" w:type="dxa"/>
            <w:vAlign w:val="center"/>
            <w:hideMark/>
          </w:tcPr>
          <w:p w14:paraId="5858F642" w14:textId="77777777" w:rsidR="00E42721" w:rsidRPr="009B3DCC" w:rsidRDefault="00E42721" w:rsidP="00F555E9">
            <w:pPr>
              <w:snapToGrid w:val="0"/>
              <w:jc w:val="center"/>
              <w:rPr>
                <w:sz w:val="16"/>
                <w:szCs w:val="16"/>
              </w:rPr>
            </w:pPr>
            <w:r w:rsidRPr="00266687">
              <w:rPr>
                <w:color w:val="000000"/>
                <w:sz w:val="16"/>
                <w:szCs w:val="16"/>
              </w:rPr>
              <w:t>Gembloux 2</w:t>
            </w:r>
          </w:p>
        </w:tc>
        <w:tc>
          <w:tcPr>
            <w:tcW w:w="720" w:type="dxa"/>
            <w:vAlign w:val="center"/>
            <w:hideMark/>
          </w:tcPr>
          <w:p w14:paraId="67EC1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D174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61BA48" w14:textId="77777777" w:rsidR="00E42721" w:rsidRPr="009B3DCC" w:rsidRDefault="00E42721" w:rsidP="00F555E9">
            <w:pPr>
              <w:snapToGrid w:val="0"/>
              <w:jc w:val="center"/>
              <w:rPr>
                <w:sz w:val="16"/>
                <w:szCs w:val="16"/>
              </w:rPr>
            </w:pPr>
            <w:r w:rsidRPr="00266687">
              <w:rPr>
                <w:color w:val="000000"/>
                <w:sz w:val="16"/>
                <w:szCs w:val="16"/>
              </w:rPr>
              <w:t>10.03</w:t>
            </w:r>
          </w:p>
        </w:tc>
        <w:tc>
          <w:tcPr>
            <w:tcW w:w="1008" w:type="dxa"/>
            <w:vAlign w:val="center"/>
            <w:hideMark/>
          </w:tcPr>
          <w:p w14:paraId="65344C3F" w14:textId="77777777" w:rsidR="00E42721" w:rsidRPr="009B3DCC" w:rsidRDefault="00E42721" w:rsidP="00F555E9">
            <w:pPr>
              <w:snapToGrid w:val="0"/>
              <w:jc w:val="center"/>
              <w:rPr>
                <w:sz w:val="16"/>
                <w:szCs w:val="16"/>
              </w:rPr>
            </w:pPr>
            <w:r w:rsidRPr="00266687">
              <w:rPr>
                <w:color w:val="000000"/>
                <w:sz w:val="16"/>
                <w:szCs w:val="16"/>
              </w:rPr>
              <w:t>1.89</w:t>
            </w:r>
          </w:p>
        </w:tc>
      </w:tr>
      <w:tr w:rsidR="00E42721" w:rsidRPr="009B3DCC" w14:paraId="7F82C986" w14:textId="77777777" w:rsidTr="00F555E9">
        <w:trPr>
          <w:trHeight w:val="165"/>
        </w:trPr>
        <w:tc>
          <w:tcPr>
            <w:tcW w:w="360" w:type="dxa"/>
            <w:vAlign w:val="center"/>
            <w:hideMark/>
          </w:tcPr>
          <w:p w14:paraId="0BA20E9F" w14:textId="77777777" w:rsidR="00E42721" w:rsidRPr="00B20630" w:rsidRDefault="00E42721" w:rsidP="00F555E9">
            <w:pPr>
              <w:snapToGrid w:val="0"/>
              <w:rPr>
                <w:sz w:val="16"/>
                <w:szCs w:val="16"/>
              </w:rPr>
            </w:pPr>
            <w:r w:rsidRPr="00B20630">
              <w:rPr>
                <w:color w:val="000000"/>
                <w:sz w:val="16"/>
                <w:szCs w:val="16"/>
              </w:rPr>
              <w:t>307</w:t>
            </w:r>
          </w:p>
        </w:tc>
        <w:tc>
          <w:tcPr>
            <w:tcW w:w="864" w:type="dxa"/>
            <w:vAlign w:val="center"/>
            <w:hideMark/>
          </w:tcPr>
          <w:p w14:paraId="63178D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9A7D97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74ED54A"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6596C07"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2F91EA7D"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BDD7BC1"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AE153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148C040"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1F043570" w14:textId="77777777" w:rsidR="00E42721" w:rsidRPr="009B3DCC" w:rsidRDefault="00E42721" w:rsidP="00F555E9">
            <w:pPr>
              <w:snapToGrid w:val="0"/>
              <w:jc w:val="center"/>
              <w:rPr>
                <w:sz w:val="16"/>
                <w:szCs w:val="16"/>
              </w:rPr>
            </w:pPr>
            <w:r w:rsidRPr="00266687">
              <w:rPr>
                <w:color w:val="000000"/>
                <w:sz w:val="16"/>
                <w:szCs w:val="16"/>
              </w:rPr>
              <w:t>2.73</w:t>
            </w:r>
          </w:p>
        </w:tc>
      </w:tr>
      <w:tr w:rsidR="00E42721" w:rsidRPr="009B3DCC" w14:paraId="4052C664" w14:textId="77777777" w:rsidTr="00F555E9">
        <w:trPr>
          <w:trHeight w:val="165"/>
        </w:trPr>
        <w:tc>
          <w:tcPr>
            <w:tcW w:w="360" w:type="dxa"/>
            <w:vAlign w:val="center"/>
            <w:hideMark/>
          </w:tcPr>
          <w:p w14:paraId="577A1097" w14:textId="77777777" w:rsidR="00E42721" w:rsidRPr="00B20630" w:rsidRDefault="00E42721" w:rsidP="00F555E9">
            <w:pPr>
              <w:snapToGrid w:val="0"/>
              <w:rPr>
                <w:sz w:val="16"/>
                <w:szCs w:val="16"/>
              </w:rPr>
            </w:pPr>
            <w:r w:rsidRPr="00B20630">
              <w:rPr>
                <w:color w:val="000000"/>
                <w:sz w:val="16"/>
                <w:szCs w:val="16"/>
              </w:rPr>
              <w:t>308</w:t>
            </w:r>
          </w:p>
        </w:tc>
        <w:tc>
          <w:tcPr>
            <w:tcW w:w="864" w:type="dxa"/>
            <w:vAlign w:val="center"/>
            <w:hideMark/>
          </w:tcPr>
          <w:p w14:paraId="00DB54E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9544EB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25DDDC4"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561168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4D9DE2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52C7C1F"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76A29823"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56B35F9D"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3A67EF44"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7CDC277" w14:textId="77777777" w:rsidTr="00F555E9">
        <w:trPr>
          <w:trHeight w:val="165"/>
        </w:trPr>
        <w:tc>
          <w:tcPr>
            <w:tcW w:w="360" w:type="dxa"/>
            <w:vAlign w:val="center"/>
            <w:hideMark/>
          </w:tcPr>
          <w:p w14:paraId="4291B721" w14:textId="77777777" w:rsidR="00E42721" w:rsidRPr="00B20630" w:rsidRDefault="00E42721" w:rsidP="00F555E9">
            <w:pPr>
              <w:snapToGrid w:val="0"/>
              <w:rPr>
                <w:sz w:val="16"/>
                <w:szCs w:val="16"/>
              </w:rPr>
            </w:pPr>
            <w:r w:rsidRPr="00B20630">
              <w:rPr>
                <w:color w:val="000000"/>
                <w:sz w:val="16"/>
                <w:szCs w:val="16"/>
              </w:rPr>
              <w:t>309</w:t>
            </w:r>
          </w:p>
        </w:tc>
        <w:tc>
          <w:tcPr>
            <w:tcW w:w="864" w:type="dxa"/>
            <w:vAlign w:val="center"/>
            <w:hideMark/>
          </w:tcPr>
          <w:p w14:paraId="6B2B4DC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75458A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9DA253B"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40D3408B"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035FF4EF"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441F8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77A92C7"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745DA51F"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794856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7D671327" w14:textId="77777777" w:rsidTr="00F555E9">
        <w:trPr>
          <w:trHeight w:val="165"/>
        </w:trPr>
        <w:tc>
          <w:tcPr>
            <w:tcW w:w="360" w:type="dxa"/>
            <w:vAlign w:val="center"/>
            <w:hideMark/>
          </w:tcPr>
          <w:p w14:paraId="1BAA1C1C" w14:textId="77777777" w:rsidR="00E42721" w:rsidRPr="00B20630" w:rsidRDefault="00E42721" w:rsidP="00F555E9">
            <w:pPr>
              <w:snapToGrid w:val="0"/>
              <w:rPr>
                <w:sz w:val="16"/>
                <w:szCs w:val="16"/>
              </w:rPr>
            </w:pPr>
            <w:r w:rsidRPr="00B20630">
              <w:rPr>
                <w:color w:val="000000"/>
                <w:sz w:val="16"/>
                <w:szCs w:val="16"/>
              </w:rPr>
              <w:t>310</w:t>
            </w:r>
          </w:p>
        </w:tc>
        <w:tc>
          <w:tcPr>
            <w:tcW w:w="864" w:type="dxa"/>
            <w:vAlign w:val="center"/>
            <w:hideMark/>
          </w:tcPr>
          <w:p w14:paraId="68051F95"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79986E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7D9E5DF"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0D54898F"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7F2DF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223D049"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2FA3E2F"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65307DB8"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053E439" w14:textId="77777777" w:rsidR="00E42721" w:rsidRPr="009B3DCC" w:rsidRDefault="00E42721" w:rsidP="00F555E9">
            <w:pPr>
              <w:snapToGrid w:val="0"/>
              <w:jc w:val="center"/>
              <w:rPr>
                <w:sz w:val="16"/>
                <w:szCs w:val="16"/>
              </w:rPr>
            </w:pPr>
            <w:r w:rsidRPr="00266687">
              <w:rPr>
                <w:color w:val="000000"/>
                <w:sz w:val="16"/>
                <w:szCs w:val="16"/>
              </w:rPr>
              <w:t>4.77</w:t>
            </w:r>
          </w:p>
        </w:tc>
      </w:tr>
      <w:tr w:rsidR="00E42721" w:rsidRPr="009B3DCC" w14:paraId="71CDC176" w14:textId="77777777" w:rsidTr="00F555E9">
        <w:trPr>
          <w:trHeight w:val="165"/>
        </w:trPr>
        <w:tc>
          <w:tcPr>
            <w:tcW w:w="360" w:type="dxa"/>
            <w:vAlign w:val="center"/>
            <w:hideMark/>
          </w:tcPr>
          <w:p w14:paraId="7656C510" w14:textId="77777777" w:rsidR="00E42721" w:rsidRPr="00B20630" w:rsidRDefault="00E42721" w:rsidP="00F555E9">
            <w:pPr>
              <w:snapToGrid w:val="0"/>
              <w:rPr>
                <w:sz w:val="16"/>
                <w:szCs w:val="16"/>
              </w:rPr>
            </w:pPr>
            <w:r w:rsidRPr="00B20630">
              <w:rPr>
                <w:color w:val="000000"/>
                <w:sz w:val="16"/>
                <w:szCs w:val="16"/>
              </w:rPr>
              <w:t>311</w:t>
            </w:r>
          </w:p>
        </w:tc>
        <w:tc>
          <w:tcPr>
            <w:tcW w:w="864" w:type="dxa"/>
            <w:vAlign w:val="center"/>
            <w:hideMark/>
          </w:tcPr>
          <w:p w14:paraId="79D2E76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B05411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39F49B5" w14:textId="77777777" w:rsidR="00E42721" w:rsidRPr="009B3DCC" w:rsidRDefault="00E42721" w:rsidP="00F555E9">
            <w:pPr>
              <w:snapToGrid w:val="0"/>
              <w:jc w:val="center"/>
              <w:rPr>
                <w:sz w:val="16"/>
                <w:szCs w:val="16"/>
              </w:rPr>
            </w:pPr>
            <w:r w:rsidRPr="00266687">
              <w:rPr>
                <w:color w:val="000000"/>
                <w:sz w:val="16"/>
                <w:szCs w:val="16"/>
              </w:rPr>
              <w:t>70</w:t>
            </w:r>
          </w:p>
        </w:tc>
        <w:tc>
          <w:tcPr>
            <w:tcW w:w="1008" w:type="dxa"/>
            <w:vAlign w:val="center"/>
            <w:hideMark/>
          </w:tcPr>
          <w:p w14:paraId="10DB4E44" w14:textId="77777777" w:rsidR="00E42721" w:rsidRPr="009B3DCC" w:rsidRDefault="00E42721" w:rsidP="00F555E9">
            <w:pPr>
              <w:snapToGrid w:val="0"/>
              <w:jc w:val="center"/>
              <w:rPr>
                <w:sz w:val="16"/>
                <w:szCs w:val="16"/>
              </w:rPr>
            </w:pPr>
            <w:r w:rsidRPr="00266687">
              <w:rPr>
                <w:color w:val="000000"/>
                <w:sz w:val="16"/>
                <w:szCs w:val="16"/>
              </w:rPr>
              <w:t>1998-06-24</w:t>
            </w:r>
          </w:p>
        </w:tc>
        <w:tc>
          <w:tcPr>
            <w:tcW w:w="1008" w:type="dxa"/>
            <w:vAlign w:val="center"/>
            <w:hideMark/>
          </w:tcPr>
          <w:p w14:paraId="4856524E"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32A05EB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4D5F61C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F372FCA"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3313511" w14:textId="77777777" w:rsidR="00E42721" w:rsidRPr="009B3DCC" w:rsidRDefault="00E42721" w:rsidP="00F555E9">
            <w:pPr>
              <w:snapToGrid w:val="0"/>
              <w:jc w:val="center"/>
              <w:rPr>
                <w:sz w:val="16"/>
                <w:szCs w:val="16"/>
              </w:rPr>
            </w:pPr>
            <w:r w:rsidRPr="00266687">
              <w:rPr>
                <w:color w:val="000000"/>
                <w:sz w:val="16"/>
                <w:szCs w:val="16"/>
              </w:rPr>
              <w:t>4.83</w:t>
            </w:r>
          </w:p>
        </w:tc>
      </w:tr>
      <w:tr w:rsidR="00E42721" w:rsidRPr="009B3DCC" w14:paraId="5DB1F611" w14:textId="77777777" w:rsidTr="00F555E9">
        <w:trPr>
          <w:trHeight w:val="165"/>
        </w:trPr>
        <w:tc>
          <w:tcPr>
            <w:tcW w:w="360" w:type="dxa"/>
            <w:vAlign w:val="center"/>
            <w:hideMark/>
          </w:tcPr>
          <w:p w14:paraId="7D83C878" w14:textId="77777777" w:rsidR="00E42721" w:rsidRPr="00B20630" w:rsidRDefault="00E42721" w:rsidP="00F555E9">
            <w:pPr>
              <w:snapToGrid w:val="0"/>
              <w:rPr>
                <w:sz w:val="16"/>
                <w:szCs w:val="16"/>
              </w:rPr>
            </w:pPr>
            <w:r w:rsidRPr="00B20630">
              <w:rPr>
                <w:color w:val="000000"/>
                <w:sz w:val="16"/>
                <w:szCs w:val="16"/>
              </w:rPr>
              <w:t>312</w:t>
            </w:r>
          </w:p>
        </w:tc>
        <w:tc>
          <w:tcPr>
            <w:tcW w:w="864" w:type="dxa"/>
            <w:vAlign w:val="center"/>
            <w:hideMark/>
          </w:tcPr>
          <w:p w14:paraId="43AEA6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E36163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BFE87FC"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0EB37FC7"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739B5B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BFDA8D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6D440FA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18A286" w14:textId="77777777" w:rsidR="00E42721" w:rsidRPr="009B3DCC" w:rsidRDefault="00E42721" w:rsidP="00F555E9">
            <w:pPr>
              <w:snapToGrid w:val="0"/>
              <w:jc w:val="center"/>
              <w:rPr>
                <w:sz w:val="16"/>
                <w:szCs w:val="16"/>
              </w:rPr>
            </w:pPr>
            <w:r w:rsidRPr="00266687">
              <w:rPr>
                <w:color w:val="000000"/>
                <w:sz w:val="16"/>
                <w:szCs w:val="16"/>
              </w:rPr>
              <w:t>3.47</w:t>
            </w:r>
          </w:p>
        </w:tc>
        <w:tc>
          <w:tcPr>
            <w:tcW w:w="1008" w:type="dxa"/>
            <w:vAlign w:val="center"/>
            <w:hideMark/>
          </w:tcPr>
          <w:p w14:paraId="371FE571" w14:textId="77777777" w:rsidR="00E42721" w:rsidRPr="009B3DCC" w:rsidRDefault="00E42721" w:rsidP="00F555E9">
            <w:pPr>
              <w:snapToGrid w:val="0"/>
              <w:jc w:val="center"/>
              <w:rPr>
                <w:sz w:val="16"/>
                <w:szCs w:val="16"/>
              </w:rPr>
            </w:pPr>
            <w:r w:rsidRPr="00266687">
              <w:rPr>
                <w:color w:val="000000"/>
                <w:sz w:val="16"/>
                <w:szCs w:val="16"/>
              </w:rPr>
              <w:t>1.94</w:t>
            </w:r>
          </w:p>
        </w:tc>
      </w:tr>
      <w:tr w:rsidR="00E42721" w:rsidRPr="009B3DCC" w14:paraId="75CAF753" w14:textId="77777777" w:rsidTr="00F555E9">
        <w:trPr>
          <w:trHeight w:val="165"/>
        </w:trPr>
        <w:tc>
          <w:tcPr>
            <w:tcW w:w="360" w:type="dxa"/>
            <w:vAlign w:val="center"/>
            <w:hideMark/>
          </w:tcPr>
          <w:p w14:paraId="0F39D819" w14:textId="77777777" w:rsidR="00E42721" w:rsidRPr="00B20630" w:rsidRDefault="00E42721" w:rsidP="00F555E9">
            <w:pPr>
              <w:snapToGrid w:val="0"/>
              <w:rPr>
                <w:sz w:val="16"/>
                <w:szCs w:val="16"/>
              </w:rPr>
            </w:pPr>
            <w:r w:rsidRPr="00B20630">
              <w:rPr>
                <w:color w:val="000000"/>
                <w:sz w:val="16"/>
                <w:szCs w:val="16"/>
              </w:rPr>
              <w:t>313</w:t>
            </w:r>
          </w:p>
        </w:tc>
        <w:tc>
          <w:tcPr>
            <w:tcW w:w="864" w:type="dxa"/>
            <w:vAlign w:val="center"/>
            <w:hideMark/>
          </w:tcPr>
          <w:p w14:paraId="3923FC7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49942B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6A12604"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1F3C68D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B8F67B5"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778A75E6"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5D9EF2B"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64B90CC6" w14:textId="77777777" w:rsidR="00E42721" w:rsidRPr="009B3DCC" w:rsidRDefault="00E42721" w:rsidP="00F555E9">
            <w:pPr>
              <w:snapToGrid w:val="0"/>
              <w:jc w:val="center"/>
              <w:rPr>
                <w:sz w:val="16"/>
                <w:szCs w:val="16"/>
              </w:rPr>
            </w:pPr>
            <w:r w:rsidRPr="00266687">
              <w:rPr>
                <w:color w:val="000000"/>
                <w:sz w:val="16"/>
                <w:szCs w:val="16"/>
              </w:rPr>
              <w:t>4.62</w:t>
            </w:r>
          </w:p>
        </w:tc>
        <w:tc>
          <w:tcPr>
            <w:tcW w:w="1008" w:type="dxa"/>
            <w:vAlign w:val="center"/>
            <w:hideMark/>
          </w:tcPr>
          <w:p w14:paraId="2A2C0510"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63AF1367" w14:textId="77777777" w:rsidTr="00F555E9">
        <w:trPr>
          <w:trHeight w:val="180"/>
        </w:trPr>
        <w:tc>
          <w:tcPr>
            <w:tcW w:w="360" w:type="dxa"/>
            <w:vAlign w:val="center"/>
            <w:hideMark/>
          </w:tcPr>
          <w:p w14:paraId="067F140E" w14:textId="77777777" w:rsidR="00E42721" w:rsidRPr="00B20630" w:rsidRDefault="00E42721" w:rsidP="00F555E9">
            <w:pPr>
              <w:snapToGrid w:val="0"/>
              <w:rPr>
                <w:sz w:val="16"/>
                <w:szCs w:val="16"/>
              </w:rPr>
            </w:pPr>
            <w:r w:rsidRPr="00B20630">
              <w:rPr>
                <w:color w:val="000000"/>
                <w:sz w:val="16"/>
                <w:szCs w:val="16"/>
              </w:rPr>
              <w:t>314</w:t>
            </w:r>
          </w:p>
        </w:tc>
        <w:tc>
          <w:tcPr>
            <w:tcW w:w="864" w:type="dxa"/>
            <w:vAlign w:val="center"/>
            <w:hideMark/>
          </w:tcPr>
          <w:p w14:paraId="54311BF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B0A225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ED3BD51"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2C12AD4F"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38F843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13D02DF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4810DFD"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6027CE6"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87E632A" w14:textId="77777777" w:rsidR="00E42721" w:rsidRPr="009B3DCC" w:rsidRDefault="00E42721" w:rsidP="00F555E9">
            <w:pPr>
              <w:snapToGrid w:val="0"/>
              <w:jc w:val="center"/>
              <w:rPr>
                <w:sz w:val="16"/>
                <w:szCs w:val="16"/>
              </w:rPr>
            </w:pPr>
            <w:r w:rsidRPr="00266687">
              <w:rPr>
                <w:color w:val="000000"/>
                <w:sz w:val="16"/>
                <w:szCs w:val="16"/>
              </w:rPr>
              <w:t>2.69</w:t>
            </w:r>
          </w:p>
        </w:tc>
      </w:tr>
      <w:tr w:rsidR="00E42721" w:rsidRPr="009B3DCC" w14:paraId="5E7B6597" w14:textId="77777777" w:rsidTr="00F555E9">
        <w:trPr>
          <w:trHeight w:val="165"/>
        </w:trPr>
        <w:tc>
          <w:tcPr>
            <w:tcW w:w="360" w:type="dxa"/>
            <w:vAlign w:val="center"/>
            <w:hideMark/>
          </w:tcPr>
          <w:p w14:paraId="4E884BC1" w14:textId="77777777" w:rsidR="00E42721" w:rsidRPr="00B20630" w:rsidRDefault="00E42721" w:rsidP="00F555E9">
            <w:pPr>
              <w:snapToGrid w:val="0"/>
              <w:rPr>
                <w:sz w:val="16"/>
                <w:szCs w:val="16"/>
              </w:rPr>
            </w:pPr>
            <w:r w:rsidRPr="00B20630">
              <w:rPr>
                <w:color w:val="000000"/>
                <w:sz w:val="16"/>
                <w:szCs w:val="16"/>
              </w:rPr>
              <w:t>315</w:t>
            </w:r>
          </w:p>
        </w:tc>
        <w:tc>
          <w:tcPr>
            <w:tcW w:w="864" w:type="dxa"/>
            <w:vAlign w:val="center"/>
            <w:hideMark/>
          </w:tcPr>
          <w:p w14:paraId="5DCF162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C92F89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D56B74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62C30313"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6E59E4A3"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9A54145"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C5B7E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32BF4F9"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861E42C"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DFF6B60" w14:textId="77777777" w:rsidTr="00F555E9">
        <w:trPr>
          <w:trHeight w:val="165"/>
        </w:trPr>
        <w:tc>
          <w:tcPr>
            <w:tcW w:w="360" w:type="dxa"/>
            <w:vAlign w:val="center"/>
            <w:hideMark/>
          </w:tcPr>
          <w:p w14:paraId="3EF54A91" w14:textId="77777777" w:rsidR="00E42721" w:rsidRPr="00B20630" w:rsidRDefault="00E42721" w:rsidP="00F555E9">
            <w:pPr>
              <w:snapToGrid w:val="0"/>
              <w:rPr>
                <w:sz w:val="16"/>
                <w:szCs w:val="16"/>
              </w:rPr>
            </w:pPr>
            <w:r w:rsidRPr="00B20630">
              <w:rPr>
                <w:color w:val="000000"/>
                <w:sz w:val="16"/>
                <w:szCs w:val="16"/>
              </w:rPr>
              <w:t>316</w:t>
            </w:r>
          </w:p>
        </w:tc>
        <w:tc>
          <w:tcPr>
            <w:tcW w:w="864" w:type="dxa"/>
            <w:vAlign w:val="center"/>
            <w:hideMark/>
          </w:tcPr>
          <w:p w14:paraId="633A680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2B6B09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5A1399E" w14:textId="77777777" w:rsidR="00E42721" w:rsidRPr="009B3DCC" w:rsidRDefault="00E42721" w:rsidP="00F555E9">
            <w:pPr>
              <w:snapToGrid w:val="0"/>
              <w:jc w:val="center"/>
              <w:rPr>
                <w:sz w:val="16"/>
                <w:szCs w:val="16"/>
              </w:rPr>
            </w:pPr>
            <w:r w:rsidRPr="00266687">
              <w:rPr>
                <w:color w:val="000000"/>
                <w:sz w:val="16"/>
                <w:szCs w:val="16"/>
              </w:rPr>
              <w:t>71</w:t>
            </w:r>
          </w:p>
        </w:tc>
        <w:tc>
          <w:tcPr>
            <w:tcW w:w="1008" w:type="dxa"/>
            <w:vAlign w:val="center"/>
            <w:hideMark/>
          </w:tcPr>
          <w:p w14:paraId="552C350B" w14:textId="77777777" w:rsidR="00E42721" w:rsidRPr="009B3DCC" w:rsidRDefault="00E42721" w:rsidP="00F555E9">
            <w:pPr>
              <w:snapToGrid w:val="0"/>
              <w:jc w:val="center"/>
              <w:rPr>
                <w:sz w:val="16"/>
                <w:szCs w:val="16"/>
              </w:rPr>
            </w:pPr>
            <w:r w:rsidRPr="00266687">
              <w:rPr>
                <w:color w:val="000000"/>
                <w:sz w:val="16"/>
                <w:szCs w:val="16"/>
              </w:rPr>
              <w:t>1998-07-07</w:t>
            </w:r>
          </w:p>
        </w:tc>
        <w:tc>
          <w:tcPr>
            <w:tcW w:w="1008" w:type="dxa"/>
            <w:vAlign w:val="center"/>
            <w:hideMark/>
          </w:tcPr>
          <w:p w14:paraId="1BFBCE40"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26242C44"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4C2FD5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77D4413" w14:textId="77777777" w:rsidR="00E42721" w:rsidRPr="009B3DCC" w:rsidRDefault="00E42721" w:rsidP="00F555E9">
            <w:pPr>
              <w:snapToGrid w:val="0"/>
              <w:jc w:val="center"/>
              <w:rPr>
                <w:sz w:val="16"/>
                <w:szCs w:val="16"/>
              </w:rPr>
            </w:pPr>
            <w:r w:rsidRPr="00266687">
              <w:rPr>
                <w:color w:val="000000"/>
                <w:sz w:val="16"/>
                <w:szCs w:val="16"/>
              </w:rPr>
              <w:t>4.06</w:t>
            </w:r>
          </w:p>
        </w:tc>
        <w:tc>
          <w:tcPr>
            <w:tcW w:w="1008" w:type="dxa"/>
            <w:vAlign w:val="center"/>
            <w:hideMark/>
          </w:tcPr>
          <w:p w14:paraId="7BA96E75" w14:textId="77777777" w:rsidR="00E42721" w:rsidRPr="009B3DCC" w:rsidRDefault="00E42721" w:rsidP="00F555E9">
            <w:pPr>
              <w:snapToGrid w:val="0"/>
              <w:jc w:val="center"/>
              <w:rPr>
                <w:sz w:val="16"/>
                <w:szCs w:val="16"/>
              </w:rPr>
            </w:pPr>
            <w:r w:rsidRPr="00266687">
              <w:rPr>
                <w:color w:val="000000"/>
                <w:sz w:val="16"/>
                <w:szCs w:val="16"/>
              </w:rPr>
              <w:t>3.31</w:t>
            </w:r>
          </w:p>
        </w:tc>
      </w:tr>
      <w:tr w:rsidR="00E42721" w:rsidRPr="009B3DCC" w14:paraId="05879715" w14:textId="77777777" w:rsidTr="00F555E9">
        <w:trPr>
          <w:trHeight w:val="165"/>
        </w:trPr>
        <w:tc>
          <w:tcPr>
            <w:tcW w:w="360" w:type="dxa"/>
            <w:vAlign w:val="center"/>
            <w:hideMark/>
          </w:tcPr>
          <w:p w14:paraId="3AC718DE" w14:textId="77777777" w:rsidR="00E42721" w:rsidRPr="00B20630" w:rsidRDefault="00E42721" w:rsidP="00F555E9">
            <w:pPr>
              <w:snapToGrid w:val="0"/>
              <w:rPr>
                <w:sz w:val="16"/>
                <w:szCs w:val="16"/>
              </w:rPr>
            </w:pPr>
            <w:r w:rsidRPr="00B20630">
              <w:rPr>
                <w:color w:val="000000"/>
                <w:sz w:val="16"/>
                <w:szCs w:val="16"/>
              </w:rPr>
              <w:t>317</w:t>
            </w:r>
          </w:p>
        </w:tc>
        <w:tc>
          <w:tcPr>
            <w:tcW w:w="864" w:type="dxa"/>
            <w:vAlign w:val="center"/>
            <w:hideMark/>
          </w:tcPr>
          <w:p w14:paraId="0311D21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DB4B2B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838D678"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788AF15"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1B18B47"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338E3AE"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18836F9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55CC47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2EA673E"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7FDC6AAC" w14:textId="77777777" w:rsidTr="00F555E9">
        <w:trPr>
          <w:trHeight w:val="165"/>
        </w:trPr>
        <w:tc>
          <w:tcPr>
            <w:tcW w:w="360" w:type="dxa"/>
            <w:vAlign w:val="center"/>
            <w:hideMark/>
          </w:tcPr>
          <w:p w14:paraId="3DBBC723" w14:textId="77777777" w:rsidR="00E42721" w:rsidRPr="00B20630" w:rsidRDefault="00E42721" w:rsidP="00F555E9">
            <w:pPr>
              <w:snapToGrid w:val="0"/>
              <w:rPr>
                <w:sz w:val="16"/>
                <w:szCs w:val="16"/>
              </w:rPr>
            </w:pPr>
            <w:r w:rsidRPr="00B20630">
              <w:rPr>
                <w:color w:val="000000"/>
                <w:sz w:val="16"/>
                <w:szCs w:val="16"/>
              </w:rPr>
              <w:t>318</w:t>
            </w:r>
          </w:p>
        </w:tc>
        <w:tc>
          <w:tcPr>
            <w:tcW w:w="864" w:type="dxa"/>
            <w:vAlign w:val="center"/>
            <w:hideMark/>
          </w:tcPr>
          <w:p w14:paraId="67D360A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32EF54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B856BA2"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387EE577"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7735E83C"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6A1B361D"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30F7DB2A"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2F9FB1ED"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1C799882"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E6CA9A9" w14:textId="77777777" w:rsidTr="00F555E9">
        <w:trPr>
          <w:trHeight w:val="165"/>
        </w:trPr>
        <w:tc>
          <w:tcPr>
            <w:tcW w:w="360" w:type="dxa"/>
            <w:vAlign w:val="center"/>
            <w:hideMark/>
          </w:tcPr>
          <w:p w14:paraId="45F53235" w14:textId="77777777" w:rsidR="00E42721" w:rsidRPr="00B20630" w:rsidRDefault="00E42721" w:rsidP="00F555E9">
            <w:pPr>
              <w:snapToGrid w:val="0"/>
              <w:rPr>
                <w:sz w:val="16"/>
                <w:szCs w:val="16"/>
              </w:rPr>
            </w:pPr>
            <w:r w:rsidRPr="00B20630">
              <w:rPr>
                <w:color w:val="000000"/>
                <w:sz w:val="16"/>
                <w:szCs w:val="16"/>
              </w:rPr>
              <w:t>319</w:t>
            </w:r>
          </w:p>
        </w:tc>
        <w:tc>
          <w:tcPr>
            <w:tcW w:w="864" w:type="dxa"/>
            <w:vAlign w:val="center"/>
            <w:hideMark/>
          </w:tcPr>
          <w:p w14:paraId="6A94007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E357B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EA9941A"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1AA363E4"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093BEF62"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B5B3600"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5338F1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36045CB0" w14:textId="77777777" w:rsidR="00E42721" w:rsidRPr="009B3DCC" w:rsidRDefault="00E42721" w:rsidP="00F555E9">
            <w:pPr>
              <w:snapToGrid w:val="0"/>
              <w:jc w:val="center"/>
              <w:rPr>
                <w:sz w:val="16"/>
                <w:szCs w:val="16"/>
              </w:rPr>
            </w:pPr>
            <w:r w:rsidRPr="00266687">
              <w:rPr>
                <w:color w:val="000000"/>
                <w:sz w:val="16"/>
                <w:szCs w:val="16"/>
              </w:rPr>
              <w:t>6.61</w:t>
            </w:r>
          </w:p>
        </w:tc>
        <w:tc>
          <w:tcPr>
            <w:tcW w:w="1008" w:type="dxa"/>
            <w:vAlign w:val="center"/>
            <w:hideMark/>
          </w:tcPr>
          <w:p w14:paraId="606499C9" w14:textId="77777777" w:rsidR="00E42721" w:rsidRPr="009B3DCC" w:rsidRDefault="00E42721" w:rsidP="00F555E9">
            <w:pPr>
              <w:snapToGrid w:val="0"/>
              <w:jc w:val="center"/>
              <w:rPr>
                <w:sz w:val="16"/>
                <w:szCs w:val="16"/>
              </w:rPr>
            </w:pPr>
            <w:r w:rsidRPr="00266687">
              <w:rPr>
                <w:color w:val="000000"/>
                <w:sz w:val="16"/>
                <w:szCs w:val="16"/>
              </w:rPr>
              <w:t>2.05</w:t>
            </w:r>
          </w:p>
        </w:tc>
      </w:tr>
      <w:tr w:rsidR="00E42721" w:rsidRPr="009B3DCC" w14:paraId="79764411" w14:textId="77777777" w:rsidTr="00F555E9">
        <w:trPr>
          <w:trHeight w:val="165"/>
        </w:trPr>
        <w:tc>
          <w:tcPr>
            <w:tcW w:w="360" w:type="dxa"/>
            <w:vAlign w:val="center"/>
            <w:hideMark/>
          </w:tcPr>
          <w:p w14:paraId="79B5729C" w14:textId="77777777" w:rsidR="00E42721" w:rsidRPr="00B20630" w:rsidRDefault="00E42721" w:rsidP="00F555E9">
            <w:pPr>
              <w:snapToGrid w:val="0"/>
              <w:rPr>
                <w:sz w:val="16"/>
                <w:szCs w:val="16"/>
              </w:rPr>
            </w:pPr>
            <w:r w:rsidRPr="00B20630">
              <w:rPr>
                <w:color w:val="000000"/>
                <w:sz w:val="16"/>
                <w:szCs w:val="16"/>
              </w:rPr>
              <w:t>320</w:t>
            </w:r>
          </w:p>
        </w:tc>
        <w:tc>
          <w:tcPr>
            <w:tcW w:w="864" w:type="dxa"/>
            <w:vAlign w:val="center"/>
            <w:hideMark/>
          </w:tcPr>
          <w:p w14:paraId="40FAD00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10C1C1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89FC134"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23C3D01E"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2A13DBDA"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56E60293"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50FDAD1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EE58C6B" w14:textId="77777777" w:rsidR="00E42721" w:rsidRPr="009B3DCC" w:rsidRDefault="00E42721" w:rsidP="00F555E9">
            <w:pPr>
              <w:snapToGrid w:val="0"/>
              <w:jc w:val="center"/>
              <w:rPr>
                <w:sz w:val="16"/>
                <w:szCs w:val="16"/>
              </w:rPr>
            </w:pPr>
            <w:r w:rsidRPr="00266687">
              <w:rPr>
                <w:color w:val="000000"/>
                <w:sz w:val="16"/>
                <w:szCs w:val="16"/>
              </w:rPr>
              <w:t>7.97</w:t>
            </w:r>
          </w:p>
        </w:tc>
        <w:tc>
          <w:tcPr>
            <w:tcW w:w="1008" w:type="dxa"/>
            <w:vAlign w:val="center"/>
            <w:hideMark/>
          </w:tcPr>
          <w:p w14:paraId="3748A888"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742C2ACA" w14:textId="77777777" w:rsidTr="00F555E9">
        <w:trPr>
          <w:trHeight w:val="165"/>
        </w:trPr>
        <w:tc>
          <w:tcPr>
            <w:tcW w:w="360" w:type="dxa"/>
            <w:vAlign w:val="center"/>
            <w:hideMark/>
          </w:tcPr>
          <w:p w14:paraId="491E3823" w14:textId="77777777" w:rsidR="00E42721" w:rsidRPr="00B20630" w:rsidRDefault="00E42721" w:rsidP="00F555E9">
            <w:pPr>
              <w:snapToGrid w:val="0"/>
              <w:rPr>
                <w:sz w:val="16"/>
                <w:szCs w:val="16"/>
              </w:rPr>
            </w:pPr>
            <w:r w:rsidRPr="00B20630">
              <w:rPr>
                <w:color w:val="000000"/>
                <w:sz w:val="16"/>
                <w:szCs w:val="16"/>
              </w:rPr>
              <w:t>321</w:t>
            </w:r>
          </w:p>
        </w:tc>
        <w:tc>
          <w:tcPr>
            <w:tcW w:w="864" w:type="dxa"/>
            <w:vAlign w:val="center"/>
            <w:hideMark/>
          </w:tcPr>
          <w:p w14:paraId="275C6936"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F3D15E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57F3916" w14:textId="77777777" w:rsidR="00E42721" w:rsidRPr="009B3DCC" w:rsidRDefault="00E42721" w:rsidP="00F555E9">
            <w:pPr>
              <w:snapToGrid w:val="0"/>
              <w:jc w:val="center"/>
              <w:rPr>
                <w:sz w:val="16"/>
                <w:szCs w:val="16"/>
              </w:rPr>
            </w:pPr>
            <w:r w:rsidRPr="00266687">
              <w:rPr>
                <w:color w:val="000000"/>
                <w:sz w:val="16"/>
                <w:szCs w:val="16"/>
              </w:rPr>
              <w:t>72</w:t>
            </w:r>
          </w:p>
        </w:tc>
        <w:tc>
          <w:tcPr>
            <w:tcW w:w="1008" w:type="dxa"/>
            <w:vAlign w:val="center"/>
            <w:hideMark/>
          </w:tcPr>
          <w:p w14:paraId="7CBDAA80" w14:textId="77777777" w:rsidR="00E42721" w:rsidRPr="009B3DCC" w:rsidRDefault="00E42721" w:rsidP="00F555E9">
            <w:pPr>
              <w:snapToGrid w:val="0"/>
              <w:jc w:val="center"/>
              <w:rPr>
                <w:sz w:val="16"/>
                <w:szCs w:val="16"/>
              </w:rPr>
            </w:pPr>
            <w:r w:rsidRPr="00266687">
              <w:rPr>
                <w:color w:val="000000"/>
                <w:sz w:val="16"/>
                <w:szCs w:val="16"/>
              </w:rPr>
              <w:t>1998-07-15</w:t>
            </w:r>
          </w:p>
        </w:tc>
        <w:tc>
          <w:tcPr>
            <w:tcW w:w="1008" w:type="dxa"/>
            <w:vAlign w:val="center"/>
            <w:hideMark/>
          </w:tcPr>
          <w:p w14:paraId="1342E278" w14:textId="77777777" w:rsidR="00E42721" w:rsidRPr="009B3DCC" w:rsidRDefault="00E42721" w:rsidP="00F555E9">
            <w:pPr>
              <w:snapToGrid w:val="0"/>
              <w:jc w:val="center"/>
              <w:rPr>
                <w:sz w:val="16"/>
                <w:szCs w:val="16"/>
              </w:rPr>
            </w:pPr>
            <w:proofErr w:type="spellStart"/>
            <w:r w:rsidRPr="00266687">
              <w:rPr>
                <w:color w:val="000000"/>
                <w:sz w:val="16"/>
                <w:szCs w:val="16"/>
              </w:rPr>
              <w:t>Gouy</w:t>
            </w:r>
            <w:proofErr w:type="spellEnd"/>
          </w:p>
        </w:tc>
        <w:tc>
          <w:tcPr>
            <w:tcW w:w="720" w:type="dxa"/>
            <w:vAlign w:val="center"/>
            <w:hideMark/>
          </w:tcPr>
          <w:p w14:paraId="07F6D3B7" w14:textId="77777777" w:rsidR="00E42721" w:rsidRPr="009B3DCC" w:rsidRDefault="00E42721" w:rsidP="00F555E9">
            <w:pPr>
              <w:snapToGrid w:val="0"/>
              <w:jc w:val="center"/>
              <w:rPr>
                <w:sz w:val="16"/>
                <w:szCs w:val="16"/>
              </w:rPr>
            </w:pPr>
            <w:r w:rsidRPr="00266687">
              <w:rPr>
                <w:color w:val="000000"/>
                <w:sz w:val="16"/>
                <w:szCs w:val="16"/>
              </w:rPr>
              <w:t>1998</w:t>
            </w:r>
          </w:p>
        </w:tc>
        <w:tc>
          <w:tcPr>
            <w:tcW w:w="1008" w:type="dxa"/>
            <w:vAlign w:val="center"/>
            <w:hideMark/>
          </w:tcPr>
          <w:p w14:paraId="2324B6D9"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87727B" w14:textId="77777777" w:rsidR="00E42721" w:rsidRPr="009B3DCC" w:rsidRDefault="00E42721" w:rsidP="00F555E9">
            <w:pPr>
              <w:snapToGrid w:val="0"/>
              <w:jc w:val="center"/>
              <w:rPr>
                <w:sz w:val="16"/>
                <w:szCs w:val="16"/>
              </w:rPr>
            </w:pPr>
            <w:r w:rsidRPr="00266687">
              <w:rPr>
                <w:color w:val="000000"/>
                <w:sz w:val="16"/>
                <w:szCs w:val="16"/>
              </w:rPr>
              <w:t>5.59</w:t>
            </w:r>
          </w:p>
        </w:tc>
        <w:tc>
          <w:tcPr>
            <w:tcW w:w="1008" w:type="dxa"/>
            <w:vAlign w:val="center"/>
            <w:hideMark/>
          </w:tcPr>
          <w:p w14:paraId="313FB5BF"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333AB39E" w14:textId="77777777" w:rsidTr="00F555E9">
        <w:trPr>
          <w:trHeight w:val="165"/>
        </w:trPr>
        <w:tc>
          <w:tcPr>
            <w:tcW w:w="360" w:type="dxa"/>
            <w:vAlign w:val="center"/>
            <w:hideMark/>
          </w:tcPr>
          <w:p w14:paraId="5D726F62" w14:textId="77777777" w:rsidR="00E42721" w:rsidRPr="00B20630" w:rsidRDefault="00E42721" w:rsidP="00F555E9">
            <w:pPr>
              <w:snapToGrid w:val="0"/>
              <w:rPr>
                <w:sz w:val="16"/>
                <w:szCs w:val="16"/>
              </w:rPr>
            </w:pPr>
            <w:r w:rsidRPr="00B20630">
              <w:rPr>
                <w:color w:val="000000"/>
                <w:sz w:val="16"/>
                <w:szCs w:val="16"/>
              </w:rPr>
              <w:t>322</w:t>
            </w:r>
          </w:p>
        </w:tc>
        <w:tc>
          <w:tcPr>
            <w:tcW w:w="864" w:type="dxa"/>
            <w:vAlign w:val="center"/>
            <w:hideMark/>
          </w:tcPr>
          <w:p w14:paraId="0A27E0F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ED24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2AFE009"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70329DF8"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60E33817"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07EBB415"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86848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AF12F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7E76EBA2" w14:textId="77777777" w:rsidR="00E42721" w:rsidRPr="009B3DCC" w:rsidRDefault="00E42721" w:rsidP="00F555E9">
            <w:pPr>
              <w:snapToGrid w:val="0"/>
              <w:jc w:val="center"/>
              <w:rPr>
                <w:sz w:val="16"/>
                <w:szCs w:val="16"/>
              </w:rPr>
            </w:pPr>
            <w:r w:rsidRPr="00266687">
              <w:rPr>
                <w:color w:val="000000"/>
                <w:sz w:val="16"/>
                <w:szCs w:val="16"/>
              </w:rPr>
              <w:t>3.54</w:t>
            </w:r>
          </w:p>
        </w:tc>
      </w:tr>
      <w:tr w:rsidR="00E42721" w:rsidRPr="009B3DCC" w14:paraId="17B67099" w14:textId="77777777" w:rsidTr="00F555E9">
        <w:trPr>
          <w:trHeight w:val="165"/>
        </w:trPr>
        <w:tc>
          <w:tcPr>
            <w:tcW w:w="360" w:type="dxa"/>
            <w:vAlign w:val="center"/>
            <w:hideMark/>
          </w:tcPr>
          <w:p w14:paraId="6E098159" w14:textId="77777777" w:rsidR="00E42721" w:rsidRPr="00B20630" w:rsidRDefault="00E42721" w:rsidP="00F555E9">
            <w:pPr>
              <w:snapToGrid w:val="0"/>
              <w:rPr>
                <w:sz w:val="16"/>
                <w:szCs w:val="16"/>
              </w:rPr>
            </w:pPr>
            <w:r w:rsidRPr="00B20630">
              <w:rPr>
                <w:color w:val="000000"/>
                <w:sz w:val="16"/>
                <w:szCs w:val="16"/>
              </w:rPr>
              <w:t>323</w:t>
            </w:r>
          </w:p>
        </w:tc>
        <w:tc>
          <w:tcPr>
            <w:tcW w:w="864" w:type="dxa"/>
            <w:vAlign w:val="center"/>
            <w:hideMark/>
          </w:tcPr>
          <w:p w14:paraId="7DB4221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28C1E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48387BB"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54FAF9A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3B499CDF"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213D8E0"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73D641"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CEF3D06"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6104FEF9" w14:textId="77777777" w:rsidR="00E42721" w:rsidRPr="009B3DCC" w:rsidRDefault="00E42721" w:rsidP="00F555E9">
            <w:pPr>
              <w:snapToGrid w:val="0"/>
              <w:jc w:val="center"/>
              <w:rPr>
                <w:sz w:val="16"/>
                <w:szCs w:val="16"/>
              </w:rPr>
            </w:pPr>
            <w:r w:rsidRPr="00266687">
              <w:rPr>
                <w:color w:val="000000"/>
                <w:sz w:val="16"/>
                <w:szCs w:val="16"/>
              </w:rPr>
              <w:t>4.34</w:t>
            </w:r>
          </w:p>
        </w:tc>
      </w:tr>
      <w:tr w:rsidR="00E42721" w:rsidRPr="009B3DCC" w14:paraId="2D2A65A4" w14:textId="77777777" w:rsidTr="00F555E9">
        <w:trPr>
          <w:trHeight w:val="165"/>
        </w:trPr>
        <w:tc>
          <w:tcPr>
            <w:tcW w:w="360" w:type="dxa"/>
            <w:vAlign w:val="center"/>
            <w:hideMark/>
          </w:tcPr>
          <w:p w14:paraId="4D0A64C3" w14:textId="77777777" w:rsidR="00E42721" w:rsidRPr="00B20630" w:rsidRDefault="00E42721" w:rsidP="00F555E9">
            <w:pPr>
              <w:snapToGrid w:val="0"/>
              <w:rPr>
                <w:sz w:val="16"/>
                <w:szCs w:val="16"/>
              </w:rPr>
            </w:pPr>
            <w:r w:rsidRPr="00B20630">
              <w:rPr>
                <w:color w:val="000000"/>
                <w:sz w:val="16"/>
                <w:szCs w:val="16"/>
              </w:rPr>
              <w:t>324</w:t>
            </w:r>
          </w:p>
        </w:tc>
        <w:tc>
          <w:tcPr>
            <w:tcW w:w="864" w:type="dxa"/>
            <w:vAlign w:val="center"/>
            <w:hideMark/>
          </w:tcPr>
          <w:p w14:paraId="22C87C1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04E0DE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D77EE38"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0CFAC6FF"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BB0CEAD"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18F57281"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B36866C"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5CFA29F"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99E68E1" w14:textId="77777777" w:rsidR="00E42721" w:rsidRPr="009B3DCC" w:rsidRDefault="00E42721" w:rsidP="00F555E9">
            <w:pPr>
              <w:snapToGrid w:val="0"/>
              <w:jc w:val="center"/>
              <w:rPr>
                <w:sz w:val="16"/>
                <w:szCs w:val="16"/>
              </w:rPr>
            </w:pPr>
            <w:r w:rsidRPr="00266687">
              <w:rPr>
                <w:color w:val="000000"/>
                <w:sz w:val="16"/>
                <w:szCs w:val="16"/>
              </w:rPr>
              <w:t>4.53</w:t>
            </w:r>
          </w:p>
        </w:tc>
      </w:tr>
      <w:tr w:rsidR="00E42721" w:rsidRPr="009B3DCC" w14:paraId="2DE9C5B2" w14:textId="77777777" w:rsidTr="00F555E9">
        <w:trPr>
          <w:trHeight w:val="165"/>
        </w:trPr>
        <w:tc>
          <w:tcPr>
            <w:tcW w:w="360" w:type="dxa"/>
            <w:vAlign w:val="center"/>
            <w:hideMark/>
          </w:tcPr>
          <w:p w14:paraId="4E8A1F9E" w14:textId="77777777" w:rsidR="00E42721" w:rsidRPr="00B20630" w:rsidRDefault="00E42721" w:rsidP="00F555E9">
            <w:pPr>
              <w:snapToGrid w:val="0"/>
              <w:rPr>
                <w:sz w:val="16"/>
                <w:szCs w:val="16"/>
              </w:rPr>
            </w:pPr>
            <w:r w:rsidRPr="00B20630">
              <w:rPr>
                <w:color w:val="000000"/>
                <w:sz w:val="16"/>
                <w:szCs w:val="16"/>
              </w:rPr>
              <w:t>325</w:t>
            </w:r>
          </w:p>
        </w:tc>
        <w:tc>
          <w:tcPr>
            <w:tcW w:w="864" w:type="dxa"/>
            <w:vAlign w:val="center"/>
            <w:hideMark/>
          </w:tcPr>
          <w:p w14:paraId="23EBBE7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25F70C2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1996EF0" w14:textId="77777777" w:rsidR="00E42721" w:rsidRPr="009B3DCC" w:rsidRDefault="00E42721" w:rsidP="00F555E9">
            <w:pPr>
              <w:snapToGrid w:val="0"/>
              <w:jc w:val="center"/>
              <w:rPr>
                <w:sz w:val="16"/>
                <w:szCs w:val="16"/>
              </w:rPr>
            </w:pPr>
            <w:r w:rsidRPr="00266687">
              <w:rPr>
                <w:color w:val="000000"/>
                <w:sz w:val="16"/>
                <w:szCs w:val="16"/>
              </w:rPr>
              <w:t>73</w:t>
            </w:r>
          </w:p>
        </w:tc>
        <w:tc>
          <w:tcPr>
            <w:tcW w:w="1008" w:type="dxa"/>
            <w:vAlign w:val="center"/>
            <w:hideMark/>
          </w:tcPr>
          <w:p w14:paraId="4641A6F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FAEE091" w14:textId="77777777" w:rsidR="00E42721" w:rsidRPr="009B3DCC" w:rsidRDefault="00E42721" w:rsidP="00F555E9">
            <w:pPr>
              <w:snapToGrid w:val="0"/>
              <w:jc w:val="center"/>
              <w:rPr>
                <w:sz w:val="16"/>
                <w:szCs w:val="16"/>
              </w:rPr>
            </w:pPr>
            <w:proofErr w:type="spellStart"/>
            <w:r w:rsidRPr="00266687">
              <w:rPr>
                <w:color w:val="000000"/>
                <w:sz w:val="16"/>
                <w:szCs w:val="16"/>
              </w:rPr>
              <w:t>incourt</w:t>
            </w:r>
            <w:proofErr w:type="spellEnd"/>
          </w:p>
        </w:tc>
        <w:tc>
          <w:tcPr>
            <w:tcW w:w="720" w:type="dxa"/>
            <w:vAlign w:val="center"/>
            <w:hideMark/>
          </w:tcPr>
          <w:p w14:paraId="52E9F32A"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4227FF3"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A938A7B"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39347E9B" w14:textId="77777777" w:rsidR="00E42721" w:rsidRPr="009B3DCC" w:rsidRDefault="00E42721" w:rsidP="00F555E9">
            <w:pPr>
              <w:snapToGrid w:val="0"/>
              <w:jc w:val="center"/>
              <w:rPr>
                <w:sz w:val="16"/>
                <w:szCs w:val="16"/>
              </w:rPr>
            </w:pPr>
            <w:r w:rsidRPr="00266687">
              <w:rPr>
                <w:color w:val="000000"/>
                <w:sz w:val="16"/>
                <w:szCs w:val="16"/>
              </w:rPr>
              <w:t>5.15</w:t>
            </w:r>
          </w:p>
        </w:tc>
      </w:tr>
      <w:tr w:rsidR="00E42721" w:rsidRPr="009B3DCC" w14:paraId="736A9295" w14:textId="77777777" w:rsidTr="00F555E9">
        <w:trPr>
          <w:trHeight w:val="165"/>
        </w:trPr>
        <w:tc>
          <w:tcPr>
            <w:tcW w:w="360" w:type="dxa"/>
            <w:vAlign w:val="center"/>
            <w:hideMark/>
          </w:tcPr>
          <w:p w14:paraId="7C51F8C7" w14:textId="77777777" w:rsidR="00E42721" w:rsidRPr="00B20630" w:rsidRDefault="00E42721" w:rsidP="00F555E9">
            <w:pPr>
              <w:snapToGrid w:val="0"/>
              <w:rPr>
                <w:sz w:val="16"/>
                <w:szCs w:val="16"/>
              </w:rPr>
            </w:pPr>
            <w:r w:rsidRPr="00B20630">
              <w:rPr>
                <w:color w:val="000000"/>
                <w:sz w:val="16"/>
                <w:szCs w:val="16"/>
              </w:rPr>
              <w:t>326</w:t>
            </w:r>
          </w:p>
        </w:tc>
        <w:tc>
          <w:tcPr>
            <w:tcW w:w="864" w:type="dxa"/>
            <w:vAlign w:val="center"/>
            <w:hideMark/>
          </w:tcPr>
          <w:p w14:paraId="6FC1F68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F1CA6F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93F0610"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51D858A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73CE958C"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574C1E9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1E3F1F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9B5596"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02F58B3" w14:textId="77777777" w:rsidR="00E42721" w:rsidRPr="009B3DCC" w:rsidRDefault="00E42721" w:rsidP="00F555E9">
            <w:pPr>
              <w:snapToGrid w:val="0"/>
              <w:jc w:val="center"/>
              <w:rPr>
                <w:sz w:val="16"/>
                <w:szCs w:val="16"/>
              </w:rPr>
            </w:pPr>
            <w:r w:rsidRPr="00266687">
              <w:rPr>
                <w:color w:val="000000"/>
                <w:sz w:val="16"/>
                <w:szCs w:val="16"/>
              </w:rPr>
              <w:t>4.04</w:t>
            </w:r>
          </w:p>
        </w:tc>
      </w:tr>
      <w:tr w:rsidR="00E42721" w:rsidRPr="009B3DCC" w14:paraId="657B6A22" w14:textId="77777777" w:rsidTr="00F555E9">
        <w:trPr>
          <w:trHeight w:val="165"/>
        </w:trPr>
        <w:tc>
          <w:tcPr>
            <w:tcW w:w="360" w:type="dxa"/>
            <w:vAlign w:val="center"/>
            <w:hideMark/>
          </w:tcPr>
          <w:p w14:paraId="5A8649E0" w14:textId="77777777" w:rsidR="00E42721" w:rsidRPr="00B20630" w:rsidRDefault="00E42721" w:rsidP="00F555E9">
            <w:pPr>
              <w:snapToGrid w:val="0"/>
              <w:rPr>
                <w:sz w:val="16"/>
                <w:szCs w:val="16"/>
              </w:rPr>
            </w:pPr>
            <w:r w:rsidRPr="00B20630">
              <w:rPr>
                <w:color w:val="000000"/>
                <w:sz w:val="16"/>
                <w:szCs w:val="16"/>
              </w:rPr>
              <w:t>327</w:t>
            </w:r>
          </w:p>
        </w:tc>
        <w:tc>
          <w:tcPr>
            <w:tcW w:w="864" w:type="dxa"/>
            <w:vAlign w:val="center"/>
            <w:hideMark/>
          </w:tcPr>
          <w:p w14:paraId="6CCCF80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533235"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8B9C7D7"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7A343980"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408EDEC2"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4048AAC"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7D48CC49"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CD20A9F"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50EE6A93" w14:textId="77777777" w:rsidR="00E42721" w:rsidRPr="009B3DCC" w:rsidRDefault="00E42721" w:rsidP="00F555E9">
            <w:pPr>
              <w:snapToGrid w:val="0"/>
              <w:jc w:val="center"/>
              <w:rPr>
                <w:sz w:val="16"/>
                <w:szCs w:val="16"/>
              </w:rPr>
            </w:pPr>
            <w:r w:rsidRPr="00266687">
              <w:rPr>
                <w:color w:val="000000"/>
                <w:sz w:val="16"/>
                <w:szCs w:val="16"/>
              </w:rPr>
              <w:t>4.08</w:t>
            </w:r>
          </w:p>
        </w:tc>
      </w:tr>
      <w:tr w:rsidR="00E42721" w:rsidRPr="009B3DCC" w14:paraId="31361E80" w14:textId="77777777" w:rsidTr="00F555E9">
        <w:trPr>
          <w:trHeight w:val="165"/>
        </w:trPr>
        <w:tc>
          <w:tcPr>
            <w:tcW w:w="360" w:type="dxa"/>
            <w:vAlign w:val="center"/>
            <w:hideMark/>
          </w:tcPr>
          <w:p w14:paraId="4AA3874C" w14:textId="77777777" w:rsidR="00E42721" w:rsidRPr="00B20630" w:rsidRDefault="00E42721" w:rsidP="00F555E9">
            <w:pPr>
              <w:snapToGrid w:val="0"/>
              <w:rPr>
                <w:sz w:val="16"/>
                <w:szCs w:val="16"/>
              </w:rPr>
            </w:pPr>
            <w:r w:rsidRPr="00B20630">
              <w:rPr>
                <w:color w:val="000000"/>
                <w:sz w:val="16"/>
                <w:szCs w:val="16"/>
              </w:rPr>
              <w:t>328</w:t>
            </w:r>
          </w:p>
        </w:tc>
        <w:tc>
          <w:tcPr>
            <w:tcW w:w="864" w:type="dxa"/>
            <w:vAlign w:val="center"/>
            <w:hideMark/>
          </w:tcPr>
          <w:p w14:paraId="7E8A4C7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AA56E78"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78BAC43"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245C68C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082D2784"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4751986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205113D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17215A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0B6D5D4"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361E43DC" w14:textId="77777777" w:rsidTr="00F555E9">
        <w:trPr>
          <w:trHeight w:val="180"/>
        </w:trPr>
        <w:tc>
          <w:tcPr>
            <w:tcW w:w="360" w:type="dxa"/>
            <w:vAlign w:val="center"/>
            <w:hideMark/>
          </w:tcPr>
          <w:p w14:paraId="043CF157" w14:textId="77777777" w:rsidR="00E42721" w:rsidRPr="00B20630" w:rsidRDefault="00E42721" w:rsidP="00F555E9">
            <w:pPr>
              <w:snapToGrid w:val="0"/>
              <w:rPr>
                <w:sz w:val="16"/>
                <w:szCs w:val="16"/>
              </w:rPr>
            </w:pPr>
            <w:r w:rsidRPr="00B20630">
              <w:rPr>
                <w:color w:val="000000"/>
                <w:sz w:val="16"/>
                <w:szCs w:val="16"/>
              </w:rPr>
              <w:t>329</w:t>
            </w:r>
          </w:p>
        </w:tc>
        <w:tc>
          <w:tcPr>
            <w:tcW w:w="864" w:type="dxa"/>
            <w:vAlign w:val="center"/>
            <w:hideMark/>
          </w:tcPr>
          <w:p w14:paraId="31034C1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68B75C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F33636A" w14:textId="77777777" w:rsidR="00E42721" w:rsidRPr="009B3DCC" w:rsidRDefault="00E42721" w:rsidP="00F555E9">
            <w:pPr>
              <w:snapToGrid w:val="0"/>
              <w:jc w:val="center"/>
              <w:rPr>
                <w:sz w:val="16"/>
                <w:szCs w:val="16"/>
              </w:rPr>
            </w:pPr>
            <w:r w:rsidRPr="00266687">
              <w:rPr>
                <w:color w:val="000000"/>
                <w:sz w:val="16"/>
                <w:szCs w:val="16"/>
              </w:rPr>
              <w:t>74</w:t>
            </w:r>
          </w:p>
        </w:tc>
        <w:tc>
          <w:tcPr>
            <w:tcW w:w="1008" w:type="dxa"/>
            <w:vAlign w:val="center"/>
            <w:hideMark/>
          </w:tcPr>
          <w:p w14:paraId="41798B7C" w14:textId="77777777" w:rsidR="00E42721" w:rsidRPr="009B3DCC" w:rsidRDefault="00E42721" w:rsidP="00F555E9">
            <w:pPr>
              <w:snapToGrid w:val="0"/>
              <w:jc w:val="center"/>
              <w:rPr>
                <w:sz w:val="16"/>
                <w:szCs w:val="16"/>
              </w:rPr>
            </w:pPr>
            <w:r w:rsidRPr="00266687">
              <w:rPr>
                <w:color w:val="000000"/>
                <w:sz w:val="16"/>
                <w:szCs w:val="16"/>
              </w:rPr>
              <w:t>1999-07-01</w:t>
            </w:r>
          </w:p>
        </w:tc>
        <w:tc>
          <w:tcPr>
            <w:tcW w:w="1008" w:type="dxa"/>
            <w:vAlign w:val="center"/>
            <w:hideMark/>
          </w:tcPr>
          <w:p w14:paraId="6EE8F3CD" w14:textId="77777777" w:rsidR="00E42721" w:rsidRPr="009B3DCC" w:rsidRDefault="00E42721" w:rsidP="00F555E9">
            <w:pPr>
              <w:snapToGrid w:val="0"/>
              <w:jc w:val="center"/>
              <w:rPr>
                <w:sz w:val="16"/>
                <w:szCs w:val="16"/>
              </w:rPr>
            </w:pPr>
            <w:proofErr w:type="spellStart"/>
            <w:r w:rsidRPr="00266687">
              <w:rPr>
                <w:color w:val="000000"/>
                <w:sz w:val="16"/>
                <w:szCs w:val="16"/>
              </w:rPr>
              <w:t>Marcq</w:t>
            </w:r>
            <w:proofErr w:type="spellEnd"/>
          </w:p>
        </w:tc>
        <w:tc>
          <w:tcPr>
            <w:tcW w:w="720" w:type="dxa"/>
            <w:vAlign w:val="center"/>
            <w:hideMark/>
          </w:tcPr>
          <w:p w14:paraId="79DE04E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556F988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353BD900"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540099EF" w14:textId="77777777" w:rsidR="00E42721" w:rsidRPr="009B3DCC" w:rsidRDefault="00E42721" w:rsidP="00F555E9">
            <w:pPr>
              <w:snapToGrid w:val="0"/>
              <w:jc w:val="center"/>
              <w:rPr>
                <w:sz w:val="16"/>
                <w:szCs w:val="16"/>
              </w:rPr>
            </w:pPr>
            <w:r w:rsidRPr="00266687">
              <w:rPr>
                <w:color w:val="000000"/>
                <w:sz w:val="16"/>
                <w:szCs w:val="16"/>
              </w:rPr>
              <w:t>4.76</w:t>
            </w:r>
          </w:p>
        </w:tc>
      </w:tr>
      <w:tr w:rsidR="00E42721" w:rsidRPr="009B3DCC" w14:paraId="1D23769D" w14:textId="77777777" w:rsidTr="00F555E9">
        <w:trPr>
          <w:trHeight w:val="165"/>
        </w:trPr>
        <w:tc>
          <w:tcPr>
            <w:tcW w:w="360" w:type="dxa"/>
            <w:vAlign w:val="center"/>
            <w:hideMark/>
          </w:tcPr>
          <w:p w14:paraId="421E2730" w14:textId="77777777" w:rsidR="00E42721" w:rsidRPr="00B20630" w:rsidRDefault="00E42721" w:rsidP="00F555E9">
            <w:pPr>
              <w:snapToGrid w:val="0"/>
              <w:rPr>
                <w:sz w:val="16"/>
                <w:szCs w:val="16"/>
              </w:rPr>
            </w:pPr>
            <w:r w:rsidRPr="00B20630">
              <w:rPr>
                <w:color w:val="000000"/>
                <w:sz w:val="16"/>
                <w:szCs w:val="16"/>
              </w:rPr>
              <w:t>330</w:t>
            </w:r>
          </w:p>
        </w:tc>
        <w:tc>
          <w:tcPr>
            <w:tcW w:w="864" w:type="dxa"/>
            <w:vAlign w:val="center"/>
            <w:hideMark/>
          </w:tcPr>
          <w:p w14:paraId="19D235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050D54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812CB27"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4086025"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005D6880"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A7EB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93762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D98D91"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118BD50" w14:textId="77777777" w:rsidR="00E42721" w:rsidRPr="009B3DCC" w:rsidRDefault="00E42721" w:rsidP="00F555E9">
            <w:pPr>
              <w:snapToGrid w:val="0"/>
              <w:jc w:val="center"/>
              <w:rPr>
                <w:sz w:val="16"/>
                <w:szCs w:val="16"/>
              </w:rPr>
            </w:pPr>
            <w:r w:rsidRPr="00266687">
              <w:rPr>
                <w:color w:val="000000"/>
                <w:sz w:val="16"/>
                <w:szCs w:val="16"/>
              </w:rPr>
              <w:t>4.78</w:t>
            </w:r>
          </w:p>
        </w:tc>
      </w:tr>
      <w:tr w:rsidR="00E42721" w:rsidRPr="009B3DCC" w14:paraId="00D4341F" w14:textId="77777777" w:rsidTr="00F555E9">
        <w:trPr>
          <w:trHeight w:val="165"/>
        </w:trPr>
        <w:tc>
          <w:tcPr>
            <w:tcW w:w="360" w:type="dxa"/>
            <w:vAlign w:val="center"/>
            <w:hideMark/>
          </w:tcPr>
          <w:p w14:paraId="748A22A0" w14:textId="77777777" w:rsidR="00E42721" w:rsidRPr="00B20630" w:rsidRDefault="00E42721" w:rsidP="00F555E9">
            <w:pPr>
              <w:snapToGrid w:val="0"/>
              <w:rPr>
                <w:sz w:val="16"/>
                <w:szCs w:val="16"/>
              </w:rPr>
            </w:pPr>
            <w:r w:rsidRPr="00B20630">
              <w:rPr>
                <w:color w:val="000000"/>
                <w:sz w:val="16"/>
                <w:szCs w:val="16"/>
              </w:rPr>
              <w:t>331</w:t>
            </w:r>
          </w:p>
        </w:tc>
        <w:tc>
          <w:tcPr>
            <w:tcW w:w="864" w:type="dxa"/>
            <w:vAlign w:val="center"/>
            <w:hideMark/>
          </w:tcPr>
          <w:p w14:paraId="725F39CD"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A395A0B"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540397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5BE9E339"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36BEDCB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32759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9FE80C"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3C95E894" w14:textId="77777777" w:rsidR="00E42721" w:rsidRPr="009B3DCC" w:rsidRDefault="00E42721" w:rsidP="00F555E9">
            <w:pPr>
              <w:snapToGrid w:val="0"/>
              <w:jc w:val="center"/>
              <w:rPr>
                <w:sz w:val="16"/>
                <w:szCs w:val="16"/>
              </w:rPr>
            </w:pPr>
            <w:r w:rsidRPr="00266687">
              <w:rPr>
                <w:color w:val="000000"/>
                <w:sz w:val="16"/>
                <w:szCs w:val="16"/>
              </w:rPr>
              <w:t>0.89</w:t>
            </w:r>
          </w:p>
        </w:tc>
        <w:tc>
          <w:tcPr>
            <w:tcW w:w="1008" w:type="dxa"/>
            <w:vAlign w:val="center"/>
            <w:hideMark/>
          </w:tcPr>
          <w:p w14:paraId="5E0855E6" w14:textId="77777777" w:rsidR="00E42721" w:rsidRPr="009B3DCC" w:rsidRDefault="00E42721" w:rsidP="00F555E9">
            <w:pPr>
              <w:snapToGrid w:val="0"/>
              <w:jc w:val="center"/>
              <w:rPr>
                <w:sz w:val="16"/>
                <w:szCs w:val="16"/>
              </w:rPr>
            </w:pPr>
            <w:r w:rsidRPr="00266687">
              <w:rPr>
                <w:color w:val="000000"/>
                <w:sz w:val="16"/>
                <w:szCs w:val="16"/>
              </w:rPr>
              <w:t>5.34</w:t>
            </w:r>
          </w:p>
        </w:tc>
      </w:tr>
      <w:tr w:rsidR="00E42721" w:rsidRPr="009B3DCC" w14:paraId="38AB1A34" w14:textId="77777777" w:rsidTr="00F555E9">
        <w:trPr>
          <w:trHeight w:val="165"/>
        </w:trPr>
        <w:tc>
          <w:tcPr>
            <w:tcW w:w="360" w:type="dxa"/>
            <w:vAlign w:val="center"/>
            <w:hideMark/>
          </w:tcPr>
          <w:p w14:paraId="67E03B63" w14:textId="77777777" w:rsidR="00E42721" w:rsidRPr="00B20630" w:rsidRDefault="00E42721" w:rsidP="00F555E9">
            <w:pPr>
              <w:snapToGrid w:val="0"/>
              <w:rPr>
                <w:sz w:val="16"/>
                <w:szCs w:val="16"/>
              </w:rPr>
            </w:pPr>
            <w:r w:rsidRPr="00B20630">
              <w:rPr>
                <w:color w:val="000000"/>
                <w:sz w:val="16"/>
                <w:szCs w:val="16"/>
              </w:rPr>
              <w:t>332</w:t>
            </w:r>
          </w:p>
        </w:tc>
        <w:tc>
          <w:tcPr>
            <w:tcW w:w="864" w:type="dxa"/>
            <w:vAlign w:val="center"/>
            <w:hideMark/>
          </w:tcPr>
          <w:p w14:paraId="205332A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2CB5FB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F233BD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45BC14A1"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5B7036A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AEEBB6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974FF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E41EA2"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0780D83" w14:textId="77777777" w:rsidR="00E42721" w:rsidRPr="009B3DCC" w:rsidRDefault="00E42721" w:rsidP="00F555E9">
            <w:pPr>
              <w:snapToGrid w:val="0"/>
              <w:jc w:val="center"/>
              <w:rPr>
                <w:sz w:val="16"/>
                <w:szCs w:val="16"/>
              </w:rPr>
            </w:pPr>
            <w:r w:rsidRPr="00266687">
              <w:rPr>
                <w:color w:val="000000"/>
                <w:sz w:val="16"/>
                <w:szCs w:val="16"/>
              </w:rPr>
              <w:t>5.35</w:t>
            </w:r>
          </w:p>
        </w:tc>
      </w:tr>
      <w:tr w:rsidR="00E42721" w:rsidRPr="009B3DCC" w14:paraId="09FEA49D" w14:textId="77777777" w:rsidTr="00F555E9">
        <w:trPr>
          <w:trHeight w:val="165"/>
        </w:trPr>
        <w:tc>
          <w:tcPr>
            <w:tcW w:w="360" w:type="dxa"/>
            <w:vAlign w:val="center"/>
            <w:hideMark/>
          </w:tcPr>
          <w:p w14:paraId="17191EE6" w14:textId="77777777" w:rsidR="00E42721" w:rsidRPr="00B20630" w:rsidRDefault="00E42721" w:rsidP="00F555E9">
            <w:pPr>
              <w:snapToGrid w:val="0"/>
              <w:rPr>
                <w:sz w:val="16"/>
                <w:szCs w:val="16"/>
              </w:rPr>
            </w:pPr>
            <w:r w:rsidRPr="00B20630">
              <w:rPr>
                <w:color w:val="000000"/>
                <w:sz w:val="16"/>
                <w:szCs w:val="16"/>
              </w:rPr>
              <w:t>333</w:t>
            </w:r>
          </w:p>
        </w:tc>
        <w:tc>
          <w:tcPr>
            <w:tcW w:w="864" w:type="dxa"/>
            <w:vAlign w:val="center"/>
            <w:hideMark/>
          </w:tcPr>
          <w:p w14:paraId="39C32782"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ECF8AC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B0BEB5B"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2350CD97"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6DEBD0ED"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BB015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2F6084"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B966FBD"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5495996" w14:textId="77777777" w:rsidR="00E42721" w:rsidRPr="009B3DCC" w:rsidRDefault="00E42721" w:rsidP="00F555E9">
            <w:pPr>
              <w:snapToGrid w:val="0"/>
              <w:jc w:val="center"/>
              <w:rPr>
                <w:sz w:val="16"/>
                <w:szCs w:val="16"/>
              </w:rPr>
            </w:pPr>
            <w:r w:rsidRPr="00266687">
              <w:rPr>
                <w:color w:val="000000"/>
                <w:sz w:val="16"/>
                <w:szCs w:val="16"/>
              </w:rPr>
              <w:t>5.31</w:t>
            </w:r>
          </w:p>
        </w:tc>
      </w:tr>
      <w:tr w:rsidR="00E42721" w:rsidRPr="009B3DCC" w14:paraId="002BF321" w14:textId="77777777" w:rsidTr="00F555E9">
        <w:trPr>
          <w:trHeight w:val="165"/>
        </w:trPr>
        <w:tc>
          <w:tcPr>
            <w:tcW w:w="360" w:type="dxa"/>
            <w:vAlign w:val="center"/>
            <w:hideMark/>
          </w:tcPr>
          <w:p w14:paraId="08FDDBB4" w14:textId="77777777" w:rsidR="00E42721" w:rsidRPr="00B20630" w:rsidRDefault="00E42721" w:rsidP="00F555E9">
            <w:pPr>
              <w:snapToGrid w:val="0"/>
              <w:rPr>
                <w:sz w:val="16"/>
                <w:szCs w:val="16"/>
              </w:rPr>
            </w:pPr>
            <w:r w:rsidRPr="00B20630">
              <w:rPr>
                <w:color w:val="000000"/>
                <w:sz w:val="16"/>
                <w:szCs w:val="16"/>
              </w:rPr>
              <w:lastRenderedPageBreak/>
              <w:t>334</w:t>
            </w:r>
          </w:p>
        </w:tc>
        <w:tc>
          <w:tcPr>
            <w:tcW w:w="864" w:type="dxa"/>
            <w:vAlign w:val="center"/>
            <w:hideMark/>
          </w:tcPr>
          <w:p w14:paraId="0DE2328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9B8357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AE8BFD8" w14:textId="77777777" w:rsidR="00E42721" w:rsidRPr="009B3DCC" w:rsidRDefault="00E42721" w:rsidP="00F555E9">
            <w:pPr>
              <w:snapToGrid w:val="0"/>
              <w:jc w:val="center"/>
              <w:rPr>
                <w:sz w:val="16"/>
                <w:szCs w:val="16"/>
              </w:rPr>
            </w:pPr>
            <w:r w:rsidRPr="00266687">
              <w:rPr>
                <w:color w:val="000000"/>
                <w:sz w:val="16"/>
                <w:szCs w:val="16"/>
              </w:rPr>
              <w:t>75</w:t>
            </w:r>
          </w:p>
        </w:tc>
        <w:tc>
          <w:tcPr>
            <w:tcW w:w="1008" w:type="dxa"/>
            <w:vAlign w:val="center"/>
            <w:hideMark/>
          </w:tcPr>
          <w:p w14:paraId="7E14AD96" w14:textId="77777777" w:rsidR="00E42721" w:rsidRPr="009B3DCC" w:rsidRDefault="00E42721" w:rsidP="00F555E9">
            <w:pPr>
              <w:snapToGrid w:val="0"/>
              <w:jc w:val="center"/>
              <w:rPr>
                <w:sz w:val="16"/>
                <w:szCs w:val="16"/>
              </w:rPr>
            </w:pPr>
            <w:r w:rsidRPr="00266687">
              <w:rPr>
                <w:color w:val="000000"/>
                <w:sz w:val="16"/>
                <w:szCs w:val="16"/>
              </w:rPr>
              <w:t>1997-06-10</w:t>
            </w:r>
          </w:p>
        </w:tc>
        <w:tc>
          <w:tcPr>
            <w:tcW w:w="1008" w:type="dxa"/>
            <w:vAlign w:val="center"/>
            <w:hideMark/>
          </w:tcPr>
          <w:p w14:paraId="7A5457E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10BC9E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F0CB775"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5E6C332" w14:textId="77777777" w:rsidR="00E42721" w:rsidRPr="009B3DCC" w:rsidRDefault="00E42721" w:rsidP="00F555E9">
            <w:pPr>
              <w:snapToGrid w:val="0"/>
              <w:jc w:val="center"/>
              <w:rPr>
                <w:sz w:val="16"/>
                <w:szCs w:val="16"/>
              </w:rPr>
            </w:pPr>
            <w:r w:rsidRPr="00266687">
              <w:rPr>
                <w:color w:val="000000"/>
                <w:sz w:val="16"/>
                <w:szCs w:val="16"/>
              </w:rPr>
              <w:t>0.84</w:t>
            </w:r>
          </w:p>
        </w:tc>
        <w:tc>
          <w:tcPr>
            <w:tcW w:w="1008" w:type="dxa"/>
            <w:vAlign w:val="center"/>
            <w:hideMark/>
          </w:tcPr>
          <w:p w14:paraId="50DB17C6" w14:textId="77777777" w:rsidR="00E42721" w:rsidRPr="009B3DCC" w:rsidRDefault="00E42721" w:rsidP="00F555E9">
            <w:pPr>
              <w:snapToGrid w:val="0"/>
              <w:jc w:val="center"/>
              <w:rPr>
                <w:sz w:val="16"/>
                <w:szCs w:val="16"/>
              </w:rPr>
            </w:pPr>
            <w:r w:rsidRPr="00266687">
              <w:rPr>
                <w:color w:val="000000"/>
                <w:sz w:val="16"/>
                <w:szCs w:val="16"/>
              </w:rPr>
              <w:t>5.64</w:t>
            </w:r>
          </w:p>
        </w:tc>
      </w:tr>
      <w:tr w:rsidR="00E42721" w:rsidRPr="009B3DCC" w14:paraId="4136B7A9" w14:textId="77777777" w:rsidTr="00F555E9">
        <w:trPr>
          <w:trHeight w:val="165"/>
        </w:trPr>
        <w:tc>
          <w:tcPr>
            <w:tcW w:w="360" w:type="dxa"/>
            <w:vAlign w:val="center"/>
            <w:hideMark/>
          </w:tcPr>
          <w:p w14:paraId="311AF78E" w14:textId="77777777" w:rsidR="00E42721" w:rsidRPr="00B20630" w:rsidRDefault="00E42721" w:rsidP="00F555E9">
            <w:pPr>
              <w:snapToGrid w:val="0"/>
              <w:rPr>
                <w:sz w:val="16"/>
                <w:szCs w:val="16"/>
              </w:rPr>
            </w:pPr>
            <w:r w:rsidRPr="00B20630">
              <w:rPr>
                <w:color w:val="000000"/>
                <w:sz w:val="16"/>
                <w:szCs w:val="16"/>
              </w:rPr>
              <w:t>335</w:t>
            </w:r>
          </w:p>
        </w:tc>
        <w:tc>
          <w:tcPr>
            <w:tcW w:w="864" w:type="dxa"/>
            <w:vAlign w:val="center"/>
            <w:hideMark/>
          </w:tcPr>
          <w:p w14:paraId="7297CFC3"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0A578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8CC172E"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8A20A58"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B738226"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2954BDC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3014A3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881DE7"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27F01A89"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2BBDFFBD" w14:textId="77777777" w:rsidTr="00F555E9">
        <w:trPr>
          <w:trHeight w:val="165"/>
        </w:trPr>
        <w:tc>
          <w:tcPr>
            <w:tcW w:w="360" w:type="dxa"/>
            <w:vAlign w:val="center"/>
            <w:hideMark/>
          </w:tcPr>
          <w:p w14:paraId="6B30A994" w14:textId="77777777" w:rsidR="00E42721" w:rsidRPr="00B20630" w:rsidRDefault="00E42721" w:rsidP="00F555E9">
            <w:pPr>
              <w:snapToGrid w:val="0"/>
              <w:rPr>
                <w:sz w:val="16"/>
                <w:szCs w:val="16"/>
              </w:rPr>
            </w:pPr>
            <w:r w:rsidRPr="00B20630">
              <w:rPr>
                <w:color w:val="000000"/>
                <w:sz w:val="16"/>
                <w:szCs w:val="16"/>
              </w:rPr>
              <w:t>336</w:t>
            </w:r>
          </w:p>
        </w:tc>
        <w:tc>
          <w:tcPr>
            <w:tcW w:w="864" w:type="dxa"/>
            <w:vAlign w:val="center"/>
            <w:hideMark/>
          </w:tcPr>
          <w:p w14:paraId="44E6952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5CF4620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661086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38CF052"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0EC78DF"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0AE5B8E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F2A6F2"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5CFB6605" w14:textId="77777777" w:rsidR="00E42721" w:rsidRPr="009B3DCC" w:rsidRDefault="00E42721" w:rsidP="00F555E9">
            <w:pPr>
              <w:snapToGrid w:val="0"/>
              <w:jc w:val="center"/>
              <w:rPr>
                <w:sz w:val="16"/>
                <w:szCs w:val="16"/>
              </w:rPr>
            </w:pPr>
            <w:r w:rsidRPr="00266687">
              <w:rPr>
                <w:color w:val="000000"/>
                <w:sz w:val="16"/>
                <w:szCs w:val="16"/>
              </w:rPr>
              <w:t>5.63</w:t>
            </w:r>
          </w:p>
        </w:tc>
        <w:tc>
          <w:tcPr>
            <w:tcW w:w="1008" w:type="dxa"/>
            <w:vAlign w:val="center"/>
            <w:hideMark/>
          </w:tcPr>
          <w:p w14:paraId="3385B6AE" w14:textId="77777777" w:rsidR="00E42721" w:rsidRPr="009B3DCC" w:rsidRDefault="00E42721" w:rsidP="00F555E9">
            <w:pPr>
              <w:snapToGrid w:val="0"/>
              <w:jc w:val="center"/>
              <w:rPr>
                <w:sz w:val="16"/>
                <w:szCs w:val="16"/>
              </w:rPr>
            </w:pPr>
            <w:r w:rsidRPr="00266687">
              <w:rPr>
                <w:color w:val="000000"/>
                <w:sz w:val="16"/>
                <w:szCs w:val="16"/>
              </w:rPr>
              <w:t>3.51</w:t>
            </w:r>
          </w:p>
        </w:tc>
      </w:tr>
      <w:tr w:rsidR="00E42721" w:rsidRPr="009B3DCC" w14:paraId="68914966" w14:textId="77777777" w:rsidTr="00F555E9">
        <w:trPr>
          <w:trHeight w:val="165"/>
        </w:trPr>
        <w:tc>
          <w:tcPr>
            <w:tcW w:w="360" w:type="dxa"/>
            <w:vAlign w:val="center"/>
            <w:hideMark/>
          </w:tcPr>
          <w:p w14:paraId="3308B6EC" w14:textId="77777777" w:rsidR="00E42721" w:rsidRPr="00B20630" w:rsidRDefault="00E42721" w:rsidP="00F555E9">
            <w:pPr>
              <w:snapToGrid w:val="0"/>
              <w:rPr>
                <w:sz w:val="16"/>
                <w:szCs w:val="16"/>
              </w:rPr>
            </w:pPr>
            <w:r w:rsidRPr="00B20630">
              <w:rPr>
                <w:color w:val="000000"/>
                <w:sz w:val="16"/>
                <w:szCs w:val="16"/>
              </w:rPr>
              <w:t>337</w:t>
            </w:r>
          </w:p>
        </w:tc>
        <w:tc>
          <w:tcPr>
            <w:tcW w:w="864" w:type="dxa"/>
            <w:vAlign w:val="center"/>
            <w:hideMark/>
          </w:tcPr>
          <w:p w14:paraId="705E5D9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F394C3C"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42E86AC"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07F1251E"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49299EF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CC3D3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894BB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3129F083" w14:textId="77777777" w:rsidR="00E42721" w:rsidRPr="009B3DCC" w:rsidRDefault="00E42721" w:rsidP="00F555E9">
            <w:pPr>
              <w:snapToGrid w:val="0"/>
              <w:jc w:val="center"/>
              <w:rPr>
                <w:sz w:val="16"/>
                <w:szCs w:val="16"/>
              </w:rPr>
            </w:pPr>
            <w:r w:rsidRPr="00266687">
              <w:rPr>
                <w:color w:val="000000"/>
                <w:sz w:val="16"/>
                <w:szCs w:val="16"/>
              </w:rPr>
              <w:t>4.51</w:t>
            </w:r>
          </w:p>
        </w:tc>
        <w:tc>
          <w:tcPr>
            <w:tcW w:w="1008" w:type="dxa"/>
            <w:vAlign w:val="center"/>
            <w:hideMark/>
          </w:tcPr>
          <w:p w14:paraId="30FCAD4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58EC8B6E" w14:textId="77777777" w:rsidTr="00F555E9">
        <w:trPr>
          <w:trHeight w:val="165"/>
        </w:trPr>
        <w:tc>
          <w:tcPr>
            <w:tcW w:w="360" w:type="dxa"/>
            <w:vAlign w:val="center"/>
            <w:hideMark/>
          </w:tcPr>
          <w:p w14:paraId="28B9B382" w14:textId="77777777" w:rsidR="00E42721" w:rsidRPr="00B20630" w:rsidRDefault="00E42721" w:rsidP="00F555E9">
            <w:pPr>
              <w:snapToGrid w:val="0"/>
              <w:rPr>
                <w:sz w:val="16"/>
                <w:szCs w:val="16"/>
              </w:rPr>
            </w:pPr>
            <w:r w:rsidRPr="00B20630">
              <w:rPr>
                <w:color w:val="000000"/>
                <w:sz w:val="16"/>
                <w:szCs w:val="16"/>
              </w:rPr>
              <w:t>338</w:t>
            </w:r>
          </w:p>
        </w:tc>
        <w:tc>
          <w:tcPr>
            <w:tcW w:w="864" w:type="dxa"/>
            <w:vAlign w:val="center"/>
            <w:hideMark/>
          </w:tcPr>
          <w:p w14:paraId="772859D1"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20A8DBA"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9EBFA80"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7CF5E9D9"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119128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9E7D5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FB3126"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78992B75" w14:textId="77777777" w:rsidR="00E42721" w:rsidRPr="009B3DCC" w:rsidRDefault="00E42721" w:rsidP="00F555E9">
            <w:pPr>
              <w:snapToGrid w:val="0"/>
              <w:jc w:val="center"/>
              <w:rPr>
                <w:sz w:val="16"/>
                <w:szCs w:val="16"/>
              </w:rPr>
            </w:pPr>
            <w:r w:rsidRPr="00266687">
              <w:rPr>
                <w:color w:val="000000"/>
                <w:sz w:val="16"/>
                <w:szCs w:val="16"/>
              </w:rPr>
              <w:t>4.67</w:t>
            </w:r>
          </w:p>
        </w:tc>
        <w:tc>
          <w:tcPr>
            <w:tcW w:w="1008" w:type="dxa"/>
            <w:vAlign w:val="center"/>
            <w:hideMark/>
          </w:tcPr>
          <w:p w14:paraId="27253199"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40EBD6C8" w14:textId="77777777" w:rsidTr="00F555E9">
        <w:trPr>
          <w:trHeight w:val="165"/>
        </w:trPr>
        <w:tc>
          <w:tcPr>
            <w:tcW w:w="360" w:type="dxa"/>
            <w:vAlign w:val="center"/>
            <w:hideMark/>
          </w:tcPr>
          <w:p w14:paraId="05ADD46E" w14:textId="77777777" w:rsidR="00E42721" w:rsidRPr="00B20630" w:rsidRDefault="00E42721" w:rsidP="00F555E9">
            <w:pPr>
              <w:snapToGrid w:val="0"/>
              <w:rPr>
                <w:sz w:val="16"/>
                <w:szCs w:val="16"/>
              </w:rPr>
            </w:pPr>
            <w:r w:rsidRPr="00B20630">
              <w:rPr>
                <w:color w:val="000000"/>
                <w:sz w:val="16"/>
                <w:szCs w:val="16"/>
              </w:rPr>
              <w:t>339</w:t>
            </w:r>
          </w:p>
        </w:tc>
        <w:tc>
          <w:tcPr>
            <w:tcW w:w="864" w:type="dxa"/>
            <w:vAlign w:val="center"/>
            <w:hideMark/>
          </w:tcPr>
          <w:p w14:paraId="78BB2EC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FFEE9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14BFA97" w14:textId="77777777" w:rsidR="00E42721" w:rsidRPr="009B3DCC" w:rsidRDefault="00E42721" w:rsidP="00F555E9">
            <w:pPr>
              <w:snapToGrid w:val="0"/>
              <w:jc w:val="center"/>
              <w:rPr>
                <w:sz w:val="16"/>
                <w:szCs w:val="16"/>
              </w:rPr>
            </w:pPr>
            <w:r w:rsidRPr="00266687">
              <w:rPr>
                <w:color w:val="000000"/>
                <w:sz w:val="16"/>
                <w:szCs w:val="16"/>
              </w:rPr>
              <w:t>76</w:t>
            </w:r>
          </w:p>
        </w:tc>
        <w:tc>
          <w:tcPr>
            <w:tcW w:w="1008" w:type="dxa"/>
            <w:vAlign w:val="center"/>
            <w:hideMark/>
          </w:tcPr>
          <w:p w14:paraId="4AD95037" w14:textId="77777777" w:rsidR="00E42721" w:rsidRPr="009B3DCC" w:rsidRDefault="00E42721" w:rsidP="00F555E9">
            <w:pPr>
              <w:snapToGrid w:val="0"/>
              <w:jc w:val="center"/>
              <w:rPr>
                <w:sz w:val="16"/>
                <w:szCs w:val="16"/>
              </w:rPr>
            </w:pPr>
            <w:r w:rsidRPr="00266687">
              <w:rPr>
                <w:color w:val="000000"/>
                <w:sz w:val="16"/>
                <w:szCs w:val="16"/>
              </w:rPr>
              <w:t>1997-07-01</w:t>
            </w:r>
          </w:p>
        </w:tc>
        <w:tc>
          <w:tcPr>
            <w:tcW w:w="1008" w:type="dxa"/>
            <w:vAlign w:val="center"/>
            <w:hideMark/>
          </w:tcPr>
          <w:p w14:paraId="0DE73443"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9CC9F7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A0F849B"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005F1471" w14:textId="77777777" w:rsidR="00E42721" w:rsidRPr="009B3DCC" w:rsidRDefault="00E42721" w:rsidP="00F555E9">
            <w:pPr>
              <w:snapToGrid w:val="0"/>
              <w:jc w:val="center"/>
              <w:rPr>
                <w:sz w:val="16"/>
                <w:szCs w:val="16"/>
              </w:rPr>
            </w:pPr>
            <w:r w:rsidRPr="00266687">
              <w:rPr>
                <w:color w:val="000000"/>
                <w:sz w:val="16"/>
                <w:szCs w:val="16"/>
              </w:rPr>
              <w:t>4.95</w:t>
            </w:r>
          </w:p>
        </w:tc>
        <w:tc>
          <w:tcPr>
            <w:tcW w:w="1008" w:type="dxa"/>
            <w:vAlign w:val="center"/>
            <w:hideMark/>
          </w:tcPr>
          <w:p w14:paraId="5A9FD64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DB0B70D" w14:textId="77777777" w:rsidTr="00F555E9">
        <w:trPr>
          <w:trHeight w:val="165"/>
        </w:trPr>
        <w:tc>
          <w:tcPr>
            <w:tcW w:w="360" w:type="dxa"/>
            <w:vAlign w:val="center"/>
            <w:hideMark/>
          </w:tcPr>
          <w:p w14:paraId="329B83FC" w14:textId="77777777" w:rsidR="00E42721" w:rsidRPr="00B20630" w:rsidRDefault="00E42721" w:rsidP="00F555E9">
            <w:pPr>
              <w:snapToGrid w:val="0"/>
              <w:rPr>
                <w:sz w:val="16"/>
                <w:szCs w:val="16"/>
              </w:rPr>
            </w:pPr>
            <w:r w:rsidRPr="00B20630">
              <w:rPr>
                <w:color w:val="000000"/>
                <w:sz w:val="16"/>
                <w:szCs w:val="16"/>
              </w:rPr>
              <w:t>340</w:t>
            </w:r>
          </w:p>
        </w:tc>
        <w:tc>
          <w:tcPr>
            <w:tcW w:w="864" w:type="dxa"/>
            <w:vAlign w:val="center"/>
            <w:hideMark/>
          </w:tcPr>
          <w:p w14:paraId="13231F6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4578AFD9"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41FEF43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6CEBE0C2"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01A5934"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7DDCFA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1934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9F4E1A" w14:textId="77777777" w:rsidR="00E42721" w:rsidRPr="009B3DCC" w:rsidRDefault="00E42721" w:rsidP="00F555E9">
            <w:pPr>
              <w:snapToGrid w:val="0"/>
              <w:jc w:val="center"/>
              <w:rPr>
                <w:sz w:val="16"/>
                <w:szCs w:val="16"/>
              </w:rPr>
            </w:pPr>
            <w:r w:rsidRPr="00266687">
              <w:rPr>
                <w:color w:val="000000"/>
                <w:sz w:val="16"/>
                <w:szCs w:val="16"/>
              </w:rPr>
              <w:t>10.42</w:t>
            </w:r>
          </w:p>
        </w:tc>
        <w:tc>
          <w:tcPr>
            <w:tcW w:w="1008" w:type="dxa"/>
            <w:vAlign w:val="center"/>
            <w:hideMark/>
          </w:tcPr>
          <w:p w14:paraId="3C83F73D"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556A2674" w14:textId="77777777" w:rsidTr="00F555E9">
        <w:trPr>
          <w:trHeight w:val="165"/>
        </w:trPr>
        <w:tc>
          <w:tcPr>
            <w:tcW w:w="360" w:type="dxa"/>
            <w:vAlign w:val="center"/>
            <w:hideMark/>
          </w:tcPr>
          <w:p w14:paraId="6F6B4A08" w14:textId="77777777" w:rsidR="00E42721" w:rsidRPr="00B20630" w:rsidRDefault="00E42721" w:rsidP="00F555E9">
            <w:pPr>
              <w:snapToGrid w:val="0"/>
              <w:rPr>
                <w:sz w:val="16"/>
                <w:szCs w:val="16"/>
              </w:rPr>
            </w:pPr>
            <w:r w:rsidRPr="00B20630">
              <w:rPr>
                <w:color w:val="000000"/>
                <w:sz w:val="16"/>
                <w:szCs w:val="16"/>
              </w:rPr>
              <w:t>341</w:t>
            </w:r>
          </w:p>
        </w:tc>
        <w:tc>
          <w:tcPr>
            <w:tcW w:w="864" w:type="dxa"/>
            <w:vAlign w:val="center"/>
            <w:hideMark/>
          </w:tcPr>
          <w:p w14:paraId="02040CB8"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068B36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7BB757F9"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3B6EF68"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5C0B3DAC"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649E7F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54F1EE" w14:textId="77777777" w:rsidR="00E42721" w:rsidRPr="009B3DCC" w:rsidRDefault="00E42721" w:rsidP="00F555E9">
            <w:pPr>
              <w:snapToGrid w:val="0"/>
              <w:jc w:val="center"/>
              <w:rPr>
                <w:sz w:val="16"/>
                <w:szCs w:val="16"/>
              </w:rPr>
            </w:pPr>
            <w:r w:rsidRPr="00266687">
              <w:rPr>
                <w:color w:val="000000"/>
                <w:sz w:val="16"/>
                <w:szCs w:val="16"/>
              </w:rPr>
              <w:t>58</w:t>
            </w:r>
          </w:p>
        </w:tc>
        <w:tc>
          <w:tcPr>
            <w:tcW w:w="1008" w:type="dxa"/>
            <w:vAlign w:val="center"/>
            <w:hideMark/>
          </w:tcPr>
          <w:p w14:paraId="71D21352"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233C252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483D0E3" w14:textId="77777777" w:rsidTr="00F555E9">
        <w:trPr>
          <w:trHeight w:val="165"/>
        </w:trPr>
        <w:tc>
          <w:tcPr>
            <w:tcW w:w="360" w:type="dxa"/>
            <w:vAlign w:val="center"/>
            <w:hideMark/>
          </w:tcPr>
          <w:p w14:paraId="64520F73" w14:textId="77777777" w:rsidR="00E42721" w:rsidRPr="00B20630" w:rsidRDefault="00E42721" w:rsidP="00F555E9">
            <w:pPr>
              <w:snapToGrid w:val="0"/>
              <w:rPr>
                <w:sz w:val="16"/>
                <w:szCs w:val="16"/>
              </w:rPr>
            </w:pPr>
            <w:r w:rsidRPr="00B20630">
              <w:rPr>
                <w:color w:val="000000"/>
                <w:sz w:val="16"/>
                <w:szCs w:val="16"/>
              </w:rPr>
              <w:t>342</w:t>
            </w:r>
          </w:p>
        </w:tc>
        <w:tc>
          <w:tcPr>
            <w:tcW w:w="864" w:type="dxa"/>
            <w:vAlign w:val="center"/>
            <w:hideMark/>
          </w:tcPr>
          <w:p w14:paraId="3B278A6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6F5E3F7"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237644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320FDBA1"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25697A6B"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5A8A26E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1041397"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47031E5" w14:textId="77777777" w:rsidR="00E42721" w:rsidRPr="009B3DCC" w:rsidRDefault="00E42721" w:rsidP="00F555E9">
            <w:pPr>
              <w:snapToGrid w:val="0"/>
              <w:jc w:val="center"/>
              <w:rPr>
                <w:sz w:val="16"/>
                <w:szCs w:val="16"/>
              </w:rPr>
            </w:pPr>
            <w:r w:rsidRPr="00266687">
              <w:rPr>
                <w:color w:val="000000"/>
                <w:sz w:val="16"/>
                <w:szCs w:val="16"/>
              </w:rPr>
              <w:t>11.24</w:t>
            </w:r>
          </w:p>
        </w:tc>
        <w:tc>
          <w:tcPr>
            <w:tcW w:w="1008" w:type="dxa"/>
            <w:vAlign w:val="center"/>
            <w:hideMark/>
          </w:tcPr>
          <w:p w14:paraId="2F36CDD9"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9663DC3" w14:textId="77777777" w:rsidTr="00F555E9">
        <w:trPr>
          <w:trHeight w:val="180"/>
        </w:trPr>
        <w:tc>
          <w:tcPr>
            <w:tcW w:w="360" w:type="dxa"/>
            <w:vAlign w:val="center"/>
            <w:hideMark/>
          </w:tcPr>
          <w:p w14:paraId="2FF18EDD" w14:textId="77777777" w:rsidR="00E42721" w:rsidRPr="00B20630" w:rsidRDefault="00E42721" w:rsidP="00F555E9">
            <w:pPr>
              <w:snapToGrid w:val="0"/>
              <w:rPr>
                <w:sz w:val="16"/>
                <w:szCs w:val="16"/>
              </w:rPr>
            </w:pPr>
            <w:r w:rsidRPr="00B20630">
              <w:rPr>
                <w:color w:val="000000"/>
                <w:sz w:val="16"/>
                <w:szCs w:val="16"/>
              </w:rPr>
              <w:t>343</w:t>
            </w:r>
          </w:p>
        </w:tc>
        <w:tc>
          <w:tcPr>
            <w:tcW w:w="864" w:type="dxa"/>
            <w:vAlign w:val="center"/>
            <w:hideMark/>
          </w:tcPr>
          <w:p w14:paraId="61026FC7"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58707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183E3E48"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26E8201B"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32247E61"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3D112F8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58EAD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0935242D" w14:textId="77777777" w:rsidR="00E42721" w:rsidRPr="009B3DCC" w:rsidRDefault="00E42721" w:rsidP="00F555E9">
            <w:pPr>
              <w:snapToGrid w:val="0"/>
              <w:jc w:val="center"/>
              <w:rPr>
                <w:sz w:val="16"/>
                <w:szCs w:val="16"/>
              </w:rPr>
            </w:pPr>
            <w:r w:rsidRPr="00266687">
              <w:rPr>
                <w:color w:val="000000"/>
                <w:sz w:val="16"/>
                <w:szCs w:val="16"/>
              </w:rPr>
              <w:t>9.43</w:t>
            </w:r>
          </w:p>
        </w:tc>
        <w:tc>
          <w:tcPr>
            <w:tcW w:w="1008" w:type="dxa"/>
            <w:vAlign w:val="center"/>
            <w:hideMark/>
          </w:tcPr>
          <w:p w14:paraId="56B99A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CAA8A8B" w14:textId="77777777" w:rsidTr="00F555E9">
        <w:trPr>
          <w:trHeight w:val="165"/>
        </w:trPr>
        <w:tc>
          <w:tcPr>
            <w:tcW w:w="360" w:type="dxa"/>
            <w:vAlign w:val="center"/>
            <w:hideMark/>
          </w:tcPr>
          <w:p w14:paraId="525C2679" w14:textId="77777777" w:rsidR="00E42721" w:rsidRPr="00B20630" w:rsidRDefault="00E42721" w:rsidP="00F555E9">
            <w:pPr>
              <w:snapToGrid w:val="0"/>
              <w:rPr>
                <w:sz w:val="16"/>
                <w:szCs w:val="16"/>
              </w:rPr>
            </w:pPr>
            <w:r w:rsidRPr="00B20630">
              <w:rPr>
                <w:color w:val="000000"/>
                <w:sz w:val="16"/>
                <w:szCs w:val="16"/>
              </w:rPr>
              <w:t>344</w:t>
            </w:r>
          </w:p>
        </w:tc>
        <w:tc>
          <w:tcPr>
            <w:tcW w:w="864" w:type="dxa"/>
            <w:vAlign w:val="center"/>
            <w:hideMark/>
          </w:tcPr>
          <w:p w14:paraId="343CD87C"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D49CF70"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3A7AC9E" w14:textId="77777777" w:rsidR="00E42721" w:rsidRPr="009B3DCC" w:rsidRDefault="00E42721" w:rsidP="00F555E9">
            <w:pPr>
              <w:snapToGrid w:val="0"/>
              <w:jc w:val="center"/>
              <w:rPr>
                <w:sz w:val="16"/>
                <w:szCs w:val="16"/>
              </w:rPr>
            </w:pPr>
            <w:r w:rsidRPr="00266687">
              <w:rPr>
                <w:color w:val="000000"/>
                <w:sz w:val="16"/>
                <w:szCs w:val="16"/>
              </w:rPr>
              <w:t>77</w:t>
            </w:r>
          </w:p>
        </w:tc>
        <w:tc>
          <w:tcPr>
            <w:tcW w:w="1008" w:type="dxa"/>
            <w:vAlign w:val="center"/>
            <w:hideMark/>
          </w:tcPr>
          <w:p w14:paraId="4295F454" w14:textId="77777777" w:rsidR="00E42721" w:rsidRPr="009B3DCC" w:rsidRDefault="00E42721" w:rsidP="00F555E9">
            <w:pPr>
              <w:snapToGrid w:val="0"/>
              <w:jc w:val="center"/>
              <w:rPr>
                <w:sz w:val="16"/>
                <w:szCs w:val="16"/>
              </w:rPr>
            </w:pPr>
            <w:r w:rsidRPr="00266687">
              <w:rPr>
                <w:color w:val="000000"/>
                <w:sz w:val="16"/>
                <w:szCs w:val="16"/>
              </w:rPr>
              <w:t>1997-07-24</w:t>
            </w:r>
          </w:p>
        </w:tc>
        <w:tc>
          <w:tcPr>
            <w:tcW w:w="1008" w:type="dxa"/>
            <w:vAlign w:val="center"/>
            <w:hideMark/>
          </w:tcPr>
          <w:p w14:paraId="0DCB0692" w14:textId="77777777" w:rsidR="00E42721" w:rsidRPr="009B3DCC" w:rsidRDefault="00E42721" w:rsidP="00F555E9">
            <w:pPr>
              <w:snapToGrid w:val="0"/>
              <w:jc w:val="center"/>
              <w:rPr>
                <w:sz w:val="16"/>
                <w:szCs w:val="16"/>
              </w:rPr>
            </w:pPr>
            <w:proofErr w:type="spellStart"/>
            <w:r w:rsidRPr="00266687">
              <w:rPr>
                <w:color w:val="000000"/>
                <w:sz w:val="16"/>
                <w:szCs w:val="16"/>
              </w:rPr>
              <w:t>Masnuy</w:t>
            </w:r>
            <w:proofErr w:type="spellEnd"/>
          </w:p>
        </w:tc>
        <w:tc>
          <w:tcPr>
            <w:tcW w:w="720" w:type="dxa"/>
            <w:vAlign w:val="center"/>
            <w:hideMark/>
          </w:tcPr>
          <w:p w14:paraId="40C7D08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C979B71"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F331411"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1595BE19" w14:textId="77777777" w:rsidR="00E42721" w:rsidRPr="009B3DCC" w:rsidRDefault="00E42721" w:rsidP="00F555E9">
            <w:pPr>
              <w:snapToGrid w:val="0"/>
              <w:jc w:val="center"/>
              <w:rPr>
                <w:sz w:val="16"/>
                <w:szCs w:val="16"/>
              </w:rPr>
            </w:pPr>
            <w:r w:rsidRPr="00266687">
              <w:rPr>
                <w:color w:val="000000"/>
                <w:sz w:val="16"/>
                <w:szCs w:val="16"/>
              </w:rPr>
              <w:t>2.32</w:t>
            </w:r>
          </w:p>
        </w:tc>
      </w:tr>
      <w:tr w:rsidR="00E42721" w:rsidRPr="009B3DCC" w14:paraId="50B3E8E7" w14:textId="77777777" w:rsidTr="00F555E9">
        <w:trPr>
          <w:trHeight w:val="165"/>
        </w:trPr>
        <w:tc>
          <w:tcPr>
            <w:tcW w:w="360" w:type="dxa"/>
            <w:vAlign w:val="center"/>
            <w:hideMark/>
          </w:tcPr>
          <w:p w14:paraId="2591B896" w14:textId="77777777" w:rsidR="00E42721" w:rsidRPr="00B20630" w:rsidRDefault="00E42721" w:rsidP="00F555E9">
            <w:pPr>
              <w:snapToGrid w:val="0"/>
              <w:rPr>
                <w:sz w:val="16"/>
                <w:szCs w:val="16"/>
              </w:rPr>
            </w:pPr>
            <w:r w:rsidRPr="00B20630">
              <w:rPr>
                <w:color w:val="000000"/>
                <w:sz w:val="16"/>
                <w:szCs w:val="16"/>
              </w:rPr>
              <w:t>345</w:t>
            </w:r>
          </w:p>
        </w:tc>
        <w:tc>
          <w:tcPr>
            <w:tcW w:w="864" w:type="dxa"/>
            <w:vAlign w:val="center"/>
            <w:hideMark/>
          </w:tcPr>
          <w:p w14:paraId="62630DE9"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D197F0F"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62C2D01"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07C74EF1"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42C2349"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C524FA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CC7ADD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64CC9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D09EC1E"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44C6CE1D" w14:textId="77777777" w:rsidTr="00F555E9">
        <w:trPr>
          <w:trHeight w:val="165"/>
        </w:trPr>
        <w:tc>
          <w:tcPr>
            <w:tcW w:w="360" w:type="dxa"/>
            <w:vAlign w:val="center"/>
            <w:hideMark/>
          </w:tcPr>
          <w:p w14:paraId="20FAD3FD" w14:textId="77777777" w:rsidR="00E42721" w:rsidRPr="00B20630" w:rsidRDefault="00E42721" w:rsidP="00F555E9">
            <w:pPr>
              <w:snapToGrid w:val="0"/>
              <w:rPr>
                <w:sz w:val="16"/>
                <w:szCs w:val="16"/>
              </w:rPr>
            </w:pPr>
            <w:r w:rsidRPr="00B20630">
              <w:rPr>
                <w:color w:val="000000"/>
                <w:sz w:val="16"/>
                <w:szCs w:val="16"/>
              </w:rPr>
              <w:t>346</w:t>
            </w:r>
          </w:p>
        </w:tc>
        <w:tc>
          <w:tcPr>
            <w:tcW w:w="864" w:type="dxa"/>
            <w:vAlign w:val="center"/>
            <w:hideMark/>
          </w:tcPr>
          <w:p w14:paraId="51A3643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044904AD"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0452124"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77150FB5"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7E088458"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27CA1A48"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0F5F0ECE" w14:textId="77777777" w:rsidR="00E42721" w:rsidRPr="009B3DCC" w:rsidRDefault="00E42721" w:rsidP="00F555E9">
            <w:pPr>
              <w:snapToGrid w:val="0"/>
              <w:jc w:val="center"/>
              <w:rPr>
                <w:sz w:val="16"/>
                <w:szCs w:val="16"/>
              </w:rPr>
            </w:pPr>
            <w:r w:rsidRPr="00266687">
              <w:rPr>
                <w:color w:val="000000"/>
                <w:sz w:val="16"/>
                <w:szCs w:val="16"/>
              </w:rPr>
              <w:t>88</w:t>
            </w:r>
          </w:p>
        </w:tc>
        <w:tc>
          <w:tcPr>
            <w:tcW w:w="1008" w:type="dxa"/>
            <w:vAlign w:val="center"/>
            <w:hideMark/>
          </w:tcPr>
          <w:p w14:paraId="4CC7B5B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24935F96" w14:textId="77777777" w:rsidR="00E42721" w:rsidRPr="009B3DCC" w:rsidRDefault="00E42721" w:rsidP="00F555E9">
            <w:pPr>
              <w:snapToGrid w:val="0"/>
              <w:jc w:val="center"/>
              <w:rPr>
                <w:sz w:val="16"/>
                <w:szCs w:val="16"/>
              </w:rPr>
            </w:pPr>
            <w:r w:rsidRPr="00266687">
              <w:rPr>
                <w:color w:val="000000"/>
                <w:sz w:val="16"/>
                <w:szCs w:val="16"/>
              </w:rPr>
              <w:t>3.29</w:t>
            </w:r>
          </w:p>
        </w:tc>
      </w:tr>
      <w:tr w:rsidR="00E42721" w:rsidRPr="009B3DCC" w14:paraId="0872CC8A" w14:textId="77777777" w:rsidTr="00F555E9">
        <w:trPr>
          <w:trHeight w:val="165"/>
        </w:trPr>
        <w:tc>
          <w:tcPr>
            <w:tcW w:w="360" w:type="dxa"/>
            <w:vAlign w:val="center"/>
            <w:hideMark/>
          </w:tcPr>
          <w:p w14:paraId="19DE1976" w14:textId="77777777" w:rsidR="00E42721" w:rsidRPr="00B20630" w:rsidRDefault="00E42721" w:rsidP="00F555E9">
            <w:pPr>
              <w:snapToGrid w:val="0"/>
              <w:rPr>
                <w:sz w:val="16"/>
                <w:szCs w:val="16"/>
              </w:rPr>
            </w:pPr>
            <w:r w:rsidRPr="00B20630">
              <w:rPr>
                <w:color w:val="000000"/>
                <w:sz w:val="16"/>
                <w:szCs w:val="16"/>
              </w:rPr>
              <w:t>347</w:t>
            </w:r>
          </w:p>
        </w:tc>
        <w:tc>
          <w:tcPr>
            <w:tcW w:w="864" w:type="dxa"/>
            <w:vAlign w:val="center"/>
            <w:hideMark/>
          </w:tcPr>
          <w:p w14:paraId="78837F0F"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67AE4F5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525D3C8"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373A751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58AA3670"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4F74D0B"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E53571D"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E41F59D"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1378481A" w14:textId="77777777" w:rsidR="00E42721" w:rsidRPr="009B3DCC" w:rsidRDefault="00E42721" w:rsidP="00F555E9">
            <w:pPr>
              <w:snapToGrid w:val="0"/>
              <w:jc w:val="center"/>
              <w:rPr>
                <w:sz w:val="16"/>
                <w:szCs w:val="16"/>
              </w:rPr>
            </w:pPr>
            <w:r w:rsidRPr="00266687">
              <w:rPr>
                <w:color w:val="000000"/>
                <w:sz w:val="16"/>
                <w:szCs w:val="16"/>
              </w:rPr>
              <w:t>3.81</w:t>
            </w:r>
          </w:p>
        </w:tc>
      </w:tr>
      <w:tr w:rsidR="00E42721" w:rsidRPr="009B3DCC" w14:paraId="05FF0D04" w14:textId="77777777" w:rsidTr="00F555E9">
        <w:trPr>
          <w:trHeight w:val="165"/>
        </w:trPr>
        <w:tc>
          <w:tcPr>
            <w:tcW w:w="360" w:type="dxa"/>
            <w:vAlign w:val="center"/>
            <w:hideMark/>
          </w:tcPr>
          <w:p w14:paraId="371D7B5D" w14:textId="77777777" w:rsidR="00E42721" w:rsidRPr="00B20630" w:rsidRDefault="00E42721" w:rsidP="00F555E9">
            <w:pPr>
              <w:snapToGrid w:val="0"/>
              <w:rPr>
                <w:sz w:val="16"/>
                <w:szCs w:val="16"/>
              </w:rPr>
            </w:pPr>
            <w:r w:rsidRPr="00B20630">
              <w:rPr>
                <w:color w:val="000000"/>
                <w:sz w:val="16"/>
                <w:szCs w:val="16"/>
              </w:rPr>
              <w:t>348</w:t>
            </w:r>
          </w:p>
        </w:tc>
        <w:tc>
          <w:tcPr>
            <w:tcW w:w="864" w:type="dxa"/>
            <w:vAlign w:val="center"/>
            <w:hideMark/>
          </w:tcPr>
          <w:p w14:paraId="01125F3A"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8DBEFA4"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68852990" w14:textId="77777777" w:rsidR="00E42721" w:rsidRPr="009B3DCC" w:rsidRDefault="00E42721" w:rsidP="00F555E9">
            <w:pPr>
              <w:snapToGrid w:val="0"/>
              <w:jc w:val="center"/>
              <w:rPr>
                <w:sz w:val="16"/>
                <w:szCs w:val="16"/>
              </w:rPr>
            </w:pPr>
            <w:r w:rsidRPr="00266687">
              <w:rPr>
                <w:color w:val="000000"/>
                <w:sz w:val="16"/>
                <w:szCs w:val="16"/>
              </w:rPr>
              <w:t>78</w:t>
            </w:r>
          </w:p>
        </w:tc>
        <w:tc>
          <w:tcPr>
            <w:tcW w:w="1008" w:type="dxa"/>
            <w:vAlign w:val="center"/>
            <w:hideMark/>
          </w:tcPr>
          <w:p w14:paraId="57986D73" w14:textId="77777777" w:rsidR="00E42721" w:rsidRPr="009B3DCC" w:rsidRDefault="00E42721" w:rsidP="00F555E9">
            <w:pPr>
              <w:snapToGrid w:val="0"/>
              <w:jc w:val="center"/>
              <w:rPr>
                <w:sz w:val="16"/>
                <w:szCs w:val="16"/>
              </w:rPr>
            </w:pPr>
            <w:r w:rsidRPr="00266687">
              <w:rPr>
                <w:color w:val="000000"/>
                <w:sz w:val="16"/>
                <w:szCs w:val="16"/>
              </w:rPr>
              <w:t>1999-06-28</w:t>
            </w:r>
          </w:p>
        </w:tc>
        <w:tc>
          <w:tcPr>
            <w:tcW w:w="1008" w:type="dxa"/>
            <w:vAlign w:val="center"/>
            <w:hideMark/>
          </w:tcPr>
          <w:p w14:paraId="0DABC373" w14:textId="77777777" w:rsidR="00E42721" w:rsidRPr="009B3DCC" w:rsidRDefault="00E42721" w:rsidP="00F555E9">
            <w:pPr>
              <w:snapToGrid w:val="0"/>
              <w:jc w:val="center"/>
              <w:rPr>
                <w:sz w:val="16"/>
                <w:szCs w:val="16"/>
              </w:rPr>
            </w:pPr>
            <w:proofErr w:type="spellStart"/>
            <w:r w:rsidRPr="00266687">
              <w:rPr>
                <w:color w:val="000000"/>
                <w:sz w:val="16"/>
                <w:szCs w:val="16"/>
              </w:rPr>
              <w:t>Pontillas</w:t>
            </w:r>
            <w:proofErr w:type="spellEnd"/>
          </w:p>
        </w:tc>
        <w:tc>
          <w:tcPr>
            <w:tcW w:w="720" w:type="dxa"/>
            <w:vAlign w:val="center"/>
            <w:hideMark/>
          </w:tcPr>
          <w:p w14:paraId="1175D11F" w14:textId="77777777" w:rsidR="00E42721" w:rsidRPr="009B3DCC" w:rsidRDefault="00E42721" w:rsidP="00F555E9">
            <w:pPr>
              <w:snapToGrid w:val="0"/>
              <w:jc w:val="center"/>
              <w:rPr>
                <w:sz w:val="16"/>
                <w:szCs w:val="16"/>
              </w:rPr>
            </w:pPr>
            <w:r w:rsidRPr="00266687">
              <w:rPr>
                <w:color w:val="000000"/>
                <w:sz w:val="16"/>
                <w:szCs w:val="16"/>
              </w:rPr>
              <w:t>1999</w:t>
            </w:r>
          </w:p>
        </w:tc>
        <w:tc>
          <w:tcPr>
            <w:tcW w:w="1008" w:type="dxa"/>
            <w:vAlign w:val="center"/>
            <w:hideMark/>
          </w:tcPr>
          <w:p w14:paraId="6FE44A88"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240C2D0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229506D"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61E4121" w14:textId="77777777" w:rsidTr="00F555E9">
        <w:trPr>
          <w:trHeight w:val="165"/>
        </w:trPr>
        <w:tc>
          <w:tcPr>
            <w:tcW w:w="360" w:type="dxa"/>
            <w:vAlign w:val="center"/>
            <w:hideMark/>
          </w:tcPr>
          <w:p w14:paraId="24A2F466" w14:textId="77777777" w:rsidR="00E42721" w:rsidRPr="00B20630" w:rsidRDefault="00E42721" w:rsidP="00F555E9">
            <w:pPr>
              <w:snapToGrid w:val="0"/>
              <w:rPr>
                <w:sz w:val="16"/>
                <w:szCs w:val="16"/>
              </w:rPr>
            </w:pPr>
            <w:r w:rsidRPr="00B20630">
              <w:rPr>
                <w:color w:val="000000"/>
                <w:sz w:val="16"/>
                <w:szCs w:val="16"/>
              </w:rPr>
              <w:t>349</w:t>
            </w:r>
          </w:p>
        </w:tc>
        <w:tc>
          <w:tcPr>
            <w:tcW w:w="864" w:type="dxa"/>
            <w:vAlign w:val="center"/>
            <w:hideMark/>
          </w:tcPr>
          <w:p w14:paraId="1A86C264"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EDC3CA6"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220F84FC"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86D7D15"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2B6457B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384B23C"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54B6839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E2D885"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1996E03"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406E75C1" w14:textId="77777777" w:rsidTr="00F555E9">
        <w:trPr>
          <w:trHeight w:val="165"/>
        </w:trPr>
        <w:tc>
          <w:tcPr>
            <w:tcW w:w="360" w:type="dxa"/>
            <w:vAlign w:val="center"/>
            <w:hideMark/>
          </w:tcPr>
          <w:p w14:paraId="31B5793D" w14:textId="77777777" w:rsidR="00E42721" w:rsidRPr="00B20630" w:rsidRDefault="00E42721" w:rsidP="00F555E9">
            <w:pPr>
              <w:snapToGrid w:val="0"/>
              <w:rPr>
                <w:sz w:val="16"/>
                <w:szCs w:val="16"/>
              </w:rPr>
            </w:pPr>
            <w:r w:rsidRPr="00B20630">
              <w:rPr>
                <w:color w:val="000000"/>
                <w:sz w:val="16"/>
                <w:szCs w:val="16"/>
              </w:rPr>
              <w:t>350</w:t>
            </w:r>
          </w:p>
        </w:tc>
        <w:tc>
          <w:tcPr>
            <w:tcW w:w="864" w:type="dxa"/>
            <w:vAlign w:val="center"/>
            <w:hideMark/>
          </w:tcPr>
          <w:p w14:paraId="19F8E25E"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7C10F561"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31A28426"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42B46DA9"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1EDFCDA7"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0AE150AB"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0E0712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D61FED9"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737A9336" w14:textId="77777777" w:rsidR="00E42721" w:rsidRPr="009B3DCC" w:rsidRDefault="00E42721" w:rsidP="00F555E9">
            <w:pPr>
              <w:snapToGrid w:val="0"/>
              <w:jc w:val="center"/>
              <w:rPr>
                <w:sz w:val="16"/>
                <w:szCs w:val="16"/>
              </w:rPr>
            </w:pPr>
            <w:r w:rsidRPr="00266687">
              <w:rPr>
                <w:color w:val="000000"/>
                <w:sz w:val="16"/>
                <w:szCs w:val="16"/>
              </w:rPr>
              <w:t>2.64</w:t>
            </w:r>
          </w:p>
        </w:tc>
      </w:tr>
      <w:tr w:rsidR="00E42721" w:rsidRPr="009B3DCC" w14:paraId="5324CE93" w14:textId="77777777" w:rsidTr="00F555E9">
        <w:trPr>
          <w:trHeight w:val="165"/>
        </w:trPr>
        <w:tc>
          <w:tcPr>
            <w:tcW w:w="360" w:type="dxa"/>
            <w:vAlign w:val="center"/>
            <w:hideMark/>
          </w:tcPr>
          <w:p w14:paraId="68A83FC2" w14:textId="77777777" w:rsidR="00E42721" w:rsidRPr="00B20630" w:rsidRDefault="00E42721" w:rsidP="00F555E9">
            <w:pPr>
              <w:snapToGrid w:val="0"/>
              <w:rPr>
                <w:sz w:val="16"/>
                <w:szCs w:val="16"/>
              </w:rPr>
            </w:pPr>
            <w:r w:rsidRPr="00B20630">
              <w:rPr>
                <w:color w:val="000000"/>
                <w:sz w:val="16"/>
                <w:szCs w:val="16"/>
              </w:rPr>
              <w:t>351</w:t>
            </w:r>
          </w:p>
        </w:tc>
        <w:tc>
          <w:tcPr>
            <w:tcW w:w="864" w:type="dxa"/>
            <w:vAlign w:val="center"/>
            <w:hideMark/>
          </w:tcPr>
          <w:p w14:paraId="19A2DCBB"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17FAB0F3"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07632AE7"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0271A47B"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5CBFBDE0"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42E42740"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45C289CE"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532D8F95"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15EA289D" w14:textId="77777777" w:rsidR="00E42721" w:rsidRPr="009B3DCC" w:rsidRDefault="00E42721" w:rsidP="00F555E9">
            <w:pPr>
              <w:snapToGrid w:val="0"/>
              <w:jc w:val="center"/>
              <w:rPr>
                <w:sz w:val="16"/>
                <w:szCs w:val="16"/>
              </w:rPr>
            </w:pPr>
            <w:r w:rsidRPr="00266687">
              <w:rPr>
                <w:color w:val="000000"/>
                <w:sz w:val="16"/>
                <w:szCs w:val="16"/>
              </w:rPr>
              <w:t>2.83</w:t>
            </w:r>
          </w:p>
        </w:tc>
      </w:tr>
      <w:tr w:rsidR="00E42721" w:rsidRPr="009B3DCC" w14:paraId="773843B0" w14:textId="77777777" w:rsidTr="00F555E9">
        <w:trPr>
          <w:trHeight w:val="165"/>
        </w:trPr>
        <w:tc>
          <w:tcPr>
            <w:tcW w:w="360" w:type="dxa"/>
            <w:vAlign w:val="center"/>
            <w:hideMark/>
          </w:tcPr>
          <w:p w14:paraId="4615B871" w14:textId="77777777" w:rsidR="00E42721" w:rsidRPr="00B20630" w:rsidRDefault="00E42721" w:rsidP="00F555E9">
            <w:pPr>
              <w:snapToGrid w:val="0"/>
              <w:rPr>
                <w:sz w:val="16"/>
                <w:szCs w:val="16"/>
              </w:rPr>
            </w:pPr>
            <w:r w:rsidRPr="00B20630">
              <w:rPr>
                <w:color w:val="000000"/>
                <w:sz w:val="16"/>
                <w:szCs w:val="16"/>
              </w:rPr>
              <w:t>352</w:t>
            </w:r>
          </w:p>
        </w:tc>
        <w:tc>
          <w:tcPr>
            <w:tcW w:w="864" w:type="dxa"/>
            <w:vAlign w:val="center"/>
            <w:hideMark/>
          </w:tcPr>
          <w:p w14:paraId="4A519520" w14:textId="77777777" w:rsidR="00E42721" w:rsidRPr="009B3DCC" w:rsidRDefault="00E42721" w:rsidP="00F555E9">
            <w:pPr>
              <w:snapToGrid w:val="0"/>
              <w:jc w:val="center"/>
              <w:rPr>
                <w:sz w:val="16"/>
                <w:szCs w:val="16"/>
              </w:rPr>
            </w:pPr>
            <w:r w:rsidRPr="00266687">
              <w:rPr>
                <w:color w:val="000000"/>
                <w:sz w:val="16"/>
                <w:szCs w:val="16"/>
              </w:rPr>
              <w:t>Belgium</w:t>
            </w:r>
          </w:p>
        </w:tc>
        <w:tc>
          <w:tcPr>
            <w:tcW w:w="1152" w:type="dxa"/>
            <w:vAlign w:val="center"/>
            <w:hideMark/>
          </w:tcPr>
          <w:p w14:paraId="36D2D0CE" w14:textId="77777777" w:rsidR="00E42721" w:rsidRPr="009B3DCC" w:rsidRDefault="00E42721" w:rsidP="00F555E9">
            <w:pPr>
              <w:snapToGrid w:val="0"/>
              <w:jc w:val="center"/>
              <w:rPr>
                <w:sz w:val="16"/>
                <w:szCs w:val="16"/>
              </w:rPr>
            </w:pPr>
            <w:r w:rsidRPr="00266687">
              <w:rPr>
                <w:color w:val="000000"/>
                <w:sz w:val="16"/>
                <w:szCs w:val="16"/>
              </w:rPr>
              <w:t>Bintje</w:t>
            </w:r>
          </w:p>
        </w:tc>
        <w:tc>
          <w:tcPr>
            <w:tcW w:w="504" w:type="dxa"/>
            <w:vAlign w:val="center"/>
            <w:hideMark/>
          </w:tcPr>
          <w:p w14:paraId="50A1430E" w14:textId="77777777" w:rsidR="00E42721" w:rsidRPr="009B3DCC" w:rsidRDefault="00E42721" w:rsidP="00F555E9">
            <w:pPr>
              <w:snapToGrid w:val="0"/>
              <w:jc w:val="center"/>
              <w:rPr>
                <w:sz w:val="16"/>
                <w:szCs w:val="16"/>
              </w:rPr>
            </w:pPr>
            <w:r w:rsidRPr="00266687">
              <w:rPr>
                <w:color w:val="000000"/>
                <w:sz w:val="16"/>
                <w:szCs w:val="16"/>
              </w:rPr>
              <w:t>79</w:t>
            </w:r>
          </w:p>
        </w:tc>
        <w:tc>
          <w:tcPr>
            <w:tcW w:w="1008" w:type="dxa"/>
            <w:vAlign w:val="center"/>
            <w:hideMark/>
          </w:tcPr>
          <w:p w14:paraId="55965038" w14:textId="77777777" w:rsidR="00E42721" w:rsidRPr="009B3DCC" w:rsidRDefault="00E42721" w:rsidP="00F555E9">
            <w:pPr>
              <w:snapToGrid w:val="0"/>
              <w:jc w:val="center"/>
              <w:rPr>
                <w:sz w:val="16"/>
                <w:szCs w:val="16"/>
              </w:rPr>
            </w:pPr>
            <w:r w:rsidRPr="00266687">
              <w:rPr>
                <w:color w:val="000000"/>
                <w:sz w:val="16"/>
                <w:szCs w:val="16"/>
              </w:rPr>
              <w:t>2000-07-19</w:t>
            </w:r>
          </w:p>
        </w:tc>
        <w:tc>
          <w:tcPr>
            <w:tcW w:w="1008" w:type="dxa"/>
            <w:vAlign w:val="center"/>
            <w:hideMark/>
          </w:tcPr>
          <w:p w14:paraId="02904FE9" w14:textId="77777777" w:rsidR="00E42721" w:rsidRPr="009B3DCC" w:rsidRDefault="00E42721" w:rsidP="00F555E9">
            <w:pPr>
              <w:snapToGrid w:val="0"/>
              <w:jc w:val="center"/>
              <w:rPr>
                <w:sz w:val="16"/>
                <w:szCs w:val="16"/>
              </w:rPr>
            </w:pPr>
            <w:r w:rsidRPr="00266687">
              <w:rPr>
                <w:color w:val="000000"/>
                <w:sz w:val="16"/>
                <w:szCs w:val="16"/>
              </w:rPr>
              <w:t>Roisin</w:t>
            </w:r>
          </w:p>
        </w:tc>
        <w:tc>
          <w:tcPr>
            <w:tcW w:w="720" w:type="dxa"/>
            <w:vAlign w:val="center"/>
            <w:hideMark/>
          </w:tcPr>
          <w:p w14:paraId="75564FC5" w14:textId="77777777" w:rsidR="00E42721" w:rsidRPr="009B3DCC" w:rsidRDefault="00E42721" w:rsidP="00F555E9">
            <w:pPr>
              <w:snapToGrid w:val="0"/>
              <w:jc w:val="center"/>
              <w:rPr>
                <w:sz w:val="16"/>
                <w:szCs w:val="16"/>
              </w:rPr>
            </w:pPr>
            <w:r w:rsidRPr="00266687">
              <w:rPr>
                <w:color w:val="000000"/>
                <w:sz w:val="16"/>
                <w:szCs w:val="16"/>
              </w:rPr>
              <w:t>2000</w:t>
            </w:r>
          </w:p>
        </w:tc>
        <w:tc>
          <w:tcPr>
            <w:tcW w:w="1008" w:type="dxa"/>
            <w:vAlign w:val="center"/>
            <w:hideMark/>
          </w:tcPr>
          <w:p w14:paraId="0B3F2644"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10ABC643"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8E1BDBA"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D268564" w14:textId="77777777" w:rsidTr="00F555E9">
        <w:trPr>
          <w:trHeight w:val="165"/>
        </w:trPr>
        <w:tc>
          <w:tcPr>
            <w:tcW w:w="360" w:type="dxa"/>
            <w:vAlign w:val="center"/>
            <w:hideMark/>
          </w:tcPr>
          <w:p w14:paraId="44899CD7" w14:textId="77777777" w:rsidR="00E42721" w:rsidRPr="00B20630" w:rsidRDefault="00E42721" w:rsidP="00F555E9">
            <w:pPr>
              <w:snapToGrid w:val="0"/>
              <w:rPr>
                <w:sz w:val="16"/>
                <w:szCs w:val="16"/>
              </w:rPr>
            </w:pPr>
            <w:r w:rsidRPr="00B20630">
              <w:rPr>
                <w:color w:val="000000"/>
                <w:sz w:val="16"/>
                <w:szCs w:val="16"/>
              </w:rPr>
              <w:t>353</w:t>
            </w:r>
          </w:p>
        </w:tc>
        <w:tc>
          <w:tcPr>
            <w:tcW w:w="864" w:type="dxa"/>
            <w:vAlign w:val="center"/>
            <w:hideMark/>
          </w:tcPr>
          <w:p w14:paraId="6E52BF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7BBC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FBF84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D70C463"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2A2AE8D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B32BED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D036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2BF9C3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3BD889AD"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7C41B4B3" w14:textId="77777777" w:rsidTr="00F555E9">
        <w:trPr>
          <w:trHeight w:val="165"/>
        </w:trPr>
        <w:tc>
          <w:tcPr>
            <w:tcW w:w="360" w:type="dxa"/>
            <w:vAlign w:val="center"/>
            <w:hideMark/>
          </w:tcPr>
          <w:p w14:paraId="49D83B79" w14:textId="77777777" w:rsidR="00E42721" w:rsidRPr="00B20630" w:rsidRDefault="00E42721" w:rsidP="00F555E9">
            <w:pPr>
              <w:snapToGrid w:val="0"/>
              <w:rPr>
                <w:sz w:val="16"/>
                <w:szCs w:val="16"/>
              </w:rPr>
            </w:pPr>
            <w:r w:rsidRPr="00B20630">
              <w:rPr>
                <w:color w:val="000000"/>
                <w:sz w:val="16"/>
                <w:szCs w:val="16"/>
              </w:rPr>
              <w:t>354</w:t>
            </w:r>
          </w:p>
        </w:tc>
        <w:tc>
          <w:tcPr>
            <w:tcW w:w="864" w:type="dxa"/>
            <w:vAlign w:val="center"/>
            <w:hideMark/>
          </w:tcPr>
          <w:p w14:paraId="076E6B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1AE4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C6522C"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6F4B3334"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32F84E3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DCBB3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10617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B7B590" w14:textId="77777777" w:rsidR="00E42721" w:rsidRPr="009B3DCC" w:rsidRDefault="00E42721" w:rsidP="00F555E9">
            <w:pPr>
              <w:snapToGrid w:val="0"/>
              <w:jc w:val="center"/>
              <w:rPr>
                <w:sz w:val="16"/>
                <w:szCs w:val="16"/>
              </w:rPr>
            </w:pPr>
            <w:r w:rsidRPr="00266687">
              <w:rPr>
                <w:color w:val="000000"/>
                <w:sz w:val="16"/>
                <w:szCs w:val="16"/>
              </w:rPr>
              <w:t>3.17</w:t>
            </w:r>
          </w:p>
        </w:tc>
        <w:tc>
          <w:tcPr>
            <w:tcW w:w="1008" w:type="dxa"/>
            <w:vAlign w:val="center"/>
            <w:hideMark/>
          </w:tcPr>
          <w:p w14:paraId="5FBD4D0C"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9355B42" w14:textId="77777777" w:rsidTr="00F555E9">
        <w:trPr>
          <w:trHeight w:val="165"/>
        </w:trPr>
        <w:tc>
          <w:tcPr>
            <w:tcW w:w="360" w:type="dxa"/>
            <w:vAlign w:val="center"/>
            <w:hideMark/>
          </w:tcPr>
          <w:p w14:paraId="7FBE3414" w14:textId="77777777" w:rsidR="00E42721" w:rsidRPr="00B20630" w:rsidRDefault="00E42721" w:rsidP="00F555E9">
            <w:pPr>
              <w:snapToGrid w:val="0"/>
              <w:rPr>
                <w:sz w:val="16"/>
                <w:szCs w:val="16"/>
              </w:rPr>
            </w:pPr>
            <w:r w:rsidRPr="00B20630">
              <w:rPr>
                <w:color w:val="000000"/>
                <w:sz w:val="16"/>
                <w:szCs w:val="16"/>
              </w:rPr>
              <w:t>355</w:t>
            </w:r>
          </w:p>
        </w:tc>
        <w:tc>
          <w:tcPr>
            <w:tcW w:w="864" w:type="dxa"/>
            <w:vAlign w:val="center"/>
            <w:hideMark/>
          </w:tcPr>
          <w:p w14:paraId="3EE0E9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6EF9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F8900"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AE78776"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F44982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8CF0C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E8E9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1E1F8"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5D36C521" w14:textId="77777777" w:rsidR="00E42721" w:rsidRPr="009B3DCC" w:rsidRDefault="00E42721" w:rsidP="00F555E9">
            <w:pPr>
              <w:snapToGrid w:val="0"/>
              <w:jc w:val="center"/>
              <w:rPr>
                <w:sz w:val="16"/>
                <w:szCs w:val="16"/>
              </w:rPr>
            </w:pPr>
            <w:r w:rsidRPr="00266687">
              <w:rPr>
                <w:color w:val="000000"/>
                <w:sz w:val="16"/>
                <w:szCs w:val="16"/>
              </w:rPr>
              <w:t>4.44</w:t>
            </w:r>
          </w:p>
        </w:tc>
      </w:tr>
      <w:tr w:rsidR="00E42721" w:rsidRPr="009B3DCC" w14:paraId="2982CE55" w14:textId="77777777" w:rsidTr="00F555E9">
        <w:trPr>
          <w:trHeight w:val="165"/>
        </w:trPr>
        <w:tc>
          <w:tcPr>
            <w:tcW w:w="360" w:type="dxa"/>
            <w:vAlign w:val="center"/>
            <w:hideMark/>
          </w:tcPr>
          <w:p w14:paraId="2EFAA568" w14:textId="77777777" w:rsidR="00E42721" w:rsidRPr="00B20630" w:rsidRDefault="00E42721" w:rsidP="00F555E9">
            <w:pPr>
              <w:snapToGrid w:val="0"/>
              <w:rPr>
                <w:sz w:val="16"/>
                <w:szCs w:val="16"/>
              </w:rPr>
            </w:pPr>
            <w:r w:rsidRPr="00B20630">
              <w:rPr>
                <w:color w:val="000000"/>
                <w:sz w:val="16"/>
                <w:szCs w:val="16"/>
              </w:rPr>
              <w:t>356</w:t>
            </w:r>
          </w:p>
        </w:tc>
        <w:tc>
          <w:tcPr>
            <w:tcW w:w="864" w:type="dxa"/>
            <w:vAlign w:val="center"/>
            <w:hideMark/>
          </w:tcPr>
          <w:p w14:paraId="60A843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3717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8CB908"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5FA3183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EE595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8AD076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022C0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5EC236"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D4D4CA9" w14:textId="77777777" w:rsidR="00E42721" w:rsidRPr="009B3DCC" w:rsidRDefault="00E42721" w:rsidP="00F555E9">
            <w:pPr>
              <w:snapToGrid w:val="0"/>
              <w:jc w:val="center"/>
              <w:rPr>
                <w:sz w:val="16"/>
                <w:szCs w:val="16"/>
              </w:rPr>
            </w:pPr>
            <w:r w:rsidRPr="00266687">
              <w:rPr>
                <w:color w:val="000000"/>
                <w:sz w:val="16"/>
                <w:szCs w:val="16"/>
              </w:rPr>
              <w:t>3.79</w:t>
            </w:r>
          </w:p>
        </w:tc>
      </w:tr>
      <w:tr w:rsidR="00E42721" w:rsidRPr="009B3DCC" w14:paraId="0650369A" w14:textId="77777777" w:rsidTr="00F555E9">
        <w:trPr>
          <w:trHeight w:val="180"/>
        </w:trPr>
        <w:tc>
          <w:tcPr>
            <w:tcW w:w="360" w:type="dxa"/>
            <w:vAlign w:val="center"/>
            <w:hideMark/>
          </w:tcPr>
          <w:p w14:paraId="1A324BAD" w14:textId="77777777" w:rsidR="00E42721" w:rsidRPr="00B20630" w:rsidRDefault="00E42721" w:rsidP="00F555E9">
            <w:pPr>
              <w:snapToGrid w:val="0"/>
              <w:rPr>
                <w:sz w:val="16"/>
                <w:szCs w:val="16"/>
              </w:rPr>
            </w:pPr>
            <w:r w:rsidRPr="00B20630">
              <w:rPr>
                <w:color w:val="000000"/>
                <w:sz w:val="16"/>
                <w:szCs w:val="16"/>
              </w:rPr>
              <w:t>357</w:t>
            </w:r>
          </w:p>
        </w:tc>
        <w:tc>
          <w:tcPr>
            <w:tcW w:w="864" w:type="dxa"/>
            <w:vAlign w:val="center"/>
            <w:hideMark/>
          </w:tcPr>
          <w:p w14:paraId="168DF9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AB57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4AF1C6"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152A173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0AC879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7EE221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59EFD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6C874E"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518F6CDD"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29C46AF7" w14:textId="77777777" w:rsidTr="00F555E9">
        <w:trPr>
          <w:trHeight w:val="165"/>
        </w:trPr>
        <w:tc>
          <w:tcPr>
            <w:tcW w:w="360" w:type="dxa"/>
            <w:vAlign w:val="center"/>
            <w:hideMark/>
          </w:tcPr>
          <w:p w14:paraId="4E4B5D07" w14:textId="77777777" w:rsidR="00E42721" w:rsidRPr="00B20630" w:rsidRDefault="00E42721" w:rsidP="00F555E9">
            <w:pPr>
              <w:snapToGrid w:val="0"/>
              <w:rPr>
                <w:sz w:val="16"/>
                <w:szCs w:val="16"/>
              </w:rPr>
            </w:pPr>
            <w:r w:rsidRPr="00B20630">
              <w:rPr>
                <w:color w:val="000000"/>
                <w:sz w:val="16"/>
                <w:szCs w:val="16"/>
              </w:rPr>
              <w:t>358</w:t>
            </w:r>
          </w:p>
        </w:tc>
        <w:tc>
          <w:tcPr>
            <w:tcW w:w="864" w:type="dxa"/>
            <w:vAlign w:val="center"/>
            <w:hideMark/>
          </w:tcPr>
          <w:p w14:paraId="3C3CC0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AD96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837FF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ED2568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664EFB7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F1216D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0408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9BABC2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6BD01BB9"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68FE5BC5" w14:textId="77777777" w:rsidTr="00F555E9">
        <w:trPr>
          <w:trHeight w:val="165"/>
        </w:trPr>
        <w:tc>
          <w:tcPr>
            <w:tcW w:w="360" w:type="dxa"/>
            <w:vAlign w:val="center"/>
            <w:hideMark/>
          </w:tcPr>
          <w:p w14:paraId="6F4848CA" w14:textId="77777777" w:rsidR="00E42721" w:rsidRPr="00B20630" w:rsidRDefault="00E42721" w:rsidP="00F555E9">
            <w:pPr>
              <w:snapToGrid w:val="0"/>
              <w:rPr>
                <w:sz w:val="16"/>
                <w:szCs w:val="16"/>
              </w:rPr>
            </w:pPr>
            <w:r w:rsidRPr="00B20630">
              <w:rPr>
                <w:color w:val="000000"/>
                <w:sz w:val="16"/>
                <w:szCs w:val="16"/>
              </w:rPr>
              <w:t>359</w:t>
            </w:r>
          </w:p>
        </w:tc>
        <w:tc>
          <w:tcPr>
            <w:tcW w:w="864" w:type="dxa"/>
            <w:vAlign w:val="center"/>
            <w:hideMark/>
          </w:tcPr>
          <w:p w14:paraId="431D5D0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886A1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FDAB8D"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1AB268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DF0D40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B027D4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98D569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6E3F254F"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78734B9"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17E0E4C7" w14:textId="77777777" w:rsidTr="00F555E9">
        <w:trPr>
          <w:trHeight w:val="165"/>
        </w:trPr>
        <w:tc>
          <w:tcPr>
            <w:tcW w:w="360" w:type="dxa"/>
            <w:vAlign w:val="center"/>
            <w:hideMark/>
          </w:tcPr>
          <w:p w14:paraId="0113881C" w14:textId="77777777" w:rsidR="00E42721" w:rsidRPr="00B20630" w:rsidRDefault="00E42721" w:rsidP="00F555E9">
            <w:pPr>
              <w:snapToGrid w:val="0"/>
              <w:rPr>
                <w:sz w:val="16"/>
                <w:szCs w:val="16"/>
              </w:rPr>
            </w:pPr>
            <w:r w:rsidRPr="00B20630">
              <w:rPr>
                <w:color w:val="000000"/>
                <w:sz w:val="16"/>
                <w:szCs w:val="16"/>
              </w:rPr>
              <w:t>360</w:t>
            </w:r>
          </w:p>
        </w:tc>
        <w:tc>
          <w:tcPr>
            <w:tcW w:w="864" w:type="dxa"/>
            <w:vAlign w:val="center"/>
            <w:hideMark/>
          </w:tcPr>
          <w:p w14:paraId="655951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88E5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C724A5"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76D5A561"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7D3679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DEB4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3C17BD5"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B888D3"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265D674"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401976CB" w14:textId="77777777" w:rsidTr="00F555E9">
        <w:trPr>
          <w:trHeight w:val="165"/>
        </w:trPr>
        <w:tc>
          <w:tcPr>
            <w:tcW w:w="360" w:type="dxa"/>
            <w:vAlign w:val="center"/>
            <w:hideMark/>
          </w:tcPr>
          <w:p w14:paraId="29B56875" w14:textId="77777777" w:rsidR="00E42721" w:rsidRPr="00B20630" w:rsidRDefault="00E42721" w:rsidP="00F555E9">
            <w:pPr>
              <w:snapToGrid w:val="0"/>
              <w:rPr>
                <w:sz w:val="16"/>
                <w:szCs w:val="16"/>
              </w:rPr>
            </w:pPr>
            <w:r w:rsidRPr="00B20630">
              <w:rPr>
                <w:color w:val="000000"/>
                <w:sz w:val="16"/>
                <w:szCs w:val="16"/>
              </w:rPr>
              <w:t>361</w:t>
            </w:r>
          </w:p>
        </w:tc>
        <w:tc>
          <w:tcPr>
            <w:tcW w:w="864" w:type="dxa"/>
            <w:vAlign w:val="center"/>
            <w:hideMark/>
          </w:tcPr>
          <w:p w14:paraId="2F7529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D5046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17489F"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3F49EE1A"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2403C5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573709"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DE729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83FC1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0DF42FA"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70429731" w14:textId="77777777" w:rsidTr="00F555E9">
        <w:trPr>
          <w:trHeight w:val="165"/>
        </w:trPr>
        <w:tc>
          <w:tcPr>
            <w:tcW w:w="360" w:type="dxa"/>
            <w:vAlign w:val="center"/>
            <w:hideMark/>
          </w:tcPr>
          <w:p w14:paraId="2BEF1AE5" w14:textId="77777777" w:rsidR="00E42721" w:rsidRPr="00B20630" w:rsidRDefault="00E42721" w:rsidP="00F555E9">
            <w:pPr>
              <w:snapToGrid w:val="0"/>
              <w:rPr>
                <w:sz w:val="16"/>
                <w:szCs w:val="16"/>
              </w:rPr>
            </w:pPr>
            <w:r w:rsidRPr="00B20630">
              <w:rPr>
                <w:color w:val="000000"/>
                <w:sz w:val="16"/>
                <w:szCs w:val="16"/>
              </w:rPr>
              <w:t>362</w:t>
            </w:r>
          </w:p>
        </w:tc>
        <w:tc>
          <w:tcPr>
            <w:tcW w:w="864" w:type="dxa"/>
            <w:vAlign w:val="center"/>
            <w:hideMark/>
          </w:tcPr>
          <w:p w14:paraId="0EE7922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DF4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3C602" w14:textId="77777777" w:rsidR="00E42721" w:rsidRPr="009B3DCC" w:rsidRDefault="00E42721" w:rsidP="00F555E9">
            <w:pPr>
              <w:snapToGrid w:val="0"/>
              <w:jc w:val="center"/>
              <w:rPr>
                <w:sz w:val="16"/>
                <w:szCs w:val="16"/>
              </w:rPr>
            </w:pPr>
            <w:r w:rsidRPr="00266687">
              <w:rPr>
                <w:color w:val="000000"/>
                <w:sz w:val="16"/>
                <w:szCs w:val="16"/>
              </w:rPr>
              <w:t>82</w:t>
            </w:r>
          </w:p>
        </w:tc>
        <w:tc>
          <w:tcPr>
            <w:tcW w:w="1008" w:type="dxa"/>
            <w:vAlign w:val="center"/>
            <w:hideMark/>
          </w:tcPr>
          <w:p w14:paraId="02C01F5C" w14:textId="77777777" w:rsidR="00E42721" w:rsidRPr="009B3DCC" w:rsidRDefault="00E42721" w:rsidP="00F555E9">
            <w:pPr>
              <w:snapToGrid w:val="0"/>
              <w:jc w:val="center"/>
              <w:rPr>
                <w:sz w:val="16"/>
                <w:szCs w:val="16"/>
              </w:rPr>
            </w:pPr>
            <w:r w:rsidRPr="00266687">
              <w:rPr>
                <w:color w:val="000000"/>
                <w:sz w:val="16"/>
                <w:szCs w:val="16"/>
              </w:rPr>
              <w:t>1991-06-24</w:t>
            </w:r>
          </w:p>
        </w:tc>
        <w:tc>
          <w:tcPr>
            <w:tcW w:w="1008" w:type="dxa"/>
            <w:vAlign w:val="center"/>
            <w:hideMark/>
          </w:tcPr>
          <w:p w14:paraId="1F7FBDB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9E4FF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E6F1EA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7F70D83"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3BCE3135"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65D3BFB2" w14:textId="77777777" w:rsidTr="00F555E9">
        <w:trPr>
          <w:trHeight w:val="165"/>
        </w:trPr>
        <w:tc>
          <w:tcPr>
            <w:tcW w:w="360" w:type="dxa"/>
            <w:vAlign w:val="center"/>
            <w:hideMark/>
          </w:tcPr>
          <w:p w14:paraId="45AF23F1" w14:textId="77777777" w:rsidR="00E42721" w:rsidRPr="00B20630" w:rsidRDefault="00E42721" w:rsidP="00F555E9">
            <w:pPr>
              <w:snapToGrid w:val="0"/>
              <w:rPr>
                <w:sz w:val="16"/>
                <w:szCs w:val="16"/>
              </w:rPr>
            </w:pPr>
            <w:r w:rsidRPr="00B20630">
              <w:rPr>
                <w:color w:val="000000"/>
                <w:sz w:val="16"/>
                <w:szCs w:val="16"/>
              </w:rPr>
              <w:t>363</w:t>
            </w:r>
          </w:p>
        </w:tc>
        <w:tc>
          <w:tcPr>
            <w:tcW w:w="864" w:type="dxa"/>
            <w:vAlign w:val="center"/>
            <w:hideMark/>
          </w:tcPr>
          <w:p w14:paraId="6B02B9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6F1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E6DDCB"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CD7A07E"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0734E36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04DA4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35E8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B2FC2C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724F433F"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2B0C927" w14:textId="77777777" w:rsidTr="00F555E9">
        <w:trPr>
          <w:trHeight w:val="165"/>
        </w:trPr>
        <w:tc>
          <w:tcPr>
            <w:tcW w:w="360" w:type="dxa"/>
            <w:vAlign w:val="center"/>
            <w:hideMark/>
          </w:tcPr>
          <w:p w14:paraId="076DFA97" w14:textId="77777777" w:rsidR="00E42721" w:rsidRPr="00B20630" w:rsidRDefault="00E42721" w:rsidP="00F555E9">
            <w:pPr>
              <w:snapToGrid w:val="0"/>
              <w:rPr>
                <w:sz w:val="16"/>
                <w:szCs w:val="16"/>
              </w:rPr>
            </w:pPr>
            <w:r w:rsidRPr="00B20630">
              <w:rPr>
                <w:color w:val="000000"/>
                <w:sz w:val="16"/>
                <w:szCs w:val="16"/>
              </w:rPr>
              <w:t>364</w:t>
            </w:r>
          </w:p>
        </w:tc>
        <w:tc>
          <w:tcPr>
            <w:tcW w:w="864" w:type="dxa"/>
            <w:vAlign w:val="center"/>
            <w:hideMark/>
          </w:tcPr>
          <w:p w14:paraId="21332E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7A6F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0A015A"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59E2A825"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759741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7C90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47926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C52075" w14:textId="77777777" w:rsidR="00E42721" w:rsidRPr="009B3DCC" w:rsidRDefault="00E42721" w:rsidP="00F555E9">
            <w:pPr>
              <w:snapToGrid w:val="0"/>
              <w:jc w:val="center"/>
              <w:rPr>
                <w:sz w:val="16"/>
                <w:szCs w:val="16"/>
              </w:rPr>
            </w:pPr>
            <w:r w:rsidRPr="00266687">
              <w:rPr>
                <w:color w:val="000000"/>
                <w:sz w:val="16"/>
                <w:szCs w:val="16"/>
              </w:rPr>
              <w:t>3.46</w:t>
            </w:r>
          </w:p>
        </w:tc>
        <w:tc>
          <w:tcPr>
            <w:tcW w:w="1008" w:type="dxa"/>
            <w:vAlign w:val="center"/>
            <w:hideMark/>
          </w:tcPr>
          <w:p w14:paraId="637B0D0E"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1EC46946" w14:textId="77777777" w:rsidTr="00F555E9">
        <w:trPr>
          <w:trHeight w:val="165"/>
        </w:trPr>
        <w:tc>
          <w:tcPr>
            <w:tcW w:w="360" w:type="dxa"/>
            <w:vAlign w:val="center"/>
            <w:hideMark/>
          </w:tcPr>
          <w:p w14:paraId="53218255" w14:textId="77777777" w:rsidR="00E42721" w:rsidRPr="00B20630" w:rsidRDefault="00E42721" w:rsidP="00F555E9">
            <w:pPr>
              <w:snapToGrid w:val="0"/>
              <w:rPr>
                <w:sz w:val="16"/>
                <w:szCs w:val="16"/>
              </w:rPr>
            </w:pPr>
            <w:r w:rsidRPr="00B20630">
              <w:rPr>
                <w:color w:val="000000"/>
                <w:sz w:val="16"/>
                <w:szCs w:val="16"/>
              </w:rPr>
              <w:t>365</w:t>
            </w:r>
          </w:p>
        </w:tc>
        <w:tc>
          <w:tcPr>
            <w:tcW w:w="864" w:type="dxa"/>
            <w:vAlign w:val="center"/>
            <w:hideMark/>
          </w:tcPr>
          <w:p w14:paraId="4791D4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8B05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579865"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B7E155D"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1F064C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C0212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C42DE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21F03A"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6609BDD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5DF4F83" w14:textId="77777777" w:rsidTr="00F555E9">
        <w:trPr>
          <w:trHeight w:val="165"/>
        </w:trPr>
        <w:tc>
          <w:tcPr>
            <w:tcW w:w="360" w:type="dxa"/>
            <w:vAlign w:val="center"/>
            <w:hideMark/>
          </w:tcPr>
          <w:p w14:paraId="7007748C" w14:textId="77777777" w:rsidR="00E42721" w:rsidRPr="00B20630" w:rsidRDefault="00E42721" w:rsidP="00F555E9">
            <w:pPr>
              <w:snapToGrid w:val="0"/>
              <w:rPr>
                <w:sz w:val="16"/>
                <w:szCs w:val="16"/>
              </w:rPr>
            </w:pPr>
            <w:r w:rsidRPr="00B20630">
              <w:rPr>
                <w:color w:val="000000"/>
                <w:sz w:val="16"/>
                <w:szCs w:val="16"/>
              </w:rPr>
              <w:t>366</w:t>
            </w:r>
          </w:p>
        </w:tc>
        <w:tc>
          <w:tcPr>
            <w:tcW w:w="864" w:type="dxa"/>
            <w:vAlign w:val="center"/>
            <w:hideMark/>
          </w:tcPr>
          <w:p w14:paraId="690F22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9A75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962BE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002048EB"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19A11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6C27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7E685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7635D6"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3BFC3739" w14:textId="77777777" w:rsidR="00E42721" w:rsidRPr="009B3DCC" w:rsidRDefault="00E42721" w:rsidP="00F555E9">
            <w:pPr>
              <w:snapToGrid w:val="0"/>
              <w:jc w:val="center"/>
              <w:rPr>
                <w:sz w:val="16"/>
                <w:szCs w:val="16"/>
              </w:rPr>
            </w:pPr>
            <w:r w:rsidRPr="00266687">
              <w:rPr>
                <w:color w:val="000000"/>
                <w:sz w:val="16"/>
                <w:szCs w:val="16"/>
              </w:rPr>
              <w:t>3.13</w:t>
            </w:r>
          </w:p>
        </w:tc>
      </w:tr>
      <w:tr w:rsidR="00E42721" w:rsidRPr="009B3DCC" w14:paraId="4F4221E8" w14:textId="77777777" w:rsidTr="00F555E9">
        <w:trPr>
          <w:trHeight w:val="165"/>
        </w:trPr>
        <w:tc>
          <w:tcPr>
            <w:tcW w:w="360" w:type="dxa"/>
            <w:vAlign w:val="center"/>
            <w:hideMark/>
          </w:tcPr>
          <w:p w14:paraId="72FA2B34" w14:textId="77777777" w:rsidR="00E42721" w:rsidRPr="00B20630" w:rsidRDefault="00E42721" w:rsidP="00F555E9">
            <w:pPr>
              <w:snapToGrid w:val="0"/>
              <w:rPr>
                <w:sz w:val="16"/>
                <w:szCs w:val="16"/>
              </w:rPr>
            </w:pPr>
            <w:r w:rsidRPr="00B20630">
              <w:rPr>
                <w:color w:val="000000"/>
                <w:sz w:val="16"/>
                <w:szCs w:val="16"/>
              </w:rPr>
              <w:t>367</w:t>
            </w:r>
          </w:p>
        </w:tc>
        <w:tc>
          <w:tcPr>
            <w:tcW w:w="864" w:type="dxa"/>
            <w:vAlign w:val="center"/>
            <w:hideMark/>
          </w:tcPr>
          <w:p w14:paraId="025869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C86E0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317AE7"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4D44CC87"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6744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B67E2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31253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2934BC" w14:textId="77777777" w:rsidR="00E42721" w:rsidRPr="009B3DCC" w:rsidRDefault="00E42721" w:rsidP="00F555E9">
            <w:pPr>
              <w:snapToGrid w:val="0"/>
              <w:jc w:val="center"/>
              <w:rPr>
                <w:sz w:val="16"/>
                <w:szCs w:val="16"/>
              </w:rPr>
            </w:pPr>
            <w:r w:rsidRPr="00266687">
              <w:rPr>
                <w:color w:val="000000"/>
                <w:sz w:val="16"/>
                <w:szCs w:val="16"/>
              </w:rPr>
              <w:t>3.79</w:t>
            </w:r>
          </w:p>
        </w:tc>
        <w:tc>
          <w:tcPr>
            <w:tcW w:w="1008" w:type="dxa"/>
            <w:vAlign w:val="center"/>
            <w:hideMark/>
          </w:tcPr>
          <w:p w14:paraId="44D8E125" w14:textId="77777777" w:rsidR="00E42721" w:rsidRPr="009B3DCC" w:rsidRDefault="00E42721" w:rsidP="00F555E9">
            <w:pPr>
              <w:snapToGrid w:val="0"/>
              <w:jc w:val="center"/>
              <w:rPr>
                <w:sz w:val="16"/>
                <w:szCs w:val="16"/>
              </w:rPr>
            </w:pPr>
            <w:r w:rsidRPr="00266687">
              <w:rPr>
                <w:color w:val="000000"/>
                <w:sz w:val="16"/>
                <w:szCs w:val="16"/>
              </w:rPr>
              <w:t>3.14</w:t>
            </w:r>
          </w:p>
        </w:tc>
      </w:tr>
      <w:tr w:rsidR="00E42721" w:rsidRPr="009B3DCC" w14:paraId="30C69D8A" w14:textId="77777777" w:rsidTr="00F555E9">
        <w:trPr>
          <w:trHeight w:val="165"/>
        </w:trPr>
        <w:tc>
          <w:tcPr>
            <w:tcW w:w="360" w:type="dxa"/>
            <w:vAlign w:val="center"/>
            <w:hideMark/>
          </w:tcPr>
          <w:p w14:paraId="371B967A" w14:textId="77777777" w:rsidR="00E42721" w:rsidRPr="00B20630" w:rsidRDefault="00E42721" w:rsidP="00F555E9">
            <w:pPr>
              <w:snapToGrid w:val="0"/>
              <w:rPr>
                <w:sz w:val="16"/>
                <w:szCs w:val="16"/>
              </w:rPr>
            </w:pPr>
            <w:r w:rsidRPr="00B20630">
              <w:rPr>
                <w:color w:val="000000"/>
                <w:sz w:val="16"/>
                <w:szCs w:val="16"/>
              </w:rPr>
              <w:t>368</w:t>
            </w:r>
          </w:p>
        </w:tc>
        <w:tc>
          <w:tcPr>
            <w:tcW w:w="864" w:type="dxa"/>
            <w:vAlign w:val="center"/>
            <w:hideMark/>
          </w:tcPr>
          <w:p w14:paraId="38688D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1A95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90EA1"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9B34320"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D2320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A5B4A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B0FE0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266D7F"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2C4366AC" w14:textId="77777777" w:rsidR="00E42721" w:rsidRPr="009B3DCC" w:rsidRDefault="00E42721" w:rsidP="00F555E9">
            <w:pPr>
              <w:snapToGrid w:val="0"/>
              <w:jc w:val="center"/>
              <w:rPr>
                <w:sz w:val="16"/>
                <w:szCs w:val="16"/>
              </w:rPr>
            </w:pPr>
            <w:r w:rsidRPr="00266687">
              <w:rPr>
                <w:color w:val="000000"/>
                <w:sz w:val="16"/>
                <w:szCs w:val="16"/>
              </w:rPr>
              <w:t>2.84</w:t>
            </w:r>
          </w:p>
        </w:tc>
      </w:tr>
      <w:tr w:rsidR="00E42721" w:rsidRPr="009B3DCC" w14:paraId="7FF646B2" w14:textId="77777777" w:rsidTr="00F555E9">
        <w:trPr>
          <w:trHeight w:val="165"/>
        </w:trPr>
        <w:tc>
          <w:tcPr>
            <w:tcW w:w="360" w:type="dxa"/>
            <w:vAlign w:val="center"/>
            <w:hideMark/>
          </w:tcPr>
          <w:p w14:paraId="4E9694CB" w14:textId="77777777" w:rsidR="00E42721" w:rsidRPr="00B20630" w:rsidRDefault="00E42721" w:rsidP="00F555E9">
            <w:pPr>
              <w:snapToGrid w:val="0"/>
              <w:rPr>
                <w:sz w:val="16"/>
                <w:szCs w:val="16"/>
              </w:rPr>
            </w:pPr>
            <w:r w:rsidRPr="00B20630">
              <w:rPr>
                <w:color w:val="000000"/>
                <w:sz w:val="16"/>
                <w:szCs w:val="16"/>
              </w:rPr>
              <w:t>369</w:t>
            </w:r>
          </w:p>
        </w:tc>
        <w:tc>
          <w:tcPr>
            <w:tcW w:w="864" w:type="dxa"/>
            <w:vAlign w:val="center"/>
            <w:hideMark/>
          </w:tcPr>
          <w:p w14:paraId="01D70B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24D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CF92C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33FD7CF"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6346D4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F41C4E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92A8A2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00316F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195EEC8" w14:textId="77777777" w:rsidR="00E42721" w:rsidRPr="009B3DCC" w:rsidRDefault="00E42721" w:rsidP="00F555E9">
            <w:pPr>
              <w:snapToGrid w:val="0"/>
              <w:jc w:val="center"/>
              <w:rPr>
                <w:sz w:val="16"/>
                <w:szCs w:val="16"/>
              </w:rPr>
            </w:pPr>
            <w:r w:rsidRPr="00266687">
              <w:rPr>
                <w:color w:val="000000"/>
                <w:sz w:val="16"/>
                <w:szCs w:val="16"/>
              </w:rPr>
              <w:t>3.67</w:t>
            </w:r>
          </w:p>
        </w:tc>
      </w:tr>
      <w:tr w:rsidR="00E42721" w:rsidRPr="009B3DCC" w14:paraId="595D4F10" w14:textId="77777777" w:rsidTr="00F555E9">
        <w:trPr>
          <w:trHeight w:val="165"/>
        </w:trPr>
        <w:tc>
          <w:tcPr>
            <w:tcW w:w="360" w:type="dxa"/>
            <w:vAlign w:val="center"/>
            <w:hideMark/>
          </w:tcPr>
          <w:p w14:paraId="260304EA" w14:textId="77777777" w:rsidR="00E42721" w:rsidRPr="00B20630" w:rsidRDefault="00E42721" w:rsidP="00F555E9">
            <w:pPr>
              <w:snapToGrid w:val="0"/>
              <w:rPr>
                <w:sz w:val="16"/>
                <w:szCs w:val="16"/>
              </w:rPr>
            </w:pPr>
            <w:r w:rsidRPr="00B20630">
              <w:rPr>
                <w:color w:val="000000"/>
                <w:sz w:val="16"/>
                <w:szCs w:val="16"/>
              </w:rPr>
              <w:t>370</w:t>
            </w:r>
          </w:p>
        </w:tc>
        <w:tc>
          <w:tcPr>
            <w:tcW w:w="864" w:type="dxa"/>
            <w:vAlign w:val="center"/>
            <w:hideMark/>
          </w:tcPr>
          <w:p w14:paraId="5CE04E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2B18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4693A4F"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73EEB13A"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2711F7A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757A0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7B7595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FEABB2A" w14:textId="77777777" w:rsidR="00E42721" w:rsidRPr="009B3DCC" w:rsidRDefault="00E42721" w:rsidP="00F555E9">
            <w:pPr>
              <w:snapToGrid w:val="0"/>
              <w:jc w:val="center"/>
              <w:rPr>
                <w:sz w:val="16"/>
                <w:szCs w:val="16"/>
              </w:rPr>
            </w:pPr>
            <w:r w:rsidRPr="00266687">
              <w:rPr>
                <w:color w:val="000000"/>
                <w:sz w:val="16"/>
                <w:szCs w:val="16"/>
              </w:rPr>
              <w:t>4.94</w:t>
            </w:r>
          </w:p>
        </w:tc>
        <w:tc>
          <w:tcPr>
            <w:tcW w:w="1008" w:type="dxa"/>
            <w:vAlign w:val="center"/>
            <w:hideMark/>
          </w:tcPr>
          <w:p w14:paraId="7B1B1764"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060BEB14" w14:textId="77777777" w:rsidTr="00F555E9">
        <w:trPr>
          <w:trHeight w:val="180"/>
        </w:trPr>
        <w:tc>
          <w:tcPr>
            <w:tcW w:w="360" w:type="dxa"/>
            <w:vAlign w:val="center"/>
            <w:hideMark/>
          </w:tcPr>
          <w:p w14:paraId="6BAEFCD7" w14:textId="77777777" w:rsidR="00E42721" w:rsidRPr="00B20630" w:rsidRDefault="00E42721" w:rsidP="00F555E9">
            <w:pPr>
              <w:snapToGrid w:val="0"/>
              <w:rPr>
                <w:sz w:val="16"/>
                <w:szCs w:val="16"/>
              </w:rPr>
            </w:pPr>
            <w:r w:rsidRPr="00B20630">
              <w:rPr>
                <w:color w:val="000000"/>
                <w:sz w:val="16"/>
                <w:szCs w:val="16"/>
              </w:rPr>
              <w:t>371</w:t>
            </w:r>
          </w:p>
        </w:tc>
        <w:tc>
          <w:tcPr>
            <w:tcW w:w="864" w:type="dxa"/>
            <w:vAlign w:val="center"/>
            <w:hideMark/>
          </w:tcPr>
          <w:p w14:paraId="3326B0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79E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5FCC2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028D828"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59F929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A802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64A1D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A28B01"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6FBB788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2D8FF9D7" w14:textId="77777777" w:rsidTr="00F555E9">
        <w:trPr>
          <w:trHeight w:val="165"/>
        </w:trPr>
        <w:tc>
          <w:tcPr>
            <w:tcW w:w="360" w:type="dxa"/>
            <w:vAlign w:val="center"/>
            <w:hideMark/>
          </w:tcPr>
          <w:p w14:paraId="12460083" w14:textId="77777777" w:rsidR="00E42721" w:rsidRPr="00B20630" w:rsidRDefault="00E42721" w:rsidP="00F555E9">
            <w:pPr>
              <w:snapToGrid w:val="0"/>
              <w:rPr>
                <w:sz w:val="16"/>
                <w:szCs w:val="16"/>
              </w:rPr>
            </w:pPr>
            <w:r w:rsidRPr="00B20630">
              <w:rPr>
                <w:color w:val="000000"/>
                <w:sz w:val="16"/>
                <w:szCs w:val="16"/>
              </w:rPr>
              <w:t>372</w:t>
            </w:r>
          </w:p>
        </w:tc>
        <w:tc>
          <w:tcPr>
            <w:tcW w:w="864" w:type="dxa"/>
            <w:vAlign w:val="center"/>
            <w:hideMark/>
          </w:tcPr>
          <w:p w14:paraId="228E5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09E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71F5AE" w14:textId="77777777" w:rsidR="00E42721" w:rsidRPr="009B3DCC" w:rsidRDefault="00E42721" w:rsidP="00F555E9">
            <w:pPr>
              <w:snapToGrid w:val="0"/>
              <w:jc w:val="center"/>
              <w:rPr>
                <w:sz w:val="16"/>
                <w:szCs w:val="16"/>
              </w:rPr>
            </w:pPr>
            <w:r w:rsidRPr="00266687">
              <w:rPr>
                <w:color w:val="000000"/>
                <w:sz w:val="16"/>
                <w:szCs w:val="16"/>
              </w:rPr>
              <w:t>83</w:t>
            </w:r>
          </w:p>
        </w:tc>
        <w:tc>
          <w:tcPr>
            <w:tcW w:w="1008" w:type="dxa"/>
            <w:vAlign w:val="center"/>
            <w:hideMark/>
          </w:tcPr>
          <w:p w14:paraId="2EEABDF3" w14:textId="77777777" w:rsidR="00E42721" w:rsidRPr="009B3DCC" w:rsidRDefault="00E42721" w:rsidP="00F555E9">
            <w:pPr>
              <w:snapToGrid w:val="0"/>
              <w:jc w:val="center"/>
              <w:rPr>
                <w:sz w:val="16"/>
                <w:szCs w:val="16"/>
              </w:rPr>
            </w:pPr>
            <w:r w:rsidRPr="00266687">
              <w:rPr>
                <w:color w:val="000000"/>
                <w:sz w:val="16"/>
                <w:szCs w:val="16"/>
              </w:rPr>
              <w:t>1991-07-02</w:t>
            </w:r>
          </w:p>
        </w:tc>
        <w:tc>
          <w:tcPr>
            <w:tcW w:w="1008" w:type="dxa"/>
            <w:vAlign w:val="center"/>
            <w:hideMark/>
          </w:tcPr>
          <w:p w14:paraId="7E85CD6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E268BC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7CD23F0"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E89583"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CBCAEF0"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3CD73F1" w14:textId="77777777" w:rsidTr="00F555E9">
        <w:trPr>
          <w:trHeight w:val="165"/>
        </w:trPr>
        <w:tc>
          <w:tcPr>
            <w:tcW w:w="360" w:type="dxa"/>
            <w:vAlign w:val="center"/>
            <w:hideMark/>
          </w:tcPr>
          <w:p w14:paraId="07707FFB" w14:textId="77777777" w:rsidR="00E42721" w:rsidRPr="00B20630" w:rsidRDefault="00E42721" w:rsidP="00F555E9">
            <w:pPr>
              <w:snapToGrid w:val="0"/>
              <w:rPr>
                <w:sz w:val="16"/>
                <w:szCs w:val="16"/>
              </w:rPr>
            </w:pPr>
            <w:r w:rsidRPr="00B20630">
              <w:rPr>
                <w:color w:val="000000"/>
                <w:sz w:val="16"/>
                <w:szCs w:val="16"/>
              </w:rPr>
              <w:t>373</w:t>
            </w:r>
          </w:p>
        </w:tc>
        <w:tc>
          <w:tcPr>
            <w:tcW w:w="864" w:type="dxa"/>
            <w:vAlign w:val="center"/>
            <w:hideMark/>
          </w:tcPr>
          <w:p w14:paraId="01EA6F9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8B3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89CB79"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84FB1F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46AC5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F1603F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AA249A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F09DB4" w14:textId="77777777" w:rsidR="00E42721" w:rsidRPr="009B3DCC" w:rsidRDefault="00E42721" w:rsidP="00F555E9">
            <w:pPr>
              <w:snapToGrid w:val="0"/>
              <w:jc w:val="center"/>
              <w:rPr>
                <w:sz w:val="16"/>
                <w:szCs w:val="16"/>
              </w:rPr>
            </w:pPr>
            <w:r w:rsidRPr="00266687">
              <w:rPr>
                <w:color w:val="000000"/>
                <w:sz w:val="16"/>
                <w:szCs w:val="16"/>
              </w:rPr>
              <w:t>4.42</w:t>
            </w:r>
          </w:p>
        </w:tc>
        <w:tc>
          <w:tcPr>
            <w:tcW w:w="1008" w:type="dxa"/>
            <w:vAlign w:val="center"/>
            <w:hideMark/>
          </w:tcPr>
          <w:p w14:paraId="4FDEDCE7"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008906DF" w14:textId="77777777" w:rsidTr="00F555E9">
        <w:trPr>
          <w:trHeight w:val="165"/>
        </w:trPr>
        <w:tc>
          <w:tcPr>
            <w:tcW w:w="360" w:type="dxa"/>
            <w:vAlign w:val="center"/>
            <w:hideMark/>
          </w:tcPr>
          <w:p w14:paraId="6BE5BF36" w14:textId="77777777" w:rsidR="00E42721" w:rsidRPr="00B20630" w:rsidRDefault="00E42721" w:rsidP="00F555E9">
            <w:pPr>
              <w:snapToGrid w:val="0"/>
              <w:rPr>
                <w:sz w:val="16"/>
                <w:szCs w:val="16"/>
              </w:rPr>
            </w:pPr>
            <w:r w:rsidRPr="00B20630">
              <w:rPr>
                <w:color w:val="000000"/>
                <w:sz w:val="16"/>
                <w:szCs w:val="16"/>
              </w:rPr>
              <w:t>374</w:t>
            </w:r>
          </w:p>
        </w:tc>
        <w:tc>
          <w:tcPr>
            <w:tcW w:w="864" w:type="dxa"/>
            <w:vAlign w:val="center"/>
            <w:hideMark/>
          </w:tcPr>
          <w:p w14:paraId="67E572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96A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1E65A8"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C2EA54A"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487D7C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A6CF91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19C58A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602813E" w14:textId="77777777" w:rsidR="00E42721" w:rsidRPr="009B3DCC" w:rsidRDefault="00E42721" w:rsidP="00F555E9">
            <w:pPr>
              <w:snapToGrid w:val="0"/>
              <w:jc w:val="center"/>
              <w:rPr>
                <w:sz w:val="16"/>
                <w:szCs w:val="16"/>
              </w:rPr>
            </w:pPr>
            <w:r w:rsidRPr="00266687">
              <w:rPr>
                <w:color w:val="000000"/>
                <w:sz w:val="16"/>
                <w:szCs w:val="16"/>
              </w:rPr>
              <w:t>8.16</w:t>
            </w:r>
          </w:p>
        </w:tc>
        <w:tc>
          <w:tcPr>
            <w:tcW w:w="1008" w:type="dxa"/>
            <w:vAlign w:val="center"/>
            <w:hideMark/>
          </w:tcPr>
          <w:p w14:paraId="592521A8"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5A47B0CA" w14:textId="77777777" w:rsidTr="00F555E9">
        <w:trPr>
          <w:trHeight w:val="165"/>
        </w:trPr>
        <w:tc>
          <w:tcPr>
            <w:tcW w:w="360" w:type="dxa"/>
            <w:vAlign w:val="center"/>
            <w:hideMark/>
          </w:tcPr>
          <w:p w14:paraId="23D94E83" w14:textId="77777777" w:rsidR="00E42721" w:rsidRPr="00B20630" w:rsidRDefault="00E42721" w:rsidP="00F555E9">
            <w:pPr>
              <w:snapToGrid w:val="0"/>
              <w:rPr>
                <w:sz w:val="16"/>
                <w:szCs w:val="16"/>
              </w:rPr>
            </w:pPr>
            <w:r w:rsidRPr="00B20630">
              <w:rPr>
                <w:color w:val="000000"/>
                <w:sz w:val="16"/>
                <w:szCs w:val="16"/>
              </w:rPr>
              <w:t>375</w:t>
            </w:r>
          </w:p>
        </w:tc>
        <w:tc>
          <w:tcPr>
            <w:tcW w:w="864" w:type="dxa"/>
            <w:vAlign w:val="center"/>
            <w:hideMark/>
          </w:tcPr>
          <w:p w14:paraId="62A5C5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9A1A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A13A1"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2ACFD0FF"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0191816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61D4F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D85F6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73CB54C" w14:textId="77777777" w:rsidR="00E42721" w:rsidRPr="009B3DCC" w:rsidRDefault="00E42721" w:rsidP="00F555E9">
            <w:pPr>
              <w:snapToGrid w:val="0"/>
              <w:jc w:val="center"/>
              <w:rPr>
                <w:sz w:val="16"/>
                <w:szCs w:val="16"/>
              </w:rPr>
            </w:pPr>
            <w:r w:rsidRPr="00266687">
              <w:rPr>
                <w:color w:val="000000"/>
                <w:sz w:val="16"/>
                <w:szCs w:val="16"/>
              </w:rPr>
              <w:t>7.08</w:t>
            </w:r>
          </w:p>
        </w:tc>
        <w:tc>
          <w:tcPr>
            <w:tcW w:w="1008" w:type="dxa"/>
            <w:vAlign w:val="center"/>
            <w:hideMark/>
          </w:tcPr>
          <w:p w14:paraId="7F041287"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5A3B262A" w14:textId="77777777" w:rsidTr="00F555E9">
        <w:trPr>
          <w:trHeight w:val="165"/>
        </w:trPr>
        <w:tc>
          <w:tcPr>
            <w:tcW w:w="360" w:type="dxa"/>
            <w:vAlign w:val="center"/>
            <w:hideMark/>
          </w:tcPr>
          <w:p w14:paraId="0B561705" w14:textId="77777777" w:rsidR="00E42721" w:rsidRPr="00B20630" w:rsidRDefault="00E42721" w:rsidP="00F555E9">
            <w:pPr>
              <w:snapToGrid w:val="0"/>
              <w:rPr>
                <w:sz w:val="16"/>
                <w:szCs w:val="16"/>
              </w:rPr>
            </w:pPr>
            <w:r w:rsidRPr="00B20630">
              <w:rPr>
                <w:color w:val="000000"/>
                <w:sz w:val="16"/>
                <w:szCs w:val="16"/>
              </w:rPr>
              <w:t>376</w:t>
            </w:r>
          </w:p>
        </w:tc>
        <w:tc>
          <w:tcPr>
            <w:tcW w:w="864" w:type="dxa"/>
            <w:vAlign w:val="center"/>
            <w:hideMark/>
          </w:tcPr>
          <w:p w14:paraId="00BDC1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AC59A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BBA4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0EAE351D"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4C38533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7DDD30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3F5902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EA8157C" w14:textId="77777777" w:rsidR="00E42721" w:rsidRPr="009B3DCC" w:rsidRDefault="00E42721" w:rsidP="00F555E9">
            <w:pPr>
              <w:snapToGrid w:val="0"/>
              <w:jc w:val="center"/>
              <w:rPr>
                <w:sz w:val="16"/>
                <w:szCs w:val="16"/>
              </w:rPr>
            </w:pPr>
            <w:r w:rsidRPr="00266687">
              <w:rPr>
                <w:color w:val="000000"/>
                <w:sz w:val="16"/>
                <w:szCs w:val="16"/>
              </w:rPr>
              <w:t>6.55</w:t>
            </w:r>
          </w:p>
        </w:tc>
        <w:tc>
          <w:tcPr>
            <w:tcW w:w="1008" w:type="dxa"/>
            <w:vAlign w:val="center"/>
            <w:hideMark/>
          </w:tcPr>
          <w:p w14:paraId="114D36C7"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327F8856" w14:textId="77777777" w:rsidTr="00F555E9">
        <w:trPr>
          <w:trHeight w:val="165"/>
        </w:trPr>
        <w:tc>
          <w:tcPr>
            <w:tcW w:w="360" w:type="dxa"/>
            <w:vAlign w:val="center"/>
            <w:hideMark/>
          </w:tcPr>
          <w:p w14:paraId="2A340A1A" w14:textId="77777777" w:rsidR="00E42721" w:rsidRPr="00B20630" w:rsidRDefault="00E42721" w:rsidP="00F555E9">
            <w:pPr>
              <w:snapToGrid w:val="0"/>
              <w:rPr>
                <w:sz w:val="16"/>
                <w:szCs w:val="16"/>
              </w:rPr>
            </w:pPr>
            <w:r w:rsidRPr="00B20630">
              <w:rPr>
                <w:color w:val="000000"/>
                <w:sz w:val="16"/>
                <w:szCs w:val="16"/>
              </w:rPr>
              <w:t>377</w:t>
            </w:r>
          </w:p>
        </w:tc>
        <w:tc>
          <w:tcPr>
            <w:tcW w:w="864" w:type="dxa"/>
            <w:vAlign w:val="center"/>
            <w:hideMark/>
          </w:tcPr>
          <w:p w14:paraId="297450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2FDCE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BB157"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F1B77"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9D7B4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08FE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CD0852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6900A53"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2EE8C2A2" w14:textId="77777777" w:rsidR="00E42721" w:rsidRPr="009B3DCC" w:rsidRDefault="00E42721" w:rsidP="00F555E9">
            <w:pPr>
              <w:snapToGrid w:val="0"/>
              <w:jc w:val="center"/>
              <w:rPr>
                <w:sz w:val="16"/>
                <w:szCs w:val="16"/>
              </w:rPr>
            </w:pPr>
            <w:r w:rsidRPr="00266687">
              <w:rPr>
                <w:color w:val="000000"/>
                <w:sz w:val="16"/>
                <w:szCs w:val="16"/>
              </w:rPr>
              <w:t>2.19</w:t>
            </w:r>
          </w:p>
        </w:tc>
      </w:tr>
      <w:tr w:rsidR="00E42721" w:rsidRPr="009B3DCC" w14:paraId="7FC22F33" w14:textId="77777777" w:rsidTr="00F555E9">
        <w:trPr>
          <w:trHeight w:val="165"/>
        </w:trPr>
        <w:tc>
          <w:tcPr>
            <w:tcW w:w="360" w:type="dxa"/>
            <w:vAlign w:val="center"/>
            <w:hideMark/>
          </w:tcPr>
          <w:p w14:paraId="619E09A8" w14:textId="77777777" w:rsidR="00E42721" w:rsidRPr="00B20630" w:rsidRDefault="00E42721" w:rsidP="00F555E9">
            <w:pPr>
              <w:snapToGrid w:val="0"/>
              <w:rPr>
                <w:sz w:val="16"/>
                <w:szCs w:val="16"/>
              </w:rPr>
            </w:pPr>
            <w:r w:rsidRPr="00B20630">
              <w:rPr>
                <w:color w:val="000000"/>
                <w:sz w:val="16"/>
                <w:szCs w:val="16"/>
              </w:rPr>
              <w:t>378</w:t>
            </w:r>
          </w:p>
        </w:tc>
        <w:tc>
          <w:tcPr>
            <w:tcW w:w="864" w:type="dxa"/>
            <w:vAlign w:val="center"/>
            <w:hideMark/>
          </w:tcPr>
          <w:p w14:paraId="06E557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FC7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70B2CD"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1E881ECB"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7120DB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A3FEC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071794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4644A0" w14:textId="77777777" w:rsidR="00E42721" w:rsidRPr="009B3DCC" w:rsidRDefault="00E42721" w:rsidP="00F555E9">
            <w:pPr>
              <w:snapToGrid w:val="0"/>
              <w:jc w:val="center"/>
              <w:rPr>
                <w:sz w:val="16"/>
                <w:szCs w:val="16"/>
              </w:rPr>
            </w:pPr>
            <w:r w:rsidRPr="00266687">
              <w:rPr>
                <w:color w:val="000000"/>
                <w:sz w:val="16"/>
                <w:szCs w:val="16"/>
              </w:rPr>
              <w:t>7.34</w:t>
            </w:r>
          </w:p>
        </w:tc>
        <w:tc>
          <w:tcPr>
            <w:tcW w:w="1008" w:type="dxa"/>
            <w:vAlign w:val="center"/>
            <w:hideMark/>
          </w:tcPr>
          <w:p w14:paraId="0EC391E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50869EE7" w14:textId="77777777" w:rsidTr="00F555E9">
        <w:trPr>
          <w:trHeight w:val="165"/>
        </w:trPr>
        <w:tc>
          <w:tcPr>
            <w:tcW w:w="360" w:type="dxa"/>
            <w:vAlign w:val="center"/>
            <w:hideMark/>
          </w:tcPr>
          <w:p w14:paraId="5799AC44" w14:textId="77777777" w:rsidR="00E42721" w:rsidRPr="00B20630" w:rsidRDefault="00E42721" w:rsidP="00F555E9">
            <w:pPr>
              <w:snapToGrid w:val="0"/>
              <w:rPr>
                <w:sz w:val="16"/>
                <w:szCs w:val="16"/>
              </w:rPr>
            </w:pPr>
            <w:r w:rsidRPr="00B20630">
              <w:rPr>
                <w:color w:val="000000"/>
                <w:sz w:val="16"/>
                <w:szCs w:val="16"/>
              </w:rPr>
              <w:t>379</w:t>
            </w:r>
          </w:p>
        </w:tc>
        <w:tc>
          <w:tcPr>
            <w:tcW w:w="864" w:type="dxa"/>
            <w:vAlign w:val="center"/>
            <w:hideMark/>
          </w:tcPr>
          <w:p w14:paraId="3D728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A054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9CF03"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6B177463"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DD8F3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6F10195"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6D66C18"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FDD30C" w14:textId="77777777" w:rsidR="00E42721" w:rsidRPr="009B3DCC" w:rsidRDefault="00E42721" w:rsidP="00F555E9">
            <w:pPr>
              <w:snapToGrid w:val="0"/>
              <w:jc w:val="center"/>
              <w:rPr>
                <w:sz w:val="16"/>
                <w:szCs w:val="16"/>
              </w:rPr>
            </w:pPr>
            <w:r w:rsidRPr="00266687">
              <w:rPr>
                <w:color w:val="000000"/>
                <w:sz w:val="16"/>
                <w:szCs w:val="16"/>
              </w:rPr>
              <w:t>6.20</w:t>
            </w:r>
          </w:p>
        </w:tc>
        <w:tc>
          <w:tcPr>
            <w:tcW w:w="1008" w:type="dxa"/>
            <w:vAlign w:val="center"/>
            <w:hideMark/>
          </w:tcPr>
          <w:p w14:paraId="069656A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81C5F08" w14:textId="77777777" w:rsidTr="00F555E9">
        <w:trPr>
          <w:trHeight w:val="165"/>
        </w:trPr>
        <w:tc>
          <w:tcPr>
            <w:tcW w:w="360" w:type="dxa"/>
            <w:vAlign w:val="center"/>
            <w:hideMark/>
          </w:tcPr>
          <w:p w14:paraId="578AEF24" w14:textId="77777777" w:rsidR="00E42721" w:rsidRPr="00B20630" w:rsidRDefault="00E42721" w:rsidP="00F555E9">
            <w:pPr>
              <w:snapToGrid w:val="0"/>
              <w:rPr>
                <w:sz w:val="16"/>
                <w:szCs w:val="16"/>
              </w:rPr>
            </w:pPr>
            <w:r w:rsidRPr="00B20630">
              <w:rPr>
                <w:color w:val="000000"/>
                <w:sz w:val="16"/>
                <w:szCs w:val="16"/>
              </w:rPr>
              <w:t>380</w:t>
            </w:r>
          </w:p>
        </w:tc>
        <w:tc>
          <w:tcPr>
            <w:tcW w:w="864" w:type="dxa"/>
            <w:vAlign w:val="center"/>
            <w:hideMark/>
          </w:tcPr>
          <w:p w14:paraId="08050F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22DA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31CF6E"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2EF95B0"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7C4E5BE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52874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BF7F28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2210C66"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58E5849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FFBF80A" w14:textId="77777777" w:rsidTr="00F555E9">
        <w:trPr>
          <w:trHeight w:val="165"/>
        </w:trPr>
        <w:tc>
          <w:tcPr>
            <w:tcW w:w="360" w:type="dxa"/>
            <w:vAlign w:val="center"/>
            <w:hideMark/>
          </w:tcPr>
          <w:p w14:paraId="7376AF5D" w14:textId="77777777" w:rsidR="00E42721" w:rsidRPr="00B20630" w:rsidRDefault="00E42721" w:rsidP="00F555E9">
            <w:pPr>
              <w:snapToGrid w:val="0"/>
              <w:rPr>
                <w:sz w:val="16"/>
                <w:szCs w:val="16"/>
              </w:rPr>
            </w:pPr>
            <w:r w:rsidRPr="00B20630">
              <w:rPr>
                <w:color w:val="000000"/>
                <w:sz w:val="16"/>
                <w:szCs w:val="16"/>
              </w:rPr>
              <w:t>381</w:t>
            </w:r>
          </w:p>
        </w:tc>
        <w:tc>
          <w:tcPr>
            <w:tcW w:w="864" w:type="dxa"/>
            <w:vAlign w:val="center"/>
            <w:hideMark/>
          </w:tcPr>
          <w:p w14:paraId="2B326D8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1DA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DC1A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360B4271"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6900BE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CA91D5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ED7F9A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E928F4F" w14:textId="77777777" w:rsidR="00E42721" w:rsidRPr="009B3DCC" w:rsidRDefault="00E42721" w:rsidP="00F555E9">
            <w:pPr>
              <w:snapToGrid w:val="0"/>
              <w:jc w:val="center"/>
              <w:rPr>
                <w:sz w:val="16"/>
                <w:szCs w:val="16"/>
              </w:rPr>
            </w:pPr>
            <w:r w:rsidRPr="00266687">
              <w:rPr>
                <w:color w:val="000000"/>
                <w:sz w:val="16"/>
                <w:szCs w:val="16"/>
              </w:rPr>
              <w:t>7.19</w:t>
            </w:r>
          </w:p>
        </w:tc>
        <w:tc>
          <w:tcPr>
            <w:tcW w:w="1008" w:type="dxa"/>
            <w:vAlign w:val="center"/>
            <w:hideMark/>
          </w:tcPr>
          <w:p w14:paraId="77909047"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50F0A5A" w14:textId="77777777" w:rsidTr="00F555E9">
        <w:trPr>
          <w:trHeight w:val="165"/>
        </w:trPr>
        <w:tc>
          <w:tcPr>
            <w:tcW w:w="360" w:type="dxa"/>
            <w:vAlign w:val="center"/>
            <w:hideMark/>
          </w:tcPr>
          <w:p w14:paraId="00678867" w14:textId="77777777" w:rsidR="00E42721" w:rsidRPr="00B20630" w:rsidRDefault="00E42721" w:rsidP="00F555E9">
            <w:pPr>
              <w:snapToGrid w:val="0"/>
              <w:rPr>
                <w:sz w:val="16"/>
                <w:szCs w:val="16"/>
              </w:rPr>
            </w:pPr>
            <w:r w:rsidRPr="00B20630">
              <w:rPr>
                <w:color w:val="000000"/>
                <w:sz w:val="16"/>
                <w:szCs w:val="16"/>
              </w:rPr>
              <w:t>382</w:t>
            </w:r>
          </w:p>
        </w:tc>
        <w:tc>
          <w:tcPr>
            <w:tcW w:w="864" w:type="dxa"/>
            <w:vAlign w:val="center"/>
            <w:hideMark/>
          </w:tcPr>
          <w:p w14:paraId="1EE899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476C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12514A" w14:textId="77777777" w:rsidR="00E42721" w:rsidRPr="009B3DCC" w:rsidRDefault="00E42721" w:rsidP="00F555E9">
            <w:pPr>
              <w:snapToGrid w:val="0"/>
              <w:jc w:val="center"/>
              <w:rPr>
                <w:sz w:val="16"/>
                <w:szCs w:val="16"/>
              </w:rPr>
            </w:pPr>
            <w:r w:rsidRPr="00266687">
              <w:rPr>
                <w:color w:val="000000"/>
                <w:sz w:val="16"/>
                <w:szCs w:val="16"/>
              </w:rPr>
              <w:t>84</w:t>
            </w:r>
          </w:p>
        </w:tc>
        <w:tc>
          <w:tcPr>
            <w:tcW w:w="1008" w:type="dxa"/>
            <w:vAlign w:val="center"/>
            <w:hideMark/>
          </w:tcPr>
          <w:p w14:paraId="48C547C5" w14:textId="77777777" w:rsidR="00E42721" w:rsidRPr="009B3DCC" w:rsidRDefault="00E42721" w:rsidP="00F555E9">
            <w:pPr>
              <w:snapToGrid w:val="0"/>
              <w:jc w:val="center"/>
              <w:rPr>
                <w:sz w:val="16"/>
                <w:szCs w:val="16"/>
              </w:rPr>
            </w:pPr>
            <w:r w:rsidRPr="00266687">
              <w:rPr>
                <w:color w:val="000000"/>
                <w:sz w:val="16"/>
                <w:szCs w:val="16"/>
              </w:rPr>
              <w:t>1991-07-16</w:t>
            </w:r>
          </w:p>
        </w:tc>
        <w:tc>
          <w:tcPr>
            <w:tcW w:w="1008" w:type="dxa"/>
            <w:vAlign w:val="center"/>
            <w:hideMark/>
          </w:tcPr>
          <w:p w14:paraId="535F19C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26C862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863CCC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7B4C29F" w14:textId="77777777" w:rsidR="00E42721" w:rsidRPr="009B3DCC" w:rsidRDefault="00E42721" w:rsidP="00F555E9">
            <w:pPr>
              <w:snapToGrid w:val="0"/>
              <w:jc w:val="center"/>
              <w:rPr>
                <w:sz w:val="16"/>
                <w:szCs w:val="16"/>
              </w:rPr>
            </w:pPr>
            <w:r w:rsidRPr="00266687">
              <w:rPr>
                <w:color w:val="000000"/>
                <w:sz w:val="16"/>
                <w:szCs w:val="16"/>
              </w:rPr>
              <w:t>5.31</w:t>
            </w:r>
          </w:p>
        </w:tc>
        <w:tc>
          <w:tcPr>
            <w:tcW w:w="1008" w:type="dxa"/>
            <w:vAlign w:val="center"/>
            <w:hideMark/>
          </w:tcPr>
          <w:p w14:paraId="7C9B18B0"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50ECA355" w14:textId="77777777" w:rsidTr="00F555E9">
        <w:trPr>
          <w:trHeight w:val="165"/>
        </w:trPr>
        <w:tc>
          <w:tcPr>
            <w:tcW w:w="360" w:type="dxa"/>
            <w:vAlign w:val="center"/>
            <w:hideMark/>
          </w:tcPr>
          <w:p w14:paraId="0D0D06A0" w14:textId="77777777" w:rsidR="00E42721" w:rsidRPr="00B20630" w:rsidRDefault="00E42721" w:rsidP="00F555E9">
            <w:pPr>
              <w:snapToGrid w:val="0"/>
              <w:rPr>
                <w:sz w:val="16"/>
                <w:szCs w:val="16"/>
              </w:rPr>
            </w:pPr>
            <w:r w:rsidRPr="00B20630">
              <w:rPr>
                <w:color w:val="000000"/>
                <w:sz w:val="16"/>
                <w:szCs w:val="16"/>
              </w:rPr>
              <w:t>383</w:t>
            </w:r>
          </w:p>
        </w:tc>
        <w:tc>
          <w:tcPr>
            <w:tcW w:w="864" w:type="dxa"/>
            <w:vAlign w:val="center"/>
            <w:hideMark/>
          </w:tcPr>
          <w:p w14:paraId="47C3D9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6D9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8F0465"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BA87EE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A19CA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A70BAA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1B5D53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C06C93" w14:textId="77777777" w:rsidR="00E42721" w:rsidRPr="009B3DCC" w:rsidRDefault="00E42721" w:rsidP="00F555E9">
            <w:pPr>
              <w:snapToGrid w:val="0"/>
              <w:jc w:val="center"/>
              <w:rPr>
                <w:sz w:val="16"/>
                <w:szCs w:val="16"/>
              </w:rPr>
            </w:pPr>
            <w:r w:rsidRPr="00266687">
              <w:rPr>
                <w:color w:val="000000"/>
                <w:sz w:val="16"/>
                <w:szCs w:val="16"/>
              </w:rPr>
              <w:t>6.71</w:t>
            </w:r>
          </w:p>
        </w:tc>
        <w:tc>
          <w:tcPr>
            <w:tcW w:w="1008" w:type="dxa"/>
            <w:vAlign w:val="center"/>
            <w:hideMark/>
          </w:tcPr>
          <w:p w14:paraId="2C1230F3"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6CFCE5C" w14:textId="77777777" w:rsidTr="00F555E9">
        <w:trPr>
          <w:trHeight w:val="165"/>
        </w:trPr>
        <w:tc>
          <w:tcPr>
            <w:tcW w:w="360" w:type="dxa"/>
            <w:vAlign w:val="center"/>
            <w:hideMark/>
          </w:tcPr>
          <w:p w14:paraId="2142D18B" w14:textId="77777777" w:rsidR="00E42721" w:rsidRPr="00B20630" w:rsidRDefault="00E42721" w:rsidP="00F555E9">
            <w:pPr>
              <w:snapToGrid w:val="0"/>
              <w:rPr>
                <w:sz w:val="16"/>
                <w:szCs w:val="16"/>
              </w:rPr>
            </w:pPr>
            <w:r w:rsidRPr="00B20630">
              <w:rPr>
                <w:color w:val="000000"/>
                <w:sz w:val="16"/>
                <w:szCs w:val="16"/>
              </w:rPr>
              <w:t>384</w:t>
            </w:r>
          </w:p>
        </w:tc>
        <w:tc>
          <w:tcPr>
            <w:tcW w:w="864" w:type="dxa"/>
            <w:vAlign w:val="center"/>
            <w:hideMark/>
          </w:tcPr>
          <w:p w14:paraId="1B6D76E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780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0EFA8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DAE31BC"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2EB6DC9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38E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A0648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E1B2CD5" w14:textId="77777777" w:rsidR="00E42721" w:rsidRPr="009B3DCC" w:rsidRDefault="00E42721" w:rsidP="00F555E9">
            <w:pPr>
              <w:snapToGrid w:val="0"/>
              <w:jc w:val="center"/>
              <w:rPr>
                <w:sz w:val="16"/>
                <w:szCs w:val="16"/>
              </w:rPr>
            </w:pPr>
            <w:r w:rsidRPr="00266687">
              <w:rPr>
                <w:color w:val="000000"/>
                <w:sz w:val="16"/>
                <w:szCs w:val="16"/>
              </w:rPr>
              <w:t>7.09</w:t>
            </w:r>
          </w:p>
        </w:tc>
        <w:tc>
          <w:tcPr>
            <w:tcW w:w="1008" w:type="dxa"/>
            <w:vAlign w:val="center"/>
            <w:hideMark/>
          </w:tcPr>
          <w:p w14:paraId="5393C3E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6699719A" w14:textId="77777777" w:rsidTr="00F555E9">
        <w:trPr>
          <w:trHeight w:val="165"/>
        </w:trPr>
        <w:tc>
          <w:tcPr>
            <w:tcW w:w="360" w:type="dxa"/>
            <w:vAlign w:val="center"/>
            <w:hideMark/>
          </w:tcPr>
          <w:p w14:paraId="4D2C7DE8" w14:textId="77777777" w:rsidR="00E42721" w:rsidRPr="00B20630" w:rsidRDefault="00E42721" w:rsidP="00F555E9">
            <w:pPr>
              <w:snapToGrid w:val="0"/>
              <w:rPr>
                <w:sz w:val="16"/>
                <w:szCs w:val="16"/>
              </w:rPr>
            </w:pPr>
            <w:r w:rsidRPr="00B20630">
              <w:rPr>
                <w:color w:val="000000"/>
                <w:sz w:val="16"/>
                <w:szCs w:val="16"/>
              </w:rPr>
              <w:t>385</w:t>
            </w:r>
          </w:p>
        </w:tc>
        <w:tc>
          <w:tcPr>
            <w:tcW w:w="864" w:type="dxa"/>
            <w:vAlign w:val="center"/>
            <w:hideMark/>
          </w:tcPr>
          <w:p w14:paraId="3EE708F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50DE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7C5E7A"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33416C4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FE3A04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89B93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094180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6A873B"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0DD2AF3D"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0245A067" w14:textId="77777777" w:rsidTr="00F555E9">
        <w:trPr>
          <w:trHeight w:val="180"/>
        </w:trPr>
        <w:tc>
          <w:tcPr>
            <w:tcW w:w="360" w:type="dxa"/>
            <w:vAlign w:val="center"/>
            <w:hideMark/>
          </w:tcPr>
          <w:p w14:paraId="27A814DC" w14:textId="77777777" w:rsidR="00E42721" w:rsidRPr="00B20630" w:rsidRDefault="00E42721" w:rsidP="00F555E9">
            <w:pPr>
              <w:snapToGrid w:val="0"/>
              <w:rPr>
                <w:sz w:val="16"/>
                <w:szCs w:val="16"/>
              </w:rPr>
            </w:pPr>
            <w:r w:rsidRPr="00B20630">
              <w:rPr>
                <w:color w:val="000000"/>
                <w:sz w:val="16"/>
                <w:szCs w:val="16"/>
              </w:rPr>
              <w:t>386</w:t>
            </w:r>
          </w:p>
        </w:tc>
        <w:tc>
          <w:tcPr>
            <w:tcW w:w="864" w:type="dxa"/>
            <w:vAlign w:val="center"/>
            <w:hideMark/>
          </w:tcPr>
          <w:p w14:paraId="763515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8DCB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CA3029"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2EA6902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6F4FA5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35A59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81E69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C5E0F6" w14:textId="77777777" w:rsidR="00E42721" w:rsidRPr="009B3DCC" w:rsidRDefault="00E42721" w:rsidP="00F555E9">
            <w:pPr>
              <w:snapToGrid w:val="0"/>
              <w:jc w:val="center"/>
              <w:rPr>
                <w:sz w:val="16"/>
                <w:szCs w:val="16"/>
              </w:rPr>
            </w:pPr>
            <w:r w:rsidRPr="00266687">
              <w:rPr>
                <w:color w:val="000000"/>
                <w:sz w:val="16"/>
                <w:szCs w:val="16"/>
              </w:rPr>
              <w:t>10.97</w:t>
            </w:r>
          </w:p>
        </w:tc>
        <w:tc>
          <w:tcPr>
            <w:tcW w:w="1008" w:type="dxa"/>
            <w:vAlign w:val="center"/>
            <w:hideMark/>
          </w:tcPr>
          <w:p w14:paraId="6F53F0B1" w14:textId="77777777" w:rsidR="00E42721" w:rsidRPr="009B3DCC" w:rsidRDefault="00E42721" w:rsidP="00F555E9">
            <w:pPr>
              <w:snapToGrid w:val="0"/>
              <w:jc w:val="center"/>
              <w:rPr>
                <w:sz w:val="16"/>
                <w:szCs w:val="16"/>
              </w:rPr>
            </w:pPr>
            <w:r w:rsidRPr="00266687">
              <w:rPr>
                <w:color w:val="000000"/>
                <w:sz w:val="16"/>
                <w:szCs w:val="16"/>
              </w:rPr>
              <w:t>2.14</w:t>
            </w:r>
          </w:p>
        </w:tc>
      </w:tr>
      <w:tr w:rsidR="00E42721" w:rsidRPr="009B3DCC" w14:paraId="247E9614" w14:textId="77777777" w:rsidTr="00F555E9">
        <w:trPr>
          <w:trHeight w:val="165"/>
        </w:trPr>
        <w:tc>
          <w:tcPr>
            <w:tcW w:w="360" w:type="dxa"/>
            <w:vAlign w:val="center"/>
            <w:hideMark/>
          </w:tcPr>
          <w:p w14:paraId="44274AB0" w14:textId="77777777" w:rsidR="00E42721" w:rsidRPr="00B20630" w:rsidRDefault="00E42721" w:rsidP="00F555E9">
            <w:pPr>
              <w:snapToGrid w:val="0"/>
              <w:rPr>
                <w:sz w:val="16"/>
                <w:szCs w:val="16"/>
              </w:rPr>
            </w:pPr>
            <w:r w:rsidRPr="00B20630">
              <w:rPr>
                <w:color w:val="000000"/>
                <w:sz w:val="16"/>
                <w:szCs w:val="16"/>
              </w:rPr>
              <w:t>387</w:t>
            </w:r>
          </w:p>
        </w:tc>
        <w:tc>
          <w:tcPr>
            <w:tcW w:w="864" w:type="dxa"/>
            <w:vAlign w:val="center"/>
            <w:hideMark/>
          </w:tcPr>
          <w:p w14:paraId="32690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813F5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667F76"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47348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58A6B8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4BF6F4"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F4DD17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9D8D6" w14:textId="77777777" w:rsidR="00E42721" w:rsidRPr="009B3DCC" w:rsidRDefault="00E42721" w:rsidP="00F555E9">
            <w:pPr>
              <w:snapToGrid w:val="0"/>
              <w:jc w:val="center"/>
              <w:rPr>
                <w:sz w:val="16"/>
                <w:szCs w:val="16"/>
              </w:rPr>
            </w:pPr>
            <w:r w:rsidRPr="00266687">
              <w:rPr>
                <w:color w:val="000000"/>
                <w:sz w:val="16"/>
                <w:szCs w:val="16"/>
              </w:rPr>
              <w:t>8.22</w:t>
            </w:r>
          </w:p>
        </w:tc>
        <w:tc>
          <w:tcPr>
            <w:tcW w:w="1008" w:type="dxa"/>
            <w:vAlign w:val="center"/>
            <w:hideMark/>
          </w:tcPr>
          <w:p w14:paraId="62B0677A"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1F9CCEB4" w14:textId="77777777" w:rsidTr="00F555E9">
        <w:trPr>
          <w:trHeight w:val="165"/>
        </w:trPr>
        <w:tc>
          <w:tcPr>
            <w:tcW w:w="360" w:type="dxa"/>
            <w:vAlign w:val="center"/>
            <w:hideMark/>
          </w:tcPr>
          <w:p w14:paraId="2750402E" w14:textId="77777777" w:rsidR="00E42721" w:rsidRPr="00B20630" w:rsidRDefault="00E42721" w:rsidP="00F555E9">
            <w:pPr>
              <w:snapToGrid w:val="0"/>
              <w:rPr>
                <w:sz w:val="16"/>
                <w:szCs w:val="16"/>
              </w:rPr>
            </w:pPr>
            <w:r w:rsidRPr="00B20630">
              <w:rPr>
                <w:color w:val="000000"/>
                <w:sz w:val="16"/>
                <w:szCs w:val="16"/>
              </w:rPr>
              <w:t>388</w:t>
            </w:r>
          </w:p>
        </w:tc>
        <w:tc>
          <w:tcPr>
            <w:tcW w:w="864" w:type="dxa"/>
            <w:vAlign w:val="center"/>
            <w:hideMark/>
          </w:tcPr>
          <w:p w14:paraId="4CBAE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24D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D52914"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1895D9D5"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47D273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FADAA7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74725F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2B4F68C" w14:textId="77777777" w:rsidR="00E42721" w:rsidRPr="009B3DCC" w:rsidRDefault="00E42721" w:rsidP="00F555E9">
            <w:pPr>
              <w:snapToGrid w:val="0"/>
              <w:jc w:val="center"/>
              <w:rPr>
                <w:sz w:val="16"/>
                <w:szCs w:val="16"/>
              </w:rPr>
            </w:pPr>
            <w:r w:rsidRPr="00266687">
              <w:rPr>
                <w:color w:val="000000"/>
                <w:sz w:val="16"/>
                <w:szCs w:val="16"/>
              </w:rPr>
              <w:t>9.28</w:t>
            </w:r>
          </w:p>
        </w:tc>
        <w:tc>
          <w:tcPr>
            <w:tcW w:w="1008" w:type="dxa"/>
            <w:vAlign w:val="center"/>
            <w:hideMark/>
          </w:tcPr>
          <w:p w14:paraId="536332B3"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37AF9BDB" w14:textId="77777777" w:rsidTr="00F555E9">
        <w:trPr>
          <w:trHeight w:val="165"/>
        </w:trPr>
        <w:tc>
          <w:tcPr>
            <w:tcW w:w="360" w:type="dxa"/>
            <w:vAlign w:val="center"/>
            <w:hideMark/>
          </w:tcPr>
          <w:p w14:paraId="5DB2826A" w14:textId="77777777" w:rsidR="00E42721" w:rsidRPr="00B20630" w:rsidRDefault="00E42721" w:rsidP="00F555E9">
            <w:pPr>
              <w:snapToGrid w:val="0"/>
              <w:rPr>
                <w:sz w:val="16"/>
                <w:szCs w:val="16"/>
              </w:rPr>
            </w:pPr>
            <w:r w:rsidRPr="00B20630">
              <w:rPr>
                <w:color w:val="000000"/>
                <w:sz w:val="16"/>
                <w:szCs w:val="16"/>
              </w:rPr>
              <w:t>389</w:t>
            </w:r>
          </w:p>
        </w:tc>
        <w:tc>
          <w:tcPr>
            <w:tcW w:w="864" w:type="dxa"/>
            <w:vAlign w:val="center"/>
            <w:hideMark/>
          </w:tcPr>
          <w:p w14:paraId="244211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6B7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1758B8"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64B36BB9"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5238931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6FAEF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5A995E1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8BAFF41" w14:textId="77777777" w:rsidR="00E42721" w:rsidRPr="009B3DCC" w:rsidRDefault="00E42721" w:rsidP="00F555E9">
            <w:pPr>
              <w:snapToGrid w:val="0"/>
              <w:jc w:val="center"/>
              <w:rPr>
                <w:sz w:val="16"/>
                <w:szCs w:val="16"/>
              </w:rPr>
            </w:pPr>
            <w:r w:rsidRPr="00266687">
              <w:rPr>
                <w:color w:val="000000"/>
                <w:sz w:val="16"/>
                <w:szCs w:val="16"/>
              </w:rPr>
              <w:t>7.13</w:t>
            </w:r>
          </w:p>
        </w:tc>
        <w:tc>
          <w:tcPr>
            <w:tcW w:w="1008" w:type="dxa"/>
            <w:vAlign w:val="center"/>
            <w:hideMark/>
          </w:tcPr>
          <w:p w14:paraId="48DF4039"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3E5E3E4D" w14:textId="77777777" w:rsidTr="00F555E9">
        <w:trPr>
          <w:trHeight w:val="165"/>
        </w:trPr>
        <w:tc>
          <w:tcPr>
            <w:tcW w:w="360" w:type="dxa"/>
            <w:vAlign w:val="center"/>
            <w:hideMark/>
          </w:tcPr>
          <w:p w14:paraId="66FAEF88" w14:textId="77777777" w:rsidR="00E42721" w:rsidRPr="00B20630" w:rsidRDefault="00E42721" w:rsidP="00F555E9">
            <w:pPr>
              <w:snapToGrid w:val="0"/>
              <w:rPr>
                <w:sz w:val="16"/>
                <w:szCs w:val="16"/>
              </w:rPr>
            </w:pPr>
            <w:r w:rsidRPr="00B20630">
              <w:rPr>
                <w:color w:val="000000"/>
                <w:sz w:val="16"/>
                <w:szCs w:val="16"/>
              </w:rPr>
              <w:t>390</w:t>
            </w:r>
          </w:p>
        </w:tc>
        <w:tc>
          <w:tcPr>
            <w:tcW w:w="864" w:type="dxa"/>
            <w:vAlign w:val="center"/>
            <w:hideMark/>
          </w:tcPr>
          <w:p w14:paraId="43C41F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87A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8C6231"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7C9FC977"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1900C80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E0585E2"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4EE1FC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68FC6" w14:textId="77777777" w:rsidR="00E42721" w:rsidRPr="009B3DCC" w:rsidRDefault="00E42721" w:rsidP="00F555E9">
            <w:pPr>
              <w:snapToGrid w:val="0"/>
              <w:jc w:val="center"/>
              <w:rPr>
                <w:sz w:val="16"/>
                <w:szCs w:val="16"/>
              </w:rPr>
            </w:pPr>
            <w:r w:rsidRPr="00266687">
              <w:rPr>
                <w:color w:val="000000"/>
                <w:sz w:val="16"/>
                <w:szCs w:val="16"/>
              </w:rPr>
              <w:t>9.53</w:t>
            </w:r>
          </w:p>
        </w:tc>
        <w:tc>
          <w:tcPr>
            <w:tcW w:w="1008" w:type="dxa"/>
            <w:vAlign w:val="center"/>
            <w:hideMark/>
          </w:tcPr>
          <w:p w14:paraId="7406A7BF"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E3BA127" w14:textId="77777777" w:rsidTr="00F555E9">
        <w:trPr>
          <w:trHeight w:val="165"/>
        </w:trPr>
        <w:tc>
          <w:tcPr>
            <w:tcW w:w="360" w:type="dxa"/>
            <w:vAlign w:val="center"/>
            <w:hideMark/>
          </w:tcPr>
          <w:p w14:paraId="4088E9D0" w14:textId="77777777" w:rsidR="00E42721" w:rsidRPr="00B20630" w:rsidRDefault="00E42721" w:rsidP="00F555E9">
            <w:pPr>
              <w:snapToGrid w:val="0"/>
              <w:rPr>
                <w:sz w:val="16"/>
                <w:szCs w:val="16"/>
              </w:rPr>
            </w:pPr>
            <w:r w:rsidRPr="00B20630">
              <w:rPr>
                <w:color w:val="000000"/>
                <w:sz w:val="16"/>
                <w:szCs w:val="16"/>
              </w:rPr>
              <w:t>391</w:t>
            </w:r>
          </w:p>
        </w:tc>
        <w:tc>
          <w:tcPr>
            <w:tcW w:w="864" w:type="dxa"/>
            <w:vAlign w:val="center"/>
            <w:hideMark/>
          </w:tcPr>
          <w:p w14:paraId="5F7EA2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2B1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F44CAB"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82DE184"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63312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03ADD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528B7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BD503E" w14:textId="77777777" w:rsidR="00E42721" w:rsidRPr="009B3DCC" w:rsidRDefault="00E42721" w:rsidP="00F555E9">
            <w:pPr>
              <w:snapToGrid w:val="0"/>
              <w:jc w:val="center"/>
              <w:rPr>
                <w:sz w:val="16"/>
                <w:szCs w:val="16"/>
              </w:rPr>
            </w:pPr>
            <w:r w:rsidRPr="00266687">
              <w:rPr>
                <w:color w:val="000000"/>
                <w:sz w:val="16"/>
                <w:szCs w:val="16"/>
              </w:rPr>
              <w:t>9.07</w:t>
            </w:r>
          </w:p>
        </w:tc>
        <w:tc>
          <w:tcPr>
            <w:tcW w:w="1008" w:type="dxa"/>
            <w:vAlign w:val="center"/>
            <w:hideMark/>
          </w:tcPr>
          <w:p w14:paraId="33BBFF3D"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2F4AF806" w14:textId="77777777" w:rsidTr="00F555E9">
        <w:trPr>
          <w:trHeight w:val="165"/>
        </w:trPr>
        <w:tc>
          <w:tcPr>
            <w:tcW w:w="360" w:type="dxa"/>
            <w:vAlign w:val="center"/>
            <w:hideMark/>
          </w:tcPr>
          <w:p w14:paraId="60A2256A" w14:textId="77777777" w:rsidR="00E42721" w:rsidRPr="00B20630" w:rsidRDefault="00E42721" w:rsidP="00F555E9">
            <w:pPr>
              <w:snapToGrid w:val="0"/>
              <w:rPr>
                <w:sz w:val="16"/>
                <w:szCs w:val="16"/>
              </w:rPr>
            </w:pPr>
            <w:r w:rsidRPr="00B20630">
              <w:rPr>
                <w:color w:val="000000"/>
                <w:sz w:val="16"/>
                <w:szCs w:val="16"/>
              </w:rPr>
              <w:t>392</w:t>
            </w:r>
          </w:p>
        </w:tc>
        <w:tc>
          <w:tcPr>
            <w:tcW w:w="864" w:type="dxa"/>
            <w:vAlign w:val="center"/>
            <w:hideMark/>
          </w:tcPr>
          <w:p w14:paraId="478241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FD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8F9CB0" w14:textId="77777777" w:rsidR="00E42721" w:rsidRPr="009B3DCC" w:rsidRDefault="00E42721" w:rsidP="00F555E9">
            <w:pPr>
              <w:snapToGrid w:val="0"/>
              <w:jc w:val="center"/>
              <w:rPr>
                <w:sz w:val="16"/>
                <w:szCs w:val="16"/>
              </w:rPr>
            </w:pPr>
            <w:r w:rsidRPr="00266687">
              <w:rPr>
                <w:color w:val="000000"/>
                <w:sz w:val="16"/>
                <w:szCs w:val="16"/>
              </w:rPr>
              <w:t>85</w:t>
            </w:r>
          </w:p>
        </w:tc>
        <w:tc>
          <w:tcPr>
            <w:tcW w:w="1008" w:type="dxa"/>
            <w:vAlign w:val="center"/>
            <w:hideMark/>
          </w:tcPr>
          <w:p w14:paraId="067ACE1A" w14:textId="77777777" w:rsidR="00E42721" w:rsidRPr="009B3DCC" w:rsidRDefault="00E42721" w:rsidP="00F555E9">
            <w:pPr>
              <w:snapToGrid w:val="0"/>
              <w:jc w:val="center"/>
              <w:rPr>
                <w:sz w:val="16"/>
                <w:szCs w:val="16"/>
              </w:rPr>
            </w:pPr>
            <w:r w:rsidRPr="00266687">
              <w:rPr>
                <w:color w:val="000000"/>
                <w:sz w:val="16"/>
                <w:szCs w:val="16"/>
              </w:rPr>
              <w:t>1991-07-30</w:t>
            </w:r>
          </w:p>
        </w:tc>
        <w:tc>
          <w:tcPr>
            <w:tcW w:w="1008" w:type="dxa"/>
            <w:vAlign w:val="center"/>
            <w:hideMark/>
          </w:tcPr>
          <w:p w14:paraId="30417DD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852BA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E9306A"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2F31E8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73E83BCC"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652D0064" w14:textId="77777777" w:rsidTr="00F555E9">
        <w:trPr>
          <w:trHeight w:val="165"/>
        </w:trPr>
        <w:tc>
          <w:tcPr>
            <w:tcW w:w="360" w:type="dxa"/>
            <w:vAlign w:val="center"/>
            <w:hideMark/>
          </w:tcPr>
          <w:p w14:paraId="6A19BBD8" w14:textId="77777777" w:rsidR="00E42721" w:rsidRPr="00B20630" w:rsidRDefault="00E42721" w:rsidP="00F555E9">
            <w:pPr>
              <w:snapToGrid w:val="0"/>
              <w:rPr>
                <w:sz w:val="16"/>
                <w:szCs w:val="16"/>
              </w:rPr>
            </w:pPr>
            <w:r w:rsidRPr="00B20630">
              <w:rPr>
                <w:color w:val="000000"/>
                <w:sz w:val="16"/>
                <w:szCs w:val="16"/>
              </w:rPr>
              <w:t>393</w:t>
            </w:r>
          </w:p>
        </w:tc>
        <w:tc>
          <w:tcPr>
            <w:tcW w:w="864" w:type="dxa"/>
            <w:vAlign w:val="center"/>
            <w:hideMark/>
          </w:tcPr>
          <w:p w14:paraId="78483A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A52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7B8F89"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43E3AE8"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266C2B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B4846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ED34D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419691"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0E3A1464" w14:textId="77777777" w:rsidR="00E42721" w:rsidRPr="009B3DCC" w:rsidRDefault="00E42721" w:rsidP="00F555E9">
            <w:pPr>
              <w:snapToGrid w:val="0"/>
              <w:jc w:val="center"/>
              <w:rPr>
                <w:sz w:val="16"/>
                <w:szCs w:val="16"/>
              </w:rPr>
            </w:pPr>
            <w:r w:rsidRPr="00266687">
              <w:rPr>
                <w:color w:val="000000"/>
                <w:sz w:val="16"/>
                <w:szCs w:val="16"/>
              </w:rPr>
              <w:t>0.55</w:t>
            </w:r>
          </w:p>
        </w:tc>
      </w:tr>
      <w:tr w:rsidR="00E42721" w:rsidRPr="009B3DCC" w14:paraId="3078D76D" w14:textId="77777777" w:rsidTr="00F555E9">
        <w:trPr>
          <w:trHeight w:val="165"/>
        </w:trPr>
        <w:tc>
          <w:tcPr>
            <w:tcW w:w="360" w:type="dxa"/>
            <w:vAlign w:val="center"/>
            <w:hideMark/>
          </w:tcPr>
          <w:p w14:paraId="0A74E1C9" w14:textId="77777777" w:rsidR="00E42721" w:rsidRPr="00B20630" w:rsidRDefault="00E42721" w:rsidP="00F555E9">
            <w:pPr>
              <w:snapToGrid w:val="0"/>
              <w:rPr>
                <w:sz w:val="16"/>
                <w:szCs w:val="16"/>
              </w:rPr>
            </w:pPr>
            <w:r w:rsidRPr="00B20630">
              <w:rPr>
                <w:color w:val="000000"/>
                <w:sz w:val="16"/>
                <w:szCs w:val="16"/>
              </w:rPr>
              <w:t>394</w:t>
            </w:r>
          </w:p>
        </w:tc>
        <w:tc>
          <w:tcPr>
            <w:tcW w:w="864" w:type="dxa"/>
            <w:vAlign w:val="center"/>
            <w:hideMark/>
          </w:tcPr>
          <w:p w14:paraId="41068D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6590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6C91D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1224DB00"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2AF2515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D263A63"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E9AB70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06BE023" w14:textId="77777777" w:rsidR="00E42721" w:rsidRPr="009B3DCC" w:rsidRDefault="00E42721" w:rsidP="00F555E9">
            <w:pPr>
              <w:snapToGrid w:val="0"/>
              <w:jc w:val="center"/>
              <w:rPr>
                <w:sz w:val="16"/>
                <w:szCs w:val="16"/>
              </w:rPr>
            </w:pPr>
            <w:r w:rsidRPr="00266687">
              <w:rPr>
                <w:color w:val="000000"/>
                <w:sz w:val="16"/>
                <w:szCs w:val="16"/>
              </w:rPr>
              <w:t>12.14</w:t>
            </w:r>
          </w:p>
        </w:tc>
        <w:tc>
          <w:tcPr>
            <w:tcW w:w="1008" w:type="dxa"/>
            <w:vAlign w:val="center"/>
            <w:hideMark/>
          </w:tcPr>
          <w:p w14:paraId="45823D5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FC50266" w14:textId="77777777" w:rsidTr="00F555E9">
        <w:trPr>
          <w:trHeight w:val="165"/>
        </w:trPr>
        <w:tc>
          <w:tcPr>
            <w:tcW w:w="360" w:type="dxa"/>
            <w:vAlign w:val="center"/>
            <w:hideMark/>
          </w:tcPr>
          <w:p w14:paraId="26ED5035" w14:textId="77777777" w:rsidR="00E42721" w:rsidRPr="00B20630" w:rsidRDefault="00E42721" w:rsidP="00F555E9">
            <w:pPr>
              <w:snapToGrid w:val="0"/>
              <w:rPr>
                <w:sz w:val="16"/>
                <w:szCs w:val="16"/>
              </w:rPr>
            </w:pPr>
            <w:r w:rsidRPr="00B20630">
              <w:rPr>
                <w:color w:val="000000"/>
                <w:sz w:val="16"/>
                <w:szCs w:val="16"/>
              </w:rPr>
              <w:t>395</w:t>
            </w:r>
          </w:p>
        </w:tc>
        <w:tc>
          <w:tcPr>
            <w:tcW w:w="864" w:type="dxa"/>
            <w:vAlign w:val="center"/>
            <w:hideMark/>
          </w:tcPr>
          <w:p w14:paraId="792AD2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D688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3B4F8E"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567AB5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5525F2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BC7236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1A4DA9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639079" w14:textId="77777777" w:rsidR="00E42721" w:rsidRPr="009B3DCC" w:rsidRDefault="00E42721" w:rsidP="00F555E9">
            <w:pPr>
              <w:snapToGrid w:val="0"/>
              <w:jc w:val="center"/>
              <w:rPr>
                <w:sz w:val="16"/>
                <w:szCs w:val="16"/>
              </w:rPr>
            </w:pPr>
            <w:r w:rsidRPr="00266687">
              <w:rPr>
                <w:color w:val="000000"/>
                <w:sz w:val="16"/>
                <w:szCs w:val="16"/>
              </w:rPr>
              <w:t>11.39</w:t>
            </w:r>
          </w:p>
        </w:tc>
        <w:tc>
          <w:tcPr>
            <w:tcW w:w="1008" w:type="dxa"/>
            <w:vAlign w:val="center"/>
            <w:hideMark/>
          </w:tcPr>
          <w:p w14:paraId="12AA7130" w14:textId="77777777" w:rsidR="00E42721" w:rsidRPr="009B3DCC" w:rsidRDefault="00E42721" w:rsidP="00F555E9">
            <w:pPr>
              <w:snapToGrid w:val="0"/>
              <w:jc w:val="center"/>
              <w:rPr>
                <w:sz w:val="16"/>
                <w:szCs w:val="16"/>
              </w:rPr>
            </w:pPr>
            <w:r w:rsidRPr="00266687">
              <w:rPr>
                <w:color w:val="000000"/>
                <w:sz w:val="16"/>
                <w:szCs w:val="16"/>
              </w:rPr>
              <w:t>2.26</w:t>
            </w:r>
          </w:p>
        </w:tc>
      </w:tr>
      <w:tr w:rsidR="00E42721" w:rsidRPr="009B3DCC" w14:paraId="632AD3DC" w14:textId="77777777" w:rsidTr="00F555E9">
        <w:trPr>
          <w:trHeight w:val="165"/>
        </w:trPr>
        <w:tc>
          <w:tcPr>
            <w:tcW w:w="360" w:type="dxa"/>
            <w:vAlign w:val="center"/>
            <w:hideMark/>
          </w:tcPr>
          <w:p w14:paraId="33F9D33B" w14:textId="77777777" w:rsidR="00E42721" w:rsidRPr="00B20630" w:rsidRDefault="00E42721" w:rsidP="00F555E9">
            <w:pPr>
              <w:snapToGrid w:val="0"/>
              <w:rPr>
                <w:sz w:val="16"/>
                <w:szCs w:val="16"/>
              </w:rPr>
            </w:pPr>
            <w:r w:rsidRPr="00B20630">
              <w:rPr>
                <w:color w:val="000000"/>
                <w:sz w:val="16"/>
                <w:szCs w:val="16"/>
              </w:rPr>
              <w:t>396</w:t>
            </w:r>
          </w:p>
        </w:tc>
        <w:tc>
          <w:tcPr>
            <w:tcW w:w="864" w:type="dxa"/>
            <w:vAlign w:val="center"/>
            <w:hideMark/>
          </w:tcPr>
          <w:p w14:paraId="12293F8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377B1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EC09EB"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745420E"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4703EA1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C37D6A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533D41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5D1C9A" w14:textId="77777777" w:rsidR="00E42721" w:rsidRPr="009B3DCC" w:rsidRDefault="00E42721" w:rsidP="00F555E9">
            <w:pPr>
              <w:snapToGrid w:val="0"/>
              <w:jc w:val="center"/>
              <w:rPr>
                <w:sz w:val="16"/>
                <w:szCs w:val="16"/>
              </w:rPr>
            </w:pPr>
            <w:r w:rsidRPr="00266687">
              <w:rPr>
                <w:color w:val="000000"/>
                <w:sz w:val="16"/>
                <w:szCs w:val="16"/>
              </w:rPr>
              <w:t>13.74</w:t>
            </w:r>
          </w:p>
        </w:tc>
        <w:tc>
          <w:tcPr>
            <w:tcW w:w="1008" w:type="dxa"/>
            <w:vAlign w:val="center"/>
            <w:hideMark/>
          </w:tcPr>
          <w:p w14:paraId="7F1EFF08"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7710C583" w14:textId="77777777" w:rsidTr="00F555E9">
        <w:trPr>
          <w:trHeight w:val="165"/>
        </w:trPr>
        <w:tc>
          <w:tcPr>
            <w:tcW w:w="360" w:type="dxa"/>
            <w:vAlign w:val="center"/>
            <w:hideMark/>
          </w:tcPr>
          <w:p w14:paraId="7D0E85CC" w14:textId="77777777" w:rsidR="00E42721" w:rsidRPr="00B20630" w:rsidRDefault="00E42721" w:rsidP="00F555E9">
            <w:pPr>
              <w:snapToGrid w:val="0"/>
              <w:rPr>
                <w:sz w:val="16"/>
                <w:szCs w:val="16"/>
              </w:rPr>
            </w:pPr>
            <w:r w:rsidRPr="00B20630">
              <w:rPr>
                <w:color w:val="000000"/>
                <w:sz w:val="16"/>
                <w:szCs w:val="16"/>
              </w:rPr>
              <w:t>397</w:t>
            </w:r>
          </w:p>
        </w:tc>
        <w:tc>
          <w:tcPr>
            <w:tcW w:w="864" w:type="dxa"/>
            <w:vAlign w:val="center"/>
            <w:hideMark/>
          </w:tcPr>
          <w:p w14:paraId="312FCC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B24D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572B2"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4EEDBD1A"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17C6F4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DC4EC8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B3B23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6C7DB0B" w14:textId="77777777" w:rsidR="00E42721" w:rsidRPr="009B3DCC" w:rsidRDefault="00E42721" w:rsidP="00F555E9">
            <w:pPr>
              <w:snapToGrid w:val="0"/>
              <w:jc w:val="center"/>
              <w:rPr>
                <w:sz w:val="16"/>
                <w:szCs w:val="16"/>
              </w:rPr>
            </w:pPr>
            <w:r w:rsidRPr="00266687">
              <w:rPr>
                <w:color w:val="000000"/>
                <w:sz w:val="16"/>
                <w:szCs w:val="16"/>
              </w:rPr>
              <w:t>11.75</w:t>
            </w:r>
          </w:p>
        </w:tc>
        <w:tc>
          <w:tcPr>
            <w:tcW w:w="1008" w:type="dxa"/>
            <w:vAlign w:val="center"/>
            <w:hideMark/>
          </w:tcPr>
          <w:p w14:paraId="5C2AF548"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3060DC45" w14:textId="77777777" w:rsidTr="00F555E9">
        <w:trPr>
          <w:trHeight w:val="165"/>
        </w:trPr>
        <w:tc>
          <w:tcPr>
            <w:tcW w:w="360" w:type="dxa"/>
            <w:vAlign w:val="center"/>
            <w:hideMark/>
          </w:tcPr>
          <w:p w14:paraId="5976242E" w14:textId="77777777" w:rsidR="00E42721" w:rsidRPr="00B20630" w:rsidRDefault="00E42721" w:rsidP="00F555E9">
            <w:pPr>
              <w:snapToGrid w:val="0"/>
              <w:rPr>
                <w:sz w:val="16"/>
                <w:szCs w:val="16"/>
              </w:rPr>
            </w:pPr>
            <w:r w:rsidRPr="00B20630">
              <w:rPr>
                <w:color w:val="000000"/>
                <w:sz w:val="16"/>
                <w:szCs w:val="16"/>
              </w:rPr>
              <w:t>398</w:t>
            </w:r>
          </w:p>
        </w:tc>
        <w:tc>
          <w:tcPr>
            <w:tcW w:w="864" w:type="dxa"/>
            <w:vAlign w:val="center"/>
            <w:hideMark/>
          </w:tcPr>
          <w:p w14:paraId="2456E0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F4A4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5ABA0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9F6679"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682B182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84B9006"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E124E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525D69" w14:textId="77777777" w:rsidR="00E42721" w:rsidRPr="009B3DCC" w:rsidRDefault="00E42721" w:rsidP="00F555E9">
            <w:pPr>
              <w:snapToGrid w:val="0"/>
              <w:jc w:val="center"/>
              <w:rPr>
                <w:sz w:val="16"/>
                <w:szCs w:val="16"/>
              </w:rPr>
            </w:pPr>
            <w:r w:rsidRPr="00266687">
              <w:rPr>
                <w:color w:val="000000"/>
                <w:sz w:val="16"/>
                <w:szCs w:val="16"/>
              </w:rPr>
              <w:t>12.44</w:t>
            </w:r>
          </w:p>
        </w:tc>
        <w:tc>
          <w:tcPr>
            <w:tcW w:w="1008" w:type="dxa"/>
            <w:vAlign w:val="center"/>
            <w:hideMark/>
          </w:tcPr>
          <w:p w14:paraId="37D6394C"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47C416B" w14:textId="77777777" w:rsidTr="00F555E9">
        <w:trPr>
          <w:trHeight w:val="165"/>
        </w:trPr>
        <w:tc>
          <w:tcPr>
            <w:tcW w:w="360" w:type="dxa"/>
            <w:vAlign w:val="center"/>
            <w:hideMark/>
          </w:tcPr>
          <w:p w14:paraId="0EEF1DBC" w14:textId="77777777" w:rsidR="00E42721" w:rsidRPr="00B20630" w:rsidRDefault="00E42721" w:rsidP="00F555E9">
            <w:pPr>
              <w:snapToGrid w:val="0"/>
              <w:rPr>
                <w:sz w:val="16"/>
                <w:szCs w:val="16"/>
              </w:rPr>
            </w:pPr>
            <w:r w:rsidRPr="00B20630">
              <w:rPr>
                <w:color w:val="000000"/>
                <w:sz w:val="16"/>
                <w:szCs w:val="16"/>
              </w:rPr>
              <w:t>399</w:t>
            </w:r>
          </w:p>
        </w:tc>
        <w:tc>
          <w:tcPr>
            <w:tcW w:w="864" w:type="dxa"/>
            <w:vAlign w:val="center"/>
            <w:hideMark/>
          </w:tcPr>
          <w:p w14:paraId="0654608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813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ED7E5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2015813D"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40BD7A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55C067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671E2D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4A194959"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471FA7FC"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635623F" w14:textId="77777777" w:rsidTr="00F555E9">
        <w:trPr>
          <w:trHeight w:val="180"/>
        </w:trPr>
        <w:tc>
          <w:tcPr>
            <w:tcW w:w="360" w:type="dxa"/>
            <w:vAlign w:val="center"/>
            <w:hideMark/>
          </w:tcPr>
          <w:p w14:paraId="4DE67BAA" w14:textId="77777777" w:rsidR="00E42721" w:rsidRPr="00B20630" w:rsidRDefault="00E42721" w:rsidP="00F555E9">
            <w:pPr>
              <w:snapToGrid w:val="0"/>
              <w:rPr>
                <w:sz w:val="16"/>
                <w:szCs w:val="16"/>
              </w:rPr>
            </w:pPr>
            <w:r w:rsidRPr="00B20630">
              <w:rPr>
                <w:color w:val="000000"/>
                <w:sz w:val="16"/>
                <w:szCs w:val="16"/>
              </w:rPr>
              <w:t>400</w:t>
            </w:r>
          </w:p>
        </w:tc>
        <w:tc>
          <w:tcPr>
            <w:tcW w:w="864" w:type="dxa"/>
            <w:vAlign w:val="center"/>
            <w:hideMark/>
          </w:tcPr>
          <w:p w14:paraId="1E2301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07D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5CFF36"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72B75E5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FABBB8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46D8AD"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0AF3579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730CC0" w14:textId="77777777" w:rsidR="00E42721" w:rsidRPr="009B3DCC" w:rsidRDefault="00E42721" w:rsidP="00F555E9">
            <w:pPr>
              <w:snapToGrid w:val="0"/>
              <w:jc w:val="center"/>
              <w:rPr>
                <w:sz w:val="16"/>
                <w:szCs w:val="16"/>
              </w:rPr>
            </w:pPr>
            <w:r w:rsidRPr="00266687">
              <w:rPr>
                <w:color w:val="000000"/>
                <w:sz w:val="16"/>
                <w:szCs w:val="16"/>
              </w:rPr>
              <w:t>11.82</w:t>
            </w:r>
          </w:p>
        </w:tc>
        <w:tc>
          <w:tcPr>
            <w:tcW w:w="1008" w:type="dxa"/>
            <w:vAlign w:val="center"/>
            <w:hideMark/>
          </w:tcPr>
          <w:p w14:paraId="3CBCE8A2" w14:textId="77777777" w:rsidR="00E42721" w:rsidRPr="009B3DCC" w:rsidRDefault="00E42721" w:rsidP="00F555E9">
            <w:pPr>
              <w:snapToGrid w:val="0"/>
              <w:jc w:val="center"/>
              <w:rPr>
                <w:sz w:val="16"/>
                <w:szCs w:val="16"/>
              </w:rPr>
            </w:pPr>
            <w:r w:rsidRPr="00266687">
              <w:rPr>
                <w:color w:val="000000"/>
                <w:sz w:val="16"/>
                <w:szCs w:val="16"/>
              </w:rPr>
              <w:t>0.79</w:t>
            </w:r>
          </w:p>
        </w:tc>
      </w:tr>
      <w:tr w:rsidR="00E42721" w:rsidRPr="009B3DCC" w14:paraId="1AA8D70E" w14:textId="77777777" w:rsidTr="00F555E9">
        <w:trPr>
          <w:trHeight w:val="165"/>
        </w:trPr>
        <w:tc>
          <w:tcPr>
            <w:tcW w:w="360" w:type="dxa"/>
            <w:vAlign w:val="center"/>
            <w:hideMark/>
          </w:tcPr>
          <w:p w14:paraId="3906EB18" w14:textId="77777777" w:rsidR="00E42721" w:rsidRPr="00B20630" w:rsidRDefault="00E42721" w:rsidP="00F555E9">
            <w:pPr>
              <w:snapToGrid w:val="0"/>
              <w:rPr>
                <w:sz w:val="16"/>
                <w:szCs w:val="16"/>
              </w:rPr>
            </w:pPr>
            <w:r w:rsidRPr="00B20630">
              <w:rPr>
                <w:color w:val="000000"/>
                <w:sz w:val="16"/>
                <w:szCs w:val="16"/>
              </w:rPr>
              <w:lastRenderedPageBreak/>
              <w:t>401</w:t>
            </w:r>
          </w:p>
        </w:tc>
        <w:tc>
          <w:tcPr>
            <w:tcW w:w="864" w:type="dxa"/>
            <w:vAlign w:val="center"/>
            <w:hideMark/>
          </w:tcPr>
          <w:p w14:paraId="5975DA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429D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A5A478"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0CA362EB"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7316843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C4B8A"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B4AC14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DE599F5" w14:textId="77777777" w:rsidR="00E42721" w:rsidRPr="009B3DCC" w:rsidRDefault="00E42721" w:rsidP="00F555E9">
            <w:pPr>
              <w:snapToGrid w:val="0"/>
              <w:jc w:val="center"/>
              <w:rPr>
                <w:sz w:val="16"/>
                <w:szCs w:val="16"/>
              </w:rPr>
            </w:pPr>
            <w:r w:rsidRPr="00266687">
              <w:rPr>
                <w:color w:val="000000"/>
                <w:sz w:val="16"/>
                <w:szCs w:val="16"/>
              </w:rPr>
              <w:t>10.88</w:t>
            </w:r>
          </w:p>
        </w:tc>
        <w:tc>
          <w:tcPr>
            <w:tcW w:w="1008" w:type="dxa"/>
            <w:vAlign w:val="center"/>
            <w:hideMark/>
          </w:tcPr>
          <w:p w14:paraId="2C502BB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00E54EC4" w14:textId="77777777" w:rsidTr="00F555E9">
        <w:trPr>
          <w:trHeight w:val="165"/>
        </w:trPr>
        <w:tc>
          <w:tcPr>
            <w:tcW w:w="360" w:type="dxa"/>
            <w:vAlign w:val="center"/>
            <w:hideMark/>
          </w:tcPr>
          <w:p w14:paraId="5A4EFEF0" w14:textId="77777777" w:rsidR="00E42721" w:rsidRPr="00B20630" w:rsidRDefault="00E42721" w:rsidP="00F555E9">
            <w:pPr>
              <w:snapToGrid w:val="0"/>
              <w:rPr>
                <w:sz w:val="16"/>
                <w:szCs w:val="16"/>
              </w:rPr>
            </w:pPr>
            <w:r w:rsidRPr="00B20630">
              <w:rPr>
                <w:color w:val="000000"/>
                <w:sz w:val="16"/>
                <w:szCs w:val="16"/>
              </w:rPr>
              <w:t>402</w:t>
            </w:r>
          </w:p>
        </w:tc>
        <w:tc>
          <w:tcPr>
            <w:tcW w:w="864" w:type="dxa"/>
            <w:vAlign w:val="center"/>
            <w:hideMark/>
          </w:tcPr>
          <w:p w14:paraId="239728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EBA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5200AD" w14:textId="77777777" w:rsidR="00E42721" w:rsidRPr="009B3DCC" w:rsidRDefault="00E42721" w:rsidP="00F555E9">
            <w:pPr>
              <w:snapToGrid w:val="0"/>
              <w:jc w:val="center"/>
              <w:rPr>
                <w:sz w:val="16"/>
                <w:szCs w:val="16"/>
              </w:rPr>
            </w:pPr>
            <w:r w:rsidRPr="00266687">
              <w:rPr>
                <w:color w:val="000000"/>
                <w:sz w:val="16"/>
                <w:szCs w:val="16"/>
              </w:rPr>
              <w:t>86</w:t>
            </w:r>
          </w:p>
        </w:tc>
        <w:tc>
          <w:tcPr>
            <w:tcW w:w="1008" w:type="dxa"/>
            <w:vAlign w:val="center"/>
            <w:hideMark/>
          </w:tcPr>
          <w:p w14:paraId="67F0C663" w14:textId="77777777" w:rsidR="00E42721" w:rsidRPr="009B3DCC" w:rsidRDefault="00E42721" w:rsidP="00F555E9">
            <w:pPr>
              <w:snapToGrid w:val="0"/>
              <w:jc w:val="center"/>
              <w:rPr>
                <w:sz w:val="16"/>
                <w:szCs w:val="16"/>
              </w:rPr>
            </w:pPr>
            <w:r w:rsidRPr="00266687">
              <w:rPr>
                <w:color w:val="000000"/>
                <w:sz w:val="16"/>
                <w:szCs w:val="16"/>
              </w:rPr>
              <w:t>1991-08-13</w:t>
            </w:r>
          </w:p>
        </w:tc>
        <w:tc>
          <w:tcPr>
            <w:tcW w:w="1008" w:type="dxa"/>
            <w:vAlign w:val="center"/>
            <w:hideMark/>
          </w:tcPr>
          <w:p w14:paraId="1AF7A02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8C6D580"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EF95C39"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F53F6E8" w14:textId="77777777" w:rsidR="00E42721" w:rsidRPr="009B3DCC" w:rsidRDefault="00E42721" w:rsidP="00F555E9">
            <w:pPr>
              <w:snapToGrid w:val="0"/>
              <w:jc w:val="center"/>
              <w:rPr>
                <w:sz w:val="16"/>
                <w:szCs w:val="16"/>
              </w:rPr>
            </w:pPr>
            <w:r w:rsidRPr="00266687">
              <w:rPr>
                <w:color w:val="000000"/>
                <w:sz w:val="16"/>
                <w:szCs w:val="16"/>
              </w:rPr>
              <w:t>10.77</w:t>
            </w:r>
          </w:p>
        </w:tc>
        <w:tc>
          <w:tcPr>
            <w:tcW w:w="1008" w:type="dxa"/>
            <w:vAlign w:val="center"/>
            <w:hideMark/>
          </w:tcPr>
          <w:p w14:paraId="03341A65"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F3D5F9" w14:textId="77777777" w:rsidTr="00F555E9">
        <w:trPr>
          <w:trHeight w:val="165"/>
        </w:trPr>
        <w:tc>
          <w:tcPr>
            <w:tcW w:w="360" w:type="dxa"/>
            <w:vAlign w:val="center"/>
            <w:hideMark/>
          </w:tcPr>
          <w:p w14:paraId="780B5FE9" w14:textId="77777777" w:rsidR="00E42721" w:rsidRPr="00B20630" w:rsidRDefault="00E42721" w:rsidP="00F555E9">
            <w:pPr>
              <w:snapToGrid w:val="0"/>
              <w:rPr>
                <w:sz w:val="16"/>
                <w:szCs w:val="16"/>
              </w:rPr>
            </w:pPr>
            <w:r w:rsidRPr="00B20630">
              <w:rPr>
                <w:color w:val="000000"/>
                <w:sz w:val="16"/>
                <w:szCs w:val="16"/>
              </w:rPr>
              <w:t>403</w:t>
            </w:r>
          </w:p>
        </w:tc>
        <w:tc>
          <w:tcPr>
            <w:tcW w:w="864" w:type="dxa"/>
            <w:vAlign w:val="center"/>
            <w:hideMark/>
          </w:tcPr>
          <w:p w14:paraId="676B73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0280D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B8EAEC6"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BD3AE9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2DD5D0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459EF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6EF6A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D5A084" w14:textId="77777777" w:rsidR="00E42721" w:rsidRPr="009B3DCC" w:rsidRDefault="00E42721" w:rsidP="00F555E9">
            <w:pPr>
              <w:snapToGrid w:val="0"/>
              <w:jc w:val="center"/>
              <w:rPr>
                <w:sz w:val="16"/>
                <w:szCs w:val="16"/>
              </w:rPr>
            </w:pPr>
            <w:r w:rsidRPr="00266687">
              <w:rPr>
                <w:color w:val="000000"/>
                <w:sz w:val="16"/>
                <w:szCs w:val="16"/>
              </w:rPr>
              <w:t>10.02</w:t>
            </w:r>
          </w:p>
        </w:tc>
        <w:tc>
          <w:tcPr>
            <w:tcW w:w="1008" w:type="dxa"/>
            <w:vAlign w:val="center"/>
            <w:hideMark/>
          </w:tcPr>
          <w:p w14:paraId="137BD700"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731F4B02" w14:textId="77777777" w:rsidTr="00F555E9">
        <w:trPr>
          <w:trHeight w:val="165"/>
        </w:trPr>
        <w:tc>
          <w:tcPr>
            <w:tcW w:w="360" w:type="dxa"/>
            <w:vAlign w:val="center"/>
            <w:hideMark/>
          </w:tcPr>
          <w:p w14:paraId="7564630E" w14:textId="77777777" w:rsidR="00E42721" w:rsidRPr="00B20630" w:rsidRDefault="00E42721" w:rsidP="00F555E9">
            <w:pPr>
              <w:snapToGrid w:val="0"/>
              <w:rPr>
                <w:sz w:val="16"/>
                <w:szCs w:val="16"/>
              </w:rPr>
            </w:pPr>
            <w:r w:rsidRPr="00B20630">
              <w:rPr>
                <w:color w:val="000000"/>
                <w:sz w:val="16"/>
                <w:szCs w:val="16"/>
              </w:rPr>
              <w:t>404</w:t>
            </w:r>
          </w:p>
        </w:tc>
        <w:tc>
          <w:tcPr>
            <w:tcW w:w="864" w:type="dxa"/>
            <w:vAlign w:val="center"/>
            <w:hideMark/>
          </w:tcPr>
          <w:p w14:paraId="273919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9CE85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89F71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21D8407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02EB1D0"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682718"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8B095D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714450" w14:textId="77777777" w:rsidR="00E42721" w:rsidRPr="009B3DCC" w:rsidRDefault="00E42721" w:rsidP="00F555E9">
            <w:pPr>
              <w:snapToGrid w:val="0"/>
              <w:jc w:val="center"/>
              <w:rPr>
                <w:sz w:val="16"/>
                <w:szCs w:val="16"/>
              </w:rPr>
            </w:pPr>
            <w:r w:rsidRPr="00266687">
              <w:rPr>
                <w:color w:val="000000"/>
                <w:sz w:val="16"/>
                <w:szCs w:val="16"/>
              </w:rPr>
              <w:t>15.92</w:t>
            </w:r>
          </w:p>
        </w:tc>
        <w:tc>
          <w:tcPr>
            <w:tcW w:w="1008" w:type="dxa"/>
            <w:vAlign w:val="center"/>
            <w:hideMark/>
          </w:tcPr>
          <w:p w14:paraId="295669A3" w14:textId="77777777" w:rsidR="00E42721" w:rsidRPr="009B3DCC" w:rsidRDefault="00E42721" w:rsidP="00F555E9">
            <w:pPr>
              <w:snapToGrid w:val="0"/>
              <w:jc w:val="center"/>
              <w:rPr>
                <w:sz w:val="16"/>
                <w:szCs w:val="16"/>
              </w:rPr>
            </w:pPr>
            <w:r w:rsidRPr="00266687">
              <w:rPr>
                <w:color w:val="000000"/>
                <w:sz w:val="16"/>
                <w:szCs w:val="16"/>
              </w:rPr>
              <w:t>0.77</w:t>
            </w:r>
          </w:p>
        </w:tc>
      </w:tr>
      <w:tr w:rsidR="00E42721" w:rsidRPr="009B3DCC" w14:paraId="613212EF" w14:textId="77777777" w:rsidTr="00F555E9">
        <w:trPr>
          <w:trHeight w:val="165"/>
        </w:trPr>
        <w:tc>
          <w:tcPr>
            <w:tcW w:w="360" w:type="dxa"/>
            <w:vAlign w:val="center"/>
            <w:hideMark/>
          </w:tcPr>
          <w:p w14:paraId="128D7FCB" w14:textId="77777777" w:rsidR="00E42721" w:rsidRPr="00B20630" w:rsidRDefault="00E42721" w:rsidP="00F555E9">
            <w:pPr>
              <w:snapToGrid w:val="0"/>
              <w:rPr>
                <w:sz w:val="16"/>
                <w:szCs w:val="16"/>
              </w:rPr>
            </w:pPr>
            <w:r w:rsidRPr="00B20630">
              <w:rPr>
                <w:color w:val="000000"/>
                <w:sz w:val="16"/>
                <w:szCs w:val="16"/>
              </w:rPr>
              <w:t>405</w:t>
            </w:r>
          </w:p>
        </w:tc>
        <w:tc>
          <w:tcPr>
            <w:tcW w:w="864" w:type="dxa"/>
            <w:vAlign w:val="center"/>
            <w:hideMark/>
          </w:tcPr>
          <w:p w14:paraId="596C50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4BFE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68904B"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F74546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CD7C8D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D41BC5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DE46C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24D6C7" w14:textId="77777777" w:rsidR="00E42721" w:rsidRPr="009B3DCC" w:rsidRDefault="00E42721" w:rsidP="00F555E9">
            <w:pPr>
              <w:snapToGrid w:val="0"/>
              <w:jc w:val="center"/>
              <w:rPr>
                <w:sz w:val="16"/>
                <w:szCs w:val="16"/>
              </w:rPr>
            </w:pPr>
            <w:r w:rsidRPr="00266687">
              <w:rPr>
                <w:color w:val="000000"/>
                <w:sz w:val="16"/>
                <w:szCs w:val="16"/>
              </w:rPr>
              <w:t>17.62</w:t>
            </w:r>
          </w:p>
        </w:tc>
        <w:tc>
          <w:tcPr>
            <w:tcW w:w="1008" w:type="dxa"/>
            <w:vAlign w:val="center"/>
            <w:hideMark/>
          </w:tcPr>
          <w:p w14:paraId="235078AC"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8770742" w14:textId="77777777" w:rsidTr="00F555E9">
        <w:trPr>
          <w:trHeight w:val="165"/>
        </w:trPr>
        <w:tc>
          <w:tcPr>
            <w:tcW w:w="360" w:type="dxa"/>
            <w:vAlign w:val="center"/>
            <w:hideMark/>
          </w:tcPr>
          <w:p w14:paraId="590D3A5B" w14:textId="77777777" w:rsidR="00E42721" w:rsidRPr="00B20630" w:rsidRDefault="00E42721" w:rsidP="00F555E9">
            <w:pPr>
              <w:snapToGrid w:val="0"/>
              <w:rPr>
                <w:sz w:val="16"/>
                <w:szCs w:val="16"/>
              </w:rPr>
            </w:pPr>
            <w:r w:rsidRPr="00B20630">
              <w:rPr>
                <w:color w:val="000000"/>
                <w:sz w:val="16"/>
                <w:szCs w:val="16"/>
              </w:rPr>
              <w:t>406</w:t>
            </w:r>
          </w:p>
        </w:tc>
        <w:tc>
          <w:tcPr>
            <w:tcW w:w="864" w:type="dxa"/>
            <w:vAlign w:val="center"/>
            <w:hideMark/>
          </w:tcPr>
          <w:p w14:paraId="6B84A5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1D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59E268"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764F8366"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370D5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AAEA8DC"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199102C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B2338EB" w14:textId="77777777" w:rsidR="00E42721" w:rsidRPr="009B3DCC" w:rsidRDefault="00E42721" w:rsidP="00F555E9">
            <w:pPr>
              <w:snapToGrid w:val="0"/>
              <w:jc w:val="center"/>
              <w:rPr>
                <w:sz w:val="16"/>
                <w:szCs w:val="16"/>
              </w:rPr>
            </w:pPr>
            <w:r w:rsidRPr="00266687">
              <w:rPr>
                <w:color w:val="000000"/>
                <w:sz w:val="16"/>
                <w:szCs w:val="16"/>
              </w:rPr>
              <w:t>17.87</w:t>
            </w:r>
          </w:p>
        </w:tc>
        <w:tc>
          <w:tcPr>
            <w:tcW w:w="1008" w:type="dxa"/>
            <w:vAlign w:val="center"/>
            <w:hideMark/>
          </w:tcPr>
          <w:p w14:paraId="414B7FEA"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3A90AE5" w14:textId="77777777" w:rsidTr="00F555E9">
        <w:trPr>
          <w:trHeight w:val="165"/>
        </w:trPr>
        <w:tc>
          <w:tcPr>
            <w:tcW w:w="360" w:type="dxa"/>
            <w:vAlign w:val="center"/>
            <w:hideMark/>
          </w:tcPr>
          <w:p w14:paraId="595E1AE2" w14:textId="77777777" w:rsidR="00E42721" w:rsidRPr="00B20630" w:rsidRDefault="00E42721" w:rsidP="00F555E9">
            <w:pPr>
              <w:snapToGrid w:val="0"/>
              <w:rPr>
                <w:sz w:val="16"/>
                <w:szCs w:val="16"/>
              </w:rPr>
            </w:pPr>
            <w:r w:rsidRPr="00B20630">
              <w:rPr>
                <w:color w:val="000000"/>
                <w:sz w:val="16"/>
                <w:szCs w:val="16"/>
              </w:rPr>
              <w:t>407</w:t>
            </w:r>
          </w:p>
        </w:tc>
        <w:tc>
          <w:tcPr>
            <w:tcW w:w="864" w:type="dxa"/>
            <w:vAlign w:val="center"/>
            <w:hideMark/>
          </w:tcPr>
          <w:p w14:paraId="0A3A3A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F176F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6EE36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1162335"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095184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75D3FD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F67E3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9E7D2A"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7E349E47"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0EB6B05" w14:textId="77777777" w:rsidTr="00F555E9">
        <w:trPr>
          <w:trHeight w:val="165"/>
        </w:trPr>
        <w:tc>
          <w:tcPr>
            <w:tcW w:w="360" w:type="dxa"/>
            <w:vAlign w:val="center"/>
            <w:hideMark/>
          </w:tcPr>
          <w:p w14:paraId="4713CBD5" w14:textId="77777777" w:rsidR="00E42721" w:rsidRPr="00B20630" w:rsidRDefault="00E42721" w:rsidP="00F555E9">
            <w:pPr>
              <w:snapToGrid w:val="0"/>
              <w:rPr>
                <w:sz w:val="16"/>
                <w:szCs w:val="16"/>
              </w:rPr>
            </w:pPr>
            <w:r w:rsidRPr="00B20630">
              <w:rPr>
                <w:color w:val="000000"/>
                <w:sz w:val="16"/>
                <w:szCs w:val="16"/>
              </w:rPr>
              <w:t>408</w:t>
            </w:r>
          </w:p>
        </w:tc>
        <w:tc>
          <w:tcPr>
            <w:tcW w:w="864" w:type="dxa"/>
            <w:vAlign w:val="center"/>
            <w:hideMark/>
          </w:tcPr>
          <w:p w14:paraId="5D7F7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50D1E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91798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19EF7454"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124E76E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7348B8E"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65DAA84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7719B2" w14:textId="77777777" w:rsidR="00E42721" w:rsidRPr="009B3DCC" w:rsidRDefault="00E42721" w:rsidP="00F555E9">
            <w:pPr>
              <w:snapToGrid w:val="0"/>
              <w:jc w:val="center"/>
              <w:rPr>
                <w:sz w:val="16"/>
                <w:szCs w:val="16"/>
              </w:rPr>
            </w:pPr>
            <w:r w:rsidRPr="00266687">
              <w:rPr>
                <w:color w:val="000000"/>
                <w:sz w:val="16"/>
                <w:szCs w:val="16"/>
              </w:rPr>
              <w:t>16.46</w:t>
            </w:r>
          </w:p>
        </w:tc>
        <w:tc>
          <w:tcPr>
            <w:tcW w:w="1008" w:type="dxa"/>
            <w:vAlign w:val="center"/>
            <w:hideMark/>
          </w:tcPr>
          <w:p w14:paraId="442169FA"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2851EB09" w14:textId="77777777" w:rsidTr="00F555E9">
        <w:trPr>
          <w:trHeight w:val="165"/>
        </w:trPr>
        <w:tc>
          <w:tcPr>
            <w:tcW w:w="360" w:type="dxa"/>
            <w:vAlign w:val="center"/>
            <w:hideMark/>
          </w:tcPr>
          <w:p w14:paraId="7275786E" w14:textId="77777777" w:rsidR="00E42721" w:rsidRPr="00B20630" w:rsidRDefault="00E42721" w:rsidP="00F555E9">
            <w:pPr>
              <w:snapToGrid w:val="0"/>
              <w:rPr>
                <w:sz w:val="16"/>
                <w:szCs w:val="16"/>
              </w:rPr>
            </w:pPr>
            <w:r w:rsidRPr="00B20630">
              <w:rPr>
                <w:color w:val="000000"/>
                <w:sz w:val="16"/>
                <w:szCs w:val="16"/>
              </w:rPr>
              <w:t>409</w:t>
            </w:r>
          </w:p>
        </w:tc>
        <w:tc>
          <w:tcPr>
            <w:tcW w:w="864" w:type="dxa"/>
            <w:vAlign w:val="center"/>
            <w:hideMark/>
          </w:tcPr>
          <w:p w14:paraId="1F99F7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A913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51C625"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592B4BC9"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6D074FC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C8BBB57"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279EC7CE"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1640374" w14:textId="77777777" w:rsidR="00E42721" w:rsidRPr="009B3DCC" w:rsidRDefault="00E42721" w:rsidP="00F555E9">
            <w:pPr>
              <w:snapToGrid w:val="0"/>
              <w:jc w:val="center"/>
              <w:rPr>
                <w:sz w:val="16"/>
                <w:szCs w:val="16"/>
              </w:rPr>
            </w:pPr>
            <w:r w:rsidRPr="00266687">
              <w:rPr>
                <w:color w:val="000000"/>
                <w:sz w:val="16"/>
                <w:szCs w:val="16"/>
              </w:rPr>
              <w:t>17.86</w:t>
            </w:r>
          </w:p>
        </w:tc>
        <w:tc>
          <w:tcPr>
            <w:tcW w:w="1008" w:type="dxa"/>
            <w:vAlign w:val="center"/>
            <w:hideMark/>
          </w:tcPr>
          <w:p w14:paraId="44E535E8"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46FA8BF8" w14:textId="77777777" w:rsidTr="00F555E9">
        <w:trPr>
          <w:trHeight w:val="165"/>
        </w:trPr>
        <w:tc>
          <w:tcPr>
            <w:tcW w:w="360" w:type="dxa"/>
            <w:vAlign w:val="center"/>
            <w:hideMark/>
          </w:tcPr>
          <w:p w14:paraId="69B2855E" w14:textId="77777777" w:rsidR="00E42721" w:rsidRPr="00B20630" w:rsidRDefault="00E42721" w:rsidP="00F555E9">
            <w:pPr>
              <w:snapToGrid w:val="0"/>
              <w:rPr>
                <w:sz w:val="16"/>
                <w:szCs w:val="16"/>
              </w:rPr>
            </w:pPr>
            <w:r w:rsidRPr="00B20630">
              <w:rPr>
                <w:color w:val="000000"/>
                <w:sz w:val="16"/>
                <w:szCs w:val="16"/>
              </w:rPr>
              <w:t>410</w:t>
            </w:r>
          </w:p>
        </w:tc>
        <w:tc>
          <w:tcPr>
            <w:tcW w:w="864" w:type="dxa"/>
            <w:vAlign w:val="center"/>
            <w:hideMark/>
          </w:tcPr>
          <w:p w14:paraId="00B363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099F7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36B3AD"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4E97E25E"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3D406F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81D05C1"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C72A1E4"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4B98D6F" w14:textId="77777777" w:rsidR="00E42721" w:rsidRPr="009B3DCC" w:rsidRDefault="00E42721" w:rsidP="00F555E9">
            <w:pPr>
              <w:snapToGrid w:val="0"/>
              <w:jc w:val="center"/>
              <w:rPr>
                <w:sz w:val="16"/>
                <w:szCs w:val="16"/>
              </w:rPr>
            </w:pPr>
            <w:r w:rsidRPr="00266687">
              <w:rPr>
                <w:color w:val="000000"/>
                <w:sz w:val="16"/>
                <w:szCs w:val="16"/>
              </w:rPr>
              <w:t>17.06</w:t>
            </w:r>
          </w:p>
        </w:tc>
        <w:tc>
          <w:tcPr>
            <w:tcW w:w="1008" w:type="dxa"/>
            <w:vAlign w:val="center"/>
            <w:hideMark/>
          </w:tcPr>
          <w:p w14:paraId="2D739A7D" w14:textId="77777777" w:rsidR="00E42721" w:rsidRPr="009B3DCC" w:rsidRDefault="00E42721" w:rsidP="00F555E9">
            <w:pPr>
              <w:snapToGrid w:val="0"/>
              <w:jc w:val="center"/>
              <w:rPr>
                <w:sz w:val="16"/>
                <w:szCs w:val="16"/>
              </w:rPr>
            </w:pPr>
            <w:r w:rsidRPr="00266687">
              <w:rPr>
                <w:color w:val="000000"/>
                <w:sz w:val="16"/>
                <w:szCs w:val="16"/>
              </w:rPr>
              <w:t>0.81</w:t>
            </w:r>
          </w:p>
        </w:tc>
      </w:tr>
      <w:tr w:rsidR="00E42721" w:rsidRPr="009B3DCC" w14:paraId="164CE297" w14:textId="77777777" w:rsidTr="00F555E9">
        <w:trPr>
          <w:trHeight w:val="165"/>
        </w:trPr>
        <w:tc>
          <w:tcPr>
            <w:tcW w:w="360" w:type="dxa"/>
            <w:vAlign w:val="center"/>
            <w:hideMark/>
          </w:tcPr>
          <w:p w14:paraId="14D88BC7" w14:textId="77777777" w:rsidR="00E42721" w:rsidRPr="00B20630" w:rsidRDefault="00E42721" w:rsidP="00F555E9">
            <w:pPr>
              <w:snapToGrid w:val="0"/>
              <w:rPr>
                <w:sz w:val="16"/>
                <w:szCs w:val="16"/>
              </w:rPr>
            </w:pPr>
            <w:r w:rsidRPr="00B20630">
              <w:rPr>
                <w:color w:val="000000"/>
                <w:sz w:val="16"/>
                <w:szCs w:val="16"/>
              </w:rPr>
              <w:t>411</w:t>
            </w:r>
          </w:p>
        </w:tc>
        <w:tc>
          <w:tcPr>
            <w:tcW w:w="864" w:type="dxa"/>
            <w:vAlign w:val="center"/>
            <w:hideMark/>
          </w:tcPr>
          <w:p w14:paraId="52770D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439C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DC7A33"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0D48A25D"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3689873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51593CF"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37D460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997B0E0" w14:textId="77777777" w:rsidR="00E42721" w:rsidRPr="009B3DCC" w:rsidRDefault="00E42721" w:rsidP="00F555E9">
            <w:pPr>
              <w:snapToGrid w:val="0"/>
              <w:jc w:val="center"/>
              <w:rPr>
                <w:sz w:val="16"/>
                <w:szCs w:val="16"/>
              </w:rPr>
            </w:pPr>
            <w:r w:rsidRPr="00266687">
              <w:rPr>
                <w:color w:val="000000"/>
                <w:sz w:val="16"/>
                <w:szCs w:val="16"/>
              </w:rPr>
              <w:t>16.25</w:t>
            </w:r>
          </w:p>
        </w:tc>
        <w:tc>
          <w:tcPr>
            <w:tcW w:w="1008" w:type="dxa"/>
            <w:vAlign w:val="center"/>
            <w:hideMark/>
          </w:tcPr>
          <w:p w14:paraId="7B696B78"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6A3538D6" w14:textId="77777777" w:rsidTr="00F555E9">
        <w:trPr>
          <w:trHeight w:val="165"/>
        </w:trPr>
        <w:tc>
          <w:tcPr>
            <w:tcW w:w="360" w:type="dxa"/>
            <w:vAlign w:val="center"/>
            <w:hideMark/>
          </w:tcPr>
          <w:p w14:paraId="1E9D8869" w14:textId="77777777" w:rsidR="00E42721" w:rsidRPr="00B20630" w:rsidRDefault="00E42721" w:rsidP="00F555E9">
            <w:pPr>
              <w:snapToGrid w:val="0"/>
              <w:rPr>
                <w:sz w:val="16"/>
                <w:szCs w:val="16"/>
              </w:rPr>
            </w:pPr>
            <w:r w:rsidRPr="00B20630">
              <w:rPr>
                <w:color w:val="000000"/>
                <w:sz w:val="16"/>
                <w:szCs w:val="16"/>
              </w:rPr>
              <w:t>412</w:t>
            </w:r>
          </w:p>
        </w:tc>
        <w:tc>
          <w:tcPr>
            <w:tcW w:w="864" w:type="dxa"/>
            <w:vAlign w:val="center"/>
            <w:hideMark/>
          </w:tcPr>
          <w:p w14:paraId="1C86D7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07E0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3ED1D2" w14:textId="77777777" w:rsidR="00E42721" w:rsidRPr="009B3DCC" w:rsidRDefault="00E42721" w:rsidP="00F555E9">
            <w:pPr>
              <w:snapToGrid w:val="0"/>
              <w:jc w:val="center"/>
              <w:rPr>
                <w:sz w:val="16"/>
                <w:szCs w:val="16"/>
              </w:rPr>
            </w:pPr>
            <w:r w:rsidRPr="00266687">
              <w:rPr>
                <w:color w:val="000000"/>
                <w:sz w:val="16"/>
                <w:szCs w:val="16"/>
              </w:rPr>
              <w:t>87</w:t>
            </w:r>
          </w:p>
        </w:tc>
        <w:tc>
          <w:tcPr>
            <w:tcW w:w="1008" w:type="dxa"/>
            <w:vAlign w:val="center"/>
            <w:hideMark/>
          </w:tcPr>
          <w:p w14:paraId="66045980" w14:textId="77777777" w:rsidR="00E42721" w:rsidRPr="009B3DCC" w:rsidRDefault="00E42721" w:rsidP="00F555E9">
            <w:pPr>
              <w:snapToGrid w:val="0"/>
              <w:jc w:val="center"/>
              <w:rPr>
                <w:sz w:val="16"/>
                <w:szCs w:val="16"/>
              </w:rPr>
            </w:pPr>
            <w:r w:rsidRPr="00266687">
              <w:rPr>
                <w:color w:val="000000"/>
                <w:sz w:val="16"/>
                <w:szCs w:val="16"/>
              </w:rPr>
              <w:t>1991-09-05</w:t>
            </w:r>
          </w:p>
        </w:tc>
        <w:tc>
          <w:tcPr>
            <w:tcW w:w="1008" w:type="dxa"/>
            <w:vAlign w:val="center"/>
            <w:hideMark/>
          </w:tcPr>
          <w:p w14:paraId="4FEA792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136144B" w14:textId="77777777" w:rsidR="00E42721" w:rsidRPr="009B3DCC" w:rsidRDefault="00E42721" w:rsidP="00F555E9">
            <w:pPr>
              <w:snapToGrid w:val="0"/>
              <w:jc w:val="center"/>
              <w:rPr>
                <w:sz w:val="16"/>
                <w:szCs w:val="16"/>
              </w:rPr>
            </w:pPr>
            <w:r w:rsidRPr="00266687">
              <w:rPr>
                <w:color w:val="000000"/>
                <w:sz w:val="16"/>
                <w:szCs w:val="16"/>
              </w:rPr>
              <w:t>1991</w:t>
            </w:r>
          </w:p>
        </w:tc>
        <w:tc>
          <w:tcPr>
            <w:tcW w:w="1008" w:type="dxa"/>
            <w:vAlign w:val="center"/>
            <w:hideMark/>
          </w:tcPr>
          <w:p w14:paraId="42B5869E"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48FA4187" w14:textId="77777777" w:rsidR="00E42721" w:rsidRPr="009B3DCC" w:rsidRDefault="00E42721" w:rsidP="00F555E9">
            <w:pPr>
              <w:snapToGrid w:val="0"/>
              <w:jc w:val="center"/>
              <w:rPr>
                <w:sz w:val="16"/>
                <w:szCs w:val="16"/>
              </w:rPr>
            </w:pPr>
            <w:r w:rsidRPr="00266687">
              <w:rPr>
                <w:color w:val="000000"/>
                <w:sz w:val="16"/>
                <w:szCs w:val="16"/>
              </w:rPr>
              <w:t>16.94</w:t>
            </w:r>
          </w:p>
        </w:tc>
        <w:tc>
          <w:tcPr>
            <w:tcW w:w="1008" w:type="dxa"/>
            <w:vAlign w:val="center"/>
            <w:hideMark/>
          </w:tcPr>
          <w:p w14:paraId="43B0A19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66C8444B" w14:textId="77777777" w:rsidTr="00F555E9">
        <w:trPr>
          <w:trHeight w:val="165"/>
        </w:trPr>
        <w:tc>
          <w:tcPr>
            <w:tcW w:w="360" w:type="dxa"/>
            <w:vAlign w:val="center"/>
            <w:hideMark/>
          </w:tcPr>
          <w:p w14:paraId="16D24F0C" w14:textId="77777777" w:rsidR="00E42721" w:rsidRPr="00B20630" w:rsidRDefault="00E42721" w:rsidP="00F555E9">
            <w:pPr>
              <w:snapToGrid w:val="0"/>
              <w:rPr>
                <w:sz w:val="16"/>
                <w:szCs w:val="16"/>
              </w:rPr>
            </w:pPr>
            <w:r w:rsidRPr="00B20630">
              <w:rPr>
                <w:color w:val="000000"/>
                <w:sz w:val="16"/>
                <w:szCs w:val="16"/>
              </w:rPr>
              <w:t>413</w:t>
            </w:r>
          </w:p>
        </w:tc>
        <w:tc>
          <w:tcPr>
            <w:tcW w:w="864" w:type="dxa"/>
            <w:vAlign w:val="center"/>
            <w:hideMark/>
          </w:tcPr>
          <w:p w14:paraId="1D2F49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10E7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7FE489"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66F25C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109EEA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514896E"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E90D0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A513F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39FAD4F3"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3B7951C" w14:textId="77777777" w:rsidTr="00F555E9">
        <w:trPr>
          <w:trHeight w:val="180"/>
        </w:trPr>
        <w:tc>
          <w:tcPr>
            <w:tcW w:w="360" w:type="dxa"/>
            <w:vAlign w:val="center"/>
            <w:hideMark/>
          </w:tcPr>
          <w:p w14:paraId="2BF0DF2B" w14:textId="77777777" w:rsidR="00E42721" w:rsidRPr="00B20630" w:rsidRDefault="00E42721" w:rsidP="00F555E9">
            <w:pPr>
              <w:snapToGrid w:val="0"/>
              <w:rPr>
                <w:sz w:val="16"/>
                <w:szCs w:val="16"/>
              </w:rPr>
            </w:pPr>
            <w:r w:rsidRPr="00B20630">
              <w:rPr>
                <w:color w:val="000000"/>
                <w:sz w:val="16"/>
                <w:szCs w:val="16"/>
              </w:rPr>
              <w:t>414</w:t>
            </w:r>
          </w:p>
        </w:tc>
        <w:tc>
          <w:tcPr>
            <w:tcW w:w="864" w:type="dxa"/>
            <w:vAlign w:val="center"/>
            <w:hideMark/>
          </w:tcPr>
          <w:p w14:paraId="52AE3A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F419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90595F"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FC16C8D"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4A6E36C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13922E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7FCB5E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DA8143"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4D9DA45E"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43A16669" w14:textId="77777777" w:rsidTr="00F555E9">
        <w:trPr>
          <w:trHeight w:val="165"/>
        </w:trPr>
        <w:tc>
          <w:tcPr>
            <w:tcW w:w="360" w:type="dxa"/>
            <w:vAlign w:val="center"/>
            <w:hideMark/>
          </w:tcPr>
          <w:p w14:paraId="24E024FF" w14:textId="77777777" w:rsidR="00E42721" w:rsidRPr="00B20630" w:rsidRDefault="00E42721" w:rsidP="00F555E9">
            <w:pPr>
              <w:snapToGrid w:val="0"/>
              <w:rPr>
                <w:sz w:val="16"/>
                <w:szCs w:val="16"/>
              </w:rPr>
            </w:pPr>
            <w:r w:rsidRPr="00B20630">
              <w:rPr>
                <w:color w:val="000000"/>
                <w:sz w:val="16"/>
                <w:szCs w:val="16"/>
              </w:rPr>
              <w:t>415</w:t>
            </w:r>
          </w:p>
        </w:tc>
        <w:tc>
          <w:tcPr>
            <w:tcW w:w="864" w:type="dxa"/>
            <w:vAlign w:val="center"/>
            <w:hideMark/>
          </w:tcPr>
          <w:p w14:paraId="45F80B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E1D8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4BEEF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121B3EAB"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A3FDDC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2C8D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2A84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388EF2" w14:textId="77777777" w:rsidR="00E42721" w:rsidRPr="009B3DCC" w:rsidRDefault="00E42721" w:rsidP="00F555E9">
            <w:pPr>
              <w:snapToGrid w:val="0"/>
              <w:jc w:val="center"/>
              <w:rPr>
                <w:sz w:val="16"/>
                <w:szCs w:val="16"/>
              </w:rPr>
            </w:pPr>
            <w:r w:rsidRPr="00266687">
              <w:rPr>
                <w:color w:val="000000"/>
                <w:sz w:val="16"/>
                <w:szCs w:val="16"/>
              </w:rPr>
              <w:t>3.72</w:t>
            </w:r>
          </w:p>
        </w:tc>
        <w:tc>
          <w:tcPr>
            <w:tcW w:w="1008" w:type="dxa"/>
            <w:vAlign w:val="center"/>
            <w:hideMark/>
          </w:tcPr>
          <w:p w14:paraId="29D0A046" w14:textId="77777777" w:rsidR="00E42721" w:rsidRPr="009B3DCC" w:rsidRDefault="00E42721" w:rsidP="00F555E9">
            <w:pPr>
              <w:snapToGrid w:val="0"/>
              <w:jc w:val="center"/>
              <w:rPr>
                <w:sz w:val="16"/>
                <w:szCs w:val="16"/>
              </w:rPr>
            </w:pPr>
            <w:r w:rsidRPr="00266687">
              <w:rPr>
                <w:color w:val="000000"/>
                <w:sz w:val="16"/>
                <w:szCs w:val="16"/>
              </w:rPr>
              <w:t>3.49</w:t>
            </w:r>
          </w:p>
        </w:tc>
      </w:tr>
      <w:tr w:rsidR="00E42721" w:rsidRPr="009B3DCC" w14:paraId="2E9FD92E" w14:textId="77777777" w:rsidTr="00F555E9">
        <w:trPr>
          <w:trHeight w:val="165"/>
        </w:trPr>
        <w:tc>
          <w:tcPr>
            <w:tcW w:w="360" w:type="dxa"/>
            <w:vAlign w:val="center"/>
            <w:hideMark/>
          </w:tcPr>
          <w:p w14:paraId="21E2A0D7" w14:textId="77777777" w:rsidR="00E42721" w:rsidRPr="00B20630" w:rsidRDefault="00E42721" w:rsidP="00F555E9">
            <w:pPr>
              <w:snapToGrid w:val="0"/>
              <w:rPr>
                <w:sz w:val="16"/>
                <w:szCs w:val="16"/>
              </w:rPr>
            </w:pPr>
            <w:r w:rsidRPr="00B20630">
              <w:rPr>
                <w:color w:val="000000"/>
                <w:sz w:val="16"/>
                <w:szCs w:val="16"/>
              </w:rPr>
              <w:t>416</w:t>
            </w:r>
          </w:p>
        </w:tc>
        <w:tc>
          <w:tcPr>
            <w:tcW w:w="864" w:type="dxa"/>
            <w:vAlign w:val="center"/>
            <w:hideMark/>
          </w:tcPr>
          <w:p w14:paraId="0E4111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E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E62701"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01733E1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D219B0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45F905"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06F1C1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1949D8F" w14:textId="77777777" w:rsidR="00E42721" w:rsidRPr="009B3DCC" w:rsidRDefault="00E42721" w:rsidP="00F555E9">
            <w:pPr>
              <w:snapToGrid w:val="0"/>
              <w:jc w:val="center"/>
              <w:rPr>
                <w:sz w:val="16"/>
                <w:szCs w:val="16"/>
              </w:rPr>
            </w:pPr>
            <w:r w:rsidRPr="00266687">
              <w:rPr>
                <w:color w:val="000000"/>
                <w:sz w:val="16"/>
                <w:szCs w:val="16"/>
              </w:rPr>
              <w:t>4.44</w:t>
            </w:r>
          </w:p>
        </w:tc>
        <w:tc>
          <w:tcPr>
            <w:tcW w:w="1008" w:type="dxa"/>
            <w:vAlign w:val="center"/>
            <w:hideMark/>
          </w:tcPr>
          <w:p w14:paraId="0D6D2136" w14:textId="77777777" w:rsidR="00E42721" w:rsidRPr="009B3DCC" w:rsidRDefault="00E42721" w:rsidP="00F555E9">
            <w:pPr>
              <w:snapToGrid w:val="0"/>
              <w:jc w:val="center"/>
              <w:rPr>
                <w:sz w:val="16"/>
                <w:szCs w:val="16"/>
              </w:rPr>
            </w:pPr>
            <w:r w:rsidRPr="00266687">
              <w:rPr>
                <w:color w:val="000000"/>
                <w:sz w:val="16"/>
                <w:szCs w:val="16"/>
              </w:rPr>
              <w:t>3.35</w:t>
            </w:r>
          </w:p>
        </w:tc>
      </w:tr>
      <w:tr w:rsidR="00E42721" w:rsidRPr="009B3DCC" w14:paraId="08914A88" w14:textId="77777777" w:rsidTr="00F555E9">
        <w:trPr>
          <w:trHeight w:val="165"/>
        </w:trPr>
        <w:tc>
          <w:tcPr>
            <w:tcW w:w="360" w:type="dxa"/>
            <w:vAlign w:val="center"/>
            <w:hideMark/>
          </w:tcPr>
          <w:p w14:paraId="455B74E7" w14:textId="77777777" w:rsidR="00E42721" w:rsidRPr="00B20630" w:rsidRDefault="00E42721" w:rsidP="00F555E9">
            <w:pPr>
              <w:snapToGrid w:val="0"/>
              <w:rPr>
                <w:sz w:val="16"/>
                <w:szCs w:val="16"/>
              </w:rPr>
            </w:pPr>
            <w:r w:rsidRPr="00B20630">
              <w:rPr>
                <w:color w:val="000000"/>
                <w:sz w:val="16"/>
                <w:szCs w:val="16"/>
              </w:rPr>
              <w:t>417</w:t>
            </w:r>
          </w:p>
        </w:tc>
        <w:tc>
          <w:tcPr>
            <w:tcW w:w="864" w:type="dxa"/>
            <w:vAlign w:val="center"/>
            <w:hideMark/>
          </w:tcPr>
          <w:p w14:paraId="60A0AE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5E52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88226D"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19D69E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3EF435CE"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C101E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C7365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01CEAE"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A62BA49" w14:textId="77777777" w:rsidR="00E42721" w:rsidRPr="009B3DCC" w:rsidRDefault="00E42721" w:rsidP="00F555E9">
            <w:pPr>
              <w:snapToGrid w:val="0"/>
              <w:jc w:val="center"/>
              <w:rPr>
                <w:sz w:val="16"/>
                <w:szCs w:val="16"/>
              </w:rPr>
            </w:pPr>
            <w:r w:rsidRPr="00266687">
              <w:rPr>
                <w:color w:val="000000"/>
                <w:sz w:val="16"/>
                <w:szCs w:val="16"/>
              </w:rPr>
              <w:t>3.64</w:t>
            </w:r>
          </w:p>
        </w:tc>
      </w:tr>
      <w:tr w:rsidR="00E42721" w:rsidRPr="009B3DCC" w14:paraId="6734A162" w14:textId="77777777" w:rsidTr="00F555E9">
        <w:trPr>
          <w:trHeight w:val="165"/>
        </w:trPr>
        <w:tc>
          <w:tcPr>
            <w:tcW w:w="360" w:type="dxa"/>
            <w:vAlign w:val="center"/>
            <w:hideMark/>
          </w:tcPr>
          <w:p w14:paraId="48E4E5E0" w14:textId="77777777" w:rsidR="00E42721" w:rsidRPr="00B20630" w:rsidRDefault="00E42721" w:rsidP="00F555E9">
            <w:pPr>
              <w:snapToGrid w:val="0"/>
              <w:rPr>
                <w:sz w:val="16"/>
                <w:szCs w:val="16"/>
              </w:rPr>
            </w:pPr>
            <w:r w:rsidRPr="00B20630">
              <w:rPr>
                <w:color w:val="000000"/>
                <w:sz w:val="16"/>
                <w:szCs w:val="16"/>
              </w:rPr>
              <w:t>418</w:t>
            </w:r>
          </w:p>
        </w:tc>
        <w:tc>
          <w:tcPr>
            <w:tcW w:w="864" w:type="dxa"/>
            <w:vAlign w:val="center"/>
            <w:hideMark/>
          </w:tcPr>
          <w:p w14:paraId="10538B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D59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17FF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F37D284"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7B94085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910CB2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44E26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2EABC4" w14:textId="77777777" w:rsidR="00E42721" w:rsidRPr="009B3DCC" w:rsidRDefault="00E42721" w:rsidP="00F555E9">
            <w:pPr>
              <w:snapToGrid w:val="0"/>
              <w:jc w:val="center"/>
              <w:rPr>
                <w:sz w:val="16"/>
                <w:szCs w:val="16"/>
              </w:rPr>
            </w:pPr>
            <w:r w:rsidRPr="00266687">
              <w:rPr>
                <w:color w:val="000000"/>
                <w:sz w:val="16"/>
                <w:szCs w:val="16"/>
              </w:rPr>
              <w:t>4.37</w:t>
            </w:r>
          </w:p>
        </w:tc>
        <w:tc>
          <w:tcPr>
            <w:tcW w:w="1008" w:type="dxa"/>
            <w:vAlign w:val="center"/>
            <w:hideMark/>
          </w:tcPr>
          <w:p w14:paraId="3A804DC7"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4263B567" w14:textId="77777777" w:rsidTr="00F555E9">
        <w:trPr>
          <w:trHeight w:val="165"/>
        </w:trPr>
        <w:tc>
          <w:tcPr>
            <w:tcW w:w="360" w:type="dxa"/>
            <w:vAlign w:val="center"/>
            <w:hideMark/>
          </w:tcPr>
          <w:p w14:paraId="6920217D" w14:textId="77777777" w:rsidR="00E42721" w:rsidRPr="00B20630" w:rsidRDefault="00E42721" w:rsidP="00F555E9">
            <w:pPr>
              <w:snapToGrid w:val="0"/>
              <w:rPr>
                <w:sz w:val="16"/>
                <w:szCs w:val="16"/>
              </w:rPr>
            </w:pPr>
            <w:r w:rsidRPr="00B20630">
              <w:rPr>
                <w:color w:val="000000"/>
                <w:sz w:val="16"/>
                <w:szCs w:val="16"/>
              </w:rPr>
              <w:t>419</w:t>
            </w:r>
          </w:p>
        </w:tc>
        <w:tc>
          <w:tcPr>
            <w:tcW w:w="864" w:type="dxa"/>
            <w:vAlign w:val="center"/>
            <w:hideMark/>
          </w:tcPr>
          <w:p w14:paraId="10B1A0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9555B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95BD02"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4D80BC2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BF40D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2771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6286CEB"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7E73681" w14:textId="77777777" w:rsidR="00E42721" w:rsidRPr="009B3DCC" w:rsidRDefault="00E42721" w:rsidP="00F555E9">
            <w:pPr>
              <w:snapToGrid w:val="0"/>
              <w:jc w:val="center"/>
              <w:rPr>
                <w:sz w:val="16"/>
                <w:szCs w:val="16"/>
              </w:rPr>
            </w:pPr>
            <w:r w:rsidRPr="00266687">
              <w:rPr>
                <w:color w:val="000000"/>
                <w:sz w:val="16"/>
                <w:szCs w:val="16"/>
              </w:rPr>
              <w:t>3.38</w:t>
            </w:r>
          </w:p>
        </w:tc>
        <w:tc>
          <w:tcPr>
            <w:tcW w:w="1008" w:type="dxa"/>
            <w:vAlign w:val="center"/>
            <w:hideMark/>
          </w:tcPr>
          <w:p w14:paraId="5C22E979"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65AE3C14" w14:textId="77777777" w:rsidTr="00F555E9">
        <w:trPr>
          <w:trHeight w:val="165"/>
        </w:trPr>
        <w:tc>
          <w:tcPr>
            <w:tcW w:w="360" w:type="dxa"/>
            <w:vAlign w:val="center"/>
            <w:hideMark/>
          </w:tcPr>
          <w:p w14:paraId="06330038" w14:textId="77777777" w:rsidR="00E42721" w:rsidRPr="00B20630" w:rsidRDefault="00E42721" w:rsidP="00F555E9">
            <w:pPr>
              <w:snapToGrid w:val="0"/>
              <w:rPr>
                <w:sz w:val="16"/>
                <w:szCs w:val="16"/>
              </w:rPr>
            </w:pPr>
            <w:r w:rsidRPr="00B20630">
              <w:rPr>
                <w:color w:val="000000"/>
                <w:sz w:val="16"/>
                <w:szCs w:val="16"/>
              </w:rPr>
              <w:t>420</w:t>
            </w:r>
          </w:p>
        </w:tc>
        <w:tc>
          <w:tcPr>
            <w:tcW w:w="864" w:type="dxa"/>
            <w:vAlign w:val="center"/>
            <w:hideMark/>
          </w:tcPr>
          <w:p w14:paraId="6D9C28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CE75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403CC"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5A326101"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9C0508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1DE643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BB6B67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83E1ED" w14:textId="77777777" w:rsidR="00E42721" w:rsidRPr="009B3DCC" w:rsidRDefault="00E42721" w:rsidP="00F555E9">
            <w:pPr>
              <w:snapToGrid w:val="0"/>
              <w:jc w:val="center"/>
              <w:rPr>
                <w:sz w:val="16"/>
                <w:szCs w:val="16"/>
              </w:rPr>
            </w:pPr>
            <w:r w:rsidRPr="00266687">
              <w:rPr>
                <w:color w:val="000000"/>
                <w:sz w:val="16"/>
                <w:szCs w:val="16"/>
              </w:rPr>
              <w:t>4.38</w:t>
            </w:r>
          </w:p>
        </w:tc>
        <w:tc>
          <w:tcPr>
            <w:tcW w:w="1008" w:type="dxa"/>
            <w:vAlign w:val="center"/>
            <w:hideMark/>
          </w:tcPr>
          <w:p w14:paraId="0D7F3F5B"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2FA5E34F" w14:textId="77777777" w:rsidTr="00F555E9">
        <w:trPr>
          <w:trHeight w:val="165"/>
        </w:trPr>
        <w:tc>
          <w:tcPr>
            <w:tcW w:w="360" w:type="dxa"/>
            <w:vAlign w:val="center"/>
            <w:hideMark/>
          </w:tcPr>
          <w:p w14:paraId="6843CA0B" w14:textId="77777777" w:rsidR="00E42721" w:rsidRPr="00B20630" w:rsidRDefault="00E42721" w:rsidP="00F555E9">
            <w:pPr>
              <w:snapToGrid w:val="0"/>
              <w:rPr>
                <w:sz w:val="16"/>
                <w:szCs w:val="16"/>
              </w:rPr>
            </w:pPr>
            <w:r w:rsidRPr="00B20630">
              <w:rPr>
                <w:color w:val="000000"/>
                <w:sz w:val="16"/>
                <w:szCs w:val="16"/>
              </w:rPr>
              <w:t>421</w:t>
            </w:r>
          </w:p>
        </w:tc>
        <w:tc>
          <w:tcPr>
            <w:tcW w:w="864" w:type="dxa"/>
            <w:vAlign w:val="center"/>
            <w:hideMark/>
          </w:tcPr>
          <w:p w14:paraId="0BAAEE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950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BB40117"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739AB7A7"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11847B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291241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22F09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7456A1"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422C1171"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3F08C86F" w14:textId="77777777" w:rsidTr="00F555E9">
        <w:trPr>
          <w:trHeight w:val="165"/>
        </w:trPr>
        <w:tc>
          <w:tcPr>
            <w:tcW w:w="360" w:type="dxa"/>
            <w:vAlign w:val="center"/>
            <w:hideMark/>
          </w:tcPr>
          <w:p w14:paraId="0A0E1D94" w14:textId="77777777" w:rsidR="00E42721" w:rsidRPr="00B20630" w:rsidRDefault="00E42721" w:rsidP="00F555E9">
            <w:pPr>
              <w:snapToGrid w:val="0"/>
              <w:rPr>
                <w:sz w:val="16"/>
                <w:szCs w:val="16"/>
              </w:rPr>
            </w:pPr>
            <w:r w:rsidRPr="00B20630">
              <w:rPr>
                <w:color w:val="000000"/>
                <w:sz w:val="16"/>
                <w:szCs w:val="16"/>
              </w:rPr>
              <w:t>422</w:t>
            </w:r>
          </w:p>
        </w:tc>
        <w:tc>
          <w:tcPr>
            <w:tcW w:w="864" w:type="dxa"/>
            <w:vAlign w:val="center"/>
            <w:hideMark/>
          </w:tcPr>
          <w:p w14:paraId="5A915C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376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702653" w14:textId="77777777" w:rsidR="00E42721" w:rsidRPr="009B3DCC" w:rsidRDefault="00E42721" w:rsidP="00F555E9">
            <w:pPr>
              <w:snapToGrid w:val="0"/>
              <w:jc w:val="center"/>
              <w:rPr>
                <w:sz w:val="16"/>
                <w:szCs w:val="16"/>
              </w:rPr>
            </w:pPr>
            <w:r w:rsidRPr="00266687">
              <w:rPr>
                <w:color w:val="000000"/>
                <w:sz w:val="16"/>
                <w:szCs w:val="16"/>
              </w:rPr>
              <w:t>90</w:t>
            </w:r>
          </w:p>
        </w:tc>
        <w:tc>
          <w:tcPr>
            <w:tcW w:w="1008" w:type="dxa"/>
            <w:vAlign w:val="center"/>
            <w:hideMark/>
          </w:tcPr>
          <w:p w14:paraId="3C7B3849" w14:textId="77777777" w:rsidR="00E42721" w:rsidRPr="009B3DCC" w:rsidRDefault="00E42721" w:rsidP="00F555E9">
            <w:pPr>
              <w:snapToGrid w:val="0"/>
              <w:jc w:val="center"/>
              <w:rPr>
                <w:sz w:val="16"/>
                <w:szCs w:val="16"/>
              </w:rPr>
            </w:pPr>
            <w:r w:rsidRPr="00266687">
              <w:rPr>
                <w:color w:val="000000"/>
                <w:sz w:val="16"/>
                <w:szCs w:val="16"/>
              </w:rPr>
              <w:t>1992-06-25</w:t>
            </w:r>
          </w:p>
        </w:tc>
        <w:tc>
          <w:tcPr>
            <w:tcW w:w="1008" w:type="dxa"/>
            <w:vAlign w:val="center"/>
            <w:hideMark/>
          </w:tcPr>
          <w:p w14:paraId="5E2B255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844EFEC"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7B4FEB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59D4F83" w14:textId="77777777" w:rsidR="00E42721" w:rsidRPr="009B3DCC" w:rsidRDefault="00E42721" w:rsidP="00F555E9">
            <w:pPr>
              <w:snapToGrid w:val="0"/>
              <w:jc w:val="center"/>
              <w:rPr>
                <w:sz w:val="16"/>
                <w:szCs w:val="16"/>
              </w:rPr>
            </w:pPr>
            <w:r w:rsidRPr="00266687">
              <w:rPr>
                <w:color w:val="000000"/>
                <w:sz w:val="16"/>
                <w:szCs w:val="16"/>
              </w:rPr>
              <w:t>4.14</w:t>
            </w:r>
          </w:p>
        </w:tc>
        <w:tc>
          <w:tcPr>
            <w:tcW w:w="1008" w:type="dxa"/>
            <w:vAlign w:val="center"/>
            <w:hideMark/>
          </w:tcPr>
          <w:p w14:paraId="7F000690" w14:textId="77777777" w:rsidR="00E42721" w:rsidRPr="009B3DCC" w:rsidRDefault="00E42721" w:rsidP="00F555E9">
            <w:pPr>
              <w:snapToGrid w:val="0"/>
              <w:jc w:val="center"/>
              <w:rPr>
                <w:sz w:val="16"/>
                <w:szCs w:val="16"/>
              </w:rPr>
            </w:pPr>
            <w:r w:rsidRPr="00266687">
              <w:rPr>
                <w:color w:val="000000"/>
                <w:sz w:val="16"/>
                <w:szCs w:val="16"/>
              </w:rPr>
              <w:t>3.37</w:t>
            </w:r>
          </w:p>
        </w:tc>
      </w:tr>
      <w:tr w:rsidR="00E42721" w:rsidRPr="009B3DCC" w14:paraId="04950682" w14:textId="77777777" w:rsidTr="00F555E9">
        <w:trPr>
          <w:trHeight w:val="165"/>
        </w:trPr>
        <w:tc>
          <w:tcPr>
            <w:tcW w:w="360" w:type="dxa"/>
            <w:vAlign w:val="center"/>
            <w:hideMark/>
          </w:tcPr>
          <w:p w14:paraId="4EFE298F" w14:textId="77777777" w:rsidR="00E42721" w:rsidRPr="00B20630" w:rsidRDefault="00E42721" w:rsidP="00F555E9">
            <w:pPr>
              <w:snapToGrid w:val="0"/>
              <w:rPr>
                <w:sz w:val="16"/>
                <w:szCs w:val="16"/>
              </w:rPr>
            </w:pPr>
            <w:r w:rsidRPr="00B20630">
              <w:rPr>
                <w:color w:val="000000"/>
                <w:sz w:val="16"/>
                <w:szCs w:val="16"/>
              </w:rPr>
              <w:t>423</w:t>
            </w:r>
          </w:p>
        </w:tc>
        <w:tc>
          <w:tcPr>
            <w:tcW w:w="864" w:type="dxa"/>
            <w:vAlign w:val="center"/>
            <w:hideMark/>
          </w:tcPr>
          <w:p w14:paraId="078D27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5B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94F06"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45D94D8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C81192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FAEBB7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5ABD5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1D9449"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42CE6F6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F51AC7" w14:textId="77777777" w:rsidTr="00F555E9">
        <w:trPr>
          <w:trHeight w:val="165"/>
        </w:trPr>
        <w:tc>
          <w:tcPr>
            <w:tcW w:w="360" w:type="dxa"/>
            <w:vAlign w:val="center"/>
            <w:hideMark/>
          </w:tcPr>
          <w:p w14:paraId="64276A43" w14:textId="77777777" w:rsidR="00E42721" w:rsidRPr="00B20630" w:rsidRDefault="00E42721" w:rsidP="00F555E9">
            <w:pPr>
              <w:snapToGrid w:val="0"/>
              <w:rPr>
                <w:sz w:val="16"/>
                <w:szCs w:val="16"/>
              </w:rPr>
            </w:pPr>
            <w:r w:rsidRPr="00B20630">
              <w:rPr>
                <w:color w:val="000000"/>
                <w:sz w:val="16"/>
                <w:szCs w:val="16"/>
              </w:rPr>
              <w:t>424</w:t>
            </w:r>
          </w:p>
        </w:tc>
        <w:tc>
          <w:tcPr>
            <w:tcW w:w="864" w:type="dxa"/>
            <w:vAlign w:val="center"/>
            <w:hideMark/>
          </w:tcPr>
          <w:p w14:paraId="57247F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4218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AF5FD1"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AFBAF7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48645B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E2D31C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6DB97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466B0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65850A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4114224" w14:textId="77777777" w:rsidTr="00F555E9">
        <w:trPr>
          <w:trHeight w:val="165"/>
        </w:trPr>
        <w:tc>
          <w:tcPr>
            <w:tcW w:w="360" w:type="dxa"/>
            <w:vAlign w:val="center"/>
            <w:hideMark/>
          </w:tcPr>
          <w:p w14:paraId="451113CB" w14:textId="77777777" w:rsidR="00E42721" w:rsidRPr="00B20630" w:rsidRDefault="00E42721" w:rsidP="00F555E9">
            <w:pPr>
              <w:snapToGrid w:val="0"/>
              <w:rPr>
                <w:sz w:val="16"/>
                <w:szCs w:val="16"/>
              </w:rPr>
            </w:pPr>
            <w:r w:rsidRPr="00B20630">
              <w:rPr>
                <w:color w:val="000000"/>
                <w:sz w:val="16"/>
                <w:szCs w:val="16"/>
              </w:rPr>
              <w:t>425</w:t>
            </w:r>
          </w:p>
        </w:tc>
        <w:tc>
          <w:tcPr>
            <w:tcW w:w="864" w:type="dxa"/>
            <w:vAlign w:val="center"/>
            <w:hideMark/>
          </w:tcPr>
          <w:p w14:paraId="3B3121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D3A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5F02649"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58F97D8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7651C16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975044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0ECE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4FC6794" w14:textId="77777777" w:rsidR="00E42721" w:rsidRPr="009B3DCC" w:rsidRDefault="00E42721" w:rsidP="00F555E9">
            <w:pPr>
              <w:snapToGrid w:val="0"/>
              <w:jc w:val="center"/>
              <w:rPr>
                <w:sz w:val="16"/>
                <w:szCs w:val="16"/>
              </w:rPr>
            </w:pPr>
            <w:r w:rsidRPr="00266687">
              <w:rPr>
                <w:color w:val="000000"/>
                <w:sz w:val="16"/>
                <w:szCs w:val="16"/>
              </w:rPr>
              <w:t>9.38</w:t>
            </w:r>
          </w:p>
        </w:tc>
        <w:tc>
          <w:tcPr>
            <w:tcW w:w="1008" w:type="dxa"/>
            <w:vAlign w:val="center"/>
            <w:hideMark/>
          </w:tcPr>
          <w:p w14:paraId="221E6B90"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E2C4041" w14:textId="77777777" w:rsidTr="00F555E9">
        <w:trPr>
          <w:trHeight w:val="165"/>
        </w:trPr>
        <w:tc>
          <w:tcPr>
            <w:tcW w:w="360" w:type="dxa"/>
            <w:vAlign w:val="center"/>
            <w:hideMark/>
          </w:tcPr>
          <w:p w14:paraId="252315DA" w14:textId="77777777" w:rsidR="00E42721" w:rsidRPr="00B20630" w:rsidRDefault="00E42721" w:rsidP="00F555E9">
            <w:pPr>
              <w:snapToGrid w:val="0"/>
              <w:rPr>
                <w:sz w:val="16"/>
                <w:szCs w:val="16"/>
              </w:rPr>
            </w:pPr>
            <w:r w:rsidRPr="00B20630">
              <w:rPr>
                <w:color w:val="000000"/>
                <w:sz w:val="16"/>
                <w:szCs w:val="16"/>
              </w:rPr>
              <w:t>426</w:t>
            </w:r>
          </w:p>
        </w:tc>
        <w:tc>
          <w:tcPr>
            <w:tcW w:w="864" w:type="dxa"/>
            <w:vAlign w:val="center"/>
            <w:hideMark/>
          </w:tcPr>
          <w:p w14:paraId="4E0A1D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1D278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83514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AD29AD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C8BEA6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EAD1EC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282A79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630F09" w14:textId="77777777" w:rsidR="00E42721" w:rsidRPr="009B3DCC" w:rsidRDefault="00E42721" w:rsidP="00F555E9">
            <w:pPr>
              <w:snapToGrid w:val="0"/>
              <w:jc w:val="center"/>
              <w:rPr>
                <w:sz w:val="16"/>
                <w:szCs w:val="16"/>
              </w:rPr>
            </w:pPr>
            <w:r w:rsidRPr="00266687">
              <w:rPr>
                <w:color w:val="000000"/>
                <w:sz w:val="16"/>
                <w:szCs w:val="16"/>
              </w:rPr>
              <w:t>10.15</w:t>
            </w:r>
          </w:p>
        </w:tc>
        <w:tc>
          <w:tcPr>
            <w:tcW w:w="1008" w:type="dxa"/>
            <w:vAlign w:val="center"/>
            <w:hideMark/>
          </w:tcPr>
          <w:p w14:paraId="2844B04D" w14:textId="77777777" w:rsidR="00E42721" w:rsidRPr="009B3DCC" w:rsidRDefault="00E42721" w:rsidP="00F555E9">
            <w:pPr>
              <w:snapToGrid w:val="0"/>
              <w:jc w:val="center"/>
              <w:rPr>
                <w:sz w:val="16"/>
                <w:szCs w:val="16"/>
              </w:rPr>
            </w:pPr>
            <w:r w:rsidRPr="00266687">
              <w:rPr>
                <w:color w:val="000000"/>
                <w:sz w:val="16"/>
                <w:szCs w:val="16"/>
              </w:rPr>
              <w:t>2.35</w:t>
            </w:r>
          </w:p>
        </w:tc>
      </w:tr>
      <w:tr w:rsidR="00E42721" w:rsidRPr="009B3DCC" w14:paraId="1E418AE6" w14:textId="77777777" w:rsidTr="00F555E9">
        <w:trPr>
          <w:trHeight w:val="165"/>
        </w:trPr>
        <w:tc>
          <w:tcPr>
            <w:tcW w:w="360" w:type="dxa"/>
            <w:vAlign w:val="center"/>
            <w:hideMark/>
          </w:tcPr>
          <w:p w14:paraId="32A9E5FD" w14:textId="77777777" w:rsidR="00E42721" w:rsidRPr="00B20630" w:rsidRDefault="00E42721" w:rsidP="00F555E9">
            <w:pPr>
              <w:snapToGrid w:val="0"/>
              <w:rPr>
                <w:sz w:val="16"/>
                <w:szCs w:val="16"/>
              </w:rPr>
            </w:pPr>
            <w:r w:rsidRPr="00B20630">
              <w:rPr>
                <w:color w:val="000000"/>
                <w:sz w:val="16"/>
                <w:szCs w:val="16"/>
              </w:rPr>
              <w:t>427</w:t>
            </w:r>
          </w:p>
        </w:tc>
        <w:tc>
          <w:tcPr>
            <w:tcW w:w="864" w:type="dxa"/>
            <w:vAlign w:val="center"/>
            <w:hideMark/>
          </w:tcPr>
          <w:p w14:paraId="3AE8F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2A79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688421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645C6630"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7C926C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AE0F33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2DE44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407967C"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24F115"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00DC9D09" w14:textId="77777777" w:rsidTr="00F555E9">
        <w:trPr>
          <w:trHeight w:val="165"/>
        </w:trPr>
        <w:tc>
          <w:tcPr>
            <w:tcW w:w="360" w:type="dxa"/>
            <w:vAlign w:val="center"/>
            <w:hideMark/>
          </w:tcPr>
          <w:p w14:paraId="537A4BFB" w14:textId="77777777" w:rsidR="00E42721" w:rsidRPr="00B20630" w:rsidRDefault="00E42721" w:rsidP="00F555E9">
            <w:pPr>
              <w:snapToGrid w:val="0"/>
              <w:rPr>
                <w:sz w:val="16"/>
                <w:szCs w:val="16"/>
              </w:rPr>
            </w:pPr>
            <w:r w:rsidRPr="00B20630">
              <w:rPr>
                <w:color w:val="000000"/>
                <w:sz w:val="16"/>
                <w:szCs w:val="16"/>
              </w:rPr>
              <w:t>428</w:t>
            </w:r>
          </w:p>
        </w:tc>
        <w:tc>
          <w:tcPr>
            <w:tcW w:w="864" w:type="dxa"/>
            <w:vAlign w:val="center"/>
            <w:hideMark/>
          </w:tcPr>
          <w:p w14:paraId="15C1BF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825B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32A99EB"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045FA311"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63FF7CB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608BD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1E2822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9A7654A"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5E582EC" w14:textId="77777777" w:rsidR="00E42721" w:rsidRPr="009B3DCC" w:rsidRDefault="00E42721" w:rsidP="00F555E9">
            <w:pPr>
              <w:snapToGrid w:val="0"/>
              <w:jc w:val="center"/>
              <w:rPr>
                <w:sz w:val="16"/>
                <w:szCs w:val="16"/>
              </w:rPr>
            </w:pPr>
            <w:r w:rsidRPr="00266687">
              <w:rPr>
                <w:color w:val="000000"/>
                <w:sz w:val="16"/>
                <w:szCs w:val="16"/>
              </w:rPr>
              <w:t>2.23</w:t>
            </w:r>
          </w:p>
        </w:tc>
      </w:tr>
      <w:tr w:rsidR="00E42721" w:rsidRPr="009B3DCC" w14:paraId="4D4E2C0C" w14:textId="77777777" w:rsidTr="00F555E9">
        <w:trPr>
          <w:trHeight w:val="180"/>
        </w:trPr>
        <w:tc>
          <w:tcPr>
            <w:tcW w:w="360" w:type="dxa"/>
            <w:vAlign w:val="center"/>
            <w:hideMark/>
          </w:tcPr>
          <w:p w14:paraId="2A811B24" w14:textId="77777777" w:rsidR="00E42721" w:rsidRPr="00B20630" w:rsidRDefault="00E42721" w:rsidP="00F555E9">
            <w:pPr>
              <w:snapToGrid w:val="0"/>
              <w:rPr>
                <w:sz w:val="16"/>
                <w:szCs w:val="16"/>
              </w:rPr>
            </w:pPr>
            <w:r w:rsidRPr="00B20630">
              <w:rPr>
                <w:color w:val="000000"/>
                <w:sz w:val="16"/>
                <w:szCs w:val="16"/>
              </w:rPr>
              <w:t>429</w:t>
            </w:r>
          </w:p>
        </w:tc>
        <w:tc>
          <w:tcPr>
            <w:tcW w:w="864" w:type="dxa"/>
            <w:vAlign w:val="center"/>
            <w:hideMark/>
          </w:tcPr>
          <w:p w14:paraId="35FB08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8B7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4CAB1D"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F4D695A"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17CF782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41AE44"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C7135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3E9428"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6EC66CF0"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444F0497" w14:textId="77777777" w:rsidTr="00F555E9">
        <w:trPr>
          <w:trHeight w:val="165"/>
        </w:trPr>
        <w:tc>
          <w:tcPr>
            <w:tcW w:w="360" w:type="dxa"/>
            <w:vAlign w:val="center"/>
            <w:hideMark/>
          </w:tcPr>
          <w:p w14:paraId="4AFCA1C0" w14:textId="77777777" w:rsidR="00E42721" w:rsidRPr="00B20630" w:rsidRDefault="00E42721" w:rsidP="00F555E9">
            <w:pPr>
              <w:snapToGrid w:val="0"/>
              <w:rPr>
                <w:sz w:val="16"/>
                <w:szCs w:val="16"/>
              </w:rPr>
            </w:pPr>
            <w:r w:rsidRPr="00B20630">
              <w:rPr>
                <w:color w:val="000000"/>
                <w:sz w:val="16"/>
                <w:szCs w:val="16"/>
              </w:rPr>
              <w:t>430</w:t>
            </w:r>
          </w:p>
        </w:tc>
        <w:tc>
          <w:tcPr>
            <w:tcW w:w="864" w:type="dxa"/>
            <w:vAlign w:val="center"/>
            <w:hideMark/>
          </w:tcPr>
          <w:p w14:paraId="58D610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5612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135D62"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7DF2331E"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4FA000C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84ACE4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8D92B0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E556BB6" w14:textId="77777777" w:rsidR="00E42721" w:rsidRPr="009B3DCC" w:rsidRDefault="00E42721" w:rsidP="00F555E9">
            <w:pPr>
              <w:snapToGrid w:val="0"/>
              <w:jc w:val="center"/>
              <w:rPr>
                <w:sz w:val="16"/>
                <w:szCs w:val="16"/>
              </w:rPr>
            </w:pPr>
            <w:r w:rsidRPr="00266687">
              <w:rPr>
                <w:color w:val="000000"/>
                <w:sz w:val="16"/>
                <w:szCs w:val="16"/>
              </w:rPr>
              <w:t>9.05</w:t>
            </w:r>
          </w:p>
        </w:tc>
        <w:tc>
          <w:tcPr>
            <w:tcW w:w="1008" w:type="dxa"/>
            <w:vAlign w:val="center"/>
            <w:hideMark/>
          </w:tcPr>
          <w:p w14:paraId="6E1204C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7B19E9E" w14:textId="77777777" w:rsidTr="00F555E9">
        <w:trPr>
          <w:trHeight w:val="165"/>
        </w:trPr>
        <w:tc>
          <w:tcPr>
            <w:tcW w:w="360" w:type="dxa"/>
            <w:vAlign w:val="center"/>
            <w:hideMark/>
          </w:tcPr>
          <w:p w14:paraId="266FDFB6" w14:textId="77777777" w:rsidR="00E42721" w:rsidRPr="00B20630" w:rsidRDefault="00E42721" w:rsidP="00F555E9">
            <w:pPr>
              <w:snapToGrid w:val="0"/>
              <w:rPr>
                <w:sz w:val="16"/>
                <w:szCs w:val="16"/>
              </w:rPr>
            </w:pPr>
            <w:r w:rsidRPr="00B20630">
              <w:rPr>
                <w:color w:val="000000"/>
                <w:sz w:val="16"/>
                <w:szCs w:val="16"/>
              </w:rPr>
              <w:t>431</w:t>
            </w:r>
          </w:p>
        </w:tc>
        <w:tc>
          <w:tcPr>
            <w:tcW w:w="864" w:type="dxa"/>
            <w:vAlign w:val="center"/>
            <w:hideMark/>
          </w:tcPr>
          <w:p w14:paraId="2CE60E3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BBA68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EF4C87"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3C578A38"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055E628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0F5D8B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28897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D248ACF" w14:textId="77777777" w:rsidR="00E42721" w:rsidRPr="009B3DCC" w:rsidRDefault="00E42721" w:rsidP="00F555E9">
            <w:pPr>
              <w:snapToGrid w:val="0"/>
              <w:jc w:val="center"/>
              <w:rPr>
                <w:sz w:val="16"/>
                <w:szCs w:val="16"/>
              </w:rPr>
            </w:pPr>
            <w:r w:rsidRPr="00266687">
              <w:rPr>
                <w:color w:val="000000"/>
                <w:sz w:val="16"/>
                <w:szCs w:val="16"/>
              </w:rPr>
              <w:t>9.57</w:t>
            </w:r>
          </w:p>
        </w:tc>
        <w:tc>
          <w:tcPr>
            <w:tcW w:w="1008" w:type="dxa"/>
            <w:vAlign w:val="center"/>
            <w:hideMark/>
          </w:tcPr>
          <w:p w14:paraId="4DEDD282"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53A49BE7" w14:textId="77777777" w:rsidTr="00F555E9">
        <w:trPr>
          <w:trHeight w:val="165"/>
        </w:trPr>
        <w:tc>
          <w:tcPr>
            <w:tcW w:w="360" w:type="dxa"/>
            <w:vAlign w:val="center"/>
            <w:hideMark/>
          </w:tcPr>
          <w:p w14:paraId="341EE1A0" w14:textId="77777777" w:rsidR="00E42721" w:rsidRPr="00B20630" w:rsidRDefault="00E42721" w:rsidP="00F555E9">
            <w:pPr>
              <w:snapToGrid w:val="0"/>
              <w:rPr>
                <w:sz w:val="16"/>
                <w:szCs w:val="16"/>
              </w:rPr>
            </w:pPr>
            <w:r w:rsidRPr="00B20630">
              <w:rPr>
                <w:color w:val="000000"/>
                <w:sz w:val="16"/>
                <w:szCs w:val="16"/>
              </w:rPr>
              <w:t>432</w:t>
            </w:r>
          </w:p>
        </w:tc>
        <w:tc>
          <w:tcPr>
            <w:tcW w:w="864" w:type="dxa"/>
            <w:vAlign w:val="center"/>
            <w:hideMark/>
          </w:tcPr>
          <w:p w14:paraId="1FC282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23BDB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31F65C" w14:textId="77777777" w:rsidR="00E42721" w:rsidRPr="009B3DCC" w:rsidRDefault="00E42721" w:rsidP="00F555E9">
            <w:pPr>
              <w:snapToGrid w:val="0"/>
              <w:jc w:val="center"/>
              <w:rPr>
                <w:sz w:val="16"/>
                <w:szCs w:val="16"/>
              </w:rPr>
            </w:pPr>
            <w:r w:rsidRPr="00266687">
              <w:rPr>
                <w:color w:val="000000"/>
                <w:sz w:val="16"/>
                <w:szCs w:val="16"/>
              </w:rPr>
              <w:t>91</w:t>
            </w:r>
          </w:p>
        </w:tc>
        <w:tc>
          <w:tcPr>
            <w:tcW w:w="1008" w:type="dxa"/>
            <w:vAlign w:val="center"/>
            <w:hideMark/>
          </w:tcPr>
          <w:p w14:paraId="19C5224F" w14:textId="77777777" w:rsidR="00E42721" w:rsidRPr="009B3DCC" w:rsidRDefault="00E42721" w:rsidP="00F555E9">
            <w:pPr>
              <w:snapToGrid w:val="0"/>
              <w:jc w:val="center"/>
              <w:rPr>
                <w:sz w:val="16"/>
                <w:szCs w:val="16"/>
              </w:rPr>
            </w:pPr>
            <w:r w:rsidRPr="00266687">
              <w:rPr>
                <w:color w:val="000000"/>
                <w:sz w:val="16"/>
                <w:szCs w:val="16"/>
              </w:rPr>
              <w:t>1992-07-17</w:t>
            </w:r>
          </w:p>
        </w:tc>
        <w:tc>
          <w:tcPr>
            <w:tcW w:w="1008" w:type="dxa"/>
            <w:vAlign w:val="center"/>
            <w:hideMark/>
          </w:tcPr>
          <w:p w14:paraId="3AC1DFF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ABA6B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B1C35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6A9F4D1F" w14:textId="77777777" w:rsidR="00E42721" w:rsidRPr="009B3DCC" w:rsidRDefault="00E42721" w:rsidP="00F555E9">
            <w:pPr>
              <w:snapToGrid w:val="0"/>
              <w:jc w:val="center"/>
              <w:rPr>
                <w:sz w:val="16"/>
                <w:szCs w:val="16"/>
              </w:rPr>
            </w:pPr>
            <w:r w:rsidRPr="00266687">
              <w:rPr>
                <w:color w:val="000000"/>
                <w:sz w:val="16"/>
                <w:szCs w:val="16"/>
              </w:rPr>
              <w:t>10.19</w:t>
            </w:r>
          </w:p>
        </w:tc>
        <w:tc>
          <w:tcPr>
            <w:tcW w:w="1008" w:type="dxa"/>
            <w:vAlign w:val="center"/>
            <w:hideMark/>
          </w:tcPr>
          <w:p w14:paraId="7C5E95C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39633F36" w14:textId="77777777" w:rsidTr="00F555E9">
        <w:trPr>
          <w:trHeight w:val="165"/>
        </w:trPr>
        <w:tc>
          <w:tcPr>
            <w:tcW w:w="360" w:type="dxa"/>
            <w:vAlign w:val="center"/>
            <w:hideMark/>
          </w:tcPr>
          <w:p w14:paraId="6CFDD823" w14:textId="77777777" w:rsidR="00E42721" w:rsidRPr="00B20630" w:rsidRDefault="00E42721" w:rsidP="00F555E9">
            <w:pPr>
              <w:snapToGrid w:val="0"/>
              <w:rPr>
                <w:sz w:val="16"/>
                <w:szCs w:val="16"/>
              </w:rPr>
            </w:pPr>
            <w:r w:rsidRPr="00B20630">
              <w:rPr>
                <w:color w:val="000000"/>
                <w:sz w:val="16"/>
                <w:szCs w:val="16"/>
              </w:rPr>
              <w:t>433</w:t>
            </w:r>
          </w:p>
        </w:tc>
        <w:tc>
          <w:tcPr>
            <w:tcW w:w="864" w:type="dxa"/>
            <w:vAlign w:val="center"/>
            <w:hideMark/>
          </w:tcPr>
          <w:p w14:paraId="6159B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60CB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7E1C2D"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7E0BA2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F64B14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4F2E3C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51895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2435FD" w14:textId="77777777" w:rsidR="00E42721" w:rsidRPr="009B3DCC" w:rsidRDefault="00E42721" w:rsidP="00F555E9">
            <w:pPr>
              <w:snapToGrid w:val="0"/>
              <w:jc w:val="center"/>
              <w:rPr>
                <w:sz w:val="16"/>
                <w:szCs w:val="16"/>
              </w:rPr>
            </w:pPr>
            <w:r w:rsidRPr="00266687">
              <w:rPr>
                <w:color w:val="000000"/>
                <w:sz w:val="16"/>
                <w:szCs w:val="16"/>
              </w:rPr>
              <w:t>6.96</w:t>
            </w:r>
          </w:p>
        </w:tc>
        <w:tc>
          <w:tcPr>
            <w:tcW w:w="1008" w:type="dxa"/>
            <w:vAlign w:val="center"/>
            <w:hideMark/>
          </w:tcPr>
          <w:p w14:paraId="7737F94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11771689" w14:textId="77777777" w:rsidTr="00F555E9">
        <w:trPr>
          <w:trHeight w:val="165"/>
        </w:trPr>
        <w:tc>
          <w:tcPr>
            <w:tcW w:w="360" w:type="dxa"/>
            <w:vAlign w:val="center"/>
            <w:hideMark/>
          </w:tcPr>
          <w:p w14:paraId="2F7CBE6E" w14:textId="77777777" w:rsidR="00E42721" w:rsidRPr="00B20630" w:rsidRDefault="00E42721" w:rsidP="00F555E9">
            <w:pPr>
              <w:snapToGrid w:val="0"/>
              <w:rPr>
                <w:sz w:val="16"/>
                <w:szCs w:val="16"/>
              </w:rPr>
            </w:pPr>
            <w:r w:rsidRPr="00B20630">
              <w:rPr>
                <w:color w:val="000000"/>
                <w:sz w:val="16"/>
                <w:szCs w:val="16"/>
              </w:rPr>
              <w:t>434</w:t>
            </w:r>
          </w:p>
        </w:tc>
        <w:tc>
          <w:tcPr>
            <w:tcW w:w="864" w:type="dxa"/>
            <w:vAlign w:val="center"/>
            <w:hideMark/>
          </w:tcPr>
          <w:p w14:paraId="5FA24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F21E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63AE46"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3217EE2"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0D7A9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3FE0A"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ED5BF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910C00E" w14:textId="77777777" w:rsidR="00E42721" w:rsidRPr="009B3DCC" w:rsidRDefault="00E42721" w:rsidP="00F555E9">
            <w:pPr>
              <w:snapToGrid w:val="0"/>
              <w:jc w:val="center"/>
              <w:rPr>
                <w:sz w:val="16"/>
                <w:szCs w:val="16"/>
              </w:rPr>
            </w:pPr>
            <w:r w:rsidRPr="00266687">
              <w:rPr>
                <w:color w:val="000000"/>
                <w:sz w:val="16"/>
                <w:szCs w:val="16"/>
              </w:rPr>
              <w:t>14.29</w:t>
            </w:r>
          </w:p>
        </w:tc>
        <w:tc>
          <w:tcPr>
            <w:tcW w:w="1008" w:type="dxa"/>
            <w:vAlign w:val="center"/>
            <w:hideMark/>
          </w:tcPr>
          <w:p w14:paraId="52A4A5BD"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7C9C7944" w14:textId="77777777" w:rsidTr="00F555E9">
        <w:trPr>
          <w:trHeight w:val="165"/>
        </w:trPr>
        <w:tc>
          <w:tcPr>
            <w:tcW w:w="360" w:type="dxa"/>
            <w:vAlign w:val="center"/>
            <w:hideMark/>
          </w:tcPr>
          <w:p w14:paraId="20A83534" w14:textId="77777777" w:rsidR="00E42721" w:rsidRPr="00B20630" w:rsidRDefault="00E42721" w:rsidP="00F555E9">
            <w:pPr>
              <w:snapToGrid w:val="0"/>
              <w:rPr>
                <w:sz w:val="16"/>
                <w:szCs w:val="16"/>
              </w:rPr>
            </w:pPr>
            <w:r w:rsidRPr="00B20630">
              <w:rPr>
                <w:color w:val="000000"/>
                <w:sz w:val="16"/>
                <w:szCs w:val="16"/>
              </w:rPr>
              <w:t>435</w:t>
            </w:r>
          </w:p>
        </w:tc>
        <w:tc>
          <w:tcPr>
            <w:tcW w:w="864" w:type="dxa"/>
            <w:vAlign w:val="center"/>
            <w:hideMark/>
          </w:tcPr>
          <w:p w14:paraId="700DBE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53AC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03A6F4"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228D614"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3A98546"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6A974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939AE1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4D8B6DF" w14:textId="77777777" w:rsidR="00E42721" w:rsidRPr="009B3DCC" w:rsidRDefault="00E42721" w:rsidP="00F555E9">
            <w:pPr>
              <w:snapToGrid w:val="0"/>
              <w:jc w:val="center"/>
              <w:rPr>
                <w:sz w:val="16"/>
                <w:szCs w:val="16"/>
              </w:rPr>
            </w:pPr>
            <w:r w:rsidRPr="00266687">
              <w:rPr>
                <w:color w:val="000000"/>
                <w:sz w:val="16"/>
                <w:szCs w:val="16"/>
              </w:rPr>
              <w:t>14.82</w:t>
            </w:r>
          </w:p>
        </w:tc>
        <w:tc>
          <w:tcPr>
            <w:tcW w:w="1008" w:type="dxa"/>
            <w:vAlign w:val="center"/>
            <w:hideMark/>
          </w:tcPr>
          <w:p w14:paraId="58EC4EEB"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35E19A80" w14:textId="77777777" w:rsidTr="00F555E9">
        <w:trPr>
          <w:trHeight w:val="165"/>
        </w:trPr>
        <w:tc>
          <w:tcPr>
            <w:tcW w:w="360" w:type="dxa"/>
            <w:vAlign w:val="center"/>
            <w:hideMark/>
          </w:tcPr>
          <w:p w14:paraId="19E51520" w14:textId="77777777" w:rsidR="00E42721" w:rsidRPr="00B20630" w:rsidRDefault="00E42721" w:rsidP="00F555E9">
            <w:pPr>
              <w:snapToGrid w:val="0"/>
              <w:rPr>
                <w:sz w:val="16"/>
                <w:szCs w:val="16"/>
              </w:rPr>
            </w:pPr>
            <w:r w:rsidRPr="00B20630">
              <w:rPr>
                <w:color w:val="000000"/>
                <w:sz w:val="16"/>
                <w:szCs w:val="16"/>
              </w:rPr>
              <w:t>436</w:t>
            </w:r>
          </w:p>
        </w:tc>
        <w:tc>
          <w:tcPr>
            <w:tcW w:w="864" w:type="dxa"/>
            <w:vAlign w:val="center"/>
            <w:hideMark/>
          </w:tcPr>
          <w:p w14:paraId="046824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39D0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FC759B"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E3876A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72CB91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9C65C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9CC52F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E97B548" w14:textId="77777777" w:rsidR="00E42721" w:rsidRPr="009B3DCC" w:rsidRDefault="00E42721" w:rsidP="00F555E9">
            <w:pPr>
              <w:snapToGrid w:val="0"/>
              <w:jc w:val="center"/>
              <w:rPr>
                <w:sz w:val="16"/>
                <w:szCs w:val="16"/>
              </w:rPr>
            </w:pPr>
            <w:r w:rsidRPr="00266687">
              <w:rPr>
                <w:color w:val="000000"/>
                <w:sz w:val="16"/>
                <w:szCs w:val="16"/>
              </w:rPr>
              <w:t>15.86</w:t>
            </w:r>
          </w:p>
        </w:tc>
        <w:tc>
          <w:tcPr>
            <w:tcW w:w="1008" w:type="dxa"/>
            <w:vAlign w:val="center"/>
            <w:hideMark/>
          </w:tcPr>
          <w:p w14:paraId="2D12660C"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70822822" w14:textId="77777777" w:rsidTr="00F555E9">
        <w:trPr>
          <w:trHeight w:val="165"/>
        </w:trPr>
        <w:tc>
          <w:tcPr>
            <w:tcW w:w="360" w:type="dxa"/>
            <w:vAlign w:val="center"/>
            <w:hideMark/>
          </w:tcPr>
          <w:p w14:paraId="2AF0E68F" w14:textId="77777777" w:rsidR="00E42721" w:rsidRPr="00B20630" w:rsidRDefault="00E42721" w:rsidP="00F555E9">
            <w:pPr>
              <w:snapToGrid w:val="0"/>
              <w:rPr>
                <w:sz w:val="16"/>
                <w:szCs w:val="16"/>
              </w:rPr>
            </w:pPr>
            <w:r w:rsidRPr="00B20630">
              <w:rPr>
                <w:color w:val="000000"/>
                <w:sz w:val="16"/>
                <w:szCs w:val="16"/>
              </w:rPr>
              <w:t>437</w:t>
            </w:r>
          </w:p>
        </w:tc>
        <w:tc>
          <w:tcPr>
            <w:tcW w:w="864" w:type="dxa"/>
            <w:vAlign w:val="center"/>
            <w:hideMark/>
          </w:tcPr>
          <w:p w14:paraId="76C9CF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2723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861D7"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6C4E772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193F062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1DB523F"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5EEF3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AF04F4F" w14:textId="77777777" w:rsidR="00E42721" w:rsidRPr="009B3DCC" w:rsidRDefault="00E42721" w:rsidP="00F555E9">
            <w:pPr>
              <w:snapToGrid w:val="0"/>
              <w:jc w:val="center"/>
              <w:rPr>
                <w:sz w:val="16"/>
                <w:szCs w:val="16"/>
              </w:rPr>
            </w:pPr>
            <w:r w:rsidRPr="00266687">
              <w:rPr>
                <w:color w:val="000000"/>
                <w:sz w:val="16"/>
                <w:szCs w:val="16"/>
              </w:rPr>
              <w:t>12.59</w:t>
            </w:r>
          </w:p>
        </w:tc>
        <w:tc>
          <w:tcPr>
            <w:tcW w:w="1008" w:type="dxa"/>
            <w:vAlign w:val="center"/>
            <w:hideMark/>
          </w:tcPr>
          <w:p w14:paraId="201F6C15" w14:textId="77777777" w:rsidR="00E42721" w:rsidRPr="009B3DCC" w:rsidRDefault="00E42721" w:rsidP="00F555E9">
            <w:pPr>
              <w:snapToGrid w:val="0"/>
              <w:jc w:val="center"/>
              <w:rPr>
                <w:sz w:val="16"/>
                <w:szCs w:val="16"/>
              </w:rPr>
            </w:pPr>
            <w:r w:rsidRPr="00266687">
              <w:rPr>
                <w:color w:val="000000"/>
                <w:sz w:val="16"/>
                <w:szCs w:val="16"/>
              </w:rPr>
              <w:t>1.81</w:t>
            </w:r>
          </w:p>
        </w:tc>
      </w:tr>
      <w:tr w:rsidR="00E42721" w:rsidRPr="009B3DCC" w14:paraId="61BC003E" w14:textId="77777777" w:rsidTr="00F555E9">
        <w:trPr>
          <w:trHeight w:val="165"/>
        </w:trPr>
        <w:tc>
          <w:tcPr>
            <w:tcW w:w="360" w:type="dxa"/>
            <w:vAlign w:val="center"/>
            <w:hideMark/>
          </w:tcPr>
          <w:p w14:paraId="4C4A9DA2" w14:textId="77777777" w:rsidR="00E42721" w:rsidRPr="00B20630" w:rsidRDefault="00E42721" w:rsidP="00F555E9">
            <w:pPr>
              <w:snapToGrid w:val="0"/>
              <w:rPr>
                <w:sz w:val="16"/>
                <w:szCs w:val="16"/>
              </w:rPr>
            </w:pPr>
            <w:r w:rsidRPr="00B20630">
              <w:rPr>
                <w:color w:val="000000"/>
                <w:sz w:val="16"/>
                <w:szCs w:val="16"/>
              </w:rPr>
              <w:t>438</w:t>
            </w:r>
          </w:p>
        </w:tc>
        <w:tc>
          <w:tcPr>
            <w:tcW w:w="864" w:type="dxa"/>
            <w:vAlign w:val="center"/>
            <w:hideMark/>
          </w:tcPr>
          <w:p w14:paraId="658E1E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D50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7B167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1619B53D"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34AAF1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32CD01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937D33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AE4B5B"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128DB741"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3A3AC9F7" w14:textId="77777777" w:rsidTr="00F555E9">
        <w:trPr>
          <w:trHeight w:val="165"/>
        </w:trPr>
        <w:tc>
          <w:tcPr>
            <w:tcW w:w="360" w:type="dxa"/>
            <w:vAlign w:val="center"/>
            <w:hideMark/>
          </w:tcPr>
          <w:p w14:paraId="04623D3E" w14:textId="77777777" w:rsidR="00E42721" w:rsidRPr="00B20630" w:rsidRDefault="00E42721" w:rsidP="00F555E9">
            <w:pPr>
              <w:snapToGrid w:val="0"/>
              <w:rPr>
                <w:sz w:val="16"/>
                <w:szCs w:val="16"/>
              </w:rPr>
            </w:pPr>
            <w:r w:rsidRPr="00B20630">
              <w:rPr>
                <w:color w:val="000000"/>
                <w:sz w:val="16"/>
                <w:szCs w:val="16"/>
              </w:rPr>
              <w:t>439</w:t>
            </w:r>
          </w:p>
        </w:tc>
        <w:tc>
          <w:tcPr>
            <w:tcW w:w="864" w:type="dxa"/>
            <w:vAlign w:val="center"/>
            <w:hideMark/>
          </w:tcPr>
          <w:p w14:paraId="47D42A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7016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1F9CBC"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3BCCB821"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37C0B00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62E589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B0A1E8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411FCA"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236D7C00"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05A2F920" w14:textId="77777777" w:rsidTr="00F555E9">
        <w:trPr>
          <w:trHeight w:val="165"/>
        </w:trPr>
        <w:tc>
          <w:tcPr>
            <w:tcW w:w="360" w:type="dxa"/>
            <w:vAlign w:val="center"/>
            <w:hideMark/>
          </w:tcPr>
          <w:p w14:paraId="7C62EAE2" w14:textId="77777777" w:rsidR="00E42721" w:rsidRPr="00B20630" w:rsidRDefault="00E42721" w:rsidP="00F555E9">
            <w:pPr>
              <w:snapToGrid w:val="0"/>
              <w:rPr>
                <w:sz w:val="16"/>
                <w:szCs w:val="16"/>
              </w:rPr>
            </w:pPr>
            <w:r w:rsidRPr="00B20630">
              <w:rPr>
                <w:color w:val="000000"/>
                <w:sz w:val="16"/>
                <w:szCs w:val="16"/>
              </w:rPr>
              <w:t>440</w:t>
            </w:r>
          </w:p>
        </w:tc>
        <w:tc>
          <w:tcPr>
            <w:tcW w:w="864" w:type="dxa"/>
            <w:vAlign w:val="center"/>
            <w:hideMark/>
          </w:tcPr>
          <w:p w14:paraId="79D9DE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3425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8D5EE8"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0F7EB19E"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0A70AA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F58413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7CAE62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DEB18D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F25BBD1"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10566E6E" w14:textId="77777777" w:rsidTr="00F555E9">
        <w:trPr>
          <w:trHeight w:val="165"/>
        </w:trPr>
        <w:tc>
          <w:tcPr>
            <w:tcW w:w="360" w:type="dxa"/>
            <w:vAlign w:val="center"/>
            <w:hideMark/>
          </w:tcPr>
          <w:p w14:paraId="583BFCF1" w14:textId="77777777" w:rsidR="00E42721" w:rsidRPr="00B20630" w:rsidRDefault="00E42721" w:rsidP="00F555E9">
            <w:pPr>
              <w:snapToGrid w:val="0"/>
              <w:rPr>
                <w:sz w:val="16"/>
                <w:szCs w:val="16"/>
              </w:rPr>
            </w:pPr>
            <w:r w:rsidRPr="00B20630">
              <w:rPr>
                <w:color w:val="000000"/>
                <w:sz w:val="16"/>
                <w:szCs w:val="16"/>
              </w:rPr>
              <w:t>441</w:t>
            </w:r>
          </w:p>
        </w:tc>
        <w:tc>
          <w:tcPr>
            <w:tcW w:w="864" w:type="dxa"/>
            <w:vAlign w:val="center"/>
            <w:hideMark/>
          </w:tcPr>
          <w:p w14:paraId="10638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F936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A84809"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56E05377"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76EEE008"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515910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768EE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404CA"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2C889F5D"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B0E7330" w14:textId="77777777" w:rsidTr="00F555E9">
        <w:trPr>
          <w:trHeight w:val="165"/>
        </w:trPr>
        <w:tc>
          <w:tcPr>
            <w:tcW w:w="360" w:type="dxa"/>
            <w:vAlign w:val="center"/>
            <w:hideMark/>
          </w:tcPr>
          <w:p w14:paraId="5ED73BEA" w14:textId="77777777" w:rsidR="00E42721" w:rsidRPr="00B20630" w:rsidRDefault="00E42721" w:rsidP="00F555E9">
            <w:pPr>
              <w:snapToGrid w:val="0"/>
              <w:rPr>
                <w:sz w:val="16"/>
                <w:szCs w:val="16"/>
              </w:rPr>
            </w:pPr>
            <w:r w:rsidRPr="00B20630">
              <w:rPr>
                <w:color w:val="000000"/>
                <w:sz w:val="16"/>
                <w:szCs w:val="16"/>
              </w:rPr>
              <w:t>442</w:t>
            </w:r>
          </w:p>
        </w:tc>
        <w:tc>
          <w:tcPr>
            <w:tcW w:w="864" w:type="dxa"/>
            <w:vAlign w:val="center"/>
            <w:hideMark/>
          </w:tcPr>
          <w:p w14:paraId="022264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8B9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5E739F" w14:textId="77777777" w:rsidR="00E42721" w:rsidRPr="009B3DCC" w:rsidRDefault="00E42721" w:rsidP="00F555E9">
            <w:pPr>
              <w:snapToGrid w:val="0"/>
              <w:jc w:val="center"/>
              <w:rPr>
                <w:sz w:val="16"/>
                <w:szCs w:val="16"/>
              </w:rPr>
            </w:pPr>
            <w:r w:rsidRPr="00266687">
              <w:rPr>
                <w:color w:val="000000"/>
                <w:sz w:val="16"/>
                <w:szCs w:val="16"/>
              </w:rPr>
              <w:t>92</w:t>
            </w:r>
          </w:p>
        </w:tc>
        <w:tc>
          <w:tcPr>
            <w:tcW w:w="1008" w:type="dxa"/>
            <w:vAlign w:val="center"/>
            <w:hideMark/>
          </w:tcPr>
          <w:p w14:paraId="488668E9" w14:textId="77777777" w:rsidR="00E42721" w:rsidRPr="009B3DCC" w:rsidRDefault="00E42721" w:rsidP="00F555E9">
            <w:pPr>
              <w:snapToGrid w:val="0"/>
              <w:jc w:val="center"/>
              <w:rPr>
                <w:sz w:val="16"/>
                <w:szCs w:val="16"/>
              </w:rPr>
            </w:pPr>
            <w:r w:rsidRPr="00266687">
              <w:rPr>
                <w:color w:val="000000"/>
                <w:sz w:val="16"/>
                <w:szCs w:val="16"/>
              </w:rPr>
              <w:t>1992-08-05</w:t>
            </w:r>
          </w:p>
        </w:tc>
        <w:tc>
          <w:tcPr>
            <w:tcW w:w="1008" w:type="dxa"/>
            <w:vAlign w:val="center"/>
            <w:hideMark/>
          </w:tcPr>
          <w:p w14:paraId="67739DC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97944D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C52F2FB"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354038DD" w14:textId="77777777" w:rsidR="00E42721" w:rsidRPr="009B3DCC" w:rsidRDefault="00E42721" w:rsidP="00F555E9">
            <w:pPr>
              <w:snapToGrid w:val="0"/>
              <w:jc w:val="center"/>
              <w:rPr>
                <w:sz w:val="16"/>
                <w:szCs w:val="16"/>
              </w:rPr>
            </w:pPr>
            <w:r w:rsidRPr="00266687">
              <w:rPr>
                <w:color w:val="000000"/>
                <w:sz w:val="16"/>
                <w:szCs w:val="16"/>
              </w:rPr>
              <w:t>15.08</w:t>
            </w:r>
          </w:p>
        </w:tc>
        <w:tc>
          <w:tcPr>
            <w:tcW w:w="1008" w:type="dxa"/>
            <w:vAlign w:val="center"/>
            <w:hideMark/>
          </w:tcPr>
          <w:p w14:paraId="7BD23A2B"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136BE70" w14:textId="77777777" w:rsidTr="00F555E9">
        <w:trPr>
          <w:trHeight w:val="180"/>
        </w:trPr>
        <w:tc>
          <w:tcPr>
            <w:tcW w:w="360" w:type="dxa"/>
            <w:vAlign w:val="center"/>
            <w:hideMark/>
          </w:tcPr>
          <w:p w14:paraId="0465E41D" w14:textId="77777777" w:rsidR="00E42721" w:rsidRPr="00B20630" w:rsidRDefault="00E42721" w:rsidP="00F555E9">
            <w:pPr>
              <w:snapToGrid w:val="0"/>
              <w:rPr>
                <w:sz w:val="16"/>
                <w:szCs w:val="16"/>
              </w:rPr>
            </w:pPr>
            <w:r w:rsidRPr="00B20630">
              <w:rPr>
                <w:color w:val="000000"/>
                <w:sz w:val="16"/>
                <w:szCs w:val="16"/>
              </w:rPr>
              <w:t>443</w:t>
            </w:r>
          </w:p>
        </w:tc>
        <w:tc>
          <w:tcPr>
            <w:tcW w:w="864" w:type="dxa"/>
            <w:vAlign w:val="center"/>
            <w:hideMark/>
          </w:tcPr>
          <w:p w14:paraId="53ECE0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74839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DE95F3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CF7C57B"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785FF87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4CBE5F1"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D411A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8F6ED4" w14:textId="77777777" w:rsidR="00E42721" w:rsidRPr="009B3DCC" w:rsidRDefault="00E42721" w:rsidP="00F555E9">
            <w:pPr>
              <w:snapToGrid w:val="0"/>
              <w:jc w:val="center"/>
              <w:rPr>
                <w:sz w:val="16"/>
                <w:szCs w:val="16"/>
              </w:rPr>
            </w:pPr>
            <w:r w:rsidRPr="00266687">
              <w:rPr>
                <w:color w:val="000000"/>
                <w:sz w:val="16"/>
                <w:szCs w:val="16"/>
              </w:rPr>
              <w:t>8.44</w:t>
            </w:r>
          </w:p>
        </w:tc>
        <w:tc>
          <w:tcPr>
            <w:tcW w:w="1008" w:type="dxa"/>
            <w:vAlign w:val="center"/>
            <w:hideMark/>
          </w:tcPr>
          <w:p w14:paraId="1A9BAC89"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183A10CE" w14:textId="77777777" w:rsidTr="00F555E9">
        <w:trPr>
          <w:trHeight w:val="165"/>
        </w:trPr>
        <w:tc>
          <w:tcPr>
            <w:tcW w:w="360" w:type="dxa"/>
            <w:vAlign w:val="center"/>
            <w:hideMark/>
          </w:tcPr>
          <w:p w14:paraId="0C34B126" w14:textId="77777777" w:rsidR="00E42721" w:rsidRPr="00B20630" w:rsidRDefault="00E42721" w:rsidP="00F555E9">
            <w:pPr>
              <w:snapToGrid w:val="0"/>
              <w:rPr>
                <w:sz w:val="16"/>
                <w:szCs w:val="16"/>
              </w:rPr>
            </w:pPr>
            <w:r w:rsidRPr="00B20630">
              <w:rPr>
                <w:color w:val="000000"/>
                <w:sz w:val="16"/>
                <w:szCs w:val="16"/>
              </w:rPr>
              <w:t>444</w:t>
            </w:r>
          </w:p>
        </w:tc>
        <w:tc>
          <w:tcPr>
            <w:tcW w:w="864" w:type="dxa"/>
            <w:vAlign w:val="center"/>
            <w:hideMark/>
          </w:tcPr>
          <w:p w14:paraId="5C7CA5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F31B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6B058D"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C0F559"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2E912C6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03EF0"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15B2B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19D847B" w14:textId="77777777" w:rsidR="00E42721" w:rsidRPr="009B3DCC" w:rsidRDefault="00E42721" w:rsidP="00F555E9">
            <w:pPr>
              <w:snapToGrid w:val="0"/>
              <w:jc w:val="center"/>
              <w:rPr>
                <w:sz w:val="16"/>
                <w:szCs w:val="16"/>
              </w:rPr>
            </w:pPr>
            <w:r w:rsidRPr="00266687">
              <w:rPr>
                <w:color w:val="000000"/>
                <w:sz w:val="16"/>
                <w:szCs w:val="16"/>
              </w:rPr>
              <w:t>16.41</w:t>
            </w:r>
          </w:p>
        </w:tc>
        <w:tc>
          <w:tcPr>
            <w:tcW w:w="1008" w:type="dxa"/>
            <w:vAlign w:val="center"/>
            <w:hideMark/>
          </w:tcPr>
          <w:p w14:paraId="42F05001"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21F0D738" w14:textId="77777777" w:rsidTr="00F555E9">
        <w:trPr>
          <w:trHeight w:val="165"/>
        </w:trPr>
        <w:tc>
          <w:tcPr>
            <w:tcW w:w="360" w:type="dxa"/>
            <w:vAlign w:val="center"/>
            <w:hideMark/>
          </w:tcPr>
          <w:p w14:paraId="06A36B88" w14:textId="77777777" w:rsidR="00E42721" w:rsidRPr="00B20630" w:rsidRDefault="00E42721" w:rsidP="00F555E9">
            <w:pPr>
              <w:snapToGrid w:val="0"/>
              <w:rPr>
                <w:sz w:val="16"/>
                <w:szCs w:val="16"/>
              </w:rPr>
            </w:pPr>
            <w:r w:rsidRPr="00B20630">
              <w:rPr>
                <w:color w:val="000000"/>
                <w:sz w:val="16"/>
                <w:szCs w:val="16"/>
              </w:rPr>
              <w:t>445</w:t>
            </w:r>
          </w:p>
        </w:tc>
        <w:tc>
          <w:tcPr>
            <w:tcW w:w="864" w:type="dxa"/>
            <w:vAlign w:val="center"/>
            <w:hideMark/>
          </w:tcPr>
          <w:p w14:paraId="4660F8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136AE3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C7301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698D3C65"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A52DEB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836B4C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5C2D74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ECA2247" w14:textId="77777777" w:rsidR="00E42721" w:rsidRPr="009B3DCC" w:rsidRDefault="00E42721" w:rsidP="00F555E9">
            <w:pPr>
              <w:snapToGrid w:val="0"/>
              <w:jc w:val="center"/>
              <w:rPr>
                <w:sz w:val="16"/>
                <w:szCs w:val="16"/>
              </w:rPr>
            </w:pPr>
            <w:r w:rsidRPr="00266687">
              <w:rPr>
                <w:color w:val="000000"/>
                <w:sz w:val="16"/>
                <w:szCs w:val="16"/>
              </w:rPr>
              <w:t>13.94</w:t>
            </w:r>
          </w:p>
        </w:tc>
        <w:tc>
          <w:tcPr>
            <w:tcW w:w="1008" w:type="dxa"/>
            <w:vAlign w:val="center"/>
            <w:hideMark/>
          </w:tcPr>
          <w:p w14:paraId="7B91C2F3"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6C0A99CC" w14:textId="77777777" w:rsidTr="00F555E9">
        <w:trPr>
          <w:trHeight w:val="165"/>
        </w:trPr>
        <w:tc>
          <w:tcPr>
            <w:tcW w:w="360" w:type="dxa"/>
            <w:vAlign w:val="center"/>
            <w:hideMark/>
          </w:tcPr>
          <w:p w14:paraId="2F7D4B66" w14:textId="77777777" w:rsidR="00E42721" w:rsidRPr="00B20630" w:rsidRDefault="00E42721" w:rsidP="00F555E9">
            <w:pPr>
              <w:snapToGrid w:val="0"/>
              <w:rPr>
                <w:sz w:val="16"/>
                <w:szCs w:val="16"/>
              </w:rPr>
            </w:pPr>
            <w:r w:rsidRPr="00B20630">
              <w:rPr>
                <w:color w:val="000000"/>
                <w:sz w:val="16"/>
                <w:szCs w:val="16"/>
              </w:rPr>
              <w:t>446</w:t>
            </w:r>
          </w:p>
        </w:tc>
        <w:tc>
          <w:tcPr>
            <w:tcW w:w="864" w:type="dxa"/>
            <w:vAlign w:val="center"/>
            <w:hideMark/>
          </w:tcPr>
          <w:p w14:paraId="74C2498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C29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300C4A"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6541B0C"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539E5C9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D54219D"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F9A8C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179B2B" w14:textId="77777777" w:rsidR="00E42721" w:rsidRPr="009B3DCC" w:rsidRDefault="00E42721" w:rsidP="00F555E9">
            <w:pPr>
              <w:snapToGrid w:val="0"/>
              <w:jc w:val="center"/>
              <w:rPr>
                <w:sz w:val="16"/>
                <w:szCs w:val="16"/>
              </w:rPr>
            </w:pPr>
            <w:r w:rsidRPr="00266687">
              <w:rPr>
                <w:color w:val="000000"/>
                <w:sz w:val="16"/>
                <w:szCs w:val="16"/>
              </w:rPr>
              <w:t>17.81</w:t>
            </w:r>
          </w:p>
        </w:tc>
        <w:tc>
          <w:tcPr>
            <w:tcW w:w="1008" w:type="dxa"/>
            <w:vAlign w:val="center"/>
            <w:hideMark/>
          </w:tcPr>
          <w:p w14:paraId="2FA8712D"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7826CA03" w14:textId="77777777" w:rsidTr="00F555E9">
        <w:trPr>
          <w:trHeight w:val="165"/>
        </w:trPr>
        <w:tc>
          <w:tcPr>
            <w:tcW w:w="360" w:type="dxa"/>
            <w:vAlign w:val="center"/>
            <w:hideMark/>
          </w:tcPr>
          <w:p w14:paraId="6DBB07C4" w14:textId="77777777" w:rsidR="00E42721" w:rsidRPr="00B20630" w:rsidRDefault="00E42721" w:rsidP="00F555E9">
            <w:pPr>
              <w:snapToGrid w:val="0"/>
              <w:rPr>
                <w:sz w:val="16"/>
                <w:szCs w:val="16"/>
              </w:rPr>
            </w:pPr>
            <w:r w:rsidRPr="00B20630">
              <w:rPr>
                <w:color w:val="000000"/>
                <w:sz w:val="16"/>
                <w:szCs w:val="16"/>
              </w:rPr>
              <w:t>447</w:t>
            </w:r>
          </w:p>
        </w:tc>
        <w:tc>
          <w:tcPr>
            <w:tcW w:w="864" w:type="dxa"/>
            <w:vAlign w:val="center"/>
            <w:hideMark/>
          </w:tcPr>
          <w:p w14:paraId="3B25D05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B616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8B4E73"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234D72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D401165"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DE83B3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13479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2B0EB9" w14:textId="77777777" w:rsidR="00E42721" w:rsidRPr="009B3DCC" w:rsidRDefault="00E42721" w:rsidP="00F555E9">
            <w:pPr>
              <w:snapToGrid w:val="0"/>
              <w:jc w:val="center"/>
              <w:rPr>
                <w:sz w:val="16"/>
                <w:szCs w:val="16"/>
              </w:rPr>
            </w:pPr>
            <w:r w:rsidRPr="00266687">
              <w:rPr>
                <w:color w:val="000000"/>
                <w:sz w:val="16"/>
                <w:szCs w:val="16"/>
              </w:rPr>
              <w:t>14.99</w:t>
            </w:r>
          </w:p>
        </w:tc>
        <w:tc>
          <w:tcPr>
            <w:tcW w:w="1008" w:type="dxa"/>
            <w:vAlign w:val="center"/>
            <w:hideMark/>
          </w:tcPr>
          <w:p w14:paraId="4FE0A500"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3C59458B" w14:textId="77777777" w:rsidTr="00F555E9">
        <w:trPr>
          <w:trHeight w:val="165"/>
        </w:trPr>
        <w:tc>
          <w:tcPr>
            <w:tcW w:w="360" w:type="dxa"/>
            <w:vAlign w:val="center"/>
            <w:hideMark/>
          </w:tcPr>
          <w:p w14:paraId="0320CD34" w14:textId="77777777" w:rsidR="00E42721" w:rsidRPr="00B20630" w:rsidRDefault="00E42721" w:rsidP="00F555E9">
            <w:pPr>
              <w:snapToGrid w:val="0"/>
              <w:rPr>
                <w:sz w:val="16"/>
                <w:szCs w:val="16"/>
              </w:rPr>
            </w:pPr>
            <w:r w:rsidRPr="00B20630">
              <w:rPr>
                <w:color w:val="000000"/>
                <w:sz w:val="16"/>
                <w:szCs w:val="16"/>
              </w:rPr>
              <w:t>448</w:t>
            </w:r>
          </w:p>
        </w:tc>
        <w:tc>
          <w:tcPr>
            <w:tcW w:w="864" w:type="dxa"/>
            <w:vAlign w:val="center"/>
            <w:hideMark/>
          </w:tcPr>
          <w:p w14:paraId="1C6CFD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C57977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59A90F"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75B78A93"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D4C1959"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B752D3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953A40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8C8FB6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2161B494"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06E48C0A" w14:textId="77777777" w:rsidTr="00F555E9">
        <w:trPr>
          <w:trHeight w:val="165"/>
        </w:trPr>
        <w:tc>
          <w:tcPr>
            <w:tcW w:w="360" w:type="dxa"/>
            <w:vAlign w:val="center"/>
            <w:hideMark/>
          </w:tcPr>
          <w:p w14:paraId="47CDACAE" w14:textId="77777777" w:rsidR="00E42721" w:rsidRPr="00B20630" w:rsidRDefault="00E42721" w:rsidP="00F555E9">
            <w:pPr>
              <w:snapToGrid w:val="0"/>
              <w:rPr>
                <w:sz w:val="16"/>
                <w:szCs w:val="16"/>
              </w:rPr>
            </w:pPr>
            <w:r w:rsidRPr="00B20630">
              <w:rPr>
                <w:color w:val="000000"/>
                <w:sz w:val="16"/>
                <w:szCs w:val="16"/>
              </w:rPr>
              <w:t>449</w:t>
            </w:r>
          </w:p>
        </w:tc>
        <w:tc>
          <w:tcPr>
            <w:tcW w:w="864" w:type="dxa"/>
            <w:vAlign w:val="center"/>
            <w:hideMark/>
          </w:tcPr>
          <w:p w14:paraId="386658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4F46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5525C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A97A30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6562BEB"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DFBC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C5503D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806F1F" w14:textId="77777777" w:rsidR="00E42721" w:rsidRPr="009B3DCC" w:rsidRDefault="00E42721" w:rsidP="00F555E9">
            <w:pPr>
              <w:snapToGrid w:val="0"/>
              <w:jc w:val="center"/>
              <w:rPr>
                <w:sz w:val="16"/>
                <w:szCs w:val="16"/>
              </w:rPr>
            </w:pPr>
            <w:r w:rsidRPr="00266687">
              <w:rPr>
                <w:color w:val="000000"/>
                <w:sz w:val="16"/>
                <w:szCs w:val="16"/>
              </w:rPr>
              <w:t>16.68</w:t>
            </w:r>
          </w:p>
        </w:tc>
        <w:tc>
          <w:tcPr>
            <w:tcW w:w="1008" w:type="dxa"/>
            <w:vAlign w:val="center"/>
            <w:hideMark/>
          </w:tcPr>
          <w:p w14:paraId="5E33DE50"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56A3FE6" w14:textId="77777777" w:rsidTr="00F555E9">
        <w:trPr>
          <w:trHeight w:val="165"/>
        </w:trPr>
        <w:tc>
          <w:tcPr>
            <w:tcW w:w="360" w:type="dxa"/>
            <w:vAlign w:val="center"/>
            <w:hideMark/>
          </w:tcPr>
          <w:p w14:paraId="08DD2178" w14:textId="77777777" w:rsidR="00E42721" w:rsidRPr="00B20630" w:rsidRDefault="00E42721" w:rsidP="00F555E9">
            <w:pPr>
              <w:snapToGrid w:val="0"/>
              <w:rPr>
                <w:sz w:val="16"/>
                <w:szCs w:val="16"/>
              </w:rPr>
            </w:pPr>
            <w:r w:rsidRPr="00B20630">
              <w:rPr>
                <w:color w:val="000000"/>
                <w:sz w:val="16"/>
                <w:szCs w:val="16"/>
              </w:rPr>
              <w:t>450</w:t>
            </w:r>
          </w:p>
        </w:tc>
        <w:tc>
          <w:tcPr>
            <w:tcW w:w="864" w:type="dxa"/>
            <w:vAlign w:val="center"/>
            <w:hideMark/>
          </w:tcPr>
          <w:p w14:paraId="2659B7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D46D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26928D4"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75005F6"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14018A02"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A1827D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BBC8CDD"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74D180"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4B9605D3"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758D03B1" w14:textId="77777777" w:rsidTr="00F555E9">
        <w:trPr>
          <w:trHeight w:val="165"/>
        </w:trPr>
        <w:tc>
          <w:tcPr>
            <w:tcW w:w="360" w:type="dxa"/>
            <w:vAlign w:val="center"/>
            <w:hideMark/>
          </w:tcPr>
          <w:p w14:paraId="682248FF" w14:textId="77777777" w:rsidR="00E42721" w:rsidRPr="00B20630" w:rsidRDefault="00E42721" w:rsidP="00F555E9">
            <w:pPr>
              <w:snapToGrid w:val="0"/>
              <w:rPr>
                <w:sz w:val="16"/>
                <w:szCs w:val="16"/>
              </w:rPr>
            </w:pPr>
            <w:r w:rsidRPr="00B20630">
              <w:rPr>
                <w:color w:val="000000"/>
                <w:sz w:val="16"/>
                <w:szCs w:val="16"/>
              </w:rPr>
              <w:t>451</w:t>
            </w:r>
          </w:p>
        </w:tc>
        <w:tc>
          <w:tcPr>
            <w:tcW w:w="864" w:type="dxa"/>
            <w:vAlign w:val="center"/>
            <w:hideMark/>
          </w:tcPr>
          <w:p w14:paraId="065754C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5D01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005156"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3D3D12A1"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6B0081C7"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D7FA09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7440668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5AACA58"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642188E1"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4163100C" w14:textId="77777777" w:rsidTr="00F555E9">
        <w:trPr>
          <w:trHeight w:val="165"/>
        </w:trPr>
        <w:tc>
          <w:tcPr>
            <w:tcW w:w="360" w:type="dxa"/>
            <w:vAlign w:val="center"/>
            <w:hideMark/>
          </w:tcPr>
          <w:p w14:paraId="3DD382FB" w14:textId="77777777" w:rsidR="00E42721" w:rsidRPr="00B20630" w:rsidRDefault="00E42721" w:rsidP="00F555E9">
            <w:pPr>
              <w:snapToGrid w:val="0"/>
              <w:rPr>
                <w:sz w:val="16"/>
                <w:szCs w:val="16"/>
              </w:rPr>
            </w:pPr>
            <w:r w:rsidRPr="00B20630">
              <w:rPr>
                <w:color w:val="000000"/>
                <w:sz w:val="16"/>
                <w:szCs w:val="16"/>
              </w:rPr>
              <w:t>452</w:t>
            </w:r>
          </w:p>
        </w:tc>
        <w:tc>
          <w:tcPr>
            <w:tcW w:w="864" w:type="dxa"/>
            <w:vAlign w:val="center"/>
            <w:hideMark/>
          </w:tcPr>
          <w:p w14:paraId="76549D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726E6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6E993C" w14:textId="77777777" w:rsidR="00E42721" w:rsidRPr="009B3DCC" w:rsidRDefault="00E42721" w:rsidP="00F555E9">
            <w:pPr>
              <w:snapToGrid w:val="0"/>
              <w:jc w:val="center"/>
              <w:rPr>
                <w:sz w:val="16"/>
                <w:szCs w:val="16"/>
              </w:rPr>
            </w:pPr>
            <w:r w:rsidRPr="00266687">
              <w:rPr>
                <w:color w:val="000000"/>
                <w:sz w:val="16"/>
                <w:szCs w:val="16"/>
              </w:rPr>
              <w:t>93</w:t>
            </w:r>
          </w:p>
        </w:tc>
        <w:tc>
          <w:tcPr>
            <w:tcW w:w="1008" w:type="dxa"/>
            <w:vAlign w:val="center"/>
            <w:hideMark/>
          </w:tcPr>
          <w:p w14:paraId="1FF94B98" w14:textId="77777777" w:rsidR="00E42721" w:rsidRPr="009B3DCC" w:rsidRDefault="00E42721" w:rsidP="00F555E9">
            <w:pPr>
              <w:snapToGrid w:val="0"/>
              <w:jc w:val="center"/>
              <w:rPr>
                <w:sz w:val="16"/>
                <w:szCs w:val="16"/>
              </w:rPr>
            </w:pPr>
            <w:r w:rsidRPr="00266687">
              <w:rPr>
                <w:color w:val="000000"/>
                <w:sz w:val="16"/>
                <w:szCs w:val="16"/>
              </w:rPr>
              <w:t>1992-08-26</w:t>
            </w:r>
          </w:p>
        </w:tc>
        <w:tc>
          <w:tcPr>
            <w:tcW w:w="1008" w:type="dxa"/>
            <w:vAlign w:val="center"/>
            <w:hideMark/>
          </w:tcPr>
          <w:p w14:paraId="39D5D3EC"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B2FC61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2CE895D"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878930B" w14:textId="77777777" w:rsidR="00E42721" w:rsidRPr="009B3DCC" w:rsidRDefault="00E42721" w:rsidP="00F555E9">
            <w:pPr>
              <w:snapToGrid w:val="0"/>
              <w:jc w:val="center"/>
              <w:rPr>
                <w:sz w:val="16"/>
                <w:szCs w:val="16"/>
              </w:rPr>
            </w:pPr>
            <w:r w:rsidRPr="00266687">
              <w:rPr>
                <w:color w:val="000000"/>
                <w:sz w:val="16"/>
                <w:szCs w:val="16"/>
              </w:rPr>
              <w:t>15.64</w:t>
            </w:r>
          </w:p>
        </w:tc>
        <w:tc>
          <w:tcPr>
            <w:tcW w:w="1008" w:type="dxa"/>
            <w:vAlign w:val="center"/>
            <w:hideMark/>
          </w:tcPr>
          <w:p w14:paraId="24ADFA2B" w14:textId="77777777" w:rsidR="00E42721" w:rsidRPr="009B3DCC" w:rsidRDefault="00E42721" w:rsidP="00F555E9">
            <w:pPr>
              <w:snapToGrid w:val="0"/>
              <w:jc w:val="center"/>
              <w:rPr>
                <w:sz w:val="16"/>
                <w:szCs w:val="16"/>
              </w:rPr>
            </w:pPr>
            <w:r w:rsidRPr="00266687">
              <w:rPr>
                <w:color w:val="000000"/>
                <w:sz w:val="16"/>
                <w:szCs w:val="16"/>
              </w:rPr>
              <w:t>1.57</w:t>
            </w:r>
          </w:p>
        </w:tc>
      </w:tr>
      <w:tr w:rsidR="00E42721" w:rsidRPr="009B3DCC" w14:paraId="2D45DB9E" w14:textId="77777777" w:rsidTr="00F555E9">
        <w:trPr>
          <w:trHeight w:val="165"/>
        </w:trPr>
        <w:tc>
          <w:tcPr>
            <w:tcW w:w="360" w:type="dxa"/>
            <w:vAlign w:val="center"/>
            <w:hideMark/>
          </w:tcPr>
          <w:p w14:paraId="106B80B1" w14:textId="77777777" w:rsidR="00E42721" w:rsidRPr="00B20630" w:rsidRDefault="00E42721" w:rsidP="00F555E9">
            <w:pPr>
              <w:snapToGrid w:val="0"/>
              <w:rPr>
                <w:sz w:val="16"/>
                <w:szCs w:val="16"/>
              </w:rPr>
            </w:pPr>
            <w:r w:rsidRPr="00B20630">
              <w:rPr>
                <w:color w:val="000000"/>
                <w:sz w:val="16"/>
                <w:szCs w:val="16"/>
              </w:rPr>
              <w:t>453</w:t>
            </w:r>
          </w:p>
        </w:tc>
        <w:tc>
          <w:tcPr>
            <w:tcW w:w="864" w:type="dxa"/>
            <w:vAlign w:val="center"/>
            <w:hideMark/>
          </w:tcPr>
          <w:p w14:paraId="0734C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06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633EFC"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C741AFF"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D3C6D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23318D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D4D2D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4E3CE33" w14:textId="77777777" w:rsidR="00E42721" w:rsidRPr="009B3DCC" w:rsidRDefault="00E42721" w:rsidP="00F555E9">
            <w:pPr>
              <w:snapToGrid w:val="0"/>
              <w:jc w:val="center"/>
              <w:rPr>
                <w:sz w:val="16"/>
                <w:szCs w:val="16"/>
              </w:rPr>
            </w:pPr>
            <w:r w:rsidRPr="00266687">
              <w:rPr>
                <w:color w:val="000000"/>
                <w:sz w:val="16"/>
                <w:szCs w:val="16"/>
              </w:rPr>
              <w:t>8.47</w:t>
            </w:r>
          </w:p>
        </w:tc>
        <w:tc>
          <w:tcPr>
            <w:tcW w:w="1008" w:type="dxa"/>
            <w:vAlign w:val="center"/>
            <w:hideMark/>
          </w:tcPr>
          <w:p w14:paraId="326A2623" w14:textId="77777777" w:rsidR="00E42721" w:rsidRPr="009B3DCC" w:rsidRDefault="00E42721" w:rsidP="00F555E9">
            <w:pPr>
              <w:snapToGrid w:val="0"/>
              <w:jc w:val="center"/>
              <w:rPr>
                <w:sz w:val="16"/>
                <w:szCs w:val="16"/>
              </w:rPr>
            </w:pPr>
            <w:r w:rsidRPr="00266687">
              <w:rPr>
                <w:color w:val="000000"/>
                <w:sz w:val="16"/>
                <w:szCs w:val="16"/>
              </w:rPr>
              <w:t>0.62</w:t>
            </w:r>
          </w:p>
        </w:tc>
      </w:tr>
      <w:tr w:rsidR="00E42721" w:rsidRPr="009B3DCC" w14:paraId="55890399" w14:textId="77777777" w:rsidTr="00F555E9">
        <w:trPr>
          <w:trHeight w:val="165"/>
        </w:trPr>
        <w:tc>
          <w:tcPr>
            <w:tcW w:w="360" w:type="dxa"/>
            <w:vAlign w:val="center"/>
            <w:hideMark/>
          </w:tcPr>
          <w:p w14:paraId="6C06FA23" w14:textId="77777777" w:rsidR="00E42721" w:rsidRPr="00B20630" w:rsidRDefault="00E42721" w:rsidP="00F555E9">
            <w:pPr>
              <w:snapToGrid w:val="0"/>
              <w:rPr>
                <w:sz w:val="16"/>
                <w:szCs w:val="16"/>
              </w:rPr>
            </w:pPr>
            <w:r w:rsidRPr="00B20630">
              <w:rPr>
                <w:color w:val="000000"/>
                <w:sz w:val="16"/>
                <w:szCs w:val="16"/>
              </w:rPr>
              <w:t>454</w:t>
            </w:r>
          </w:p>
        </w:tc>
        <w:tc>
          <w:tcPr>
            <w:tcW w:w="864" w:type="dxa"/>
            <w:vAlign w:val="center"/>
            <w:hideMark/>
          </w:tcPr>
          <w:p w14:paraId="62B7045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2DEED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30B6A0"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02DAF005"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436A5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F8221A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E51DF2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EAD30E" w14:textId="77777777" w:rsidR="00E42721" w:rsidRPr="009B3DCC" w:rsidRDefault="00E42721" w:rsidP="00F555E9">
            <w:pPr>
              <w:snapToGrid w:val="0"/>
              <w:jc w:val="center"/>
              <w:rPr>
                <w:sz w:val="16"/>
                <w:szCs w:val="16"/>
              </w:rPr>
            </w:pPr>
            <w:r w:rsidRPr="00266687">
              <w:rPr>
                <w:color w:val="000000"/>
                <w:sz w:val="16"/>
                <w:szCs w:val="16"/>
              </w:rPr>
              <w:t>15.33</w:t>
            </w:r>
          </w:p>
        </w:tc>
        <w:tc>
          <w:tcPr>
            <w:tcW w:w="1008" w:type="dxa"/>
            <w:vAlign w:val="center"/>
            <w:hideMark/>
          </w:tcPr>
          <w:p w14:paraId="5CAF8B8A"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38D3510" w14:textId="77777777" w:rsidTr="00F555E9">
        <w:trPr>
          <w:trHeight w:val="165"/>
        </w:trPr>
        <w:tc>
          <w:tcPr>
            <w:tcW w:w="360" w:type="dxa"/>
            <w:vAlign w:val="center"/>
            <w:hideMark/>
          </w:tcPr>
          <w:p w14:paraId="045BF5F4" w14:textId="77777777" w:rsidR="00E42721" w:rsidRPr="00B20630" w:rsidRDefault="00E42721" w:rsidP="00F555E9">
            <w:pPr>
              <w:snapToGrid w:val="0"/>
              <w:rPr>
                <w:sz w:val="16"/>
                <w:szCs w:val="16"/>
              </w:rPr>
            </w:pPr>
            <w:r w:rsidRPr="00B20630">
              <w:rPr>
                <w:color w:val="000000"/>
                <w:sz w:val="16"/>
                <w:szCs w:val="16"/>
              </w:rPr>
              <w:t>455</w:t>
            </w:r>
          </w:p>
        </w:tc>
        <w:tc>
          <w:tcPr>
            <w:tcW w:w="864" w:type="dxa"/>
            <w:vAlign w:val="center"/>
            <w:hideMark/>
          </w:tcPr>
          <w:p w14:paraId="56F73E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1DC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5B536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A9A82BB"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44963F9D"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5313314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256DA1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8FAA2DC" w14:textId="77777777" w:rsidR="00E42721" w:rsidRPr="009B3DCC" w:rsidRDefault="00E42721" w:rsidP="00F555E9">
            <w:pPr>
              <w:snapToGrid w:val="0"/>
              <w:jc w:val="center"/>
              <w:rPr>
                <w:sz w:val="16"/>
                <w:szCs w:val="16"/>
              </w:rPr>
            </w:pPr>
            <w:r w:rsidRPr="00266687">
              <w:rPr>
                <w:color w:val="000000"/>
                <w:sz w:val="16"/>
                <w:szCs w:val="16"/>
              </w:rPr>
              <w:t>16.29</w:t>
            </w:r>
          </w:p>
        </w:tc>
        <w:tc>
          <w:tcPr>
            <w:tcW w:w="1008" w:type="dxa"/>
            <w:vAlign w:val="center"/>
            <w:hideMark/>
          </w:tcPr>
          <w:p w14:paraId="4246DCB0"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29406AE9" w14:textId="77777777" w:rsidTr="00F555E9">
        <w:trPr>
          <w:trHeight w:val="165"/>
        </w:trPr>
        <w:tc>
          <w:tcPr>
            <w:tcW w:w="360" w:type="dxa"/>
            <w:vAlign w:val="center"/>
            <w:hideMark/>
          </w:tcPr>
          <w:p w14:paraId="4B397A95" w14:textId="77777777" w:rsidR="00E42721" w:rsidRPr="00B20630" w:rsidRDefault="00E42721" w:rsidP="00F555E9">
            <w:pPr>
              <w:snapToGrid w:val="0"/>
              <w:rPr>
                <w:sz w:val="16"/>
                <w:szCs w:val="16"/>
              </w:rPr>
            </w:pPr>
            <w:r w:rsidRPr="00B20630">
              <w:rPr>
                <w:color w:val="000000"/>
                <w:sz w:val="16"/>
                <w:szCs w:val="16"/>
              </w:rPr>
              <w:t>456</w:t>
            </w:r>
          </w:p>
        </w:tc>
        <w:tc>
          <w:tcPr>
            <w:tcW w:w="864" w:type="dxa"/>
            <w:vAlign w:val="center"/>
            <w:hideMark/>
          </w:tcPr>
          <w:p w14:paraId="772082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4759D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ED671"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485632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C39883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362A7C0B"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16E58D5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F6BDFD3"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8769BB5" w14:textId="77777777" w:rsidR="00E42721" w:rsidRPr="009B3DCC" w:rsidRDefault="00E42721" w:rsidP="00F555E9">
            <w:pPr>
              <w:snapToGrid w:val="0"/>
              <w:jc w:val="center"/>
              <w:rPr>
                <w:sz w:val="16"/>
                <w:szCs w:val="16"/>
              </w:rPr>
            </w:pPr>
            <w:r w:rsidRPr="00266687">
              <w:rPr>
                <w:color w:val="000000"/>
                <w:sz w:val="16"/>
                <w:szCs w:val="16"/>
              </w:rPr>
              <w:t>1.67</w:t>
            </w:r>
          </w:p>
        </w:tc>
      </w:tr>
      <w:tr w:rsidR="00E42721" w:rsidRPr="009B3DCC" w14:paraId="6D05813F" w14:textId="77777777" w:rsidTr="00F555E9">
        <w:trPr>
          <w:trHeight w:val="180"/>
        </w:trPr>
        <w:tc>
          <w:tcPr>
            <w:tcW w:w="360" w:type="dxa"/>
            <w:vAlign w:val="center"/>
            <w:hideMark/>
          </w:tcPr>
          <w:p w14:paraId="275245A9" w14:textId="77777777" w:rsidR="00E42721" w:rsidRPr="00B20630" w:rsidRDefault="00E42721" w:rsidP="00F555E9">
            <w:pPr>
              <w:snapToGrid w:val="0"/>
              <w:rPr>
                <w:sz w:val="16"/>
                <w:szCs w:val="16"/>
              </w:rPr>
            </w:pPr>
            <w:r w:rsidRPr="00B20630">
              <w:rPr>
                <w:color w:val="000000"/>
                <w:sz w:val="16"/>
                <w:szCs w:val="16"/>
              </w:rPr>
              <w:t>457</w:t>
            </w:r>
          </w:p>
        </w:tc>
        <w:tc>
          <w:tcPr>
            <w:tcW w:w="864" w:type="dxa"/>
            <w:vAlign w:val="center"/>
            <w:hideMark/>
          </w:tcPr>
          <w:p w14:paraId="1A4736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F4E37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C609C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39727CE0"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782D65D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00A868A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57C3CB9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D659861"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0D93753E"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01BA35DF" w14:textId="77777777" w:rsidTr="00F555E9">
        <w:trPr>
          <w:trHeight w:val="165"/>
        </w:trPr>
        <w:tc>
          <w:tcPr>
            <w:tcW w:w="360" w:type="dxa"/>
            <w:vAlign w:val="center"/>
            <w:hideMark/>
          </w:tcPr>
          <w:p w14:paraId="073C30CC" w14:textId="77777777" w:rsidR="00E42721" w:rsidRPr="00B20630" w:rsidRDefault="00E42721" w:rsidP="00F555E9">
            <w:pPr>
              <w:snapToGrid w:val="0"/>
              <w:rPr>
                <w:sz w:val="16"/>
                <w:szCs w:val="16"/>
              </w:rPr>
            </w:pPr>
            <w:r w:rsidRPr="00B20630">
              <w:rPr>
                <w:color w:val="000000"/>
                <w:sz w:val="16"/>
                <w:szCs w:val="16"/>
              </w:rPr>
              <w:t>458</w:t>
            </w:r>
          </w:p>
        </w:tc>
        <w:tc>
          <w:tcPr>
            <w:tcW w:w="864" w:type="dxa"/>
            <w:vAlign w:val="center"/>
            <w:hideMark/>
          </w:tcPr>
          <w:p w14:paraId="2B28AC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721CA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C33AC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22B25F33"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2FFAF3E1"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496ADC19"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238A915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5F74DF1" w14:textId="77777777" w:rsidR="00E42721" w:rsidRPr="009B3DCC" w:rsidRDefault="00E42721" w:rsidP="00F555E9">
            <w:pPr>
              <w:snapToGrid w:val="0"/>
              <w:jc w:val="center"/>
              <w:rPr>
                <w:sz w:val="16"/>
                <w:szCs w:val="16"/>
              </w:rPr>
            </w:pPr>
            <w:r w:rsidRPr="00266687">
              <w:rPr>
                <w:color w:val="000000"/>
                <w:sz w:val="16"/>
                <w:szCs w:val="16"/>
              </w:rPr>
              <w:t>15.99</w:t>
            </w:r>
          </w:p>
        </w:tc>
        <w:tc>
          <w:tcPr>
            <w:tcW w:w="1008" w:type="dxa"/>
            <w:vAlign w:val="center"/>
            <w:hideMark/>
          </w:tcPr>
          <w:p w14:paraId="4B75D005" w14:textId="77777777" w:rsidR="00E42721" w:rsidRPr="009B3DCC" w:rsidRDefault="00E42721" w:rsidP="00F555E9">
            <w:pPr>
              <w:snapToGrid w:val="0"/>
              <w:jc w:val="center"/>
              <w:rPr>
                <w:sz w:val="16"/>
                <w:szCs w:val="16"/>
              </w:rPr>
            </w:pPr>
            <w:r w:rsidRPr="00266687">
              <w:rPr>
                <w:color w:val="000000"/>
                <w:sz w:val="16"/>
                <w:szCs w:val="16"/>
              </w:rPr>
              <w:t>1.59</w:t>
            </w:r>
          </w:p>
        </w:tc>
      </w:tr>
      <w:tr w:rsidR="00E42721" w:rsidRPr="009B3DCC" w14:paraId="255E7CBF" w14:textId="77777777" w:rsidTr="00F555E9">
        <w:trPr>
          <w:trHeight w:val="165"/>
        </w:trPr>
        <w:tc>
          <w:tcPr>
            <w:tcW w:w="360" w:type="dxa"/>
            <w:vAlign w:val="center"/>
            <w:hideMark/>
          </w:tcPr>
          <w:p w14:paraId="5FB16E9F" w14:textId="77777777" w:rsidR="00E42721" w:rsidRPr="00B20630" w:rsidRDefault="00E42721" w:rsidP="00F555E9">
            <w:pPr>
              <w:snapToGrid w:val="0"/>
              <w:rPr>
                <w:sz w:val="16"/>
                <w:szCs w:val="16"/>
              </w:rPr>
            </w:pPr>
            <w:r w:rsidRPr="00B20630">
              <w:rPr>
                <w:color w:val="000000"/>
                <w:sz w:val="16"/>
                <w:szCs w:val="16"/>
              </w:rPr>
              <w:t>459</w:t>
            </w:r>
          </w:p>
        </w:tc>
        <w:tc>
          <w:tcPr>
            <w:tcW w:w="864" w:type="dxa"/>
            <w:vAlign w:val="center"/>
            <w:hideMark/>
          </w:tcPr>
          <w:p w14:paraId="34EDB5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6A73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EE824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7D097BB7"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6FDC2113"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6AEDD102"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4078245A"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C175674" w14:textId="77777777" w:rsidR="00E42721" w:rsidRPr="009B3DCC" w:rsidRDefault="00E42721" w:rsidP="00F555E9">
            <w:pPr>
              <w:snapToGrid w:val="0"/>
              <w:jc w:val="center"/>
              <w:rPr>
                <w:sz w:val="16"/>
                <w:szCs w:val="16"/>
              </w:rPr>
            </w:pPr>
            <w:r w:rsidRPr="00266687">
              <w:rPr>
                <w:color w:val="000000"/>
                <w:sz w:val="16"/>
                <w:szCs w:val="16"/>
              </w:rPr>
              <w:t>14.22</w:t>
            </w:r>
          </w:p>
        </w:tc>
        <w:tc>
          <w:tcPr>
            <w:tcW w:w="1008" w:type="dxa"/>
            <w:vAlign w:val="center"/>
            <w:hideMark/>
          </w:tcPr>
          <w:p w14:paraId="065C7E1B"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5811BC9E" w14:textId="77777777" w:rsidTr="00F555E9">
        <w:trPr>
          <w:trHeight w:val="165"/>
        </w:trPr>
        <w:tc>
          <w:tcPr>
            <w:tcW w:w="360" w:type="dxa"/>
            <w:vAlign w:val="center"/>
            <w:hideMark/>
          </w:tcPr>
          <w:p w14:paraId="34E461EF" w14:textId="77777777" w:rsidR="00E42721" w:rsidRPr="00B20630" w:rsidRDefault="00E42721" w:rsidP="00F555E9">
            <w:pPr>
              <w:snapToGrid w:val="0"/>
              <w:rPr>
                <w:sz w:val="16"/>
                <w:szCs w:val="16"/>
              </w:rPr>
            </w:pPr>
            <w:r w:rsidRPr="00B20630">
              <w:rPr>
                <w:color w:val="000000"/>
                <w:sz w:val="16"/>
                <w:szCs w:val="16"/>
              </w:rPr>
              <w:t>460</w:t>
            </w:r>
          </w:p>
        </w:tc>
        <w:tc>
          <w:tcPr>
            <w:tcW w:w="864" w:type="dxa"/>
            <w:vAlign w:val="center"/>
            <w:hideMark/>
          </w:tcPr>
          <w:p w14:paraId="388DF0A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5626E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1F963B"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2D32A41"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A08CAC4"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7E57A228"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02F4DA63"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66AB334"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46697DF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EC5BFD2" w14:textId="77777777" w:rsidTr="00F555E9">
        <w:trPr>
          <w:trHeight w:val="165"/>
        </w:trPr>
        <w:tc>
          <w:tcPr>
            <w:tcW w:w="360" w:type="dxa"/>
            <w:vAlign w:val="center"/>
            <w:hideMark/>
          </w:tcPr>
          <w:p w14:paraId="3B7DD2CA" w14:textId="77777777" w:rsidR="00E42721" w:rsidRPr="00B20630" w:rsidRDefault="00E42721" w:rsidP="00F555E9">
            <w:pPr>
              <w:snapToGrid w:val="0"/>
              <w:rPr>
                <w:sz w:val="16"/>
                <w:szCs w:val="16"/>
              </w:rPr>
            </w:pPr>
            <w:r w:rsidRPr="00B20630">
              <w:rPr>
                <w:color w:val="000000"/>
                <w:sz w:val="16"/>
                <w:szCs w:val="16"/>
              </w:rPr>
              <w:t>461</w:t>
            </w:r>
          </w:p>
        </w:tc>
        <w:tc>
          <w:tcPr>
            <w:tcW w:w="864" w:type="dxa"/>
            <w:vAlign w:val="center"/>
            <w:hideMark/>
          </w:tcPr>
          <w:p w14:paraId="650C5D9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6FF5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272294"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68664248"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3609BF0A"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2EF2B847"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309446D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36FB300" w14:textId="77777777" w:rsidR="00E42721" w:rsidRPr="009B3DCC" w:rsidRDefault="00E42721" w:rsidP="00F555E9">
            <w:pPr>
              <w:snapToGrid w:val="0"/>
              <w:jc w:val="center"/>
              <w:rPr>
                <w:sz w:val="16"/>
                <w:szCs w:val="16"/>
              </w:rPr>
            </w:pPr>
            <w:r w:rsidRPr="00266687">
              <w:rPr>
                <w:color w:val="000000"/>
                <w:sz w:val="16"/>
                <w:szCs w:val="16"/>
              </w:rPr>
              <w:t>13.98</w:t>
            </w:r>
          </w:p>
        </w:tc>
        <w:tc>
          <w:tcPr>
            <w:tcW w:w="1008" w:type="dxa"/>
            <w:vAlign w:val="center"/>
            <w:hideMark/>
          </w:tcPr>
          <w:p w14:paraId="2F32E69C"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3C1A7E8F" w14:textId="77777777" w:rsidTr="00F555E9">
        <w:trPr>
          <w:trHeight w:val="165"/>
        </w:trPr>
        <w:tc>
          <w:tcPr>
            <w:tcW w:w="360" w:type="dxa"/>
            <w:vAlign w:val="center"/>
            <w:hideMark/>
          </w:tcPr>
          <w:p w14:paraId="135CAA44" w14:textId="77777777" w:rsidR="00E42721" w:rsidRPr="00B20630" w:rsidRDefault="00E42721" w:rsidP="00F555E9">
            <w:pPr>
              <w:snapToGrid w:val="0"/>
              <w:rPr>
                <w:sz w:val="16"/>
                <w:szCs w:val="16"/>
              </w:rPr>
            </w:pPr>
            <w:r w:rsidRPr="00B20630">
              <w:rPr>
                <w:color w:val="000000"/>
                <w:sz w:val="16"/>
                <w:szCs w:val="16"/>
              </w:rPr>
              <w:t>462</w:t>
            </w:r>
          </w:p>
        </w:tc>
        <w:tc>
          <w:tcPr>
            <w:tcW w:w="864" w:type="dxa"/>
            <w:vAlign w:val="center"/>
            <w:hideMark/>
          </w:tcPr>
          <w:p w14:paraId="64FCB7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1526A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781FD9" w14:textId="77777777" w:rsidR="00E42721" w:rsidRPr="009B3DCC" w:rsidRDefault="00E42721" w:rsidP="00F555E9">
            <w:pPr>
              <w:snapToGrid w:val="0"/>
              <w:jc w:val="center"/>
              <w:rPr>
                <w:sz w:val="16"/>
                <w:szCs w:val="16"/>
              </w:rPr>
            </w:pPr>
            <w:r w:rsidRPr="00266687">
              <w:rPr>
                <w:color w:val="000000"/>
                <w:sz w:val="16"/>
                <w:szCs w:val="16"/>
              </w:rPr>
              <w:t>94</w:t>
            </w:r>
          </w:p>
        </w:tc>
        <w:tc>
          <w:tcPr>
            <w:tcW w:w="1008" w:type="dxa"/>
            <w:vAlign w:val="center"/>
            <w:hideMark/>
          </w:tcPr>
          <w:p w14:paraId="476A7922" w14:textId="77777777" w:rsidR="00E42721" w:rsidRPr="009B3DCC" w:rsidRDefault="00E42721" w:rsidP="00F555E9">
            <w:pPr>
              <w:snapToGrid w:val="0"/>
              <w:jc w:val="center"/>
              <w:rPr>
                <w:sz w:val="16"/>
                <w:szCs w:val="16"/>
              </w:rPr>
            </w:pPr>
            <w:r w:rsidRPr="00266687">
              <w:rPr>
                <w:color w:val="000000"/>
                <w:sz w:val="16"/>
                <w:szCs w:val="16"/>
              </w:rPr>
              <w:t>1992-09-08</w:t>
            </w:r>
          </w:p>
        </w:tc>
        <w:tc>
          <w:tcPr>
            <w:tcW w:w="1008" w:type="dxa"/>
            <w:vAlign w:val="center"/>
            <w:hideMark/>
          </w:tcPr>
          <w:p w14:paraId="5AB5FB1F" w14:textId="77777777" w:rsidR="00E42721" w:rsidRPr="009B3DCC" w:rsidRDefault="00E42721" w:rsidP="00F555E9">
            <w:pPr>
              <w:snapToGrid w:val="0"/>
              <w:jc w:val="center"/>
              <w:rPr>
                <w:sz w:val="16"/>
                <w:szCs w:val="16"/>
              </w:rPr>
            </w:pPr>
            <w:r w:rsidRPr="00266687">
              <w:rPr>
                <w:color w:val="000000"/>
                <w:sz w:val="16"/>
                <w:szCs w:val="16"/>
              </w:rPr>
              <w:t>MN-1</w:t>
            </w:r>
          </w:p>
        </w:tc>
        <w:tc>
          <w:tcPr>
            <w:tcW w:w="720" w:type="dxa"/>
            <w:vAlign w:val="center"/>
            <w:hideMark/>
          </w:tcPr>
          <w:p w14:paraId="126FB213" w14:textId="77777777" w:rsidR="00E42721" w:rsidRPr="009B3DCC" w:rsidRDefault="00E42721" w:rsidP="00F555E9">
            <w:pPr>
              <w:snapToGrid w:val="0"/>
              <w:jc w:val="center"/>
              <w:rPr>
                <w:sz w:val="16"/>
                <w:szCs w:val="16"/>
              </w:rPr>
            </w:pPr>
            <w:r w:rsidRPr="00266687">
              <w:rPr>
                <w:color w:val="000000"/>
                <w:sz w:val="16"/>
                <w:szCs w:val="16"/>
              </w:rPr>
              <w:t>1992</w:t>
            </w:r>
          </w:p>
        </w:tc>
        <w:tc>
          <w:tcPr>
            <w:tcW w:w="1008" w:type="dxa"/>
            <w:vAlign w:val="center"/>
            <w:hideMark/>
          </w:tcPr>
          <w:p w14:paraId="620F4643"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F075D7D"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589A8CDA"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542C2ACE" w14:textId="77777777" w:rsidTr="00F555E9">
        <w:trPr>
          <w:trHeight w:val="165"/>
        </w:trPr>
        <w:tc>
          <w:tcPr>
            <w:tcW w:w="360" w:type="dxa"/>
            <w:vAlign w:val="center"/>
            <w:hideMark/>
          </w:tcPr>
          <w:p w14:paraId="5F75F4FC" w14:textId="77777777" w:rsidR="00E42721" w:rsidRPr="00B20630" w:rsidRDefault="00E42721" w:rsidP="00F555E9">
            <w:pPr>
              <w:snapToGrid w:val="0"/>
              <w:rPr>
                <w:sz w:val="16"/>
                <w:szCs w:val="16"/>
              </w:rPr>
            </w:pPr>
            <w:r w:rsidRPr="00B20630">
              <w:rPr>
                <w:color w:val="000000"/>
                <w:sz w:val="16"/>
                <w:szCs w:val="16"/>
              </w:rPr>
              <w:t>463</w:t>
            </w:r>
          </w:p>
        </w:tc>
        <w:tc>
          <w:tcPr>
            <w:tcW w:w="864" w:type="dxa"/>
            <w:vAlign w:val="center"/>
            <w:hideMark/>
          </w:tcPr>
          <w:p w14:paraId="4B445A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5E98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139D6F"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B8B5F7A"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7CDA8EF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AC1B8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0A7EF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55ABCB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AB88752" w14:textId="77777777" w:rsidR="00E42721" w:rsidRPr="009B3DCC" w:rsidRDefault="00E42721" w:rsidP="00F555E9">
            <w:pPr>
              <w:snapToGrid w:val="0"/>
              <w:jc w:val="center"/>
              <w:rPr>
                <w:sz w:val="16"/>
                <w:szCs w:val="16"/>
              </w:rPr>
            </w:pPr>
            <w:r w:rsidRPr="00266687">
              <w:rPr>
                <w:color w:val="000000"/>
                <w:sz w:val="16"/>
                <w:szCs w:val="16"/>
              </w:rPr>
              <w:t>3.02</w:t>
            </w:r>
          </w:p>
        </w:tc>
      </w:tr>
      <w:tr w:rsidR="00E42721" w:rsidRPr="009B3DCC" w14:paraId="5A1FAF99" w14:textId="77777777" w:rsidTr="00F555E9">
        <w:trPr>
          <w:trHeight w:val="165"/>
        </w:trPr>
        <w:tc>
          <w:tcPr>
            <w:tcW w:w="360" w:type="dxa"/>
            <w:vAlign w:val="center"/>
            <w:hideMark/>
          </w:tcPr>
          <w:p w14:paraId="3D730EC2" w14:textId="77777777" w:rsidR="00E42721" w:rsidRPr="00B20630" w:rsidRDefault="00E42721" w:rsidP="00F555E9">
            <w:pPr>
              <w:snapToGrid w:val="0"/>
              <w:rPr>
                <w:sz w:val="16"/>
                <w:szCs w:val="16"/>
              </w:rPr>
            </w:pPr>
            <w:r w:rsidRPr="00B20630">
              <w:rPr>
                <w:color w:val="000000"/>
                <w:sz w:val="16"/>
                <w:szCs w:val="16"/>
              </w:rPr>
              <w:t>464</w:t>
            </w:r>
          </w:p>
        </w:tc>
        <w:tc>
          <w:tcPr>
            <w:tcW w:w="864" w:type="dxa"/>
            <w:vAlign w:val="center"/>
            <w:hideMark/>
          </w:tcPr>
          <w:p w14:paraId="0209ED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F6F2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BE3F54"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62901ED4"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4DFB9663"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7C538F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427563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24243B54"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D04BEFD"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2247F802" w14:textId="77777777" w:rsidTr="00F555E9">
        <w:trPr>
          <w:trHeight w:val="165"/>
        </w:trPr>
        <w:tc>
          <w:tcPr>
            <w:tcW w:w="360" w:type="dxa"/>
            <w:vAlign w:val="center"/>
            <w:hideMark/>
          </w:tcPr>
          <w:p w14:paraId="0CA0698F" w14:textId="77777777" w:rsidR="00E42721" w:rsidRPr="00B20630" w:rsidRDefault="00E42721" w:rsidP="00F555E9">
            <w:pPr>
              <w:snapToGrid w:val="0"/>
              <w:rPr>
                <w:sz w:val="16"/>
                <w:szCs w:val="16"/>
              </w:rPr>
            </w:pPr>
            <w:r w:rsidRPr="00B20630">
              <w:rPr>
                <w:color w:val="000000"/>
                <w:sz w:val="16"/>
                <w:szCs w:val="16"/>
              </w:rPr>
              <w:t>465</w:t>
            </w:r>
          </w:p>
        </w:tc>
        <w:tc>
          <w:tcPr>
            <w:tcW w:w="864" w:type="dxa"/>
            <w:vAlign w:val="center"/>
            <w:hideMark/>
          </w:tcPr>
          <w:p w14:paraId="00FE58C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A0D5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2EA8AC"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520990DF"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5407924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848544"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3F94DC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E28CC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5E4BF021"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28296EBC" w14:textId="77777777" w:rsidTr="00F555E9">
        <w:trPr>
          <w:trHeight w:val="165"/>
        </w:trPr>
        <w:tc>
          <w:tcPr>
            <w:tcW w:w="360" w:type="dxa"/>
            <w:vAlign w:val="center"/>
            <w:hideMark/>
          </w:tcPr>
          <w:p w14:paraId="3E022C49" w14:textId="77777777" w:rsidR="00E42721" w:rsidRPr="00B20630" w:rsidRDefault="00E42721" w:rsidP="00F555E9">
            <w:pPr>
              <w:snapToGrid w:val="0"/>
              <w:rPr>
                <w:sz w:val="16"/>
                <w:szCs w:val="16"/>
              </w:rPr>
            </w:pPr>
            <w:r w:rsidRPr="00B20630">
              <w:rPr>
                <w:color w:val="000000"/>
                <w:sz w:val="16"/>
                <w:szCs w:val="16"/>
              </w:rPr>
              <w:t>466</w:t>
            </w:r>
          </w:p>
        </w:tc>
        <w:tc>
          <w:tcPr>
            <w:tcW w:w="864" w:type="dxa"/>
            <w:vAlign w:val="center"/>
            <w:hideMark/>
          </w:tcPr>
          <w:p w14:paraId="7469B1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DACC6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5E04B09" w14:textId="77777777" w:rsidR="00E42721" w:rsidRPr="009B3DCC" w:rsidRDefault="00E42721" w:rsidP="00F555E9">
            <w:pPr>
              <w:snapToGrid w:val="0"/>
              <w:jc w:val="center"/>
              <w:rPr>
                <w:sz w:val="16"/>
                <w:szCs w:val="16"/>
              </w:rPr>
            </w:pPr>
            <w:r w:rsidRPr="00266687">
              <w:rPr>
                <w:color w:val="000000"/>
                <w:sz w:val="16"/>
                <w:szCs w:val="16"/>
              </w:rPr>
              <w:t>95</w:t>
            </w:r>
          </w:p>
        </w:tc>
        <w:tc>
          <w:tcPr>
            <w:tcW w:w="1008" w:type="dxa"/>
            <w:vAlign w:val="center"/>
            <w:hideMark/>
          </w:tcPr>
          <w:p w14:paraId="08AB53EB" w14:textId="77777777" w:rsidR="00E42721" w:rsidRPr="009B3DCC" w:rsidRDefault="00E42721" w:rsidP="00F555E9">
            <w:pPr>
              <w:snapToGrid w:val="0"/>
              <w:jc w:val="center"/>
              <w:rPr>
                <w:sz w:val="16"/>
                <w:szCs w:val="16"/>
              </w:rPr>
            </w:pPr>
            <w:r w:rsidRPr="00266687">
              <w:rPr>
                <w:color w:val="000000"/>
                <w:sz w:val="16"/>
                <w:szCs w:val="16"/>
              </w:rPr>
              <w:t>2016-06-27</w:t>
            </w:r>
          </w:p>
        </w:tc>
        <w:tc>
          <w:tcPr>
            <w:tcW w:w="1008" w:type="dxa"/>
            <w:vAlign w:val="center"/>
            <w:hideMark/>
          </w:tcPr>
          <w:p w14:paraId="2FBF01F7"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DBB1E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9E146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182B1DA"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DEDD5A1" w14:textId="77777777" w:rsidR="00E42721" w:rsidRPr="009B3DCC" w:rsidRDefault="00E42721" w:rsidP="00F555E9">
            <w:pPr>
              <w:snapToGrid w:val="0"/>
              <w:jc w:val="center"/>
              <w:rPr>
                <w:sz w:val="16"/>
                <w:szCs w:val="16"/>
              </w:rPr>
            </w:pPr>
            <w:r w:rsidRPr="00266687">
              <w:rPr>
                <w:color w:val="000000"/>
                <w:sz w:val="16"/>
                <w:szCs w:val="16"/>
              </w:rPr>
              <w:t>4.58</w:t>
            </w:r>
          </w:p>
        </w:tc>
      </w:tr>
      <w:tr w:rsidR="00E42721" w:rsidRPr="009B3DCC" w14:paraId="047FB9D4" w14:textId="77777777" w:rsidTr="00F555E9">
        <w:trPr>
          <w:trHeight w:val="165"/>
        </w:trPr>
        <w:tc>
          <w:tcPr>
            <w:tcW w:w="360" w:type="dxa"/>
            <w:vAlign w:val="center"/>
            <w:hideMark/>
          </w:tcPr>
          <w:p w14:paraId="5889F5D7" w14:textId="77777777" w:rsidR="00E42721" w:rsidRPr="00B20630" w:rsidRDefault="00E42721" w:rsidP="00F555E9">
            <w:pPr>
              <w:snapToGrid w:val="0"/>
              <w:rPr>
                <w:sz w:val="16"/>
                <w:szCs w:val="16"/>
              </w:rPr>
            </w:pPr>
            <w:r w:rsidRPr="00B20630">
              <w:rPr>
                <w:color w:val="000000"/>
                <w:sz w:val="16"/>
                <w:szCs w:val="16"/>
              </w:rPr>
              <w:t>467</w:t>
            </w:r>
          </w:p>
        </w:tc>
        <w:tc>
          <w:tcPr>
            <w:tcW w:w="864" w:type="dxa"/>
            <w:vAlign w:val="center"/>
            <w:hideMark/>
          </w:tcPr>
          <w:p w14:paraId="3FA9274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39C8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92F40"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E869147"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2B80214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D890AB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D6BEBBD"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03F776A"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4DD521D5"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2B3FCF9" w14:textId="77777777" w:rsidTr="00F555E9">
        <w:trPr>
          <w:trHeight w:val="165"/>
        </w:trPr>
        <w:tc>
          <w:tcPr>
            <w:tcW w:w="360" w:type="dxa"/>
            <w:vAlign w:val="center"/>
            <w:hideMark/>
          </w:tcPr>
          <w:p w14:paraId="3308BE80" w14:textId="77777777" w:rsidR="00E42721" w:rsidRPr="00B20630" w:rsidRDefault="00E42721" w:rsidP="00F555E9">
            <w:pPr>
              <w:snapToGrid w:val="0"/>
              <w:rPr>
                <w:sz w:val="16"/>
                <w:szCs w:val="16"/>
              </w:rPr>
            </w:pPr>
            <w:r w:rsidRPr="00B20630">
              <w:rPr>
                <w:color w:val="000000"/>
                <w:sz w:val="16"/>
                <w:szCs w:val="16"/>
              </w:rPr>
              <w:lastRenderedPageBreak/>
              <w:t>468</w:t>
            </w:r>
          </w:p>
        </w:tc>
        <w:tc>
          <w:tcPr>
            <w:tcW w:w="864" w:type="dxa"/>
            <w:vAlign w:val="center"/>
            <w:hideMark/>
          </w:tcPr>
          <w:p w14:paraId="71810F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F2CAFF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682D16"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67969D66"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214E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0C8065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4A95A62"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FFD1C59"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7C35456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0C164A5F" w14:textId="77777777" w:rsidTr="00F555E9">
        <w:trPr>
          <w:trHeight w:val="165"/>
        </w:trPr>
        <w:tc>
          <w:tcPr>
            <w:tcW w:w="360" w:type="dxa"/>
            <w:vAlign w:val="center"/>
            <w:hideMark/>
          </w:tcPr>
          <w:p w14:paraId="6DFCA8CE" w14:textId="77777777" w:rsidR="00E42721" w:rsidRPr="00B20630" w:rsidRDefault="00E42721" w:rsidP="00F555E9">
            <w:pPr>
              <w:snapToGrid w:val="0"/>
              <w:rPr>
                <w:sz w:val="16"/>
                <w:szCs w:val="16"/>
              </w:rPr>
            </w:pPr>
            <w:r w:rsidRPr="00B20630">
              <w:rPr>
                <w:color w:val="000000"/>
                <w:sz w:val="16"/>
                <w:szCs w:val="16"/>
              </w:rPr>
              <w:t>469</w:t>
            </w:r>
          </w:p>
        </w:tc>
        <w:tc>
          <w:tcPr>
            <w:tcW w:w="864" w:type="dxa"/>
            <w:vAlign w:val="center"/>
            <w:hideMark/>
          </w:tcPr>
          <w:p w14:paraId="10E4EA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0756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89865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5BF31C1B"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88A1E9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5C52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7B3854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D0D76EC" w14:textId="77777777" w:rsidR="00E42721" w:rsidRPr="009B3DCC" w:rsidRDefault="00E42721" w:rsidP="00F555E9">
            <w:pPr>
              <w:snapToGrid w:val="0"/>
              <w:jc w:val="center"/>
              <w:rPr>
                <w:sz w:val="16"/>
                <w:szCs w:val="16"/>
              </w:rPr>
            </w:pPr>
            <w:r w:rsidRPr="00266687">
              <w:rPr>
                <w:color w:val="000000"/>
                <w:sz w:val="16"/>
                <w:szCs w:val="16"/>
              </w:rPr>
              <w:t>5.46</w:t>
            </w:r>
          </w:p>
        </w:tc>
        <w:tc>
          <w:tcPr>
            <w:tcW w:w="1008" w:type="dxa"/>
            <w:vAlign w:val="center"/>
            <w:hideMark/>
          </w:tcPr>
          <w:p w14:paraId="48980C22" w14:textId="77777777" w:rsidR="00E42721" w:rsidRPr="009B3DCC" w:rsidRDefault="00E42721" w:rsidP="00F555E9">
            <w:pPr>
              <w:snapToGrid w:val="0"/>
              <w:jc w:val="center"/>
              <w:rPr>
                <w:sz w:val="16"/>
                <w:szCs w:val="16"/>
              </w:rPr>
            </w:pPr>
            <w:r w:rsidRPr="00266687">
              <w:rPr>
                <w:color w:val="000000"/>
                <w:sz w:val="16"/>
                <w:szCs w:val="16"/>
              </w:rPr>
              <w:t>3.44</w:t>
            </w:r>
          </w:p>
        </w:tc>
      </w:tr>
      <w:tr w:rsidR="00E42721" w:rsidRPr="009B3DCC" w14:paraId="658CC040" w14:textId="77777777" w:rsidTr="00F555E9">
        <w:trPr>
          <w:trHeight w:val="165"/>
        </w:trPr>
        <w:tc>
          <w:tcPr>
            <w:tcW w:w="360" w:type="dxa"/>
            <w:vAlign w:val="center"/>
            <w:hideMark/>
          </w:tcPr>
          <w:p w14:paraId="4E2FE611" w14:textId="77777777" w:rsidR="00E42721" w:rsidRPr="00B20630" w:rsidRDefault="00E42721" w:rsidP="00F555E9">
            <w:pPr>
              <w:snapToGrid w:val="0"/>
              <w:rPr>
                <w:sz w:val="16"/>
                <w:szCs w:val="16"/>
              </w:rPr>
            </w:pPr>
            <w:r w:rsidRPr="00B20630">
              <w:rPr>
                <w:color w:val="000000"/>
                <w:sz w:val="16"/>
                <w:szCs w:val="16"/>
              </w:rPr>
              <w:t>470</w:t>
            </w:r>
          </w:p>
        </w:tc>
        <w:tc>
          <w:tcPr>
            <w:tcW w:w="864" w:type="dxa"/>
            <w:vAlign w:val="center"/>
            <w:hideMark/>
          </w:tcPr>
          <w:p w14:paraId="1E9A05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E210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94F3E3" w14:textId="77777777" w:rsidR="00E42721" w:rsidRPr="009B3DCC" w:rsidRDefault="00E42721" w:rsidP="00F555E9">
            <w:pPr>
              <w:snapToGrid w:val="0"/>
              <w:jc w:val="center"/>
              <w:rPr>
                <w:sz w:val="16"/>
                <w:szCs w:val="16"/>
              </w:rPr>
            </w:pPr>
            <w:r w:rsidRPr="00266687">
              <w:rPr>
                <w:color w:val="000000"/>
                <w:sz w:val="16"/>
                <w:szCs w:val="16"/>
              </w:rPr>
              <w:t>96</w:t>
            </w:r>
          </w:p>
        </w:tc>
        <w:tc>
          <w:tcPr>
            <w:tcW w:w="1008" w:type="dxa"/>
            <w:vAlign w:val="center"/>
            <w:hideMark/>
          </w:tcPr>
          <w:p w14:paraId="195D0024" w14:textId="77777777" w:rsidR="00E42721" w:rsidRPr="009B3DCC" w:rsidRDefault="00E42721" w:rsidP="00F555E9">
            <w:pPr>
              <w:snapToGrid w:val="0"/>
              <w:jc w:val="center"/>
              <w:rPr>
                <w:sz w:val="16"/>
                <w:szCs w:val="16"/>
              </w:rPr>
            </w:pPr>
            <w:r w:rsidRPr="00266687">
              <w:rPr>
                <w:color w:val="000000"/>
                <w:sz w:val="16"/>
                <w:szCs w:val="16"/>
              </w:rPr>
              <w:t>2016-07-12</w:t>
            </w:r>
          </w:p>
        </w:tc>
        <w:tc>
          <w:tcPr>
            <w:tcW w:w="1008" w:type="dxa"/>
            <w:vAlign w:val="center"/>
            <w:hideMark/>
          </w:tcPr>
          <w:p w14:paraId="1FDB3328"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746435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D92818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880DE5C" w14:textId="77777777" w:rsidR="00E42721" w:rsidRPr="009B3DCC" w:rsidRDefault="00E42721" w:rsidP="00F555E9">
            <w:pPr>
              <w:snapToGrid w:val="0"/>
              <w:jc w:val="center"/>
              <w:rPr>
                <w:sz w:val="16"/>
                <w:szCs w:val="16"/>
              </w:rPr>
            </w:pPr>
            <w:r w:rsidRPr="00266687">
              <w:rPr>
                <w:color w:val="000000"/>
                <w:sz w:val="16"/>
                <w:szCs w:val="16"/>
              </w:rPr>
              <w:t>5.53</w:t>
            </w:r>
          </w:p>
        </w:tc>
        <w:tc>
          <w:tcPr>
            <w:tcW w:w="1008" w:type="dxa"/>
            <w:vAlign w:val="center"/>
            <w:hideMark/>
          </w:tcPr>
          <w:p w14:paraId="22DF24A0"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449764E6" w14:textId="77777777" w:rsidTr="00F555E9">
        <w:trPr>
          <w:trHeight w:val="180"/>
        </w:trPr>
        <w:tc>
          <w:tcPr>
            <w:tcW w:w="360" w:type="dxa"/>
            <w:vAlign w:val="center"/>
            <w:hideMark/>
          </w:tcPr>
          <w:p w14:paraId="63B844F1" w14:textId="77777777" w:rsidR="00E42721" w:rsidRPr="00B20630" w:rsidRDefault="00E42721" w:rsidP="00F555E9">
            <w:pPr>
              <w:snapToGrid w:val="0"/>
              <w:rPr>
                <w:sz w:val="16"/>
                <w:szCs w:val="16"/>
              </w:rPr>
            </w:pPr>
            <w:r w:rsidRPr="00B20630">
              <w:rPr>
                <w:color w:val="000000"/>
                <w:sz w:val="16"/>
                <w:szCs w:val="16"/>
              </w:rPr>
              <w:t>471</w:t>
            </w:r>
          </w:p>
        </w:tc>
        <w:tc>
          <w:tcPr>
            <w:tcW w:w="864" w:type="dxa"/>
            <w:vAlign w:val="center"/>
            <w:hideMark/>
          </w:tcPr>
          <w:p w14:paraId="2F39CEC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BDAFF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142EC9"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58539442"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96B8D82"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E206C6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EC4DEA"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075EC51" w14:textId="77777777" w:rsidR="00E42721" w:rsidRPr="009B3DCC" w:rsidRDefault="00E42721" w:rsidP="00F555E9">
            <w:pPr>
              <w:snapToGrid w:val="0"/>
              <w:jc w:val="center"/>
              <w:rPr>
                <w:sz w:val="16"/>
                <w:szCs w:val="16"/>
              </w:rPr>
            </w:pPr>
            <w:r w:rsidRPr="00266687">
              <w:rPr>
                <w:color w:val="000000"/>
                <w:sz w:val="16"/>
                <w:szCs w:val="16"/>
              </w:rPr>
              <w:t>8.67</w:t>
            </w:r>
          </w:p>
        </w:tc>
        <w:tc>
          <w:tcPr>
            <w:tcW w:w="1008" w:type="dxa"/>
            <w:vAlign w:val="center"/>
            <w:hideMark/>
          </w:tcPr>
          <w:p w14:paraId="66F79EE3"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DDE89A4" w14:textId="77777777" w:rsidTr="00F555E9">
        <w:trPr>
          <w:trHeight w:val="165"/>
        </w:trPr>
        <w:tc>
          <w:tcPr>
            <w:tcW w:w="360" w:type="dxa"/>
            <w:vAlign w:val="center"/>
            <w:hideMark/>
          </w:tcPr>
          <w:p w14:paraId="7F069DBF" w14:textId="77777777" w:rsidR="00E42721" w:rsidRPr="00B20630" w:rsidRDefault="00E42721" w:rsidP="00F555E9">
            <w:pPr>
              <w:snapToGrid w:val="0"/>
              <w:rPr>
                <w:sz w:val="16"/>
                <w:szCs w:val="16"/>
              </w:rPr>
            </w:pPr>
            <w:r w:rsidRPr="00B20630">
              <w:rPr>
                <w:color w:val="000000"/>
                <w:sz w:val="16"/>
                <w:szCs w:val="16"/>
              </w:rPr>
              <w:t>472</w:t>
            </w:r>
          </w:p>
        </w:tc>
        <w:tc>
          <w:tcPr>
            <w:tcW w:w="864" w:type="dxa"/>
            <w:vAlign w:val="center"/>
            <w:hideMark/>
          </w:tcPr>
          <w:p w14:paraId="3BDEB2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74C9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5C69E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4572985"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0EE0970E"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90FAF5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9C7038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2DF7190" w14:textId="77777777" w:rsidR="00E42721" w:rsidRPr="009B3DCC" w:rsidRDefault="00E42721" w:rsidP="00F555E9">
            <w:pPr>
              <w:snapToGrid w:val="0"/>
              <w:jc w:val="center"/>
              <w:rPr>
                <w:sz w:val="16"/>
                <w:szCs w:val="16"/>
              </w:rPr>
            </w:pPr>
            <w:r w:rsidRPr="00266687">
              <w:rPr>
                <w:color w:val="000000"/>
                <w:sz w:val="16"/>
                <w:szCs w:val="16"/>
              </w:rPr>
              <w:t>10.06</w:t>
            </w:r>
          </w:p>
        </w:tc>
        <w:tc>
          <w:tcPr>
            <w:tcW w:w="1008" w:type="dxa"/>
            <w:vAlign w:val="center"/>
            <w:hideMark/>
          </w:tcPr>
          <w:p w14:paraId="01149681" w14:textId="77777777" w:rsidR="00E42721" w:rsidRPr="009B3DCC" w:rsidRDefault="00E42721" w:rsidP="00F555E9">
            <w:pPr>
              <w:snapToGrid w:val="0"/>
              <w:jc w:val="center"/>
              <w:rPr>
                <w:sz w:val="16"/>
                <w:szCs w:val="16"/>
              </w:rPr>
            </w:pPr>
            <w:r w:rsidRPr="00266687">
              <w:rPr>
                <w:color w:val="000000"/>
                <w:sz w:val="16"/>
                <w:szCs w:val="16"/>
              </w:rPr>
              <w:t>2.08</w:t>
            </w:r>
          </w:p>
        </w:tc>
      </w:tr>
      <w:tr w:rsidR="00E42721" w:rsidRPr="009B3DCC" w14:paraId="7F8D8165" w14:textId="77777777" w:rsidTr="00F555E9">
        <w:trPr>
          <w:trHeight w:val="165"/>
        </w:trPr>
        <w:tc>
          <w:tcPr>
            <w:tcW w:w="360" w:type="dxa"/>
            <w:vAlign w:val="center"/>
            <w:hideMark/>
          </w:tcPr>
          <w:p w14:paraId="2D530397" w14:textId="77777777" w:rsidR="00E42721" w:rsidRPr="00B20630" w:rsidRDefault="00E42721" w:rsidP="00F555E9">
            <w:pPr>
              <w:snapToGrid w:val="0"/>
              <w:rPr>
                <w:sz w:val="16"/>
                <w:szCs w:val="16"/>
              </w:rPr>
            </w:pPr>
            <w:r w:rsidRPr="00B20630">
              <w:rPr>
                <w:color w:val="000000"/>
                <w:sz w:val="16"/>
                <w:szCs w:val="16"/>
              </w:rPr>
              <w:t>473</w:t>
            </w:r>
          </w:p>
        </w:tc>
        <w:tc>
          <w:tcPr>
            <w:tcW w:w="864" w:type="dxa"/>
            <w:vAlign w:val="center"/>
            <w:hideMark/>
          </w:tcPr>
          <w:p w14:paraId="64BD80D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505D85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4A7F24"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0FC5E9F"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5CC6CBB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182BA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F2DF44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00C851" w14:textId="77777777" w:rsidR="00E42721" w:rsidRPr="009B3DCC" w:rsidRDefault="00E42721" w:rsidP="00F555E9">
            <w:pPr>
              <w:snapToGrid w:val="0"/>
              <w:jc w:val="center"/>
              <w:rPr>
                <w:sz w:val="16"/>
                <w:szCs w:val="16"/>
              </w:rPr>
            </w:pPr>
            <w:r w:rsidRPr="00266687">
              <w:rPr>
                <w:color w:val="000000"/>
                <w:sz w:val="16"/>
                <w:szCs w:val="16"/>
              </w:rPr>
              <w:t>11.01</w:t>
            </w:r>
          </w:p>
        </w:tc>
        <w:tc>
          <w:tcPr>
            <w:tcW w:w="1008" w:type="dxa"/>
            <w:vAlign w:val="center"/>
            <w:hideMark/>
          </w:tcPr>
          <w:p w14:paraId="5611AF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7946A9" w14:textId="77777777" w:rsidTr="00F555E9">
        <w:trPr>
          <w:trHeight w:val="165"/>
        </w:trPr>
        <w:tc>
          <w:tcPr>
            <w:tcW w:w="360" w:type="dxa"/>
            <w:vAlign w:val="center"/>
            <w:hideMark/>
          </w:tcPr>
          <w:p w14:paraId="72AA0210" w14:textId="77777777" w:rsidR="00E42721" w:rsidRPr="00B20630" w:rsidRDefault="00E42721" w:rsidP="00F555E9">
            <w:pPr>
              <w:snapToGrid w:val="0"/>
              <w:rPr>
                <w:sz w:val="16"/>
                <w:szCs w:val="16"/>
              </w:rPr>
            </w:pPr>
            <w:r w:rsidRPr="00B20630">
              <w:rPr>
                <w:color w:val="000000"/>
                <w:sz w:val="16"/>
                <w:szCs w:val="16"/>
              </w:rPr>
              <w:t>474</w:t>
            </w:r>
          </w:p>
        </w:tc>
        <w:tc>
          <w:tcPr>
            <w:tcW w:w="864" w:type="dxa"/>
            <w:vAlign w:val="center"/>
            <w:hideMark/>
          </w:tcPr>
          <w:p w14:paraId="7F1E221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0F87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D118E5" w14:textId="77777777" w:rsidR="00E42721" w:rsidRPr="009B3DCC" w:rsidRDefault="00E42721" w:rsidP="00F555E9">
            <w:pPr>
              <w:snapToGrid w:val="0"/>
              <w:jc w:val="center"/>
              <w:rPr>
                <w:sz w:val="16"/>
                <w:szCs w:val="16"/>
              </w:rPr>
            </w:pPr>
            <w:r w:rsidRPr="00266687">
              <w:rPr>
                <w:color w:val="000000"/>
                <w:sz w:val="16"/>
                <w:szCs w:val="16"/>
              </w:rPr>
              <w:t>97</w:t>
            </w:r>
          </w:p>
        </w:tc>
        <w:tc>
          <w:tcPr>
            <w:tcW w:w="1008" w:type="dxa"/>
            <w:vAlign w:val="center"/>
            <w:hideMark/>
          </w:tcPr>
          <w:p w14:paraId="38B50B1E" w14:textId="77777777" w:rsidR="00E42721" w:rsidRPr="009B3DCC" w:rsidRDefault="00E42721" w:rsidP="00F555E9">
            <w:pPr>
              <w:snapToGrid w:val="0"/>
              <w:jc w:val="center"/>
              <w:rPr>
                <w:sz w:val="16"/>
                <w:szCs w:val="16"/>
              </w:rPr>
            </w:pPr>
            <w:r w:rsidRPr="00266687">
              <w:rPr>
                <w:color w:val="000000"/>
                <w:sz w:val="16"/>
                <w:szCs w:val="16"/>
              </w:rPr>
              <w:t>2016-07-25</w:t>
            </w:r>
          </w:p>
        </w:tc>
        <w:tc>
          <w:tcPr>
            <w:tcW w:w="1008" w:type="dxa"/>
            <w:vAlign w:val="center"/>
            <w:hideMark/>
          </w:tcPr>
          <w:p w14:paraId="1478566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9701A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727873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27BF6A5" w14:textId="77777777" w:rsidR="00E42721" w:rsidRPr="009B3DCC" w:rsidRDefault="00E42721" w:rsidP="00F555E9">
            <w:pPr>
              <w:snapToGrid w:val="0"/>
              <w:jc w:val="center"/>
              <w:rPr>
                <w:sz w:val="16"/>
                <w:szCs w:val="16"/>
              </w:rPr>
            </w:pPr>
            <w:r w:rsidRPr="00266687">
              <w:rPr>
                <w:color w:val="000000"/>
                <w:sz w:val="16"/>
                <w:szCs w:val="16"/>
              </w:rPr>
              <w:t>10.31</w:t>
            </w:r>
          </w:p>
        </w:tc>
        <w:tc>
          <w:tcPr>
            <w:tcW w:w="1008" w:type="dxa"/>
            <w:vAlign w:val="center"/>
            <w:hideMark/>
          </w:tcPr>
          <w:p w14:paraId="58B1D65B"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38F2FF" w14:textId="77777777" w:rsidTr="00F555E9">
        <w:trPr>
          <w:trHeight w:val="165"/>
        </w:trPr>
        <w:tc>
          <w:tcPr>
            <w:tcW w:w="360" w:type="dxa"/>
            <w:vAlign w:val="center"/>
            <w:hideMark/>
          </w:tcPr>
          <w:p w14:paraId="7C98A6EB" w14:textId="77777777" w:rsidR="00E42721" w:rsidRPr="00B20630" w:rsidRDefault="00E42721" w:rsidP="00F555E9">
            <w:pPr>
              <w:snapToGrid w:val="0"/>
              <w:rPr>
                <w:sz w:val="16"/>
                <w:szCs w:val="16"/>
              </w:rPr>
            </w:pPr>
            <w:r w:rsidRPr="00B20630">
              <w:rPr>
                <w:color w:val="000000"/>
                <w:sz w:val="16"/>
                <w:szCs w:val="16"/>
              </w:rPr>
              <w:t>475</w:t>
            </w:r>
          </w:p>
        </w:tc>
        <w:tc>
          <w:tcPr>
            <w:tcW w:w="864" w:type="dxa"/>
            <w:vAlign w:val="center"/>
            <w:hideMark/>
          </w:tcPr>
          <w:p w14:paraId="07488A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EE42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369C32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4B704007"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2C55215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8EDB7F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2B65325"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17A08DEE" w14:textId="77777777" w:rsidR="00E42721" w:rsidRPr="009B3DCC" w:rsidRDefault="00E42721" w:rsidP="00F555E9">
            <w:pPr>
              <w:snapToGrid w:val="0"/>
              <w:jc w:val="center"/>
              <w:rPr>
                <w:sz w:val="16"/>
                <w:szCs w:val="16"/>
              </w:rPr>
            </w:pPr>
            <w:r w:rsidRPr="00266687">
              <w:rPr>
                <w:color w:val="000000"/>
                <w:sz w:val="16"/>
                <w:szCs w:val="16"/>
              </w:rPr>
              <w:t>9.41</w:t>
            </w:r>
          </w:p>
        </w:tc>
        <w:tc>
          <w:tcPr>
            <w:tcW w:w="1008" w:type="dxa"/>
            <w:vAlign w:val="center"/>
            <w:hideMark/>
          </w:tcPr>
          <w:p w14:paraId="0571B4FD"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635F088D" w14:textId="77777777" w:rsidTr="00F555E9">
        <w:trPr>
          <w:trHeight w:val="165"/>
        </w:trPr>
        <w:tc>
          <w:tcPr>
            <w:tcW w:w="360" w:type="dxa"/>
            <w:vAlign w:val="center"/>
            <w:hideMark/>
          </w:tcPr>
          <w:p w14:paraId="01CF1D79" w14:textId="77777777" w:rsidR="00E42721" w:rsidRPr="00B20630" w:rsidRDefault="00E42721" w:rsidP="00F555E9">
            <w:pPr>
              <w:snapToGrid w:val="0"/>
              <w:rPr>
                <w:sz w:val="16"/>
                <w:szCs w:val="16"/>
              </w:rPr>
            </w:pPr>
            <w:r w:rsidRPr="00B20630">
              <w:rPr>
                <w:color w:val="000000"/>
                <w:sz w:val="16"/>
                <w:szCs w:val="16"/>
              </w:rPr>
              <w:t>476</w:t>
            </w:r>
          </w:p>
        </w:tc>
        <w:tc>
          <w:tcPr>
            <w:tcW w:w="864" w:type="dxa"/>
            <w:vAlign w:val="center"/>
            <w:hideMark/>
          </w:tcPr>
          <w:p w14:paraId="01AA4F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33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8A975"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7EC9A2ED"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187C4B7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369021A"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1E829DC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3EB985D" w14:textId="77777777" w:rsidR="00E42721" w:rsidRPr="009B3DCC" w:rsidRDefault="00E42721" w:rsidP="00F555E9">
            <w:pPr>
              <w:snapToGrid w:val="0"/>
              <w:jc w:val="center"/>
              <w:rPr>
                <w:sz w:val="16"/>
                <w:szCs w:val="16"/>
              </w:rPr>
            </w:pPr>
            <w:r w:rsidRPr="00266687">
              <w:rPr>
                <w:color w:val="000000"/>
                <w:sz w:val="16"/>
                <w:szCs w:val="16"/>
              </w:rPr>
              <w:t>9.96</w:t>
            </w:r>
          </w:p>
        </w:tc>
        <w:tc>
          <w:tcPr>
            <w:tcW w:w="1008" w:type="dxa"/>
            <w:vAlign w:val="center"/>
            <w:hideMark/>
          </w:tcPr>
          <w:p w14:paraId="5040DCAF" w14:textId="77777777" w:rsidR="00E42721" w:rsidRPr="009B3DCC" w:rsidRDefault="00E42721" w:rsidP="00F555E9">
            <w:pPr>
              <w:snapToGrid w:val="0"/>
              <w:jc w:val="center"/>
              <w:rPr>
                <w:sz w:val="16"/>
                <w:szCs w:val="16"/>
              </w:rPr>
            </w:pPr>
            <w:r w:rsidRPr="00266687">
              <w:rPr>
                <w:color w:val="000000"/>
                <w:sz w:val="16"/>
                <w:szCs w:val="16"/>
              </w:rPr>
              <w:t>1.73</w:t>
            </w:r>
          </w:p>
        </w:tc>
      </w:tr>
      <w:tr w:rsidR="00E42721" w:rsidRPr="009B3DCC" w14:paraId="0E7F3C62" w14:textId="77777777" w:rsidTr="00F555E9">
        <w:trPr>
          <w:trHeight w:val="165"/>
        </w:trPr>
        <w:tc>
          <w:tcPr>
            <w:tcW w:w="360" w:type="dxa"/>
            <w:vAlign w:val="center"/>
            <w:hideMark/>
          </w:tcPr>
          <w:p w14:paraId="4FD80767" w14:textId="77777777" w:rsidR="00E42721" w:rsidRPr="00B20630" w:rsidRDefault="00E42721" w:rsidP="00F555E9">
            <w:pPr>
              <w:snapToGrid w:val="0"/>
              <w:rPr>
                <w:sz w:val="16"/>
                <w:szCs w:val="16"/>
              </w:rPr>
            </w:pPr>
            <w:r w:rsidRPr="00B20630">
              <w:rPr>
                <w:color w:val="000000"/>
                <w:sz w:val="16"/>
                <w:szCs w:val="16"/>
              </w:rPr>
              <w:t>477</w:t>
            </w:r>
          </w:p>
        </w:tc>
        <w:tc>
          <w:tcPr>
            <w:tcW w:w="864" w:type="dxa"/>
            <w:vAlign w:val="center"/>
            <w:hideMark/>
          </w:tcPr>
          <w:p w14:paraId="2DA0CF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F41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8D1D41"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24A824B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195AC7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6053FB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6A596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4F56D6F" w14:textId="77777777" w:rsidR="00E42721" w:rsidRPr="009B3DCC" w:rsidRDefault="00E42721" w:rsidP="00F555E9">
            <w:pPr>
              <w:snapToGrid w:val="0"/>
              <w:jc w:val="center"/>
              <w:rPr>
                <w:sz w:val="16"/>
                <w:szCs w:val="16"/>
              </w:rPr>
            </w:pPr>
            <w:r w:rsidRPr="00266687">
              <w:rPr>
                <w:color w:val="000000"/>
                <w:sz w:val="16"/>
                <w:szCs w:val="16"/>
              </w:rPr>
              <w:t>11.08</w:t>
            </w:r>
          </w:p>
        </w:tc>
        <w:tc>
          <w:tcPr>
            <w:tcW w:w="1008" w:type="dxa"/>
            <w:vAlign w:val="center"/>
            <w:hideMark/>
          </w:tcPr>
          <w:p w14:paraId="6674160F" w14:textId="77777777" w:rsidR="00E42721" w:rsidRPr="009B3DCC" w:rsidRDefault="00E42721" w:rsidP="00F555E9">
            <w:pPr>
              <w:snapToGrid w:val="0"/>
              <w:jc w:val="center"/>
              <w:rPr>
                <w:sz w:val="16"/>
                <w:szCs w:val="16"/>
              </w:rPr>
            </w:pPr>
            <w:r w:rsidRPr="00266687">
              <w:rPr>
                <w:color w:val="000000"/>
                <w:sz w:val="16"/>
                <w:szCs w:val="16"/>
              </w:rPr>
              <w:t>2.57</w:t>
            </w:r>
          </w:p>
        </w:tc>
      </w:tr>
      <w:tr w:rsidR="00E42721" w:rsidRPr="009B3DCC" w14:paraId="492B6B46" w14:textId="77777777" w:rsidTr="00F555E9">
        <w:trPr>
          <w:trHeight w:val="165"/>
        </w:trPr>
        <w:tc>
          <w:tcPr>
            <w:tcW w:w="360" w:type="dxa"/>
            <w:vAlign w:val="center"/>
            <w:hideMark/>
          </w:tcPr>
          <w:p w14:paraId="423C238A" w14:textId="77777777" w:rsidR="00E42721" w:rsidRPr="00B20630" w:rsidRDefault="00E42721" w:rsidP="00F555E9">
            <w:pPr>
              <w:snapToGrid w:val="0"/>
              <w:rPr>
                <w:sz w:val="16"/>
                <w:szCs w:val="16"/>
              </w:rPr>
            </w:pPr>
            <w:r w:rsidRPr="00B20630">
              <w:rPr>
                <w:color w:val="000000"/>
                <w:sz w:val="16"/>
                <w:szCs w:val="16"/>
              </w:rPr>
              <w:t>478</w:t>
            </w:r>
          </w:p>
        </w:tc>
        <w:tc>
          <w:tcPr>
            <w:tcW w:w="864" w:type="dxa"/>
            <w:vAlign w:val="center"/>
            <w:hideMark/>
          </w:tcPr>
          <w:p w14:paraId="182C37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6794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B587C3" w14:textId="77777777" w:rsidR="00E42721" w:rsidRPr="009B3DCC" w:rsidRDefault="00E42721" w:rsidP="00F555E9">
            <w:pPr>
              <w:snapToGrid w:val="0"/>
              <w:jc w:val="center"/>
              <w:rPr>
                <w:sz w:val="16"/>
                <w:szCs w:val="16"/>
              </w:rPr>
            </w:pPr>
            <w:r w:rsidRPr="00266687">
              <w:rPr>
                <w:color w:val="000000"/>
                <w:sz w:val="16"/>
                <w:szCs w:val="16"/>
              </w:rPr>
              <w:t>98</w:t>
            </w:r>
          </w:p>
        </w:tc>
        <w:tc>
          <w:tcPr>
            <w:tcW w:w="1008" w:type="dxa"/>
            <w:vAlign w:val="center"/>
            <w:hideMark/>
          </w:tcPr>
          <w:p w14:paraId="3A263B5A" w14:textId="77777777" w:rsidR="00E42721" w:rsidRPr="009B3DCC" w:rsidRDefault="00E42721" w:rsidP="00F555E9">
            <w:pPr>
              <w:snapToGrid w:val="0"/>
              <w:jc w:val="center"/>
              <w:rPr>
                <w:sz w:val="16"/>
                <w:szCs w:val="16"/>
              </w:rPr>
            </w:pPr>
            <w:r w:rsidRPr="00266687">
              <w:rPr>
                <w:color w:val="000000"/>
                <w:sz w:val="16"/>
                <w:szCs w:val="16"/>
              </w:rPr>
              <w:t>2016-08-02</w:t>
            </w:r>
          </w:p>
        </w:tc>
        <w:tc>
          <w:tcPr>
            <w:tcW w:w="1008" w:type="dxa"/>
            <w:vAlign w:val="center"/>
            <w:hideMark/>
          </w:tcPr>
          <w:p w14:paraId="67BFBAAB"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41691D32"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7891D04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CF0B1E1" w14:textId="77777777" w:rsidR="00E42721" w:rsidRPr="009B3DCC" w:rsidRDefault="00E42721" w:rsidP="00F555E9">
            <w:pPr>
              <w:snapToGrid w:val="0"/>
              <w:jc w:val="center"/>
              <w:rPr>
                <w:sz w:val="16"/>
                <w:szCs w:val="16"/>
              </w:rPr>
            </w:pPr>
            <w:r w:rsidRPr="00266687">
              <w:rPr>
                <w:color w:val="000000"/>
                <w:sz w:val="16"/>
                <w:szCs w:val="16"/>
              </w:rPr>
              <w:t>10.41</w:t>
            </w:r>
          </w:p>
        </w:tc>
        <w:tc>
          <w:tcPr>
            <w:tcW w:w="1008" w:type="dxa"/>
            <w:vAlign w:val="center"/>
            <w:hideMark/>
          </w:tcPr>
          <w:p w14:paraId="08E4B61F"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7590892B" w14:textId="77777777" w:rsidTr="00F555E9">
        <w:trPr>
          <w:trHeight w:val="165"/>
        </w:trPr>
        <w:tc>
          <w:tcPr>
            <w:tcW w:w="360" w:type="dxa"/>
            <w:vAlign w:val="center"/>
            <w:hideMark/>
          </w:tcPr>
          <w:p w14:paraId="21BF361F" w14:textId="77777777" w:rsidR="00E42721" w:rsidRPr="00B20630" w:rsidRDefault="00E42721" w:rsidP="00F555E9">
            <w:pPr>
              <w:snapToGrid w:val="0"/>
              <w:rPr>
                <w:sz w:val="16"/>
                <w:szCs w:val="16"/>
              </w:rPr>
            </w:pPr>
            <w:r w:rsidRPr="00B20630">
              <w:rPr>
                <w:color w:val="000000"/>
                <w:sz w:val="16"/>
                <w:szCs w:val="16"/>
              </w:rPr>
              <w:t>479</w:t>
            </w:r>
          </w:p>
        </w:tc>
        <w:tc>
          <w:tcPr>
            <w:tcW w:w="864" w:type="dxa"/>
            <w:vAlign w:val="center"/>
            <w:hideMark/>
          </w:tcPr>
          <w:p w14:paraId="3F8C06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F5464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95928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7223B170"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E5B18CF"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67D3B89B"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05DF25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F27D4BD" w14:textId="77777777" w:rsidR="00E42721" w:rsidRPr="009B3DCC" w:rsidRDefault="00E42721" w:rsidP="00F555E9">
            <w:pPr>
              <w:snapToGrid w:val="0"/>
              <w:jc w:val="center"/>
              <w:rPr>
                <w:sz w:val="16"/>
                <w:szCs w:val="16"/>
              </w:rPr>
            </w:pPr>
            <w:r w:rsidRPr="00266687">
              <w:rPr>
                <w:color w:val="000000"/>
                <w:sz w:val="16"/>
                <w:szCs w:val="16"/>
              </w:rPr>
              <w:t>9.91</w:t>
            </w:r>
          </w:p>
        </w:tc>
        <w:tc>
          <w:tcPr>
            <w:tcW w:w="1008" w:type="dxa"/>
            <w:vAlign w:val="center"/>
            <w:hideMark/>
          </w:tcPr>
          <w:p w14:paraId="661959A2"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228E1860" w14:textId="77777777" w:rsidTr="00F555E9">
        <w:trPr>
          <w:trHeight w:val="165"/>
        </w:trPr>
        <w:tc>
          <w:tcPr>
            <w:tcW w:w="360" w:type="dxa"/>
            <w:vAlign w:val="center"/>
            <w:hideMark/>
          </w:tcPr>
          <w:p w14:paraId="44EB3759" w14:textId="77777777" w:rsidR="00E42721" w:rsidRPr="00B20630" w:rsidRDefault="00E42721" w:rsidP="00F555E9">
            <w:pPr>
              <w:snapToGrid w:val="0"/>
              <w:rPr>
                <w:sz w:val="16"/>
                <w:szCs w:val="16"/>
              </w:rPr>
            </w:pPr>
            <w:r w:rsidRPr="00B20630">
              <w:rPr>
                <w:color w:val="000000"/>
                <w:sz w:val="16"/>
                <w:szCs w:val="16"/>
              </w:rPr>
              <w:t>480</w:t>
            </w:r>
          </w:p>
        </w:tc>
        <w:tc>
          <w:tcPr>
            <w:tcW w:w="864" w:type="dxa"/>
            <w:vAlign w:val="center"/>
            <w:hideMark/>
          </w:tcPr>
          <w:p w14:paraId="0EB72D9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5C048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262AEB"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484979F3"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45D82D6D"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15399C0"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F3E047C"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93EE98F" w14:textId="77777777" w:rsidR="00E42721" w:rsidRPr="009B3DCC" w:rsidRDefault="00E42721" w:rsidP="00F555E9">
            <w:pPr>
              <w:snapToGrid w:val="0"/>
              <w:jc w:val="center"/>
              <w:rPr>
                <w:sz w:val="16"/>
                <w:szCs w:val="16"/>
              </w:rPr>
            </w:pPr>
            <w:r w:rsidRPr="00266687">
              <w:rPr>
                <w:color w:val="000000"/>
                <w:sz w:val="16"/>
                <w:szCs w:val="16"/>
              </w:rPr>
              <w:t>11.65</w:t>
            </w:r>
          </w:p>
        </w:tc>
        <w:tc>
          <w:tcPr>
            <w:tcW w:w="1008" w:type="dxa"/>
            <w:vAlign w:val="center"/>
            <w:hideMark/>
          </w:tcPr>
          <w:p w14:paraId="1D92C4A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3879C9C" w14:textId="77777777" w:rsidTr="00F555E9">
        <w:trPr>
          <w:trHeight w:val="165"/>
        </w:trPr>
        <w:tc>
          <w:tcPr>
            <w:tcW w:w="360" w:type="dxa"/>
            <w:vAlign w:val="center"/>
            <w:hideMark/>
          </w:tcPr>
          <w:p w14:paraId="4049E415" w14:textId="77777777" w:rsidR="00E42721" w:rsidRPr="00B20630" w:rsidRDefault="00E42721" w:rsidP="00F555E9">
            <w:pPr>
              <w:snapToGrid w:val="0"/>
              <w:rPr>
                <w:sz w:val="16"/>
                <w:szCs w:val="16"/>
              </w:rPr>
            </w:pPr>
            <w:r w:rsidRPr="00B20630">
              <w:rPr>
                <w:color w:val="000000"/>
                <w:sz w:val="16"/>
                <w:szCs w:val="16"/>
              </w:rPr>
              <w:t>481</w:t>
            </w:r>
          </w:p>
        </w:tc>
        <w:tc>
          <w:tcPr>
            <w:tcW w:w="864" w:type="dxa"/>
            <w:vAlign w:val="center"/>
            <w:hideMark/>
          </w:tcPr>
          <w:p w14:paraId="6DBFBE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09F7D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756E3C"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912D52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22872AF5"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3687B5EC"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0F5AEC1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E1EE6AC"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72842B8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254D6A8" w14:textId="77777777" w:rsidTr="00F555E9">
        <w:trPr>
          <w:trHeight w:val="165"/>
        </w:trPr>
        <w:tc>
          <w:tcPr>
            <w:tcW w:w="360" w:type="dxa"/>
            <w:vAlign w:val="center"/>
            <w:hideMark/>
          </w:tcPr>
          <w:p w14:paraId="148FE52A" w14:textId="77777777" w:rsidR="00E42721" w:rsidRPr="00B20630" w:rsidRDefault="00E42721" w:rsidP="00F555E9">
            <w:pPr>
              <w:snapToGrid w:val="0"/>
              <w:rPr>
                <w:sz w:val="16"/>
                <w:szCs w:val="16"/>
              </w:rPr>
            </w:pPr>
            <w:r w:rsidRPr="00B20630">
              <w:rPr>
                <w:color w:val="000000"/>
                <w:sz w:val="16"/>
                <w:szCs w:val="16"/>
              </w:rPr>
              <w:t>482</w:t>
            </w:r>
          </w:p>
        </w:tc>
        <w:tc>
          <w:tcPr>
            <w:tcW w:w="864" w:type="dxa"/>
            <w:vAlign w:val="center"/>
            <w:hideMark/>
          </w:tcPr>
          <w:p w14:paraId="6F5743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8C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AE7096" w14:textId="77777777" w:rsidR="00E42721" w:rsidRPr="009B3DCC" w:rsidRDefault="00E42721" w:rsidP="00F555E9">
            <w:pPr>
              <w:snapToGrid w:val="0"/>
              <w:jc w:val="center"/>
              <w:rPr>
                <w:sz w:val="16"/>
                <w:szCs w:val="16"/>
              </w:rPr>
            </w:pPr>
            <w:r w:rsidRPr="00266687">
              <w:rPr>
                <w:color w:val="000000"/>
                <w:sz w:val="16"/>
                <w:szCs w:val="16"/>
              </w:rPr>
              <w:t>99</w:t>
            </w:r>
          </w:p>
        </w:tc>
        <w:tc>
          <w:tcPr>
            <w:tcW w:w="1008" w:type="dxa"/>
            <w:vAlign w:val="center"/>
            <w:hideMark/>
          </w:tcPr>
          <w:p w14:paraId="3221EFE1" w14:textId="77777777" w:rsidR="00E42721" w:rsidRPr="009B3DCC" w:rsidRDefault="00E42721" w:rsidP="00F555E9">
            <w:pPr>
              <w:snapToGrid w:val="0"/>
              <w:jc w:val="center"/>
              <w:rPr>
                <w:sz w:val="16"/>
                <w:szCs w:val="16"/>
              </w:rPr>
            </w:pPr>
            <w:r w:rsidRPr="00266687">
              <w:rPr>
                <w:color w:val="000000"/>
                <w:sz w:val="16"/>
                <w:szCs w:val="16"/>
              </w:rPr>
              <w:t>2016-08-09</w:t>
            </w:r>
          </w:p>
        </w:tc>
        <w:tc>
          <w:tcPr>
            <w:tcW w:w="1008" w:type="dxa"/>
            <w:vAlign w:val="center"/>
            <w:hideMark/>
          </w:tcPr>
          <w:p w14:paraId="5AFC5CDC"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E8340C3"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C582E5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DF68D9B" w14:textId="77777777" w:rsidR="00E42721" w:rsidRPr="009B3DCC" w:rsidRDefault="00E42721" w:rsidP="00F555E9">
            <w:pPr>
              <w:snapToGrid w:val="0"/>
              <w:jc w:val="center"/>
              <w:rPr>
                <w:sz w:val="16"/>
                <w:szCs w:val="16"/>
              </w:rPr>
            </w:pPr>
            <w:r w:rsidRPr="00266687">
              <w:rPr>
                <w:color w:val="000000"/>
                <w:sz w:val="16"/>
                <w:szCs w:val="16"/>
              </w:rPr>
              <w:t>10.64</w:t>
            </w:r>
          </w:p>
        </w:tc>
        <w:tc>
          <w:tcPr>
            <w:tcW w:w="1008" w:type="dxa"/>
            <w:vAlign w:val="center"/>
            <w:hideMark/>
          </w:tcPr>
          <w:p w14:paraId="06A35086"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5680629" w14:textId="77777777" w:rsidTr="00F555E9">
        <w:trPr>
          <w:trHeight w:val="165"/>
        </w:trPr>
        <w:tc>
          <w:tcPr>
            <w:tcW w:w="360" w:type="dxa"/>
            <w:vAlign w:val="center"/>
            <w:hideMark/>
          </w:tcPr>
          <w:p w14:paraId="4BBBCACA" w14:textId="77777777" w:rsidR="00E42721" w:rsidRPr="00B20630" w:rsidRDefault="00E42721" w:rsidP="00F555E9">
            <w:pPr>
              <w:snapToGrid w:val="0"/>
              <w:rPr>
                <w:sz w:val="16"/>
                <w:szCs w:val="16"/>
              </w:rPr>
            </w:pPr>
            <w:r w:rsidRPr="00B20630">
              <w:rPr>
                <w:color w:val="000000"/>
                <w:sz w:val="16"/>
                <w:szCs w:val="16"/>
              </w:rPr>
              <w:t>483</w:t>
            </w:r>
          </w:p>
        </w:tc>
        <w:tc>
          <w:tcPr>
            <w:tcW w:w="864" w:type="dxa"/>
            <w:vAlign w:val="center"/>
            <w:hideMark/>
          </w:tcPr>
          <w:p w14:paraId="7E5F86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B670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F000BF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FD837E7"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24E5A111"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1860BE4D"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5271617E"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62B61096" w14:textId="77777777" w:rsidR="00E42721" w:rsidRPr="009B3DCC" w:rsidRDefault="00E42721" w:rsidP="00F555E9">
            <w:pPr>
              <w:snapToGrid w:val="0"/>
              <w:jc w:val="center"/>
              <w:rPr>
                <w:sz w:val="16"/>
                <w:szCs w:val="16"/>
              </w:rPr>
            </w:pPr>
            <w:r w:rsidRPr="00266687">
              <w:rPr>
                <w:color w:val="000000"/>
                <w:sz w:val="16"/>
                <w:szCs w:val="16"/>
              </w:rPr>
              <w:t>10.66</w:t>
            </w:r>
          </w:p>
        </w:tc>
        <w:tc>
          <w:tcPr>
            <w:tcW w:w="1008" w:type="dxa"/>
            <w:vAlign w:val="center"/>
            <w:hideMark/>
          </w:tcPr>
          <w:p w14:paraId="7DA74752"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7035CA3F" w14:textId="77777777" w:rsidTr="00F555E9">
        <w:trPr>
          <w:trHeight w:val="165"/>
        </w:trPr>
        <w:tc>
          <w:tcPr>
            <w:tcW w:w="360" w:type="dxa"/>
            <w:vAlign w:val="center"/>
            <w:hideMark/>
          </w:tcPr>
          <w:p w14:paraId="52C0FFA0" w14:textId="77777777" w:rsidR="00E42721" w:rsidRPr="00B20630" w:rsidRDefault="00E42721" w:rsidP="00F555E9">
            <w:pPr>
              <w:snapToGrid w:val="0"/>
              <w:rPr>
                <w:sz w:val="16"/>
                <w:szCs w:val="16"/>
              </w:rPr>
            </w:pPr>
            <w:r w:rsidRPr="00B20630">
              <w:rPr>
                <w:color w:val="000000"/>
                <w:sz w:val="16"/>
                <w:szCs w:val="16"/>
              </w:rPr>
              <w:t>484</w:t>
            </w:r>
          </w:p>
        </w:tc>
        <w:tc>
          <w:tcPr>
            <w:tcW w:w="864" w:type="dxa"/>
            <w:vAlign w:val="center"/>
            <w:hideMark/>
          </w:tcPr>
          <w:p w14:paraId="511B87D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3676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65613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84F040B"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3A5B1960"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53E9499F"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37BA391F"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E2E245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B35F64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28ACC900" w14:textId="77777777" w:rsidTr="00F555E9">
        <w:trPr>
          <w:trHeight w:val="165"/>
        </w:trPr>
        <w:tc>
          <w:tcPr>
            <w:tcW w:w="360" w:type="dxa"/>
            <w:vAlign w:val="center"/>
            <w:hideMark/>
          </w:tcPr>
          <w:p w14:paraId="5A9CC587" w14:textId="77777777" w:rsidR="00E42721" w:rsidRPr="00B20630" w:rsidRDefault="00E42721" w:rsidP="00F555E9">
            <w:pPr>
              <w:snapToGrid w:val="0"/>
              <w:rPr>
                <w:sz w:val="16"/>
                <w:szCs w:val="16"/>
              </w:rPr>
            </w:pPr>
            <w:r w:rsidRPr="00B20630">
              <w:rPr>
                <w:color w:val="000000"/>
                <w:sz w:val="16"/>
                <w:szCs w:val="16"/>
              </w:rPr>
              <w:t>485</w:t>
            </w:r>
          </w:p>
        </w:tc>
        <w:tc>
          <w:tcPr>
            <w:tcW w:w="864" w:type="dxa"/>
            <w:vAlign w:val="center"/>
            <w:hideMark/>
          </w:tcPr>
          <w:p w14:paraId="4B52A2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34267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B4722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08B4018"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1926A5F9"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7AB9FF58"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4C85D48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36CE67" w14:textId="77777777" w:rsidR="00E42721" w:rsidRPr="009B3DCC" w:rsidRDefault="00E42721" w:rsidP="00F555E9">
            <w:pPr>
              <w:snapToGrid w:val="0"/>
              <w:jc w:val="center"/>
              <w:rPr>
                <w:sz w:val="16"/>
                <w:szCs w:val="16"/>
              </w:rPr>
            </w:pPr>
            <w:r w:rsidRPr="00266687">
              <w:rPr>
                <w:color w:val="000000"/>
                <w:sz w:val="16"/>
                <w:szCs w:val="16"/>
              </w:rPr>
              <w:t>16.22</w:t>
            </w:r>
          </w:p>
        </w:tc>
        <w:tc>
          <w:tcPr>
            <w:tcW w:w="1008" w:type="dxa"/>
            <w:vAlign w:val="center"/>
            <w:hideMark/>
          </w:tcPr>
          <w:p w14:paraId="6299285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191D814A" w14:textId="77777777" w:rsidTr="00F555E9">
        <w:trPr>
          <w:trHeight w:val="180"/>
        </w:trPr>
        <w:tc>
          <w:tcPr>
            <w:tcW w:w="360" w:type="dxa"/>
            <w:vAlign w:val="center"/>
            <w:hideMark/>
          </w:tcPr>
          <w:p w14:paraId="07A7DE78" w14:textId="77777777" w:rsidR="00E42721" w:rsidRPr="00B20630" w:rsidRDefault="00E42721" w:rsidP="00F555E9">
            <w:pPr>
              <w:snapToGrid w:val="0"/>
              <w:rPr>
                <w:sz w:val="16"/>
                <w:szCs w:val="16"/>
              </w:rPr>
            </w:pPr>
            <w:r w:rsidRPr="00B20630">
              <w:rPr>
                <w:color w:val="000000"/>
                <w:sz w:val="16"/>
                <w:szCs w:val="16"/>
              </w:rPr>
              <w:t>486</w:t>
            </w:r>
          </w:p>
        </w:tc>
        <w:tc>
          <w:tcPr>
            <w:tcW w:w="864" w:type="dxa"/>
            <w:vAlign w:val="center"/>
            <w:hideMark/>
          </w:tcPr>
          <w:p w14:paraId="4E0E50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302D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3FCC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8458862" w14:textId="77777777" w:rsidR="00E42721" w:rsidRPr="009B3DCC" w:rsidRDefault="00E42721" w:rsidP="00F555E9">
            <w:pPr>
              <w:snapToGrid w:val="0"/>
              <w:jc w:val="center"/>
              <w:rPr>
                <w:sz w:val="16"/>
                <w:szCs w:val="16"/>
              </w:rPr>
            </w:pPr>
            <w:r w:rsidRPr="00266687">
              <w:rPr>
                <w:color w:val="000000"/>
                <w:sz w:val="16"/>
                <w:szCs w:val="16"/>
              </w:rPr>
              <w:t>2016-09-13</w:t>
            </w:r>
          </w:p>
        </w:tc>
        <w:tc>
          <w:tcPr>
            <w:tcW w:w="1008" w:type="dxa"/>
            <w:vAlign w:val="center"/>
            <w:hideMark/>
          </w:tcPr>
          <w:p w14:paraId="5E8DD784" w14:textId="77777777" w:rsidR="00E42721" w:rsidRPr="009B3DCC" w:rsidRDefault="00E42721" w:rsidP="00F555E9">
            <w:pPr>
              <w:snapToGrid w:val="0"/>
              <w:jc w:val="center"/>
              <w:rPr>
                <w:sz w:val="16"/>
                <w:szCs w:val="16"/>
              </w:rPr>
            </w:pPr>
            <w:r w:rsidRPr="00266687">
              <w:rPr>
                <w:color w:val="000000"/>
                <w:sz w:val="16"/>
                <w:szCs w:val="16"/>
              </w:rPr>
              <w:t>MN-3</w:t>
            </w:r>
          </w:p>
        </w:tc>
        <w:tc>
          <w:tcPr>
            <w:tcW w:w="720" w:type="dxa"/>
            <w:vAlign w:val="center"/>
            <w:hideMark/>
          </w:tcPr>
          <w:p w14:paraId="0291BA79" w14:textId="77777777" w:rsidR="00E42721" w:rsidRPr="009B3DCC" w:rsidRDefault="00E42721" w:rsidP="00F555E9">
            <w:pPr>
              <w:snapToGrid w:val="0"/>
              <w:jc w:val="center"/>
              <w:rPr>
                <w:sz w:val="16"/>
                <w:szCs w:val="16"/>
              </w:rPr>
            </w:pPr>
            <w:r w:rsidRPr="00266687">
              <w:rPr>
                <w:color w:val="000000"/>
                <w:sz w:val="16"/>
                <w:szCs w:val="16"/>
              </w:rPr>
              <w:t>2016</w:t>
            </w:r>
          </w:p>
        </w:tc>
        <w:tc>
          <w:tcPr>
            <w:tcW w:w="1008" w:type="dxa"/>
            <w:vAlign w:val="center"/>
            <w:hideMark/>
          </w:tcPr>
          <w:p w14:paraId="2BAB6D6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91D4A6" w14:textId="77777777" w:rsidR="00E42721" w:rsidRPr="009B3DCC" w:rsidRDefault="00E42721" w:rsidP="00F555E9">
            <w:pPr>
              <w:snapToGrid w:val="0"/>
              <w:jc w:val="center"/>
              <w:rPr>
                <w:sz w:val="16"/>
                <w:szCs w:val="16"/>
              </w:rPr>
            </w:pPr>
            <w:r w:rsidRPr="00266687">
              <w:rPr>
                <w:color w:val="000000"/>
                <w:sz w:val="16"/>
                <w:szCs w:val="16"/>
              </w:rPr>
              <w:t>17.78</w:t>
            </w:r>
          </w:p>
        </w:tc>
        <w:tc>
          <w:tcPr>
            <w:tcW w:w="1008" w:type="dxa"/>
            <w:vAlign w:val="center"/>
            <w:hideMark/>
          </w:tcPr>
          <w:p w14:paraId="7797E447"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6369E0FC" w14:textId="77777777" w:rsidTr="00F555E9">
        <w:trPr>
          <w:trHeight w:val="165"/>
        </w:trPr>
        <w:tc>
          <w:tcPr>
            <w:tcW w:w="360" w:type="dxa"/>
            <w:vAlign w:val="center"/>
            <w:hideMark/>
          </w:tcPr>
          <w:p w14:paraId="1BF5B359" w14:textId="77777777" w:rsidR="00E42721" w:rsidRPr="00B20630" w:rsidRDefault="00E42721" w:rsidP="00F555E9">
            <w:pPr>
              <w:snapToGrid w:val="0"/>
              <w:rPr>
                <w:sz w:val="16"/>
                <w:szCs w:val="16"/>
              </w:rPr>
            </w:pPr>
            <w:r w:rsidRPr="00B20630">
              <w:rPr>
                <w:color w:val="000000"/>
                <w:sz w:val="16"/>
                <w:szCs w:val="16"/>
              </w:rPr>
              <w:t>487</w:t>
            </w:r>
          </w:p>
        </w:tc>
        <w:tc>
          <w:tcPr>
            <w:tcW w:w="864" w:type="dxa"/>
            <w:vAlign w:val="center"/>
            <w:hideMark/>
          </w:tcPr>
          <w:p w14:paraId="3BEE31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EA0E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3F80D8"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83E8FD9"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0321463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E8F38F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7885FA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55CA5BF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F35F0F6" w14:textId="77777777" w:rsidR="00E42721" w:rsidRPr="009B3DCC" w:rsidRDefault="00E42721" w:rsidP="00F555E9">
            <w:pPr>
              <w:snapToGrid w:val="0"/>
              <w:jc w:val="center"/>
              <w:rPr>
                <w:sz w:val="16"/>
                <w:szCs w:val="16"/>
              </w:rPr>
            </w:pPr>
            <w:r w:rsidRPr="00266687">
              <w:rPr>
                <w:color w:val="000000"/>
                <w:sz w:val="16"/>
                <w:szCs w:val="16"/>
              </w:rPr>
              <w:t>3.12</w:t>
            </w:r>
          </w:p>
        </w:tc>
      </w:tr>
      <w:tr w:rsidR="00E42721" w:rsidRPr="009B3DCC" w14:paraId="07660B96" w14:textId="77777777" w:rsidTr="00F555E9">
        <w:trPr>
          <w:trHeight w:val="165"/>
        </w:trPr>
        <w:tc>
          <w:tcPr>
            <w:tcW w:w="360" w:type="dxa"/>
            <w:vAlign w:val="center"/>
            <w:hideMark/>
          </w:tcPr>
          <w:p w14:paraId="6FE918A8" w14:textId="77777777" w:rsidR="00E42721" w:rsidRPr="00B20630" w:rsidRDefault="00E42721" w:rsidP="00F555E9">
            <w:pPr>
              <w:snapToGrid w:val="0"/>
              <w:rPr>
                <w:sz w:val="16"/>
                <w:szCs w:val="16"/>
              </w:rPr>
            </w:pPr>
            <w:r w:rsidRPr="00B20630">
              <w:rPr>
                <w:color w:val="000000"/>
                <w:sz w:val="16"/>
                <w:szCs w:val="16"/>
              </w:rPr>
              <w:t>488</w:t>
            </w:r>
          </w:p>
        </w:tc>
        <w:tc>
          <w:tcPr>
            <w:tcW w:w="864" w:type="dxa"/>
            <w:vAlign w:val="center"/>
            <w:hideMark/>
          </w:tcPr>
          <w:p w14:paraId="5C63E1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D126F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D05015"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A9D0FC5"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6672BFB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B32F1A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C6D89C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4A9525"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454872B9" w14:textId="77777777" w:rsidR="00E42721" w:rsidRPr="009B3DCC" w:rsidRDefault="00E42721" w:rsidP="00F555E9">
            <w:pPr>
              <w:snapToGrid w:val="0"/>
              <w:jc w:val="center"/>
              <w:rPr>
                <w:sz w:val="16"/>
                <w:szCs w:val="16"/>
              </w:rPr>
            </w:pPr>
            <w:r w:rsidRPr="00266687">
              <w:rPr>
                <w:color w:val="000000"/>
                <w:sz w:val="16"/>
                <w:szCs w:val="16"/>
              </w:rPr>
              <w:t>4.05</w:t>
            </w:r>
          </w:p>
        </w:tc>
      </w:tr>
      <w:tr w:rsidR="00E42721" w:rsidRPr="009B3DCC" w14:paraId="728E1E41" w14:textId="77777777" w:rsidTr="00F555E9">
        <w:trPr>
          <w:trHeight w:val="165"/>
        </w:trPr>
        <w:tc>
          <w:tcPr>
            <w:tcW w:w="360" w:type="dxa"/>
            <w:vAlign w:val="center"/>
            <w:hideMark/>
          </w:tcPr>
          <w:p w14:paraId="70D72DF0" w14:textId="77777777" w:rsidR="00E42721" w:rsidRPr="00B20630" w:rsidRDefault="00E42721" w:rsidP="00F555E9">
            <w:pPr>
              <w:snapToGrid w:val="0"/>
              <w:rPr>
                <w:sz w:val="16"/>
                <w:szCs w:val="16"/>
              </w:rPr>
            </w:pPr>
            <w:r w:rsidRPr="00B20630">
              <w:rPr>
                <w:color w:val="000000"/>
                <w:sz w:val="16"/>
                <w:szCs w:val="16"/>
              </w:rPr>
              <w:t>489</w:t>
            </w:r>
          </w:p>
        </w:tc>
        <w:tc>
          <w:tcPr>
            <w:tcW w:w="864" w:type="dxa"/>
            <w:vAlign w:val="center"/>
            <w:hideMark/>
          </w:tcPr>
          <w:p w14:paraId="0A0A56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55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CDCEF4"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28926D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12A46C9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8E691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0641CB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AF6B1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03ABD81A" w14:textId="77777777" w:rsidR="00E42721" w:rsidRPr="009B3DCC" w:rsidRDefault="00E42721" w:rsidP="00F555E9">
            <w:pPr>
              <w:snapToGrid w:val="0"/>
              <w:jc w:val="center"/>
              <w:rPr>
                <w:sz w:val="16"/>
                <w:szCs w:val="16"/>
              </w:rPr>
            </w:pPr>
            <w:r w:rsidRPr="00266687">
              <w:rPr>
                <w:color w:val="000000"/>
                <w:sz w:val="16"/>
                <w:szCs w:val="16"/>
              </w:rPr>
              <w:t>4.57</w:t>
            </w:r>
          </w:p>
        </w:tc>
      </w:tr>
      <w:tr w:rsidR="00E42721" w:rsidRPr="009B3DCC" w14:paraId="0AE14230" w14:textId="77777777" w:rsidTr="00F555E9">
        <w:trPr>
          <w:trHeight w:val="165"/>
        </w:trPr>
        <w:tc>
          <w:tcPr>
            <w:tcW w:w="360" w:type="dxa"/>
            <w:vAlign w:val="center"/>
            <w:hideMark/>
          </w:tcPr>
          <w:p w14:paraId="512BA863" w14:textId="77777777" w:rsidR="00E42721" w:rsidRPr="00B20630" w:rsidRDefault="00E42721" w:rsidP="00F555E9">
            <w:pPr>
              <w:snapToGrid w:val="0"/>
              <w:rPr>
                <w:sz w:val="16"/>
                <w:szCs w:val="16"/>
              </w:rPr>
            </w:pPr>
            <w:r w:rsidRPr="00B20630">
              <w:rPr>
                <w:color w:val="000000"/>
                <w:sz w:val="16"/>
                <w:szCs w:val="16"/>
              </w:rPr>
              <w:t>490</w:t>
            </w:r>
          </w:p>
        </w:tc>
        <w:tc>
          <w:tcPr>
            <w:tcW w:w="864" w:type="dxa"/>
            <w:vAlign w:val="center"/>
            <w:hideMark/>
          </w:tcPr>
          <w:p w14:paraId="12E7B2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BFB4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74D30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02D174D7"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387C0AC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B6A11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E4E67D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F35CD4"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733D1F28" w14:textId="77777777" w:rsidR="00E42721" w:rsidRPr="009B3DCC" w:rsidRDefault="00E42721" w:rsidP="00F555E9">
            <w:pPr>
              <w:snapToGrid w:val="0"/>
              <w:jc w:val="center"/>
              <w:rPr>
                <w:sz w:val="16"/>
                <w:szCs w:val="16"/>
              </w:rPr>
            </w:pPr>
            <w:r w:rsidRPr="00266687">
              <w:rPr>
                <w:color w:val="000000"/>
                <w:sz w:val="16"/>
                <w:szCs w:val="16"/>
              </w:rPr>
              <w:t>4.79</w:t>
            </w:r>
          </w:p>
        </w:tc>
      </w:tr>
      <w:tr w:rsidR="00E42721" w:rsidRPr="009B3DCC" w14:paraId="789BCCB9" w14:textId="77777777" w:rsidTr="00F555E9">
        <w:trPr>
          <w:trHeight w:val="165"/>
        </w:trPr>
        <w:tc>
          <w:tcPr>
            <w:tcW w:w="360" w:type="dxa"/>
            <w:vAlign w:val="center"/>
            <w:hideMark/>
          </w:tcPr>
          <w:p w14:paraId="7EB4DA44" w14:textId="77777777" w:rsidR="00E42721" w:rsidRPr="00B20630" w:rsidRDefault="00E42721" w:rsidP="00F555E9">
            <w:pPr>
              <w:snapToGrid w:val="0"/>
              <w:rPr>
                <w:sz w:val="16"/>
                <w:szCs w:val="16"/>
              </w:rPr>
            </w:pPr>
            <w:r w:rsidRPr="00B20630">
              <w:rPr>
                <w:color w:val="000000"/>
                <w:sz w:val="16"/>
                <w:szCs w:val="16"/>
              </w:rPr>
              <w:t>491</w:t>
            </w:r>
          </w:p>
        </w:tc>
        <w:tc>
          <w:tcPr>
            <w:tcW w:w="864" w:type="dxa"/>
            <w:vAlign w:val="center"/>
            <w:hideMark/>
          </w:tcPr>
          <w:p w14:paraId="7B2650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2AF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3EF9AE"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7EFD28BA"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110615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C72B3C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768829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F676AEB"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1D7DA7D1" w14:textId="77777777" w:rsidR="00E42721" w:rsidRPr="009B3DCC" w:rsidRDefault="00E42721" w:rsidP="00F555E9">
            <w:pPr>
              <w:snapToGrid w:val="0"/>
              <w:jc w:val="center"/>
              <w:rPr>
                <w:sz w:val="16"/>
                <w:szCs w:val="16"/>
              </w:rPr>
            </w:pPr>
            <w:r w:rsidRPr="00266687">
              <w:rPr>
                <w:color w:val="000000"/>
                <w:sz w:val="16"/>
                <w:szCs w:val="16"/>
              </w:rPr>
              <w:t>4.25</w:t>
            </w:r>
          </w:p>
        </w:tc>
      </w:tr>
      <w:tr w:rsidR="00E42721" w:rsidRPr="009B3DCC" w14:paraId="38BEF8D3" w14:textId="77777777" w:rsidTr="00F555E9">
        <w:trPr>
          <w:trHeight w:val="165"/>
        </w:trPr>
        <w:tc>
          <w:tcPr>
            <w:tcW w:w="360" w:type="dxa"/>
            <w:vAlign w:val="center"/>
            <w:hideMark/>
          </w:tcPr>
          <w:p w14:paraId="0C09C035" w14:textId="77777777" w:rsidR="00E42721" w:rsidRPr="00B20630" w:rsidRDefault="00E42721" w:rsidP="00F555E9">
            <w:pPr>
              <w:snapToGrid w:val="0"/>
              <w:rPr>
                <w:sz w:val="16"/>
                <w:szCs w:val="16"/>
              </w:rPr>
            </w:pPr>
            <w:r w:rsidRPr="00B20630">
              <w:rPr>
                <w:color w:val="000000"/>
                <w:sz w:val="16"/>
                <w:szCs w:val="16"/>
              </w:rPr>
              <w:t>492</w:t>
            </w:r>
          </w:p>
        </w:tc>
        <w:tc>
          <w:tcPr>
            <w:tcW w:w="864" w:type="dxa"/>
            <w:vAlign w:val="center"/>
            <w:hideMark/>
          </w:tcPr>
          <w:p w14:paraId="6D1F7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9B92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46C56A"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4F1072BC"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450E809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86923E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4946F4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D7EB0E4"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0550573" w14:textId="77777777" w:rsidR="00E42721" w:rsidRPr="009B3DCC" w:rsidRDefault="00E42721" w:rsidP="00F555E9">
            <w:pPr>
              <w:snapToGrid w:val="0"/>
              <w:jc w:val="center"/>
              <w:rPr>
                <w:sz w:val="16"/>
                <w:szCs w:val="16"/>
              </w:rPr>
            </w:pPr>
            <w:r w:rsidRPr="00266687">
              <w:rPr>
                <w:color w:val="000000"/>
                <w:sz w:val="16"/>
                <w:szCs w:val="16"/>
              </w:rPr>
              <w:t>4.37</w:t>
            </w:r>
          </w:p>
        </w:tc>
      </w:tr>
      <w:tr w:rsidR="00E42721" w:rsidRPr="009B3DCC" w14:paraId="5C947921" w14:textId="77777777" w:rsidTr="00F555E9">
        <w:trPr>
          <w:trHeight w:val="165"/>
        </w:trPr>
        <w:tc>
          <w:tcPr>
            <w:tcW w:w="360" w:type="dxa"/>
            <w:vAlign w:val="center"/>
            <w:hideMark/>
          </w:tcPr>
          <w:p w14:paraId="115C8DA6" w14:textId="77777777" w:rsidR="00E42721" w:rsidRPr="00B20630" w:rsidRDefault="00E42721" w:rsidP="00F555E9">
            <w:pPr>
              <w:snapToGrid w:val="0"/>
              <w:rPr>
                <w:sz w:val="16"/>
                <w:szCs w:val="16"/>
              </w:rPr>
            </w:pPr>
            <w:r w:rsidRPr="00B20630">
              <w:rPr>
                <w:color w:val="000000"/>
                <w:sz w:val="16"/>
                <w:szCs w:val="16"/>
              </w:rPr>
              <w:t>493</w:t>
            </w:r>
          </w:p>
        </w:tc>
        <w:tc>
          <w:tcPr>
            <w:tcW w:w="864" w:type="dxa"/>
            <w:vAlign w:val="center"/>
            <w:hideMark/>
          </w:tcPr>
          <w:p w14:paraId="26B2C8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BD4DF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64965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2DE8FF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EA05335"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7A50D1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1F325D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7FF425C" w14:textId="77777777" w:rsidR="00E42721" w:rsidRPr="009B3DCC" w:rsidRDefault="00E42721" w:rsidP="00F555E9">
            <w:pPr>
              <w:snapToGrid w:val="0"/>
              <w:jc w:val="center"/>
              <w:rPr>
                <w:sz w:val="16"/>
                <w:szCs w:val="16"/>
              </w:rPr>
            </w:pPr>
            <w:r w:rsidRPr="00266687">
              <w:rPr>
                <w:color w:val="000000"/>
                <w:sz w:val="16"/>
                <w:szCs w:val="16"/>
              </w:rPr>
              <w:t>2.97</w:t>
            </w:r>
          </w:p>
        </w:tc>
        <w:tc>
          <w:tcPr>
            <w:tcW w:w="1008" w:type="dxa"/>
            <w:vAlign w:val="center"/>
            <w:hideMark/>
          </w:tcPr>
          <w:p w14:paraId="66A17F10"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24A5DB8F" w14:textId="77777777" w:rsidTr="00F555E9">
        <w:trPr>
          <w:trHeight w:val="165"/>
        </w:trPr>
        <w:tc>
          <w:tcPr>
            <w:tcW w:w="360" w:type="dxa"/>
            <w:vAlign w:val="center"/>
            <w:hideMark/>
          </w:tcPr>
          <w:p w14:paraId="46F7CB8B" w14:textId="77777777" w:rsidR="00E42721" w:rsidRPr="00B20630" w:rsidRDefault="00E42721" w:rsidP="00F555E9">
            <w:pPr>
              <w:snapToGrid w:val="0"/>
              <w:rPr>
                <w:sz w:val="16"/>
                <w:szCs w:val="16"/>
              </w:rPr>
            </w:pPr>
            <w:r w:rsidRPr="00B20630">
              <w:rPr>
                <w:color w:val="000000"/>
                <w:sz w:val="16"/>
                <w:szCs w:val="16"/>
              </w:rPr>
              <w:t>494</w:t>
            </w:r>
          </w:p>
        </w:tc>
        <w:tc>
          <w:tcPr>
            <w:tcW w:w="864" w:type="dxa"/>
            <w:vAlign w:val="center"/>
            <w:hideMark/>
          </w:tcPr>
          <w:p w14:paraId="2B4864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38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066CBC" w14:textId="77777777" w:rsidR="00E42721" w:rsidRPr="009B3DCC" w:rsidRDefault="00E42721" w:rsidP="00F555E9">
            <w:pPr>
              <w:snapToGrid w:val="0"/>
              <w:jc w:val="center"/>
              <w:rPr>
                <w:sz w:val="16"/>
                <w:szCs w:val="16"/>
              </w:rPr>
            </w:pPr>
            <w:r w:rsidRPr="00266687">
              <w:rPr>
                <w:color w:val="000000"/>
                <w:sz w:val="16"/>
                <w:szCs w:val="16"/>
              </w:rPr>
              <w:t>101</w:t>
            </w:r>
          </w:p>
        </w:tc>
        <w:tc>
          <w:tcPr>
            <w:tcW w:w="1008" w:type="dxa"/>
            <w:vAlign w:val="center"/>
            <w:hideMark/>
          </w:tcPr>
          <w:p w14:paraId="5786558B" w14:textId="77777777" w:rsidR="00E42721" w:rsidRPr="009B3DCC" w:rsidRDefault="00E42721" w:rsidP="00F555E9">
            <w:pPr>
              <w:snapToGrid w:val="0"/>
              <w:jc w:val="center"/>
              <w:rPr>
                <w:sz w:val="16"/>
                <w:szCs w:val="16"/>
              </w:rPr>
            </w:pPr>
            <w:r w:rsidRPr="00266687">
              <w:rPr>
                <w:color w:val="000000"/>
                <w:sz w:val="16"/>
                <w:szCs w:val="16"/>
              </w:rPr>
              <w:t>2020-06-24</w:t>
            </w:r>
          </w:p>
        </w:tc>
        <w:tc>
          <w:tcPr>
            <w:tcW w:w="1008" w:type="dxa"/>
            <w:vAlign w:val="center"/>
            <w:hideMark/>
          </w:tcPr>
          <w:p w14:paraId="578C890A"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57232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912D69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2BEE73F" w14:textId="77777777" w:rsidR="00E42721" w:rsidRPr="009B3DCC" w:rsidRDefault="00E42721" w:rsidP="00F555E9">
            <w:pPr>
              <w:snapToGrid w:val="0"/>
              <w:jc w:val="center"/>
              <w:rPr>
                <w:sz w:val="16"/>
                <w:szCs w:val="16"/>
              </w:rPr>
            </w:pPr>
            <w:r w:rsidRPr="00266687">
              <w:rPr>
                <w:color w:val="000000"/>
                <w:sz w:val="16"/>
                <w:szCs w:val="16"/>
              </w:rPr>
              <w:t>2.36</w:t>
            </w:r>
          </w:p>
        </w:tc>
        <w:tc>
          <w:tcPr>
            <w:tcW w:w="1008" w:type="dxa"/>
            <w:vAlign w:val="center"/>
            <w:hideMark/>
          </w:tcPr>
          <w:p w14:paraId="20BA42EA" w14:textId="77777777" w:rsidR="00E42721" w:rsidRPr="009B3DCC" w:rsidRDefault="00E42721" w:rsidP="00F555E9">
            <w:pPr>
              <w:snapToGrid w:val="0"/>
              <w:jc w:val="center"/>
              <w:rPr>
                <w:sz w:val="16"/>
                <w:szCs w:val="16"/>
              </w:rPr>
            </w:pPr>
            <w:r w:rsidRPr="00266687">
              <w:rPr>
                <w:color w:val="000000"/>
                <w:sz w:val="16"/>
                <w:szCs w:val="16"/>
              </w:rPr>
              <w:t>4.33</w:t>
            </w:r>
          </w:p>
        </w:tc>
      </w:tr>
      <w:tr w:rsidR="00E42721" w:rsidRPr="009B3DCC" w14:paraId="677F942F" w14:textId="77777777" w:rsidTr="00F555E9">
        <w:trPr>
          <w:trHeight w:val="165"/>
        </w:trPr>
        <w:tc>
          <w:tcPr>
            <w:tcW w:w="360" w:type="dxa"/>
            <w:vAlign w:val="center"/>
            <w:hideMark/>
          </w:tcPr>
          <w:p w14:paraId="09E4BA8B" w14:textId="77777777" w:rsidR="00E42721" w:rsidRPr="00B20630" w:rsidRDefault="00E42721" w:rsidP="00F555E9">
            <w:pPr>
              <w:snapToGrid w:val="0"/>
              <w:rPr>
                <w:sz w:val="16"/>
                <w:szCs w:val="16"/>
              </w:rPr>
            </w:pPr>
            <w:r w:rsidRPr="00B20630">
              <w:rPr>
                <w:color w:val="000000"/>
                <w:sz w:val="16"/>
                <w:szCs w:val="16"/>
              </w:rPr>
              <w:t>495</w:t>
            </w:r>
          </w:p>
        </w:tc>
        <w:tc>
          <w:tcPr>
            <w:tcW w:w="864" w:type="dxa"/>
            <w:vAlign w:val="center"/>
            <w:hideMark/>
          </w:tcPr>
          <w:p w14:paraId="26D525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1862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8F211A"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1F5C580"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CA69E6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F18E77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9754DBF"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434801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6D22B4D0"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7591669" w14:textId="77777777" w:rsidTr="00F555E9">
        <w:trPr>
          <w:trHeight w:val="165"/>
        </w:trPr>
        <w:tc>
          <w:tcPr>
            <w:tcW w:w="360" w:type="dxa"/>
            <w:vAlign w:val="center"/>
            <w:hideMark/>
          </w:tcPr>
          <w:p w14:paraId="2464BC66" w14:textId="77777777" w:rsidR="00E42721" w:rsidRPr="00B20630" w:rsidRDefault="00E42721" w:rsidP="00F555E9">
            <w:pPr>
              <w:snapToGrid w:val="0"/>
              <w:rPr>
                <w:sz w:val="16"/>
                <w:szCs w:val="16"/>
              </w:rPr>
            </w:pPr>
            <w:r w:rsidRPr="00B20630">
              <w:rPr>
                <w:color w:val="000000"/>
                <w:sz w:val="16"/>
                <w:szCs w:val="16"/>
              </w:rPr>
              <w:t>496</w:t>
            </w:r>
          </w:p>
        </w:tc>
        <w:tc>
          <w:tcPr>
            <w:tcW w:w="864" w:type="dxa"/>
            <w:vAlign w:val="center"/>
            <w:hideMark/>
          </w:tcPr>
          <w:p w14:paraId="479C49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AB7A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7ACCE4"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141317AE"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3B80215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D8ACF4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13DDE9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91D307" w14:textId="77777777" w:rsidR="00E42721" w:rsidRPr="009B3DCC" w:rsidRDefault="00E42721" w:rsidP="00F555E9">
            <w:pPr>
              <w:snapToGrid w:val="0"/>
              <w:jc w:val="center"/>
              <w:rPr>
                <w:sz w:val="16"/>
                <w:szCs w:val="16"/>
              </w:rPr>
            </w:pPr>
            <w:r w:rsidRPr="00266687">
              <w:rPr>
                <w:color w:val="000000"/>
                <w:sz w:val="16"/>
                <w:szCs w:val="16"/>
              </w:rPr>
              <w:t>5.21</w:t>
            </w:r>
          </w:p>
        </w:tc>
        <w:tc>
          <w:tcPr>
            <w:tcW w:w="1008" w:type="dxa"/>
            <w:vAlign w:val="center"/>
            <w:hideMark/>
          </w:tcPr>
          <w:p w14:paraId="2E596A8B" w14:textId="77777777" w:rsidR="00E42721" w:rsidRPr="009B3DCC" w:rsidRDefault="00E42721" w:rsidP="00F555E9">
            <w:pPr>
              <w:snapToGrid w:val="0"/>
              <w:jc w:val="center"/>
              <w:rPr>
                <w:sz w:val="16"/>
                <w:szCs w:val="16"/>
              </w:rPr>
            </w:pPr>
            <w:r w:rsidRPr="00266687">
              <w:rPr>
                <w:color w:val="000000"/>
                <w:sz w:val="16"/>
                <w:szCs w:val="16"/>
              </w:rPr>
              <w:t>3.01</w:t>
            </w:r>
          </w:p>
        </w:tc>
      </w:tr>
      <w:tr w:rsidR="00E42721" w:rsidRPr="009B3DCC" w14:paraId="5AC66968" w14:textId="77777777" w:rsidTr="00F555E9">
        <w:trPr>
          <w:trHeight w:val="165"/>
        </w:trPr>
        <w:tc>
          <w:tcPr>
            <w:tcW w:w="360" w:type="dxa"/>
            <w:vAlign w:val="center"/>
            <w:hideMark/>
          </w:tcPr>
          <w:p w14:paraId="6FBD91A8" w14:textId="77777777" w:rsidR="00E42721" w:rsidRPr="00B20630" w:rsidRDefault="00E42721" w:rsidP="00F555E9">
            <w:pPr>
              <w:snapToGrid w:val="0"/>
              <w:rPr>
                <w:sz w:val="16"/>
                <w:szCs w:val="16"/>
              </w:rPr>
            </w:pPr>
            <w:r w:rsidRPr="00B20630">
              <w:rPr>
                <w:color w:val="000000"/>
                <w:sz w:val="16"/>
                <w:szCs w:val="16"/>
              </w:rPr>
              <w:t>497</w:t>
            </w:r>
          </w:p>
        </w:tc>
        <w:tc>
          <w:tcPr>
            <w:tcW w:w="864" w:type="dxa"/>
            <w:vAlign w:val="center"/>
            <w:hideMark/>
          </w:tcPr>
          <w:p w14:paraId="5689E0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6BF7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F7291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EF0D8E3"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8BD526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0F18B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8347335"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F3497CA" w14:textId="77777777" w:rsidR="00E42721" w:rsidRPr="009B3DCC" w:rsidRDefault="00E42721" w:rsidP="00F555E9">
            <w:pPr>
              <w:snapToGrid w:val="0"/>
              <w:jc w:val="center"/>
              <w:rPr>
                <w:sz w:val="16"/>
                <w:szCs w:val="16"/>
              </w:rPr>
            </w:pPr>
            <w:r w:rsidRPr="00266687">
              <w:rPr>
                <w:color w:val="000000"/>
                <w:sz w:val="16"/>
                <w:szCs w:val="16"/>
              </w:rPr>
              <w:t>5.11</w:t>
            </w:r>
          </w:p>
        </w:tc>
        <w:tc>
          <w:tcPr>
            <w:tcW w:w="1008" w:type="dxa"/>
            <w:vAlign w:val="center"/>
            <w:hideMark/>
          </w:tcPr>
          <w:p w14:paraId="3FAFEA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EF8D153" w14:textId="77777777" w:rsidTr="00F555E9">
        <w:trPr>
          <w:trHeight w:val="165"/>
        </w:trPr>
        <w:tc>
          <w:tcPr>
            <w:tcW w:w="360" w:type="dxa"/>
            <w:vAlign w:val="center"/>
            <w:hideMark/>
          </w:tcPr>
          <w:p w14:paraId="08C6A57C" w14:textId="77777777" w:rsidR="00E42721" w:rsidRPr="00B20630" w:rsidRDefault="00E42721" w:rsidP="00F555E9">
            <w:pPr>
              <w:snapToGrid w:val="0"/>
              <w:rPr>
                <w:sz w:val="16"/>
                <w:szCs w:val="16"/>
              </w:rPr>
            </w:pPr>
            <w:r w:rsidRPr="00B20630">
              <w:rPr>
                <w:color w:val="000000"/>
                <w:sz w:val="16"/>
                <w:szCs w:val="16"/>
              </w:rPr>
              <w:t>498</w:t>
            </w:r>
          </w:p>
        </w:tc>
        <w:tc>
          <w:tcPr>
            <w:tcW w:w="864" w:type="dxa"/>
            <w:vAlign w:val="center"/>
            <w:hideMark/>
          </w:tcPr>
          <w:p w14:paraId="47C72C5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EFCB21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F49D853"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4EFCE788"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574B1E2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7D09E8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95E6B2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6415D01" w14:textId="77777777" w:rsidR="00E42721" w:rsidRPr="009B3DCC" w:rsidRDefault="00E42721" w:rsidP="00F555E9">
            <w:pPr>
              <w:snapToGrid w:val="0"/>
              <w:jc w:val="center"/>
              <w:rPr>
                <w:sz w:val="16"/>
                <w:szCs w:val="16"/>
              </w:rPr>
            </w:pPr>
            <w:r w:rsidRPr="00266687">
              <w:rPr>
                <w:color w:val="000000"/>
                <w:sz w:val="16"/>
                <w:szCs w:val="16"/>
              </w:rPr>
              <w:t>4.53</w:t>
            </w:r>
          </w:p>
        </w:tc>
        <w:tc>
          <w:tcPr>
            <w:tcW w:w="1008" w:type="dxa"/>
            <w:vAlign w:val="center"/>
            <w:hideMark/>
          </w:tcPr>
          <w:p w14:paraId="2499E527" w14:textId="77777777" w:rsidR="00E42721" w:rsidRPr="009B3DCC" w:rsidRDefault="00E42721" w:rsidP="00F555E9">
            <w:pPr>
              <w:snapToGrid w:val="0"/>
              <w:jc w:val="center"/>
              <w:rPr>
                <w:sz w:val="16"/>
                <w:szCs w:val="16"/>
              </w:rPr>
            </w:pPr>
            <w:r w:rsidRPr="00266687">
              <w:rPr>
                <w:color w:val="000000"/>
                <w:sz w:val="16"/>
                <w:szCs w:val="16"/>
              </w:rPr>
              <w:t>3.58</w:t>
            </w:r>
          </w:p>
        </w:tc>
      </w:tr>
      <w:tr w:rsidR="00E42721" w:rsidRPr="009B3DCC" w14:paraId="11DF8923" w14:textId="77777777" w:rsidTr="00F555E9">
        <w:trPr>
          <w:trHeight w:val="165"/>
        </w:trPr>
        <w:tc>
          <w:tcPr>
            <w:tcW w:w="360" w:type="dxa"/>
            <w:vAlign w:val="center"/>
            <w:hideMark/>
          </w:tcPr>
          <w:p w14:paraId="6A8333EB" w14:textId="77777777" w:rsidR="00E42721" w:rsidRPr="00B20630" w:rsidRDefault="00E42721" w:rsidP="00F555E9">
            <w:pPr>
              <w:snapToGrid w:val="0"/>
              <w:rPr>
                <w:sz w:val="16"/>
                <w:szCs w:val="16"/>
              </w:rPr>
            </w:pPr>
            <w:r w:rsidRPr="00B20630">
              <w:rPr>
                <w:color w:val="000000"/>
                <w:sz w:val="16"/>
                <w:szCs w:val="16"/>
              </w:rPr>
              <w:t>499</w:t>
            </w:r>
          </w:p>
        </w:tc>
        <w:tc>
          <w:tcPr>
            <w:tcW w:w="864" w:type="dxa"/>
            <w:vAlign w:val="center"/>
            <w:hideMark/>
          </w:tcPr>
          <w:p w14:paraId="466BA5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AF4AC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D4E640"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7F91E7EF"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1B7BAEF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2F500C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C2C404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8AA465A" w14:textId="77777777" w:rsidR="00E42721" w:rsidRPr="009B3DCC" w:rsidRDefault="00E42721" w:rsidP="00F555E9">
            <w:pPr>
              <w:snapToGrid w:val="0"/>
              <w:jc w:val="center"/>
              <w:rPr>
                <w:sz w:val="16"/>
                <w:szCs w:val="16"/>
              </w:rPr>
            </w:pPr>
            <w:r w:rsidRPr="00266687">
              <w:rPr>
                <w:color w:val="000000"/>
                <w:sz w:val="16"/>
                <w:szCs w:val="16"/>
              </w:rPr>
              <w:t>6.28</w:t>
            </w:r>
          </w:p>
        </w:tc>
        <w:tc>
          <w:tcPr>
            <w:tcW w:w="1008" w:type="dxa"/>
            <w:vAlign w:val="center"/>
            <w:hideMark/>
          </w:tcPr>
          <w:p w14:paraId="07598F6A" w14:textId="77777777" w:rsidR="00E42721" w:rsidRPr="009B3DCC" w:rsidRDefault="00E42721" w:rsidP="00F555E9">
            <w:pPr>
              <w:snapToGrid w:val="0"/>
              <w:jc w:val="center"/>
              <w:rPr>
                <w:sz w:val="16"/>
                <w:szCs w:val="16"/>
              </w:rPr>
            </w:pPr>
            <w:r w:rsidRPr="00266687">
              <w:rPr>
                <w:color w:val="000000"/>
                <w:sz w:val="16"/>
                <w:szCs w:val="16"/>
              </w:rPr>
              <w:t>2.97</w:t>
            </w:r>
          </w:p>
        </w:tc>
      </w:tr>
      <w:tr w:rsidR="00E42721" w:rsidRPr="009B3DCC" w14:paraId="1AF056D1" w14:textId="77777777" w:rsidTr="00F555E9">
        <w:trPr>
          <w:trHeight w:val="180"/>
        </w:trPr>
        <w:tc>
          <w:tcPr>
            <w:tcW w:w="360" w:type="dxa"/>
            <w:vAlign w:val="center"/>
            <w:hideMark/>
          </w:tcPr>
          <w:p w14:paraId="479CBCF6" w14:textId="77777777" w:rsidR="00E42721" w:rsidRPr="00B20630" w:rsidRDefault="00E42721" w:rsidP="00F555E9">
            <w:pPr>
              <w:snapToGrid w:val="0"/>
              <w:rPr>
                <w:sz w:val="16"/>
                <w:szCs w:val="16"/>
              </w:rPr>
            </w:pPr>
            <w:r w:rsidRPr="00B20630">
              <w:rPr>
                <w:color w:val="000000"/>
                <w:sz w:val="16"/>
                <w:szCs w:val="16"/>
              </w:rPr>
              <w:t>500</w:t>
            </w:r>
          </w:p>
        </w:tc>
        <w:tc>
          <w:tcPr>
            <w:tcW w:w="864" w:type="dxa"/>
            <w:vAlign w:val="center"/>
            <w:hideMark/>
          </w:tcPr>
          <w:p w14:paraId="6309FA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DC68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B2372B"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39FB5C1D"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7B09A929"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CAB87ED"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B8A56A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52B306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04ED33FE" w14:textId="77777777" w:rsidR="00E42721" w:rsidRPr="009B3DCC" w:rsidRDefault="00E42721" w:rsidP="00F555E9">
            <w:pPr>
              <w:snapToGrid w:val="0"/>
              <w:jc w:val="center"/>
              <w:rPr>
                <w:sz w:val="16"/>
                <w:szCs w:val="16"/>
              </w:rPr>
            </w:pPr>
            <w:r w:rsidRPr="00266687">
              <w:rPr>
                <w:color w:val="000000"/>
                <w:sz w:val="16"/>
                <w:szCs w:val="16"/>
              </w:rPr>
              <w:t>3.46</w:t>
            </w:r>
          </w:p>
        </w:tc>
      </w:tr>
      <w:tr w:rsidR="00E42721" w:rsidRPr="009B3DCC" w14:paraId="15EE452F" w14:textId="77777777" w:rsidTr="00F555E9">
        <w:trPr>
          <w:trHeight w:val="165"/>
        </w:trPr>
        <w:tc>
          <w:tcPr>
            <w:tcW w:w="360" w:type="dxa"/>
            <w:vAlign w:val="center"/>
            <w:hideMark/>
          </w:tcPr>
          <w:p w14:paraId="113F449B" w14:textId="77777777" w:rsidR="00E42721" w:rsidRPr="00B20630" w:rsidRDefault="00E42721" w:rsidP="00F555E9">
            <w:pPr>
              <w:snapToGrid w:val="0"/>
              <w:rPr>
                <w:sz w:val="16"/>
                <w:szCs w:val="16"/>
              </w:rPr>
            </w:pPr>
            <w:r w:rsidRPr="00B20630">
              <w:rPr>
                <w:color w:val="000000"/>
                <w:sz w:val="16"/>
                <w:szCs w:val="16"/>
              </w:rPr>
              <w:t>501</w:t>
            </w:r>
          </w:p>
        </w:tc>
        <w:tc>
          <w:tcPr>
            <w:tcW w:w="864" w:type="dxa"/>
            <w:vAlign w:val="center"/>
            <w:hideMark/>
          </w:tcPr>
          <w:p w14:paraId="433796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8321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BC07DC"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5B863CB1"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47D32DD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B934FC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D684CA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5506CF8" w14:textId="77777777" w:rsidR="00E42721" w:rsidRPr="009B3DCC" w:rsidRDefault="00E42721" w:rsidP="00F555E9">
            <w:pPr>
              <w:snapToGrid w:val="0"/>
              <w:jc w:val="center"/>
              <w:rPr>
                <w:sz w:val="16"/>
                <w:szCs w:val="16"/>
              </w:rPr>
            </w:pPr>
            <w:r w:rsidRPr="00266687">
              <w:rPr>
                <w:color w:val="000000"/>
                <w:sz w:val="16"/>
                <w:szCs w:val="16"/>
              </w:rPr>
              <w:t>5.81</w:t>
            </w:r>
          </w:p>
        </w:tc>
        <w:tc>
          <w:tcPr>
            <w:tcW w:w="1008" w:type="dxa"/>
            <w:vAlign w:val="center"/>
            <w:hideMark/>
          </w:tcPr>
          <w:p w14:paraId="49712D93" w14:textId="77777777" w:rsidR="00E42721" w:rsidRPr="009B3DCC" w:rsidRDefault="00E42721" w:rsidP="00F555E9">
            <w:pPr>
              <w:snapToGrid w:val="0"/>
              <w:jc w:val="center"/>
              <w:rPr>
                <w:sz w:val="16"/>
                <w:szCs w:val="16"/>
              </w:rPr>
            </w:pPr>
            <w:r w:rsidRPr="00266687">
              <w:rPr>
                <w:color w:val="000000"/>
                <w:sz w:val="16"/>
                <w:szCs w:val="16"/>
              </w:rPr>
              <w:t>3.34</w:t>
            </w:r>
          </w:p>
        </w:tc>
      </w:tr>
      <w:tr w:rsidR="00E42721" w:rsidRPr="009B3DCC" w14:paraId="027D6B5C" w14:textId="77777777" w:rsidTr="00F555E9">
        <w:trPr>
          <w:trHeight w:val="165"/>
        </w:trPr>
        <w:tc>
          <w:tcPr>
            <w:tcW w:w="360" w:type="dxa"/>
            <w:vAlign w:val="center"/>
            <w:hideMark/>
          </w:tcPr>
          <w:p w14:paraId="70E0DB50" w14:textId="77777777" w:rsidR="00E42721" w:rsidRPr="00B20630" w:rsidRDefault="00E42721" w:rsidP="00F555E9">
            <w:pPr>
              <w:snapToGrid w:val="0"/>
              <w:rPr>
                <w:sz w:val="16"/>
                <w:szCs w:val="16"/>
              </w:rPr>
            </w:pPr>
            <w:r w:rsidRPr="00B20630">
              <w:rPr>
                <w:color w:val="000000"/>
                <w:sz w:val="16"/>
                <w:szCs w:val="16"/>
              </w:rPr>
              <w:t>502</w:t>
            </w:r>
          </w:p>
        </w:tc>
        <w:tc>
          <w:tcPr>
            <w:tcW w:w="864" w:type="dxa"/>
            <w:vAlign w:val="center"/>
            <w:hideMark/>
          </w:tcPr>
          <w:p w14:paraId="7D4A71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F48C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BE8122" w14:textId="77777777" w:rsidR="00E42721" w:rsidRPr="009B3DCC" w:rsidRDefault="00E42721" w:rsidP="00F555E9">
            <w:pPr>
              <w:snapToGrid w:val="0"/>
              <w:jc w:val="center"/>
              <w:rPr>
                <w:sz w:val="16"/>
                <w:szCs w:val="16"/>
              </w:rPr>
            </w:pPr>
            <w:r w:rsidRPr="00266687">
              <w:rPr>
                <w:color w:val="000000"/>
                <w:sz w:val="16"/>
                <w:szCs w:val="16"/>
              </w:rPr>
              <w:t>102</w:t>
            </w:r>
          </w:p>
        </w:tc>
        <w:tc>
          <w:tcPr>
            <w:tcW w:w="1008" w:type="dxa"/>
            <w:vAlign w:val="center"/>
            <w:hideMark/>
          </w:tcPr>
          <w:p w14:paraId="2A6CDA82" w14:textId="77777777" w:rsidR="00E42721" w:rsidRPr="009B3DCC" w:rsidRDefault="00E42721" w:rsidP="00F555E9">
            <w:pPr>
              <w:snapToGrid w:val="0"/>
              <w:jc w:val="center"/>
              <w:rPr>
                <w:sz w:val="16"/>
                <w:szCs w:val="16"/>
              </w:rPr>
            </w:pPr>
            <w:r w:rsidRPr="00266687">
              <w:rPr>
                <w:color w:val="000000"/>
                <w:sz w:val="16"/>
                <w:szCs w:val="16"/>
              </w:rPr>
              <w:t>2020-07-07</w:t>
            </w:r>
          </w:p>
        </w:tc>
        <w:tc>
          <w:tcPr>
            <w:tcW w:w="1008" w:type="dxa"/>
            <w:vAlign w:val="center"/>
            <w:hideMark/>
          </w:tcPr>
          <w:p w14:paraId="2D0768F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051DCD7"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91DE2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A05356C" w14:textId="77777777" w:rsidR="00E42721" w:rsidRPr="009B3DCC" w:rsidRDefault="00E42721" w:rsidP="00F555E9">
            <w:pPr>
              <w:snapToGrid w:val="0"/>
              <w:jc w:val="center"/>
              <w:rPr>
                <w:sz w:val="16"/>
                <w:szCs w:val="16"/>
              </w:rPr>
            </w:pPr>
            <w:r w:rsidRPr="00266687">
              <w:rPr>
                <w:color w:val="000000"/>
                <w:sz w:val="16"/>
                <w:szCs w:val="16"/>
              </w:rPr>
              <w:t>5.27</w:t>
            </w:r>
          </w:p>
        </w:tc>
        <w:tc>
          <w:tcPr>
            <w:tcW w:w="1008" w:type="dxa"/>
            <w:vAlign w:val="center"/>
            <w:hideMark/>
          </w:tcPr>
          <w:p w14:paraId="04DF383F" w14:textId="77777777" w:rsidR="00E42721" w:rsidRPr="009B3DCC" w:rsidRDefault="00E42721" w:rsidP="00F555E9">
            <w:pPr>
              <w:snapToGrid w:val="0"/>
              <w:jc w:val="center"/>
              <w:rPr>
                <w:sz w:val="16"/>
                <w:szCs w:val="16"/>
              </w:rPr>
            </w:pPr>
            <w:r w:rsidRPr="00266687">
              <w:rPr>
                <w:color w:val="000000"/>
                <w:sz w:val="16"/>
                <w:szCs w:val="16"/>
              </w:rPr>
              <w:t>3.18</w:t>
            </w:r>
          </w:p>
        </w:tc>
      </w:tr>
      <w:tr w:rsidR="00E42721" w:rsidRPr="009B3DCC" w14:paraId="2E30CAF5" w14:textId="77777777" w:rsidTr="00F555E9">
        <w:trPr>
          <w:trHeight w:val="165"/>
        </w:trPr>
        <w:tc>
          <w:tcPr>
            <w:tcW w:w="360" w:type="dxa"/>
            <w:vAlign w:val="center"/>
            <w:hideMark/>
          </w:tcPr>
          <w:p w14:paraId="208C4AD1" w14:textId="77777777" w:rsidR="00E42721" w:rsidRPr="00B20630" w:rsidRDefault="00E42721" w:rsidP="00F555E9">
            <w:pPr>
              <w:snapToGrid w:val="0"/>
              <w:rPr>
                <w:sz w:val="16"/>
                <w:szCs w:val="16"/>
              </w:rPr>
            </w:pPr>
            <w:r w:rsidRPr="00B20630">
              <w:rPr>
                <w:color w:val="000000"/>
                <w:sz w:val="16"/>
                <w:szCs w:val="16"/>
              </w:rPr>
              <w:t>503</w:t>
            </w:r>
          </w:p>
        </w:tc>
        <w:tc>
          <w:tcPr>
            <w:tcW w:w="864" w:type="dxa"/>
            <w:vAlign w:val="center"/>
            <w:hideMark/>
          </w:tcPr>
          <w:p w14:paraId="411EF5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C54A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C3C12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2D60BC7"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688E888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F1804C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77C0217"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0B68DDE3"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5115036A"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7F5D6C2" w14:textId="77777777" w:rsidTr="00F555E9">
        <w:trPr>
          <w:trHeight w:val="165"/>
        </w:trPr>
        <w:tc>
          <w:tcPr>
            <w:tcW w:w="360" w:type="dxa"/>
            <w:vAlign w:val="center"/>
            <w:hideMark/>
          </w:tcPr>
          <w:p w14:paraId="20E6DD7E" w14:textId="77777777" w:rsidR="00E42721" w:rsidRPr="00B20630" w:rsidRDefault="00E42721" w:rsidP="00F555E9">
            <w:pPr>
              <w:snapToGrid w:val="0"/>
              <w:rPr>
                <w:sz w:val="16"/>
                <w:szCs w:val="16"/>
              </w:rPr>
            </w:pPr>
            <w:r w:rsidRPr="00B20630">
              <w:rPr>
                <w:color w:val="000000"/>
                <w:sz w:val="16"/>
                <w:szCs w:val="16"/>
              </w:rPr>
              <w:t>504</w:t>
            </w:r>
          </w:p>
        </w:tc>
        <w:tc>
          <w:tcPr>
            <w:tcW w:w="864" w:type="dxa"/>
            <w:vAlign w:val="center"/>
            <w:hideMark/>
          </w:tcPr>
          <w:p w14:paraId="53CBDE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36CD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7B700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E85B4E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3A78EAA3"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BCE53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55F3E0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71DBE9E2" w14:textId="77777777" w:rsidR="00E42721" w:rsidRPr="009B3DCC" w:rsidRDefault="00E42721" w:rsidP="00F555E9">
            <w:pPr>
              <w:snapToGrid w:val="0"/>
              <w:jc w:val="center"/>
              <w:rPr>
                <w:sz w:val="16"/>
                <w:szCs w:val="16"/>
              </w:rPr>
            </w:pPr>
            <w:r w:rsidRPr="00266687">
              <w:rPr>
                <w:color w:val="000000"/>
                <w:sz w:val="16"/>
                <w:szCs w:val="16"/>
              </w:rPr>
              <w:t>9.65</w:t>
            </w:r>
          </w:p>
        </w:tc>
        <w:tc>
          <w:tcPr>
            <w:tcW w:w="1008" w:type="dxa"/>
            <w:vAlign w:val="center"/>
            <w:hideMark/>
          </w:tcPr>
          <w:p w14:paraId="1CA884A8" w14:textId="77777777" w:rsidR="00E42721" w:rsidRPr="009B3DCC" w:rsidRDefault="00E42721" w:rsidP="00F555E9">
            <w:pPr>
              <w:snapToGrid w:val="0"/>
              <w:jc w:val="center"/>
              <w:rPr>
                <w:sz w:val="16"/>
                <w:szCs w:val="16"/>
              </w:rPr>
            </w:pPr>
            <w:r w:rsidRPr="00266687">
              <w:rPr>
                <w:color w:val="000000"/>
                <w:sz w:val="16"/>
                <w:szCs w:val="16"/>
              </w:rPr>
              <w:t>1.83</w:t>
            </w:r>
          </w:p>
        </w:tc>
      </w:tr>
      <w:tr w:rsidR="00E42721" w:rsidRPr="009B3DCC" w14:paraId="1037FD75" w14:textId="77777777" w:rsidTr="00F555E9">
        <w:trPr>
          <w:trHeight w:val="165"/>
        </w:trPr>
        <w:tc>
          <w:tcPr>
            <w:tcW w:w="360" w:type="dxa"/>
            <w:vAlign w:val="center"/>
            <w:hideMark/>
          </w:tcPr>
          <w:p w14:paraId="7D3C8D04" w14:textId="77777777" w:rsidR="00E42721" w:rsidRPr="00B20630" w:rsidRDefault="00E42721" w:rsidP="00F555E9">
            <w:pPr>
              <w:snapToGrid w:val="0"/>
              <w:rPr>
                <w:sz w:val="16"/>
                <w:szCs w:val="16"/>
              </w:rPr>
            </w:pPr>
            <w:r w:rsidRPr="00B20630">
              <w:rPr>
                <w:color w:val="000000"/>
                <w:sz w:val="16"/>
                <w:szCs w:val="16"/>
              </w:rPr>
              <w:t>505</w:t>
            </w:r>
          </w:p>
        </w:tc>
        <w:tc>
          <w:tcPr>
            <w:tcW w:w="864" w:type="dxa"/>
            <w:vAlign w:val="center"/>
            <w:hideMark/>
          </w:tcPr>
          <w:p w14:paraId="16FAC9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758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A337C5"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209F6A71"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1EC33DC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325D52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D6E4B0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40FE92"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7772F543" w14:textId="77777777" w:rsidR="00E42721" w:rsidRPr="009B3DCC" w:rsidRDefault="00E42721" w:rsidP="00F555E9">
            <w:pPr>
              <w:snapToGrid w:val="0"/>
              <w:jc w:val="center"/>
              <w:rPr>
                <w:sz w:val="16"/>
                <w:szCs w:val="16"/>
              </w:rPr>
            </w:pPr>
            <w:r w:rsidRPr="00266687">
              <w:rPr>
                <w:color w:val="000000"/>
                <w:sz w:val="16"/>
                <w:szCs w:val="16"/>
              </w:rPr>
              <w:t>2.79</w:t>
            </w:r>
          </w:p>
        </w:tc>
      </w:tr>
      <w:tr w:rsidR="00E42721" w:rsidRPr="009B3DCC" w14:paraId="60261100" w14:textId="77777777" w:rsidTr="00F555E9">
        <w:trPr>
          <w:trHeight w:val="165"/>
        </w:trPr>
        <w:tc>
          <w:tcPr>
            <w:tcW w:w="360" w:type="dxa"/>
            <w:vAlign w:val="center"/>
            <w:hideMark/>
          </w:tcPr>
          <w:p w14:paraId="4F033D8E" w14:textId="77777777" w:rsidR="00E42721" w:rsidRPr="00B20630" w:rsidRDefault="00E42721" w:rsidP="00F555E9">
            <w:pPr>
              <w:snapToGrid w:val="0"/>
              <w:rPr>
                <w:sz w:val="16"/>
                <w:szCs w:val="16"/>
              </w:rPr>
            </w:pPr>
            <w:r w:rsidRPr="00B20630">
              <w:rPr>
                <w:color w:val="000000"/>
                <w:sz w:val="16"/>
                <w:szCs w:val="16"/>
              </w:rPr>
              <w:t>506</w:t>
            </w:r>
          </w:p>
        </w:tc>
        <w:tc>
          <w:tcPr>
            <w:tcW w:w="864" w:type="dxa"/>
            <w:vAlign w:val="center"/>
            <w:hideMark/>
          </w:tcPr>
          <w:p w14:paraId="4A5D587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A16911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8CF0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08BA6DA6"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30D3EA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E2AC76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A3139D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851BD7" w14:textId="77777777" w:rsidR="00E42721" w:rsidRPr="009B3DCC" w:rsidRDefault="00E42721" w:rsidP="00F555E9">
            <w:pPr>
              <w:snapToGrid w:val="0"/>
              <w:jc w:val="center"/>
              <w:rPr>
                <w:sz w:val="16"/>
                <w:szCs w:val="16"/>
              </w:rPr>
            </w:pPr>
            <w:r w:rsidRPr="00266687">
              <w:rPr>
                <w:color w:val="000000"/>
                <w:sz w:val="16"/>
                <w:szCs w:val="16"/>
              </w:rPr>
              <w:t>8.71</w:t>
            </w:r>
          </w:p>
        </w:tc>
        <w:tc>
          <w:tcPr>
            <w:tcW w:w="1008" w:type="dxa"/>
            <w:vAlign w:val="center"/>
            <w:hideMark/>
          </w:tcPr>
          <w:p w14:paraId="3689D110" w14:textId="77777777" w:rsidR="00E42721" w:rsidRPr="009B3DCC" w:rsidRDefault="00E42721" w:rsidP="00F555E9">
            <w:pPr>
              <w:snapToGrid w:val="0"/>
              <w:jc w:val="center"/>
              <w:rPr>
                <w:sz w:val="16"/>
                <w:szCs w:val="16"/>
              </w:rPr>
            </w:pPr>
            <w:r w:rsidRPr="00266687">
              <w:rPr>
                <w:color w:val="000000"/>
                <w:sz w:val="16"/>
                <w:szCs w:val="16"/>
              </w:rPr>
              <w:t>2.41</w:t>
            </w:r>
          </w:p>
        </w:tc>
      </w:tr>
      <w:tr w:rsidR="00E42721" w:rsidRPr="009B3DCC" w14:paraId="5AAB0952" w14:textId="77777777" w:rsidTr="00F555E9">
        <w:trPr>
          <w:trHeight w:val="165"/>
        </w:trPr>
        <w:tc>
          <w:tcPr>
            <w:tcW w:w="360" w:type="dxa"/>
            <w:vAlign w:val="center"/>
            <w:hideMark/>
          </w:tcPr>
          <w:p w14:paraId="2F672410" w14:textId="77777777" w:rsidR="00E42721" w:rsidRPr="00B20630" w:rsidRDefault="00E42721" w:rsidP="00F555E9">
            <w:pPr>
              <w:snapToGrid w:val="0"/>
              <w:rPr>
                <w:sz w:val="16"/>
                <w:szCs w:val="16"/>
              </w:rPr>
            </w:pPr>
            <w:r w:rsidRPr="00B20630">
              <w:rPr>
                <w:color w:val="000000"/>
                <w:sz w:val="16"/>
                <w:szCs w:val="16"/>
              </w:rPr>
              <w:t>507</w:t>
            </w:r>
          </w:p>
        </w:tc>
        <w:tc>
          <w:tcPr>
            <w:tcW w:w="864" w:type="dxa"/>
            <w:vAlign w:val="center"/>
            <w:hideMark/>
          </w:tcPr>
          <w:p w14:paraId="22DF455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73F8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F84E0"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4E997F22"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1AF1BA2"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5C3FF59"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B27EF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2CDEFF" w14:textId="77777777" w:rsidR="00E42721" w:rsidRPr="009B3DCC" w:rsidRDefault="00E42721" w:rsidP="00F555E9">
            <w:pPr>
              <w:snapToGrid w:val="0"/>
              <w:jc w:val="center"/>
              <w:rPr>
                <w:sz w:val="16"/>
                <w:szCs w:val="16"/>
              </w:rPr>
            </w:pPr>
            <w:r w:rsidRPr="00266687">
              <w:rPr>
                <w:color w:val="000000"/>
                <w:sz w:val="16"/>
                <w:szCs w:val="16"/>
              </w:rPr>
              <w:t>9.89</w:t>
            </w:r>
          </w:p>
        </w:tc>
        <w:tc>
          <w:tcPr>
            <w:tcW w:w="1008" w:type="dxa"/>
            <w:vAlign w:val="center"/>
            <w:hideMark/>
          </w:tcPr>
          <w:p w14:paraId="7273AC6F" w14:textId="77777777" w:rsidR="00E42721" w:rsidRPr="009B3DCC" w:rsidRDefault="00E42721" w:rsidP="00F555E9">
            <w:pPr>
              <w:snapToGrid w:val="0"/>
              <w:jc w:val="center"/>
              <w:rPr>
                <w:sz w:val="16"/>
                <w:szCs w:val="16"/>
              </w:rPr>
            </w:pPr>
            <w:r w:rsidRPr="00266687">
              <w:rPr>
                <w:color w:val="000000"/>
                <w:sz w:val="16"/>
                <w:szCs w:val="16"/>
              </w:rPr>
              <w:t>2.39</w:t>
            </w:r>
          </w:p>
        </w:tc>
      </w:tr>
      <w:tr w:rsidR="00E42721" w:rsidRPr="009B3DCC" w14:paraId="2A8C089E" w14:textId="77777777" w:rsidTr="00F555E9">
        <w:trPr>
          <w:trHeight w:val="165"/>
        </w:trPr>
        <w:tc>
          <w:tcPr>
            <w:tcW w:w="360" w:type="dxa"/>
            <w:vAlign w:val="center"/>
            <w:hideMark/>
          </w:tcPr>
          <w:p w14:paraId="6E917750" w14:textId="77777777" w:rsidR="00E42721" w:rsidRPr="00B20630" w:rsidRDefault="00E42721" w:rsidP="00F555E9">
            <w:pPr>
              <w:snapToGrid w:val="0"/>
              <w:rPr>
                <w:sz w:val="16"/>
                <w:szCs w:val="16"/>
              </w:rPr>
            </w:pPr>
            <w:r w:rsidRPr="00B20630">
              <w:rPr>
                <w:color w:val="000000"/>
                <w:sz w:val="16"/>
                <w:szCs w:val="16"/>
              </w:rPr>
              <w:t>508</w:t>
            </w:r>
          </w:p>
        </w:tc>
        <w:tc>
          <w:tcPr>
            <w:tcW w:w="864" w:type="dxa"/>
            <w:vAlign w:val="center"/>
            <w:hideMark/>
          </w:tcPr>
          <w:p w14:paraId="5D9B2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46A30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7E8363A"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5275393E"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7621E81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DD2DCFC"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D745C6D"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ABA3C" w14:textId="77777777" w:rsidR="00E42721" w:rsidRPr="009B3DCC" w:rsidRDefault="00E42721" w:rsidP="00F555E9">
            <w:pPr>
              <w:snapToGrid w:val="0"/>
              <w:jc w:val="center"/>
              <w:rPr>
                <w:sz w:val="16"/>
                <w:szCs w:val="16"/>
              </w:rPr>
            </w:pPr>
            <w:r w:rsidRPr="00266687">
              <w:rPr>
                <w:color w:val="000000"/>
                <w:sz w:val="16"/>
                <w:szCs w:val="16"/>
              </w:rPr>
              <w:t>8.87</w:t>
            </w:r>
          </w:p>
        </w:tc>
        <w:tc>
          <w:tcPr>
            <w:tcW w:w="1008" w:type="dxa"/>
            <w:vAlign w:val="center"/>
            <w:hideMark/>
          </w:tcPr>
          <w:p w14:paraId="4A97545B" w14:textId="77777777" w:rsidR="00E42721" w:rsidRPr="009B3DCC" w:rsidRDefault="00E42721" w:rsidP="00F555E9">
            <w:pPr>
              <w:snapToGrid w:val="0"/>
              <w:jc w:val="center"/>
              <w:rPr>
                <w:sz w:val="16"/>
                <w:szCs w:val="16"/>
              </w:rPr>
            </w:pPr>
            <w:r w:rsidRPr="00266687">
              <w:rPr>
                <w:color w:val="000000"/>
                <w:sz w:val="16"/>
                <w:szCs w:val="16"/>
              </w:rPr>
              <w:t>2.37</w:t>
            </w:r>
          </w:p>
        </w:tc>
      </w:tr>
      <w:tr w:rsidR="00E42721" w:rsidRPr="009B3DCC" w14:paraId="33316141" w14:textId="77777777" w:rsidTr="00F555E9">
        <w:trPr>
          <w:trHeight w:val="165"/>
        </w:trPr>
        <w:tc>
          <w:tcPr>
            <w:tcW w:w="360" w:type="dxa"/>
            <w:vAlign w:val="center"/>
            <w:hideMark/>
          </w:tcPr>
          <w:p w14:paraId="59335BE8" w14:textId="77777777" w:rsidR="00E42721" w:rsidRPr="00B20630" w:rsidRDefault="00E42721" w:rsidP="00F555E9">
            <w:pPr>
              <w:snapToGrid w:val="0"/>
              <w:rPr>
                <w:sz w:val="16"/>
                <w:szCs w:val="16"/>
              </w:rPr>
            </w:pPr>
            <w:r w:rsidRPr="00B20630">
              <w:rPr>
                <w:color w:val="000000"/>
                <w:sz w:val="16"/>
                <w:szCs w:val="16"/>
              </w:rPr>
              <w:t>509</w:t>
            </w:r>
          </w:p>
        </w:tc>
        <w:tc>
          <w:tcPr>
            <w:tcW w:w="864" w:type="dxa"/>
            <w:vAlign w:val="center"/>
            <w:hideMark/>
          </w:tcPr>
          <w:p w14:paraId="2259AA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E334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743B79"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351A9D4C"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59114EB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804AD3A"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676442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220EA26" w14:textId="77777777" w:rsidR="00E42721" w:rsidRPr="009B3DCC" w:rsidRDefault="00E42721" w:rsidP="00F555E9">
            <w:pPr>
              <w:snapToGrid w:val="0"/>
              <w:jc w:val="center"/>
              <w:rPr>
                <w:sz w:val="16"/>
                <w:szCs w:val="16"/>
              </w:rPr>
            </w:pPr>
            <w:r w:rsidRPr="00266687">
              <w:rPr>
                <w:color w:val="000000"/>
                <w:sz w:val="16"/>
                <w:szCs w:val="16"/>
              </w:rPr>
              <w:t>8.82</w:t>
            </w:r>
          </w:p>
        </w:tc>
        <w:tc>
          <w:tcPr>
            <w:tcW w:w="1008" w:type="dxa"/>
            <w:vAlign w:val="center"/>
            <w:hideMark/>
          </w:tcPr>
          <w:p w14:paraId="73C3A22C" w14:textId="77777777" w:rsidR="00E42721" w:rsidRPr="009B3DCC" w:rsidRDefault="00E42721" w:rsidP="00F555E9">
            <w:pPr>
              <w:snapToGrid w:val="0"/>
              <w:jc w:val="center"/>
              <w:rPr>
                <w:sz w:val="16"/>
                <w:szCs w:val="16"/>
              </w:rPr>
            </w:pPr>
            <w:r w:rsidRPr="00266687">
              <w:rPr>
                <w:color w:val="000000"/>
                <w:sz w:val="16"/>
                <w:szCs w:val="16"/>
              </w:rPr>
              <w:t>2.58</w:t>
            </w:r>
          </w:p>
        </w:tc>
      </w:tr>
      <w:tr w:rsidR="00E42721" w:rsidRPr="009B3DCC" w14:paraId="2AEFF398" w14:textId="77777777" w:rsidTr="00F555E9">
        <w:trPr>
          <w:trHeight w:val="165"/>
        </w:trPr>
        <w:tc>
          <w:tcPr>
            <w:tcW w:w="360" w:type="dxa"/>
            <w:vAlign w:val="center"/>
            <w:hideMark/>
          </w:tcPr>
          <w:p w14:paraId="086CCA6A" w14:textId="77777777" w:rsidR="00E42721" w:rsidRPr="00B20630" w:rsidRDefault="00E42721" w:rsidP="00F555E9">
            <w:pPr>
              <w:snapToGrid w:val="0"/>
              <w:rPr>
                <w:sz w:val="16"/>
                <w:szCs w:val="16"/>
              </w:rPr>
            </w:pPr>
            <w:r w:rsidRPr="00B20630">
              <w:rPr>
                <w:color w:val="000000"/>
                <w:sz w:val="16"/>
                <w:szCs w:val="16"/>
              </w:rPr>
              <w:t>510</w:t>
            </w:r>
          </w:p>
        </w:tc>
        <w:tc>
          <w:tcPr>
            <w:tcW w:w="864" w:type="dxa"/>
            <w:vAlign w:val="center"/>
            <w:hideMark/>
          </w:tcPr>
          <w:p w14:paraId="509E09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192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7F206B2" w14:textId="77777777" w:rsidR="00E42721" w:rsidRPr="009B3DCC" w:rsidRDefault="00E42721" w:rsidP="00F555E9">
            <w:pPr>
              <w:snapToGrid w:val="0"/>
              <w:jc w:val="center"/>
              <w:rPr>
                <w:sz w:val="16"/>
                <w:szCs w:val="16"/>
              </w:rPr>
            </w:pPr>
            <w:r w:rsidRPr="00266687">
              <w:rPr>
                <w:color w:val="000000"/>
                <w:sz w:val="16"/>
                <w:szCs w:val="16"/>
              </w:rPr>
              <w:t>103</w:t>
            </w:r>
          </w:p>
        </w:tc>
        <w:tc>
          <w:tcPr>
            <w:tcW w:w="1008" w:type="dxa"/>
            <w:vAlign w:val="center"/>
            <w:hideMark/>
          </w:tcPr>
          <w:p w14:paraId="7AF7B1F4" w14:textId="77777777" w:rsidR="00E42721" w:rsidRPr="009B3DCC" w:rsidRDefault="00E42721" w:rsidP="00F555E9">
            <w:pPr>
              <w:snapToGrid w:val="0"/>
              <w:jc w:val="center"/>
              <w:rPr>
                <w:sz w:val="16"/>
                <w:szCs w:val="16"/>
              </w:rPr>
            </w:pPr>
            <w:r w:rsidRPr="00266687">
              <w:rPr>
                <w:color w:val="000000"/>
                <w:sz w:val="16"/>
                <w:szCs w:val="16"/>
              </w:rPr>
              <w:t>2020-07-22</w:t>
            </w:r>
          </w:p>
        </w:tc>
        <w:tc>
          <w:tcPr>
            <w:tcW w:w="1008" w:type="dxa"/>
            <w:vAlign w:val="center"/>
            <w:hideMark/>
          </w:tcPr>
          <w:p w14:paraId="0B72CEF0"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E7972E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438E33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571F878" w14:textId="77777777" w:rsidR="00E42721" w:rsidRPr="009B3DCC" w:rsidRDefault="00E42721" w:rsidP="00F555E9">
            <w:pPr>
              <w:snapToGrid w:val="0"/>
              <w:jc w:val="center"/>
              <w:rPr>
                <w:sz w:val="16"/>
                <w:szCs w:val="16"/>
              </w:rPr>
            </w:pPr>
            <w:r w:rsidRPr="00266687">
              <w:rPr>
                <w:color w:val="000000"/>
                <w:sz w:val="16"/>
                <w:szCs w:val="16"/>
              </w:rPr>
              <w:t>9.47</w:t>
            </w:r>
          </w:p>
        </w:tc>
        <w:tc>
          <w:tcPr>
            <w:tcW w:w="1008" w:type="dxa"/>
            <w:vAlign w:val="center"/>
            <w:hideMark/>
          </w:tcPr>
          <w:p w14:paraId="7055E99C"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7E022451" w14:textId="77777777" w:rsidTr="00F555E9">
        <w:trPr>
          <w:trHeight w:val="165"/>
        </w:trPr>
        <w:tc>
          <w:tcPr>
            <w:tcW w:w="360" w:type="dxa"/>
            <w:vAlign w:val="center"/>
            <w:hideMark/>
          </w:tcPr>
          <w:p w14:paraId="5260D3AD" w14:textId="77777777" w:rsidR="00E42721" w:rsidRPr="00B20630" w:rsidRDefault="00E42721" w:rsidP="00F555E9">
            <w:pPr>
              <w:snapToGrid w:val="0"/>
              <w:rPr>
                <w:sz w:val="16"/>
                <w:szCs w:val="16"/>
              </w:rPr>
            </w:pPr>
            <w:r w:rsidRPr="00B20630">
              <w:rPr>
                <w:color w:val="000000"/>
                <w:sz w:val="16"/>
                <w:szCs w:val="16"/>
              </w:rPr>
              <w:t>511</w:t>
            </w:r>
          </w:p>
        </w:tc>
        <w:tc>
          <w:tcPr>
            <w:tcW w:w="864" w:type="dxa"/>
            <w:vAlign w:val="center"/>
            <w:hideMark/>
          </w:tcPr>
          <w:p w14:paraId="67A5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9E516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544BE"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454AF79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6808B85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194B7B3"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1581C8E"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1C4C34DA" w14:textId="77777777" w:rsidR="00E42721" w:rsidRPr="009B3DCC" w:rsidRDefault="00E42721" w:rsidP="00F555E9">
            <w:pPr>
              <w:snapToGrid w:val="0"/>
              <w:jc w:val="center"/>
              <w:rPr>
                <w:sz w:val="16"/>
                <w:szCs w:val="16"/>
              </w:rPr>
            </w:pPr>
            <w:r w:rsidRPr="00266687">
              <w:rPr>
                <w:color w:val="000000"/>
                <w:sz w:val="16"/>
                <w:szCs w:val="16"/>
              </w:rPr>
              <w:t>12.84</w:t>
            </w:r>
          </w:p>
        </w:tc>
        <w:tc>
          <w:tcPr>
            <w:tcW w:w="1008" w:type="dxa"/>
            <w:vAlign w:val="center"/>
            <w:hideMark/>
          </w:tcPr>
          <w:p w14:paraId="32944AB1"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61CD6D7F" w14:textId="77777777" w:rsidTr="00F555E9">
        <w:trPr>
          <w:trHeight w:val="165"/>
        </w:trPr>
        <w:tc>
          <w:tcPr>
            <w:tcW w:w="360" w:type="dxa"/>
            <w:vAlign w:val="center"/>
            <w:hideMark/>
          </w:tcPr>
          <w:p w14:paraId="33382439" w14:textId="77777777" w:rsidR="00E42721" w:rsidRPr="00B20630" w:rsidRDefault="00E42721" w:rsidP="00F555E9">
            <w:pPr>
              <w:snapToGrid w:val="0"/>
              <w:rPr>
                <w:sz w:val="16"/>
                <w:szCs w:val="16"/>
              </w:rPr>
            </w:pPr>
            <w:r w:rsidRPr="00B20630">
              <w:rPr>
                <w:color w:val="000000"/>
                <w:sz w:val="16"/>
                <w:szCs w:val="16"/>
              </w:rPr>
              <w:t>512</w:t>
            </w:r>
          </w:p>
        </w:tc>
        <w:tc>
          <w:tcPr>
            <w:tcW w:w="864" w:type="dxa"/>
            <w:vAlign w:val="center"/>
            <w:hideMark/>
          </w:tcPr>
          <w:p w14:paraId="0BD26E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EBF5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39F53A"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7819B92"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23A004B"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629DEF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F5B798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3523209" w14:textId="77777777" w:rsidR="00E42721" w:rsidRPr="009B3DCC" w:rsidRDefault="00E42721" w:rsidP="00F555E9">
            <w:pPr>
              <w:snapToGrid w:val="0"/>
              <w:jc w:val="center"/>
              <w:rPr>
                <w:sz w:val="16"/>
                <w:szCs w:val="16"/>
              </w:rPr>
            </w:pPr>
            <w:r w:rsidRPr="00266687">
              <w:rPr>
                <w:color w:val="000000"/>
                <w:sz w:val="16"/>
                <w:szCs w:val="16"/>
              </w:rPr>
              <w:t>13.80</w:t>
            </w:r>
          </w:p>
        </w:tc>
        <w:tc>
          <w:tcPr>
            <w:tcW w:w="1008" w:type="dxa"/>
            <w:vAlign w:val="center"/>
            <w:hideMark/>
          </w:tcPr>
          <w:p w14:paraId="4356537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7FF8B471" w14:textId="77777777" w:rsidTr="00F555E9">
        <w:trPr>
          <w:trHeight w:val="165"/>
        </w:trPr>
        <w:tc>
          <w:tcPr>
            <w:tcW w:w="360" w:type="dxa"/>
            <w:vAlign w:val="center"/>
            <w:hideMark/>
          </w:tcPr>
          <w:p w14:paraId="20EE9CD8" w14:textId="77777777" w:rsidR="00E42721" w:rsidRPr="00B20630" w:rsidRDefault="00E42721" w:rsidP="00F555E9">
            <w:pPr>
              <w:snapToGrid w:val="0"/>
              <w:rPr>
                <w:sz w:val="16"/>
                <w:szCs w:val="16"/>
              </w:rPr>
            </w:pPr>
            <w:r w:rsidRPr="00B20630">
              <w:rPr>
                <w:color w:val="000000"/>
                <w:sz w:val="16"/>
                <w:szCs w:val="16"/>
              </w:rPr>
              <w:t>513</w:t>
            </w:r>
          </w:p>
        </w:tc>
        <w:tc>
          <w:tcPr>
            <w:tcW w:w="864" w:type="dxa"/>
            <w:vAlign w:val="center"/>
            <w:hideMark/>
          </w:tcPr>
          <w:p w14:paraId="7D03E00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B6A3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B48E36"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6C06D7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4F33F20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6D9C0C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C4726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657512" w14:textId="77777777" w:rsidR="00E42721" w:rsidRPr="009B3DCC" w:rsidRDefault="00E42721" w:rsidP="00F555E9">
            <w:pPr>
              <w:snapToGrid w:val="0"/>
              <w:jc w:val="center"/>
              <w:rPr>
                <w:sz w:val="16"/>
                <w:szCs w:val="16"/>
              </w:rPr>
            </w:pPr>
            <w:r w:rsidRPr="00266687">
              <w:rPr>
                <w:color w:val="000000"/>
                <w:sz w:val="16"/>
                <w:szCs w:val="16"/>
              </w:rPr>
              <w:t>12.72</w:t>
            </w:r>
          </w:p>
        </w:tc>
        <w:tc>
          <w:tcPr>
            <w:tcW w:w="1008" w:type="dxa"/>
            <w:vAlign w:val="center"/>
            <w:hideMark/>
          </w:tcPr>
          <w:p w14:paraId="5848E7FD" w14:textId="77777777" w:rsidR="00E42721" w:rsidRPr="009B3DCC" w:rsidRDefault="00E42721" w:rsidP="00F555E9">
            <w:pPr>
              <w:snapToGrid w:val="0"/>
              <w:jc w:val="center"/>
              <w:rPr>
                <w:sz w:val="16"/>
                <w:szCs w:val="16"/>
              </w:rPr>
            </w:pPr>
            <w:r w:rsidRPr="00266687">
              <w:rPr>
                <w:color w:val="000000"/>
                <w:sz w:val="16"/>
                <w:szCs w:val="16"/>
              </w:rPr>
              <w:t>2.22</w:t>
            </w:r>
          </w:p>
        </w:tc>
      </w:tr>
      <w:tr w:rsidR="00E42721" w:rsidRPr="009B3DCC" w14:paraId="4743718E" w14:textId="77777777" w:rsidTr="00F555E9">
        <w:trPr>
          <w:trHeight w:val="180"/>
        </w:trPr>
        <w:tc>
          <w:tcPr>
            <w:tcW w:w="360" w:type="dxa"/>
            <w:vAlign w:val="center"/>
            <w:hideMark/>
          </w:tcPr>
          <w:p w14:paraId="032F4399" w14:textId="77777777" w:rsidR="00E42721" w:rsidRPr="00B20630" w:rsidRDefault="00E42721" w:rsidP="00F555E9">
            <w:pPr>
              <w:snapToGrid w:val="0"/>
              <w:rPr>
                <w:sz w:val="16"/>
                <w:szCs w:val="16"/>
              </w:rPr>
            </w:pPr>
            <w:r w:rsidRPr="00B20630">
              <w:rPr>
                <w:color w:val="000000"/>
                <w:sz w:val="16"/>
                <w:szCs w:val="16"/>
              </w:rPr>
              <w:t>514</w:t>
            </w:r>
          </w:p>
        </w:tc>
        <w:tc>
          <w:tcPr>
            <w:tcW w:w="864" w:type="dxa"/>
            <w:vAlign w:val="center"/>
            <w:hideMark/>
          </w:tcPr>
          <w:p w14:paraId="4740F1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C348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F7144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05D1B25A"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58B3CFE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53BCD6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6242AA6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8FF2AF" w14:textId="77777777" w:rsidR="00E42721" w:rsidRPr="009B3DCC" w:rsidRDefault="00E42721" w:rsidP="00F555E9">
            <w:pPr>
              <w:snapToGrid w:val="0"/>
              <w:jc w:val="center"/>
              <w:rPr>
                <w:sz w:val="16"/>
                <w:szCs w:val="16"/>
              </w:rPr>
            </w:pPr>
            <w:r w:rsidRPr="00266687">
              <w:rPr>
                <w:color w:val="000000"/>
                <w:sz w:val="16"/>
                <w:szCs w:val="16"/>
              </w:rPr>
              <w:t>13.62</w:t>
            </w:r>
          </w:p>
        </w:tc>
        <w:tc>
          <w:tcPr>
            <w:tcW w:w="1008" w:type="dxa"/>
            <w:vAlign w:val="center"/>
            <w:hideMark/>
          </w:tcPr>
          <w:p w14:paraId="575DDF11"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2B99D158" w14:textId="77777777" w:rsidTr="00F555E9">
        <w:trPr>
          <w:trHeight w:val="165"/>
        </w:trPr>
        <w:tc>
          <w:tcPr>
            <w:tcW w:w="360" w:type="dxa"/>
            <w:vAlign w:val="center"/>
            <w:hideMark/>
          </w:tcPr>
          <w:p w14:paraId="01684163" w14:textId="77777777" w:rsidR="00E42721" w:rsidRPr="00B20630" w:rsidRDefault="00E42721" w:rsidP="00F555E9">
            <w:pPr>
              <w:snapToGrid w:val="0"/>
              <w:rPr>
                <w:sz w:val="16"/>
                <w:szCs w:val="16"/>
              </w:rPr>
            </w:pPr>
            <w:r w:rsidRPr="00B20630">
              <w:rPr>
                <w:color w:val="000000"/>
                <w:sz w:val="16"/>
                <w:szCs w:val="16"/>
              </w:rPr>
              <w:t>515</w:t>
            </w:r>
          </w:p>
        </w:tc>
        <w:tc>
          <w:tcPr>
            <w:tcW w:w="864" w:type="dxa"/>
            <w:vAlign w:val="center"/>
            <w:hideMark/>
          </w:tcPr>
          <w:p w14:paraId="17A11C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11F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BD9A87"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7BDE2530"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45996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D1BAF28"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A1B7317"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A1AFFDD" w14:textId="77777777" w:rsidR="00E42721" w:rsidRPr="009B3DCC" w:rsidRDefault="00E42721" w:rsidP="00F555E9">
            <w:pPr>
              <w:snapToGrid w:val="0"/>
              <w:jc w:val="center"/>
              <w:rPr>
                <w:sz w:val="16"/>
                <w:szCs w:val="16"/>
              </w:rPr>
            </w:pPr>
            <w:r w:rsidRPr="00266687">
              <w:rPr>
                <w:color w:val="000000"/>
                <w:sz w:val="16"/>
                <w:szCs w:val="16"/>
              </w:rPr>
              <w:t>15.03</w:t>
            </w:r>
          </w:p>
        </w:tc>
        <w:tc>
          <w:tcPr>
            <w:tcW w:w="1008" w:type="dxa"/>
            <w:vAlign w:val="center"/>
            <w:hideMark/>
          </w:tcPr>
          <w:p w14:paraId="08D69835" w14:textId="77777777" w:rsidR="00E42721" w:rsidRPr="009B3DCC" w:rsidRDefault="00E42721" w:rsidP="00F555E9">
            <w:pPr>
              <w:snapToGrid w:val="0"/>
              <w:jc w:val="center"/>
              <w:rPr>
                <w:sz w:val="16"/>
                <w:szCs w:val="16"/>
              </w:rPr>
            </w:pPr>
            <w:r w:rsidRPr="00266687">
              <w:rPr>
                <w:color w:val="000000"/>
                <w:sz w:val="16"/>
                <w:szCs w:val="16"/>
              </w:rPr>
              <w:t>1.86</w:t>
            </w:r>
          </w:p>
        </w:tc>
      </w:tr>
      <w:tr w:rsidR="00E42721" w:rsidRPr="009B3DCC" w14:paraId="72C5A327" w14:textId="77777777" w:rsidTr="00F555E9">
        <w:trPr>
          <w:trHeight w:val="165"/>
        </w:trPr>
        <w:tc>
          <w:tcPr>
            <w:tcW w:w="360" w:type="dxa"/>
            <w:vAlign w:val="center"/>
            <w:hideMark/>
          </w:tcPr>
          <w:p w14:paraId="4700D743" w14:textId="77777777" w:rsidR="00E42721" w:rsidRPr="00B20630" w:rsidRDefault="00E42721" w:rsidP="00F555E9">
            <w:pPr>
              <w:snapToGrid w:val="0"/>
              <w:rPr>
                <w:sz w:val="16"/>
                <w:szCs w:val="16"/>
              </w:rPr>
            </w:pPr>
            <w:r w:rsidRPr="00B20630">
              <w:rPr>
                <w:color w:val="000000"/>
                <w:sz w:val="16"/>
                <w:szCs w:val="16"/>
              </w:rPr>
              <w:t>516</w:t>
            </w:r>
          </w:p>
        </w:tc>
        <w:tc>
          <w:tcPr>
            <w:tcW w:w="864" w:type="dxa"/>
            <w:vAlign w:val="center"/>
            <w:hideMark/>
          </w:tcPr>
          <w:p w14:paraId="064F0B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7204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20E048"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3E48E859"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0E066F0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7DE517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6E6ECC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415BBB9" w14:textId="77777777" w:rsidR="00E42721" w:rsidRPr="009B3DCC" w:rsidRDefault="00E42721" w:rsidP="00F555E9">
            <w:pPr>
              <w:snapToGrid w:val="0"/>
              <w:jc w:val="center"/>
              <w:rPr>
                <w:sz w:val="16"/>
                <w:szCs w:val="16"/>
              </w:rPr>
            </w:pPr>
            <w:r w:rsidRPr="00266687">
              <w:rPr>
                <w:color w:val="000000"/>
                <w:sz w:val="16"/>
                <w:szCs w:val="16"/>
              </w:rPr>
              <w:t>15.89</w:t>
            </w:r>
          </w:p>
        </w:tc>
        <w:tc>
          <w:tcPr>
            <w:tcW w:w="1008" w:type="dxa"/>
            <w:vAlign w:val="center"/>
            <w:hideMark/>
          </w:tcPr>
          <w:p w14:paraId="40CF7B9A" w14:textId="77777777" w:rsidR="00E42721" w:rsidRPr="009B3DCC" w:rsidRDefault="00E42721" w:rsidP="00F555E9">
            <w:pPr>
              <w:snapToGrid w:val="0"/>
              <w:jc w:val="center"/>
              <w:rPr>
                <w:sz w:val="16"/>
                <w:szCs w:val="16"/>
              </w:rPr>
            </w:pPr>
            <w:r w:rsidRPr="00266687">
              <w:rPr>
                <w:color w:val="000000"/>
                <w:sz w:val="16"/>
                <w:szCs w:val="16"/>
              </w:rPr>
              <w:t>1.95</w:t>
            </w:r>
          </w:p>
        </w:tc>
      </w:tr>
      <w:tr w:rsidR="00E42721" w:rsidRPr="009B3DCC" w14:paraId="00A88441" w14:textId="77777777" w:rsidTr="00F555E9">
        <w:trPr>
          <w:trHeight w:val="165"/>
        </w:trPr>
        <w:tc>
          <w:tcPr>
            <w:tcW w:w="360" w:type="dxa"/>
            <w:vAlign w:val="center"/>
            <w:hideMark/>
          </w:tcPr>
          <w:p w14:paraId="2310F1B3" w14:textId="77777777" w:rsidR="00E42721" w:rsidRPr="00B20630" w:rsidRDefault="00E42721" w:rsidP="00F555E9">
            <w:pPr>
              <w:snapToGrid w:val="0"/>
              <w:rPr>
                <w:sz w:val="16"/>
                <w:szCs w:val="16"/>
              </w:rPr>
            </w:pPr>
            <w:r w:rsidRPr="00B20630">
              <w:rPr>
                <w:color w:val="000000"/>
                <w:sz w:val="16"/>
                <w:szCs w:val="16"/>
              </w:rPr>
              <w:t>517</w:t>
            </w:r>
          </w:p>
        </w:tc>
        <w:tc>
          <w:tcPr>
            <w:tcW w:w="864" w:type="dxa"/>
            <w:vAlign w:val="center"/>
            <w:hideMark/>
          </w:tcPr>
          <w:p w14:paraId="5C1534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8AD4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0C1A0D"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64503E56"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75744C5F"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09A2BE4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436A03F4"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268BE5" w14:textId="77777777" w:rsidR="00E42721" w:rsidRPr="009B3DCC" w:rsidRDefault="00E42721" w:rsidP="00F555E9">
            <w:pPr>
              <w:snapToGrid w:val="0"/>
              <w:jc w:val="center"/>
              <w:rPr>
                <w:sz w:val="16"/>
                <w:szCs w:val="16"/>
              </w:rPr>
            </w:pPr>
            <w:r w:rsidRPr="00266687">
              <w:rPr>
                <w:color w:val="000000"/>
                <w:sz w:val="16"/>
                <w:szCs w:val="16"/>
              </w:rPr>
              <w:t>15.11</w:t>
            </w:r>
          </w:p>
        </w:tc>
        <w:tc>
          <w:tcPr>
            <w:tcW w:w="1008" w:type="dxa"/>
            <w:vAlign w:val="center"/>
            <w:hideMark/>
          </w:tcPr>
          <w:p w14:paraId="42D1AB61" w14:textId="77777777" w:rsidR="00E42721" w:rsidRPr="009B3DCC" w:rsidRDefault="00E42721" w:rsidP="00F555E9">
            <w:pPr>
              <w:snapToGrid w:val="0"/>
              <w:jc w:val="center"/>
              <w:rPr>
                <w:sz w:val="16"/>
                <w:szCs w:val="16"/>
              </w:rPr>
            </w:pPr>
            <w:r w:rsidRPr="00266687">
              <w:rPr>
                <w:color w:val="000000"/>
                <w:sz w:val="16"/>
                <w:szCs w:val="16"/>
              </w:rPr>
              <w:t>2.02</w:t>
            </w:r>
          </w:p>
        </w:tc>
      </w:tr>
      <w:tr w:rsidR="00E42721" w:rsidRPr="009B3DCC" w14:paraId="0FE2A983" w14:textId="77777777" w:rsidTr="00F555E9">
        <w:trPr>
          <w:trHeight w:val="165"/>
        </w:trPr>
        <w:tc>
          <w:tcPr>
            <w:tcW w:w="360" w:type="dxa"/>
            <w:vAlign w:val="center"/>
            <w:hideMark/>
          </w:tcPr>
          <w:p w14:paraId="5BE66730" w14:textId="77777777" w:rsidR="00E42721" w:rsidRPr="00B20630" w:rsidRDefault="00E42721" w:rsidP="00F555E9">
            <w:pPr>
              <w:snapToGrid w:val="0"/>
              <w:rPr>
                <w:sz w:val="16"/>
                <w:szCs w:val="16"/>
              </w:rPr>
            </w:pPr>
            <w:r w:rsidRPr="00B20630">
              <w:rPr>
                <w:color w:val="000000"/>
                <w:sz w:val="16"/>
                <w:szCs w:val="16"/>
              </w:rPr>
              <w:t>518</w:t>
            </w:r>
          </w:p>
        </w:tc>
        <w:tc>
          <w:tcPr>
            <w:tcW w:w="864" w:type="dxa"/>
            <w:vAlign w:val="center"/>
            <w:hideMark/>
          </w:tcPr>
          <w:p w14:paraId="311171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3887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ACBEF0" w14:textId="77777777" w:rsidR="00E42721" w:rsidRPr="009B3DCC" w:rsidRDefault="00E42721" w:rsidP="00F555E9">
            <w:pPr>
              <w:snapToGrid w:val="0"/>
              <w:jc w:val="center"/>
              <w:rPr>
                <w:sz w:val="16"/>
                <w:szCs w:val="16"/>
              </w:rPr>
            </w:pPr>
            <w:r w:rsidRPr="00266687">
              <w:rPr>
                <w:color w:val="000000"/>
                <w:sz w:val="16"/>
                <w:szCs w:val="16"/>
              </w:rPr>
              <w:t>104</w:t>
            </w:r>
          </w:p>
        </w:tc>
        <w:tc>
          <w:tcPr>
            <w:tcW w:w="1008" w:type="dxa"/>
            <w:vAlign w:val="center"/>
            <w:hideMark/>
          </w:tcPr>
          <w:p w14:paraId="5225EF14" w14:textId="77777777" w:rsidR="00E42721" w:rsidRPr="009B3DCC" w:rsidRDefault="00E42721" w:rsidP="00F555E9">
            <w:pPr>
              <w:snapToGrid w:val="0"/>
              <w:jc w:val="center"/>
              <w:rPr>
                <w:sz w:val="16"/>
                <w:szCs w:val="16"/>
              </w:rPr>
            </w:pPr>
            <w:r w:rsidRPr="00266687">
              <w:rPr>
                <w:color w:val="000000"/>
                <w:sz w:val="16"/>
                <w:szCs w:val="16"/>
              </w:rPr>
              <w:t>2020-08-04</w:t>
            </w:r>
          </w:p>
        </w:tc>
        <w:tc>
          <w:tcPr>
            <w:tcW w:w="1008" w:type="dxa"/>
            <w:vAlign w:val="center"/>
            <w:hideMark/>
          </w:tcPr>
          <w:p w14:paraId="1451AFB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1CCE5346"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25D77D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6CAB9DC" w14:textId="77777777" w:rsidR="00E42721" w:rsidRPr="009B3DCC" w:rsidRDefault="00E42721" w:rsidP="00F555E9">
            <w:pPr>
              <w:snapToGrid w:val="0"/>
              <w:jc w:val="center"/>
              <w:rPr>
                <w:sz w:val="16"/>
                <w:szCs w:val="16"/>
              </w:rPr>
            </w:pPr>
            <w:r w:rsidRPr="00266687">
              <w:rPr>
                <w:color w:val="000000"/>
                <w:sz w:val="16"/>
                <w:szCs w:val="16"/>
              </w:rPr>
              <w:t>13.47</w:t>
            </w:r>
          </w:p>
        </w:tc>
        <w:tc>
          <w:tcPr>
            <w:tcW w:w="1008" w:type="dxa"/>
            <w:vAlign w:val="center"/>
            <w:hideMark/>
          </w:tcPr>
          <w:p w14:paraId="6A490F73"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24A57E6A" w14:textId="77777777" w:rsidTr="00F555E9">
        <w:trPr>
          <w:trHeight w:val="165"/>
        </w:trPr>
        <w:tc>
          <w:tcPr>
            <w:tcW w:w="360" w:type="dxa"/>
            <w:vAlign w:val="center"/>
            <w:hideMark/>
          </w:tcPr>
          <w:p w14:paraId="058DCE4D" w14:textId="77777777" w:rsidR="00E42721" w:rsidRPr="00B20630" w:rsidRDefault="00E42721" w:rsidP="00F555E9">
            <w:pPr>
              <w:snapToGrid w:val="0"/>
              <w:rPr>
                <w:sz w:val="16"/>
                <w:szCs w:val="16"/>
              </w:rPr>
            </w:pPr>
            <w:r w:rsidRPr="00B20630">
              <w:rPr>
                <w:color w:val="000000"/>
                <w:sz w:val="16"/>
                <w:szCs w:val="16"/>
              </w:rPr>
              <w:t>519</w:t>
            </w:r>
          </w:p>
        </w:tc>
        <w:tc>
          <w:tcPr>
            <w:tcW w:w="864" w:type="dxa"/>
            <w:vAlign w:val="center"/>
            <w:hideMark/>
          </w:tcPr>
          <w:p w14:paraId="2C300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6CDF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CEBCAE"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0F29333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3A9E437C"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648FAD9B"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7041109" w14:textId="77777777" w:rsidR="00E42721" w:rsidRPr="009B3DCC" w:rsidRDefault="00E42721" w:rsidP="00F555E9">
            <w:pPr>
              <w:snapToGrid w:val="0"/>
              <w:jc w:val="center"/>
              <w:rPr>
                <w:sz w:val="16"/>
                <w:szCs w:val="16"/>
              </w:rPr>
            </w:pPr>
            <w:r w:rsidRPr="00266687">
              <w:rPr>
                <w:color w:val="000000"/>
                <w:sz w:val="16"/>
                <w:szCs w:val="16"/>
              </w:rPr>
              <w:t>56</w:t>
            </w:r>
          </w:p>
        </w:tc>
        <w:tc>
          <w:tcPr>
            <w:tcW w:w="1008" w:type="dxa"/>
            <w:vAlign w:val="center"/>
            <w:hideMark/>
          </w:tcPr>
          <w:p w14:paraId="720E7E87" w14:textId="77777777" w:rsidR="00E42721" w:rsidRPr="009B3DCC" w:rsidRDefault="00E42721" w:rsidP="00F555E9">
            <w:pPr>
              <w:snapToGrid w:val="0"/>
              <w:jc w:val="center"/>
              <w:rPr>
                <w:sz w:val="16"/>
                <w:szCs w:val="16"/>
              </w:rPr>
            </w:pPr>
            <w:r w:rsidRPr="00266687">
              <w:rPr>
                <w:color w:val="000000"/>
                <w:sz w:val="16"/>
                <w:szCs w:val="16"/>
              </w:rPr>
              <w:t>11.77</w:t>
            </w:r>
          </w:p>
        </w:tc>
        <w:tc>
          <w:tcPr>
            <w:tcW w:w="1008" w:type="dxa"/>
            <w:vAlign w:val="center"/>
            <w:hideMark/>
          </w:tcPr>
          <w:p w14:paraId="3118EF6A" w14:textId="77777777" w:rsidR="00E42721" w:rsidRPr="009B3DCC" w:rsidRDefault="00E42721" w:rsidP="00F555E9">
            <w:pPr>
              <w:snapToGrid w:val="0"/>
              <w:jc w:val="center"/>
              <w:rPr>
                <w:sz w:val="16"/>
                <w:szCs w:val="16"/>
              </w:rPr>
            </w:pPr>
            <w:r w:rsidRPr="00266687">
              <w:rPr>
                <w:color w:val="000000"/>
                <w:sz w:val="16"/>
                <w:szCs w:val="16"/>
              </w:rPr>
              <w:t>0.83</w:t>
            </w:r>
          </w:p>
        </w:tc>
      </w:tr>
      <w:tr w:rsidR="00E42721" w:rsidRPr="009B3DCC" w14:paraId="7ABB324E" w14:textId="77777777" w:rsidTr="00F555E9">
        <w:trPr>
          <w:trHeight w:val="165"/>
        </w:trPr>
        <w:tc>
          <w:tcPr>
            <w:tcW w:w="360" w:type="dxa"/>
            <w:vAlign w:val="center"/>
            <w:hideMark/>
          </w:tcPr>
          <w:p w14:paraId="7BEF783A" w14:textId="77777777" w:rsidR="00E42721" w:rsidRPr="00B20630" w:rsidRDefault="00E42721" w:rsidP="00F555E9">
            <w:pPr>
              <w:snapToGrid w:val="0"/>
              <w:rPr>
                <w:sz w:val="16"/>
                <w:szCs w:val="16"/>
              </w:rPr>
            </w:pPr>
            <w:r w:rsidRPr="00B20630">
              <w:rPr>
                <w:color w:val="000000"/>
                <w:sz w:val="16"/>
                <w:szCs w:val="16"/>
              </w:rPr>
              <w:t>520</w:t>
            </w:r>
          </w:p>
        </w:tc>
        <w:tc>
          <w:tcPr>
            <w:tcW w:w="864" w:type="dxa"/>
            <w:vAlign w:val="center"/>
            <w:hideMark/>
          </w:tcPr>
          <w:p w14:paraId="2CE453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62C2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CFE3D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B645F6F"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4AE053D"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30B9575"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0E7167F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FAF67D9" w14:textId="77777777" w:rsidR="00E42721" w:rsidRPr="009B3DCC" w:rsidRDefault="00E42721" w:rsidP="00F555E9">
            <w:pPr>
              <w:snapToGrid w:val="0"/>
              <w:jc w:val="center"/>
              <w:rPr>
                <w:sz w:val="16"/>
                <w:szCs w:val="16"/>
              </w:rPr>
            </w:pPr>
            <w:r w:rsidRPr="00266687">
              <w:rPr>
                <w:color w:val="000000"/>
                <w:sz w:val="16"/>
                <w:szCs w:val="16"/>
              </w:rPr>
              <w:t>14.68</w:t>
            </w:r>
          </w:p>
        </w:tc>
        <w:tc>
          <w:tcPr>
            <w:tcW w:w="1008" w:type="dxa"/>
            <w:vAlign w:val="center"/>
            <w:hideMark/>
          </w:tcPr>
          <w:p w14:paraId="772FAAD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09BC7C39" w14:textId="77777777" w:rsidTr="00F555E9">
        <w:trPr>
          <w:trHeight w:val="165"/>
        </w:trPr>
        <w:tc>
          <w:tcPr>
            <w:tcW w:w="360" w:type="dxa"/>
            <w:vAlign w:val="center"/>
            <w:hideMark/>
          </w:tcPr>
          <w:p w14:paraId="7A85DFEE" w14:textId="77777777" w:rsidR="00E42721" w:rsidRPr="00B20630" w:rsidRDefault="00E42721" w:rsidP="00F555E9">
            <w:pPr>
              <w:snapToGrid w:val="0"/>
              <w:rPr>
                <w:sz w:val="16"/>
                <w:szCs w:val="16"/>
              </w:rPr>
            </w:pPr>
            <w:r w:rsidRPr="00B20630">
              <w:rPr>
                <w:color w:val="000000"/>
                <w:sz w:val="16"/>
                <w:szCs w:val="16"/>
              </w:rPr>
              <w:t>521</w:t>
            </w:r>
          </w:p>
        </w:tc>
        <w:tc>
          <w:tcPr>
            <w:tcW w:w="864" w:type="dxa"/>
            <w:vAlign w:val="center"/>
            <w:hideMark/>
          </w:tcPr>
          <w:p w14:paraId="7CECA89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BAD4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0428BB"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79B6BE4"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0087017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5650F55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7AE02D9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43021C"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6B49B73"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19C7B924" w14:textId="77777777" w:rsidTr="00F555E9">
        <w:trPr>
          <w:trHeight w:val="165"/>
        </w:trPr>
        <w:tc>
          <w:tcPr>
            <w:tcW w:w="360" w:type="dxa"/>
            <w:vAlign w:val="center"/>
            <w:hideMark/>
          </w:tcPr>
          <w:p w14:paraId="1EF64A7C" w14:textId="77777777" w:rsidR="00E42721" w:rsidRPr="00B20630" w:rsidRDefault="00E42721" w:rsidP="00F555E9">
            <w:pPr>
              <w:snapToGrid w:val="0"/>
              <w:rPr>
                <w:sz w:val="16"/>
                <w:szCs w:val="16"/>
              </w:rPr>
            </w:pPr>
            <w:r w:rsidRPr="00B20630">
              <w:rPr>
                <w:color w:val="000000"/>
                <w:sz w:val="16"/>
                <w:szCs w:val="16"/>
              </w:rPr>
              <w:t>522</w:t>
            </w:r>
          </w:p>
        </w:tc>
        <w:tc>
          <w:tcPr>
            <w:tcW w:w="864" w:type="dxa"/>
            <w:vAlign w:val="center"/>
            <w:hideMark/>
          </w:tcPr>
          <w:p w14:paraId="69943E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242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DFA75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F23258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62643224"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38E47774"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2FC777F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51AB2D" w14:textId="77777777" w:rsidR="00E42721" w:rsidRPr="009B3DCC" w:rsidRDefault="00E42721" w:rsidP="00F555E9">
            <w:pPr>
              <w:snapToGrid w:val="0"/>
              <w:jc w:val="center"/>
              <w:rPr>
                <w:sz w:val="16"/>
                <w:szCs w:val="16"/>
              </w:rPr>
            </w:pPr>
            <w:r w:rsidRPr="00266687">
              <w:rPr>
                <w:color w:val="000000"/>
                <w:sz w:val="16"/>
                <w:szCs w:val="16"/>
              </w:rPr>
              <w:t>14.03</w:t>
            </w:r>
          </w:p>
        </w:tc>
        <w:tc>
          <w:tcPr>
            <w:tcW w:w="1008" w:type="dxa"/>
            <w:vAlign w:val="center"/>
            <w:hideMark/>
          </w:tcPr>
          <w:p w14:paraId="6220A786"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60392ED1" w14:textId="77777777" w:rsidTr="00F555E9">
        <w:trPr>
          <w:trHeight w:val="165"/>
        </w:trPr>
        <w:tc>
          <w:tcPr>
            <w:tcW w:w="360" w:type="dxa"/>
            <w:vAlign w:val="center"/>
            <w:hideMark/>
          </w:tcPr>
          <w:p w14:paraId="1E165E6A" w14:textId="77777777" w:rsidR="00E42721" w:rsidRPr="00B20630" w:rsidRDefault="00E42721" w:rsidP="00F555E9">
            <w:pPr>
              <w:snapToGrid w:val="0"/>
              <w:rPr>
                <w:sz w:val="16"/>
                <w:szCs w:val="16"/>
              </w:rPr>
            </w:pPr>
            <w:r w:rsidRPr="00B20630">
              <w:rPr>
                <w:color w:val="000000"/>
                <w:sz w:val="16"/>
                <w:szCs w:val="16"/>
              </w:rPr>
              <w:t>523</w:t>
            </w:r>
          </w:p>
        </w:tc>
        <w:tc>
          <w:tcPr>
            <w:tcW w:w="864" w:type="dxa"/>
            <w:vAlign w:val="center"/>
            <w:hideMark/>
          </w:tcPr>
          <w:p w14:paraId="5B30D5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E58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02CFF"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45DB0BBA"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7F5DB748"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494D47C2"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4C6A808"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290A7B"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583E6C6"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4461E95B" w14:textId="77777777" w:rsidTr="00F555E9">
        <w:trPr>
          <w:trHeight w:val="165"/>
        </w:trPr>
        <w:tc>
          <w:tcPr>
            <w:tcW w:w="360" w:type="dxa"/>
            <w:vAlign w:val="center"/>
            <w:hideMark/>
          </w:tcPr>
          <w:p w14:paraId="0CC5EF8E" w14:textId="77777777" w:rsidR="00E42721" w:rsidRPr="00B20630" w:rsidRDefault="00E42721" w:rsidP="00F555E9">
            <w:pPr>
              <w:snapToGrid w:val="0"/>
              <w:rPr>
                <w:sz w:val="16"/>
                <w:szCs w:val="16"/>
              </w:rPr>
            </w:pPr>
            <w:r w:rsidRPr="00B20630">
              <w:rPr>
                <w:color w:val="000000"/>
                <w:sz w:val="16"/>
                <w:szCs w:val="16"/>
              </w:rPr>
              <w:t>524</w:t>
            </w:r>
          </w:p>
        </w:tc>
        <w:tc>
          <w:tcPr>
            <w:tcW w:w="864" w:type="dxa"/>
            <w:vAlign w:val="center"/>
            <w:hideMark/>
          </w:tcPr>
          <w:p w14:paraId="2083D6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B89FA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D169BD"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69D2479B"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311FE3E"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245370CF"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301B7856"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E44B7E" w14:textId="77777777" w:rsidR="00E42721" w:rsidRPr="009B3DCC" w:rsidRDefault="00E42721" w:rsidP="00F555E9">
            <w:pPr>
              <w:snapToGrid w:val="0"/>
              <w:jc w:val="center"/>
              <w:rPr>
                <w:sz w:val="16"/>
                <w:szCs w:val="16"/>
              </w:rPr>
            </w:pPr>
            <w:r w:rsidRPr="00266687">
              <w:rPr>
                <w:color w:val="000000"/>
                <w:sz w:val="16"/>
                <w:szCs w:val="16"/>
              </w:rPr>
              <w:t>14.27</w:t>
            </w:r>
          </w:p>
        </w:tc>
        <w:tc>
          <w:tcPr>
            <w:tcW w:w="1008" w:type="dxa"/>
            <w:vAlign w:val="center"/>
            <w:hideMark/>
          </w:tcPr>
          <w:p w14:paraId="5930E8DA"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158DC29" w14:textId="77777777" w:rsidTr="00F555E9">
        <w:trPr>
          <w:trHeight w:val="165"/>
        </w:trPr>
        <w:tc>
          <w:tcPr>
            <w:tcW w:w="360" w:type="dxa"/>
            <w:vAlign w:val="center"/>
            <w:hideMark/>
          </w:tcPr>
          <w:p w14:paraId="7B42330E" w14:textId="77777777" w:rsidR="00E42721" w:rsidRPr="00B20630" w:rsidRDefault="00E42721" w:rsidP="00F555E9">
            <w:pPr>
              <w:snapToGrid w:val="0"/>
              <w:rPr>
                <w:sz w:val="16"/>
                <w:szCs w:val="16"/>
              </w:rPr>
            </w:pPr>
            <w:r w:rsidRPr="00B20630">
              <w:rPr>
                <w:color w:val="000000"/>
                <w:sz w:val="16"/>
                <w:szCs w:val="16"/>
              </w:rPr>
              <w:t>525</w:t>
            </w:r>
          </w:p>
        </w:tc>
        <w:tc>
          <w:tcPr>
            <w:tcW w:w="864" w:type="dxa"/>
            <w:vAlign w:val="center"/>
            <w:hideMark/>
          </w:tcPr>
          <w:p w14:paraId="35AD889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5EB1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4CC3366"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78DC96DC"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419468B6"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581F271"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153EE193"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8607615" w14:textId="77777777" w:rsidR="00E42721" w:rsidRPr="009B3DCC" w:rsidRDefault="00E42721" w:rsidP="00F555E9">
            <w:pPr>
              <w:snapToGrid w:val="0"/>
              <w:jc w:val="center"/>
              <w:rPr>
                <w:sz w:val="16"/>
                <w:szCs w:val="16"/>
              </w:rPr>
            </w:pPr>
            <w:r w:rsidRPr="00266687">
              <w:rPr>
                <w:color w:val="000000"/>
                <w:sz w:val="16"/>
                <w:szCs w:val="16"/>
              </w:rPr>
              <w:t>12.87</w:t>
            </w:r>
          </w:p>
        </w:tc>
        <w:tc>
          <w:tcPr>
            <w:tcW w:w="1008" w:type="dxa"/>
            <w:vAlign w:val="center"/>
            <w:hideMark/>
          </w:tcPr>
          <w:p w14:paraId="179EC784"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6963D325" w14:textId="77777777" w:rsidTr="00F555E9">
        <w:trPr>
          <w:trHeight w:val="165"/>
        </w:trPr>
        <w:tc>
          <w:tcPr>
            <w:tcW w:w="360" w:type="dxa"/>
            <w:vAlign w:val="center"/>
            <w:hideMark/>
          </w:tcPr>
          <w:p w14:paraId="0902D622" w14:textId="77777777" w:rsidR="00E42721" w:rsidRPr="00B20630" w:rsidRDefault="00E42721" w:rsidP="00F555E9">
            <w:pPr>
              <w:snapToGrid w:val="0"/>
              <w:rPr>
                <w:sz w:val="16"/>
                <w:szCs w:val="16"/>
              </w:rPr>
            </w:pPr>
            <w:r w:rsidRPr="00B20630">
              <w:rPr>
                <w:color w:val="000000"/>
                <w:sz w:val="16"/>
                <w:szCs w:val="16"/>
              </w:rPr>
              <w:t>526</w:t>
            </w:r>
          </w:p>
        </w:tc>
        <w:tc>
          <w:tcPr>
            <w:tcW w:w="864" w:type="dxa"/>
            <w:vAlign w:val="center"/>
            <w:hideMark/>
          </w:tcPr>
          <w:p w14:paraId="4CDD83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0BE68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988984" w14:textId="77777777" w:rsidR="00E42721" w:rsidRPr="009B3DCC" w:rsidRDefault="00E42721" w:rsidP="00F555E9">
            <w:pPr>
              <w:snapToGrid w:val="0"/>
              <w:jc w:val="center"/>
              <w:rPr>
                <w:sz w:val="16"/>
                <w:szCs w:val="16"/>
              </w:rPr>
            </w:pPr>
            <w:r w:rsidRPr="00266687">
              <w:rPr>
                <w:color w:val="000000"/>
                <w:sz w:val="16"/>
                <w:szCs w:val="16"/>
              </w:rPr>
              <w:t>105</w:t>
            </w:r>
          </w:p>
        </w:tc>
        <w:tc>
          <w:tcPr>
            <w:tcW w:w="1008" w:type="dxa"/>
            <w:vAlign w:val="center"/>
            <w:hideMark/>
          </w:tcPr>
          <w:p w14:paraId="5EE03BB5" w14:textId="77777777" w:rsidR="00E42721" w:rsidRPr="009B3DCC" w:rsidRDefault="00E42721" w:rsidP="00F555E9">
            <w:pPr>
              <w:snapToGrid w:val="0"/>
              <w:jc w:val="center"/>
              <w:rPr>
                <w:sz w:val="16"/>
                <w:szCs w:val="16"/>
              </w:rPr>
            </w:pPr>
            <w:r w:rsidRPr="00266687">
              <w:rPr>
                <w:color w:val="000000"/>
                <w:sz w:val="16"/>
                <w:szCs w:val="16"/>
              </w:rPr>
              <w:t>2020-09-15</w:t>
            </w:r>
          </w:p>
        </w:tc>
        <w:tc>
          <w:tcPr>
            <w:tcW w:w="1008" w:type="dxa"/>
            <w:vAlign w:val="center"/>
            <w:hideMark/>
          </w:tcPr>
          <w:p w14:paraId="5B5F75C7" w14:textId="77777777" w:rsidR="00E42721" w:rsidRPr="009B3DCC" w:rsidRDefault="00E42721" w:rsidP="00F555E9">
            <w:pPr>
              <w:snapToGrid w:val="0"/>
              <w:jc w:val="center"/>
              <w:rPr>
                <w:sz w:val="16"/>
                <w:szCs w:val="16"/>
              </w:rPr>
            </w:pPr>
            <w:r w:rsidRPr="00266687">
              <w:rPr>
                <w:color w:val="000000"/>
                <w:sz w:val="16"/>
                <w:szCs w:val="16"/>
              </w:rPr>
              <w:t>MN-6</w:t>
            </w:r>
          </w:p>
        </w:tc>
        <w:tc>
          <w:tcPr>
            <w:tcW w:w="720" w:type="dxa"/>
            <w:vAlign w:val="center"/>
            <w:hideMark/>
          </w:tcPr>
          <w:p w14:paraId="78364A20" w14:textId="77777777" w:rsidR="00E42721" w:rsidRPr="009B3DCC" w:rsidRDefault="00E42721" w:rsidP="00F555E9">
            <w:pPr>
              <w:snapToGrid w:val="0"/>
              <w:jc w:val="center"/>
              <w:rPr>
                <w:sz w:val="16"/>
                <w:szCs w:val="16"/>
              </w:rPr>
            </w:pPr>
            <w:r w:rsidRPr="00266687">
              <w:rPr>
                <w:color w:val="000000"/>
                <w:sz w:val="16"/>
                <w:szCs w:val="16"/>
              </w:rPr>
              <w:t>2020</w:t>
            </w:r>
          </w:p>
        </w:tc>
        <w:tc>
          <w:tcPr>
            <w:tcW w:w="1008" w:type="dxa"/>
            <w:vAlign w:val="center"/>
            <w:hideMark/>
          </w:tcPr>
          <w:p w14:paraId="55C6B0F9"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42802A55"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E4CB9B"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4917139B" w14:textId="77777777" w:rsidTr="00F555E9">
        <w:trPr>
          <w:trHeight w:val="165"/>
        </w:trPr>
        <w:tc>
          <w:tcPr>
            <w:tcW w:w="360" w:type="dxa"/>
            <w:vAlign w:val="center"/>
            <w:hideMark/>
          </w:tcPr>
          <w:p w14:paraId="35A82A7A" w14:textId="77777777" w:rsidR="00E42721" w:rsidRPr="00B20630" w:rsidRDefault="00E42721" w:rsidP="00F555E9">
            <w:pPr>
              <w:snapToGrid w:val="0"/>
              <w:rPr>
                <w:sz w:val="16"/>
                <w:szCs w:val="16"/>
              </w:rPr>
            </w:pPr>
            <w:r w:rsidRPr="00B20630">
              <w:rPr>
                <w:color w:val="000000"/>
                <w:sz w:val="16"/>
                <w:szCs w:val="16"/>
              </w:rPr>
              <w:t>527</w:t>
            </w:r>
          </w:p>
        </w:tc>
        <w:tc>
          <w:tcPr>
            <w:tcW w:w="864" w:type="dxa"/>
            <w:vAlign w:val="center"/>
            <w:hideMark/>
          </w:tcPr>
          <w:p w14:paraId="0F7263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680B5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87FA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7AA572F"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CDF86F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939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309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4E5CFE4E"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6094D75E" w14:textId="77777777" w:rsidR="00E42721" w:rsidRPr="009B3DCC" w:rsidRDefault="00E42721" w:rsidP="00F555E9">
            <w:pPr>
              <w:snapToGrid w:val="0"/>
              <w:jc w:val="center"/>
              <w:rPr>
                <w:sz w:val="16"/>
                <w:szCs w:val="16"/>
              </w:rPr>
            </w:pPr>
            <w:r w:rsidRPr="00266687">
              <w:rPr>
                <w:color w:val="000000"/>
                <w:sz w:val="16"/>
                <w:szCs w:val="16"/>
              </w:rPr>
              <w:t>2.88</w:t>
            </w:r>
          </w:p>
        </w:tc>
      </w:tr>
      <w:tr w:rsidR="00E42721" w:rsidRPr="009B3DCC" w14:paraId="7E62A866" w14:textId="77777777" w:rsidTr="00F555E9">
        <w:trPr>
          <w:trHeight w:val="165"/>
        </w:trPr>
        <w:tc>
          <w:tcPr>
            <w:tcW w:w="360" w:type="dxa"/>
            <w:vAlign w:val="center"/>
            <w:hideMark/>
          </w:tcPr>
          <w:p w14:paraId="1557EEB6" w14:textId="77777777" w:rsidR="00E42721" w:rsidRPr="00B20630" w:rsidRDefault="00E42721" w:rsidP="00F555E9">
            <w:pPr>
              <w:snapToGrid w:val="0"/>
              <w:rPr>
                <w:sz w:val="16"/>
                <w:szCs w:val="16"/>
              </w:rPr>
            </w:pPr>
            <w:r w:rsidRPr="00B20630">
              <w:rPr>
                <w:color w:val="000000"/>
                <w:sz w:val="16"/>
                <w:szCs w:val="16"/>
              </w:rPr>
              <w:t>528</w:t>
            </w:r>
          </w:p>
        </w:tc>
        <w:tc>
          <w:tcPr>
            <w:tcW w:w="864" w:type="dxa"/>
            <w:vAlign w:val="center"/>
            <w:hideMark/>
          </w:tcPr>
          <w:p w14:paraId="696D87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0521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F0D1AF"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EA8FB78"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23C3FCB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0C2D55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D7E604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440C4E2"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33CDEF50" w14:textId="77777777" w:rsidR="00E42721" w:rsidRPr="009B3DCC" w:rsidRDefault="00E42721" w:rsidP="00F555E9">
            <w:pPr>
              <w:snapToGrid w:val="0"/>
              <w:jc w:val="center"/>
              <w:rPr>
                <w:sz w:val="16"/>
                <w:szCs w:val="16"/>
              </w:rPr>
            </w:pPr>
            <w:r w:rsidRPr="00266687">
              <w:rPr>
                <w:color w:val="000000"/>
                <w:sz w:val="16"/>
                <w:szCs w:val="16"/>
              </w:rPr>
              <w:t>3.99</w:t>
            </w:r>
          </w:p>
        </w:tc>
      </w:tr>
      <w:tr w:rsidR="00E42721" w:rsidRPr="009B3DCC" w14:paraId="1D2265C7" w14:textId="77777777" w:rsidTr="00F555E9">
        <w:trPr>
          <w:trHeight w:val="180"/>
        </w:trPr>
        <w:tc>
          <w:tcPr>
            <w:tcW w:w="360" w:type="dxa"/>
            <w:vAlign w:val="center"/>
            <w:hideMark/>
          </w:tcPr>
          <w:p w14:paraId="29E3572E" w14:textId="77777777" w:rsidR="00E42721" w:rsidRPr="00B20630" w:rsidRDefault="00E42721" w:rsidP="00F555E9">
            <w:pPr>
              <w:snapToGrid w:val="0"/>
              <w:rPr>
                <w:sz w:val="16"/>
                <w:szCs w:val="16"/>
              </w:rPr>
            </w:pPr>
            <w:r w:rsidRPr="00B20630">
              <w:rPr>
                <w:color w:val="000000"/>
                <w:sz w:val="16"/>
                <w:szCs w:val="16"/>
              </w:rPr>
              <w:t>529</w:t>
            </w:r>
          </w:p>
        </w:tc>
        <w:tc>
          <w:tcPr>
            <w:tcW w:w="864" w:type="dxa"/>
            <w:vAlign w:val="center"/>
            <w:hideMark/>
          </w:tcPr>
          <w:p w14:paraId="1194389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4B80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98F5B1"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54164A36"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629DB5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ECFD39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F56355"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1F08A0B"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33ECC3DB"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6E7E5072" w14:textId="77777777" w:rsidTr="00F555E9">
        <w:trPr>
          <w:trHeight w:val="165"/>
        </w:trPr>
        <w:tc>
          <w:tcPr>
            <w:tcW w:w="360" w:type="dxa"/>
            <w:vAlign w:val="center"/>
            <w:hideMark/>
          </w:tcPr>
          <w:p w14:paraId="4BA74621" w14:textId="77777777" w:rsidR="00E42721" w:rsidRPr="00B20630" w:rsidRDefault="00E42721" w:rsidP="00F555E9">
            <w:pPr>
              <w:snapToGrid w:val="0"/>
              <w:rPr>
                <w:sz w:val="16"/>
                <w:szCs w:val="16"/>
              </w:rPr>
            </w:pPr>
            <w:r w:rsidRPr="00B20630">
              <w:rPr>
                <w:color w:val="000000"/>
                <w:sz w:val="16"/>
                <w:szCs w:val="16"/>
              </w:rPr>
              <w:t>530</w:t>
            </w:r>
          </w:p>
        </w:tc>
        <w:tc>
          <w:tcPr>
            <w:tcW w:w="864" w:type="dxa"/>
            <w:vAlign w:val="center"/>
            <w:hideMark/>
          </w:tcPr>
          <w:p w14:paraId="6B3A3A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BCA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B66F29"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2CD37EEB"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48B8BD2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23CB14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D6A725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7B0992B"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6CF0D73E"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01247ED" w14:textId="77777777" w:rsidTr="00F555E9">
        <w:trPr>
          <w:trHeight w:val="165"/>
        </w:trPr>
        <w:tc>
          <w:tcPr>
            <w:tcW w:w="360" w:type="dxa"/>
            <w:vAlign w:val="center"/>
            <w:hideMark/>
          </w:tcPr>
          <w:p w14:paraId="7EE1070B" w14:textId="77777777" w:rsidR="00E42721" w:rsidRPr="00B20630" w:rsidRDefault="00E42721" w:rsidP="00F555E9">
            <w:pPr>
              <w:snapToGrid w:val="0"/>
              <w:rPr>
                <w:sz w:val="16"/>
                <w:szCs w:val="16"/>
              </w:rPr>
            </w:pPr>
            <w:r w:rsidRPr="00B20630">
              <w:rPr>
                <w:color w:val="000000"/>
                <w:sz w:val="16"/>
                <w:szCs w:val="16"/>
              </w:rPr>
              <w:t>531</w:t>
            </w:r>
          </w:p>
        </w:tc>
        <w:tc>
          <w:tcPr>
            <w:tcW w:w="864" w:type="dxa"/>
            <w:vAlign w:val="center"/>
            <w:hideMark/>
          </w:tcPr>
          <w:p w14:paraId="19D824E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0CD8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D9DEB8"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042123D"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01C2560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76AEFF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837E2C"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B8C608C"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3360B526" w14:textId="77777777" w:rsidR="00E42721" w:rsidRPr="009B3DCC" w:rsidRDefault="00E42721" w:rsidP="00F555E9">
            <w:pPr>
              <w:snapToGrid w:val="0"/>
              <w:jc w:val="center"/>
              <w:rPr>
                <w:sz w:val="16"/>
                <w:szCs w:val="16"/>
              </w:rPr>
            </w:pPr>
            <w:r w:rsidRPr="00266687">
              <w:rPr>
                <w:color w:val="000000"/>
                <w:sz w:val="16"/>
                <w:szCs w:val="16"/>
              </w:rPr>
              <w:t>4.36</w:t>
            </w:r>
          </w:p>
        </w:tc>
      </w:tr>
      <w:tr w:rsidR="00E42721" w:rsidRPr="009B3DCC" w14:paraId="147FB297" w14:textId="77777777" w:rsidTr="00F555E9">
        <w:trPr>
          <w:trHeight w:val="165"/>
        </w:trPr>
        <w:tc>
          <w:tcPr>
            <w:tcW w:w="360" w:type="dxa"/>
            <w:vAlign w:val="center"/>
            <w:hideMark/>
          </w:tcPr>
          <w:p w14:paraId="785E0FC2" w14:textId="77777777" w:rsidR="00E42721" w:rsidRPr="00B20630" w:rsidRDefault="00E42721" w:rsidP="00F555E9">
            <w:pPr>
              <w:snapToGrid w:val="0"/>
              <w:rPr>
                <w:sz w:val="16"/>
                <w:szCs w:val="16"/>
              </w:rPr>
            </w:pPr>
            <w:r w:rsidRPr="00B20630">
              <w:rPr>
                <w:color w:val="000000"/>
                <w:sz w:val="16"/>
                <w:szCs w:val="16"/>
              </w:rPr>
              <w:t>532</w:t>
            </w:r>
          </w:p>
        </w:tc>
        <w:tc>
          <w:tcPr>
            <w:tcW w:w="864" w:type="dxa"/>
            <w:vAlign w:val="center"/>
            <w:hideMark/>
          </w:tcPr>
          <w:p w14:paraId="4B8F7C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0E6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AC03E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071E7270"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3618EB0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4FD828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C8528BE"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B78E7C0"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85F8BB6" w14:textId="77777777" w:rsidR="00E42721" w:rsidRPr="009B3DCC" w:rsidRDefault="00E42721" w:rsidP="00F555E9">
            <w:pPr>
              <w:snapToGrid w:val="0"/>
              <w:jc w:val="center"/>
              <w:rPr>
                <w:sz w:val="16"/>
                <w:szCs w:val="16"/>
              </w:rPr>
            </w:pPr>
            <w:r w:rsidRPr="00266687">
              <w:rPr>
                <w:color w:val="000000"/>
                <w:sz w:val="16"/>
                <w:szCs w:val="16"/>
              </w:rPr>
              <w:t>3.85</w:t>
            </w:r>
          </w:p>
        </w:tc>
      </w:tr>
      <w:tr w:rsidR="00E42721" w:rsidRPr="009B3DCC" w14:paraId="34F47304" w14:textId="77777777" w:rsidTr="00F555E9">
        <w:trPr>
          <w:trHeight w:val="165"/>
        </w:trPr>
        <w:tc>
          <w:tcPr>
            <w:tcW w:w="360" w:type="dxa"/>
            <w:vAlign w:val="center"/>
            <w:hideMark/>
          </w:tcPr>
          <w:p w14:paraId="01F30CCC" w14:textId="77777777" w:rsidR="00E42721" w:rsidRPr="00B20630" w:rsidRDefault="00E42721" w:rsidP="00F555E9">
            <w:pPr>
              <w:snapToGrid w:val="0"/>
              <w:rPr>
                <w:sz w:val="16"/>
                <w:szCs w:val="16"/>
              </w:rPr>
            </w:pPr>
            <w:r w:rsidRPr="00B20630">
              <w:rPr>
                <w:color w:val="000000"/>
                <w:sz w:val="16"/>
                <w:szCs w:val="16"/>
              </w:rPr>
              <w:t>533</w:t>
            </w:r>
          </w:p>
        </w:tc>
        <w:tc>
          <w:tcPr>
            <w:tcW w:w="864" w:type="dxa"/>
            <w:vAlign w:val="center"/>
            <w:hideMark/>
          </w:tcPr>
          <w:p w14:paraId="643E9B9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E3D38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362966"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6BDEFB9A"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64674312"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884FAC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94A98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239BEE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2C5E33C2" w14:textId="77777777" w:rsidR="00E42721" w:rsidRPr="009B3DCC" w:rsidRDefault="00E42721" w:rsidP="00F555E9">
            <w:pPr>
              <w:snapToGrid w:val="0"/>
              <w:jc w:val="center"/>
              <w:rPr>
                <w:sz w:val="16"/>
                <w:szCs w:val="16"/>
              </w:rPr>
            </w:pPr>
            <w:r w:rsidRPr="00266687">
              <w:rPr>
                <w:color w:val="000000"/>
                <w:sz w:val="16"/>
                <w:szCs w:val="16"/>
              </w:rPr>
              <w:t>4.67</w:t>
            </w:r>
          </w:p>
        </w:tc>
      </w:tr>
      <w:tr w:rsidR="00E42721" w:rsidRPr="009B3DCC" w14:paraId="050542CC" w14:textId="77777777" w:rsidTr="00F555E9">
        <w:trPr>
          <w:trHeight w:val="165"/>
        </w:trPr>
        <w:tc>
          <w:tcPr>
            <w:tcW w:w="360" w:type="dxa"/>
            <w:vAlign w:val="center"/>
            <w:hideMark/>
          </w:tcPr>
          <w:p w14:paraId="20ED3C9E" w14:textId="77777777" w:rsidR="00E42721" w:rsidRPr="00B20630" w:rsidRDefault="00E42721" w:rsidP="00F555E9">
            <w:pPr>
              <w:snapToGrid w:val="0"/>
              <w:rPr>
                <w:sz w:val="16"/>
                <w:szCs w:val="16"/>
              </w:rPr>
            </w:pPr>
            <w:r w:rsidRPr="00B20630">
              <w:rPr>
                <w:color w:val="000000"/>
                <w:sz w:val="16"/>
                <w:szCs w:val="16"/>
              </w:rPr>
              <w:t>534</w:t>
            </w:r>
          </w:p>
        </w:tc>
        <w:tc>
          <w:tcPr>
            <w:tcW w:w="864" w:type="dxa"/>
            <w:vAlign w:val="center"/>
            <w:hideMark/>
          </w:tcPr>
          <w:p w14:paraId="483B3C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9C83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668AD5A" w14:textId="77777777" w:rsidR="00E42721" w:rsidRPr="009B3DCC" w:rsidRDefault="00E42721" w:rsidP="00F555E9">
            <w:pPr>
              <w:snapToGrid w:val="0"/>
              <w:jc w:val="center"/>
              <w:rPr>
                <w:sz w:val="16"/>
                <w:szCs w:val="16"/>
              </w:rPr>
            </w:pPr>
            <w:r w:rsidRPr="00266687">
              <w:rPr>
                <w:color w:val="000000"/>
                <w:sz w:val="16"/>
                <w:szCs w:val="16"/>
              </w:rPr>
              <w:t>106</w:t>
            </w:r>
          </w:p>
        </w:tc>
        <w:tc>
          <w:tcPr>
            <w:tcW w:w="1008" w:type="dxa"/>
            <w:vAlign w:val="center"/>
            <w:hideMark/>
          </w:tcPr>
          <w:p w14:paraId="38CF275E" w14:textId="77777777" w:rsidR="00E42721" w:rsidRPr="009B3DCC" w:rsidRDefault="00E42721" w:rsidP="00F555E9">
            <w:pPr>
              <w:snapToGrid w:val="0"/>
              <w:jc w:val="center"/>
              <w:rPr>
                <w:sz w:val="16"/>
                <w:szCs w:val="16"/>
              </w:rPr>
            </w:pPr>
            <w:r w:rsidRPr="00266687">
              <w:rPr>
                <w:color w:val="000000"/>
                <w:sz w:val="16"/>
                <w:szCs w:val="16"/>
              </w:rPr>
              <w:t>2019-06-25</w:t>
            </w:r>
          </w:p>
        </w:tc>
        <w:tc>
          <w:tcPr>
            <w:tcW w:w="1008" w:type="dxa"/>
            <w:vAlign w:val="center"/>
            <w:hideMark/>
          </w:tcPr>
          <w:p w14:paraId="7E261A8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6D4EE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90B2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8BE8954"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60A71609" w14:textId="77777777" w:rsidR="00E42721" w:rsidRPr="009B3DCC" w:rsidRDefault="00E42721" w:rsidP="00F555E9">
            <w:pPr>
              <w:snapToGrid w:val="0"/>
              <w:jc w:val="center"/>
              <w:rPr>
                <w:sz w:val="16"/>
                <w:szCs w:val="16"/>
              </w:rPr>
            </w:pPr>
            <w:r w:rsidRPr="00266687">
              <w:rPr>
                <w:color w:val="000000"/>
                <w:sz w:val="16"/>
                <w:szCs w:val="16"/>
              </w:rPr>
              <w:t>4.13</w:t>
            </w:r>
          </w:p>
        </w:tc>
      </w:tr>
      <w:tr w:rsidR="00E42721" w:rsidRPr="009B3DCC" w14:paraId="32883759" w14:textId="77777777" w:rsidTr="00F555E9">
        <w:trPr>
          <w:trHeight w:val="165"/>
        </w:trPr>
        <w:tc>
          <w:tcPr>
            <w:tcW w:w="360" w:type="dxa"/>
            <w:vAlign w:val="center"/>
            <w:hideMark/>
          </w:tcPr>
          <w:p w14:paraId="35E03253" w14:textId="77777777" w:rsidR="00E42721" w:rsidRPr="00B20630" w:rsidRDefault="00E42721" w:rsidP="00F555E9">
            <w:pPr>
              <w:snapToGrid w:val="0"/>
              <w:rPr>
                <w:sz w:val="16"/>
                <w:szCs w:val="16"/>
              </w:rPr>
            </w:pPr>
            <w:r w:rsidRPr="00B20630">
              <w:rPr>
                <w:color w:val="000000"/>
                <w:sz w:val="16"/>
                <w:szCs w:val="16"/>
              </w:rPr>
              <w:lastRenderedPageBreak/>
              <w:t>535</w:t>
            </w:r>
          </w:p>
        </w:tc>
        <w:tc>
          <w:tcPr>
            <w:tcW w:w="864" w:type="dxa"/>
            <w:vAlign w:val="center"/>
            <w:hideMark/>
          </w:tcPr>
          <w:p w14:paraId="74F7660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1301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A35A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E88A9D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BE8B86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9F8428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41E1F5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72A46F8B" w14:textId="77777777" w:rsidR="00E42721" w:rsidRPr="009B3DCC" w:rsidRDefault="00E42721" w:rsidP="00F555E9">
            <w:pPr>
              <w:snapToGrid w:val="0"/>
              <w:jc w:val="center"/>
              <w:rPr>
                <w:sz w:val="16"/>
                <w:szCs w:val="16"/>
              </w:rPr>
            </w:pPr>
            <w:r w:rsidRPr="00266687">
              <w:rPr>
                <w:color w:val="000000"/>
                <w:sz w:val="16"/>
                <w:szCs w:val="16"/>
              </w:rPr>
              <w:t>4.82</w:t>
            </w:r>
          </w:p>
        </w:tc>
        <w:tc>
          <w:tcPr>
            <w:tcW w:w="1008" w:type="dxa"/>
            <w:vAlign w:val="center"/>
            <w:hideMark/>
          </w:tcPr>
          <w:p w14:paraId="295810C6"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2E0C7AE8" w14:textId="77777777" w:rsidTr="00F555E9">
        <w:trPr>
          <w:trHeight w:val="165"/>
        </w:trPr>
        <w:tc>
          <w:tcPr>
            <w:tcW w:w="360" w:type="dxa"/>
            <w:vAlign w:val="center"/>
            <w:hideMark/>
          </w:tcPr>
          <w:p w14:paraId="2EC02CBF" w14:textId="77777777" w:rsidR="00E42721" w:rsidRPr="00B20630" w:rsidRDefault="00E42721" w:rsidP="00F555E9">
            <w:pPr>
              <w:snapToGrid w:val="0"/>
              <w:rPr>
                <w:sz w:val="16"/>
                <w:szCs w:val="16"/>
              </w:rPr>
            </w:pPr>
            <w:r w:rsidRPr="00B20630">
              <w:rPr>
                <w:color w:val="000000"/>
                <w:sz w:val="16"/>
                <w:szCs w:val="16"/>
              </w:rPr>
              <w:t>536</w:t>
            </w:r>
          </w:p>
        </w:tc>
        <w:tc>
          <w:tcPr>
            <w:tcW w:w="864" w:type="dxa"/>
            <w:vAlign w:val="center"/>
            <w:hideMark/>
          </w:tcPr>
          <w:p w14:paraId="1D8165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309E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2F07B8"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4347EC5E"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943B9C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3AC2C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74F7B6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F3DE4ED"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14842F04" w14:textId="77777777" w:rsidR="00E42721" w:rsidRPr="009B3DCC" w:rsidRDefault="00E42721" w:rsidP="00F555E9">
            <w:pPr>
              <w:snapToGrid w:val="0"/>
              <w:jc w:val="center"/>
              <w:rPr>
                <w:sz w:val="16"/>
                <w:szCs w:val="16"/>
              </w:rPr>
            </w:pPr>
            <w:r w:rsidRPr="00266687">
              <w:rPr>
                <w:color w:val="000000"/>
                <w:sz w:val="16"/>
                <w:szCs w:val="16"/>
              </w:rPr>
              <w:t>1.92</w:t>
            </w:r>
          </w:p>
        </w:tc>
      </w:tr>
      <w:tr w:rsidR="00E42721" w:rsidRPr="009B3DCC" w14:paraId="6B74D50A" w14:textId="77777777" w:rsidTr="00F555E9">
        <w:trPr>
          <w:trHeight w:val="165"/>
        </w:trPr>
        <w:tc>
          <w:tcPr>
            <w:tcW w:w="360" w:type="dxa"/>
            <w:vAlign w:val="center"/>
            <w:hideMark/>
          </w:tcPr>
          <w:p w14:paraId="2FD3D094" w14:textId="77777777" w:rsidR="00E42721" w:rsidRPr="00B20630" w:rsidRDefault="00E42721" w:rsidP="00F555E9">
            <w:pPr>
              <w:snapToGrid w:val="0"/>
              <w:rPr>
                <w:sz w:val="16"/>
                <w:szCs w:val="16"/>
              </w:rPr>
            </w:pPr>
            <w:r w:rsidRPr="00B20630">
              <w:rPr>
                <w:color w:val="000000"/>
                <w:sz w:val="16"/>
                <w:szCs w:val="16"/>
              </w:rPr>
              <w:t>537</w:t>
            </w:r>
          </w:p>
        </w:tc>
        <w:tc>
          <w:tcPr>
            <w:tcW w:w="864" w:type="dxa"/>
            <w:vAlign w:val="center"/>
            <w:hideMark/>
          </w:tcPr>
          <w:p w14:paraId="6BF57D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D7D43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F63ED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06D5A2A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CCDFE1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599AA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25105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FF00708" w14:textId="77777777" w:rsidR="00E42721" w:rsidRPr="009B3DCC" w:rsidRDefault="00E42721" w:rsidP="00F555E9">
            <w:pPr>
              <w:snapToGrid w:val="0"/>
              <w:jc w:val="center"/>
              <w:rPr>
                <w:sz w:val="16"/>
                <w:szCs w:val="16"/>
              </w:rPr>
            </w:pPr>
            <w:r w:rsidRPr="00266687">
              <w:rPr>
                <w:color w:val="000000"/>
                <w:sz w:val="16"/>
                <w:szCs w:val="16"/>
              </w:rPr>
              <w:t>5.39</w:t>
            </w:r>
          </w:p>
        </w:tc>
        <w:tc>
          <w:tcPr>
            <w:tcW w:w="1008" w:type="dxa"/>
            <w:vAlign w:val="center"/>
            <w:hideMark/>
          </w:tcPr>
          <w:p w14:paraId="364AB7AA"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4CF6318C" w14:textId="77777777" w:rsidTr="00F555E9">
        <w:trPr>
          <w:trHeight w:val="165"/>
        </w:trPr>
        <w:tc>
          <w:tcPr>
            <w:tcW w:w="360" w:type="dxa"/>
            <w:vAlign w:val="center"/>
            <w:hideMark/>
          </w:tcPr>
          <w:p w14:paraId="7C1DCA21" w14:textId="77777777" w:rsidR="00E42721" w:rsidRPr="00B20630" w:rsidRDefault="00E42721" w:rsidP="00F555E9">
            <w:pPr>
              <w:snapToGrid w:val="0"/>
              <w:rPr>
                <w:sz w:val="16"/>
                <w:szCs w:val="16"/>
              </w:rPr>
            </w:pPr>
            <w:r w:rsidRPr="00B20630">
              <w:rPr>
                <w:color w:val="000000"/>
                <w:sz w:val="16"/>
                <w:szCs w:val="16"/>
              </w:rPr>
              <w:t>538</w:t>
            </w:r>
          </w:p>
        </w:tc>
        <w:tc>
          <w:tcPr>
            <w:tcW w:w="864" w:type="dxa"/>
            <w:vAlign w:val="center"/>
            <w:hideMark/>
          </w:tcPr>
          <w:p w14:paraId="1DE04A9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ABE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7BC237"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25D6787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2FD962A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1AB45B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9E402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C107E6C"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4FCED60B"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E138A6E" w14:textId="77777777" w:rsidTr="00F555E9">
        <w:trPr>
          <w:trHeight w:val="165"/>
        </w:trPr>
        <w:tc>
          <w:tcPr>
            <w:tcW w:w="360" w:type="dxa"/>
            <w:vAlign w:val="center"/>
            <w:hideMark/>
          </w:tcPr>
          <w:p w14:paraId="1BD7A1A0" w14:textId="77777777" w:rsidR="00E42721" w:rsidRPr="00B20630" w:rsidRDefault="00E42721" w:rsidP="00F555E9">
            <w:pPr>
              <w:snapToGrid w:val="0"/>
              <w:rPr>
                <w:sz w:val="16"/>
                <w:szCs w:val="16"/>
              </w:rPr>
            </w:pPr>
            <w:r w:rsidRPr="00B20630">
              <w:rPr>
                <w:color w:val="000000"/>
                <w:sz w:val="16"/>
                <w:szCs w:val="16"/>
              </w:rPr>
              <w:t>539</w:t>
            </w:r>
          </w:p>
        </w:tc>
        <w:tc>
          <w:tcPr>
            <w:tcW w:w="864" w:type="dxa"/>
            <w:vAlign w:val="center"/>
            <w:hideMark/>
          </w:tcPr>
          <w:p w14:paraId="3A6041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CA3F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F3EBE4"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EAD7F77"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10FFD8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23342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86B4D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D3A280" w14:textId="77777777" w:rsidR="00E42721" w:rsidRPr="009B3DCC" w:rsidRDefault="00E42721" w:rsidP="00F555E9">
            <w:pPr>
              <w:snapToGrid w:val="0"/>
              <w:jc w:val="center"/>
              <w:rPr>
                <w:sz w:val="16"/>
                <w:szCs w:val="16"/>
              </w:rPr>
            </w:pPr>
            <w:r w:rsidRPr="00266687">
              <w:rPr>
                <w:color w:val="000000"/>
                <w:sz w:val="16"/>
                <w:szCs w:val="16"/>
              </w:rPr>
              <w:t>5.32</w:t>
            </w:r>
          </w:p>
        </w:tc>
        <w:tc>
          <w:tcPr>
            <w:tcW w:w="1008" w:type="dxa"/>
            <w:vAlign w:val="center"/>
            <w:hideMark/>
          </w:tcPr>
          <w:p w14:paraId="4F0DC38B"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6B7DE551" w14:textId="77777777" w:rsidTr="00F555E9">
        <w:trPr>
          <w:trHeight w:val="165"/>
        </w:trPr>
        <w:tc>
          <w:tcPr>
            <w:tcW w:w="360" w:type="dxa"/>
            <w:vAlign w:val="center"/>
            <w:hideMark/>
          </w:tcPr>
          <w:p w14:paraId="2EB27D1F" w14:textId="77777777" w:rsidR="00E42721" w:rsidRPr="00B20630" w:rsidRDefault="00E42721" w:rsidP="00F555E9">
            <w:pPr>
              <w:snapToGrid w:val="0"/>
              <w:rPr>
                <w:sz w:val="16"/>
                <w:szCs w:val="16"/>
              </w:rPr>
            </w:pPr>
            <w:r w:rsidRPr="00B20630">
              <w:rPr>
                <w:color w:val="000000"/>
                <w:sz w:val="16"/>
                <w:szCs w:val="16"/>
              </w:rPr>
              <w:t>540</w:t>
            </w:r>
          </w:p>
        </w:tc>
        <w:tc>
          <w:tcPr>
            <w:tcW w:w="864" w:type="dxa"/>
            <w:vAlign w:val="center"/>
            <w:hideMark/>
          </w:tcPr>
          <w:p w14:paraId="1076DB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154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62F8FF"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7CF75342"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3741F84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DF560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AF4ED6B"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144DA72" w14:textId="77777777" w:rsidR="00E42721" w:rsidRPr="009B3DCC" w:rsidRDefault="00E42721" w:rsidP="00F555E9">
            <w:pPr>
              <w:snapToGrid w:val="0"/>
              <w:jc w:val="center"/>
              <w:rPr>
                <w:sz w:val="16"/>
                <w:szCs w:val="16"/>
              </w:rPr>
            </w:pPr>
            <w:r w:rsidRPr="00266687">
              <w:rPr>
                <w:color w:val="000000"/>
                <w:sz w:val="16"/>
                <w:szCs w:val="16"/>
              </w:rPr>
              <w:t>5.57</w:t>
            </w:r>
          </w:p>
        </w:tc>
        <w:tc>
          <w:tcPr>
            <w:tcW w:w="1008" w:type="dxa"/>
            <w:vAlign w:val="center"/>
            <w:hideMark/>
          </w:tcPr>
          <w:p w14:paraId="197D0036" w14:textId="77777777" w:rsidR="00E42721" w:rsidRPr="009B3DCC" w:rsidRDefault="00E42721" w:rsidP="00F555E9">
            <w:pPr>
              <w:snapToGrid w:val="0"/>
              <w:jc w:val="center"/>
              <w:rPr>
                <w:sz w:val="16"/>
                <w:szCs w:val="16"/>
              </w:rPr>
            </w:pPr>
            <w:r w:rsidRPr="00266687">
              <w:rPr>
                <w:color w:val="000000"/>
                <w:sz w:val="16"/>
                <w:szCs w:val="16"/>
              </w:rPr>
              <w:t>1.88</w:t>
            </w:r>
          </w:p>
        </w:tc>
      </w:tr>
      <w:tr w:rsidR="00E42721" w:rsidRPr="009B3DCC" w14:paraId="41CF0A08" w14:textId="77777777" w:rsidTr="00F555E9">
        <w:trPr>
          <w:trHeight w:val="165"/>
        </w:trPr>
        <w:tc>
          <w:tcPr>
            <w:tcW w:w="360" w:type="dxa"/>
            <w:vAlign w:val="center"/>
            <w:hideMark/>
          </w:tcPr>
          <w:p w14:paraId="57D33C20" w14:textId="77777777" w:rsidR="00E42721" w:rsidRPr="00B20630" w:rsidRDefault="00E42721" w:rsidP="00F555E9">
            <w:pPr>
              <w:snapToGrid w:val="0"/>
              <w:rPr>
                <w:sz w:val="16"/>
                <w:szCs w:val="16"/>
              </w:rPr>
            </w:pPr>
            <w:r w:rsidRPr="00B20630">
              <w:rPr>
                <w:color w:val="000000"/>
                <w:sz w:val="16"/>
                <w:szCs w:val="16"/>
              </w:rPr>
              <w:t>541</w:t>
            </w:r>
          </w:p>
        </w:tc>
        <w:tc>
          <w:tcPr>
            <w:tcW w:w="864" w:type="dxa"/>
            <w:vAlign w:val="center"/>
            <w:hideMark/>
          </w:tcPr>
          <w:p w14:paraId="5DB680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6A9A0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A43871"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6016137A"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49F613A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05CA97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DDDEBC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AA4DCA" w14:textId="77777777" w:rsidR="00E42721" w:rsidRPr="009B3DCC" w:rsidRDefault="00E42721" w:rsidP="00F555E9">
            <w:pPr>
              <w:snapToGrid w:val="0"/>
              <w:jc w:val="center"/>
              <w:rPr>
                <w:sz w:val="16"/>
                <w:szCs w:val="16"/>
              </w:rPr>
            </w:pPr>
            <w:r w:rsidRPr="00266687">
              <w:rPr>
                <w:color w:val="000000"/>
                <w:sz w:val="16"/>
                <w:szCs w:val="16"/>
              </w:rPr>
              <w:t>4.96</w:t>
            </w:r>
          </w:p>
        </w:tc>
        <w:tc>
          <w:tcPr>
            <w:tcW w:w="1008" w:type="dxa"/>
            <w:vAlign w:val="center"/>
            <w:hideMark/>
          </w:tcPr>
          <w:p w14:paraId="31771E38"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D6DAEFD" w14:textId="77777777" w:rsidTr="00F555E9">
        <w:trPr>
          <w:trHeight w:val="165"/>
        </w:trPr>
        <w:tc>
          <w:tcPr>
            <w:tcW w:w="360" w:type="dxa"/>
            <w:vAlign w:val="center"/>
            <w:hideMark/>
          </w:tcPr>
          <w:p w14:paraId="3EC0BDE2" w14:textId="77777777" w:rsidR="00E42721" w:rsidRPr="00B20630" w:rsidRDefault="00E42721" w:rsidP="00F555E9">
            <w:pPr>
              <w:snapToGrid w:val="0"/>
              <w:rPr>
                <w:sz w:val="16"/>
                <w:szCs w:val="16"/>
              </w:rPr>
            </w:pPr>
            <w:r w:rsidRPr="00B20630">
              <w:rPr>
                <w:color w:val="000000"/>
                <w:sz w:val="16"/>
                <w:szCs w:val="16"/>
              </w:rPr>
              <w:t>542</w:t>
            </w:r>
          </w:p>
        </w:tc>
        <w:tc>
          <w:tcPr>
            <w:tcW w:w="864" w:type="dxa"/>
            <w:vAlign w:val="center"/>
            <w:hideMark/>
          </w:tcPr>
          <w:p w14:paraId="03414C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151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1A264B" w14:textId="77777777" w:rsidR="00E42721" w:rsidRPr="009B3DCC" w:rsidRDefault="00E42721" w:rsidP="00F555E9">
            <w:pPr>
              <w:snapToGrid w:val="0"/>
              <w:jc w:val="center"/>
              <w:rPr>
                <w:sz w:val="16"/>
                <w:szCs w:val="16"/>
              </w:rPr>
            </w:pPr>
            <w:r w:rsidRPr="00266687">
              <w:rPr>
                <w:color w:val="000000"/>
                <w:sz w:val="16"/>
                <w:szCs w:val="16"/>
              </w:rPr>
              <w:t>107</w:t>
            </w:r>
          </w:p>
        </w:tc>
        <w:tc>
          <w:tcPr>
            <w:tcW w:w="1008" w:type="dxa"/>
            <w:vAlign w:val="center"/>
            <w:hideMark/>
          </w:tcPr>
          <w:p w14:paraId="3C3BD93F" w14:textId="77777777" w:rsidR="00E42721" w:rsidRPr="009B3DCC" w:rsidRDefault="00E42721" w:rsidP="00F555E9">
            <w:pPr>
              <w:snapToGrid w:val="0"/>
              <w:jc w:val="center"/>
              <w:rPr>
                <w:sz w:val="16"/>
                <w:szCs w:val="16"/>
              </w:rPr>
            </w:pPr>
            <w:r w:rsidRPr="00266687">
              <w:rPr>
                <w:color w:val="000000"/>
                <w:sz w:val="16"/>
                <w:szCs w:val="16"/>
              </w:rPr>
              <w:t>2019-07-09</w:t>
            </w:r>
          </w:p>
        </w:tc>
        <w:tc>
          <w:tcPr>
            <w:tcW w:w="1008" w:type="dxa"/>
            <w:vAlign w:val="center"/>
            <w:hideMark/>
          </w:tcPr>
          <w:p w14:paraId="5F0A231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2F14E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E5A64FF"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0CE1435C"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38E1E728" w14:textId="77777777" w:rsidR="00E42721" w:rsidRPr="009B3DCC" w:rsidRDefault="00E42721" w:rsidP="00F555E9">
            <w:pPr>
              <w:snapToGrid w:val="0"/>
              <w:jc w:val="center"/>
              <w:rPr>
                <w:sz w:val="16"/>
                <w:szCs w:val="16"/>
              </w:rPr>
            </w:pPr>
            <w:r w:rsidRPr="00266687">
              <w:rPr>
                <w:color w:val="000000"/>
                <w:sz w:val="16"/>
                <w:szCs w:val="16"/>
              </w:rPr>
              <w:t>2.24</w:t>
            </w:r>
          </w:p>
        </w:tc>
      </w:tr>
      <w:tr w:rsidR="00E42721" w:rsidRPr="009B3DCC" w14:paraId="11124C9A" w14:textId="77777777" w:rsidTr="00F555E9">
        <w:trPr>
          <w:trHeight w:val="180"/>
        </w:trPr>
        <w:tc>
          <w:tcPr>
            <w:tcW w:w="360" w:type="dxa"/>
            <w:vAlign w:val="center"/>
            <w:hideMark/>
          </w:tcPr>
          <w:p w14:paraId="03DF085D" w14:textId="77777777" w:rsidR="00E42721" w:rsidRPr="00B20630" w:rsidRDefault="00E42721" w:rsidP="00F555E9">
            <w:pPr>
              <w:snapToGrid w:val="0"/>
              <w:rPr>
                <w:sz w:val="16"/>
                <w:szCs w:val="16"/>
              </w:rPr>
            </w:pPr>
            <w:r w:rsidRPr="00B20630">
              <w:rPr>
                <w:color w:val="000000"/>
                <w:sz w:val="16"/>
                <w:szCs w:val="16"/>
              </w:rPr>
              <w:t>543</w:t>
            </w:r>
          </w:p>
        </w:tc>
        <w:tc>
          <w:tcPr>
            <w:tcW w:w="864" w:type="dxa"/>
            <w:vAlign w:val="center"/>
            <w:hideMark/>
          </w:tcPr>
          <w:p w14:paraId="1E5093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2C0D4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0733E3"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45E8167"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89722A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91989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3CA75F2"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91B8128" w14:textId="77777777" w:rsidR="00E42721" w:rsidRPr="009B3DCC" w:rsidRDefault="00E42721" w:rsidP="00F555E9">
            <w:pPr>
              <w:snapToGrid w:val="0"/>
              <w:jc w:val="center"/>
              <w:rPr>
                <w:sz w:val="16"/>
                <w:szCs w:val="16"/>
              </w:rPr>
            </w:pPr>
            <w:r w:rsidRPr="00266687">
              <w:rPr>
                <w:color w:val="000000"/>
                <w:sz w:val="16"/>
                <w:szCs w:val="16"/>
              </w:rPr>
              <w:t>9.19</w:t>
            </w:r>
          </w:p>
        </w:tc>
        <w:tc>
          <w:tcPr>
            <w:tcW w:w="1008" w:type="dxa"/>
            <w:vAlign w:val="center"/>
            <w:hideMark/>
          </w:tcPr>
          <w:p w14:paraId="1F36B6DF"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1385689" w14:textId="77777777" w:rsidTr="00F555E9">
        <w:trPr>
          <w:trHeight w:val="165"/>
        </w:trPr>
        <w:tc>
          <w:tcPr>
            <w:tcW w:w="360" w:type="dxa"/>
            <w:vAlign w:val="center"/>
            <w:hideMark/>
          </w:tcPr>
          <w:p w14:paraId="06115D48" w14:textId="77777777" w:rsidR="00E42721" w:rsidRPr="00B20630" w:rsidRDefault="00E42721" w:rsidP="00F555E9">
            <w:pPr>
              <w:snapToGrid w:val="0"/>
              <w:rPr>
                <w:sz w:val="16"/>
                <w:szCs w:val="16"/>
              </w:rPr>
            </w:pPr>
            <w:r w:rsidRPr="00B20630">
              <w:rPr>
                <w:color w:val="000000"/>
                <w:sz w:val="16"/>
                <w:szCs w:val="16"/>
              </w:rPr>
              <w:t>544</w:t>
            </w:r>
          </w:p>
        </w:tc>
        <w:tc>
          <w:tcPr>
            <w:tcW w:w="864" w:type="dxa"/>
            <w:vAlign w:val="center"/>
            <w:hideMark/>
          </w:tcPr>
          <w:p w14:paraId="6334428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E86DA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C2DC14"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781F19D"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F1EE1B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EC6D10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4CAF7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4F42021" w14:textId="77777777" w:rsidR="00E42721" w:rsidRPr="009B3DCC" w:rsidRDefault="00E42721" w:rsidP="00F555E9">
            <w:pPr>
              <w:snapToGrid w:val="0"/>
              <w:jc w:val="center"/>
              <w:rPr>
                <w:sz w:val="16"/>
                <w:szCs w:val="16"/>
              </w:rPr>
            </w:pPr>
            <w:r w:rsidRPr="00266687">
              <w:rPr>
                <w:color w:val="000000"/>
                <w:sz w:val="16"/>
                <w:szCs w:val="16"/>
              </w:rPr>
              <w:t>10.09</w:t>
            </w:r>
          </w:p>
        </w:tc>
        <w:tc>
          <w:tcPr>
            <w:tcW w:w="1008" w:type="dxa"/>
            <w:vAlign w:val="center"/>
            <w:hideMark/>
          </w:tcPr>
          <w:p w14:paraId="648158CB"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EB4BB5B" w14:textId="77777777" w:rsidTr="00F555E9">
        <w:trPr>
          <w:trHeight w:val="165"/>
        </w:trPr>
        <w:tc>
          <w:tcPr>
            <w:tcW w:w="360" w:type="dxa"/>
            <w:vAlign w:val="center"/>
            <w:hideMark/>
          </w:tcPr>
          <w:p w14:paraId="795CAA18" w14:textId="77777777" w:rsidR="00E42721" w:rsidRPr="00B20630" w:rsidRDefault="00E42721" w:rsidP="00F555E9">
            <w:pPr>
              <w:snapToGrid w:val="0"/>
              <w:rPr>
                <w:sz w:val="16"/>
                <w:szCs w:val="16"/>
              </w:rPr>
            </w:pPr>
            <w:r w:rsidRPr="00B20630">
              <w:rPr>
                <w:color w:val="000000"/>
                <w:sz w:val="16"/>
                <w:szCs w:val="16"/>
              </w:rPr>
              <w:t>545</w:t>
            </w:r>
          </w:p>
        </w:tc>
        <w:tc>
          <w:tcPr>
            <w:tcW w:w="864" w:type="dxa"/>
            <w:vAlign w:val="center"/>
            <w:hideMark/>
          </w:tcPr>
          <w:p w14:paraId="72F663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49F3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03D5DA"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572FDC71"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228C97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1C6DC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16A7D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1310BD0"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319F135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63256568" w14:textId="77777777" w:rsidTr="00F555E9">
        <w:trPr>
          <w:trHeight w:val="165"/>
        </w:trPr>
        <w:tc>
          <w:tcPr>
            <w:tcW w:w="360" w:type="dxa"/>
            <w:vAlign w:val="center"/>
            <w:hideMark/>
          </w:tcPr>
          <w:p w14:paraId="36845CFD" w14:textId="77777777" w:rsidR="00E42721" w:rsidRPr="00B20630" w:rsidRDefault="00E42721" w:rsidP="00F555E9">
            <w:pPr>
              <w:snapToGrid w:val="0"/>
              <w:rPr>
                <w:sz w:val="16"/>
                <w:szCs w:val="16"/>
              </w:rPr>
            </w:pPr>
            <w:r w:rsidRPr="00B20630">
              <w:rPr>
                <w:color w:val="000000"/>
                <w:sz w:val="16"/>
                <w:szCs w:val="16"/>
              </w:rPr>
              <w:t>546</w:t>
            </w:r>
          </w:p>
        </w:tc>
        <w:tc>
          <w:tcPr>
            <w:tcW w:w="864" w:type="dxa"/>
            <w:vAlign w:val="center"/>
            <w:hideMark/>
          </w:tcPr>
          <w:p w14:paraId="0EF021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53C23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4EAEBF"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4292850B"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A06BE8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FC91E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1A161C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7315793" w14:textId="77777777" w:rsidR="00E42721" w:rsidRPr="009B3DCC" w:rsidRDefault="00E42721" w:rsidP="00F555E9">
            <w:pPr>
              <w:snapToGrid w:val="0"/>
              <w:jc w:val="center"/>
              <w:rPr>
                <w:sz w:val="16"/>
                <w:szCs w:val="16"/>
              </w:rPr>
            </w:pPr>
            <w:r w:rsidRPr="00266687">
              <w:rPr>
                <w:color w:val="000000"/>
                <w:sz w:val="16"/>
                <w:szCs w:val="16"/>
              </w:rPr>
              <w:t>8.91</w:t>
            </w:r>
          </w:p>
        </w:tc>
        <w:tc>
          <w:tcPr>
            <w:tcW w:w="1008" w:type="dxa"/>
            <w:vAlign w:val="center"/>
            <w:hideMark/>
          </w:tcPr>
          <w:p w14:paraId="4AF99066"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2050A795" w14:textId="77777777" w:rsidTr="00F555E9">
        <w:trPr>
          <w:trHeight w:val="165"/>
        </w:trPr>
        <w:tc>
          <w:tcPr>
            <w:tcW w:w="360" w:type="dxa"/>
            <w:vAlign w:val="center"/>
            <w:hideMark/>
          </w:tcPr>
          <w:p w14:paraId="2CB02425" w14:textId="77777777" w:rsidR="00E42721" w:rsidRPr="00B20630" w:rsidRDefault="00E42721" w:rsidP="00F555E9">
            <w:pPr>
              <w:snapToGrid w:val="0"/>
              <w:rPr>
                <w:sz w:val="16"/>
                <w:szCs w:val="16"/>
              </w:rPr>
            </w:pPr>
            <w:r w:rsidRPr="00B20630">
              <w:rPr>
                <w:color w:val="000000"/>
                <w:sz w:val="16"/>
                <w:szCs w:val="16"/>
              </w:rPr>
              <w:t>547</w:t>
            </w:r>
          </w:p>
        </w:tc>
        <w:tc>
          <w:tcPr>
            <w:tcW w:w="864" w:type="dxa"/>
            <w:vAlign w:val="center"/>
            <w:hideMark/>
          </w:tcPr>
          <w:p w14:paraId="7C675F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C1FD9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129D03C"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7C2673D9"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6A3734C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2F1AF1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D78AB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3F10AD0"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713884E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630DBADD" w14:textId="77777777" w:rsidTr="00F555E9">
        <w:trPr>
          <w:trHeight w:val="165"/>
        </w:trPr>
        <w:tc>
          <w:tcPr>
            <w:tcW w:w="360" w:type="dxa"/>
            <w:vAlign w:val="center"/>
            <w:hideMark/>
          </w:tcPr>
          <w:p w14:paraId="5139C230" w14:textId="77777777" w:rsidR="00E42721" w:rsidRPr="00B20630" w:rsidRDefault="00E42721" w:rsidP="00F555E9">
            <w:pPr>
              <w:snapToGrid w:val="0"/>
              <w:rPr>
                <w:sz w:val="16"/>
                <w:szCs w:val="16"/>
              </w:rPr>
            </w:pPr>
            <w:r w:rsidRPr="00B20630">
              <w:rPr>
                <w:color w:val="000000"/>
                <w:sz w:val="16"/>
                <w:szCs w:val="16"/>
              </w:rPr>
              <w:t>548</w:t>
            </w:r>
          </w:p>
        </w:tc>
        <w:tc>
          <w:tcPr>
            <w:tcW w:w="864" w:type="dxa"/>
            <w:vAlign w:val="center"/>
            <w:hideMark/>
          </w:tcPr>
          <w:p w14:paraId="2FDB9B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D940D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98FACE"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32DA78F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02607F0B"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AF6898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F062920"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A64ACDB"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63482DB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2FA1BCC7" w14:textId="77777777" w:rsidTr="00F555E9">
        <w:trPr>
          <w:trHeight w:val="165"/>
        </w:trPr>
        <w:tc>
          <w:tcPr>
            <w:tcW w:w="360" w:type="dxa"/>
            <w:vAlign w:val="center"/>
            <w:hideMark/>
          </w:tcPr>
          <w:p w14:paraId="20C688C7" w14:textId="77777777" w:rsidR="00E42721" w:rsidRPr="00B20630" w:rsidRDefault="00E42721" w:rsidP="00F555E9">
            <w:pPr>
              <w:snapToGrid w:val="0"/>
              <w:rPr>
                <w:sz w:val="16"/>
                <w:szCs w:val="16"/>
              </w:rPr>
            </w:pPr>
            <w:r w:rsidRPr="00B20630">
              <w:rPr>
                <w:color w:val="000000"/>
                <w:sz w:val="16"/>
                <w:szCs w:val="16"/>
              </w:rPr>
              <w:t>549</w:t>
            </w:r>
          </w:p>
        </w:tc>
        <w:tc>
          <w:tcPr>
            <w:tcW w:w="864" w:type="dxa"/>
            <w:vAlign w:val="center"/>
            <w:hideMark/>
          </w:tcPr>
          <w:p w14:paraId="7B7A01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29D2DF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F94AA7"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0B1AE0E"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5B6F0A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DE752C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E6010C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670BD19" w14:textId="77777777" w:rsidR="00E42721" w:rsidRPr="009B3DCC" w:rsidRDefault="00E42721" w:rsidP="00F555E9">
            <w:pPr>
              <w:snapToGrid w:val="0"/>
              <w:jc w:val="center"/>
              <w:rPr>
                <w:sz w:val="16"/>
                <w:szCs w:val="16"/>
              </w:rPr>
            </w:pPr>
            <w:r w:rsidRPr="00266687">
              <w:rPr>
                <w:color w:val="000000"/>
                <w:sz w:val="16"/>
                <w:szCs w:val="16"/>
              </w:rPr>
              <w:t>9.16</w:t>
            </w:r>
          </w:p>
        </w:tc>
        <w:tc>
          <w:tcPr>
            <w:tcW w:w="1008" w:type="dxa"/>
            <w:vAlign w:val="center"/>
            <w:hideMark/>
          </w:tcPr>
          <w:p w14:paraId="2E1325E6"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B2D53C0" w14:textId="77777777" w:rsidTr="00F555E9">
        <w:trPr>
          <w:trHeight w:val="165"/>
        </w:trPr>
        <w:tc>
          <w:tcPr>
            <w:tcW w:w="360" w:type="dxa"/>
            <w:vAlign w:val="center"/>
            <w:hideMark/>
          </w:tcPr>
          <w:p w14:paraId="6AD3D80F" w14:textId="77777777" w:rsidR="00E42721" w:rsidRPr="00B20630" w:rsidRDefault="00E42721" w:rsidP="00F555E9">
            <w:pPr>
              <w:snapToGrid w:val="0"/>
              <w:rPr>
                <w:sz w:val="16"/>
                <w:szCs w:val="16"/>
              </w:rPr>
            </w:pPr>
            <w:r w:rsidRPr="00B20630">
              <w:rPr>
                <w:color w:val="000000"/>
                <w:sz w:val="16"/>
                <w:szCs w:val="16"/>
              </w:rPr>
              <w:t>550</w:t>
            </w:r>
          </w:p>
        </w:tc>
        <w:tc>
          <w:tcPr>
            <w:tcW w:w="864" w:type="dxa"/>
            <w:vAlign w:val="center"/>
            <w:hideMark/>
          </w:tcPr>
          <w:p w14:paraId="5C14B9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87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A14D39" w14:textId="77777777" w:rsidR="00E42721" w:rsidRPr="009B3DCC" w:rsidRDefault="00E42721" w:rsidP="00F555E9">
            <w:pPr>
              <w:snapToGrid w:val="0"/>
              <w:jc w:val="center"/>
              <w:rPr>
                <w:sz w:val="16"/>
                <w:szCs w:val="16"/>
              </w:rPr>
            </w:pPr>
            <w:r w:rsidRPr="00266687">
              <w:rPr>
                <w:color w:val="000000"/>
                <w:sz w:val="16"/>
                <w:szCs w:val="16"/>
              </w:rPr>
              <w:t>108</w:t>
            </w:r>
          </w:p>
        </w:tc>
        <w:tc>
          <w:tcPr>
            <w:tcW w:w="1008" w:type="dxa"/>
            <w:vAlign w:val="center"/>
            <w:hideMark/>
          </w:tcPr>
          <w:p w14:paraId="2D1C524F" w14:textId="77777777" w:rsidR="00E42721" w:rsidRPr="009B3DCC" w:rsidRDefault="00E42721" w:rsidP="00F555E9">
            <w:pPr>
              <w:snapToGrid w:val="0"/>
              <w:jc w:val="center"/>
              <w:rPr>
                <w:sz w:val="16"/>
                <w:szCs w:val="16"/>
              </w:rPr>
            </w:pPr>
            <w:r w:rsidRPr="00266687">
              <w:rPr>
                <w:color w:val="000000"/>
                <w:sz w:val="16"/>
                <w:szCs w:val="16"/>
              </w:rPr>
              <w:t>2019-07-23</w:t>
            </w:r>
          </w:p>
        </w:tc>
        <w:tc>
          <w:tcPr>
            <w:tcW w:w="1008" w:type="dxa"/>
            <w:vAlign w:val="center"/>
            <w:hideMark/>
          </w:tcPr>
          <w:p w14:paraId="328E68E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C5C503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7D70E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1361D0A6"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2A8E2BA6"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149CBAA" w14:textId="77777777" w:rsidTr="00F555E9">
        <w:trPr>
          <w:trHeight w:val="165"/>
        </w:trPr>
        <w:tc>
          <w:tcPr>
            <w:tcW w:w="360" w:type="dxa"/>
            <w:vAlign w:val="center"/>
            <w:hideMark/>
          </w:tcPr>
          <w:p w14:paraId="04F2BB6E" w14:textId="77777777" w:rsidR="00E42721" w:rsidRPr="00B20630" w:rsidRDefault="00E42721" w:rsidP="00F555E9">
            <w:pPr>
              <w:snapToGrid w:val="0"/>
              <w:rPr>
                <w:sz w:val="16"/>
                <w:szCs w:val="16"/>
              </w:rPr>
            </w:pPr>
            <w:r w:rsidRPr="00B20630">
              <w:rPr>
                <w:color w:val="000000"/>
                <w:sz w:val="16"/>
                <w:szCs w:val="16"/>
              </w:rPr>
              <w:t>551</w:t>
            </w:r>
          </w:p>
        </w:tc>
        <w:tc>
          <w:tcPr>
            <w:tcW w:w="864" w:type="dxa"/>
            <w:vAlign w:val="center"/>
            <w:hideMark/>
          </w:tcPr>
          <w:p w14:paraId="6F0D13C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3BD52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6656"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331D6FF"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6A11C1E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64805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4103F0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E4EF1EC" w14:textId="77777777" w:rsidR="00E42721" w:rsidRPr="009B3DCC" w:rsidRDefault="00E42721" w:rsidP="00F555E9">
            <w:pPr>
              <w:snapToGrid w:val="0"/>
              <w:jc w:val="center"/>
              <w:rPr>
                <w:sz w:val="16"/>
                <w:szCs w:val="16"/>
              </w:rPr>
            </w:pPr>
            <w:r w:rsidRPr="00266687">
              <w:rPr>
                <w:color w:val="000000"/>
                <w:sz w:val="16"/>
                <w:szCs w:val="16"/>
              </w:rPr>
              <w:t>9.76</w:t>
            </w:r>
          </w:p>
        </w:tc>
        <w:tc>
          <w:tcPr>
            <w:tcW w:w="1008" w:type="dxa"/>
            <w:vAlign w:val="center"/>
            <w:hideMark/>
          </w:tcPr>
          <w:p w14:paraId="05A3A050"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482B3BE4" w14:textId="77777777" w:rsidTr="00F555E9">
        <w:trPr>
          <w:trHeight w:val="165"/>
        </w:trPr>
        <w:tc>
          <w:tcPr>
            <w:tcW w:w="360" w:type="dxa"/>
            <w:vAlign w:val="center"/>
            <w:hideMark/>
          </w:tcPr>
          <w:p w14:paraId="37173836" w14:textId="77777777" w:rsidR="00E42721" w:rsidRPr="00B20630" w:rsidRDefault="00E42721" w:rsidP="00F555E9">
            <w:pPr>
              <w:snapToGrid w:val="0"/>
              <w:rPr>
                <w:sz w:val="16"/>
                <w:szCs w:val="16"/>
              </w:rPr>
            </w:pPr>
            <w:r w:rsidRPr="00B20630">
              <w:rPr>
                <w:color w:val="000000"/>
                <w:sz w:val="16"/>
                <w:szCs w:val="16"/>
              </w:rPr>
              <w:t>552</w:t>
            </w:r>
          </w:p>
        </w:tc>
        <w:tc>
          <w:tcPr>
            <w:tcW w:w="864" w:type="dxa"/>
            <w:vAlign w:val="center"/>
            <w:hideMark/>
          </w:tcPr>
          <w:p w14:paraId="10D448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AEAA0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2ED044"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5CF8B00C"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4B86930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4C439A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E3C28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AA9DA15" w14:textId="77777777" w:rsidR="00E42721" w:rsidRPr="009B3DCC" w:rsidRDefault="00E42721" w:rsidP="00F555E9">
            <w:pPr>
              <w:snapToGrid w:val="0"/>
              <w:jc w:val="center"/>
              <w:rPr>
                <w:sz w:val="16"/>
                <w:szCs w:val="16"/>
              </w:rPr>
            </w:pPr>
            <w:r w:rsidRPr="00266687">
              <w:rPr>
                <w:color w:val="000000"/>
                <w:sz w:val="16"/>
                <w:szCs w:val="16"/>
              </w:rPr>
              <w:t>11.80</w:t>
            </w:r>
          </w:p>
        </w:tc>
        <w:tc>
          <w:tcPr>
            <w:tcW w:w="1008" w:type="dxa"/>
            <w:vAlign w:val="center"/>
            <w:hideMark/>
          </w:tcPr>
          <w:p w14:paraId="01201DF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17DB477B" w14:textId="77777777" w:rsidTr="00F555E9">
        <w:trPr>
          <w:trHeight w:val="165"/>
        </w:trPr>
        <w:tc>
          <w:tcPr>
            <w:tcW w:w="360" w:type="dxa"/>
            <w:vAlign w:val="center"/>
            <w:hideMark/>
          </w:tcPr>
          <w:p w14:paraId="3DA57086" w14:textId="77777777" w:rsidR="00E42721" w:rsidRPr="00B20630" w:rsidRDefault="00E42721" w:rsidP="00F555E9">
            <w:pPr>
              <w:snapToGrid w:val="0"/>
              <w:rPr>
                <w:sz w:val="16"/>
                <w:szCs w:val="16"/>
              </w:rPr>
            </w:pPr>
            <w:r w:rsidRPr="00B20630">
              <w:rPr>
                <w:color w:val="000000"/>
                <w:sz w:val="16"/>
                <w:szCs w:val="16"/>
              </w:rPr>
              <w:t>553</w:t>
            </w:r>
          </w:p>
        </w:tc>
        <w:tc>
          <w:tcPr>
            <w:tcW w:w="864" w:type="dxa"/>
            <w:vAlign w:val="center"/>
            <w:hideMark/>
          </w:tcPr>
          <w:p w14:paraId="0EDA89B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0E109F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36B3"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B0A23E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0F103B93"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CCA240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1D5387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BE54811" w14:textId="77777777" w:rsidR="00E42721" w:rsidRPr="009B3DCC" w:rsidRDefault="00E42721" w:rsidP="00F555E9">
            <w:pPr>
              <w:snapToGrid w:val="0"/>
              <w:jc w:val="center"/>
              <w:rPr>
                <w:sz w:val="16"/>
                <w:szCs w:val="16"/>
              </w:rPr>
            </w:pPr>
            <w:r w:rsidRPr="00266687">
              <w:rPr>
                <w:color w:val="000000"/>
                <w:sz w:val="16"/>
                <w:szCs w:val="16"/>
              </w:rPr>
              <w:t>12.73</w:t>
            </w:r>
          </w:p>
        </w:tc>
        <w:tc>
          <w:tcPr>
            <w:tcW w:w="1008" w:type="dxa"/>
            <w:vAlign w:val="center"/>
            <w:hideMark/>
          </w:tcPr>
          <w:p w14:paraId="460A654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483ABF01" w14:textId="77777777" w:rsidTr="00F555E9">
        <w:trPr>
          <w:trHeight w:val="165"/>
        </w:trPr>
        <w:tc>
          <w:tcPr>
            <w:tcW w:w="360" w:type="dxa"/>
            <w:vAlign w:val="center"/>
            <w:hideMark/>
          </w:tcPr>
          <w:p w14:paraId="5251FD7E" w14:textId="77777777" w:rsidR="00E42721" w:rsidRPr="00B20630" w:rsidRDefault="00E42721" w:rsidP="00F555E9">
            <w:pPr>
              <w:snapToGrid w:val="0"/>
              <w:rPr>
                <w:sz w:val="16"/>
                <w:szCs w:val="16"/>
              </w:rPr>
            </w:pPr>
            <w:r w:rsidRPr="00B20630">
              <w:rPr>
                <w:color w:val="000000"/>
                <w:sz w:val="16"/>
                <w:szCs w:val="16"/>
              </w:rPr>
              <w:t>554</w:t>
            </w:r>
          </w:p>
        </w:tc>
        <w:tc>
          <w:tcPr>
            <w:tcW w:w="864" w:type="dxa"/>
            <w:vAlign w:val="center"/>
            <w:hideMark/>
          </w:tcPr>
          <w:p w14:paraId="2E76B36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CC333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D6319B"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239D29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F51999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7D22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3B1A10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07AAB83"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7D1275B6"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7F34CDDA" w14:textId="77777777" w:rsidTr="00F555E9">
        <w:trPr>
          <w:trHeight w:val="165"/>
        </w:trPr>
        <w:tc>
          <w:tcPr>
            <w:tcW w:w="360" w:type="dxa"/>
            <w:vAlign w:val="center"/>
            <w:hideMark/>
          </w:tcPr>
          <w:p w14:paraId="10BE605C" w14:textId="77777777" w:rsidR="00E42721" w:rsidRPr="00B20630" w:rsidRDefault="00E42721" w:rsidP="00F555E9">
            <w:pPr>
              <w:snapToGrid w:val="0"/>
              <w:rPr>
                <w:sz w:val="16"/>
                <w:szCs w:val="16"/>
              </w:rPr>
            </w:pPr>
            <w:r w:rsidRPr="00B20630">
              <w:rPr>
                <w:color w:val="000000"/>
                <w:sz w:val="16"/>
                <w:szCs w:val="16"/>
              </w:rPr>
              <w:t>555</w:t>
            </w:r>
          </w:p>
        </w:tc>
        <w:tc>
          <w:tcPr>
            <w:tcW w:w="864" w:type="dxa"/>
            <w:vAlign w:val="center"/>
            <w:hideMark/>
          </w:tcPr>
          <w:p w14:paraId="72835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E61C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EDE3FD"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4A502000"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7EE8779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740C2A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A7888F6"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0D2B2EB8"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4CAC0B28"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4445A34" w14:textId="77777777" w:rsidTr="00F555E9">
        <w:trPr>
          <w:trHeight w:val="165"/>
        </w:trPr>
        <w:tc>
          <w:tcPr>
            <w:tcW w:w="360" w:type="dxa"/>
            <w:vAlign w:val="center"/>
            <w:hideMark/>
          </w:tcPr>
          <w:p w14:paraId="27CA199C" w14:textId="77777777" w:rsidR="00E42721" w:rsidRPr="00B20630" w:rsidRDefault="00E42721" w:rsidP="00F555E9">
            <w:pPr>
              <w:snapToGrid w:val="0"/>
              <w:rPr>
                <w:sz w:val="16"/>
                <w:szCs w:val="16"/>
              </w:rPr>
            </w:pPr>
            <w:r w:rsidRPr="00B20630">
              <w:rPr>
                <w:color w:val="000000"/>
                <w:sz w:val="16"/>
                <w:szCs w:val="16"/>
              </w:rPr>
              <w:t>556</w:t>
            </w:r>
          </w:p>
        </w:tc>
        <w:tc>
          <w:tcPr>
            <w:tcW w:w="864" w:type="dxa"/>
            <w:vAlign w:val="center"/>
            <w:hideMark/>
          </w:tcPr>
          <w:p w14:paraId="0F4541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EBBE9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4FAEE48"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09943B1E"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16ACA42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8220CC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D506F34"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21C6FA21" w14:textId="77777777" w:rsidR="00E42721" w:rsidRPr="009B3DCC" w:rsidRDefault="00E42721" w:rsidP="00F555E9">
            <w:pPr>
              <w:snapToGrid w:val="0"/>
              <w:jc w:val="center"/>
              <w:rPr>
                <w:sz w:val="16"/>
                <w:szCs w:val="16"/>
              </w:rPr>
            </w:pPr>
            <w:r w:rsidRPr="00266687">
              <w:rPr>
                <w:color w:val="000000"/>
                <w:sz w:val="16"/>
                <w:szCs w:val="16"/>
              </w:rPr>
              <w:t>10.87</w:t>
            </w:r>
          </w:p>
        </w:tc>
        <w:tc>
          <w:tcPr>
            <w:tcW w:w="1008" w:type="dxa"/>
            <w:vAlign w:val="center"/>
            <w:hideMark/>
          </w:tcPr>
          <w:p w14:paraId="69768E77"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7EDD7244" w14:textId="77777777" w:rsidTr="00F555E9">
        <w:trPr>
          <w:trHeight w:val="180"/>
        </w:trPr>
        <w:tc>
          <w:tcPr>
            <w:tcW w:w="360" w:type="dxa"/>
            <w:vAlign w:val="center"/>
            <w:hideMark/>
          </w:tcPr>
          <w:p w14:paraId="4D4530BE" w14:textId="77777777" w:rsidR="00E42721" w:rsidRPr="00B20630" w:rsidRDefault="00E42721" w:rsidP="00F555E9">
            <w:pPr>
              <w:snapToGrid w:val="0"/>
              <w:rPr>
                <w:sz w:val="16"/>
                <w:szCs w:val="16"/>
              </w:rPr>
            </w:pPr>
            <w:r w:rsidRPr="00B20630">
              <w:rPr>
                <w:color w:val="000000"/>
                <w:sz w:val="16"/>
                <w:szCs w:val="16"/>
              </w:rPr>
              <w:t>557</w:t>
            </w:r>
          </w:p>
        </w:tc>
        <w:tc>
          <w:tcPr>
            <w:tcW w:w="864" w:type="dxa"/>
            <w:vAlign w:val="center"/>
            <w:hideMark/>
          </w:tcPr>
          <w:p w14:paraId="726BB72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5EFE2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482E9A"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8309207"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3A5EE658"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5B7829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C1A367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A88258" w14:textId="77777777" w:rsidR="00E42721" w:rsidRPr="009B3DCC" w:rsidRDefault="00E42721" w:rsidP="00F555E9">
            <w:pPr>
              <w:snapToGrid w:val="0"/>
              <w:jc w:val="center"/>
              <w:rPr>
                <w:sz w:val="16"/>
                <w:szCs w:val="16"/>
              </w:rPr>
            </w:pPr>
            <w:r w:rsidRPr="00266687">
              <w:rPr>
                <w:color w:val="000000"/>
                <w:sz w:val="16"/>
                <w:szCs w:val="16"/>
              </w:rPr>
              <w:t>14.52</w:t>
            </w:r>
          </w:p>
        </w:tc>
        <w:tc>
          <w:tcPr>
            <w:tcW w:w="1008" w:type="dxa"/>
            <w:vAlign w:val="center"/>
            <w:hideMark/>
          </w:tcPr>
          <w:p w14:paraId="6F9D4142" w14:textId="77777777" w:rsidR="00E42721" w:rsidRPr="009B3DCC" w:rsidRDefault="00E42721" w:rsidP="00F555E9">
            <w:pPr>
              <w:snapToGrid w:val="0"/>
              <w:jc w:val="center"/>
              <w:rPr>
                <w:sz w:val="16"/>
                <w:szCs w:val="16"/>
              </w:rPr>
            </w:pPr>
            <w:r w:rsidRPr="00266687">
              <w:rPr>
                <w:color w:val="000000"/>
                <w:sz w:val="16"/>
                <w:szCs w:val="16"/>
              </w:rPr>
              <w:t>1.54</w:t>
            </w:r>
          </w:p>
        </w:tc>
      </w:tr>
      <w:tr w:rsidR="00E42721" w:rsidRPr="009B3DCC" w14:paraId="5F3F7346" w14:textId="77777777" w:rsidTr="00F555E9">
        <w:trPr>
          <w:trHeight w:val="165"/>
        </w:trPr>
        <w:tc>
          <w:tcPr>
            <w:tcW w:w="360" w:type="dxa"/>
            <w:vAlign w:val="center"/>
            <w:hideMark/>
          </w:tcPr>
          <w:p w14:paraId="10758D1F" w14:textId="77777777" w:rsidR="00E42721" w:rsidRPr="00B20630" w:rsidRDefault="00E42721" w:rsidP="00F555E9">
            <w:pPr>
              <w:snapToGrid w:val="0"/>
              <w:rPr>
                <w:sz w:val="16"/>
                <w:szCs w:val="16"/>
              </w:rPr>
            </w:pPr>
            <w:r w:rsidRPr="00B20630">
              <w:rPr>
                <w:color w:val="000000"/>
                <w:sz w:val="16"/>
                <w:szCs w:val="16"/>
              </w:rPr>
              <w:t>558</w:t>
            </w:r>
          </w:p>
        </w:tc>
        <w:tc>
          <w:tcPr>
            <w:tcW w:w="864" w:type="dxa"/>
            <w:vAlign w:val="center"/>
            <w:hideMark/>
          </w:tcPr>
          <w:p w14:paraId="08B39FD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0739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2346B7" w14:textId="77777777" w:rsidR="00E42721" w:rsidRPr="009B3DCC" w:rsidRDefault="00E42721" w:rsidP="00F555E9">
            <w:pPr>
              <w:snapToGrid w:val="0"/>
              <w:jc w:val="center"/>
              <w:rPr>
                <w:sz w:val="16"/>
                <w:szCs w:val="16"/>
              </w:rPr>
            </w:pPr>
            <w:r w:rsidRPr="00266687">
              <w:rPr>
                <w:color w:val="000000"/>
                <w:sz w:val="16"/>
                <w:szCs w:val="16"/>
              </w:rPr>
              <w:t>109</w:t>
            </w:r>
          </w:p>
        </w:tc>
        <w:tc>
          <w:tcPr>
            <w:tcW w:w="1008" w:type="dxa"/>
            <w:vAlign w:val="center"/>
            <w:hideMark/>
          </w:tcPr>
          <w:p w14:paraId="325CA27D" w14:textId="77777777" w:rsidR="00E42721" w:rsidRPr="009B3DCC" w:rsidRDefault="00E42721" w:rsidP="00F555E9">
            <w:pPr>
              <w:snapToGrid w:val="0"/>
              <w:jc w:val="center"/>
              <w:rPr>
                <w:sz w:val="16"/>
                <w:szCs w:val="16"/>
              </w:rPr>
            </w:pPr>
            <w:r w:rsidRPr="00266687">
              <w:rPr>
                <w:color w:val="000000"/>
                <w:sz w:val="16"/>
                <w:szCs w:val="16"/>
              </w:rPr>
              <w:t>2019-08-06</w:t>
            </w:r>
          </w:p>
        </w:tc>
        <w:tc>
          <w:tcPr>
            <w:tcW w:w="1008" w:type="dxa"/>
            <w:vAlign w:val="center"/>
            <w:hideMark/>
          </w:tcPr>
          <w:p w14:paraId="26D25E3E"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F76394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58040F2"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44849F9" w14:textId="77777777" w:rsidR="00E42721" w:rsidRPr="009B3DCC" w:rsidRDefault="00E42721" w:rsidP="00F555E9">
            <w:pPr>
              <w:snapToGrid w:val="0"/>
              <w:jc w:val="center"/>
              <w:rPr>
                <w:sz w:val="16"/>
                <w:szCs w:val="16"/>
              </w:rPr>
            </w:pPr>
            <w:r w:rsidRPr="00266687">
              <w:rPr>
                <w:color w:val="000000"/>
                <w:sz w:val="16"/>
                <w:szCs w:val="16"/>
              </w:rPr>
              <w:t>12.57</w:t>
            </w:r>
          </w:p>
        </w:tc>
        <w:tc>
          <w:tcPr>
            <w:tcW w:w="1008" w:type="dxa"/>
            <w:vAlign w:val="center"/>
            <w:hideMark/>
          </w:tcPr>
          <w:p w14:paraId="244AA8EE"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14C56984" w14:textId="77777777" w:rsidTr="00F555E9">
        <w:trPr>
          <w:trHeight w:val="165"/>
        </w:trPr>
        <w:tc>
          <w:tcPr>
            <w:tcW w:w="360" w:type="dxa"/>
            <w:vAlign w:val="center"/>
            <w:hideMark/>
          </w:tcPr>
          <w:p w14:paraId="203622D7" w14:textId="77777777" w:rsidR="00E42721" w:rsidRPr="00B20630" w:rsidRDefault="00E42721" w:rsidP="00F555E9">
            <w:pPr>
              <w:snapToGrid w:val="0"/>
              <w:rPr>
                <w:sz w:val="16"/>
                <w:szCs w:val="16"/>
              </w:rPr>
            </w:pPr>
            <w:r w:rsidRPr="00B20630">
              <w:rPr>
                <w:color w:val="000000"/>
                <w:sz w:val="16"/>
                <w:szCs w:val="16"/>
              </w:rPr>
              <w:t>559</w:t>
            </w:r>
          </w:p>
        </w:tc>
        <w:tc>
          <w:tcPr>
            <w:tcW w:w="864" w:type="dxa"/>
            <w:vAlign w:val="center"/>
            <w:hideMark/>
          </w:tcPr>
          <w:p w14:paraId="57E366D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ED7D6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EFD75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A24198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5F4982D"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37ED66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F42860"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08BDC77D" w14:textId="77777777" w:rsidR="00E42721" w:rsidRPr="009B3DCC" w:rsidRDefault="00E42721" w:rsidP="00F555E9">
            <w:pPr>
              <w:snapToGrid w:val="0"/>
              <w:jc w:val="center"/>
              <w:rPr>
                <w:sz w:val="16"/>
                <w:szCs w:val="16"/>
              </w:rPr>
            </w:pPr>
            <w:r w:rsidRPr="00266687">
              <w:rPr>
                <w:color w:val="000000"/>
                <w:sz w:val="16"/>
                <w:szCs w:val="16"/>
              </w:rPr>
              <w:t>10.92</w:t>
            </w:r>
          </w:p>
        </w:tc>
        <w:tc>
          <w:tcPr>
            <w:tcW w:w="1008" w:type="dxa"/>
            <w:vAlign w:val="center"/>
            <w:hideMark/>
          </w:tcPr>
          <w:p w14:paraId="739ACD5D" w14:textId="77777777" w:rsidR="00E42721" w:rsidRPr="009B3DCC" w:rsidRDefault="00E42721" w:rsidP="00F555E9">
            <w:pPr>
              <w:snapToGrid w:val="0"/>
              <w:jc w:val="center"/>
              <w:rPr>
                <w:sz w:val="16"/>
                <w:szCs w:val="16"/>
              </w:rPr>
            </w:pPr>
            <w:r w:rsidRPr="00266687">
              <w:rPr>
                <w:color w:val="000000"/>
                <w:sz w:val="16"/>
                <w:szCs w:val="16"/>
              </w:rPr>
              <w:t>0.68</w:t>
            </w:r>
          </w:p>
        </w:tc>
      </w:tr>
      <w:tr w:rsidR="00E42721" w:rsidRPr="009B3DCC" w14:paraId="275784C0" w14:textId="77777777" w:rsidTr="00F555E9">
        <w:trPr>
          <w:trHeight w:val="165"/>
        </w:trPr>
        <w:tc>
          <w:tcPr>
            <w:tcW w:w="360" w:type="dxa"/>
            <w:vAlign w:val="center"/>
            <w:hideMark/>
          </w:tcPr>
          <w:p w14:paraId="746DA2D3" w14:textId="77777777" w:rsidR="00E42721" w:rsidRPr="00B20630" w:rsidRDefault="00E42721" w:rsidP="00F555E9">
            <w:pPr>
              <w:snapToGrid w:val="0"/>
              <w:rPr>
                <w:sz w:val="16"/>
                <w:szCs w:val="16"/>
              </w:rPr>
            </w:pPr>
            <w:r w:rsidRPr="00B20630">
              <w:rPr>
                <w:color w:val="000000"/>
                <w:sz w:val="16"/>
                <w:szCs w:val="16"/>
              </w:rPr>
              <w:t>560</w:t>
            </w:r>
          </w:p>
        </w:tc>
        <w:tc>
          <w:tcPr>
            <w:tcW w:w="864" w:type="dxa"/>
            <w:vAlign w:val="center"/>
            <w:hideMark/>
          </w:tcPr>
          <w:p w14:paraId="2D0C69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37F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E113F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EC84A18"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34CF404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DE0C6A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3326BC9"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405DB372"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65B9E372"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17532917" w14:textId="77777777" w:rsidTr="00F555E9">
        <w:trPr>
          <w:trHeight w:val="165"/>
        </w:trPr>
        <w:tc>
          <w:tcPr>
            <w:tcW w:w="360" w:type="dxa"/>
            <w:vAlign w:val="center"/>
            <w:hideMark/>
          </w:tcPr>
          <w:p w14:paraId="638C88A6" w14:textId="77777777" w:rsidR="00E42721" w:rsidRPr="00B20630" w:rsidRDefault="00E42721" w:rsidP="00F555E9">
            <w:pPr>
              <w:snapToGrid w:val="0"/>
              <w:rPr>
                <w:sz w:val="16"/>
                <w:szCs w:val="16"/>
              </w:rPr>
            </w:pPr>
            <w:r w:rsidRPr="00B20630">
              <w:rPr>
                <w:color w:val="000000"/>
                <w:sz w:val="16"/>
                <w:szCs w:val="16"/>
              </w:rPr>
              <w:t>561</w:t>
            </w:r>
          </w:p>
        </w:tc>
        <w:tc>
          <w:tcPr>
            <w:tcW w:w="864" w:type="dxa"/>
            <w:vAlign w:val="center"/>
            <w:hideMark/>
          </w:tcPr>
          <w:p w14:paraId="21632C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AB85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957F1"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141FBA41"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039134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8A53F1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6724D52"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A0CEED8" w14:textId="77777777" w:rsidR="00E42721" w:rsidRPr="009B3DCC" w:rsidRDefault="00E42721" w:rsidP="00F555E9">
            <w:pPr>
              <w:snapToGrid w:val="0"/>
              <w:jc w:val="center"/>
              <w:rPr>
                <w:sz w:val="16"/>
                <w:szCs w:val="16"/>
              </w:rPr>
            </w:pPr>
            <w:r w:rsidRPr="00266687">
              <w:rPr>
                <w:color w:val="000000"/>
                <w:sz w:val="16"/>
                <w:szCs w:val="16"/>
              </w:rPr>
              <w:t>13.73</w:t>
            </w:r>
          </w:p>
        </w:tc>
        <w:tc>
          <w:tcPr>
            <w:tcW w:w="1008" w:type="dxa"/>
            <w:vAlign w:val="center"/>
            <w:hideMark/>
          </w:tcPr>
          <w:p w14:paraId="0D33CD2F"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267443B4" w14:textId="77777777" w:rsidTr="00F555E9">
        <w:trPr>
          <w:trHeight w:val="165"/>
        </w:trPr>
        <w:tc>
          <w:tcPr>
            <w:tcW w:w="360" w:type="dxa"/>
            <w:vAlign w:val="center"/>
            <w:hideMark/>
          </w:tcPr>
          <w:p w14:paraId="6C5C26DA" w14:textId="77777777" w:rsidR="00E42721" w:rsidRPr="00B20630" w:rsidRDefault="00E42721" w:rsidP="00F555E9">
            <w:pPr>
              <w:snapToGrid w:val="0"/>
              <w:rPr>
                <w:sz w:val="16"/>
                <w:szCs w:val="16"/>
              </w:rPr>
            </w:pPr>
            <w:r w:rsidRPr="00B20630">
              <w:rPr>
                <w:color w:val="000000"/>
                <w:sz w:val="16"/>
                <w:szCs w:val="16"/>
              </w:rPr>
              <w:t>562</w:t>
            </w:r>
          </w:p>
        </w:tc>
        <w:tc>
          <w:tcPr>
            <w:tcW w:w="864" w:type="dxa"/>
            <w:vAlign w:val="center"/>
            <w:hideMark/>
          </w:tcPr>
          <w:p w14:paraId="264B6EA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E202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C0599"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BEF7D9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DB2273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696E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53B6D3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3D8E4A3" w14:textId="77777777" w:rsidR="00E42721" w:rsidRPr="009B3DCC" w:rsidRDefault="00E42721" w:rsidP="00F555E9">
            <w:pPr>
              <w:snapToGrid w:val="0"/>
              <w:jc w:val="center"/>
              <w:rPr>
                <w:sz w:val="16"/>
                <w:szCs w:val="16"/>
              </w:rPr>
            </w:pPr>
            <w:r w:rsidRPr="00266687">
              <w:rPr>
                <w:color w:val="000000"/>
                <w:sz w:val="16"/>
                <w:szCs w:val="16"/>
              </w:rPr>
              <w:t>13.59</w:t>
            </w:r>
          </w:p>
        </w:tc>
        <w:tc>
          <w:tcPr>
            <w:tcW w:w="1008" w:type="dxa"/>
            <w:vAlign w:val="center"/>
            <w:hideMark/>
          </w:tcPr>
          <w:p w14:paraId="12C83A6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2ECCA142" w14:textId="77777777" w:rsidTr="00F555E9">
        <w:trPr>
          <w:trHeight w:val="165"/>
        </w:trPr>
        <w:tc>
          <w:tcPr>
            <w:tcW w:w="360" w:type="dxa"/>
            <w:vAlign w:val="center"/>
            <w:hideMark/>
          </w:tcPr>
          <w:p w14:paraId="5556072A" w14:textId="77777777" w:rsidR="00E42721" w:rsidRPr="00B20630" w:rsidRDefault="00E42721" w:rsidP="00F555E9">
            <w:pPr>
              <w:snapToGrid w:val="0"/>
              <w:rPr>
                <w:sz w:val="16"/>
                <w:szCs w:val="16"/>
              </w:rPr>
            </w:pPr>
            <w:r w:rsidRPr="00B20630">
              <w:rPr>
                <w:color w:val="000000"/>
                <w:sz w:val="16"/>
                <w:szCs w:val="16"/>
              </w:rPr>
              <w:t>563</w:t>
            </w:r>
          </w:p>
        </w:tc>
        <w:tc>
          <w:tcPr>
            <w:tcW w:w="864" w:type="dxa"/>
            <w:vAlign w:val="center"/>
            <w:hideMark/>
          </w:tcPr>
          <w:p w14:paraId="605DA7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F4A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F887DB"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4580CD2D"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794C1169"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7644CFB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8E1B94F"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68EE218"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28476C2"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52102825" w14:textId="77777777" w:rsidTr="00F555E9">
        <w:trPr>
          <w:trHeight w:val="165"/>
        </w:trPr>
        <w:tc>
          <w:tcPr>
            <w:tcW w:w="360" w:type="dxa"/>
            <w:vAlign w:val="center"/>
            <w:hideMark/>
          </w:tcPr>
          <w:p w14:paraId="7B531DF8" w14:textId="77777777" w:rsidR="00E42721" w:rsidRPr="00B20630" w:rsidRDefault="00E42721" w:rsidP="00F555E9">
            <w:pPr>
              <w:snapToGrid w:val="0"/>
              <w:rPr>
                <w:sz w:val="16"/>
                <w:szCs w:val="16"/>
              </w:rPr>
            </w:pPr>
            <w:r w:rsidRPr="00B20630">
              <w:rPr>
                <w:color w:val="000000"/>
                <w:sz w:val="16"/>
                <w:szCs w:val="16"/>
              </w:rPr>
              <w:t>564</w:t>
            </w:r>
          </w:p>
        </w:tc>
        <w:tc>
          <w:tcPr>
            <w:tcW w:w="864" w:type="dxa"/>
            <w:vAlign w:val="center"/>
            <w:hideMark/>
          </w:tcPr>
          <w:p w14:paraId="3EB19E6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1640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B0080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2331B384"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44C08BCC"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9BFD77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FB9DF93"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58C2E118"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474235A0" w14:textId="77777777" w:rsidR="00E42721" w:rsidRPr="009B3DCC" w:rsidRDefault="00E42721" w:rsidP="00F555E9">
            <w:pPr>
              <w:snapToGrid w:val="0"/>
              <w:jc w:val="center"/>
              <w:rPr>
                <w:sz w:val="16"/>
                <w:szCs w:val="16"/>
              </w:rPr>
            </w:pPr>
            <w:r w:rsidRPr="00266687">
              <w:rPr>
                <w:color w:val="000000"/>
                <w:sz w:val="16"/>
                <w:szCs w:val="16"/>
              </w:rPr>
              <w:t>1.17</w:t>
            </w:r>
          </w:p>
        </w:tc>
      </w:tr>
      <w:tr w:rsidR="00E42721" w:rsidRPr="009B3DCC" w14:paraId="6CACC555" w14:textId="77777777" w:rsidTr="00F555E9">
        <w:trPr>
          <w:trHeight w:val="165"/>
        </w:trPr>
        <w:tc>
          <w:tcPr>
            <w:tcW w:w="360" w:type="dxa"/>
            <w:vAlign w:val="center"/>
            <w:hideMark/>
          </w:tcPr>
          <w:p w14:paraId="50E0F84B" w14:textId="77777777" w:rsidR="00E42721" w:rsidRPr="00B20630" w:rsidRDefault="00E42721" w:rsidP="00F555E9">
            <w:pPr>
              <w:snapToGrid w:val="0"/>
              <w:rPr>
                <w:sz w:val="16"/>
                <w:szCs w:val="16"/>
              </w:rPr>
            </w:pPr>
            <w:r w:rsidRPr="00B20630">
              <w:rPr>
                <w:color w:val="000000"/>
                <w:sz w:val="16"/>
                <w:szCs w:val="16"/>
              </w:rPr>
              <w:t>565</w:t>
            </w:r>
          </w:p>
        </w:tc>
        <w:tc>
          <w:tcPr>
            <w:tcW w:w="864" w:type="dxa"/>
            <w:vAlign w:val="center"/>
            <w:hideMark/>
          </w:tcPr>
          <w:p w14:paraId="61A241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C3D0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B1C2BCF"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2C9A9BA"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0D80EC1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5ECCAB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82A12C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11FCBB0"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4BD605E3"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92EF6E6" w14:textId="77777777" w:rsidTr="00F555E9">
        <w:trPr>
          <w:trHeight w:val="165"/>
        </w:trPr>
        <w:tc>
          <w:tcPr>
            <w:tcW w:w="360" w:type="dxa"/>
            <w:vAlign w:val="center"/>
            <w:hideMark/>
          </w:tcPr>
          <w:p w14:paraId="3B1B2EFD" w14:textId="77777777" w:rsidR="00E42721" w:rsidRPr="00B20630" w:rsidRDefault="00E42721" w:rsidP="00F555E9">
            <w:pPr>
              <w:snapToGrid w:val="0"/>
              <w:rPr>
                <w:sz w:val="16"/>
                <w:szCs w:val="16"/>
              </w:rPr>
            </w:pPr>
            <w:r w:rsidRPr="00B20630">
              <w:rPr>
                <w:color w:val="000000"/>
                <w:sz w:val="16"/>
                <w:szCs w:val="16"/>
              </w:rPr>
              <w:t>566</w:t>
            </w:r>
          </w:p>
        </w:tc>
        <w:tc>
          <w:tcPr>
            <w:tcW w:w="864" w:type="dxa"/>
            <w:vAlign w:val="center"/>
            <w:hideMark/>
          </w:tcPr>
          <w:p w14:paraId="1CE662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6FB3B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4F25DD"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646C5EB5" w14:textId="77777777" w:rsidR="00E42721" w:rsidRPr="009B3DCC" w:rsidRDefault="00E42721" w:rsidP="00F555E9">
            <w:pPr>
              <w:snapToGrid w:val="0"/>
              <w:jc w:val="center"/>
              <w:rPr>
                <w:sz w:val="16"/>
                <w:szCs w:val="16"/>
              </w:rPr>
            </w:pPr>
            <w:r w:rsidRPr="00266687">
              <w:rPr>
                <w:color w:val="000000"/>
                <w:sz w:val="16"/>
                <w:szCs w:val="16"/>
              </w:rPr>
              <w:t>2019-08-21</w:t>
            </w:r>
          </w:p>
        </w:tc>
        <w:tc>
          <w:tcPr>
            <w:tcW w:w="1008" w:type="dxa"/>
            <w:vAlign w:val="center"/>
            <w:hideMark/>
          </w:tcPr>
          <w:p w14:paraId="2C7A3446"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6734383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95CBD0A"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55CD1188"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372673A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994DDAE" w14:textId="77777777" w:rsidTr="00F555E9">
        <w:trPr>
          <w:trHeight w:val="165"/>
        </w:trPr>
        <w:tc>
          <w:tcPr>
            <w:tcW w:w="360" w:type="dxa"/>
            <w:vAlign w:val="center"/>
            <w:hideMark/>
          </w:tcPr>
          <w:p w14:paraId="79C2C8B7" w14:textId="77777777" w:rsidR="00E42721" w:rsidRPr="00B20630" w:rsidRDefault="00E42721" w:rsidP="00F555E9">
            <w:pPr>
              <w:snapToGrid w:val="0"/>
              <w:rPr>
                <w:sz w:val="16"/>
                <w:szCs w:val="16"/>
              </w:rPr>
            </w:pPr>
            <w:r w:rsidRPr="00B20630">
              <w:rPr>
                <w:color w:val="000000"/>
                <w:sz w:val="16"/>
                <w:szCs w:val="16"/>
              </w:rPr>
              <w:t>567</w:t>
            </w:r>
          </w:p>
        </w:tc>
        <w:tc>
          <w:tcPr>
            <w:tcW w:w="864" w:type="dxa"/>
            <w:vAlign w:val="center"/>
            <w:hideMark/>
          </w:tcPr>
          <w:p w14:paraId="409B1BA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80A33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2751B"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34537DE0"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210D7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B39CD2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3817598" w14:textId="77777777" w:rsidR="00E42721" w:rsidRPr="009B3DCC" w:rsidRDefault="00E42721" w:rsidP="00F555E9">
            <w:pPr>
              <w:snapToGrid w:val="0"/>
              <w:jc w:val="center"/>
              <w:rPr>
                <w:sz w:val="16"/>
                <w:szCs w:val="16"/>
              </w:rPr>
            </w:pPr>
            <w:r w:rsidRPr="00266687">
              <w:rPr>
                <w:color w:val="000000"/>
                <w:sz w:val="16"/>
                <w:szCs w:val="16"/>
              </w:rPr>
              <w:t>45</w:t>
            </w:r>
          </w:p>
        </w:tc>
        <w:tc>
          <w:tcPr>
            <w:tcW w:w="1008" w:type="dxa"/>
            <w:vAlign w:val="center"/>
            <w:hideMark/>
          </w:tcPr>
          <w:p w14:paraId="288919D1" w14:textId="77777777" w:rsidR="00E42721" w:rsidRPr="009B3DCC" w:rsidRDefault="00E42721" w:rsidP="00F555E9">
            <w:pPr>
              <w:snapToGrid w:val="0"/>
              <w:jc w:val="center"/>
              <w:rPr>
                <w:sz w:val="16"/>
                <w:szCs w:val="16"/>
              </w:rPr>
            </w:pPr>
            <w:r w:rsidRPr="00266687">
              <w:rPr>
                <w:color w:val="000000"/>
                <w:sz w:val="16"/>
                <w:szCs w:val="16"/>
              </w:rPr>
              <w:t>10.67</w:t>
            </w:r>
          </w:p>
        </w:tc>
        <w:tc>
          <w:tcPr>
            <w:tcW w:w="1008" w:type="dxa"/>
            <w:vAlign w:val="center"/>
            <w:hideMark/>
          </w:tcPr>
          <w:p w14:paraId="2EB03959"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25CF7324" w14:textId="77777777" w:rsidTr="00F555E9">
        <w:trPr>
          <w:trHeight w:val="165"/>
        </w:trPr>
        <w:tc>
          <w:tcPr>
            <w:tcW w:w="360" w:type="dxa"/>
            <w:vAlign w:val="center"/>
            <w:hideMark/>
          </w:tcPr>
          <w:p w14:paraId="1F092797" w14:textId="77777777" w:rsidR="00E42721" w:rsidRPr="00B20630" w:rsidRDefault="00E42721" w:rsidP="00F555E9">
            <w:pPr>
              <w:snapToGrid w:val="0"/>
              <w:rPr>
                <w:sz w:val="16"/>
                <w:szCs w:val="16"/>
              </w:rPr>
            </w:pPr>
            <w:r w:rsidRPr="00B20630">
              <w:rPr>
                <w:color w:val="000000"/>
                <w:sz w:val="16"/>
                <w:szCs w:val="16"/>
              </w:rPr>
              <w:t>568</w:t>
            </w:r>
          </w:p>
        </w:tc>
        <w:tc>
          <w:tcPr>
            <w:tcW w:w="864" w:type="dxa"/>
            <w:vAlign w:val="center"/>
            <w:hideMark/>
          </w:tcPr>
          <w:p w14:paraId="3D409B5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294C12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FC3FA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2C764C2C"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154F9F7"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4066B9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55A9184"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E8D52FD" w14:textId="77777777" w:rsidR="00E42721" w:rsidRPr="009B3DCC" w:rsidRDefault="00E42721" w:rsidP="00F555E9">
            <w:pPr>
              <w:snapToGrid w:val="0"/>
              <w:jc w:val="center"/>
              <w:rPr>
                <w:sz w:val="16"/>
                <w:szCs w:val="16"/>
              </w:rPr>
            </w:pPr>
            <w:r w:rsidRPr="00266687">
              <w:rPr>
                <w:color w:val="000000"/>
                <w:sz w:val="16"/>
                <w:szCs w:val="16"/>
              </w:rPr>
              <w:t>13.39</w:t>
            </w:r>
          </w:p>
        </w:tc>
        <w:tc>
          <w:tcPr>
            <w:tcW w:w="1008" w:type="dxa"/>
            <w:vAlign w:val="center"/>
            <w:hideMark/>
          </w:tcPr>
          <w:p w14:paraId="4EB58C2D"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3529FC00" w14:textId="77777777" w:rsidTr="00F555E9">
        <w:trPr>
          <w:trHeight w:val="165"/>
        </w:trPr>
        <w:tc>
          <w:tcPr>
            <w:tcW w:w="360" w:type="dxa"/>
            <w:vAlign w:val="center"/>
            <w:hideMark/>
          </w:tcPr>
          <w:p w14:paraId="2280E8EC" w14:textId="77777777" w:rsidR="00E42721" w:rsidRPr="00B20630" w:rsidRDefault="00E42721" w:rsidP="00F555E9">
            <w:pPr>
              <w:snapToGrid w:val="0"/>
              <w:rPr>
                <w:sz w:val="16"/>
                <w:szCs w:val="16"/>
              </w:rPr>
            </w:pPr>
            <w:r w:rsidRPr="00B20630">
              <w:rPr>
                <w:color w:val="000000"/>
                <w:sz w:val="16"/>
                <w:szCs w:val="16"/>
              </w:rPr>
              <w:t>569</w:t>
            </w:r>
          </w:p>
        </w:tc>
        <w:tc>
          <w:tcPr>
            <w:tcW w:w="864" w:type="dxa"/>
            <w:vAlign w:val="center"/>
            <w:hideMark/>
          </w:tcPr>
          <w:p w14:paraId="46746C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639D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A5B2B8"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C61CD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D4CBEA4"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143A7A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27315A6"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41238D4" w14:textId="77777777" w:rsidR="00E42721" w:rsidRPr="009B3DCC" w:rsidRDefault="00E42721" w:rsidP="00F555E9">
            <w:pPr>
              <w:snapToGrid w:val="0"/>
              <w:jc w:val="center"/>
              <w:rPr>
                <w:sz w:val="16"/>
                <w:szCs w:val="16"/>
              </w:rPr>
            </w:pPr>
            <w:r w:rsidRPr="00266687">
              <w:rPr>
                <w:color w:val="000000"/>
                <w:sz w:val="16"/>
                <w:szCs w:val="16"/>
              </w:rPr>
              <w:t>14.01</w:t>
            </w:r>
          </w:p>
        </w:tc>
        <w:tc>
          <w:tcPr>
            <w:tcW w:w="1008" w:type="dxa"/>
            <w:vAlign w:val="center"/>
            <w:hideMark/>
          </w:tcPr>
          <w:p w14:paraId="3A1AE758"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80EF819" w14:textId="77777777" w:rsidTr="00F555E9">
        <w:trPr>
          <w:trHeight w:val="165"/>
        </w:trPr>
        <w:tc>
          <w:tcPr>
            <w:tcW w:w="360" w:type="dxa"/>
            <w:vAlign w:val="center"/>
            <w:hideMark/>
          </w:tcPr>
          <w:p w14:paraId="26B56E75" w14:textId="77777777" w:rsidR="00E42721" w:rsidRPr="00B20630" w:rsidRDefault="00E42721" w:rsidP="00F555E9">
            <w:pPr>
              <w:snapToGrid w:val="0"/>
              <w:rPr>
                <w:sz w:val="16"/>
                <w:szCs w:val="16"/>
              </w:rPr>
            </w:pPr>
            <w:r w:rsidRPr="00B20630">
              <w:rPr>
                <w:color w:val="000000"/>
                <w:sz w:val="16"/>
                <w:szCs w:val="16"/>
              </w:rPr>
              <w:t>570</w:t>
            </w:r>
          </w:p>
        </w:tc>
        <w:tc>
          <w:tcPr>
            <w:tcW w:w="864" w:type="dxa"/>
            <w:vAlign w:val="center"/>
            <w:hideMark/>
          </w:tcPr>
          <w:p w14:paraId="195B4B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7BCF1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C5381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F06B3A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F272F4A"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5D4DFC14"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3CC6F1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4CDDD48"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8AEE189"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698C2E7A" w14:textId="77777777" w:rsidTr="00F555E9">
        <w:trPr>
          <w:trHeight w:val="180"/>
        </w:trPr>
        <w:tc>
          <w:tcPr>
            <w:tcW w:w="360" w:type="dxa"/>
            <w:vAlign w:val="center"/>
            <w:hideMark/>
          </w:tcPr>
          <w:p w14:paraId="31509AD2" w14:textId="77777777" w:rsidR="00E42721" w:rsidRPr="00B20630" w:rsidRDefault="00E42721" w:rsidP="00F555E9">
            <w:pPr>
              <w:snapToGrid w:val="0"/>
              <w:rPr>
                <w:sz w:val="16"/>
                <w:szCs w:val="16"/>
              </w:rPr>
            </w:pPr>
            <w:r w:rsidRPr="00B20630">
              <w:rPr>
                <w:color w:val="000000"/>
                <w:sz w:val="16"/>
                <w:szCs w:val="16"/>
              </w:rPr>
              <w:t>571</w:t>
            </w:r>
          </w:p>
        </w:tc>
        <w:tc>
          <w:tcPr>
            <w:tcW w:w="864" w:type="dxa"/>
            <w:vAlign w:val="center"/>
            <w:hideMark/>
          </w:tcPr>
          <w:p w14:paraId="7C5025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BDAC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CA48A"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6A91454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21ACA05"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38C501E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8E5C2F7"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17580B5" w14:textId="77777777" w:rsidR="00E42721" w:rsidRPr="009B3DCC" w:rsidRDefault="00E42721" w:rsidP="00F555E9">
            <w:pPr>
              <w:snapToGrid w:val="0"/>
              <w:jc w:val="center"/>
              <w:rPr>
                <w:sz w:val="16"/>
                <w:szCs w:val="16"/>
              </w:rPr>
            </w:pPr>
            <w:r w:rsidRPr="00266687">
              <w:rPr>
                <w:color w:val="000000"/>
                <w:sz w:val="16"/>
                <w:szCs w:val="16"/>
              </w:rPr>
              <w:t>11.63</w:t>
            </w:r>
          </w:p>
        </w:tc>
        <w:tc>
          <w:tcPr>
            <w:tcW w:w="1008" w:type="dxa"/>
            <w:vAlign w:val="center"/>
            <w:hideMark/>
          </w:tcPr>
          <w:p w14:paraId="33D766B6"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01B04FFC" w14:textId="77777777" w:rsidTr="00F555E9">
        <w:trPr>
          <w:trHeight w:val="165"/>
        </w:trPr>
        <w:tc>
          <w:tcPr>
            <w:tcW w:w="360" w:type="dxa"/>
            <w:vAlign w:val="center"/>
            <w:hideMark/>
          </w:tcPr>
          <w:p w14:paraId="41E000C5" w14:textId="77777777" w:rsidR="00E42721" w:rsidRPr="00B20630" w:rsidRDefault="00E42721" w:rsidP="00F555E9">
            <w:pPr>
              <w:snapToGrid w:val="0"/>
              <w:rPr>
                <w:sz w:val="16"/>
                <w:szCs w:val="16"/>
              </w:rPr>
            </w:pPr>
            <w:r w:rsidRPr="00B20630">
              <w:rPr>
                <w:color w:val="000000"/>
                <w:sz w:val="16"/>
                <w:szCs w:val="16"/>
              </w:rPr>
              <w:t>572</w:t>
            </w:r>
          </w:p>
        </w:tc>
        <w:tc>
          <w:tcPr>
            <w:tcW w:w="864" w:type="dxa"/>
            <w:vAlign w:val="center"/>
            <w:hideMark/>
          </w:tcPr>
          <w:p w14:paraId="498A68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D6BAC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94A4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7234412A"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59B4D640"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098C47F8"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5B1AC1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6C23D4A1" w14:textId="77777777" w:rsidR="00E42721" w:rsidRPr="009B3DCC" w:rsidRDefault="00E42721" w:rsidP="00F555E9">
            <w:pPr>
              <w:snapToGrid w:val="0"/>
              <w:jc w:val="center"/>
              <w:rPr>
                <w:sz w:val="16"/>
                <w:szCs w:val="16"/>
              </w:rPr>
            </w:pPr>
            <w:r w:rsidRPr="00266687">
              <w:rPr>
                <w:color w:val="000000"/>
                <w:sz w:val="16"/>
                <w:szCs w:val="16"/>
              </w:rPr>
              <w:t>13.49</w:t>
            </w:r>
          </w:p>
        </w:tc>
        <w:tc>
          <w:tcPr>
            <w:tcW w:w="1008" w:type="dxa"/>
            <w:vAlign w:val="center"/>
            <w:hideMark/>
          </w:tcPr>
          <w:p w14:paraId="35A1225E" w14:textId="77777777" w:rsidR="00E42721" w:rsidRPr="009B3DCC" w:rsidRDefault="00E42721" w:rsidP="00F555E9">
            <w:pPr>
              <w:snapToGrid w:val="0"/>
              <w:jc w:val="center"/>
              <w:rPr>
                <w:sz w:val="16"/>
                <w:szCs w:val="16"/>
              </w:rPr>
            </w:pPr>
            <w:r w:rsidRPr="00266687">
              <w:rPr>
                <w:color w:val="000000"/>
                <w:sz w:val="16"/>
                <w:szCs w:val="16"/>
              </w:rPr>
              <w:t>1.01</w:t>
            </w:r>
          </w:p>
        </w:tc>
      </w:tr>
      <w:tr w:rsidR="00E42721" w:rsidRPr="009B3DCC" w14:paraId="09F23C73" w14:textId="77777777" w:rsidTr="00F555E9">
        <w:trPr>
          <w:trHeight w:val="165"/>
        </w:trPr>
        <w:tc>
          <w:tcPr>
            <w:tcW w:w="360" w:type="dxa"/>
            <w:vAlign w:val="center"/>
            <w:hideMark/>
          </w:tcPr>
          <w:p w14:paraId="63F9363C" w14:textId="77777777" w:rsidR="00E42721" w:rsidRPr="00B20630" w:rsidRDefault="00E42721" w:rsidP="00F555E9">
            <w:pPr>
              <w:snapToGrid w:val="0"/>
              <w:rPr>
                <w:sz w:val="16"/>
                <w:szCs w:val="16"/>
              </w:rPr>
            </w:pPr>
            <w:r w:rsidRPr="00B20630">
              <w:rPr>
                <w:color w:val="000000"/>
                <w:sz w:val="16"/>
                <w:szCs w:val="16"/>
              </w:rPr>
              <w:t>573</w:t>
            </w:r>
          </w:p>
        </w:tc>
        <w:tc>
          <w:tcPr>
            <w:tcW w:w="864" w:type="dxa"/>
            <w:vAlign w:val="center"/>
            <w:hideMark/>
          </w:tcPr>
          <w:p w14:paraId="6AA284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CC7C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DB4710"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49422553"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099ECC61"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2C1355F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CD4D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CE0019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8AA57AD"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51472616" w14:textId="77777777" w:rsidTr="00F555E9">
        <w:trPr>
          <w:trHeight w:val="165"/>
        </w:trPr>
        <w:tc>
          <w:tcPr>
            <w:tcW w:w="360" w:type="dxa"/>
            <w:vAlign w:val="center"/>
            <w:hideMark/>
          </w:tcPr>
          <w:p w14:paraId="2D05CEE3" w14:textId="77777777" w:rsidR="00E42721" w:rsidRPr="00B20630" w:rsidRDefault="00E42721" w:rsidP="00F555E9">
            <w:pPr>
              <w:snapToGrid w:val="0"/>
              <w:rPr>
                <w:sz w:val="16"/>
                <w:szCs w:val="16"/>
              </w:rPr>
            </w:pPr>
            <w:r w:rsidRPr="00B20630">
              <w:rPr>
                <w:color w:val="000000"/>
                <w:sz w:val="16"/>
                <w:szCs w:val="16"/>
              </w:rPr>
              <w:t>574</w:t>
            </w:r>
          </w:p>
        </w:tc>
        <w:tc>
          <w:tcPr>
            <w:tcW w:w="864" w:type="dxa"/>
            <w:vAlign w:val="center"/>
            <w:hideMark/>
          </w:tcPr>
          <w:p w14:paraId="52DE9C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2EF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441C0FE" w14:textId="77777777" w:rsidR="00E42721" w:rsidRPr="009B3DCC" w:rsidRDefault="00E42721" w:rsidP="00F555E9">
            <w:pPr>
              <w:snapToGrid w:val="0"/>
              <w:jc w:val="center"/>
              <w:rPr>
                <w:sz w:val="16"/>
                <w:szCs w:val="16"/>
              </w:rPr>
            </w:pPr>
            <w:r w:rsidRPr="00266687">
              <w:rPr>
                <w:color w:val="000000"/>
                <w:sz w:val="16"/>
                <w:szCs w:val="16"/>
              </w:rPr>
              <w:t>111</w:t>
            </w:r>
          </w:p>
        </w:tc>
        <w:tc>
          <w:tcPr>
            <w:tcW w:w="1008" w:type="dxa"/>
            <w:vAlign w:val="center"/>
            <w:hideMark/>
          </w:tcPr>
          <w:p w14:paraId="1995C072"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10485BF" w14:textId="77777777" w:rsidR="00E42721" w:rsidRPr="009B3DCC" w:rsidRDefault="00E42721" w:rsidP="00F555E9">
            <w:pPr>
              <w:snapToGrid w:val="0"/>
              <w:jc w:val="center"/>
              <w:rPr>
                <w:sz w:val="16"/>
                <w:szCs w:val="16"/>
              </w:rPr>
            </w:pPr>
            <w:r w:rsidRPr="00266687">
              <w:rPr>
                <w:color w:val="000000"/>
                <w:sz w:val="16"/>
                <w:szCs w:val="16"/>
              </w:rPr>
              <w:t>MN-5</w:t>
            </w:r>
          </w:p>
        </w:tc>
        <w:tc>
          <w:tcPr>
            <w:tcW w:w="720" w:type="dxa"/>
            <w:vAlign w:val="center"/>
            <w:hideMark/>
          </w:tcPr>
          <w:p w14:paraId="458BA9EE"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02FC7C"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F9CDF89" w14:textId="77777777" w:rsidR="00E42721" w:rsidRPr="009B3DCC" w:rsidRDefault="00E42721" w:rsidP="00F555E9">
            <w:pPr>
              <w:snapToGrid w:val="0"/>
              <w:jc w:val="center"/>
              <w:rPr>
                <w:sz w:val="16"/>
                <w:szCs w:val="16"/>
              </w:rPr>
            </w:pPr>
            <w:r w:rsidRPr="00266687">
              <w:rPr>
                <w:color w:val="000000"/>
                <w:sz w:val="16"/>
                <w:szCs w:val="16"/>
              </w:rPr>
              <w:t>13.22</w:t>
            </w:r>
          </w:p>
        </w:tc>
        <w:tc>
          <w:tcPr>
            <w:tcW w:w="1008" w:type="dxa"/>
            <w:vAlign w:val="center"/>
            <w:hideMark/>
          </w:tcPr>
          <w:p w14:paraId="40387757"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2BA97631" w14:textId="77777777" w:rsidTr="00F555E9">
        <w:trPr>
          <w:trHeight w:val="165"/>
        </w:trPr>
        <w:tc>
          <w:tcPr>
            <w:tcW w:w="360" w:type="dxa"/>
            <w:vAlign w:val="center"/>
            <w:hideMark/>
          </w:tcPr>
          <w:p w14:paraId="318CFFE5" w14:textId="77777777" w:rsidR="00E42721" w:rsidRPr="00B20630" w:rsidRDefault="00E42721" w:rsidP="00F555E9">
            <w:pPr>
              <w:snapToGrid w:val="0"/>
              <w:rPr>
                <w:sz w:val="16"/>
                <w:szCs w:val="16"/>
              </w:rPr>
            </w:pPr>
            <w:r w:rsidRPr="00B20630">
              <w:rPr>
                <w:color w:val="000000"/>
                <w:sz w:val="16"/>
                <w:szCs w:val="16"/>
              </w:rPr>
              <w:t>575</w:t>
            </w:r>
          </w:p>
        </w:tc>
        <w:tc>
          <w:tcPr>
            <w:tcW w:w="864" w:type="dxa"/>
            <w:vAlign w:val="center"/>
            <w:hideMark/>
          </w:tcPr>
          <w:p w14:paraId="0941CF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B7D88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3F9D767"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2C98500"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8003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A69C0E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61AA98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7E55AD4"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4DA7438" w14:textId="77777777" w:rsidR="00E42721" w:rsidRPr="009B3DCC" w:rsidRDefault="00E42721" w:rsidP="00F555E9">
            <w:pPr>
              <w:snapToGrid w:val="0"/>
              <w:jc w:val="center"/>
              <w:rPr>
                <w:sz w:val="16"/>
                <w:szCs w:val="16"/>
              </w:rPr>
            </w:pPr>
            <w:r w:rsidRPr="00266687">
              <w:rPr>
                <w:color w:val="000000"/>
                <w:sz w:val="16"/>
                <w:szCs w:val="16"/>
              </w:rPr>
              <w:t>5.09</w:t>
            </w:r>
          </w:p>
        </w:tc>
      </w:tr>
      <w:tr w:rsidR="00E42721" w:rsidRPr="009B3DCC" w14:paraId="24E120DB" w14:textId="77777777" w:rsidTr="00F555E9">
        <w:trPr>
          <w:trHeight w:val="165"/>
        </w:trPr>
        <w:tc>
          <w:tcPr>
            <w:tcW w:w="360" w:type="dxa"/>
            <w:vAlign w:val="center"/>
            <w:hideMark/>
          </w:tcPr>
          <w:p w14:paraId="1F27F438" w14:textId="77777777" w:rsidR="00E42721" w:rsidRPr="00B20630" w:rsidRDefault="00E42721" w:rsidP="00F555E9">
            <w:pPr>
              <w:snapToGrid w:val="0"/>
              <w:rPr>
                <w:sz w:val="16"/>
                <w:szCs w:val="16"/>
              </w:rPr>
            </w:pPr>
            <w:r w:rsidRPr="00B20630">
              <w:rPr>
                <w:color w:val="000000"/>
                <w:sz w:val="16"/>
                <w:szCs w:val="16"/>
              </w:rPr>
              <w:t>576</w:t>
            </w:r>
          </w:p>
        </w:tc>
        <w:tc>
          <w:tcPr>
            <w:tcW w:w="864" w:type="dxa"/>
            <w:vAlign w:val="center"/>
            <w:hideMark/>
          </w:tcPr>
          <w:p w14:paraId="5AD0C7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8584A9"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B3EFF98"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5AE0268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433381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BFB16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AA3D8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A2708F" w14:textId="77777777" w:rsidR="00E42721" w:rsidRPr="009B3DCC" w:rsidRDefault="00E42721" w:rsidP="00F555E9">
            <w:pPr>
              <w:snapToGrid w:val="0"/>
              <w:jc w:val="center"/>
              <w:rPr>
                <w:sz w:val="16"/>
                <w:szCs w:val="16"/>
              </w:rPr>
            </w:pPr>
            <w:r w:rsidRPr="00266687">
              <w:rPr>
                <w:color w:val="000000"/>
                <w:sz w:val="16"/>
                <w:szCs w:val="16"/>
              </w:rPr>
              <w:t>2.78</w:t>
            </w:r>
          </w:p>
        </w:tc>
        <w:tc>
          <w:tcPr>
            <w:tcW w:w="1008" w:type="dxa"/>
            <w:vAlign w:val="center"/>
            <w:hideMark/>
          </w:tcPr>
          <w:p w14:paraId="54C501C1" w14:textId="77777777" w:rsidR="00E42721" w:rsidRPr="009B3DCC" w:rsidRDefault="00E42721" w:rsidP="00F555E9">
            <w:pPr>
              <w:snapToGrid w:val="0"/>
              <w:jc w:val="center"/>
              <w:rPr>
                <w:sz w:val="16"/>
                <w:szCs w:val="16"/>
              </w:rPr>
            </w:pPr>
            <w:r w:rsidRPr="00266687">
              <w:rPr>
                <w:color w:val="000000"/>
                <w:sz w:val="16"/>
                <w:szCs w:val="16"/>
              </w:rPr>
              <w:t>4.95</w:t>
            </w:r>
          </w:p>
        </w:tc>
      </w:tr>
      <w:tr w:rsidR="00E42721" w:rsidRPr="009B3DCC" w14:paraId="6D36BDAE" w14:textId="77777777" w:rsidTr="00F555E9">
        <w:trPr>
          <w:trHeight w:val="165"/>
        </w:trPr>
        <w:tc>
          <w:tcPr>
            <w:tcW w:w="360" w:type="dxa"/>
            <w:vAlign w:val="center"/>
            <w:hideMark/>
          </w:tcPr>
          <w:p w14:paraId="6BB63FEE" w14:textId="77777777" w:rsidR="00E42721" w:rsidRPr="00B20630" w:rsidRDefault="00E42721" w:rsidP="00F555E9">
            <w:pPr>
              <w:snapToGrid w:val="0"/>
              <w:rPr>
                <w:sz w:val="16"/>
                <w:szCs w:val="16"/>
              </w:rPr>
            </w:pPr>
            <w:r w:rsidRPr="00B20630">
              <w:rPr>
                <w:color w:val="000000"/>
                <w:sz w:val="16"/>
                <w:szCs w:val="16"/>
              </w:rPr>
              <w:t>577</w:t>
            </w:r>
          </w:p>
        </w:tc>
        <w:tc>
          <w:tcPr>
            <w:tcW w:w="864" w:type="dxa"/>
            <w:vAlign w:val="center"/>
            <w:hideMark/>
          </w:tcPr>
          <w:p w14:paraId="49BF8D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A4C4C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501D5570" w14:textId="77777777" w:rsidR="00E42721" w:rsidRPr="009B3DCC" w:rsidRDefault="00E42721" w:rsidP="00F555E9">
            <w:pPr>
              <w:snapToGrid w:val="0"/>
              <w:jc w:val="center"/>
              <w:rPr>
                <w:sz w:val="16"/>
                <w:szCs w:val="16"/>
              </w:rPr>
            </w:pPr>
            <w:r w:rsidRPr="00266687">
              <w:rPr>
                <w:color w:val="000000"/>
                <w:sz w:val="16"/>
                <w:szCs w:val="16"/>
              </w:rPr>
              <w:t>112</w:t>
            </w:r>
          </w:p>
        </w:tc>
        <w:tc>
          <w:tcPr>
            <w:tcW w:w="1008" w:type="dxa"/>
            <w:vAlign w:val="center"/>
            <w:hideMark/>
          </w:tcPr>
          <w:p w14:paraId="10639969"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5800FDF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91B44F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30C0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753A8A8"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5F7A2DAA" w14:textId="77777777" w:rsidR="00E42721" w:rsidRPr="009B3DCC" w:rsidRDefault="00E42721" w:rsidP="00F555E9">
            <w:pPr>
              <w:snapToGrid w:val="0"/>
              <w:jc w:val="center"/>
              <w:rPr>
                <w:sz w:val="16"/>
                <w:szCs w:val="16"/>
              </w:rPr>
            </w:pPr>
            <w:r w:rsidRPr="00266687">
              <w:rPr>
                <w:color w:val="000000"/>
                <w:sz w:val="16"/>
                <w:szCs w:val="16"/>
              </w:rPr>
              <w:t>5.76</w:t>
            </w:r>
          </w:p>
        </w:tc>
      </w:tr>
      <w:tr w:rsidR="00E42721" w:rsidRPr="009B3DCC" w14:paraId="663F396F" w14:textId="77777777" w:rsidTr="00F555E9">
        <w:trPr>
          <w:trHeight w:val="165"/>
        </w:trPr>
        <w:tc>
          <w:tcPr>
            <w:tcW w:w="360" w:type="dxa"/>
            <w:vAlign w:val="center"/>
            <w:hideMark/>
          </w:tcPr>
          <w:p w14:paraId="68179DC4" w14:textId="77777777" w:rsidR="00E42721" w:rsidRPr="00B20630" w:rsidRDefault="00E42721" w:rsidP="00F555E9">
            <w:pPr>
              <w:snapToGrid w:val="0"/>
              <w:rPr>
                <w:sz w:val="16"/>
                <w:szCs w:val="16"/>
              </w:rPr>
            </w:pPr>
            <w:r w:rsidRPr="00B20630">
              <w:rPr>
                <w:color w:val="000000"/>
                <w:sz w:val="16"/>
                <w:szCs w:val="16"/>
              </w:rPr>
              <w:t>578</w:t>
            </w:r>
          </w:p>
        </w:tc>
        <w:tc>
          <w:tcPr>
            <w:tcW w:w="864" w:type="dxa"/>
            <w:vAlign w:val="center"/>
            <w:hideMark/>
          </w:tcPr>
          <w:p w14:paraId="6D0C55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2E509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D56AAC"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4A6A117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22CD8E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D8AB5A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D67419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D4C6F82" w14:textId="77777777" w:rsidR="00E42721" w:rsidRPr="009B3DCC" w:rsidRDefault="00E42721" w:rsidP="00F555E9">
            <w:pPr>
              <w:snapToGrid w:val="0"/>
              <w:jc w:val="center"/>
              <w:rPr>
                <w:sz w:val="16"/>
                <w:szCs w:val="16"/>
              </w:rPr>
            </w:pPr>
            <w:r w:rsidRPr="00266687">
              <w:rPr>
                <w:color w:val="000000"/>
                <w:sz w:val="16"/>
                <w:szCs w:val="16"/>
              </w:rPr>
              <w:t>3.85</w:t>
            </w:r>
          </w:p>
        </w:tc>
        <w:tc>
          <w:tcPr>
            <w:tcW w:w="1008" w:type="dxa"/>
            <w:vAlign w:val="center"/>
            <w:hideMark/>
          </w:tcPr>
          <w:p w14:paraId="785EC1D6"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04CC43E8" w14:textId="77777777" w:rsidTr="00F555E9">
        <w:trPr>
          <w:trHeight w:val="165"/>
        </w:trPr>
        <w:tc>
          <w:tcPr>
            <w:tcW w:w="360" w:type="dxa"/>
            <w:vAlign w:val="center"/>
            <w:hideMark/>
          </w:tcPr>
          <w:p w14:paraId="228B398F" w14:textId="77777777" w:rsidR="00E42721" w:rsidRPr="00B20630" w:rsidRDefault="00E42721" w:rsidP="00F555E9">
            <w:pPr>
              <w:snapToGrid w:val="0"/>
              <w:rPr>
                <w:sz w:val="16"/>
                <w:szCs w:val="16"/>
              </w:rPr>
            </w:pPr>
            <w:r w:rsidRPr="00B20630">
              <w:rPr>
                <w:color w:val="000000"/>
                <w:sz w:val="16"/>
                <w:szCs w:val="16"/>
              </w:rPr>
              <w:t>579</w:t>
            </w:r>
          </w:p>
        </w:tc>
        <w:tc>
          <w:tcPr>
            <w:tcW w:w="864" w:type="dxa"/>
            <w:vAlign w:val="center"/>
            <w:hideMark/>
          </w:tcPr>
          <w:p w14:paraId="522BDB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8E7C9A"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4F1822"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655D9150"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19C96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F4306A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962D33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F4EA931" w14:textId="77777777" w:rsidR="00E42721" w:rsidRPr="009B3DCC" w:rsidRDefault="00E42721" w:rsidP="00F555E9">
            <w:pPr>
              <w:snapToGrid w:val="0"/>
              <w:jc w:val="center"/>
              <w:rPr>
                <w:sz w:val="16"/>
                <w:szCs w:val="16"/>
              </w:rPr>
            </w:pPr>
            <w:r w:rsidRPr="00266687">
              <w:rPr>
                <w:color w:val="000000"/>
                <w:sz w:val="16"/>
                <w:szCs w:val="16"/>
              </w:rPr>
              <w:t>4.05</w:t>
            </w:r>
          </w:p>
        </w:tc>
        <w:tc>
          <w:tcPr>
            <w:tcW w:w="1008" w:type="dxa"/>
            <w:vAlign w:val="center"/>
            <w:hideMark/>
          </w:tcPr>
          <w:p w14:paraId="37BDBB6E"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2E3CC610" w14:textId="77777777" w:rsidTr="00F555E9">
        <w:trPr>
          <w:trHeight w:val="165"/>
        </w:trPr>
        <w:tc>
          <w:tcPr>
            <w:tcW w:w="360" w:type="dxa"/>
            <w:vAlign w:val="center"/>
            <w:hideMark/>
          </w:tcPr>
          <w:p w14:paraId="2B55BFB3" w14:textId="77777777" w:rsidR="00E42721" w:rsidRPr="00B20630" w:rsidRDefault="00E42721" w:rsidP="00F555E9">
            <w:pPr>
              <w:snapToGrid w:val="0"/>
              <w:rPr>
                <w:sz w:val="16"/>
                <w:szCs w:val="16"/>
              </w:rPr>
            </w:pPr>
            <w:r w:rsidRPr="00B20630">
              <w:rPr>
                <w:color w:val="000000"/>
                <w:sz w:val="16"/>
                <w:szCs w:val="16"/>
              </w:rPr>
              <w:t>580</w:t>
            </w:r>
          </w:p>
        </w:tc>
        <w:tc>
          <w:tcPr>
            <w:tcW w:w="864" w:type="dxa"/>
            <w:vAlign w:val="center"/>
            <w:hideMark/>
          </w:tcPr>
          <w:p w14:paraId="13A7F4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4DF92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5CDCA3" w14:textId="77777777" w:rsidR="00E42721" w:rsidRPr="009B3DCC" w:rsidRDefault="00E42721" w:rsidP="00F555E9">
            <w:pPr>
              <w:snapToGrid w:val="0"/>
              <w:jc w:val="center"/>
              <w:rPr>
                <w:sz w:val="16"/>
                <w:szCs w:val="16"/>
              </w:rPr>
            </w:pPr>
            <w:r w:rsidRPr="00266687">
              <w:rPr>
                <w:color w:val="000000"/>
                <w:sz w:val="16"/>
                <w:szCs w:val="16"/>
              </w:rPr>
              <w:t>113</w:t>
            </w:r>
          </w:p>
        </w:tc>
        <w:tc>
          <w:tcPr>
            <w:tcW w:w="1008" w:type="dxa"/>
            <w:vAlign w:val="center"/>
            <w:hideMark/>
          </w:tcPr>
          <w:p w14:paraId="3C890FEA"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1344E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EB0F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6793BC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F70F24" w14:textId="77777777" w:rsidR="00E42721" w:rsidRPr="009B3DCC" w:rsidRDefault="00E42721" w:rsidP="00F555E9">
            <w:pPr>
              <w:snapToGrid w:val="0"/>
              <w:jc w:val="center"/>
              <w:rPr>
                <w:sz w:val="16"/>
                <w:szCs w:val="16"/>
              </w:rPr>
            </w:pPr>
            <w:r w:rsidRPr="00266687">
              <w:rPr>
                <w:color w:val="000000"/>
                <w:sz w:val="16"/>
                <w:szCs w:val="16"/>
              </w:rPr>
              <w:t>4.16</w:t>
            </w:r>
          </w:p>
        </w:tc>
        <w:tc>
          <w:tcPr>
            <w:tcW w:w="1008" w:type="dxa"/>
            <w:vAlign w:val="center"/>
            <w:hideMark/>
          </w:tcPr>
          <w:p w14:paraId="480CCDB7" w14:textId="77777777" w:rsidR="00E42721" w:rsidRPr="009B3DCC" w:rsidRDefault="00E42721" w:rsidP="00F555E9">
            <w:pPr>
              <w:snapToGrid w:val="0"/>
              <w:jc w:val="center"/>
              <w:rPr>
                <w:sz w:val="16"/>
                <w:szCs w:val="16"/>
              </w:rPr>
            </w:pPr>
            <w:r w:rsidRPr="00266687">
              <w:rPr>
                <w:color w:val="000000"/>
                <w:sz w:val="16"/>
                <w:szCs w:val="16"/>
              </w:rPr>
              <w:t>3.43</w:t>
            </w:r>
          </w:p>
        </w:tc>
      </w:tr>
      <w:tr w:rsidR="00E42721" w:rsidRPr="009B3DCC" w14:paraId="55C66C8E" w14:textId="77777777" w:rsidTr="00F555E9">
        <w:trPr>
          <w:trHeight w:val="165"/>
        </w:trPr>
        <w:tc>
          <w:tcPr>
            <w:tcW w:w="360" w:type="dxa"/>
            <w:vAlign w:val="center"/>
            <w:hideMark/>
          </w:tcPr>
          <w:p w14:paraId="6C8732D2" w14:textId="77777777" w:rsidR="00E42721" w:rsidRPr="00B20630" w:rsidRDefault="00E42721" w:rsidP="00F555E9">
            <w:pPr>
              <w:snapToGrid w:val="0"/>
              <w:rPr>
                <w:sz w:val="16"/>
                <w:szCs w:val="16"/>
              </w:rPr>
            </w:pPr>
            <w:r w:rsidRPr="00B20630">
              <w:rPr>
                <w:color w:val="000000"/>
                <w:sz w:val="16"/>
                <w:szCs w:val="16"/>
              </w:rPr>
              <w:t>581</w:t>
            </w:r>
          </w:p>
        </w:tc>
        <w:tc>
          <w:tcPr>
            <w:tcW w:w="864" w:type="dxa"/>
            <w:vAlign w:val="center"/>
            <w:hideMark/>
          </w:tcPr>
          <w:p w14:paraId="19B588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43F3A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B515B9"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060F3B65"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16635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919CF9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3D53B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C112A8" w14:textId="77777777" w:rsidR="00E42721" w:rsidRPr="009B3DCC" w:rsidRDefault="00E42721" w:rsidP="00F555E9">
            <w:pPr>
              <w:snapToGrid w:val="0"/>
              <w:jc w:val="center"/>
              <w:rPr>
                <w:sz w:val="16"/>
                <w:szCs w:val="16"/>
              </w:rPr>
            </w:pPr>
            <w:r w:rsidRPr="00266687">
              <w:rPr>
                <w:color w:val="000000"/>
                <w:sz w:val="16"/>
                <w:szCs w:val="16"/>
              </w:rPr>
              <w:t>4.99</w:t>
            </w:r>
          </w:p>
        </w:tc>
        <w:tc>
          <w:tcPr>
            <w:tcW w:w="1008" w:type="dxa"/>
            <w:vAlign w:val="center"/>
            <w:hideMark/>
          </w:tcPr>
          <w:p w14:paraId="46F590F2"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0CADE2C" w14:textId="77777777" w:rsidTr="00F555E9">
        <w:trPr>
          <w:trHeight w:val="165"/>
        </w:trPr>
        <w:tc>
          <w:tcPr>
            <w:tcW w:w="360" w:type="dxa"/>
            <w:vAlign w:val="center"/>
            <w:hideMark/>
          </w:tcPr>
          <w:p w14:paraId="383F58DB" w14:textId="77777777" w:rsidR="00E42721" w:rsidRPr="00B20630" w:rsidRDefault="00E42721" w:rsidP="00F555E9">
            <w:pPr>
              <w:snapToGrid w:val="0"/>
              <w:rPr>
                <w:sz w:val="16"/>
                <w:szCs w:val="16"/>
              </w:rPr>
            </w:pPr>
            <w:r w:rsidRPr="00B20630">
              <w:rPr>
                <w:color w:val="000000"/>
                <w:sz w:val="16"/>
                <w:szCs w:val="16"/>
              </w:rPr>
              <w:t>582</w:t>
            </w:r>
          </w:p>
        </w:tc>
        <w:tc>
          <w:tcPr>
            <w:tcW w:w="864" w:type="dxa"/>
            <w:vAlign w:val="center"/>
            <w:hideMark/>
          </w:tcPr>
          <w:p w14:paraId="7140982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1A252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40F1A5C"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12731E2E"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65598D9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9AEE7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DBB460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47ABC4F"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396F1E7" w14:textId="77777777" w:rsidR="00E42721" w:rsidRPr="009B3DCC" w:rsidRDefault="00E42721" w:rsidP="00F555E9">
            <w:pPr>
              <w:snapToGrid w:val="0"/>
              <w:jc w:val="center"/>
              <w:rPr>
                <w:sz w:val="16"/>
                <w:szCs w:val="16"/>
              </w:rPr>
            </w:pPr>
            <w:r w:rsidRPr="00266687">
              <w:rPr>
                <w:color w:val="000000"/>
                <w:sz w:val="16"/>
                <w:szCs w:val="16"/>
              </w:rPr>
              <w:t>2.33</w:t>
            </w:r>
          </w:p>
        </w:tc>
      </w:tr>
      <w:tr w:rsidR="00E42721" w:rsidRPr="009B3DCC" w14:paraId="2D2DE013" w14:textId="77777777" w:rsidTr="00F555E9">
        <w:trPr>
          <w:trHeight w:val="165"/>
        </w:trPr>
        <w:tc>
          <w:tcPr>
            <w:tcW w:w="360" w:type="dxa"/>
            <w:vAlign w:val="center"/>
            <w:hideMark/>
          </w:tcPr>
          <w:p w14:paraId="21B9FAC1" w14:textId="77777777" w:rsidR="00E42721" w:rsidRPr="00B20630" w:rsidRDefault="00E42721" w:rsidP="00F555E9">
            <w:pPr>
              <w:snapToGrid w:val="0"/>
              <w:rPr>
                <w:sz w:val="16"/>
                <w:szCs w:val="16"/>
              </w:rPr>
            </w:pPr>
            <w:r w:rsidRPr="00B20630">
              <w:rPr>
                <w:color w:val="000000"/>
                <w:sz w:val="16"/>
                <w:szCs w:val="16"/>
              </w:rPr>
              <w:t>583</w:t>
            </w:r>
          </w:p>
        </w:tc>
        <w:tc>
          <w:tcPr>
            <w:tcW w:w="864" w:type="dxa"/>
            <w:vAlign w:val="center"/>
            <w:hideMark/>
          </w:tcPr>
          <w:p w14:paraId="76D57D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3C8AF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8ABFC1F" w14:textId="77777777" w:rsidR="00E42721" w:rsidRPr="009B3DCC" w:rsidRDefault="00E42721" w:rsidP="00F555E9">
            <w:pPr>
              <w:snapToGrid w:val="0"/>
              <w:jc w:val="center"/>
              <w:rPr>
                <w:sz w:val="16"/>
                <w:szCs w:val="16"/>
              </w:rPr>
            </w:pPr>
            <w:r w:rsidRPr="00266687">
              <w:rPr>
                <w:color w:val="000000"/>
                <w:sz w:val="16"/>
                <w:szCs w:val="16"/>
              </w:rPr>
              <w:t>114</w:t>
            </w:r>
          </w:p>
        </w:tc>
        <w:tc>
          <w:tcPr>
            <w:tcW w:w="1008" w:type="dxa"/>
            <w:vAlign w:val="center"/>
            <w:hideMark/>
          </w:tcPr>
          <w:p w14:paraId="28F41BBD"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7D8D9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194A0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63950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C398D7" w14:textId="77777777" w:rsidR="00E42721" w:rsidRPr="009B3DCC" w:rsidRDefault="00E42721" w:rsidP="00F555E9">
            <w:pPr>
              <w:snapToGrid w:val="0"/>
              <w:jc w:val="center"/>
              <w:rPr>
                <w:sz w:val="16"/>
                <w:szCs w:val="16"/>
              </w:rPr>
            </w:pPr>
            <w:r w:rsidRPr="00266687">
              <w:rPr>
                <w:color w:val="000000"/>
                <w:sz w:val="16"/>
                <w:szCs w:val="16"/>
              </w:rPr>
              <w:t>5.65</w:t>
            </w:r>
          </w:p>
        </w:tc>
        <w:tc>
          <w:tcPr>
            <w:tcW w:w="1008" w:type="dxa"/>
            <w:vAlign w:val="center"/>
            <w:hideMark/>
          </w:tcPr>
          <w:p w14:paraId="6DCB594D" w14:textId="77777777" w:rsidR="00E42721" w:rsidRPr="009B3DCC" w:rsidRDefault="00E42721" w:rsidP="00F555E9">
            <w:pPr>
              <w:snapToGrid w:val="0"/>
              <w:jc w:val="center"/>
              <w:rPr>
                <w:sz w:val="16"/>
                <w:szCs w:val="16"/>
              </w:rPr>
            </w:pPr>
            <w:r w:rsidRPr="00266687">
              <w:rPr>
                <w:color w:val="000000"/>
                <w:sz w:val="16"/>
                <w:szCs w:val="16"/>
              </w:rPr>
              <w:t>2.98</w:t>
            </w:r>
          </w:p>
        </w:tc>
      </w:tr>
      <w:tr w:rsidR="00E42721" w:rsidRPr="009B3DCC" w14:paraId="79755FBD" w14:textId="77777777" w:rsidTr="00F555E9">
        <w:trPr>
          <w:trHeight w:val="165"/>
        </w:trPr>
        <w:tc>
          <w:tcPr>
            <w:tcW w:w="360" w:type="dxa"/>
            <w:vAlign w:val="center"/>
            <w:hideMark/>
          </w:tcPr>
          <w:p w14:paraId="53FA118B" w14:textId="77777777" w:rsidR="00E42721" w:rsidRPr="00B20630" w:rsidRDefault="00E42721" w:rsidP="00F555E9">
            <w:pPr>
              <w:snapToGrid w:val="0"/>
              <w:rPr>
                <w:sz w:val="16"/>
                <w:szCs w:val="16"/>
              </w:rPr>
            </w:pPr>
            <w:r w:rsidRPr="00B20630">
              <w:rPr>
                <w:color w:val="000000"/>
                <w:sz w:val="16"/>
                <w:szCs w:val="16"/>
              </w:rPr>
              <w:t>584</w:t>
            </w:r>
          </w:p>
        </w:tc>
        <w:tc>
          <w:tcPr>
            <w:tcW w:w="864" w:type="dxa"/>
            <w:vAlign w:val="center"/>
            <w:hideMark/>
          </w:tcPr>
          <w:p w14:paraId="3B7FD6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5EEBCE"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E890610"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69BA97E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662A8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E61A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387F41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1ACD15B"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1DE8724B"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798C0D8D" w14:textId="77777777" w:rsidTr="00F555E9">
        <w:trPr>
          <w:trHeight w:val="165"/>
        </w:trPr>
        <w:tc>
          <w:tcPr>
            <w:tcW w:w="360" w:type="dxa"/>
            <w:vAlign w:val="center"/>
            <w:hideMark/>
          </w:tcPr>
          <w:p w14:paraId="26E6D437" w14:textId="77777777" w:rsidR="00E42721" w:rsidRPr="00B20630" w:rsidRDefault="00E42721" w:rsidP="00F555E9">
            <w:pPr>
              <w:snapToGrid w:val="0"/>
              <w:rPr>
                <w:sz w:val="16"/>
                <w:szCs w:val="16"/>
              </w:rPr>
            </w:pPr>
            <w:r w:rsidRPr="00B20630">
              <w:rPr>
                <w:color w:val="000000"/>
                <w:sz w:val="16"/>
                <w:szCs w:val="16"/>
              </w:rPr>
              <w:t>585</w:t>
            </w:r>
          </w:p>
        </w:tc>
        <w:tc>
          <w:tcPr>
            <w:tcW w:w="864" w:type="dxa"/>
            <w:vAlign w:val="center"/>
            <w:hideMark/>
          </w:tcPr>
          <w:p w14:paraId="006813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CF66A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6A29659"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166EAF99"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2F533D3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75FA5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56F65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3430A1" w14:textId="77777777" w:rsidR="00E42721" w:rsidRPr="009B3DCC" w:rsidRDefault="00E42721" w:rsidP="00F555E9">
            <w:pPr>
              <w:snapToGrid w:val="0"/>
              <w:jc w:val="center"/>
              <w:rPr>
                <w:sz w:val="16"/>
                <w:szCs w:val="16"/>
              </w:rPr>
            </w:pPr>
            <w:r w:rsidRPr="00266687">
              <w:rPr>
                <w:color w:val="000000"/>
                <w:sz w:val="16"/>
                <w:szCs w:val="16"/>
              </w:rPr>
              <w:t>7.47</w:t>
            </w:r>
          </w:p>
        </w:tc>
        <w:tc>
          <w:tcPr>
            <w:tcW w:w="1008" w:type="dxa"/>
            <w:vAlign w:val="center"/>
            <w:hideMark/>
          </w:tcPr>
          <w:p w14:paraId="573A7AF6"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075BB68D" w14:textId="77777777" w:rsidTr="00F555E9">
        <w:trPr>
          <w:trHeight w:val="180"/>
        </w:trPr>
        <w:tc>
          <w:tcPr>
            <w:tcW w:w="360" w:type="dxa"/>
            <w:vAlign w:val="center"/>
            <w:hideMark/>
          </w:tcPr>
          <w:p w14:paraId="0CF0C06E" w14:textId="77777777" w:rsidR="00E42721" w:rsidRPr="00B20630" w:rsidRDefault="00E42721" w:rsidP="00F555E9">
            <w:pPr>
              <w:snapToGrid w:val="0"/>
              <w:rPr>
                <w:sz w:val="16"/>
                <w:szCs w:val="16"/>
              </w:rPr>
            </w:pPr>
            <w:r w:rsidRPr="00B20630">
              <w:rPr>
                <w:color w:val="000000"/>
                <w:sz w:val="16"/>
                <w:szCs w:val="16"/>
              </w:rPr>
              <w:t>586</w:t>
            </w:r>
          </w:p>
        </w:tc>
        <w:tc>
          <w:tcPr>
            <w:tcW w:w="864" w:type="dxa"/>
            <w:vAlign w:val="center"/>
            <w:hideMark/>
          </w:tcPr>
          <w:p w14:paraId="0B12E62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13FD65"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CECF15E" w14:textId="77777777" w:rsidR="00E42721" w:rsidRPr="009B3DCC" w:rsidRDefault="00E42721" w:rsidP="00F555E9">
            <w:pPr>
              <w:snapToGrid w:val="0"/>
              <w:jc w:val="center"/>
              <w:rPr>
                <w:sz w:val="16"/>
                <w:szCs w:val="16"/>
              </w:rPr>
            </w:pPr>
            <w:r w:rsidRPr="00266687">
              <w:rPr>
                <w:color w:val="000000"/>
                <w:sz w:val="16"/>
                <w:szCs w:val="16"/>
              </w:rPr>
              <w:t>115</w:t>
            </w:r>
          </w:p>
        </w:tc>
        <w:tc>
          <w:tcPr>
            <w:tcW w:w="1008" w:type="dxa"/>
            <w:vAlign w:val="center"/>
            <w:hideMark/>
          </w:tcPr>
          <w:p w14:paraId="58F48FB8"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93A675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09AC10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ED11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0B6C6B3" w14:textId="77777777" w:rsidR="00E42721" w:rsidRPr="009B3DCC" w:rsidRDefault="00E42721" w:rsidP="00F555E9">
            <w:pPr>
              <w:snapToGrid w:val="0"/>
              <w:jc w:val="center"/>
              <w:rPr>
                <w:sz w:val="16"/>
                <w:szCs w:val="16"/>
              </w:rPr>
            </w:pPr>
            <w:r w:rsidRPr="00266687">
              <w:rPr>
                <w:color w:val="000000"/>
                <w:sz w:val="16"/>
                <w:szCs w:val="16"/>
              </w:rPr>
              <w:t>10.18</w:t>
            </w:r>
          </w:p>
        </w:tc>
        <w:tc>
          <w:tcPr>
            <w:tcW w:w="1008" w:type="dxa"/>
            <w:vAlign w:val="center"/>
            <w:hideMark/>
          </w:tcPr>
          <w:p w14:paraId="2EF1A535" w14:textId="77777777" w:rsidR="00E42721" w:rsidRPr="009B3DCC" w:rsidRDefault="00E42721" w:rsidP="00F555E9">
            <w:pPr>
              <w:snapToGrid w:val="0"/>
              <w:jc w:val="center"/>
              <w:rPr>
                <w:sz w:val="16"/>
                <w:szCs w:val="16"/>
              </w:rPr>
            </w:pPr>
            <w:r w:rsidRPr="00266687">
              <w:rPr>
                <w:color w:val="000000"/>
                <w:sz w:val="16"/>
                <w:szCs w:val="16"/>
              </w:rPr>
              <w:t>2.13</w:t>
            </w:r>
          </w:p>
        </w:tc>
      </w:tr>
      <w:tr w:rsidR="00E42721" w:rsidRPr="009B3DCC" w14:paraId="11DBB33C" w14:textId="77777777" w:rsidTr="00F555E9">
        <w:trPr>
          <w:trHeight w:val="165"/>
        </w:trPr>
        <w:tc>
          <w:tcPr>
            <w:tcW w:w="360" w:type="dxa"/>
            <w:vAlign w:val="center"/>
            <w:hideMark/>
          </w:tcPr>
          <w:p w14:paraId="6476FFF5" w14:textId="77777777" w:rsidR="00E42721" w:rsidRPr="00B20630" w:rsidRDefault="00E42721" w:rsidP="00F555E9">
            <w:pPr>
              <w:snapToGrid w:val="0"/>
              <w:rPr>
                <w:sz w:val="16"/>
                <w:szCs w:val="16"/>
              </w:rPr>
            </w:pPr>
            <w:r w:rsidRPr="00B20630">
              <w:rPr>
                <w:color w:val="000000"/>
                <w:sz w:val="16"/>
                <w:szCs w:val="16"/>
              </w:rPr>
              <w:t>587</w:t>
            </w:r>
          </w:p>
        </w:tc>
        <w:tc>
          <w:tcPr>
            <w:tcW w:w="864" w:type="dxa"/>
            <w:vAlign w:val="center"/>
            <w:hideMark/>
          </w:tcPr>
          <w:p w14:paraId="444657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A37910"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6844FC"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0E2B6026"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1145B2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FA071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6EDE2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16514A"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76395E18"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16F080B" w14:textId="77777777" w:rsidTr="00F555E9">
        <w:trPr>
          <w:trHeight w:val="165"/>
        </w:trPr>
        <w:tc>
          <w:tcPr>
            <w:tcW w:w="360" w:type="dxa"/>
            <w:vAlign w:val="center"/>
            <w:hideMark/>
          </w:tcPr>
          <w:p w14:paraId="3477C9A8" w14:textId="77777777" w:rsidR="00E42721" w:rsidRPr="00B20630" w:rsidRDefault="00E42721" w:rsidP="00F555E9">
            <w:pPr>
              <w:snapToGrid w:val="0"/>
              <w:rPr>
                <w:sz w:val="16"/>
                <w:szCs w:val="16"/>
              </w:rPr>
            </w:pPr>
            <w:r w:rsidRPr="00B20630">
              <w:rPr>
                <w:color w:val="000000"/>
                <w:sz w:val="16"/>
                <w:szCs w:val="16"/>
              </w:rPr>
              <w:t>588</w:t>
            </w:r>
          </w:p>
        </w:tc>
        <w:tc>
          <w:tcPr>
            <w:tcW w:w="864" w:type="dxa"/>
            <w:vAlign w:val="center"/>
            <w:hideMark/>
          </w:tcPr>
          <w:p w14:paraId="728009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E9E07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B553416"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5EBBF75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6C0C01F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3B55B1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F7572D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C2FC31" w14:textId="77777777" w:rsidR="00E42721" w:rsidRPr="009B3DCC" w:rsidRDefault="00E42721" w:rsidP="00F555E9">
            <w:pPr>
              <w:snapToGrid w:val="0"/>
              <w:jc w:val="center"/>
              <w:rPr>
                <w:sz w:val="16"/>
                <w:szCs w:val="16"/>
              </w:rPr>
            </w:pPr>
            <w:r w:rsidRPr="00266687">
              <w:rPr>
                <w:color w:val="000000"/>
                <w:sz w:val="16"/>
                <w:szCs w:val="16"/>
              </w:rPr>
              <w:t>12.04</w:t>
            </w:r>
          </w:p>
        </w:tc>
        <w:tc>
          <w:tcPr>
            <w:tcW w:w="1008" w:type="dxa"/>
            <w:vAlign w:val="center"/>
            <w:hideMark/>
          </w:tcPr>
          <w:p w14:paraId="6E51C13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A587C05" w14:textId="77777777" w:rsidTr="00F555E9">
        <w:trPr>
          <w:trHeight w:val="165"/>
        </w:trPr>
        <w:tc>
          <w:tcPr>
            <w:tcW w:w="360" w:type="dxa"/>
            <w:vAlign w:val="center"/>
            <w:hideMark/>
          </w:tcPr>
          <w:p w14:paraId="2B94618B" w14:textId="77777777" w:rsidR="00E42721" w:rsidRPr="00B20630" w:rsidRDefault="00E42721" w:rsidP="00F555E9">
            <w:pPr>
              <w:snapToGrid w:val="0"/>
              <w:rPr>
                <w:sz w:val="16"/>
                <w:szCs w:val="16"/>
              </w:rPr>
            </w:pPr>
            <w:r w:rsidRPr="00B20630">
              <w:rPr>
                <w:color w:val="000000"/>
                <w:sz w:val="16"/>
                <w:szCs w:val="16"/>
              </w:rPr>
              <w:t>589</w:t>
            </w:r>
          </w:p>
        </w:tc>
        <w:tc>
          <w:tcPr>
            <w:tcW w:w="864" w:type="dxa"/>
            <w:vAlign w:val="center"/>
            <w:hideMark/>
          </w:tcPr>
          <w:p w14:paraId="766ED9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2531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98A21D3" w14:textId="77777777" w:rsidR="00E42721" w:rsidRPr="009B3DCC" w:rsidRDefault="00E42721" w:rsidP="00F555E9">
            <w:pPr>
              <w:snapToGrid w:val="0"/>
              <w:jc w:val="center"/>
              <w:rPr>
                <w:sz w:val="16"/>
                <w:szCs w:val="16"/>
              </w:rPr>
            </w:pPr>
            <w:r w:rsidRPr="00266687">
              <w:rPr>
                <w:color w:val="000000"/>
                <w:sz w:val="16"/>
                <w:szCs w:val="16"/>
              </w:rPr>
              <w:t>116</w:t>
            </w:r>
          </w:p>
        </w:tc>
        <w:tc>
          <w:tcPr>
            <w:tcW w:w="1008" w:type="dxa"/>
            <w:vAlign w:val="center"/>
            <w:hideMark/>
          </w:tcPr>
          <w:p w14:paraId="33406349"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82DB3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5A4F6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FA3D5C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B4D7DE6" w14:textId="77777777" w:rsidR="00E42721" w:rsidRPr="009B3DCC" w:rsidRDefault="00E42721" w:rsidP="00F555E9">
            <w:pPr>
              <w:snapToGrid w:val="0"/>
              <w:jc w:val="center"/>
              <w:rPr>
                <w:sz w:val="16"/>
                <w:szCs w:val="16"/>
              </w:rPr>
            </w:pPr>
            <w:r w:rsidRPr="00266687">
              <w:rPr>
                <w:color w:val="000000"/>
                <w:sz w:val="16"/>
                <w:szCs w:val="16"/>
              </w:rPr>
              <w:t>13.48</w:t>
            </w:r>
          </w:p>
        </w:tc>
        <w:tc>
          <w:tcPr>
            <w:tcW w:w="1008" w:type="dxa"/>
            <w:vAlign w:val="center"/>
            <w:hideMark/>
          </w:tcPr>
          <w:p w14:paraId="46E3C063" w14:textId="77777777" w:rsidR="00E42721" w:rsidRPr="009B3DCC" w:rsidRDefault="00E42721" w:rsidP="00F555E9">
            <w:pPr>
              <w:snapToGrid w:val="0"/>
              <w:jc w:val="center"/>
              <w:rPr>
                <w:sz w:val="16"/>
                <w:szCs w:val="16"/>
              </w:rPr>
            </w:pPr>
            <w:r w:rsidRPr="00266687">
              <w:rPr>
                <w:color w:val="000000"/>
                <w:sz w:val="16"/>
                <w:szCs w:val="16"/>
              </w:rPr>
              <w:t>1.71</w:t>
            </w:r>
          </w:p>
        </w:tc>
      </w:tr>
      <w:tr w:rsidR="00E42721" w:rsidRPr="009B3DCC" w14:paraId="19E203D8" w14:textId="77777777" w:rsidTr="00F555E9">
        <w:trPr>
          <w:trHeight w:val="165"/>
        </w:trPr>
        <w:tc>
          <w:tcPr>
            <w:tcW w:w="360" w:type="dxa"/>
            <w:vAlign w:val="center"/>
            <w:hideMark/>
          </w:tcPr>
          <w:p w14:paraId="1F9A8E6E" w14:textId="77777777" w:rsidR="00E42721" w:rsidRPr="00B20630" w:rsidRDefault="00E42721" w:rsidP="00F555E9">
            <w:pPr>
              <w:snapToGrid w:val="0"/>
              <w:rPr>
                <w:sz w:val="16"/>
                <w:szCs w:val="16"/>
              </w:rPr>
            </w:pPr>
            <w:r w:rsidRPr="00B20630">
              <w:rPr>
                <w:color w:val="000000"/>
                <w:sz w:val="16"/>
                <w:szCs w:val="16"/>
              </w:rPr>
              <w:t>590</w:t>
            </w:r>
          </w:p>
        </w:tc>
        <w:tc>
          <w:tcPr>
            <w:tcW w:w="864" w:type="dxa"/>
            <w:vAlign w:val="center"/>
            <w:hideMark/>
          </w:tcPr>
          <w:p w14:paraId="0756D7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A16BA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0AC9906"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6877587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4589AC8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AD05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1C336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8FC6DC1"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470B5C55" w14:textId="77777777" w:rsidR="00E42721" w:rsidRPr="009B3DCC" w:rsidRDefault="00E42721" w:rsidP="00F555E9">
            <w:pPr>
              <w:snapToGrid w:val="0"/>
              <w:jc w:val="center"/>
              <w:rPr>
                <w:sz w:val="16"/>
                <w:szCs w:val="16"/>
              </w:rPr>
            </w:pPr>
            <w:r w:rsidRPr="00266687">
              <w:rPr>
                <w:color w:val="000000"/>
                <w:sz w:val="16"/>
                <w:szCs w:val="16"/>
              </w:rPr>
              <w:t>5.96</w:t>
            </w:r>
          </w:p>
        </w:tc>
      </w:tr>
      <w:tr w:rsidR="00E42721" w:rsidRPr="009B3DCC" w14:paraId="7E426402" w14:textId="77777777" w:rsidTr="00F555E9">
        <w:trPr>
          <w:trHeight w:val="165"/>
        </w:trPr>
        <w:tc>
          <w:tcPr>
            <w:tcW w:w="360" w:type="dxa"/>
            <w:vAlign w:val="center"/>
            <w:hideMark/>
          </w:tcPr>
          <w:p w14:paraId="0EBA3C94" w14:textId="77777777" w:rsidR="00E42721" w:rsidRPr="00B20630" w:rsidRDefault="00E42721" w:rsidP="00F555E9">
            <w:pPr>
              <w:snapToGrid w:val="0"/>
              <w:rPr>
                <w:sz w:val="16"/>
                <w:szCs w:val="16"/>
              </w:rPr>
            </w:pPr>
            <w:r w:rsidRPr="00B20630">
              <w:rPr>
                <w:color w:val="000000"/>
                <w:sz w:val="16"/>
                <w:szCs w:val="16"/>
              </w:rPr>
              <w:t>591</w:t>
            </w:r>
          </w:p>
        </w:tc>
        <w:tc>
          <w:tcPr>
            <w:tcW w:w="864" w:type="dxa"/>
            <w:vAlign w:val="center"/>
            <w:hideMark/>
          </w:tcPr>
          <w:p w14:paraId="19B2BBB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D7BC3B"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75D2D75"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1CA58519"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14EFCE4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C9242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57BD1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A219263"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04F9CD37" w14:textId="77777777" w:rsidR="00E42721" w:rsidRPr="009B3DCC" w:rsidRDefault="00E42721" w:rsidP="00F555E9">
            <w:pPr>
              <w:snapToGrid w:val="0"/>
              <w:jc w:val="center"/>
              <w:rPr>
                <w:sz w:val="16"/>
                <w:szCs w:val="16"/>
              </w:rPr>
            </w:pPr>
            <w:r w:rsidRPr="00266687">
              <w:rPr>
                <w:color w:val="000000"/>
                <w:sz w:val="16"/>
                <w:szCs w:val="16"/>
              </w:rPr>
              <w:t>5.99</w:t>
            </w:r>
          </w:p>
        </w:tc>
      </w:tr>
      <w:tr w:rsidR="00E42721" w:rsidRPr="009B3DCC" w14:paraId="65852DDD" w14:textId="77777777" w:rsidTr="00F555E9">
        <w:trPr>
          <w:trHeight w:val="165"/>
        </w:trPr>
        <w:tc>
          <w:tcPr>
            <w:tcW w:w="360" w:type="dxa"/>
            <w:vAlign w:val="center"/>
            <w:hideMark/>
          </w:tcPr>
          <w:p w14:paraId="5403A74C" w14:textId="77777777" w:rsidR="00E42721" w:rsidRPr="00B20630" w:rsidRDefault="00E42721" w:rsidP="00F555E9">
            <w:pPr>
              <w:snapToGrid w:val="0"/>
              <w:rPr>
                <w:sz w:val="16"/>
                <w:szCs w:val="16"/>
              </w:rPr>
            </w:pPr>
            <w:r w:rsidRPr="00B20630">
              <w:rPr>
                <w:color w:val="000000"/>
                <w:sz w:val="16"/>
                <w:szCs w:val="16"/>
              </w:rPr>
              <w:t>592</w:t>
            </w:r>
          </w:p>
        </w:tc>
        <w:tc>
          <w:tcPr>
            <w:tcW w:w="864" w:type="dxa"/>
            <w:vAlign w:val="center"/>
            <w:hideMark/>
          </w:tcPr>
          <w:p w14:paraId="2B35F1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F70C67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3479F17C" w14:textId="77777777" w:rsidR="00E42721" w:rsidRPr="009B3DCC" w:rsidRDefault="00E42721" w:rsidP="00F555E9">
            <w:pPr>
              <w:snapToGrid w:val="0"/>
              <w:jc w:val="center"/>
              <w:rPr>
                <w:sz w:val="16"/>
                <w:szCs w:val="16"/>
              </w:rPr>
            </w:pPr>
            <w:r w:rsidRPr="00266687">
              <w:rPr>
                <w:color w:val="000000"/>
                <w:sz w:val="16"/>
                <w:szCs w:val="16"/>
              </w:rPr>
              <w:t>117</w:t>
            </w:r>
          </w:p>
        </w:tc>
        <w:tc>
          <w:tcPr>
            <w:tcW w:w="1008" w:type="dxa"/>
            <w:vAlign w:val="center"/>
            <w:hideMark/>
          </w:tcPr>
          <w:p w14:paraId="4531F55E"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289EF06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478EC9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E1A3D6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FB216FF"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5E28FD2A" w14:textId="77777777" w:rsidR="00E42721" w:rsidRPr="009B3DCC" w:rsidRDefault="00E42721" w:rsidP="00F555E9">
            <w:pPr>
              <w:snapToGrid w:val="0"/>
              <w:jc w:val="center"/>
              <w:rPr>
                <w:sz w:val="16"/>
                <w:szCs w:val="16"/>
              </w:rPr>
            </w:pPr>
            <w:r w:rsidRPr="00266687">
              <w:rPr>
                <w:color w:val="000000"/>
                <w:sz w:val="16"/>
                <w:szCs w:val="16"/>
              </w:rPr>
              <w:t>6.64</w:t>
            </w:r>
          </w:p>
        </w:tc>
      </w:tr>
      <w:tr w:rsidR="00E42721" w:rsidRPr="009B3DCC" w14:paraId="4D3AD67C" w14:textId="77777777" w:rsidTr="00F555E9">
        <w:trPr>
          <w:trHeight w:val="165"/>
        </w:trPr>
        <w:tc>
          <w:tcPr>
            <w:tcW w:w="360" w:type="dxa"/>
            <w:vAlign w:val="center"/>
            <w:hideMark/>
          </w:tcPr>
          <w:p w14:paraId="413D6FEC" w14:textId="77777777" w:rsidR="00E42721" w:rsidRPr="00B20630" w:rsidRDefault="00E42721" w:rsidP="00F555E9">
            <w:pPr>
              <w:snapToGrid w:val="0"/>
              <w:rPr>
                <w:sz w:val="16"/>
                <w:szCs w:val="16"/>
              </w:rPr>
            </w:pPr>
            <w:r w:rsidRPr="00B20630">
              <w:rPr>
                <w:color w:val="000000"/>
                <w:sz w:val="16"/>
                <w:szCs w:val="16"/>
              </w:rPr>
              <w:t>593</w:t>
            </w:r>
          </w:p>
        </w:tc>
        <w:tc>
          <w:tcPr>
            <w:tcW w:w="864" w:type="dxa"/>
            <w:vAlign w:val="center"/>
            <w:hideMark/>
          </w:tcPr>
          <w:p w14:paraId="6CFB75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C9E01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CA59490"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67412E7A"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AA0FA2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AA73D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22B546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352B874" w14:textId="77777777" w:rsidR="00E42721" w:rsidRPr="009B3DCC" w:rsidRDefault="00E42721" w:rsidP="00F555E9">
            <w:pPr>
              <w:snapToGrid w:val="0"/>
              <w:jc w:val="center"/>
              <w:rPr>
                <w:sz w:val="16"/>
                <w:szCs w:val="16"/>
              </w:rPr>
            </w:pPr>
            <w:r w:rsidRPr="00266687">
              <w:rPr>
                <w:color w:val="000000"/>
                <w:sz w:val="16"/>
                <w:szCs w:val="16"/>
              </w:rPr>
              <w:t>3.62</w:t>
            </w:r>
          </w:p>
        </w:tc>
        <w:tc>
          <w:tcPr>
            <w:tcW w:w="1008" w:type="dxa"/>
            <w:vAlign w:val="center"/>
            <w:hideMark/>
          </w:tcPr>
          <w:p w14:paraId="777B38B1"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27FB1241" w14:textId="77777777" w:rsidTr="00F555E9">
        <w:trPr>
          <w:trHeight w:val="165"/>
        </w:trPr>
        <w:tc>
          <w:tcPr>
            <w:tcW w:w="360" w:type="dxa"/>
            <w:vAlign w:val="center"/>
            <w:hideMark/>
          </w:tcPr>
          <w:p w14:paraId="65433A5F" w14:textId="77777777" w:rsidR="00E42721" w:rsidRPr="00B20630" w:rsidRDefault="00E42721" w:rsidP="00F555E9">
            <w:pPr>
              <w:snapToGrid w:val="0"/>
              <w:rPr>
                <w:sz w:val="16"/>
                <w:szCs w:val="16"/>
              </w:rPr>
            </w:pPr>
            <w:r w:rsidRPr="00B20630">
              <w:rPr>
                <w:color w:val="000000"/>
                <w:sz w:val="16"/>
                <w:szCs w:val="16"/>
              </w:rPr>
              <w:t>594</w:t>
            </w:r>
          </w:p>
        </w:tc>
        <w:tc>
          <w:tcPr>
            <w:tcW w:w="864" w:type="dxa"/>
            <w:vAlign w:val="center"/>
            <w:hideMark/>
          </w:tcPr>
          <w:p w14:paraId="5F233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95D66C"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04FD888"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5232B77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7EB442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60F63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D27F4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468FAA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4A6536F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93F5B25" w14:textId="77777777" w:rsidTr="00F555E9">
        <w:trPr>
          <w:trHeight w:val="165"/>
        </w:trPr>
        <w:tc>
          <w:tcPr>
            <w:tcW w:w="360" w:type="dxa"/>
            <w:vAlign w:val="center"/>
            <w:hideMark/>
          </w:tcPr>
          <w:p w14:paraId="65F7FDA2" w14:textId="77777777" w:rsidR="00E42721" w:rsidRPr="00B20630" w:rsidRDefault="00E42721" w:rsidP="00F555E9">
            <w:pPr>
              <w:snapToGrid w:val="0"/>
              <w:rPr>
                <w:sz w:val="16"/>
                <w:szCs w:val="16"/>
              </w:rPr>
            </w:pPr>
            <w:r w:rsidRPr="00B20630">
              <w:rPr>
                <w:color w:val="000000"/>
                <w:sz w:val="16"/>
                <w:szCs w:val="16"/>
              </w:rPr>
              <w:t>595</w:t>
            </w:r>
          </w:p>
        </w:tc>
        <w:tc>
          <w:tcPr>
            <w:tcW w:w="864" w:type="dxa"/>
            <w:vAlign w:val="center"/>
            <w:hideMark/>
          </w:tcPr>
          <w:p w14:paraId="75CA2EA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6BBD3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846C206" w14:textId="77777777" w:rsidR="00E42721" w:rsidRPr="009B3DCC" w:rsidRDefault="00E42721" w:rsidP="00F555E9">
            <w:pPr>
              <w:snapToGrid w:val="0"/>
              <w:jc w:val="center"/>
              <w:rPr>
                <w:sz w:val="16"/>
                <w:szCs w:val="16"/>
              </w:rPr>
            </w:pPr>
            <w:r w:rsidRPr="00266687">
              <w:rPr>
                <w:color w:val="000000"/>
                <w:sz w:val="16"/>
                <w:szCs w:val="16"/>
              </w:rPr>
              <w:t>118</w:t>
            </w:r>
          </w:p>
        </w:tc>
        <w:tc>
          <w:tcPr>
            <w:tcW w:w="1008" w:type="dxa"/>
            <w:vAlign w:val="center"/>
            <w:hideMark/>
          </w:tcPr>
          <w:p w14:paraId="1D8E07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6CD19A0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0E12F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F9AE0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396DDE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2DCC7F60" w14:textId="77777777" w:rsidR="00E42721" w:rsidRPr="009B3DCC" w:rsidRDefault="00E42721" w:rsidP="00F555E9">
            <w:pPr>
              <w:snapToGrid w:val="0"/>
              <w:jc w:val="center"/>
              <w:rPr>
                <w:sz w:val="16"/>
                <w:szCs w:val="16"/>
              </w:rPr>
            </w:pPr>
            <w:r w:rsidRPr="00266687">
              <w:rPr>
                <w:color w:val="000000"/>
                <w:sz w:val="16"/>
                <w:szCs w:val="16"/>
              </w:rPr>
              <w:t>4.27</w:t>
            </w:r>
          </w:p>
        </w:tc>
      </w:tr>
      <w:tr w:rsidR="00E42721" w:rsidRPr="009B3DCC" w14:paraId="3A352D72" w14:textId="77777777" w:rsidTr="00F555E9">
        <w:trPr>
          <w:trHeight w:val="165"/>
        </w:trPr>
        <w:tc>
          <w:tcPr>
            <w:tcW w:w="360" w:type="dxa"/>
            <w:vAlign w:val="center"/>
            <w:hideMark/>
          </w:tcPr>
          <w:p w14:paraId="2E98690B" w14:textId="77777777" w:rsidR="00E42721" w:rsidRPr="00B20630" w:rsidRDefault="00E42721" w:rsidP="00F555E9">
            <w:pPr>
              <w:snapToGrid w:val="0"/>
              <w:rPr>
                <w:sz w:val="16"/>
                <w:szCs w:val="16"/>
              </w:rPr>
            </w:pPr>
            <w:r w:rsidRPr="00B20630">
              <w:rPr>
                <w:color w:val="000000"/>
                <w:sz w:val="16"/>
                <w:szCs w:val="16"/>
              </w:rPr>
              <w:t>596</w:t>
            </w:r>
          </w:p>
        </w:tc>
        <w:tc>
          <w:tcPr>
            <w:tcW w:w="864" w:type="dxa"/>
            <w:vAlign w:val="center"/>
            <w:hideMark/>
          </w:tcPr>
          <w:p w14:paraId="28029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D6F5CF"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2A0C298"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0C56042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5AE947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704C1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9249CD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CA20008"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2DE80C86"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17B7E87A" w14:textId="77777777" w:rsidTr="00F555E9">
        <w:trPr>
          <w:trHeight w:val="165"/>
        </w:trPr>
        <w:tc>
          <w:tcPr>
            <w:tcW w:w="360" w:type="dxa"/>
            <w:vAlign w:val="center"/>
            <w:hideMark/>
          </w:tcPr>
          <w:p w14:paraId="251D542B" w14:textId="77777777" w:rsidR="00E42721" w:rsidRPr="00B20630" w:rsidRDefault="00E42721" w:rsidP="00F555E9">
            <w:pPr>
              <w:snapToGrid w:val="0"/>
              <w:rPr>
                <w:sz w:val="16"/>
                <w:szCs w:val="16"/>
              </w:rPr>
            </w:pPr>
            <w:r w:rsidRPr="00B20630">
              <w:rPr>
                <w:color w:val="000000"/>
                <w:sz w:val="16"/>
                <w:szCs w:val="16"/>
              </w:rPr>
              <w:t>597</w:t>
            </w:r>
          </w:p>
        </w:tc>
        <w:tc>
          <w:tcPr>
            <w:tcW w:w="864" w:type="dxa"/>
            <w:vAlign w:val="center"/>
            <w:hideMark/>
          </w:tcPr>
          <w:p w14:paraId="7132C2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650986"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62B3D1D"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13D4367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F39234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E0C3F2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DF908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9B7C729" w14:textId="77777777" w:rsidR="00E42721" w:rsidRPr="009B3DCC" w:rsidRDefault="00E42721" w:rsidP="00F555E9">
            <w:pPr>
              <w:snapToGrid w:val="0"/>
              <w:jc w:val="center"/>
              <w:rPr>
                <w:sz w:val="16"/>
                <w:szCs w:val="16"/>
              </w:rPr>
            </w:pPr>
            <w:r w:rsidRPr="00266687">
              <w:rPr>
                <w:color w:val="000000"/>
                <w:sz w:val="16"/>
                <w:szCs w:val="16"/>
              </w:rPr>
              <w:t>5.01</w:t>
            </w:r>
          </w:p>
        </w:tc>
        <w:tc>
          <w:tcPr>
            <w:tcW w:w="1008" w:type="dxa"/>
            <w:vAlign w:val="center"/>
            <w:hideMark/>
          </w:tcPr>
          <w:p w14:paraId="3A603401"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6E9F08EE" w14:textId="77777777" w:rsidTr="00F555E9">
        <w:trPr>
          <w:trHeight w:val="165"/>
        </w:trPr>
        <w:tc>
          <w:tcPr>
            <w:tcW w:w="360" w:type="dxa"/>
            <w:vAlign w:val="center"/>
            <w:hideMark/>
          </w:tcPr>
          <w:p w14:paraId="055E4932" w14:textId="77777777" w:rsidR="00E42721" w:rsidRPr="00B20630" w:rsidRDefault="00E42721" w:rsidP="00F555E9">
            <w:pPr>
              <w:snapToGrid w:val="0"/>
              <w:rPr>
                <w:sz w:val="16"/>
                <w:szCs w:val="16"/>
              </w:rPr>
            </w:pPr>
            <w:r w:rsidRPr="00B20630">
              <w:rPr>
                <w:color w:val="000000"/>
                <w:sz w:val="16"/>
                <w:szCs w:val="16"/>
              </w:rPr>
              <w:t>598</w:t>
            </w:r>
          </w:p>
        </w:tc>
        <w:tc>
          <w:tcPr>
            <w:tcW w:w="864" w:type="dxa"/>
            <w:vAlign w:val="center"/>
            <w:hideMark/>
          </w:tcPr>
          <w:p w14:paraId="0D2AB1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E72C2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74967D2E" w14:textId="77777777" w:rsidR="00E42721" w:rsidRPr="009B3DCC" w:rsidRDefault="00E42721" w:rsidP="00F555E9">
            <w:pPr>
              <w:snapToGrid w:val="0"/>
              <w:jc w:val="center"/>
              <w:rPr>
                <w:sz w:val="16"/>
                <w:szCs w:val="16"/>
              </w:rPr>
            </w:pPr>
            <w:r w:rsidRPr="00266687">
              <w:rPr>
                <w:color w:val="000000"/>
                <w:sz w:val="16"/>
                <w:szCs w:val="16"/>
              </w:rPr>
              <w:t>119</w:t>
            </w:r>
          </w:p>
        </w:tc>
        <w:tc>
          <w:tcPr>
            <w:tcW w:w="1008" w:type="dxa"/>
            <w:vAlign w:val="center"/>
            <w:hideMark/>
          </w:tcPr>
          <w:p w14:paraId="4C4D4ED0"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CD55A34"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F2522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46BD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AE0795D" w14:textId="77777777" w:rsidR="00E42721" w:rsidRPr="009B3DCC" w:rsidRDefault="00E42721" w:rsidP="00F555E9">
            <w:pPr>
              <w:snapToGrid w:val="0"/>
              <w:jc w:val="center"/>
              <w:rPr>
                <w:sz w:val="16"/>
                <w:szCs w:val="16"/>
              </w:rPr>
            </w:pPr>
            <w:r w:rsidRPr="00266687">
              <w:rPr>
                <w:color w:val="000000"/>
                <w:sz w:val="16"/>
                <w:szCs w:val="16"/>
              </w:rPr>
              <w:t>5.19</w:t>
            </w:r>
          </w:p>
        </w:tc>
        <w:tc>
          <w:tcPr>
            <w:tcW w:w="1008" w:type="dxa"/>
            <w:vAlign w:val="center"/>
            <w:hideMark/>
          </w:tcPr>
          <w:p w14:paraId="109CE8E3"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5C8F3FA" w14:textId="77777777" w:rsidTr="00F555E9">
        <w:trPr>
          <w:trHeight w:val="165"/>
        </w:trPr>
        <w:tc>
          <w:tcPr>
            <w:tcW w:w="360" w:type="dxa"/>
            <w:vAlign w:val="center"/>
            <w:hideMark/>
          </w:tcPr>
          <w:p w14:paraId="662682B4" w14:textId="77777777" w:rsidR="00E42721" w:rsidRPr="00B20630" w:rsidRDefault="00E42721" w:rsidP="00F555E9">
            <w:pPr>
              <w:snapToGrid w:val="0"/>
              <w:rPr>
                <w:sz w:val="16"/>
                <w:szCs w:val="16"/>
              </w:rPr>
            </w:pPr>
            <w:r w:rsidRPr="00B20630">
              <w:rPr>
                <w:color w:val="000000"/>
                <w:sz w:val="16"/>
                <w:szCs w:val="16"/>
              </w:rPr>
              <w:t>599</w:t>
            </w:r>
          </w:p>
        </w:tc>
        <w:tc>
          <w:tcPr>
            <w:tcW w:w="864" w:type="dxa"/>
            <w:vAlign w:val="center"/>
            <w:hideMark/>
          </w:tcPr>
          <w:p w14:paraId="6E71112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AADB6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FAF01A9"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27DFA00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490B82E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9AA185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7460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4979C84" w14:textId="77777777" w:rsidR="00E42721" w:rsidRPr="009B3DCC" w:rsidRDefault="00E42721" w:rsidP="00F555E9">
            <w:pPr>
              <w:snapToGrid w:val="0"/>
              <w:jc w:val="center"/>
              <w:rPr>
                <w:sz w:val="16"/>
                <w:szCs w:val="16"/>
              </w:rPr>
            </w:pPr>
            <w:r w:rsidRPr="00266687">
              <w:rPr>
                <w:color w:val="000000"/>
                <w:sz w:val="16"/>
                <w:szCs w:val="16"/>
              </w:rPr>
              <w:t>7.39</w:t>
            </w:r>
          </w:p>
        </w:tc>
        <w:tc>
          <w:tcPr>
            <w:tcW w:w="1008" w:type="dxa"/>
            <w:vAlign w:val="center"/>
            <w:hideMark/>
          </w:tcPr>
          <w:p w14:paraId="675C2A20"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5A6E59C" w14:textId="77777777" w:rsidTr="00F555E9">
        <w:trPr>
          <w:trHeight w:val="180"/>
        </w:trPr>
        <w:tc>
          <w:tcPr>
            <w:tcW w:w="360" w:type="dxa"/>
            <w:vAlign w:val="center"/>
            <w:hideMark/>
          </w:tcPr>
          <w:p w14:paraId="19449C4F" w14:textId="77777777" w:rsidR="00E42721" w:rsidRPr="00B20630" w:rsidRDefault="00E42721" w:rsidP="00F555E9">
            <w:pPr>
              <w:snapToGrid w:val="0"/>
              <w:rPr>
                <w:sz w:val="16"/>
                <w:szCs w:val="16"/>
              </w:rPr>
            </w:pPr>
            <w:r w:rsidRPr="00B20630">
              <w:rPr>
                <w:color w:val="000000"/>
                <w:sz w:val="16"/>
                <w:szCs w:val="16"/>
              </w:rPr>
              <w:t>600</w:t>
            </w:r>
          </w:p>
        </w:tc>
        <w:tc>
          <w:tcPr>
            <w:tcW w:w="864" w:type="dxa"/>
            <w:vAlign w:val="center"/>
            <w:hideMark/>
          </w:tcPr>
          <w:p w14:paraId="782D38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CC0AC8"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23C6A68D"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16F0277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627F66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6256B6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496CE1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86C7F74" w14:textId="77777777" w:rsidR="00E42721" w:rsidRPr="009B3DCC" w:rsidRDefault="00E42721" w:rsidP="00F555E9">
            <w:pPr>
              <w:snapToGrid w:val="0"/>
              <w:jc w:val="center"/>
              <w:rPr>
                <w:sz w:val="16"/>
                <w:szCs w:val="16"/>
              </w:rPr>
            </w:pPr>
            <w:r w:rsidRPr="00266687">
              <w:rPr>
                <w:color w:val="000000"/>
                <w:sz w:val="16"/>
                <w:szCs w:val="16"/>
              </w:rPr>
              <w:t>6.24</w:t>
            </w:r>
          </w:p>
        </w:tc>
        <w:tc>
          <w:tcPr>
            <w:tcW w:w="1008" w:type="dxa"/>
            <w:vAlign w:val="center"/>
            <w:hideMark/>
          </w:tcPr>
          <w:p w14:paraId="156242BC" w14:textId="77777777" w:rsidR="00E42721" w:rsidRPr="009B3DCC" w:rsidRDefault="00E42721" w:rsidP="00F555E9">
            <w:pPr>
              <w:snapToGrid w:val="0"/>
              <w:jc w:val="center"/>
              <w:rPr>
                <w:sz w:val="16"/>
                <w:szCs w:val="16"/>
              </w:rPr>
            </w:pPr>
            <w:r w:rsidRPr="00266687">
              <w:rPr>
                <w:color w:val="000000"/>
                <w:sz w:val="16"/>
                <w:szCs w:val="16"/>
              </w:rPr>
              <w:t>2.21</w:t>
            </w:r>
          </w:p>
        </w:tc>
      </w:tr>
      <w:tr w:rsidR="00E42721" w:rsidRPr="009B3DCC" w14:paraId="15914F19" w14:textId="77777777" w:rsidTr="00F555E9">
        <w:trPr>
          <w:trHeight w:val="165"/>
        </w:trPr>
        <w:tc>
          <w:tcPr>
            <w:tcW w:w="360" w:type="dxa"/>
            <w:vAlign w:val="center"/>
            <w:hideMark/>
          </w:tcPr>
          <w:p w14:paraId="1EC37E2C" w14:textId="77777777" w:rsidR="00E42721" w:rsidRPr="00B20630" w:rsidRDefault="00E42721" w:rsidP="00F555E9">
            <w:pPr>
              <w:snapToGrid w:val="0"/>
              <w:rPr>
                <w:sz w:val="16"/>
                <w:szCs w:val="16"/>
              </w:rPr>
            </w:pPr>
            <w:r w:rsidRPr="00B20630">
              <w:rPr>
                <w:color w:val="000000"/>
                <w:sz w:val="16"/>
                <w:szCs w:val="16"/>
              </w:rPr>
              <w:t>601</w:t>
            </w:r>
          </w:p>
        </w:tc>
        <w:tc>
          <w:tcPr>
            <w:tcW w:w="864" w:type="dxa"/>
            <w:vAlign w:val="center"/>
            <w:hideMark/>
          </w:tcPr>
          <w:p w14:paraId="4CCC120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BDDAC81"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122FAFA7"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A724487"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CBBC4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A80DE7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CE49E0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98E6D79"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080A7E0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6FA2C1A0" w14:textId="77777777" w:rsidTr="00F555E9">
        <w:trPr>
          <w:trHeight w:val="165"/>
        </w:trPr>
        <w:tc>
          <w:tcPr>
            <w:tcW w:w="360" w:type="dxa"/>
            <w:vAlign w:val="center"/>
            <w:hideMark/>
          </w:tcPr>
          <w:p w14:paraId="02943E4A" w14:textId="77777777" w:rsidR="00E42721" w:rsidRPr="00B20630" w:rsidRDefault="00E42721" w:rsidP="00F555E9">
            <w:pPr>
              <w:snapToGrid w:val="0"/>
              <w:rPr>
                <w:sz w:val="16"/>
                <w:szCs w:val="16"/>
              </w:rPr>
            </w:pPr>
            <w:r w:rsidRPr="00B20630">
              <w:rPr>
                <w:color w:val="000000"/>
                <w:sz w:val="16"/>
                <w:szCs w:val="16"/>
              </w:rPr>
              <w:lastRenderedPageBreak/>
              <w:t>602</w:t>
            </w:r>
          </w:p>
        </w:tc>
        <w:tc>
          <w:tcPr>
            <w:tcW w:w="864" w:type="dxa"/>
            <w:vAlign w:val="center"/>
            <w:hideMark/>
          </w:tcPr>
          <w:p w14:paraId="0C2645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561D13"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09A6294E"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468B3D89"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6C488B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BD079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D991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7A49E88" w14:textId="77777777" w:rsidR="00E42721" w:rsidRPr="009B3DCC" w:rsidRDefault="00E42721" w:rsidP="00F555E9">
            <w:pPr>
              <w:snapToGrid w:val="0"/>
              <w:jc w:val="center"/>
              <w:rPr>
                <w:sz w:val="16"/>
                <w:szCs w:val="16"/>
              </w:rPr>
            </w:pPr>
            <w:r w:rsidRPr="00266687">
              <w:rPr>
                <w:color w:val="000000"/>
                <w:sz w:val="16"/>
                <w:szCs w:val="16"/>
              </w:rPr>
              <w:t>12.15</w:t>
            </w:r>
          </w:p>
        </w:tc>
        <w:tc>
          <w:tcPr>
            <w:tcW w:w="1008" w:type="dxa"/>
            <w:vAlign w:val="center"/>
            <w:hideMark/>
          </w:tcPr>
          <w:p w14:paraId="7162A00B" w14:textId="77777777" w:rsidR="00E42721" w:rsidRPr="009B3DCC" w:rsidRDefault="00E42721" w:rsidP="00F555E9">
            <w:pPr>
              <w:snapToGrid w:val="0"/>
              <w:jc w:val="center"/>
              <w:rPr>
                <w:sz w:val="16"/>
                <w:szCs w:val="16"/>
              </w:rPr>
            </w:pPr>
            <w:r w:rsidRPr="00266687">
              <w:rPr>
                <w:color w:val="000000"/>
                <w:sz w:val="16"/>
                <w:szCs w:val="16"/>
              </w:rPr>
              <w:t>0.99</w:t>
            </w:r>
          </w:p>
        </w:tc>
      </w:tr>
      <w:tr w:rsidR="00E42721" w:rsidRPr="009B3DCC" w14:paraId="4FE32C22" w14:textId="77777777" w:rsidTr="00F555E9">
        <w:trPr>
          <w:trHeight w:val="165"/>
        </w:trPr>
        <w:tc>
          <w:tcPr>
            <w:tcW w:w="360" w:type="dxa"/>
            <w:vAlign w:val="center"/>
            <w:hideMark/>
          </w:tcPr>
          <w:p w14:paraId="51EB0C3D" w14:textId="77777777" w:rsidR="00E42721" w:rsidRPr="00B20630" w:rsidRDefault="00E42721" w:rsidP="00F555E9">
            <w:pPr>
              <w:snapToGrid w:val="0"/>
              <w:rPr>
                <w:sz w:val="16"/>
                <w:szCs w:val="16"/>
              </w:rPr>
            </w:pPr>
            <w:r w:rsidRPr="00B20630">
              <w:rPr>
                <w:color w:val="000000"/>
                <w:sz w:val="16"/>
                <w:szCs w:val="16"/>
              </w:rPr>
              <w:t>603</w:t>
            </w:r>
          </w:p>
        </w:tc>
        <w:tc>
          <w:tcPr>
            <w:tcW w:w="864" w:type="dxa"/>
            <w:vAlign w:val="center"/>
            <w:hideMark/>
          </w:tcPr>
          <w:p w14:paraId="414156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29C89E2"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4A625C1F"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3A74F3DF"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33BC7DF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13A33C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0E1C74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A65159"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78B8E69"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6DC058F" w14:textId="77777777" w:rsidTr="00F555E9">
        <w:trPr>
          <w:trHeight w:val="165"/>
        </w:trPr>
        <w:tc>
          <w:tcPr>
            <w:tcW w:w="360" w:type="dxa"/>
            <w:vAlign w:val="center"/>
            <w:hideMark/>
          </w:tcPr>
          <w:p w14:paraId="5920F3F5" w14:textId="77777777" w:rsidR="00E42721" w:rsidRPr="00B20630" w:rsidRDefault="00E42721" w:rsidP="00F555E9">
            <w:pPr>
              <w:snapToGrid w:val="0"/>
              <w:rPr>
                <w:sz w:val="16"/>
                <w:szCs w:val="16"/>
              </w:rPr>
            </w:pPr>
            <w:r w:rsidRPr="00B20630">
              <w:rPr>
                <w:color w:val="000000"/>
                <w:sz w:val="16"/>
                <w:szCs w:val="16"/>
              </w:rPr>
              <w:t>604</w:t>
            </w:r>
          </w:p>
        </w:tc>
        <w:tc>
          <w:tcPr>
            <w:tcW w:w="864" w:type="dxa"/>
            <w:vAlign w:val="center"/>
            <w:hideMark/>
          </w:tcPr>
          <w:p w14:paraId="603BF58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74697ED" w14:textId="77777777" w:rsidR="00E42721" w:rsidRPr="009B3DCC" w:rsidRDefault="00E42721" w:rsidP="00F555E9">
            <w:pPr>
              <w:snapToGrid w:val="0"/>
              <w:jc w:val="center"/>
              <w:rPr>
                <w:sz w:val="16"/>
                <w:szCs w:val="16"/>
              </w:rPr>
            </w:pPr>
            <w:r w:rsidRPr="00266687">
              <w:rPr>
                <w:color w:val="000000"/>
                <w:sz w:val="16"/>
                <w:szCs w:val="16"/>
              </w:rPr>
              <w:t>Clearwater</w:t>
            </w:r>
          </w:p>
        </w:tc>
        <w:tc>
          <w:tcPr>
            <w:tcW w:w="504" w:type="dxa"/>
            <w:vAlign w:val="center"/>
            <w:hideMark/>
          </w:tcPr>
          <w:p w14:paraId="6A3F4A2B" w14:textId="77777777" w:rsidR="00E42721" w:rsidRPr="009B3DCC" w:rsidRDefault="00E42721" w:rsidP="00F555E9">
            <w:pPr>
              <w:snapToGrid w:val="0"/>
              <w:jc w:val="center"/>
              <w:rPr>
                <w:sz w:val="16"/>
                <w:szCs w:val="16"/>
              </w:rPr>
            </w:pPr>
            <w:r w:rsidRPr="00266687">
              <w:rPr>
                <w:color w:val="000000"/>
                <w:sz w:val="16"/>
                <w:szCs w:val="16"/>
              </w:rPr>
              <w:t>121</w:t>
            </w:r>
          </w:p>
        </w:tc>
        <w:tc>
          <w:tcPr>
            <w:tcW w:w="1008" w:type="dxa"/>
            <w:vAlign w:val="center"/>
            <w:hideMark/>
          </w:tcPr>
          <w:p w14:paraId="190D433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CD7740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8B50D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BA829B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54DF0B"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1BFD7E1E"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3C4880E2" w14:textId="77777777" w:rsidTr="00F555E9">
        <w:trPr>
          <w:trHeight w:val="165"/>
        </w:trPr>
        <w:tc>
          <w:tcPr>
            <w:tcW w:w="360" w:type="dxa"/>
            <w:vAlign w:val="center"/>
            <w:hideMark/>
          </w:tcPr>
          <w:p w14:paraId="21CE35CA" w14:textId="77777777" w:rsidR="00E42721" w:rsidRPr="00B20630" w:rsidRDefault="00E42721" w:rsidP="00F555E9">
            <w:pPr>
              <w:snapToGrid w:val="0"/>
              <w:rPr>
                <w:sz w:val="16"/>
                <w:szCs w:val="16"/>
              </w:rPr>
            </w:pPr>
            <w:r w:rsidRPr="00B20630">
              <w:rPr>
                <w:color w:val="000000"/>
                <w:sz w:val="16"/>
                <w:szCs w:val="16"/>
              </w:rPr>
              <w:t>605</w:t>
            </w:r>
          </w:p>
        </w:tc>
        <w:tc>
          <w:tcPr>
            <w:tcW w:w="864" w:type="dxa"/>
            <w:vAlign w:val="center"/>
            <w:hideMark/>
          </w:tcPr>
          <w:p w14:paraId="7EF23D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1B392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56CC6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8F5656A"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94064C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680FB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130F5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E3C2F38" w14:textId="77777777" w:rsidR="00E42721" w:rsidRPr="009B3DCC" w:rsidRDefault="00E42721" w:rsidP="00F555E9">
            <w:pPr>
              <w:snapToGrid w:val="0"/>
              <w:jc w:val="center"/>
              <w:rPr>
                <w:sz w:val="16"/>
                <w:szCs w:val="16"/>
              </w:rPr>
            </w:pPr>
            <w:r w:rsidRPr="00266687">
              <w:rPr>
                <w:color w:val="000000"/>
                <w:sz w:val="16"/>
                <w:szCs w:val="16"/>
              </w:rPr>
              <w:t>3.91</w:t>
            </w:r>
          </w:p>
        </w:tc>
        <w:tc>
          <w:tcPr>
            <w:tcW w:w="1008" w:type="dxa"/>
            <w:vAlign w:val="center"/>
            <w:hideMark/>
          </w:tcPr>
          <w:p w14:paraId="65EC7B71" w14:textId="77777777" w:rsidR="00E42721" w:rsidRPr="009B3DCC" w:rsidRDefault="00E42721" w:rsidP="00F555E9">
            <w:pPr>
              <w:snapToGrid w:val="0"/>
              <w:jc w:val="center"/>
              <w:rPr>
                <w:sz w:val="16"/>
                <w:szCs w:val="16"/>
              </w:rPr>
            </w:pPr>
            <w:r w:rsidRPr="00266687">
              <w:rPr>
                <w:color w:val="000000"/>
                <w:sz w:val="16"/>
                <w:szCs w:val="16"/>
              </w:rPr>
              <w:t>4.38</w:t>
            </w:r>
          </w:p>
        </w:tc>
      </w:tr>
      <w:tr w:rsidR="00E42721" w:rsidRPr="009B3DCC" w14:paraId="4BBFF160" w14:textId="77777777" w:rsidTr="00F555E9">
        <w:trPr>
          <w:trHeight w:val="165"/>
        </w:trPr>
        <w:tc>
          <w:tcPr>
            <w:tcW w:w="360" w:type="dxa"/>
            <w:vAlign w:val="center"/>
            <w:hideMark/>
          </w:tcPr>
          <w:p w14:paraId="448527FB" w14:textId="77777777" w:rsidR="00E42721" w:rsidRPr="00B20630" w:rsidRDefault="00E42721" w:rsidP="00F555E9">
            <w:pPr>
              <w:snapToGrid w:val="0"/>
              <w:rPr>
                <w:sz w:val="16"/>
                <w:szCs w:val="16"/>
              </w:rPr>
            </w:pPr>
            <w:r w:rsidRPr="00B20630">
              <w:rPr>
                <w:color w:val="000000"/>
                <w:sz w:val="16"/>
                <w:szCs w:val="16"/>
              </w:rPr>
              <w:t>606</w:t>
            </w:r>
          </w:p>
        </w:tc>
        <w:tc>
          <w:tcPr>
            <w:tcW w:w="864" w:type="dxa"/>
            <w:vAlign w:val="center"/>
            <w:hideMark/>
          </w:tcPr>
          <w:p w14:paraId="435BA5C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F34B6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9FE01E"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3565BFDB"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B7E100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3A6DE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296428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984180E"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B9B9C16" w14:textId="77777777" w:rsidR="00E42721" w:rsidRPr="009B3DCC" w:rsidRDefault="00E42721" w:rsidP="00F555E9">
            <w:pPr>
              <w:snapToGrid w:val="0"/>
              <w:jc w:val="center"/>
              <w:rPr>
                <w:sz w:val="16"/>
                <w:szCs w:val="16"/>
              </w:rPr>
            </w:pPr>
            <w:r w:rsidRPr="00266687">
              <w:rPr>
                <w:color w:val="000000"/>
                <w:sz w:val="16"/>
                <w:szCs w:val="16"/>
              </w:rPr>
              <w:t>4.72</w:t>
            </w:r>
          </w:p>
        </w:tc>
      </w:tr>
      <w:tr w:rsidR="00E42721" w:rsidRPr="009B3DCC" w14:paraId="37A44A10" w14:textId="77777777" w:rsidTr="00F555E9">
        <w:trPr>
          <w:trHeight w:val="165"/>
        </w:trPr>
        <w:tc>
          <w:tcPr>
            <w:tcW w:w="360" w:type="dxa"/>
            <w:vAlign w:val="center"/>
            <w:hideMark/>
          </w:tcPr>
          <w:p w14:paraId="1D9BD39B" w14:textId="77777777" w:rsidR="00E42721" w:rsidRPr="00B20630" w:rsidRDefault="00E42721" w:rsidP="00F555E9">
            <w:pPr>
              <w:snapToGrid w:val="0"/>
              <w:rPr>
                <w:sz w:val="16"/>
                <w:szCs w:val="16"/>
              </w:rPr>
            </w:pPr>
            <w:r w:rsidRPr="00B20630">
              <w:rPr>
                <w:color w:val="000000"/>
                <w:sz w:val="16"/>
                <w:szCs w:val="16"/>
              </w:rPr>
              <w:t>607</w:t>
            </w:r>
          </w:p>
        </w:tc>
        <w:tc>
          <w:tcPr>
            <w:tcW w:w="864" w:type="dxa"/>
            <w:vAlign w:val="center"/>
            <w:hideMark/>
          </w:tcPr>
          <w:p w14:paraId="7E11B21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E9A2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8FD7F04" w14:textId="77777777" w:rsidR="00E42721" w:rsidRPr="009B3DCC" w:rsidRDefault="00E42721" w:rsidP="00F555E9">
            <w:pPr>
              <w:snapToGrid w:val="0"/>
              <w:jc w:val="center"/>
              <w:rPr>
                <w:sz w:val="16"/>
                <w:szCs w:val="16"/>
              </w:rPr>
            </w:pPr>
            <w:r w:rsidRPr="00266687">
              <w:rPr>
                <w:color w:val="000000"/>
                <w:sz w:val="16"/>
                <w:szCs w:val="16"/>
              </w:rPr>
              <w:t>122</w:t>
            </w:r>
          </w:p>
        </w:tc>
        <w:tc>
          <w:tcPr>
            <w:tcW w:w="1008" w:type="dxa"/>
            <w:vAlign w:val="center"/>
            <w:hideMark/>
          </w:tcPr>
          <w:p w14:paraId="1FFE8AAE"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031B00F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E00CFB5"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02D33A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22DFBD"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51EE223C" w14:textId="77777777" w:rsidR="00E42721" w:rsidRPr="009B3DCC" w:rsidRDefault="00E42721" w:rsidP="00F555E9">
            <w:pPr>
              <w:snapToGrid w:val="0"/>
              <w:jc w:val="center"/>
              <w:rPr>
                <w:sz w:val="16"/>
                <w:szCs w:val="16"/>
              </w:rPr>
            </w:pPr>
            <w:r w:rsidRPr="00266687">
              <w:rPr>
                <w:color w:val="000000"/>
                <w:sz w:val="16"/>
                <w:szCs w:val="16"/>
              </w:rPr>
              <w:t>4.89</w:t>
            </w:r>
          </w:p>
        </w:tc>
      </w:tr>
      <w:tr w:rsidR="00E42721" w:rsidRPr="009B3DCC" w14:paraId="2CAEC670" w14:textId="77777777" w:rsidTr="00F555E9">
        <w:trPr>
          <w:trHeight w:val="165"/>
        </w:trPr>
        <w:tc>
          <w:tcPr>
            <w:tcW w:w="360" w:type="dxa"/>
            <w:vAlign w:val="center"/>
            <w:hideMark/>
          </w:tcPr>
          <w:p w14:paraId="34BA21BA" w14:textId="77777777" w:rsidR="00E42721" w:rsidRPr="00B20630" w:rsidRDefault="00E42721" w:rsidP="00F555E9">
            <w:pPr>
              <w:snapToGrid w:val="0"/>
              <w:rPr>
                <w:sz w:val="16"/>
                <w:szCs w:val="16"/>
              </w:rPr>
            </w:pPr>
            <w:r w:rsidRPr="00B20630">
              <w:rPr>
                <w:color w:val="000000"/>
                <w:sz w:val="16"/>
                <w:szCs w:val="16"/>
              </w:rPr>
              <w:t>608</w:t>
            </w:r>
          </w:p>
        </w:tc>
        <w:tc>
          <w:tcPr>
            <w:tcW w:w="864" w:type="dxa"/>
            <w:vAlign w:val="center"/>
            <w:hideMark/>
          </w:tcPr>
          <w:p w14:paraId="63ACB5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3B0AD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0BAC10"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46D4D07B"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4EE3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6762B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E73764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E8E737E" w14:textId="77777777" w:rsidR="00E42721" w:rsidRPr="009B3DCC" w:rsidRDefault="00E42721" w:rsidP="00F555E9">
            <w:pPr>
              <w:snapToGrid w:val="0"/>
              <w:jc w:val="center"/>
              <w:rPr>
                <w:sz w:val="16"/>
                <w:szCs w:val="16"/>
              </w:rPr>
            </w:pPr>
            <w:r w:rsidRPr="00266687">
              <w:rPr>
                <w:color w:val="000000"/>
                <w:sz w:val="16"/>
                <w:szCs w:val="16"/>
              </w:rPr>
              <w:t>7.46</w:t>
            </w:r>
          </w:p>
        </w:tc>
        <w:tc>
          <w:tcPr>
            <w:tcW w:w="1008" w:type="dxa"/>
            <w:vAlign w:val="center"/>
            <w:hideMark/>
          </w:tcPr>
          <w:p w14:paraId="29F164A5" w14:textId="77777777" w:rsidR="00E42721" w:rsidRPr="009B3DCC" w:rsidRDefault="00E42721" w:rsidP="00F555E9">
            <w:pPr>
              <w:snapToGrid w:val="0"/>
              <w:jc w:val="center"/>
              <w:rPr>
                <w:sz w:val="16"/>
                <w:szCs w:val="16"/>
              </w:rPr>
            </w:pPr>
            <w:r w:rsidRPr="00266687">
              <w:rPr>
                <w:color w:val="000000"/>
                <w:sz w:val="16"/>
                <w:szCs w:val="16"/>
              </w:rPr>
              <w:t>1.97</w:t>
            </w:r>
          </w:p>
        </w:tc>
      </w:tr>
      <w:tr w:rsidR="00E42721" w:rsidRPr="009B3DCC" w14:paraId="5EF6CB2A" w14:textId="77777777" w:rsidTr="00F555E9">
        <w:trPr>
          <w:trHeight w:val="165"/>
        </w:trPr>
        <w:tc>
          <w:tcPr>
            <w:tcW w:w="360" w:type="dxa"/>
            <w:vAlign w:val="center"/>
            <w:hideMark/>
          </w:tcPr>
          <w:p w14:paraId="47FF8EE1" w14:textId="77777777" w:rsidR="00E42721" w:rsidRPr="00B20630" w:rsidRDefault="00E42721" w:rsidP="00F555E9">
            <w:pPr>
              <w:snapToGrid w:val="0"/>
              <w:rPr>
                <w:sz w:val="16"/>
                <w:szCs w:val="16"/>
              </w:rPr>
            </w:pPr>
            <w:r w:rsidRPr="00B20630">
              <w:rPr>
                <w:color w:val="000000"/>
                <w:sz w:val="16"/>
                <w:szCs w:val="16"/>
              </w:rPr>
              <w:t>609</w:t>
            </w:r>
          </w:p>
        </w:tc>
        <w:tc>
          <w:tcPr>
            <w:tcW w:w="864" w:type="dxa"/>
            <w:vAlign w:val="center"/>
            <w:hideMark/>
          </w:tcPr>
          <w:p w14:paraId="32191F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DC98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1CAA1C7"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25AD1BC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7D10260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F90520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EA7D5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ACB1B8"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172AC5E6" w14:textId="77777777" w:rsidR="00E42721" w:rsidRPr="009B3DCC" w:rsidRDefault="00E42721" w:rsidP="00F555E9">
            <w:pPr>
              <w:snapToGrid w:val="0"/>
              <w:jc w:val="center"/>
              <w:rPr>
                <w:sz w:val="16"/>
                <w:szCs w:val="16"/>
              </w:rPr>
            </w:pPr>
            <w:r w:rsidRPr="00266687">
              <w:rPr>
                <w:color w:val="000000"/>
                <w:sz w:val="16"/>
                <w:szCs w:val="16"/>
              </w:rPr>
              <w:t>2.66</w:t>
            </w:r>
          </w:p>
        </w:tc>
      </w:tr>
      <w:tr w:rsidR="00E42721" w:rsidRPr="009B3DCC" w14:paraId="585D99F7" w14:textId="77777777" w:rsidTr="00F555E9">
        <w:trPr>
          <w:trHeight w:val="165"/>
        </w:trPr>
        <w:tc>
          <w:tcPr>
            <w:tcW w:w="360" w:type="dxa"/>
            <w:vAlign w:val="center"/>
            <w:hideMark/>
          </w:tcPr>
          <w:p w14:paraId="3CDCF674" w14:textId="77777777" w:rsidR="00E42721" w:rsidRPr="00B20630" w:rsidRDefault="00E42721" w:rsidP="00F555E9">
            <w:pPr>
              <w:snapToGrid w:val="0"/>
              <w:rPr>
                <w:sz w:val="16"/>
                <w:szCs w:val="16"/>
              </w:rPr>
            </w:pPr>
            <w:r w:rsidRPr="00B20630">
              <w:rPr>
                <w:color w:val="000000"/>
                <w:sz w:val="16"/>
                <w:szCs w:val="16"/>
              </w:rPr>
              <w:t>610</w:t>
            </w:r>
          </w:p>
        </w:tc>
        <w:tc>
          <w:tcPr>
            <w:tcW w:w="864" w:type="dxa"/>
            <w:vAlign w:val="center"/>
            <w:hideMark/>
          </w:tcPr>
          <w:p w14:paraId="03E7A51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B470B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54F9C4" w14:textId="77777777" w:rsidR="00E42721" w:rsidRPr="009B3DCC" w:rsidRDefault="00E42721" w:rsidP="00F555E9">
            <w:pPr>
              <w:snapToGrid w:val="0"/>
              <w:jc w:val="center"/>
              <w:rPr>
                <w:sz w:val="16"/>
                <w:szCs w:val="16"/>
              </w:rPr>
            </w:pPr>
            <w:r w:rsidRPr="00266687">
              <w:rPr>
                <w:color w:val="000000"/>
                <w:sz w:val="16"/>
                <w:szCs w:val="16"/>
              </w:rPr>
              <w:t>123</w:t>
            </w:r>
          </w:p>
        </w:tc>
        <w:tc>
          <w:tcPr>
            <w:tcW w:w="1008" w:type="dxa"/>
            <w:vAlign w:val="center"/>
            <w:hideMark/>
          </w:tcPr>
          <w:p w14:paraId="6FFEB38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939843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E9284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5F5F87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84AA682" w14:textId="77777777" w:rsidR="00E42721" w:rsidRPr="009B3DCC" w:rsidRDefault="00E42721" w:rsidP="00F555E9">
            <w:pPr>
              <w:snapToGrid w:val="0"/>
              <w:jc w:val="center"/>
              <w:rPr>
                <w:sz w:val="16"/>
                <w:szCs w:val="16"/>
              </w:rPr>
            </w:pPr>
            <w:r w:rsidRPr="00266687">
              <w:rPr>
                <w:color w:val="000000"/>
                <w:sz w:val="16"/>
                <w:szCs w:val="16"/>
              </w:rPr>
              <w:t>8.69</w:t>
            </w:r>
          </w:p>
        </w:tc>
        <w:tc>
          <w:tcPr>
            <w:tcW w:w="1008" w:type="dxa"/>
            <w:vAlign w:val="center"/>
            <w:hideMark/>
          </w:tcPr>
          <w:p w14:paraId="52E28D8F"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48C38926" w14:textId="77777777" w:rsidTr="00F555E9">
        <w:trPr>
          <w:trHeight w:val="165"/>
        </w:trPr>
        <w:tc>
          <w:tcPr>
            <w:tcW w:w="360" w:type="dxa"/>
            <w:vAlign w:val="center"/>
            <w:hideMark/>
          </w:tcPr>
          <w:p w14:paraId="19E86B9B" w14:textId="77777777" w:rsidR="00E42721" w:rsidRPr="00B20630" w:rsidRDefault="00E42721" w:rsidP="00F555E9">
            <w:pPr>
              <w:snapToGrid w:val="0"/>
              <w:rPr>
                <w:sz w:val="16"/>
                <w:szCs w:val="16"/>
              </w:rPr>
            </w:pPr>
            <w:r w:rsidRPr="00B20630">
              <w:rPr>
                <w:color w:val="000000"/>
                <w:sz w:val="16"/>
                <w:szCs w:val="16"/>
              </w:rPr>
              <w:t>611</w:t>
            </w:r>
          </w:p>
        </w:tc>
        <w:tc>
          <w:tcPr>
            <w:tcW w:w="864" w:type="dxa"/>
            <w:vAlign w:val="center"/>
            <w:hideMark/>
          </w:tcPr>
          <w:p w14:paraId="0474C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45D3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D66599"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3004589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31C6EFD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7ED0A2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BAACF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E8870D" w14:textId="77777777" w:rsidR="00E42721" w:rsidRPr="009B3DCC" w:rsidRDefault="00E42721" w:rsidP="00F555E9">
            <w:pPr>
              <w:snapToGrid w:val="0"/>
              <w:jc w:val="center"/>
              <w:rPr>
                <w:sz w:val="16"/>
                <w:szCs w:val="16"/>
              </w:rPr>
            </w:pPr>
            <w:r w:rsidRPr="00266687">
              <w:rPr>
                <w:color w:val="000000"/>
                <w:sz w:val="16"/>
                <w:szCs w:val="16"/>
              </w:rPr>
              <w:t>8.35</w:t>
            </w:r>
          </w:p>
        </w:tc>
        <w:tc>
          <w:tcPr>
            <w:tcW w:w="1008" w:type="dxa"/>
            <w:vAlign w:val="center"/>
            <w:hideMark/>
          </w:tcPr>
          <w:p w14:paraId="2D91ADC1" w14:textId="77777777" w:rsidR="00E42721" w:rsidRPr="009B3DCC" w:rsidRDefault="00E42721" w:rsidP="00F555E9">
            <w:pPr>
              <w:snapToGrid w:val="0"/>
              <w:jc w:val="center"/>
              <w:rPr>
                <w:sz w:val="16"/>
                <w:szCs w:val="16"/>
              </w:rPr>
            </w:pPr>
            <w:r w:rsidRPr="00266687">
              <w:rPr>
                <w:color w:val="000000"/>
                <w:sz w:val="16"/>
                <w:szCs w:val="16"/>
              </w:rPr>
              <w:t>1.56</w:t>
            </w:r>
          </w:p>
        </w:tc>
      </w:tr>
      <w:tr w:rsidR="00E42721" w:rsidRPr="009B3DCC" w14:paraId="7EFD362C" w14:textId="77777777" w:rsidTr="00F555E9">
        <w:trPr>
          <w:trHeight w:val="165"/>
        </w:trPr>
        <w:tc>
          <w:tcPr>
            <w:tcW w:w="360" w:type="dxa"/>
            <w:vAlign w:val="center"/>
            <w:hideMark/>
          </w:tcPr>
          <w:p w14:paraId="107164F4" w14:textId="77777777" w:rsidR="00E42721" w:rsidRPr="00B20630" w:rsidRDefault="00E42721" w:rsidP="00F555E9">
            <w:pPr>
              <w:snapToGrid w:val="0"/>
              <w:rPr>
                <w:sz w:val="16"/>
                <w:szCs w:val="16"/>
              </w:rPr>
            </w:pPr>
            <w:r w:rsidRPr="00B20630">
              <w:rPr>
                <w:color w:val="000000"/>
                <w:sz w:val="16"/>
                <w:szCs w:val="16"/>
              </w:rPr>
              <w:t>612</w:t>
            </w:r>
          </w:p>
        </w:tc>
        <w:tc>
          <w:tcPr>
            <w:tcW w:w="864" w:type="dxa"/>
            <w:vAlign w:val="center"/>
            <w:hideMark/>
          </w:tcPr>
          <w:p w14:paraId="693A98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FBC7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C9DC5"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07AD8568"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6E39D6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51A623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036C41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0DF768" w14:textId="77777777" w:rsidR="00E42721" w:rsidRPr="009B3DCC" w:rsidRDefault="00E42721" w:rsidP="00F555E9">
            <w:pPr>
              <w:snapToGrid w:val="0"/>
              <w:jc w:val="center"/>
              <w:rPr>
                <w:sz w:val="16"/>
                <w:szCs w:val="16"/>
              </w:rPr>
            </w:pPr>
            <w:r w:rsidRPr="00266687">
              <w:rPr>
                <w:color w:val="000000"/>
                <w:sz w:val="16"/>
                <w:szCs w:val="16"/>
              </w:rPr>
              <w:t>8.32</w:t>
            </w:r>
          </w:p>
        </w:tc>
        <w:tc>
          <w:tcPr>
            <w:tcW w:w="1008" w:type="dxa"/>
            <w:vAlign w:val="center"/>
            <w:hideMark/>
          </w:tcPr>
          <w:p w14:paraId="22D92215"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1FCA99BD" w14:textId="77777777" w:rsidTr="00F555E9">
        <w:trPr>
          <w:trHeight w:val="165"/>
        </w:trPr>
        <w:tc>
          <w:tcPr>
            <w:tcW w:w="360" w:type="dxa"/>
            <w:vAlign w:val="center"/>
            <w:hideMark/>
          </w:tcPr>
          <w:p w14:paraId="53143F2D" w14:textId="77777777" w:rsidR="00E42721" w:rsidRPr="00B20630" w:rsidRDefault="00E42721" w:rsidP="00F555E9">
            <w:pPr>
              <w:snapToGrid w:val="0"/>
              <w:rPr>
                <w:sz w:val="16"/>
                <w:szCs w:val="16"/>
              </w:rPr>
            </w:pPr>
            <w:r w:rsidRPr="00B20630">
              <w:rPr>
                <w:color w:val="000000"/>
                <w:sz w:val="16"/>
                <w:szCs w:val="16"/>
              </w:rPr>
              <w:t>613</w:t>
            </w:r>
          </w:p>
        </w:tc>
        <w:tc>
          <w:tcPr>
            <w:tcW w:w="864" w:type="dxa"/>
            <w:vAlign w:val="center"/>
            <w:hideMark/>
          </w:tcPr>
          <w:p w14:paraId="4AC891A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890B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83CCC3" w14:textId="77777777" w:rsidR="00E42721" w:rsidRPr="009B3DCC" w:rsidRDefault="00E42721" w:rsidP="00F555E9">
            <w:pPr>
              <w:snapToGrid w:val="0"/>
              <w:jc w:val="center"/>
              <w:rPr>
                <w:sz w:val="16"/>
                <w:szCs w:val="16"/>
              </w:rPr>
            </w:pPr>
            <w:r w:rsidRPr="00266687">
              <w:rPr>
                <w:color w:val="000000"/>
                <w:sz w:val="16"/>
                <w:szCs w:val="16"/>
              </w:rPr>
              <w:t>124</w:t>
            </w:r>
          </w:p>
        </w:tc>
        <w:tc>
          <w:tcPr>
            <w:tcW w:w="1008" w:type="dxa"/>
            <w:vAlign w:val="center"/>
            <w:hideMark/>
          </w:tcPr>
          <w:p w14:paraId="1253205F"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0D939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5E3A861"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9BF3E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8C4BD47" w14:textId="77777777" w:rsidR="00E42721" w:rsidRPr="009B3DCC" w:rsidRDefault="00E42721" w:rsidP="00F555E9">
            <w:pPr>
              <w:snapToGrid w:val="0"/>
              <w:jc w:val="center"/>
              <w:rPr>
                <w:sz w:val="16"/>
                <w:szCs w:val="16"/>
              </w:rPr>
            </w:pPr>
            <w:r w:rsidRPr="00266687">
              <w:rPr>
                <w:color w:val="000000"/>
                <w:sz w:val="16"/>
                <w:szCs w:val="16"/>
              </w:rPr>
              <w:t>9.45</w:t>
            </w:r>
          </w:p>
        </w:tc>
        <w:tc>
          <w:tcPr>
            <w:tcW w:w="1008" w:type="dxa"/>
            <w:vAlign w:val="center"/>
            <w:hideMark/>
          </w:tcPr>
          <w:p w14:paraId="4E9E08F6"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D4D04DA" w14:textId="77777777" w:rsidTr="00F555E9">
        <w:trPr>
          <w:trHeight w:val="180"/>
        </w:trPr>
        <w:tc>
          <w:tcPr>
            <w:tcW w:w="360" w:type="dxa"/>
            <w:vAlign w:val="center"/>
            <w:hideMark/>
          </w:tcPr>
          <w:p w14:paraId="3A78AF5E" w14:textId="77777777" w:rsidR="00E42721" w:rsidRPr="00B20630" w:rsidRDefault="00E42721" w:rsidP="00F555E9">
            <w:pPr>
              <w:snapToGrid w:val="0"/>
              <w:rPr>
                <w:sz w:val="16"/>
                <w:szCs w:val="16"/>
              </w:rPr>
            </w:pPr>
            <w:r w:rsidRPr="00B20630">
              <w:rPr>
                <w:color w:val="000000"/>
                <w:sz w:val="16"/>
                <w:szCs w:val="16"/>
              </w:rPr>
              <w:t>614</w:t>
            </w:r>
          </w:p>
        </w:tc>
        <w:tc>
          <w:tcPr>
            <w:tcW w:w="864" w:type="dxa"/>
            <w:vAlign w:val="center"/>
            <w:hideMark/>
          </w:tcPr>
          <w:p w14:paraId="42EC7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6FE0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0113208"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1EB930E7"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4195D92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CB8485E"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4BD158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EF3AD9" w14:textId="77777777" w:rsidR="00E42721" w:rsidRPr="009B3DCC" w:rsidRDefault="00E42721" w:rsidP="00F555E9">
            <w:pPr>
              <w:snapToGrid w:val="0"/>
              <w:jc w:val="center"/>
              <w:rPr>
                <w:sz w:val="16"/>
                <w:szCs w:val="16"/>
              </w:rPr>
            </w:pPr>
            <w:r w:rsidRPr="00266687">
              <w:rPr>
                <w:color w:val="000000"/>
                <w:sz w:val="16"/>
                <w:szCs w:val="16"/>
              </w:rPr>
              <w:t>13.41</w:t>
            </w:r>
          </w:p>
        </w:tc>
        <w:tc>
          <w:tcPr>
            <w:tcW w:w="1008" w:type="dxa"/>
            <w:vAlign w:val="center"/>
            <w:hideMark/>
          </w:tcPr>
          <w:p w14:paraId="78B18520"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2092D405" w14:textId="77777777" w:rsidTr="00F555E9">
        <w:trPr>
          <w:trHeight w:val="165"/>
        </w:trPr>
        <w:tc>
          <w:tcPr>
            <w:tcW w:w="360" w:type="dxa"/>
            <w:vAlign w:val="center"/>
            <w:hideMark/>
          </w:tcPr>
          <w:p w14:paraId="1EBFEC26" w14:textId="77777777" w:rsidR="00E42721" w:rsidRPr="00B20630" w:rsidRDefault="00E42721" w:rsidP="00F555E9">
            <w:pPr>
              <w:snapToGrid w:val="0"/>
              <w:rPr>
                <w:sz w:val="16"/>
                <w:szCs w:val="16"/>
              </w:rPr>
            </w:pPr>
            <w:r w:rsidRPr="00B20630">
              <w:rPr>
                <w:color w:val="000000"/>
                <w:sz w:val="16"/>
                <w:szCs w:val="16"/>
              </w:rPr>
              <w:t>615</w:t>
            </w:r>
          </w:p>
        </w:tc>
        <w:tc>
          <w:tcPr>
            <w:tcW w:w="864" w:type="dxa"/>
            <w:vAlign w:val="center"/>
            <w:hideMark/>
          </w:tcPr>
          <w:p w14:paraId="43D336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D294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A13DE6"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01D08A9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38612A6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2A58F9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4814A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F0F0E29" w14:textId="77777777" w:rsidR="00E42721" w:rsidRPr="009B3DCC" w:rsidRDefault="00E42721" w:rsidP="00F555E9">
            <w:pPr>
              <w:snapToGrid w:val="0"/>
              <w:jc w:val="center"/>
              <w:rPr>
                <w:sz w:val="16"/>
                <w:szCs w:val="16"/>
              </w:rPr>
            </w:pPr>
            <w:r w:rsidRPr="00266687">
              <w:rPr>
                <w:color w:val="000000"/>
                <w:sz w:val="16"/>
                <w:szCs w:val="16"/>
              </w:rPr>
              <w:t>14.63</w:t>
            </w:r>
          </w:p>
        </w:tc>
        <w:tc>
          <w:tcPr>
            <w:tcW w:w="1008" w:type="dxa"/>
            <w:vAlign w:val="center"/>
            <w:hideMark/>
          </w:tcPr>
          <w:p w14:paraId="4F9EF7BC" w14:textId="77777777" w:rsidR="00E42721" w:rsidRPr="009B3DCC" w:rsidRDefault="00E42721" w:rsidP="00F555E9">
            <w:pPr>
              <w:snapToGrid w:val="0"/>
              <w:jc w:val="center"/>
              <w:rPr>
                <w:sz w:val="16"/>
                <w:szCs w:val="16"/>
              </w:rPr>
            </w:pPr>
            <w:r w:rsidRPr="00266687">
              <w:rPr>
                <w:color w:val="000000"/>
                <w:sz w:val="16"/>
                <w:szCs w:val="16"/>
              </w:rPr>
              <w:t>1.96</w:t>
            </w:r>
          </w:p>
        </w:tc>
      </w:tr>
      <w:tr w:rsidR="00E42721" w:rsidRPr="009B3DCC" w14:paraId="13653270" w14:textId="77777777" w:rsidTr="00F555E9">
        <w:trPr>
          <w:trHeight w:val="165"/>
        </w:trPr>
        <w:tc>
          <w:tcPr>
            <w:tcW w:w="360" w:type="dxa"/>
            <w:vAlign w:val="center"/>
            <w:hideMark/>
          </w:tcPr>
          <w:p w14:paraId="3BDC8CCC" w14:textId="77777777" w:rsidR="00E42721" w:rsidRPr="00B20630" w:rsidRDefault="00E42721" w:rsidP="00F555E9">
            <w:pPr>
              <w:snapToGrid w:val="0"/>
              <w:rPr>
                <w:sz w:val="16"/>
                <w:szCs w:val="16"/>
              </w:rPr>
            </w:pPr>
            <w:r w:rsidRPr="00B20630">
              <w:rPr>
                <w:color w:val="000000"/>
                <w:sz w:val="16"/>
                <w:szCs w:val="16"/>
              </w:rPr>
              <w:t>616</w:t>
            </w:r>
          </w:p>
        </w:tc>
        <w:tc>
          <w:tcPr>
            <w:tcW w:w="864" w:type="dxa"/>
            <w:vAlign w:val="center"/>
            <w:hideMark/>
          </w:tcPr>
          <w:p w14:paraId="171244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2E64C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0D1242" w14:textId="77777777" w:rsidR="00E42721" w:rsidRPr="009B3DCC" w:rsidRDefault="00E42721" w:rsidP="00F555E9">
            <w:pPr>
              <w:snapToGrid w:val="0"/>
              <w:jc w:val="center"/>
              <w:rPr>
                <w:sz w:val="16"/>
                <w:szCs w:val="16"/>
              </w:rPr>
            </w:pPr>
            <w:r w:rsidRPr="00266687">
              <w:rPr>
                <w:color w:val="000000"/>
                <w:sz w:val="16"/>
                <w:szCs w:val="16"/>
              </w:rPr>
              <w:t>125</w:t>
            </w:r>
          </w:p>
        </w:tc>
        <w:tc>
          <w:tcPr>
            <w:tcW w:w="1008" w:type="dxa"/>
            <w:vAlign w:val="center"/>
            <w:hideMark/>
          </w:tcPr>
          <w:p w14:paraId="388252D5"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7AB07B9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F820AE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AE8F8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91B291" w14:textId="77777777" w:rsidR="00E42721" w:rsidRPr="009B3DCC" w:rsidRDefault="00E42721" w:rsidP="00F555E9">
            <w:pPr>
              <w:snapToGrid w:val="0"/>
              <w:jc w:val="center"/>
              <w:rPr>
                <w:sz w:val="16"/>
                <w:szCs w:val="16"/>
              </w:rPr>
            </w:pPr>
            <w:r w:rsidRPr="00266687">
              <w:rPr>
                <w:color w:val="000000"/>
                <w:sz w:val="16"/>
                <w:szCs w:val="16"/>
              </w:rPr>
              <w:t>11.96</w:t>
            </w:r>
          </w:p>
        </w:tc>
        <w:tc>
          <w:tcPr>
            <w:tcW w:w="1008" w:type="dxa"/>
            <w:vAlign w:val="center"/>
            <w:hideMark/>
          </w:tcPr>
          <w:p w14:paraId="4E7C58BD"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B065D1D" w14:textId="77777777" w:rsidTr="00F555E9">
        <w:trPr>
          <w:trHeight w:val="165"/>
        </w:trPr>
        <w:tc>
          <w:tcPr>
            <w:tcW w:w="360" w:type="dxa"/>
            <w:vAlign w:val="center"/>
            <w:hideMark/>
          </w:tcPr>
          <w:p w14:paraId="2C4CBC1E" w14:textId="77777777" w:rsidR="00E42721" w:rsidRPr="00B20630" w:rsidRDefault="00E42721" w:rsidP="00F555E9">
            <w:pPr>
              <w:snapToGrid w:val="0"/>
              <w:rPr>
                <w:sz w:val="16"/>
                <w:szCs w:val="16"/>
              </w:rPr>
            </w:pPr>
            <w:r w:rsidRPr="00B20630">
              <w:rPr>
                <w:color w:val="000000"/>
                <w:sz w:val="16"/>
                <w:szCs w:val="16"/>
              </w:rPr>
              <w:t>617</w:t>
            </w:r>
          </w:p>
        </w:tc>
        <w:tc>
          <w:tcPr>
            <w:tcW w:w="864" w:type="dxa"/>
            <w:vAlign w:val="center"/>
            <w:hideMark/>
          </w:tcPr>
          <w:p w14:paraId="16D9A5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9D37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7315D5"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2195C1B"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1EF357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0E34F9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5B71C65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D22FE6" w14:textId="77777777" w:rsidR="00E42721" w:rsidRPr="009B3DCC" w:rsidRDefault="00E42721" w:rsidP="00F555E9">
            <w:pPr>
              <w:snapToGrid w:val="0"/>
              <w:jc w:val="center"/>
              <w:rPr>
                <w:sz w:val="16"/>
                <w:szCs w:val="16"/>
              </w:rPr>
            </w:pPr>
            <w:r w:rsidRPr="00266687">
              <w:rPr>
                <w:color w:val="000000"/>
                <w:sz w:val="16"/>
                <w:szCs w:val="16"/>
              </w:rPr>
              <w:t>15.91</w:t>
            </w:r>
          </w:p>
        </w:tc>
        <w:tc>
          <w:tcPr>
            <w:tcW w:w="1008" w:type="dxa"/>
            <w:vAlign w:val="center"/>
            <w:hideMark/>
          </w:tcPr>
          <w:p w14:paraId="38846AEA" w14:textId="77777777" w:rsidR="00E42721" w:rsidRPr="009B3DCC" w:rsidRDefault="00E42721" w:rsidP="00F555E9">
            <w:pPr>
              <w:snapToGrid w:val="0"/>
              <w:jc w:val="center"/>
              <w:rPr>
                <w:sz w:val="16"/>
                <w:szCs w:val="16"/>
              </w:rPr>
            </w:pPr>
            <w:r w:rsidRPr="00266687">
              <w:rPr>
                <w:color w:val="000000"/>
                <w:sz w:val="16"/>
                <w:szCs w:val="16"/>
              </w:rPr>
              <w:t>1.06</w:t>
            </w:r>
          </w:p>
        </w:tc>
      </w:tr>
      <w:tr w:rsidR="00E42721" w:rsidRPr="009B3DCC" w14:paraId="3D0D3B9F" w14:textId="77777777" w:rsidTr="00F555E9">
        <w:trPr>
          <w:trHeight w:val="165"/>
        </w:trPr>
        <w:tc>
          <w:tcPr>
            <w:tcW w:w="360" w:type="dxa"/>
            <w:vAlign w:val="center"/>
            <w:hideMark/>
          </w:tcPr>
          <w:p w14:paraId="4E2EEDA9" w14:textId="77777777" w:rsidR="00E42721" w:rsidRPr="00B20630" w:rsidRDefault="00E42721" w:rsidP="00F555E9">
            <w:pPr>
              <w:snapToGrid w:val="0"/>
              <w:rPr>
                <w:sz w:val="16"/>
                <w:szCs w:val="16"/>
              </w:rPr>
            </w:pPr>
            <w:r w:rsidRPr="00B20630">
              <w:rPr>
                <w:color w:val="000000"/>
                <w:sz w:val="16"/>
                <w:szCs w:val="16"/>
              </w:rPr>
              <w:t>618</w:t>
            </w:r>
          </w:p>
        </w:tc>
        <w:tc>
          <w:tcPr>
            <w:tcW w:w="864" w:type="dxa"/>
            <w:vAlign w:val="center"/>
            <w:hideMark/>
          </w:tcPr>
          <w:p w14:paraId="79605B3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98194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0DCF84"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3ADEF34A"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1628384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002A4FA"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07FC75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1100BA2"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3F9B1F5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43C4B782" w14:textId="77777777" w:rsidTr="00F555E9">
        <w:trPr>
          <w:trHeight w:val="165"/>
        </w:trPr>
        <w:tc>
          <w:tcPr>
            <w:tcW w:w="360" w:type="dxa"/>
            <w:vAlign w:val="center"/>
            <w:hideMark/>
          </w:tcPr>
          <w:p w14:paraId="3FB50A65" w14:textId="77777777" w:rsidR="00E42721" w:rsidRPr="00B20630" w:rsidRDefault="00E42721" w:rsidP="00F555E9">
            <w:pPr>
              <w:snapToGrid w:val="0"/>
              <w:rPr>
                <w:sz w:val="16"/>
                <w:szCs w:val="16"/>
              </w:rPr>
            </w:pPr>
            <w:r w:rsidRPr="00B20630">
              <w:rPr>
                <w:color w:val="000000"/>
                <w:sz w:val="16"/>
                <w:szCs w:val="16"/>
              </w:rPr>
              <w:t>619</w:t>
            </w:r>
          </w:p>
        </w:tc>
        <w:tc>
          <w:tcPr>
            <w:tcW w:w="864" w:type="dxa"/>
            <w:vAlign w:val="center"/>
            <w:hideMark/>
          </w:tcPr>
          <w:p w14:paraId="1F5C91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3530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8CF956" w14:textId="77777777" w:rsidR="00E42721" w:rsidRPr="009B3DCC" w:rsidRDefault="00E42721" w:rsidP="00F555E9">
            <w:pPr>
              <w:snapToGrid w:val="0"/>
              <w:jc w:val="center"/>
              <w:rPr>
                <w:sz w:val="16"/>
                <w:szCs w:val="16"/>
              </w:rPr>
            </w:pPr>
            <w:r w:rsidRPr="00266687">
              <w:rPr>
                <w:color w:val="000000"/>
                <w:sz w:val="16"/>
                <w:szCs w:val="16"/>
              </w:rPr>
              <w:t>126</w:t>
            </w:r>
          </w:p>
        </w:tc>
        <w:tc>
          <w:tcPr>
            <w:tcW w:w="1008" w:type="dxa"/>
            <w:vAlign w:val="center"/>
            <w:hideMark/>
          </w:tcPr>
          <w:p w14:paraId="07462FC3"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2AA3055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B0F8DC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EBDE7B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66F9067" w14:textId="77777777" w:rsidR="00E42721" w:rsidRPr="009B3DCC" w:rsidRDefault="00E42721" w:rsidP="00F555E9">
            <w:pPr>
              <w:snapToGrid w:val="0"/>
              <w:jc w:val="center"/>
              <w:rPr>
                <w:sz w:val="16"/>
                <w:szCs w:val="16"/>
              </w:rPr>
            </w:pPr>
            <w:r w:rsidRPr="00266687">
              <w:rPr>
                <w:color w:val="000000"/>
                <w:sz w:val="16"/>
                <w:szCs w:val="16"/>
              </w:rPr>
              <w:t>17.56</w:t>
            </w:r>
          </w:p>
        </w:tc>
        <w:tc>
          <w:tcPr>
            <w:tcW w:w="1008" w:type="dxa"/>
            <w:vAlign w:val="center"/>
            <w:hideMark/>
          </w:tcPr>
          <w:p w14:paraId="4103A459"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81A864E" w14:textId="77777777" w:rsidTr="00F555E9">
        <w:trPr>
          <w:trHeight w:val="165"/>
        </w:trPr>
        <w:tc>
          <w:tcPr>
            <w:tcW w:w="360" w:type="dxa"/>
            <w:vAlign w:val="center"/>
            <w:hideMark/>
          </w:tcPr>
          <w:p w14:paraId="6CC0D383" w14:textId="77777777" w:rsidR="00E42721" w:rsidRPr="00B20630" w:rsidRDefault="00E42721" w:rsidP="00F555E9">
            <w:pPr>
              <w:snapToGrid w:val="0"/>
              <w:rPr>
                <w:sz w:val="16"/>
                <w:szCs w:val="16"/>
              </w:rPr>
            </w:pPr>
            <w:r w:rsidRPr="00B20630">
              <w:rPr>
                <w:color w:val="000000"/>
                <w:sz w:val="16"/>
                <w:szCs w:val="16"/>
              </w:rPr>
              <w:t>620</w:t>
            </w:r>
          </w:p>
        </w:tc>
        <w:tc>
          <w:tcPr>
            <w:tcW w:w="864" w:type="dxa"/>
            <w:vAlign w:val="center"/>
            <w:hideMark/>
          </w:tcPr>
          <w:p w14:paraId="3C7F27E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2A7E3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37FD42"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50FBB6B3"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39CD64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D464A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9269A8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0440C1"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3352008" w14:textId="77777777" w:rsidR="00E42721" w:rsidRPr="009B3DCC" w:rsidRDefault="00E42721" w:rsidP="00F555E9">
            <w:pPr>
              <w:snapToGrid w:val="0"/>
              <w:jc w:val="center"/>
              <w:rPr>
                <w:sz w:val="16"/>
                <w:szCs w:val="16"/>
              </w:rPr>
            </w:pPr>
            <w:r w:rsidRPr="00266687">
              <w:rPr>
                <w:color w:val="000000"/>
                <w:sz w:val="16"/>
                <w:szCs w:val="16"/>
              </w:rPr>
              <w:t>4.84</w:t>
            </w:r>
          </w:p>
        </w:tc>
      </w:tr>
      <w:tr w:rsidR="00E42721" w:rsidRPr="009B3DCC" w14:paraId="0572FDDC" w14:textId="77777777" w:rsidTr="00F555E9">
        <w:trPr>
          <w:trHeight w:val="165"/>
        </w:trPr>
        <w:tc>
          <w:tcPr>
            <w:tcW w:w="360" w:type="dxa"/>
            <w:vAlign w:val="center"/>
            <w:hideMark/>
          </w:tcPr>
          <w:p w14:paraId="2C9F4F67" w14:textId="77777777" w:rsidR="00E42721" w:rsidRPr="00B20630" w:rsidRDefault="00E42721" w:rsidP="00F555E9">
            <w:pPr>
              <w:snapToGrid w:val="0"/>
              <w:rPr>
                <w:sz w:val="16"/>
                <w:szCs w:val="16"/>
              </w:rPr>
            </w:pPr>
            <w:r w:rsidRPr="00B20630">
              <w:rPr>
                <w:color w:val="000000"/>
                <w:sz w:val="16"/>
                <w:szCs w:val="16"/>
              </w:rPr>
              <w:t>621</w:t>
            </w:r>
          </w:p>
        </w:tc>
        <w:tc>
          <w:tcPr>
            <w:tcW w:w="864" w:type="dxa"/>
            <w:vAlign w:val="center"/>
            <w:hideMark/>
          </w:tcPr>
          <w:p w14:paraId="76B600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AFB2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F3053A"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7C1C6306"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80FDF2E"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3F1C73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D75861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0A50D46"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26FAFAC4" w14:textId="77777777" w:rsidR="00E42721" w:rsidRPr="009B3DCC" w:rsidRDefault="00E42721" w:rsidP="00F555E9">
            <w:pPr>
              <w:snapToGrid w:val="0"/>
              <w:jc w:val="center"/>
              <w:rPr>
                <w:sz w:val="16"/>
                <w:szCs w:val="16"/>
              </w:rPr>
            </w:pPr>
            <w:r w:rsidRPr="00266687">
              <w:rPr>
                <w:color w:val="000000"/>
                <w:sz w:val="16"/>
                <w:szCs w:val="16"/>
              </w:rPr>
              <w:t>5.56</w:t>
            </w:r>
          </w:p>
        </w:tc>
      </w:tr>
      <w:tr w:rsidR="00E42721" w:rsidRPr="009B3DCC" w14:paraId="602F7C78" w14:textId="77777777" w:rsidTr="00F555E9">
        <w:trPr>
          <w:trHeight w:val="165"/>
        </w:trPr>
        <w:tc>
          <w:tcPr>
            <w:tcW w:w="360" w:type="dxa"/>
            <w:vAlign w:val="center"/>
            <w:hideMark/>
          </w:tcPr>
          <w:p w14:paraId="27818D6E" w14:textId="77777777" w:rsidR="00E42721" w:rsidRPr="00B20630" w:rsidRDefault="00E42721" w:rsidP="00F555E9">
            <w:pPr>
              <w:snapToGrid w:val="0"/>
              <w:rPr>
                <w:sz w:val="16"/>
                <w:szCs w:val="16"/>
              </w:rPr>
            </w:pPr>
            <w:r w:rsidRPr="00B20630">
              <w:rPr>
                <w:color w:val="000000"/>
                <w:sz w:val="16"/>
                <w:szCs w:val="16"/>
              </w:rPr>
              <w:t>622</w:t>
            </w:r>
          </w:p>
        </w:tc>
        <w:tc>
          <w:tcPr>
            <w:tcW w:w="864" w:type="dxa"/>
            <w:vAlign w:val="center"/>
            <w:hideMark/>
          </w:tcPr>
          <w:p w14:paraId="301B8AC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A6E7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FDAEBC" w14:textId="77777777" w:rsidR="00E42721" w:rsidRPr="009B3DCC" w:rsidRDefault="00E42721" w:rsidP="00F555E9">
            <w:pPr>
              <w:snapToGrid w:val="0"/>
              <w:jc w:val="center"/>
              <w:rPr>
                <w:sz w:val="16"/>
                <w:szCs w:val="16"/>
              </w:rPr>
            </w:pPr>
            <w:r w:rsidRPr="00266687">
              <w:rPr>
                <w:color w:val="000000"/>
                <w:sz w:val="16"/>
                <w:szCs w:val="16"/>
              </w:rPr>
              <w:t>127</w:t>
            </w:r>
          </w:p>
        </w:tc>
        <w:tc>
          <w:tcPr>
            <w:tcW w:w="1008" w:type="dxa"/>
            <w:vAlign w:val="center"/>
            <w:hideMark/>
          </w:tcPr>
          <w:p w14:paraId="6B2542A7"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0F7AF12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A8197EA"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8ADE1C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BC1744"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D56278"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86B0099" w14:textId="77777777" w:rsidTr="00F555E9">
        <w:trPr>
          <w:trHeight w:val="165"/>
        </w:trPr>
        <w:tc>
          <w:tcPr>
            <w:tcW w:w="360" w:type="dxa"/>
            <w:vAlign w:val="center"/>
            <w:hideMark/>
          </w:tcPr>
          <w:p w14:paraId="18C6F07F" w14:textId="77777777" w:rsidR="00E42721" w:rsidRPr="00B20630" w:rsidRDefault="00E42721" w:rsidP="00F555E9">
            <w:pPr>
              <w:snapToGrid w:val="0"/>
              <w:rPr>
                <w:sz w:val="16"/>
                <w:szCs w:val="16"/>
              </w:rPr>
            </w:pPr>
            <w:r w:rsidRPr="00B20630">
              <w:rPr>
                <w:color w:val="000000"/>
                <w:sz w:val="16"/>
                <w:szCs w:val="16"/>
              </w:rPr>
              <w:t>623</w:t>
            </w:r>
          </w:p>
        </w:tc>
        <w:tc>
          <w:tcPr>
            <w:tcW w:w="864" w:type="dxa"/>
            <w:vAlign w:val="center"/>
            <w:hideMark/>
          </w:tcPr>
          <w:p w14:paraId="2304F7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84A40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965386"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610F1C7C"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BC4B4F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5F1B21"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2FA0B20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DBA099" w14:textId="77777777" w:rsidR="00E42721" w:rsidRPr="009B3DCC" w:rsidRDefault="00E42721" w:rsidP="00F555E9">
            <w:pPr>
              <w:snapToGrid w:val="0"/>
              <w:jc w:val="center"/>
              <w:rPr>
                <w:sz w:val="16"/>
                <w:szCs w:val="16"/>
              </w:rPr>
            </w:pPr>
            <w:r w:rsidRPr="00266687">
              <w:rPr>
                <w:color w:val="000000"/>
                <w:sz w:val="16"/>
                <w:szCs w:val="16"/>
              </w:rPr>
              <w:t>5.74</w:t>
            </w:r>
          </w:p>
        </w:tc>
        <w:tc>
          <w:tcPr>
            <w:tcW w:w="1008" w:type="dxa"/>
            <w:vAlign w:val="center"/>
            <w:hideMark/>
          </w:tcPr>
          <w:p w14:paraId="7EACDB6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6CEB254E" w14:textId="77777777" w:rsidTr="00F555E9">
        <w:trPr>
          <w:trHeight w:val="165"/>
        </w:trPr>
        <w:tc>
          <w:tcPr>
            <w:tcW w:w="360" w:type="dxa"/>
            <w:vAlign w:val="center"/>
            <w:hideMark/>
          </w:tcPr>
          <w:p w14:paraId="4C02CE50" w14:textId="77777777" w:rsidR="00E42721" w:rsidRPr="00B20630" w:rsidRDefault="00E42721" w:rsidP="00F555E9">
            <w:pPr>
              <w:snapToGrid w:val="0"/>
              <w:rPr>
                <w:sz w:val="16"/>
                <w:szCs w:val="16"/>
              </w:rPr>
            </w:pPr>
            <w:r w:rsidRPr="00B20630">
              <w:rPr>
                <w:color w:val="000000"/>
                <w:sz w:val="16"/>
                <w:szCs w:val="16"/>
              </w:rPr>
              <w:t>624</w:t>
            </w:r>
          </w:p>
        </w:tc>
        <w:tc>
          <w:tcPr>
            <w:tcW w:w="864" w:type="dxa"/>
            <w:vAlign w:val="center"/>
            <w:hideMark/>
          </w:tcPr>
          <w:p w14:paraId="22B1C00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1FEA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78535E"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7222F7D1"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4289EF6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B1502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5CC1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A88B888"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0A1BF0A2" w14:textId="77777777" w:rsidR="00E42721" w:rsidRPr="009B3DCC" w:rsidRDefault="00E42721" w:rsidP="00F555E9">
            <w:pPr>
              <w:snapToGrid w:val="0"/>
              <w:jc w:val="center"/>
              <w:rPr>
                <w:sz w:val="16"/>
                <w:szCs w:val="16"/>
              </w:rPr>
            </w:pPr>
            <w:r w:rsidRPr="00266687">
              <w:rPr>
                <w:color w:val="000000"/>
                <w:sz w:val="16"/>
                <w:szCs w:val="16"/>
              </w:rPr>
              <w:t>3.16</w:t>
            </w:r>
          </w:p>
        </w:tc>
      </w:tr>
      <w:tr w:rsidR="00E42721" w:rsidRPr="009B3DCC" w14:paraId="3B3DB1B6" w14:textId="77777777" w:rsidTr="00F555E9">
        <w:trPr>
          <w:trHeight w:val="165"/>
        </w:trPr>
        <w:tc>
          <w:tcPr>
            <w:tcW w:w="360" w:type="dxa"/>
            <w:vAlign w:val="center"/>
            <w:hideMark/>
          </w:tcPr>
          <w:p w14:paraId="140312DB" w14:textId="77777777" w:rsidR="00E42721" w:rsidRPr="00B20630" w:rsidRDefault="00E42721" w:rsidP="00F555E9">
            <w:pPr>
              <w:snapToGrid w:val="0"/>
              <w:rPr>
                <w:sz w:val="16"/>
                <w:szCs w:val="16"/>
              </w:rPr>
            </w:pPr>
            <w:r w:rsidRPr="00B20630">
              <w:rPr>
                <w:color w:val="000000"/>
                <w:sz w:val="16"/>
                <w:szCs w:val="16"/>
              </w:rPr>
              <w:t>625</w:t>
            </w:r>
          </w:p>
        </w:tc>
        <w:tc>
          <w:tcPr>
            <w:tcW w:w="864" w:type="dxa"/>
            <w:vAlign w:val="center"/>
            <w:hideMark/>
          </w:tcPr>
          <w:p w14:paraId="54F7163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1C918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07B572" w14:textId="77777777" w:rsidR="00E42721" w:rsidRPr="009B3DCC" w:rsidRDefault="00E42721" w:rsidP="00F555E9">
            <w:pPr>
              <w:snapToGrid w:val="0"/>
              <w:jc w:val="center"/>
              <w:rPr>
                <w:sz w:val="16"/>
                <w:szCs w:val="16"/>
              </w:rPr>
            </w:pPr>
            <w:r w:rsidRPr="00266687">
              <w:rPr>
                <w:color w:val="000000"/>
                <w:sz w:val="16"/>
                <w:szCs w:val="16"/>
              </w:rPr>
              <w:t>128</w:t>
            </w:r>
          </w:p>
        </w:tc>
        <w:tc>
          <w:tcPr>
            <w:tcW w:w="1008" w:type="dxa"/>
            <w:vAlign w:val="center"/>
            <w:hideMark/>
          </w:tcPr>
          <w:p w14:paraId="0FC8A23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1F04F7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C96935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79FDEF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B3908C3" w14:textId="77777777" w:rsidR="00E42721" w:rsidRPr="009B3DCC" w:rsidRDefault="00E42721" w:rsidP="00F555E9">
            <w:pPr>
              <w:snapToGrid w:val="0"/>
              <w:jc w:val="center"/>
              <w:rPr>
                <w:sz w:val="16"/>
                <w:szCs w:val="16"/>
              </w:rPr>
            </w:pPr>
            <w:r w:rsidRPr="00266687">
              <w:rPr>
                <w:color w:val="000000"/>
                <w:sz w:val="16"/>
                <w:szCs w:val="16"/>
              </w:rPr>
              <w:t>5.79</w:t>
            </w:r>
          </w:p>
        </w:tc>
        <w:tc>
          <w:tcPr>
            <w:tcW w:w="1008" w:type="dxa"/>
            <w:vAlign w:val="center"/>
            <w:hideMark/>
          </w:tcPr>
          <w:p w14:paraId="4611FDAD" w14:textId="77777777" w:rsidR="00E42721" w:rsidRPr="009B3DCC" w:rsidRDefault="00E42721" w:rsidP="00F555E9">
            <w:pPr>
              <w:snapToGrid w:val="0"/>
              <w:jc w:val="center"/>
              <w:rPr>
                <w:sz w:val="16"/>
                <w:szCs w:val="16"/>
              </w:rPr>
            </w:pPr>
            <w:r w:rsidRPr="00266687">
              <w:rPr>
                <w:color w:val="000000"/>
                <w:sz w:val="16"/>
                <w:szCs w:val="16"/>
              </w:rPr>
              <w:t>3.88</w:t>
            </w:r>
          </w:p>
        </w:tc>
      </w:tr>
      <w:tr w:rsidR="00E42721" w:rsidRPr="009B3DCC" w14:paraId="5C329B5A" w14:textId="77777777" w:rsidTr="00F555E9">
        <w:trPr>
          <w:trHeight w:val="165"/>
        </w:trPr>
        <w:tc>
          <w:tcPr>
            <w:tcW w:w="360" w:type="dxa"/>
            <w:vAlign w:val="center"/>
            <w:hideMark/>
          </w:tcPr>
          <w:p w14:paraId="48D7611E" w14:textId="77777777" w:rsidR="00E42721" w:rsidRPr="00B20630" w:rsidRDefault="00E42721" w:rsidP="00F555E9">
            <w:pPr>
              <w:snapToGrid w:val="0"/>
              <w:rPr>
                <w:sz w:val="16"/>
                <w:szCs w:val="16"/>
              </w:rPr>
            </w:pPr>
            <w:r w:rsidRPr="00B20630">
              <w:rPr>
                <w:color w:val="000000"/>
                <w:sz w:val="16"/>
                <w:szCs w:val="16"/>
              </w:rPr>
              <w:t>626</w:t>
            </w:r>
          </w:p>
        </w:tc>
        <w:tc>
          <w:tcPr>
            <w:tcW w:w="864" w:type="dxa"/>
            <w:vAlign w:val="center"/>
            <w:hideMark/>
          </w:tcPr>
          <w:p w14:paraId="09B5991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6BF9F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4459"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EE5E96B"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1538749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1DE23C5"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20EFE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44C2E74" w14:textId="77777777" w:rsidR="00E42721" w:rsidRPr="009B3DCC" w:rsidRDefault="00E42721" w:rsidP="00F555E9">
            <w:pPr>
              <w:snapToGrid w:val="0"/>
              <w:jc w:val="center"/>
              <w:rPr>
                <w:sz w:val="16"/>
                <w:szCs w:val="16"/>
              </w:rPr>
            </w:pPr>
            <w:r w:rsidRPr="00266687">
              <w:rPr>
                <w:color w:val="000000"/>
                <w:sz w:val="16"/>
                <w:szCs w:val="16"/>
              </w:rPr>
              <w:t>8.53</w:t>
            </w:r>
          </w:p>
        </w:tc>
        <w:tc>
          <w:tcPr>
            <w:tcW w:w="1008" w:type="dxa"/>
            <w:vAlign w:val="center"/>
            <w:hideMark/>
          </w:tcPr>
          <w:p w14:paraId="799ECD3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0F78F557" w14:textId="77777777" w:rsidTr="00F555E9">
        <w:trPr>
          <w:trHeight w:val="165"/>
        </w:trPr>
        <w:tc>
          <w:tcPr>
            <w:tcW w:w="360" w:type="dxa"/>
            <w:vAlign w:val="center"/>
            <w:hideMark/>
          </w:tcPr>
          <w:p w14:paraId="1C7EC1B6" w14:textId="77777777" w:rsidR="00E42721" w:rsidRPr="00B20630" w:rsidRDefault="00E42721" w:rsidP="00F555E9">
            <w:pPr>
              <w:snapToGrid w:val="0"/>
              <w:rPr>
                <w:sz w:val="16"/>
                <w:szCs w:val="16"/>
              </w:rPr>
            </w:pPr>
            <w:r w:rsidRPr="00B20630">
              <w:rPr>
                <w:color w:val="000000"/>
                <w:sz w:val="16"/>
                <w:szCs w:val="16"/>
              </w:rPr>
              <w:t>627</w:t>
            </w:r>
          </w:p>
        </w:tc>
        <w:tc>
          <w:tcPr>
            <w:tcW w:w="864" w:type="dxa"/>
            <w:vAlign w:val="center"/>
            <w:hideMark/>
          </w:tcPr>
          <w:p w14:paraId="45DA19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1D31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FA4B85"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622FE549"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7C15A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57B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9EF03B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6EFB92" w14:textId="77777777" w:rsidR="00E42721" w:rsidRPr="009B3DCC" w:rsidRDefault="00E42721" w:rsidP="00F555E9">
            <w:pPr>
              <w:snapToGrid w:val="0"/>
              <w:jc w:val="center"/>
              <w:rPr>
                <w:sz w:val="16"/>
                <w:szCs w:val="16"/>
              </w:rPr>
            </w:pPr>
            <w:r w:rsidRPr="00266687">
              <w:rPr>
                <w:color w:val="000000"/>
                <w:sz w:val="16"/>
                <w:szCs w:val="16"/>
              </w:rPr>
              <w:t>8.01</w:t>
            </w:r>
          </w:p>
        </w:tc>
        <w:tc>
          <w:tcPr>
            <w:tcW w:w="1008" w:type="dxa"/>
            <w:vAlign w:val="center"/>
            <w:hideMark/>
          </w:tcPr>
          <w:p w14:paraId="39B5D353"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7C302EDE" w14:textId="77777777" w:rsidTr="00F555E9">
        <w:trPr>
          <w:trHeight w:val="165"/>
        </w:trPr>
        <w:tc>
          <w:tcPr>
            <w:tcW w:w="360" w:type="dxa"/>
            <w:vAlign w:val="center"/>
            <w:hideMark/>
          </w:tcPr>
          <w:p w14:paraId="2E68CA72" w14:textId="77777777" w:rsidR="00E42721" w:rsidRPr="00B20630" w:rsidRDefault="00E42721" w:rsidP="00F555E9">
            <w:pPr>
              <w:snapToGrid w:val="0"/>
              <w:rPr>
                <w:sz w:val="16"/>
                <w:szCs w:val="16"/>
              </w:rPr>
            </w:pPr>
            <w:r w:rsidRPr="00B20630">
              <w:rPr>
                <w:color w:val="000000"/>
                <w:sz w:val="16"/>
                <w:szCs w:val="16"/>
              </w:rPr>
              <w:t>628</w:t>
            </w:r>
          </w:p>
        </w:tc>
        <w:tc>
          <w:tcPr>
            <w:tcW w:w="864" w:type="dxa"/>
            <w:vAlign w:val="center"/>
            <w:hideMark/>
          </w:tcPr>
          <w:p w14:paraId="052B47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48C5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380B77" w14:textId="77777777" w:rsidR="00E42721" w:rsidRPr="009B3DCC" w:rsidRDefault="00E42721" w:rsidP="00F555E9">
            <w:pPr>
              <w:snapToGrid w:val="0"/>
              <w:jc w:val="center"/>
              <w:rPr>
                <w:sz w:val="16"/>
                <w:szCs w:val="16"/>
              </w:rPr>
            </w:pPr>
            <w:r w:rsidRPr="00266687">
              <w:rPr>
                <w:color w:val="000000"/>
                <w:sz w:val="16"/>
                <w:szCs w:val="16"/>
              </w:rPr>
              <w:t>129</w:t>
            </w:r>
          </w:p>
        </w:tc>
        <w:tc>
          <w:tcPr>
            <w:tcW w:w="1008" w:type="dxa"/>
            <w:vAlign w:val="center"/>
            <w:hideMark/>
          </w:tcPr>
          <w:p w14:paraId="331CC0BA"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711A7A0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FC781C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3CAB49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27EE403" w14:textId="77777777" w:rsidR="00E42721" w:rsidRPr="009B3DCC" w:rsidRDefault="00E42721" w:rsidP="00F555E9">
            <w:pPr>
              <w:snapToGrid w:val="0"/>
              <w:jc w:val="center"/>
              <w:rPr>
                <w:sz w:val="16"/>
                <w:szCs w:val="16"/>
              </w:rPr>
            </w:pPr>
            <w:r w:rsidRPr="00266687">
              <w:rPr>
                <w:color w:val="000000"/>
                <w:sz w:val="16"/>
                <w:szCs w:val="16"/>
              </w:rPr>
              <w:t>9.01</w:t>
            </w:r>
          </w:p>
        </w:tc>
        <w:tc>
          <w:tcPr>
            <w:tcW w:w="1008" w:type="dxa"/>
            <w:vAlign w:val="center"/>
            <w:hideMark/>
          </w:tcPr>
          <w:p w14:paraId="68FE3B27"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08D4260E" w14:textId="77777777" w:rsidTr="00F555E9">
        <w:trPr>
          <w:trHeight w:val="180"/>
        </w:trPr>
        <w:tc>
          <w:tcPr>
            <w:tcW w:w="360" w:type="dxa"/>
            <w:vAlign w:val="center"/>
            <w:hideMark/>
          </w:tcPr>
          <w:p w14:paraId="5F82E379" w14:textId="77777777" w:rsidR="00E42721" w:rsidRPr="00B20630" w:rsidRDefault="00E42721" w:rsidP="00F555E9">
            <w:pPr>
              <w:snapToGrid w:val="0"/>
              <w:rPr>
                <w:sz w:val="16"/>
                <w:szCs w:val="16"/>
              </w:rPr>
            </w:pPr>
            <w:r w:rsidRPr="00B20630">
              <w:rPr>
                <w:color w:val="000000"/>
                <w:sz w:val="16"/>
                <w:szCs w:val="16"/>
              </w:rPr>
              <w:t>629</w:t>
            </w:r>
          </w:p>
        </w:tc>
        <w:tc>
          <w:tcPr>
            <w:tcW w:w="864" w:type="dxa"/>
            <w:vAlign w:val="center"/>
            <w:hideMark/>
          </w:tcPr>
          <w:p w14:paraId="3B5D774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BB646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A91C7C"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74B6A5BF"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1E01956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DCCBA5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214E74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A7D6B" w14:textId="77777777" w:rsidR="00E42721" w:rsidRPr="009B3DCC" w:rsidRDefault="00E42721" w:rsidP="00F555E9">
            <w:pPr>
              <w:snapToGrid w:val="0"/>
              <w:jc w:val="center"/>
              <w:rPr>
                <w:sz w:val="16"/>
                <w:szCs w:val="16"/>
              </w:rPr>
            </w:pPr>
            <w:r w:rsidRPr="00266687">
              <w:rPr>
                <w:color w:val="000000"/>
                <w:sz w:val="16"/>
                <w:szCs w:val="16"/>
              </w:rPr>
              <w:t>12.22</w:t>
            </w:r>
          </w:p>
        </w:tc>
        <w:tc>
          <w:tcPr>
            <w:tcW w:w="1008" w:type="dxa"/>
            <w:vAlign w:val="center"/>
            <w:hideMark/>
          </w:tcPr>
          <w:p w14:paraId="72AA42DE"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3FFD92D8" w14:textId="77777777" w:rsidTr="00F555E9">
        <w:trPr>
          <w:trHeight w:val="165"/>
        </w:trPr>
        <w:tc>
          <w:tcPr>
            <w:tcW w:w="360" w:type="dxa"/>
            <w:vAlign w:val="center"/>
            <w:hideMark/>
          </w:tcPr>
          <w:p w14:paraId="4DC48DAC" w14:textId="77777777" w:rsidR="00E42721" w:rsidRPr="00B20630" w:rsidRDefault="00E42721" w:rsidP="00F555E9">
            <w:pPr>
              <w:snapToGrid w:val="0"/>
              <w:rPr>
                <w:sz w:val="16"/>
                <w:szCs w:val="16"/>
              </w:rPr>
            </w:pPr>
            <w:r w:rsidRPr="00B20630">
              <w:rPr>
                <w:color w:val="000000"/>
                <w:sz w:val="16"/>
                <w:szCs w:val="16"/>
              </w:rPr>
              <w:t>630</w:t>
            </w:r>
          </w:p>
        </w:tc>
        <w:tc>
          <w:tcPr>
            <w:tcW w:w="864" w:type="dxa"/>
            <w:vAlign w:val="center"/>
            <w:hideMark/>
          </w:tcPr>
          <w:p w14:paraId="087BEE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F12B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2EDD8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5DF5BAC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370BD86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C7A05B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503B1C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BF13C4" w14:textId="77777777" w:rsidR="00E42721" w:rsidRPr="009B3DCC" w:rsidRDefault="00E42721" w:rsidP="00F555E9">
            <w:pPr>
              <w:snapToGrid w:val="0"/>
              <w:jc w:val="center"/>
              <w:rPr>
                <w:sz w:val="16"/>
                <w:szCs w:val="16"/>
              </w:rPr>
            </w:pPr>
            <w:r w:rsidRPr="00266687">
              <w:rPr>
                <w:color w:val="000000"/>
                <w:sz w:val="16"/>
                <w:szCs w:val="16"/>
              </w:rPr>
              <w:t>10.84</w:t>
            </w:r>
          </w:p>
        </w:tc>
        <w:tc>
          <w:tcPr>
            <w:tcW w:w="1008" w:type="dxa"/>
            <w:vAlign w:val="center"/>
            <w:hideMark/>
          </w:tcPr>
          <w:p w14:paraId="6B65EB37"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EF88D7F" w14:textId="77777777" w:rsidTr="00F555E9">
        <w:trPr>
          <w:trHeight w:val="165"/>
        </w:trPr>
        <w:tc>
          <w:tcPr>
            <w:tcW w:w="360" w:type="dxa"/>
            <w:vAlign w:val="center"/>
            <w:hideMark/>
          </w:tcPr>
          <w:p w14:paraId="7DF737AA" w14:textId="77777777" w:rsidR="00E42721" w:rsidRPr="00B20630" w:rsidRDefault="00E42721" w:rsidP="00F555E9">
            <w:pPr>
              <w:snapToGrid w:val="0"/>
              <w:rPr>
                <w:sz w:val="16"/>
                <w:szCs w:val="16"/>
              </w:rPr>
            </w:pPr>
            <w:r w:rsidRPr="00B20630">
              <w:rPr>
                <w:color w:val="000000"/>
                <w:sz w:val="16"/>
                <w:szCs w:val="16"/>
              </w:rPr>
              <w:t>631</w:t>
            </w:r>
          </w:p>
        </w:tc>
        <w:tc>
          <w:tcPr>
            <w:tcW w:w="864" w:type="dxa"/>
            <w:vAlign w:val="center"/>
            <w:hideMark/>
          </w:tcPr>
          <w:p w14:paraId="101F74B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CE336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E97C259"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F07C3CD"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07EF3F8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063FBE7"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6C37DB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4B9F905" w14:textId="77777777" w:rsidR="00E42721" w:rsidRPr="009B3DCC" w:rsidRDefault="00E42721" w:rsidP="00F555E9">
            <w:pPr>
              <w:snapToGrid w:val="0"/>
              <w:jc w:val="center"/>
              <w:rPr>
                <w:sz w:val="16"/>
                <w:szCs w:val="16"/>
              </w:rPr>
            </w:pPr>
            <w:r w:rsidRPr="00266687">
              <w:rPr>
                <w:color w:val="000000"/>
                <w:sz w:val="16"/>
                <w:szCs w:val="16"/>
              </w:rPr>
              <w:t>10.14</w:t>
            </w:r>
          </w:p>
        </w:tc>
        <w:tc>
          <w:tcPr>
            <w:tcW w:w="1008" w:type="dxa"/>
            <w:vAlign w:val="center"/>
            <w:hideMark/>
          </w:tcPr>
          <w:p w14:paraId="4D93177A" w14:textId="77777777" w:rsidR="00E42721" w:rsidRPr="009B3DCC" w:rsidRDefault="00E42721" w:rsidP="00F555E9">
            <w:pPr>
              <w:snapToGrid w:val="0"/>
              <w:jc w:val="center"/>
              <w:rPr>
                <w:sz w:val="16"/>
                <w:szCs w:val="16"/>
              </w:rPr>
            </w:pPr>
            <w:r w:rsidRPr="00266687">
              <w:rPr>
                <w:color w:val="000000"/>
                <w:sz w:val="16"/>
                <w:szCs w:val="16"/>
              </w:rPr>
              <w:t>2.27</w:t>
            </w:r>
          </w:p>
        </w:tc>
      </w:tr>
      <w:tr w:rsidR="00E42721" w:rsidRPr="009B3DCC" w14:paraId="4F20E498" w14:textId="77777777" w:rsidTr="00F555E9">
        <w:trPr>
          <w:trHeight w:val="165"/>
        </w:trPr>
        <w:tc>
          <w:tcPr>
            <w:tcW w:w="360" w:type="dxa"/>
            <w:vAlign w:val="center"/>
            <w:hideMark/>
          </w:tcPr>
          <w:p w14:paraId="40590360" w14:textId="77777777" w:rsidR="00E42721" w:rsidRPr="00B20630" w:rsidRDefault="00E42721" w:rsidP="00F555E9">
            <w:pPr>
              <w:snapToGrid w:val="0"/>
              <w:rPr>
                <w:sz w:val="16"/>
                <w:szCs w:val="16"/>
              </w:rPr>
            </w:pPr>
            <w:r w:rsidRPr="00B20630">
              <w:rPr>
                <w:color w:val="000000"/>
                <w:sz w:val="16"/>
                <w:szCs w:val="16"/>
              </w:rPr>
              <w:t>632</w:t>
            </w:r>
          </w:p>
        </w:tc>
        <w:tc>
          <w:tcPr>
            <w:tcW w:w="864" w:type="dxa"/>
            <w:vAlign w:val="center"/>
            <w:hideMark/>
          </w:tcPr>
          <w:p w14:paraId="31E343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97019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A25629D"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2744E9A4"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9C412C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211C3E6"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951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813C0B4" w14:textId="77777777" w:rsidR="00E42721" w:rsidRPr="009B3DCC" w:rsidRDefault="00E42721" w:rsidP="00F555E9">
            <w:pPr>
              <w:snapToGrid w:val="0"/>
              <w:jc w:val="center"/>
              <w:rPr>
                <w:sz w:val="16"/>
                <w:szCs w:val="16"/>
              </w:rPr>
            </w:pPr>
            <w:r w:rsidRPr="00266687">
              <w:rPr>
                <w:color w:val="000000"/>
                <w:sz w:val="16"/>
                <w:szCs w:val="16"/>
              </w:rPr>
              <w:t>13.20</w:t>
            </w:r>
          </w:p>
        </w:tc>
        <w:tc>
          <w:tcPr>
            <w:tcW w:w="1008" w:type="dxa"/>
            <w:vAlign w:val="center"/>
            <w:hideMark/>
          </w:tcPr>
          <w:p w14:paraId="38D499E6"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0D696F14" w14:textId="77777777" w:rsidTr="00F555E9">
        <w:trPr>
          <w:trHeight w:val="165"/>
        </w:trPr>
        <w:tc>
          <w:tcPr>
            <w:tcW w:w="360" w:type="dxa"/>
            <w:vAlign w:val="center"/>
            <w:hideMark/>
          </w:tcPr>
          <w:p w14:paraId="3BEE8578" w14:textId="77777777" w:rsidR="00E42721" w:rsidRPr="00B20630" w:rsidRDefault="00E42721" w:rsidP="00F555E9">
            <w:pPr>
              <w:snapToGrid w:val="0"/>
              <w:rPr>
                <w:sz w:val="16"/>
                <w:szCs w:val="16"/>
              </w:rPr>
            </w:pPr>
            <w:r w:rsidRPr="00B20630">
              <w:rPr>
                <w:color w:val="000000"/>
                <w:sz w:val="16"/>
                <w:szCs w:val="16"/>
              </w:rPr>
              <w:t>633</w:t>
            </w:r>
          </w:p>
        </w:tc>
        <w:tc>
          <w:tcPr>
            <w:tcW w:w="864" w:type="dxa"/>
            <w:vAlign w:val="center"/>
            <w:hideMark/>
          </w:tcPr>
          <w:p w14:paraId="488315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81EB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EEED94C"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3C1326C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5C2946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4C40889"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F8856C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C76A095" w14:textId="77777777" w:rsidR="00E42721" w:rsidRPr="009B3DCC" w:rsidRDefault="00E42721" w:rsidP="00F555E9">
            <w:pPr>
              <w:snapToGrid w:val="0"/>
              <w:jc w:val="center"/>
              <w:rPr>
                <w:sz w:val="16"/>
                <w:szCs w:val="16"/>
              </w:rPr>
            </w:pPr>
            <w:r w:rsidRPr="00266687">
              <w:rPr>
                <w:color w:val="000000"/>
                <w:sz w:val="16"/>
                <w:szCs w:val="16"/>
              </w:rPr>
              <w:t>13.32</w:t>
            </w:r>
          </w:p>
        </w:tc>
        <w:tc>
          <w:tcPr>
            <w:tcW w:w="1008" w:type="dxa"/>
            <w:vAlign w:val="center"/>
            <w:hideMark/>
          </w:tcPr>
          <w:p w14:paraId="5DFB514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A084382" w14:textId="77777777" w:rsidTr="00F555E9">
        <w:trPr>
          <w:trHeight w:val="165"/>
        </w:trPr>
        <w:tc>
          <w:tcPr>
            <w:tcW w:w="360" w:type="dxa"/>
            <w:vAlign w:val="center"/>
            <w:hideMark/>
          </w:tcPr>
          <w:p w14:paraId="20D70FC9" w14:textId="77777777" w:rsidR="00E42721" w:rsidRPr="00B20630" w:rsidRDefault="00E42721" w:rsidP="00F555E9">
            <w:pPr>
              <w:snapToGrid w:val="0"/>
              <w:rPr>
                <w:sz w:val="16"/>
                <w:szCs w:val="16"/>
              </w:rPr>
            </w:pPr>
            <w:r w:rsidRPr="00B20630">
              <w:rPr>
                <w:color w:val="000000"/>
                <w:sz w:val="16"/>
                <w:szCs w:val="16"/>
              </w:rPr>
              <w:t>634</w:t>
            </w:r>
          </w:p>
        </w:tc>
        <w:tc>
          <w:tcPr>
            <w:tcW w:w="864" w:type="dxa"/>
            <w:vAlign w:val="center"/>
            <w:hideMark/>
          </w:tcPr>
          <w:p w14:paraId="75854A5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82C26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468C38E" w14:textId="77777777" w:rsidR="00E42721" w:rsidRPr="009B3DCC" w:rsidRDefault="00E42721" w:rsidP="00F555E9">
            <w:pPr>
              <w:snapToGrid w:val="0"/>
              <w:jc w:val="center"/>
              <w:rPr>
                <w:sz w:val="16"/>
                <w:szCs w:val="16"/>
              </w:rPr>
            </w:pPr>
            <w:r w:rsidRPr="00266687">
              <w:rPr>
                <w:color w:val="000000"/>
                <w:sz w:val="16"/>
                <w:szCs w:val="16"/>
              </w:rPr>
              <w:t>131</w:t>
            </w:r>
          </w:p>
        </w:tc>
        <w:tc>
          <w:tcPr>
            <w:tcW w:w="1008" w:type="dxa"/>
            <w:vAlign w:val="center"/>
            <w:hideMark/>
          </w:tcPr>
          <w:p w14:paraId="52230C21"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25953D4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95BDCB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042EA31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C323CBC" w14:textId="77777777" w:rsidR="00E42721" w:rsidRPr="009B3DCC" w:rsidRDefault="00E42721" w:rsidP="00F555E9">
            <w:pPr>
              <w:snapToGrid w:val="0"/>
              <w:jc w:val="center"/>
              <w:rPr>
                <w:sz w:val="16"/>
                <w:szCs w:val="16"/>
              </w:rPr>
            </w:pPr>
            <w:r w:rsidRPr="00266687">
              <w:rPr>
                <w:color w:val="000000"/>
                <w:sz w:val="16"/>
                <w:szCs w:val="16"/>
              </w:rPr>
              <w:t>12.79</w:t>
            </w:r>
          </w:p>
        </w:tc>
        <w:tc>
          <w:tcPr>
            <w:tcW w:w="1008" w:type="dxa"/>
            <w:vAlign w:val="center"/>
            <w:hideMark/>
          </w:tcPr>
          <w:p w14:paraId="7E50BA4E" w14:textId="77777777" w:rsidR="00E42721" w:rsidRPr="009B3DCC" w:rsidRDefault="00E42721" w:rsidP="00F555E9">
            <w:pPr>
              <w:snapToGrid w:val="0"/>
              <w:jc w:val="center"/>
              <w:rPr>
                <w:sz w:val="16"/>
                <w:szCs w:val="16"/>
              </w:rPr>
            </w:pPr>
            <w:r w:rsidRPr="00266687">
              <w:rPr>
                <w:color w:val="000000"/>
                <w:sz w:val="16"/>
                <w:szCs w:val="16"/>
              </w:rPr>
              <w:t>1.26</w:t>
            </w:r>
          </w:p>
        </w:tc>
      </w:tr>
      <w:tr w:rsidR="00E42721" w:rsidRPr="009B3DCC" w14:paraId="56843CE5" w14:textId="77777777" w:rsidTr="00F555E9">
        <w:trPr>
          <w:trHeight w:val="165"/>
        </w:trPr>
        <w:tc>
          <w:tcPr>
            <w:tcW w:w="360" w:type="dxa"/>
            <w:vAlign w:val="center"/>
            <w:hideMark/>
          </w:tcPr>
          <w:p w14:paraId="2A12D820" w14:textId="77777777" w:rsidR="00E42721" w:rsidRPr="00B20630" w:rsidRDefault="00E42721" w:rsidP="00F555E9">
            <w:pPr>
              <w:snapToGrid w:val="0"/>
              <w:rPr>
                <w:sz w:val="16"/>
                <w:szCs w:val="16"/>
              </w:rPr>
            </w:pPr>
            <w:r w:rsidRPr="00B20630">
              <w:rPr>
                <w:color w:val="000000"/>
                <w:sz w:val="16"/>
                <w:szCs w:val="16"/>
              </w:rPr>
              <w:t>635</w:t>
            </w:r>
          </w:p>
        </w:tc>
        <w:tc>
          <w:tcPr>
            <w:tcW w:w="864" w:type="dxa"/>
            <w:vAlign w:val="center"/>
            <w:hideMark/>
          </w:tcPr>
          <w:p w14:paraId="2FFA0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F34A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89810C"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5C289CBF"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1D1241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05843A2"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52778B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4FD129"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7F17FE50" w14:textId="77777777" w:rsidR="00E42721" w:rsidRPr="009B3DCC" w:rsidRDefault="00E42721" w:rsidP="00F555E9">
            <w:pPr>
              <w:snapToGrid w:val="0"/>
              <w:jc w:val="center"/>
              <w:rPr>
                <w:sz w:val="16"/>
                <w:szCs w:val="16"/>
              </w:rPr>
            </w:pPr>
            <w:r w:rsidRPr="00266687">
              <w:rPr>
                <w:color w:val="000000"/>
                <w:sz w:val="16"/>
                <w:szCs w:val="16"/>
              </w:rPr>
              <w:t>4.99</w:t>
            </w:r>
          </w:p>
        </w:tc>
      </w:tr>
      <w:tr w:rsidR="00E42721" w:rsidRPr="009B3DCC" w14:paraId="637FCA39" w14:textId="77777777" w:rsidTr="00F555E9">
        <w:trPr>
          <w:trHeight w:val="165"/>
        </w:trPr>
        <w:tc>
          <w:tcPr>
            <w:tcW w:w="360" w:type="dxa"/>
            <w:vAlign w:val="center"/>
            <w:hideMark/>
          </w:tcPr>
          <w:p w14:paraId="2A210485" w14:textId="77777777" w:rsidR="00E42721" w:rsidRPr="00B20630" w:rsidRDefault="00E42721" w:rsidP="00F555E9">
            <w:pPr>
              <w:snapToGrid w:val="0"/>
              <w:rPr>
                <w:sz w:val="16"/>
                <w:szCs w:val="16"/>
              </w:rPr>
            </w:pPr>
            <w:r w:rsidRPr="00B20630">
              <w:rPr>
                <w:color w:val="000000"/>
                <w:sz w:val="16"/>
                <w:szCs w:val="16"/>
              </w:rPr>
              <w:t>636</w:t>
            </w:r>
          </w:p>
        </w:tc>
        <w:tc>
          <w:tcPr>
            <w:tcW w:w="864" w:type="dxa"/>
            <w:vAlign w:val="center"/>
            <w:hideMark/>
          </w:tcPr>
          <w:p w14:paraId="4FB72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91DE7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710B34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16B9A2A7"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AA19291"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380C3D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DE57F3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84E7411"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4C77928" w14:textId="77777777" w:rsidR="00E42721" w:rsidRPr="009B3DCC" w:rsidRDefault="00E42721" w:rsidP="00F555E9">
            <w:pPr>
              <w:snapToGrid w:val="0"/>
              <w:jc w:val="center"/>
              <w:rPr>
                <w:sz w:val="16"/>
                <w:szCs w:val="16"/>
              </w:rPr>
            </w:pPr>
            <w:r w:rsidRPr="00266687">
              <w:rPr>
                <w:color w:val="000000"/>
                <w:sz w:val="16"/>
                <w:szCs w:val="16"/>
              </w:rPr>
              <w:t>5.48</w:t>
            </w:r>
          </w:p>
        </w:tc>
      </w:tr>
      <w:tr w:rsidR="00E42721" w:rsidRPr="009B3DCC" w14:paraId="50A86829" w14:textId="77777777" w:rsidTr="00F555E9">
        <w:trPr>
          <w:trHeight w:val="165"/>
        </w:trPr>
        <w:tc>
          <w:tcPr>
            <w:tcW w:w="360" w:type="dxa"/>
            <w:vAlign w:val="center"/>
            <w:hideMark/>
          </w:tcPr>
          <w:p w14:paraId="387DCC9E" w14:textId="77777777" w:rsidR="00E42721" w:rsidRPr="00B20630" w:rsidRDefault="00E42721" w:rsidP="00F555E9">
            <w:pPr>
              <w:snapToGrid w:val="0"/>
              <w:rPr>
                <w:sz w:val="16"/>
                <w:szCs w:val="16"/>
              </w:rPr>
            </w:pPr>
            <w:r w:rsidRPr="00B20630">
              <w:rPr>
                <w:color w:val="000000"/>
                <w:sz w:val="16"/>
                <w:szCs w:val="16"/>
              </w:rPr>
              <w:t>637</w:t>
            </w:r>
          </w:p>
        </w:tc>
        <w:tc>
          <w:tcPr>
            <w:tcW w:w="864" w:type="dxa"/>
            <w:vAlign w:val="center"/>
            <w:hideMark/>
          </w:tcPr>
          <w:p w14:paraId="4D1F900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E64DF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448DCC1" w14:textId="77777777" w:rsidR="00E42721" w:rsidRPr="009B3DCC" w:rsidRDefault="00E42721" w:rsidP="00F555E9">
            <w:pPr>
              <w:snapToGrid w:val="0"/>
              <w:jc w:val="center"/>
              <w:rPr>
                <w:sz w:val="16"/>
                <w:szCs w:val="16"/>
              </w:rPr>
            </w:pPr>
            <w:r w:rsidRPr="00266687">
              <w:rPr>
                <w:color w:val="000000"/>
                <w:sz w:val="16"/>
                <w:szCs w:val="16"/>
              </w:rPr>
              <w:t>132</w:t>
            </w:r>
          </w:p>
        </w:tc>
        <w:tc>
          <w:tcPr>
            <w:tcW w:w="1008" w:type="dxa"/>
            <w:vAlign w:val="center"/>
            <w:hideMark/>
          </w:tcPr>
          <w:p w14:paraId="2A49DFE3" w14:textId="77777777" w:rsidR="00E42721" w:rsidRPr="009B3DCC" w:rsidRDefault="00E42721" w:rsidP="00F555E9">
            <w:pPr>
              <w:snapToGrid w:val="0"/>
              <w:jc w:val="center"/>
              <w:rPr>
                <w:sz w:val="16"/>
                <w:szCs w:val="16"/>
              </w:rPr>
            </w:pPr>
            <w:r w:rsidRPr="00266687">
              <w:rPr>
                <w:color w:val="000000"/>
                <w:sz w:val="16"/>
                <w:szCs w:val="16"/>
              </w:rPr>
              <w:t>2018-06-26</w:t>
            </w:r>
          </w:p>
        </w:tc>
        <w:tc>
          <w:tcPr>
            <w:tcW w:w="1008" w:type="dxa"/>
            <w:vAlign w:val="center"/>
            <w:hideMark/>
          </w:tcPr>
          <w:p w14:paraId="6F1EC00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9B9F86F"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E7C61D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4C137D6"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4387ED53" w14:textId="77777777" w:rsidR="00E42721" w:rsidRPr="009B3DCC" w:rsidRDefault="00E42721" w:rsidP="00F555E9">
            <w:pPr>
              <w:snapToGrid w:val="0"/>
              <w:jc w:val="center"/>
              <w:rPr>
                <w:sz w:val="16"/>
                <w:szCs w:val="16"/>
              </w:rPr>
            </w:pPr>
            <w:r w:rsidRPr="00266687">
              <w:rPr>
                <w:color w:val="000000"/>
                <w:sz w:val="16"/>
                <w:szCs w:val="16"/>
              </w:rPr>
              <w:t>5.51</w:t>
            </w:r>
          </w:p>
        </w:tc>
      </w:tr>
      <w:tr w:rsidR="00E42721" w:rsidRPr="009B3DCC" w14:paraId="3E92D590" w14:textId="77777777" w:rsidTr="00F555E9">
        <w:trPr>
          <w:trHeight w:val="165"/>
        </w:trPr>
        <w:tc>
          <w:tcPr>
            <w:tcW w:w="360" w:type="dxa"/>
            <w:vAlign w:val="center"/>
            <w:hideMark/>
          </w:tcPr>
          <w:p w14:paraId="67B0D305" w14:textId="77777777" w:rsidR="00E42721" w:rsidRPr="00B20630" w:rsidRDefault="00E42721" w:rsidP="00F555E9">
            <w:pPr>
              <w:snapToGrid w:val="0"/>
              <w:rPr>
                <w:sz w:val="16"/>
                <w:szCs w:val="16"/>
              </w:rPr>
            </w:pPr>
            <w:r w:rsidRPr="00B20630">
              <w:rPr>
                <w:color w:val="000000"/>
                <w:sz w:val="16"/>
                <w:szCs w:val="16"/>
              </w:rPr>
              <w:t>638</w:t>
            </w:r>
          </w:p>
        </w:tc>
        <w:tc>
          <w:tcPr>
            <w:tcW w:w="864" w:type="dxa"/>
            <w:vAlign w:val="center"/>
            <w:hideMark/>
          </w:tcPr>
          <w:p w14:paraId="059C56C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B938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1BB5E87"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7C262AB2"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5F40DDB5"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6864A1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78D505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526B49" w14:textId="77777777" w:rsidR="00E42721" w:rsidRPr="009B3DCC" w:rsidRDefault="00E42721" w:rsidP="00F555E9">
            <w:pPr>
              <w:snapToGrid w:val="0"/>
              <w:jc w:val="center"/>
              <w:rPr>
                <w:sz w:val="16"/>
                <w:szCs w:val="16"/>
              </w:rPr>
            </w:pPr>
            <w:r w:rsidRPr="00266687">
              <w:rPr>
                <w:color w:val="000000"/>
                <w:sz w:val="16"/>
                <w:szCs w:val="16"/>
              </w:rPr>
              <w:t>4.33</w:t>
            </w:r>
          </w:p>
        </w:tc>
        <w:tc>
          <w:tcPr>
            <w:tcW w:w="1008" w:type="dxa"/>
            <w:vAlign w:val="center"/>
            <w:hideMark/>
          </w:tcPr>
          <w:p w14:paraId="37EA9CEC"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04238D41" w14:textId="77777777" w:rsidTr="00F555E9">
        <w:trPr>
          <w:trHeight w:val="165"/>
        </w:trPr>
        <w:tc>
          <w:tcPr>
            <w:tcW w:w="360" w:type="dxa"/>
            <w:vAlign w:val="center"/>
            <w:hideMark/>
          </w:tcPr>
          <w:p w14:paraId="2217C843" w14:textId="77777777" w:rsidR="00E42721" w:rsidRPr="00B20630" w:rsidRDefault="00E42721" w:rsidP="00F555E9">
            <w:pPr>
              <w:snapToGrid w:val="0"/>
              <w:rPr>
                <w:sz w:val="16"/>
                <w:szCs w:val="16"/>
              </w:rPr>
            </w:pPr>
            <w:r w:rsidRPr="00B20630">
              <w:rPr>
                <w:color w:val="000000"/>
                <w:sz w:val="16"/>
                <w:szCs w:val="16"/>
              </w:rPr>
              <w:t>639</w:t>
            </w:r>
          </w:p>
        </w:tc>
        <w:tc>
          <w:tcPr>
            <w:tcW w:w="864" w:type="dxa"/>
            <w:vAlign w:val="center"/>
            <w:hideMark/>
          </w:tcPr>
          <w:p w14:paraId="056A68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40EF8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32ECB4"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48AFB897"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18495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046C4B7"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5F5799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545AEC0" w14:textId="77777777" w:rsidR="00E42721" w:rsidRPr="009B3DCC" w:rsidRDefault="00E42721" w:rsidP="00F555E9">
            <w:pPr>
              <w:snapToGrid w:val="0"/>
              <w:jc w:val="center"/>
              <w:rPr>
                <w:sz w:val="16"/>
                <w:szCs w:val="16"/>
              </w:rPr>
            </w:pPr>
            <w:r w:rsidRPr="00266687">
              <w:rPr>
                <w:color w:val="000000"/>
                <w:sz w:val="16"/>
                <w:szCs w:val="16"/>
              </w:rPr>
              <w:t>6.25</w:t>
            </w:r>
          </w:p>
        </w:tc>
        <w:tc>
          <w:tcPr>
            <w:tcW w:w="1008" w:type="dxa"/>
            <w:vAlign w:val="center"/>
            <w:hideMark/>
          </w:tcPr>
          <w:p w14:paraId="0D4DFE5A" w14:textId="77777777" w:rsidR="00E42721" w:rsidRPr="009B3DCC" w:rsidRDefault="00E42721" w:rsidP="00F555E9">
            <w:pPr>
              <w:snapToGrid w:val="0"/>
              <w:jc w:val="center"/>
              <w:rPr>
                <w:sz w:val="16"/>
                <w:szCs w:val="16"/>
              </w:rPr>
            </w:pPr>
            <w:r w:rsidRPr="00266687">
              <w:rPr>
                <w:color w:val="000000"/>
                <w:sz w:val="16"/>
                <w:szCs w:val="16"/>
              </w:rPr>
              <w:t>3.24</w:t>
            </w:r>
          </w:p>
        </w:tc>
      </w:tr>
      <w:tr w:rsidR="00E42721" w:rsidRPr="009B3DCC" w14:paraId="7028416D" w14:textId="77777777" w:rsidTr="00F555E9">
        <w:trPr>
          <w:trHeight w:val="165"/>
        </w:trPr>
        <w:tc>
          <w:tcPr>
            <w:tcW w:w="360" w:type="dxa"/>
            <w:vAlign w:val="center"/>
            <w:hideMark/>
          </w:tcPr>
          <w:p w14:paraId="62EE9FD2" w14:textId="77777777" w:rsidR="00E42721" w:rsidRPr="00B20630" w:rsidRDefault="00E42721" w:rsidP="00F555E9">
            <w:pPr>
              <w:snapToGrid w:val="0"/>
              <w:rPr>
                <w:sz w:val="16"/>
                <w:szCs w:val="16"/>
              </w:rPr>
            </w:pPr>
            <w:r w:rsidRPr="00B20630">
              <w:rPr>
                <w:color w:val="000000"/>
                <w:sz w:val="16"/>
                <w:szCs w:val="16"/>
              </w:rPr>
              <w:t>640</w:t>
            </w:r>
          </w:p>
        </w:tc>
        <w:tc>
          <w:tcPr>
            <w:tcW w:w="864" w:type="dxa"/>
            <w:vAlign w:val="center"/>
            <w:hideMark/>
          </w:tcPr>
          <w:p w14:paraId="777637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4568E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D69A45" w14:textId="77777777" w:rsidR="00E42721" w:rsidRPr="009B3DCC" w:rsidRDefault="00E42721" w:rsidP="00F555E9">
            <w:pPr>
              <w:snapToGrid w:val="0"/>
              <w:jc w:val="center"/>
              <w:rPr>
                <w:sz w:val="16"/>
                <w:szCs w:val="16"/>
              </w:rPr>
            </w:pPr>
            <w:r w:rsidRPr="00266687">
              <w:rPr>
                <w:color w:val="000000"/>
                <w:sz w:val="16"/>
                <w:szCs w:val="16"/>
              </w:rPr>
              <w:t>133</w:t>
            </w:r>
          </w:p>
        </w:tc>
        <w:tc>
          <w:tcPr>
            <w:tcW w:w="1008" w:type="dxa"/>
            <w:vAlign w:val="center"/>
            <w:hideMark/>
          </w:tcPr>
          <w:p w14:paraId="55E92AEC" w14:textId="77777777" w:rsidR="00E42721" w:rsidRPr="009B3DCC" w:rsidRDefault="00E42721" w:rsidP="00F555E9">
            <w:pPr>
              <w:snapToGrid w:val="0"/>
              <w:jc w:val="center"/>
              <w:rPr>
                <w:sz w:val="16"/>
                <w:szCs w:val="16"/>
              </w:rPr>
            </w:pPr>
            <w:r w:rsidRPr="00266687">
              <w:rPr>
                <w:color w:val="000000"/>
                <w:sz w:val="16"/>
                <w:szCs w:val="16"/>
              </w:rPr>
              <w:t>2018-07-10</w:t>
            </w:r>
          </w:p>
        </w:tc>
        <w:tc>
          <w:tcPr>
            <w:tcW w:w="1008" w:type="dxa"/>
            <w:vAlign w:val="center"/>
            <w:hideMark/>
          </w:tcPr>
          <w:p w14:paraId="6D20821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32C7F56"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D1DAFD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6EF2A96"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00419CC7" w14:textId="77777777" w:rsidR="00E42721" w:rsidRPr="009B3DCC" w:rsidRDefault="00E42721" w:rsidP="00F555E9">
            <w:pPr>
              <w:snapToGrid w:val="0"/>
              <w:jc w:val="center"/>
              <w:rPr>
                <w:sz w:val="16"/>
                <w:szCs w:val="16"/>
              </w:rPr>
            </w:pPr>
            <w:r w:rsidRPr="00266687">
              <w:rPr>
                <w:color w:val="000000"/>
                <w:sz w:val="16"/>
                <w:szCs w:val="16"/>
              </w:rPr>
              <w:t>3.61</w:t>
            </w:r>
          </w:p>
        </w:tc>
      </w:tr>
      <w:tr w:rsidR="00E42721" w:rsidRPr="009B3DCC" w14:paraId="20721EE4" w14:textId="77777777" w:rsidTr="00F555E9">
        <w:trPr>
          <w:trHeight w:val="165"/>
        </w:trPr>
        <w:tc>
          <w:tcPr>
            <w:tcW w:w="360" w:type="dxa"/>
            <w:vAlign w:val="center"/>
            <w:hideMark/>
          </w:tcPr>
          <w:p w14:paraId="5362E936" w14:textId="77777777" w:rsidR="00E42721" w:rsidRPr="00B20630" w:rsidRDefault="00E42721" w:rsidP="00F555E9">
            <w:pPr>
              <w:snapToGrid w:val="0"/>
              <w:rPr>
                <w:sz w:val="16"/>
                <w:szCs w:val="16"/>
              </w:rPr>
            </w:pPr>
            <w:r w:rsidRPr="00B20630">
              <w:rPr>
                <w:color w:val="000000"/>
                <w:sz w:val="16"/>
                <w:szCs w:val="16"/>
              </w:rPr>
              <w:t>641</w:t>
            </w:r>
          </w:p>
        </w:tc>
        <w:tc>
          <w:tcPr>
            <w:tcW w:w="864" w:type="dxa"/>
            <w:vAlign w:val="center"/>
            <w:hideMark/>
          </w:tcPr>
          <w:p w14:paraId="149993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AF5DD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CB0DC8B"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809CAF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1ABC32F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0FCAB7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849C2E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0C5E764" w14:textId="77777777" w:rsidR="00E42721" w:rsidRPr="009B3DCC" w:rsidRDefault="00E42721" w:rsidP="00F555E9">
            <w:pPr>
              <w:snapToGrid w:val="0"/>
              <w:jc w:val="center"/>
              <w:rPr>
                <w:sz w:val="16"/>
                <w:szCs w:val="16"/>
              </w:rPr>
            </w:pPr>
            <w:r w:rsidRPr="00266687">
              <w:rPr>
                <w:color w:val="000000"/>
                <w:sz w:val="16"/>
                <w:szCs w:val="16"/>
              </w:rPr>
              <w:t>6.29</w:t>
            </w:r>
          </w:p>
        </w:tc>
        <w:tc>
          <w:tcPr>
            <w:tcW w:w="1008" w:type="dxa"/>
            <w:vAlign w:val="center"/>
            <w:hideMark/>
          </w:tcPr>
          <w:p w14:paraId="434A9CE7"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8B790B6" w14:textId="77777777" w:rsidTr="00F555E9">
        <w:trPr>
          <w:trHeight w:val="165"/>
        </w:trPr>
        <w:tc>
          <w:tcPr>
            <w:tcW w:w="360" w:type="dxa"/>
            <w:vAlign w:val="center"/>
            <w:hideMark/>
          </w:tcPr>
          <w:p w14:paraId="5517CF05" w14:textId="77777777" w:rsidR="00E42721" w:rsidRPr="00B20630" w:rsidRDefault="00E42721" w:rsidP="00F555E9">
            <w:pPr>
              <w:snapToGrid w:val="0"/>
              <w:rPr>
                <w:sz w:val="16"/>
                <w:szCs w:val="16"/>
              </w:rPr>
            </w:pPr>
            <w:r w:rsidRPr="00B20630">
              <w:rPr>
                <w:color w:val="000000"/>
                <w:sz w:val="16"/>
                <w:szCs w:val="16"/>
              </w:rPr>
              <w:t>642</w:t>
            </w:r>
          </w:p>
        </w:tc>
        <w:tc>
          <w:tcPr>
            <w:tcW w:w="864" w:type="dxa"/>
            <w:vAlign w:val="center"/>
            <w:hideMark/>
          </w:tcPr>
          <w:p w14:paraId="0D6DC3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26A7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CEBCE1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5D4F4224"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44A958D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FC1E9F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3D38F1C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A16691" w14:textId="77777777" w:rsidR="00E42721" w:rsidRPr="009B3DCC" w:rsidRDefault="00E42721" w:rsidP="00F555E9">
            <w:pPr>
              <w:snapToGrid w:val="0"/>
              <w:jc w:val="center"/>
              <w:rPr>
                <w:sz w:val="16"/>
                <w:szCs w:val="16"/>
              </w:rPr>
            </w:pPr>
            <w:r w:rsidRPr="00266687">
              <w:rPr>
                <w:color w:val="000000"/>
                <w:sz w:val="16"/>
                <w:szCs w:val="16"/>
              </w:rPr>
              <w:t>7.88</w:t>
            </w:r>
          </w:p>
        </w:tc>
        <w:tc>
          <w:tcPr>
            <w:tcW w:w="1008" w:type="dxa"/>
            <w:vAlign w:val="center"/>
            <w:hideMark/>
          </w:tcPr>
          <w:p w14:paraId="66E8B6BE" w14:textId="77777777" w:rsidR="00E42721" w:rsidRPr="009B3DCC" w:rsidRDefault="00E42721" w:rsidP="00F555E9">
            <w:pPr>
              <w:snapToGrid w:val="0"/>
              <w:jc w:val="center"/>
              <w:rPr>
                <w:sz w:val="16"/>
                <w:szCs w:val="16"/>
              </w:rPr>
            </w:pPr>
            <w:r w:rsidRPr="00266687">
              <w:rPr>
                <w:color w:val="000000"/>
                <w:sz w:val="16"/>
                <w:szCs w:val="16"/>
              </w:rPr>
              <w:t>2.15</w:t>
            </w:r>
          </w:p>
        </w:tc>
      </w:tr>
      <w:tr w:rsidR="00E42721" w:rsidRPr="009B3DCC" w14:paraId="1BD0FA22" w14:textId="77777777" w:rsidTr="00F555E9">
        <w:trPr>
          <w:trHeight w:val="180"/>
        </w:trPr>
        <w:tc>
          <w:tcPr>
            <w:tcW w:w="360" w:type="dxa"/>
            <w:vAlign w:val="center"/>
            <w:hideMark/>
          </w:tcPr>
          <w:p w14:paraId="053748FF" w14:textId="77777777" w:rsidR="00E42721" w:rsidRPr="00B20630" w:rsidRDefault="00E42721" w:rsidP="00F555E9">
            <w:pPr>
              <w:snapToGrid w:val="0"/>
              <w:rPr>
                <w:sz w:val="16"/>
                <w:szCs w:val="16"/>
              </w:rPr>
            </w:pPr>
            <w:r w:rsidRPr="00B20630">
              <w:rPr>
                <w:color w:val="000000"/>
                <w:sz w:val="16"/>
                <w:szCs w:val="16"/>
              </w:rPr>
              <w:t>643</w:t>
            </w:r>
          </w:p>
        </w:tc>
        <w:tc>
          <w:tcPr>
            <w:tcW w:w="864" w:type="dxa"/>
            <w:vAlign w:val="center"/>
            <w:hideMark/>
          </w:tcPr>
          <w:p w14:paraId="34F81EE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C73E1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A5E9F2"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2B0CD0D7" w14:textId="77777777" w:rsidR="00E42721" w:rsidRPr="009B3DCC" w:rsidRDefault="00E42721" w:rsidP="00F555E9">
            <w:pPr>
              <w:snapToGrid w:val="0"/>
              <w:jc w:val="center"/>
              <w:rPr>
                <w:sz w:val="16"/>
                <w:szCs w:val="16"/>
              </w:rPr>
            </w:pPr>
            <w:r w:rsidRPr="00266687">
              <w:rPr>
                <w:color w:val="000000"/>
                <w:sz w:val="16"/>
                <w:szCs w:val="16"/>
              </w:rPr>
              <w:t>2018-07-18</w:t>
            </w:r>
          </w:p>
        </w:tc>
        <w:tc>
          <w:tcPr>
            <w:tcW w:w="1008" w:type="dxa"/>
            <w:vAlign w:val="center"/>
            <w:hideMark/>
          </w:tcPr>
          <w:p w14:paraId="25B49F7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1D56B6D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2B1B77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6D91EA3" w14:textId="77777777" w:rsidR="00E42721" w:rsidRPr="009B3DCC" w:rsidRDefault="00E42721" w:rsidP="00F555E9">
            <w:pPr>
              <w:snapToGrid w:val="0"/>
              <w:jc w:val="center"/>
              <w:rPr>
                <w:sz w:val="16"/>
                <w:szCs w:val="16"/>
              </w:rPr>
            </w:pPr>
            <w:r w:rsidRPr="00266687">
              <w:rPr>
                <w:color w:val="000000"/>
                <w:sz w:val="16"/>
                <w:szCs w:val="16"/>
              </w:rPr>
              <w:t>5.28</w:t>
            </w:r>
          </w:p>
        </w:tc>
        <w:tc>
          <w:tcPr>
            <w:tcW w:w="1008" w:type="dxa"/>
            <w:vAlign w:val="center"/>
            <w:hideMark/>
          </w:tcPr>
          <w:p w14:paraId="22792018"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17312198" w14:textId="77777777" w:rsidTr="00F555E9">
        <w:trPr>
          <w:trHeight w:val="165"/>
        </w:trPr>
        <w:tc>
          <w:tcPr>
            <w:tcW w:w="360" w:type="dxa"/>
            <w:vAlign w:val="center"/>
            <w:hideMark/>
          </w:tcPr>
          <w:p w14:paraId="3B18B3C8" w14:textId="77777777" w:rsidR="00E42721" w:rsidRPr="00B20630" w:rsidRDefault="00E42721" w:rsidP="00F555E9">
            <w:pPr>
              <w:snapToGrid w:val="0"/>
              <w:rPr>
                <w:sz w:val="16"/>
                <w:szCs w:val="16"/>
              </w:rPr>
            </w:pPr>
            <w:r w:rsidRPr="00B20630">
              <w:rPr>
                <w:color w:val="000000"/>
                <w:sz w:val="16"/>
                <w:szCs w:val="16"/>
              </w:rPr>
              <w:t>644</w:t>
            </w:r>
          </w:p>
        </w:tc>
        <w:tc>
          <w:tcPr>
            <w:tcW w:w="864" w:type="dxa"/>
            <w:vAlign w:val="center"/>
            <w:hideMark/>
          </w:tcPr>
          <w:p w14:paraId="3DB5D9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712E4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509BC2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83F3E4"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1E3055D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3F5A9F34"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29A764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B7E984" w14:textId="77777777" w:rsidR="00E42721" w:rsidRPr="009B3DCC" w:rsidRDefault="00E42721" w:rsidP="00F555E9">
            <w:pPr>
              <w:snapToGrid w:val="0"/>
              <w:jc w:val="center"/>
              <w:rPr>
                <w:sz w:val="16"/>
                <w:szCs w:val="16"/>
              </w:rPr>
            </w:pPr>
            <w:r w:rsidRPr="00266687">
              <w:rPr>
                <w:color w:val="000000"/>
                <w:sz w:val="16"/>
                <w:szCs w:val="16"/>
              </w:rPr>
              <w:t>9.27</w:t>
            </w:r>
          </w:p>
        </w:tc>
        <w:tc>
          <w:tcPr>
            <w:tcW w:w="1008" w:type="dxa"/>
            <w:vAlign w:val="center"/>
            <w:hideMark/>
          </w:tcPr>
          <w:p w14:paraId="0C864C7D"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B6F48F7" w14:textId="77777777" w:rsidTr="00F555E9">
        <w:trPr>
          <w:trHeight w:val="165"/>
        </w:trPr>
        <w:tc>
          <w:tcPr>
            <w:tcW w:w="360" w:type="dxa"/>
            <w:vAlign w:val="center"/>
            <w:hideMark/>
          </w:tcPr>
          <w:p w14:paraId="52E270F3" w14:textId="77777777" w:rsidR="00E42721" w:rsidRPr="00B20630" w:rsidRDefault="00E42721" w:rsidP="00F555E9">
            <w:pPr>
              <w:snapToGrid w:val="0"/>
              <w:rPr>
                <w:sz w:val="16"/>
                <w:szCs w:val="16"/>
              </w:rPr>
            </w:pPr>
            <w:r w:rsidRPr="00B20630">
              <w:rPr>
                <w:color w:val="000000"/>
                <w:sz w:val="16"/>
                <w:szCs w:val="16"/>
              </w:rPr>
              <w:t>645</w:t>
            </w:r>
          </w:p>
        </w:tc>
        <w:tc>
          <w:tcPr>
            <w:tcW w:w="864" w:type="dxa"/>
            <w:vAlign w:val="center"/>
            <w:hideMark/>
          </w:tcPr>
          <w:p w14:paraId="541404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0FB7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FE6FD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414EDD0"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1F3F73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75FCABB"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00F121E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AF888F" w14:textId="77777777" w:rsidR="00E42721" w:rsidRPr="009B3DCC" w:rsidRDefault="00E42721" w:rsidP="00F555E9">
            <w:pPr>
              <w:snapToGrid w:val="0"/>
              <w:jc w:val="center"/>
              <w:rPr>
                <w:sz w:val="16"/>
                <w:szCs w:val="16"/>
              </w:rPr>
            </w:pPr>
            <w:r w:rsidRPr="00266687">
              <w:rPr>
                <w:color w:val="000000"/>
                <w:sz w:val="16"/>
                <w:szCs w:val="16"/>
              </w:rPr>
              <w:t>8.09</w:t>
            </w:r>
          </w:p>
        </w:tc>
        <w:tc>
          <w:tcPr>
            <w:tcW w:w="1008" w:type="dxa"/>
            <w:vAlign w:val="center"/>
            <w:hideMark/>
          </w:tcPr>
          <w:p w14:paraId="1216B01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3B745C0B" w14:textId="77777777" w:rsidTr="00F555E9">
        <w:trPr>
          <w:trHeight w:val="165"/>
        </w:trPr>
        <w:tc>
          <w:tcPr>
            <w:tcW w:w="360" w:type="dxa"/>
            <w:vAlign w:val="center"/>
            <w:hideMark/>
          </w:tcPr>
          <w:p w14:paraId="474EEBF2" w14:textId="77777777" w:rsidR="00E42721" w:rsidRPr="00B20630" w:rsidRDefault="00E42721" w:rsidP="00F555E9">
            <w:pPr>
              <w:snapToGrid w:val="0"/>
              <w:rPr>
                <w:sz w:val="16"/>
                <w:szCs w:val="16"/>
              </w:rPr>
            </w:pPr>
            <w:r w:rsidRPr="00B20630">
              <w:rPr>
                <w:color w:val="000000"/>
                <w:sz w:val="16"/>
                <w:szCs w:val="16"/>
              </w:rPr>
              <w:t>646</w:t>
            </w:r>
          </w:p>
        </w:tc>
        <w:tc>
          <w:tcPr>
            <w:tcW w:w="864" w:type="dxa"/>
            <w:vAlign w:val="center"/>
            <w:hideMark/>
          </w:tcPr>
          <w:p w14:paraId="39BE6F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D93F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E75421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75E0B2" w14:textId="77777777" w:rsidR="00E42721" w:rsidRPr="009B3DCC" w:rsidRDefault="00E42721" w:rsidP="00F555E9">
            <w:pPr>
              <w:snapToGrid w:val="0"/>
              <w:jc w:val="center"/>
              <w:rPr>
                <w:sz w:val="16"/>
                <w:szCs w:val="16"/>
              </w:rPr>
            </w:pPr>
            <w:r w:rsidRPr="00266687">
              <w:rPr>
                <w:color w:val="000000"/>
                <w:sz w:val="16"/>
                <w:szCs w:val="16"/>
              </w:rPr>
              <w:t>2018-08-01</w:t>
            </w:r>
          </w:p>
        </w:tc>
        <w:tc>
          <w:tcPr>
            <w:tcW w:w="1008" w:type="dxa"/>
            <w:vAlign w:val="center"/>
            <w:hideMark/>
          </w:tcPr>
          <w:p w14:paraId="0C39F33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6355EA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687BF67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6AA307A"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A12B9F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7A028275" w14:textId="77777777" w:rsidTr="00F555E9">
        <w:trPr>
          <w:trHeight w:val="165"/>
        </w:trPr>
        <w:tc>
          <w:tcPr>
            <w:tcW w:w="360" w:type="dxa"/>
            <w:vAlign w:val="center"/>
            <w:hideMark/>
          </w:tcPr>
          <w:p w14:paraId="79FBF7D2" w14:textId="77777777" w:rsidR="00E42721" w:rsidRPr="00B20630" w:rsidRDefault="00E42721" w:rsidP="00F555E9">
            <w:pPr>
              <w:snapToGrid w:val="0"/>
              <w:rPr>
                <w:sz w:val="16"/>
                <w:szCs w:val="16"/>
              </w:rPr>
            </w:pPr>
            <w:r w:rsidRPr="00B20630">
              <w:rPr>
                <w:color w:val="000000"/>
                <w:sz w:val="16"/>
                <w:szCs w:val="16"/>
              </w:rPr>
              <w:t>647</w:t>
            </w:r>
          </w:p>
        </w:tc>
        <w:tc>
          <w:tcPr>
            <w:tcW w:w="864" w:type="dxa"/>
            <w:vAlign w:val="center"/>
            <w:hideMark/>
          </w:tcPr>
          <w:p w14:paraId="525F2D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69E48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171E6F8"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09B6613C"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34BCE38F"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C319"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46B3659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B4E4426" w14:textId="77777777" w:rsidR="00E42721" w:rsidRPr="009B3DCC" w:rsidRDefault="00E42721" w:rsidP="00F555E9">
            <w:pPr>
              <w:snapToGrid w:val="0"/>
              <w:jc w:val="center"/>
              <w:rPr>
                <w:sz w:val="16"/>
                <w:szCs w:val="16"/>
              </w:rPr>
            </w:pPr>
            <w:r w:rsidRPr="00266687">
              <w:rPr>
                <w:color w:val="000000"/>
                <w:sz w:val="16"/>
                <w:szCs w:val="16"/>
              </w:rPr>
              <w:t>11.84</w:t>
            </w:r>
          </w:p>
        </w:tc>
        <w:tc>
          <w:tcPr>
            <w:tcW w:w="1008" w:type="dxa"/>
            <w:vAlign w:val="center"/>
            <w:hideMark/>
          </w:tcPr>
          <w:p w14:paraId="3499594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60027E8B" w14:textId="77777777" w:rsidTr="00F555E9">
        <w:trPr>
          <w:trHeight w:val="165"/>
        </w:trPr>
        <w:tc>
          <w:tcPr>
            <w:tcW w:w="360" w:type="dxa"/>
            <w:vAlign w:val="center"/>
            <w:hideMark/>
          </w:tcPr>
          <w:p w14:paraId="4D53ACE7" w14:textId="77777777" w:rsidR="00E42721" w:rsidRPr="00B20630" w:rsidRDefault="00E42721" w:rsidP="00F555E9">
            <w:pPr>
              <w:snapToGrid w:val="0"/>
              <w:rPr>
                <w:sz w:val="16"/>
                <w:szCs w:val="16"/>
              </w:rPr>
            </w:pPr>
            <w:r w:rsidRPr="00B20630">
              <w:rPr>
                <w:color w:val="000000"/>
                <w:sz w:val="16"/>
                <w:szCs w:val="16"/>
              </w:rPr>
              <w:t>648</w:t>
            </w:r>
          </w:p>
        </w:tc>
        <w:tc>
          <w:tcPr>
            <w:tcW w:w="864" w:type="dxa"/>
            <w:vAlign w:val="center"/>
            <w:hideMark/>
          </w:tcPr>
          <w:p w14:paraId="1E1CF1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758AF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5D4622"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15584718"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76AC14C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2A6BD58"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11BA9FE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F962176" w14:textId="77777777" w:rsidR="00E42721" w:rsidRPr="009B3DCC" w:rsidRDefault="00E42721" w:rsidP="00F555E9">
            <w:pPr>
              <w:snapToGrid w:val="0"/>
              <w:jc w:val="center"/>
              <w:rPr>
                <w:sz w:val="16"/>
                <w:szCs w:val="16"/>
              </w:rPr>
            </w:pPr>
            <w:r w:rsidRPr="00266687">
              <w:rPr>
                <w:color w:val="000000"/>
                <w:sz w:val="16"/>
                <w:szCs w:val="16"/>
              </w:rPr>
              <w:t>14.58</w:t>
            </w:r>
          </w:p>
        </w:tc>
        <w:tc>
          <w:tcPr>
            <w:tcW w:w="1008" w:type="dxa"/>
            <w:vAlign w:val="center"/>
            <w:hideMark/>
          </w:tcPr>
          <w:p w14:paraId="7D8E87F3"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7D75EE84" w14:textId="77777777" w:rsidTr="00F555E9">
        <w:trPr>
          <w:trHeight w:val="165"/>
        </w:trPr>
        <w:tc>
          <w:tcPr>
            <w:tcW w:w="360" w:type="dxa"/>
            <w:vAlign w:val="center"/>
            <w:hideMark/>
          </w:tcPr>
          <w:p w14:paraId="5ABD91B5" w14:textId="77777777" w:rsidR="00E42721" w:rsidRPr="00B20630" w:rsidRDefault="00E42721" w:rsidP="00F555E9">
            <w:pPr>
              <w:snapToGrid w:val="0"/>
              <w:rPr>
                <w:sz w:val="16"/>
                <w:szCs w:val="16"/>
              </w:rPr>
            </w:pPr>
            <w:r w:rsidRPr="00B20630">
              <w:rPr>
                <w:color w:val="000000"/>
                <w:sz w:val="16"/>
                <w:szCs w:val="16"/>
              </w:rPr>
              <w:t>649</w:t>
            </w:r>
          </w:p>
        </w:tc>
        <w:tc>
          <w:tcPr>
            <w:tcW w:w="864" w:type="dxa"/>
            <w:vAlign w:val="center"/>
            <w:hideMark/>
          </w:tcPr>
          <w:p w14:paraId="358BA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7487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68080C4" w14:textId="77777777" w:rsidR="00E42721" w:rsidRPr="009B3DCC" w:rsidRDefault="00E42721" w:rsidP="00F555E9">
            <w:pPr>
              <w:snapToGrid w:val="0"/>
              <w:jc w:val="center"/>
              <w:rPr>
                <w:sz w:val="16"/>
                <w:szCs w:val="16"/>
              </w:rPr>
            </w:pPr>
            <w:r w:rsidRPr="00266687">
              <w:rPr>
                <w:color w:val="000000"/>
                <w:sz w:val="16"/>
                <w:szCs w:val="16"/>
              </w:rPr>
              <w:t>136</w:t>
            </w:r>
          </w:p>
        </w:tc>
        <w:tc>
          <w:tcPr>
            <w:tcW w:w="1008" w:type="dxa"/>
            <w:vAlign w:val="center"/>
            <w:hideMark/>
          </w:tcPr>
          <w:p w14:paraId="5AD8AB8E" w14:textId="77777777" w:rsidR="00E42721" w:rsidRPr="009B3DCC" w:rsidRDefault="00E42721" w:rsidP="00F555E9">
            <w:pPr>
              <w:snapToGrid w:val="0"/>
              <w:jc w:val="center"/>
              <w:rPr>
                <w:sz w:val="16"/>
                <w:szCs w:val="16"/>
              </w:rPr>
            </w:pPr>
            <w:r w:rsidRPr="00266687">
              <w:rPr>
                <w:color w:val="000000"/>
                <w:sz w:val="16"/>
                <w:szCs w:val="16"/>
              </w:rPr>
              <w:t>2018-09-13</w:t>
            </w:r>
          </w:p>
        </w:tc>
        <w:tc>
          <w:tcPr>
            <w:tcW w:w="1008" w:type="dxa"/>
            <w:vAlign w:val="center"/>
            <w:hideMark/>
          </w:tcPr>
          <w:p w14:paraId="453A43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74D8130" w14:textId="77777777" w:rsidR="00E42721" w:rsidRPr="009B3DCC" w:rsidRDefault="00E42721" w:rsidP="00F555E9">
            <w:pPr>
              <w:snapToGrid w:val="0"/>
              <w:jc w:val="center"/>
              <w:rPr>
                <w:sz w:val="16"/>
                <w:szCs w:val="16"/>
              </w:rPr>
            </w:pPr>
            <w:r w:rsidRPr="00266687">
              <w:rPr>
                <w:color w:val="000000"/>
                <w:sz w:val="16"/>
                <w:szCs w:val="16"/>
              </w:rPr>
              <w:t>2018</w:t>
            </w:r>
          </w:p>
        </w:tc>
        <w:tc>
          <w:tcPr>
            <w:tcW w:w="1008" w:type="dxa"/>
            <w:vAlign w:val="center"/>
            <w:hideMark/>
          </w:tcPr>
          <w:p w14:paraId="23620C5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37F5F43" w14:textId="77777777" w:rsidR="00E42721" w:rsidRPr="009B3DCC" w:rsidRDefault="00E42721" w:rsidP="00F555E9">
            <w:pPr>
              <w:snapToGrid w:val="0"/>
              <w:jc w:val="center"/>
              <w:rPr>
                <w:sz w:val="16"/>
                <w:szCs w:val="16"/>
              </w:rPr>
            </w:pPr>
            <w:r w:rsidRPr="00266687">
              <w:rPr>
                <w:color w:val="000000"/>
                <w:sz w:val="16"/>
                <w:szCs w:val="16"/>
              </w:rPr>
              <w:t>15.37</w:t>
            </w:r>
          </w:p>
        </w:tc>
        <w:tc>
          <w:tcPr>
            <w:tcW w:w="1008" w:type="dxa"/>
            <w:vAlign w:val="center"/>
            <w:hideMark/>
          </w:tcPr>
          <w:p w14:paraId="48764D07" w14:textId="77777777" w:rsidR="00E42721" w:rsidRPr="009B3DCC" w:rsidRDefault="00E42721" w:rsidP="00F555E9">
            <w:pPr>
              <w:snapToGrid w:val="0"/>
              <w:jc w:val="center"/>
              <w:rPr>
                <w:sz w:val="16"/>
                <w:szCs w:val="16"/>
              </w:rPr>
            </w:pPr>
            <w:r w:rsidRPr="00266687">
              <w:rPr>
                <w:color w:val="000000"/>
                <w:sz w:val="16"/>
                <w:szCs w:val="16"/>
              </w:rPr>
              <w:t>1.69</w:t>
            </w:r>
          </w:p>
        </w:tc>
      </w:tr>
      <w:tr w:rsidR="00E42721" w:rsidRPr="009B3DCC" w14:paraId="311C8CBB" w14:textId="77777777" w:rsidTr="00F555E9">
        <w:trPr>
          <w:trHeight w:val="165"/>
        </w:trPr>
        <w:tc>
          <w:tcPr>
            <w:tcW w:w="360" w:type="dxa"/>
            <w:vAlign w:val="center"/>
            <w:hideMark/>
          </w:tcPr>
          <w:p w14:paraId="304C2A27" w14:textId="77777777" w:rsidR="00E42721" w:rsidRPr="00B20630" w:rsidRDefault="00E42721" w:rsidP="00F555E9">
            <w:pPr>
              <w:snapToGrid w:val="0"/>
              <w:rPr>
                <w:sz w:val="16"/>
                <w:szCs w:val="16"/>
              </w:rPr>
            </w:pPr>
            <w:r w:rsidRPr="00B20630">
              <w:rPr>
                <w:color w:val="000000"/>
                <w:sz w:val="16"/>
                <w:szCs w:val="16"/>
              </w:rPr>
              <w:t>650</w:t>
            </w:r>
          </w:p>
        </w:tc>
        <w:tc>
          <w:tcPr>
            <w:tcW w:w="864" w:type="dxa"/>
            <w:vAlign w:val="center"/>
            <w:hideMark/>
          </w:tcPr>
          <w:p w14:paraId="74F9D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C717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29A0C66"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6ADA4592"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2ABEBCD"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881E852"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ABA6B4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CB171C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E67D9D5" w14:textId="77777777" w:rsidR="00E42721" w:rsidRPr="009B3DCC" w:rsidRDefault="00E42721" w:rsidP="00F555E9">
            <w:pPr>
              <w:snapToGrid w:val="0"/>
              <w:jc w:val="center"/>
              <w:rPr>
                <w:sz w:val="16"/>
                <w:szCs w:val="16"/>
              </w:rPr>
            </w:pPr>
            <w:r w:rsidRPr="00266687">
              <w:rPr>
                <w:color w:val="000000"/>
                <w:sz w:val="16"/>
                <w:szCs w:val="16"/>
              </w:rPr>
              <w:t>5.38</w:t>
            </w:r>
          </w:p>
        </w:tc>
      </w:tr>
      <w:tr w:rsidR="00E42721" w:rsidRPr="009B3DCC" w14:paraId="37A4E801" w14:textId="77777777" w:rsidTr="00F555E9">
        <w:trPr>
          <w:trHeight w:val="165"/>
        </w:trPr>
        <w:tc>
          <w:tcPr>
            <w:tcW w:w="360" w:type="dxa"/>
            <w:vAlign w:val="center"/>
            <w:hideMark/>
          </w:tcPr>
          <w:p w14:paraId="2F4FBF4C" w14:textId="77777777" w:rsidR="00E42721" w:rsidRPr="00B20630" w:rsidRDefault="00E42721" w:rsidP="00F555E9">
            <w:pPr>
              <w:snapToGrid w:val="0"/>
              <w:rPr>
                <w:sz w:val="16"/>
                <w:szCs w:val="16"/>
              </w:rPr>
            </w:pPr>
            <w:r w:rsidRPr="00B20630">
              <w:rPr>
                <w:color w:val="000000"/>
                <w:sz w:val="16"/>
                <w:szCs w:val="16"/>
              </w:rPr>
              <w:t>651</w:t>
            </w:r>
          </w:p>
        </w:tc>
        <w:tc>
          <w:tcPr>
            <w:tcW w:w="864" w:type="dxa"/>
            <w:vAlign w:val="center"/>
            <w:hideMark/>
          </w:tcPr>
          <w:p w14:paraId="216A868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B79A3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4A35000"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7840CFB0"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696C7BE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1DA85EC"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504DE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EC98657"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343385E8" w14:textId="77777777" w:rsidR="00E42721" w:rsidRPr="009B3DCC" w:rsidRDefault="00E42721" w:rsidP="00F555E9">
            <w:pPr>
              <w:snapToGrid w:val="0"/>
              <w:jc w:val="center"/>
              <w:rPr>
                <w:sz w:val="16"/>
                <w:szCs w:val="16"/>
              </w:rPr>
            </w:pPr>
            <w:r w:rsidRPr="00266687">
              <w:rPr>
                <w:color w:val="000000"/>
                <w:sz w:val="16"/>
                <w:szCs w:val="16"/>
              </w:rPr>
              <w:t>5.83</w:t>
            </w:r>
          </w:p>
        </w:tc>
      </w:tr>
      <w:tr w:rsidR="00E42721" w:rsidRPr="009B3DCC" w14:paraId="2076B2A3" w14:textId="77777777" w:rsidTr="00F555E9">
        <w:trPr>
          <w:trHeight w:val="165"/>
        </w:trPr>
        <w:tc>
          <w:tcPr>
            <w:tcW w:w="360" w:type="dxa"/>
            <w:vAlign w:val="center"/>
            <w:hideMark/>
          </w:tcPr>
          <w:p w14:paraId="4C653638" w14:textId="77777777" w:rsidR="00E42721" w:rsidRPr="00B20630" w:rsidRDefault="00E42721" w:rsidP="00F555E9">
            <w:pPr>
              <w:snapToGrid w:val="0"/>
              <w:rPr>
                <w:sz w:val="16"/>
                <w:szCs w:val="16"/>
              </w:rPr>
            </w:pPr>
            <w:r w:rsidRPr="00B20630">
              <w:rPr>
                <w:color w:val="000000"/>
                <w:sz w:val="16"/>
                <w:szCs w:val="16"/>
              </w:rPr>
              <w:t>652</w:t>
            </w:r>
          </w:p>
        </w:tc>
        <w:tc>
          <w:tcPr>
            <w:tcW w:w="864" w:type="dxa"/>
            <w:vAlign w:val="center"/>
            <w:hideMark/>
          </w:tcPr>
          <w:p w14:paraId="61DDE39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715BF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FE113F4" w14:textId="77777777" w:rsidR="00E42721" w:rsidRPr="009B3DCC" w:rsidRDefault="00E42721" w:rsidP="00F555E9">
            <w:pPr>
              <w:snapToGrid w:val="0"/>
              <w:jc w:val="center"/>
              <w:rPr>
                <w:sz w:val="16"/>
                <w:szCs w:val="16"/>
              </w:rPr>
            </w:pPr>
            <w:r w:rsidRPr="00266687">
              <w:rPr>
                <w:color w:val="000000"/>
                <w:sz w:val="16"/>
                <w:szCs w:val="16"/>
              </w:rPr>
              <w:t>137</w:t>
            </w:r>
          </w:p>
        </w:tc>
        <w:tc>
          <w:tcPr>
            <w:tcW w:w="1008" w:type="dxa"/>
            <w:vAlign w:val="center"/>
            <w:hideMark/>
          </w:tcPr>
          <w:p w14:paraId="08C74498" w14:textId="77777777" w:rsidR="00E42721" w:rsidRPr="009B3DCC" w:rsidRDefault="00E42721" w:rsidP="00F555E9">
            <w:pPr>
              <w:snapToGrid w:val="0"/>
              <w:jc w:val="center"/>
              <w:rPr>
                <w:sz w:val="16"/>
                <w:szCs w:val="16"/>
              </w:rPr>
            </w:pPr>
            <w:r w:rsidRPr="00266687">
              <w:rPr>
                <w:color w:val="000000"/>
                <w:sz w:val="16"/>
                <w:szCs w:val="16"/>
              </w:rPr>
              <w:t>2019-06-26</w:t>
            </w:r>
          </w:p>
        </w:tc>
        <w:tc>
          <w:tcPr>
            <w:tcW w:w="1008" w:type="dxa"/>
            <w:vAlign w:val="center"/>
            <w:hideMark/>
          </w:tcPr>
          <w:p w14:paraId="5F9F43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F1304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ED5082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DA59DA5" w14:textId="77777777" w:rsidR="00E42721" w:rsidRPr="009B3DCC" w:rsidRDefault="00E42721" w:rsidP="00F555E9">
            <w:pPr>
              <w:snapToGrid w:val="0"/>
              <w:jc w:val="center"/>
              <w:rPr>
                <w:sz w:val="16"/>
                <w:szCs w:val="16"/>
              </w:rPr>
            </w:pPr>
            <w:r w:rsidRPr="00266687">
              <w:rPr>
                <w:color w:val="000000"/>
                <w:sz w:val="16"/>
                <w:szCs w:val="16"/>
              </w:rPr>
              <w:t>1.85</w:t>
            </w:r>
          </w:p>
        </w:tc>
        <w:tc>
          <w:tcPr>
            <w:tcW w:w="1008" w:type="dxa"/>
            <w:vAlign w:val="center"/>
            <w:hideMark/>
          </w:tcPr>
          <w:p w14:paraId="559DC40B" w14:textId="77777777" w:rsidR="00E42721" w:rsidRPr="009B3DCC" w:rsidRDefault="00E42721" w:rsidP="00F555E9">
            <w:pPr>
              <w:snapToGrid w:val="0"/>
              <w:jc w:val="center"/>
              <w:rPr>
                <w:sz w:val="16"/>
                <w:szCs w:val="16"/>
              </w:rPr>
            </w:pPr>
            <w:r w:rsidRPr="00266687">
              <w:rPr>
                <w:color w:val="000000"/>
                <w:sz w:val="16"/>
                <w:szCs w:val="16"/>
              </w:rPr>
              <w:t>6.00</w:t>
            </w:r>
          </w:p>
        </w:tc>
      </w:tr>
      <w:tr w:rsidR="00E42721" w:rsidRPr="009B3DCC" w14:paraId="267DC405" w14:textId="77777777" w:rsidTr="00F555E9">
        <w:trPr>
          <w:trHeight w:val="165"/>
        </w:trPr>
        <w:tc>
          <w:tcPr>
            <w:tcW w:w="360" w:type="dxa"/>
            <w:vAlign w:val="center"/>
            <w:hideMark/>
          </w:tcPr>
          <w:p w14:paraId="04AFEC7D" w14:textId="77777777" w:rsidR="00E42721" w:rsidRPr="00B20630" w:rsidRDefault="00E42721" w:rsidP="00F555E9">
            <w:pPr>
              <w:snapToGrid w:val="0"/>
              <w:rPr>
                <w:sz w:val="16"/>
                <w:szCs w:val="16"/>
              </w:rPr>
            </w:pPr>
            <w:r w:rsidRPr="00B20630">
              <w:rPr>
                <w:color w:val="000000"/>
                <w:sz w:val="16"/>
                <w:szCs w:val="16"/>
              </w:rPr>
              <w:t>653</w:t>
            </w:r>
          </w:p>
        </w:tc>
        <w:tc>
          <w:tcPr>
            <w:tcW w:w="864" w:type="dxa"/>
            <w:vAlign w:val="center"/>
            <w:hideMark/>
          </w:tcPr>
          <w:p w14:paraId="6C101FA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9AEB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F4AC481"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22616B9F"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0E6A75D3"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536E8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692E50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C690CF8" w14:textId="77777777" w:rsidR="00E42721" w:rsidRPr="009B3DCC" w:rsidRDefault="00E42721" w:rsidP="00F555E9">
            <w:pPr>
              <w:snapToGrid w:val="0"/>
              <w:jc w:val="center"/>
              <w:rPr>
                <w:sz w:val="16"/>
                <w:szCs w:val="16"/>
              </w:rPr>
            </w:pPr>
            <w:r w:rsidRPr="00266687">
              <w:rPr>
                <w:color w:val="000000"/>
                <w:sz w:val="16"/>
                <w:szCs w:val="16"/>
              </w:rPr>
              <w:t>5.25</w:t>
            </w:r>
          </w:p>
        </w:tc>
        <w:tc>
          <w:tcPr>
            <w:tcW w:w="1008" w:type="dxa"/>
            <w:vAlign w:val="center"/>
            <w:hideMark/>
          </w:tcPr>
          <w:p w14:paraId="35234E40"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44EAC7B7" w14:textId="77777777" w:rsidTr="00F555E9">
        <w:trPr>
          <w:trHeight w:val="165"/>
        </w:trPr>
        <w:tc>
          <w:tcPr>
            <w:tcW w:w="360" w:type="dxa"/>
            <w:vAlign w:val="center"/>
            <w:hideMark/>
          </w:tcPr>
          <w:p w14:paraId="41D5B454" w14:textId="77777777" w:rsidR="00E42721" w:rsidRPr="00B20630" w:rsidRDefault="00E42721" w:rsidP="00F555E9">
            <w:pPr>
              <w:snapToGrid w:val="0"/>
              <w:rPr>
                <w:sz w:val="16"/>
                <w:szCs w:val="16"/>
              </w:rPr>
            </w:pPr>
            <w:r w:rsidRPr="00B20630">
              <w:rPr>
                <w:color w:val="000000"/>
                <w:sz w:val="16"/>
                <w:szCs w:val="16"/>
              </w:rPr>
              <w:t>654</w:t>
            </w:r>
          </w:p>
        </w:tc>
        <w:tc>
          <w:tcPr>
            <w:tcW w:w="864" w:type="dxa"/>
            <w:vAlign w:val="center"/>
            <w:hideMark/>
          </w:tcPr>
          <w:p w14:paraId="3E73E36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83EB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BB9B59"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E437248"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2C8422E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3BBD6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2DCF45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95F5EF" w14:textId="77777777" w:rsidR="00E42721" w:rsidRPr="009B3DCC" w:rsidRDefault="00E42721" w:rsidP="00F555E9">
            <w:pPr>
              <w:snapToGrid w:val="0"/>
              <w:jc w:val="center"/>
              <w:rPr>
                <w:sz w:val="16"/>
                <w:szCs w:val="16"/>
              </w:rPr>
            </w:pPr>
            <w:r w:rsidRPr="00266687">
              <w:rPr>
                <w:color w:val="000000"/>
                <w:sz w:val="16"/>
                <w:szCs w:val="16"/>
              </w:rPr>
              <w:t>5.35</w:t>
            </w:r>
          </w:p>
        </w:tc>
        <w:tc>
          <w:tcPr>
            <w:tcW w:w="1008" w:type="dxa"/>
            <w:vAlign w:val="center"/>
            <w:hideMark/>
          </w:tcPr>
          <w:p w14:paraId="0108AD3E" w14:textId="77777777" w:rsidR="00E42721" w:rsidRPr="009B3DCC" w:rsidRDefault="00E42721" w:rsidP="00F555E9">
            <w:pPr>
              <w:snapToGrid w:val="0"/>
              <w:jc w:val="center"/>
              <w:rPr>
                <w:sz w:val="16"/>
                <w:szCs w:val="16"/>
              </w:rPr>
            </w:pPr>
            <w:r w:rsidRPr="00266687">
              <w:rPr>
                <w:color w:val="000000"/>
                <w:sz w:val="16"/>
                <w:szCs w:val="16"/>
              </w:rPr>
              <w:t>3.32</w:t>
            </w:r>
          </w:p>
        </w:tc>
      </w:tr>
      <w:tr w:rsidR="00E42721" w:rsidRPr="009B3DCC" w14:paraId="2F04EDBF" w14:textId="77777777" w:rsidTr="00F555E9">
        <w:trPr>
          <w:trHeight w:val="165"/>
        </w:trPr>
        <w:tc>
          <w:tcPr>
            <w:tcW w:w="360" w:type="dxa"/>
            <w:vAlign w:val="center"/>
            <w:hideMark/>
          </w:tcPr>
          <w:p w14:paraId="7DFC870D" w14:textId="77777777" w:rsidR="00E42721" w:rsidRPr="00B20630" w:rsidRDefault="00E42721" w:rsidP="00F555E9">
            <w:pPr>
              <w:snapToGrid w:val="0"/>
              <w:rPr>
                <w:sz w:val="16"/>
                <w:szCs w:val="16"/>
              </w:rPr>
            </w:pPr>
            <w:r w:rsidRPr="00B20630">
              <w:rPr>
                <w:color w:val="000000"/>
                <w:sz w:val="16"/>
                <w:szCs w:val="16"/>
              </w:rPr>
              <w:t>655</w:t>
            </w:r>
          </w:p>
        </w:tc>
        <w:tc>
          <w:tcPr>
            <w:tcW w:w="864" w:type="dxa"/>
            <w:vAlign w:val="center"/>
            <w:hideMark/>
          </w:tcPr>
          <w:p w14:paraId="5BD605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A3519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7E3F6F" w14:textId="77777777" w:rsidR="00E42721" w:rsidRPr="009B3DCC" w:rsidRDefault="00E42721" w:rsidP="00F555E9">
            <w:pPr>
              <w:snapToGrid w:val="0"/>
              <w:jc w:val="center"/>
              <w:rPr>
                <w:sz w:val="16"/>
                <w:szCs w:val="16"/>
              </w:rPr>
            </w:pPr>
            <w:r w:rsidRPr="00266687">
              <w:rPr>
                <w:color w:val="000000"/>
                <w:sz w:val="16"/>
                <w:szCs w:val="16"/>
              </w:rPr>
              <w:t>138</w:t>
            </w:r>
          </w:p>
        </w:tc>
        <w:tc>
          <w:tcPr>
            <w:tcW w:w="1008" w:type="dxa"/>
            <w:vAlign w:val="center"/>
            <w:hideMark/>
          </w:tcPr>
          <w:p w14:paraId="665471E5" w14:textId="77777777" w:rsidR="00E42721" w:rsidRPr="009B3DCC" w:rsidRDefault="00E42721" w:rsidP="00F555E9">
            <w:pPr>
              <w:snapToGrid w:val="0"/>
              <w:jc w:val="center"/>
              <w:rPr>
                <w:sz w:val="16"/>
                <w:szCs w:val="16"/>
              </w:rPr>
            </w:pPr>
            <w:r w:rsidRPr="00266687">
              <w:rPr>
                <w:color w:val="000000"/>
                <w:sz w:val="16"/>
                <w:szCs w:val="16"/>
              </w:rPr>
              <w:t>2019-07-11</w:t>
            </w:r>
          </w:p>
        </w:tc>
        <w:tc>
          <w:tcPr>
            <w:tcW w:w="1008" w:type="dxa"/>
            <w:vAlign w:val="center"/>
            <w:hideMark/>
          </w:tcPr>
          <w:p w14:paraId="50A23F99"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B6EAF8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0503A1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0D23864"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1BC9FD3E" w14:textId="77777777" w:rsidR="00E42721" w:rsidRPr="009B3DCC" w:rsidRDefault="00E42721" w:rsidP="00F555E9">
            <w:pPr>
              <w:snapToGrid w:val="0"/>
              <w:jc w:val="center"/>
              <w:rPr>
                <w:sz w:val="16"/>
                <w:szCs w:val="16"/>
              </w:rPr>
            </w:pPr>
            <w:r w:rsidRPr="00266687">
              <w:rPr>
                <w:color w:val="000000"/>
                <w:sz w:val="16"/>
                <w:szCs w:val="16"/>
              </w:rPr>
              <w:t>4.29</w:t>
            </w:r>
          </w:p>
        </w:tc>
      </w:tr>
      <w:tr w:rsidR="00E42721" w:rsidRPr="009B3DCC" w14:paraId="7CF59ADB" w14:textId="77777777" w:rsidTr="00F555E9">
        <w:trPr>
          <w:trHeight w:val="165"/>
        </w:trPr>
        <w:tc>
          <w:tcPr>
            <w:tcW w:w="360" w:type="dxa"/>
            <w:vAlign w:val="center"/>
            <w:hideMark/>
          </w:tcPr>
          <w:p w14:paraId="6B217C88" w14:textId="77777777" w:rsidR="00E42721" w:rsidRPr="00B20630" w:rsidRDefault="00E42721" w:rsidP="00F555E9">
            <w:pPr>
              <w:snapToGrid w:val="0"/>
              <w:rPr>
                <w:sz w:val="16"/>
                <w:szCs w:val="16"/>
              </w:rPr>
            </w:pPr>
            <w:r w:rsidRPr="00B20630">
              <w:rPr>
                <w:color w:val="000000"/>
                <w:sz w:val="16"/>
                <w:szCs w:val="16"/>
              </w:rPr>
              <w:t>656</w:t>
            </w:r>
          </w:p>
        </w:tc>
        <w:tc>
          <w:tcPr>
            <w:tcW w:w="864" w:type="dxa"/>
            <w:vAlign w:val="center"/>
            <w:hideMark/>
          </w:tcPr>
          <w:p w14:paraId="7EB362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A6F2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B1803E9"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135AF76F"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23D3257B"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51B67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7D140A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1AA2FA4" w14:textId="77777777" w:rsidR="00E42721" w:rsidRPr="009B3DCC" w:rsidRDefault="00E42721" w:rsidP="00F555E9">
            <w:pPr>
              <w:snapToGrid w:val="0"/>
              <w:jc w:val="center"/>
              <w:rPr>
                <w:sz w:val="16"/>
                <w:szCs w:val="16"/>
              </w:rPr>
            </w:pPr>
            <w:r w:rsidRPr="00266687">
              <w:rPr>
                <w:color w:val="000000"/>
                <w:sz w:val="16"/>
                <w:szCs w:val="16"/>
              </w:rPr>
              <w:t>8.27</w:t>
            </w:r>
          </w:p>
        </w:tc>
        <w:tc>
          <w:tcPr>
            <w:tcW w:w="1008" w:type="dxa"/>
            <w:vAlign w:val="center"/>
            <w:hideMark/>
          </w:tcPr>
          <w:p w14:paraId="28F292C7" w14:textId="77777777" w:rsidR="00E42721" w:rsidRPr="009B3DCC" w:rsidRDefault="00E42721" w:rsidP="00F555E9">
            <w:pPr>
              <w:snapToGrid w:val="0"/>
              <w:jc w:val="center"/>
              <w:rPr>
                <w:sz w:val="16"/>
                <w:szCs w:val="16"/>
              </w:rPr>
            </w:pPr>
            <w:r w:rsidRPr="00266687">
              <w:rPr>
                <w:color w:val="000000"/>
                <w:sz w:val="16"/>
                <w:szCs w:val="16"/>
              </w:rPr>
              <w:t>1.68</w:t>
            </w:r>
          </w:p>
        </w:tc>
      </w:tr>
      <w:tr w:rsidR="00E42721" w:rsidRPr="009B3DCC" w14:paraId="43D585CE" w14:textId="77777777" w:rsidTr="00F555E9">
        <w:trPr>
          <w:trHeight w:val="180"/>
        </w:trPr>
        <w:tc>
          <w:tcPr>
            <w:tcW w:w="360" w:type="dxa"/>
            <w:vAlign w:val="center"/>
            <w:hideMark/>
          </w:tcPr>
          <w:p w14:paraId="7542B718" w14:textId="77777777" w:rsidR="00E42721" w:rsidRPr="00B20630" w:rsidRDefault="00E42721" w:rsidP="00F555E9">
            <w:pPr>
              <w:snapToGrid w:val="0"/>
              <w:rPr>
                <w:sz w:val="16"/>
                <w:szCs w:val="16"/>
              </w:rPr>
            </w:pPr>
            <w:r w:rsidRPr="00B20630">
              <w:rPr>
                <w:color w:val="000000"/>
                <w:sz w:val="16"/>
                <w:szCs w:val="16"/>
              </w:rPr>
              <w:t>657</w:t>
            </w:r>
          </w:p>
        </w:tc>
        <w:tc>
          <w:tcPr>
            <w:tcW w:w="864" w:type="dxa"/>
            <w:vAlign w:val="center"/>
            <w:hideMark/>
          </w:tcPr>
          <w:p w14:paraId="1B7717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CE104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65327CA"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6F2A72D5"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4A84385C"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D72F950"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4ED34E6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B728A53" w14:textId="77777777" w:rsidR="00E42721" w:rsidRPr="009B3DCC" w:rsidRDefault="00E42721" w:rsidP="00F555E9">
            <w:pPr>
              <w:snapToGrid w:val="0"/>
              <w:jc w:val="center"/>
              <w:rPr>
                <w:sz w:val="16"/>
                <w:szCs w:val="16"/>
              </w:rPr>
            </w:pPr>
            <w:r w:rsidRPr="00266687">
              <w:rPr>
                <w:color w:val="000000"/>
                <w:sz w:val="16"/>
                <w:szCs w:val="16"/>
              </w:rPr>
              <w:t>8.24</w:t>
            </w:r>
          </w:p>
        </w:tc>
        <w:tc>
          <w:tcPr>
            <w:tcW w:w="1008" w:type="dxa"/>
            <w:vAlign w:val="center"/>
            <w:hideMark/>
          </w:tcPr>
          <w:p w14:paraId="143156A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14D32B87" w14:textId="77777777" w:rsidTr="00F555E9">
        <w:trPr>
          <w:trHeight w:val="165"/>
        </w:trPr>
        <w:tc>
          <w:tcPr>
            <w:tcW w:w="360" w:type="dxa"/>
            <w:vAlign w:val="center"/>
            <w:hideMark/>
          </w:tcPr>
          <w:p w14:paraId="717AFA76" w14:textId="77777777" w:rsidR="00E42721" w:rsidRPr="00B20630" w:rsidRDefault="00E42721" w:rsidP="00F555E9">
            <w:pPr>
              <w:snapToGrid w:val="0"/>
              <w:rPr>
                <w:sz w:val="16"/>
                <w:szCs w:val="16"/>
              </w:rPr>
            </w:pPr>
            <w:r w:rsidRPr="00B20630">
              <w:rPr>
                <w:color w:val="000000"/>
                <w:sz w:val="16"/>
                <w:szCs w:val="16"/>
              </w:rPr>
              <w:t>658</w:t>
            </w:r>
          </w:p>
        </w:tc>
        <w:tc>
          <w:tcPr>
            <w:tcW w:w="864" w:type="dxa"/>
            <w:vAlign w:val="center"/>
            <w:hideMark/>
          </w:tcPr>
          <w:p w14:paraId="15E77D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D0E6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39DAB1" w14:textId="77777777" w:rsidR="00E42721" w:rsidRPr="009B3DCC" w:rsidRDefault="00E42721" w:rsidP="00F555E9">
            <w:pPr>
              <w:snapToGrid w:val="0"/>
              <w:jc w:val="center"/>
              <w:rPr>
                <w:sz w:val="16"/>
                <w:szCs w:val="16"/>
              </w:rPr>
            </w:pPr>
            <w:r w:rsidRPr="00266687">
              <w:rPr>
                <w:color w:val="000000"/>
                <w:sz w:val="16"/>
                <w:szCs w:val="16"/>
              </w:rPr>
              <w:t>139</w:t>
            </w:r>
          </w:p>
        </w:tc>
        <w:tc>
          <w:tcPr>
            <w:tcW w:w="1008" w:type="dxa"/>
            <w:vAlign w:val="center"/>
            <w:hideMark/>
          </w:tcPr>
          <w:p w14:paraId="37877212" w14:textId="77777777" w:rsidR="00E42721" w:rsidRPr="009B3DCC" w:rsidRDefault="00E42721" w:rsidP="00F555E9">
            <w:pPr>
              <w:snapToGrid w:val="0"/>
              <w:jc w:val="center"/>
              <w:rPr>
                <w:sz w:val="16"/>
                <w:szCs w:val="16"/>
              </w:rPr>
            </w:pPr>
            <w:r w:rsidRPr="00266687">
              <w:rPr>
                <w:color w:val="000000"/>
                <w:sz w:val="16"/>
                <w:szCs w:val="16"/>
              </w:rPr>
              <w:t>2019-07-24</w:t>
            </w:r>
          </w:p>
        </w:tc>
        <w:tc>
          <w:tcPr>
            <w:tcW w:w="1008" w:type="dxa"/>
            <w:vAlign w:val="center"/>
            <w:hideMark/>
          </w:tcPr>
          <w:p w14:paraId="622FF81A"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54DD5E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6151F8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670829" w14:textId="77777777" w:rsidR="00E42721" w:rsidRPr="009B3DCC" w:rsidRDefault="00E42721" w:rsidP="00F555E9">
            <w:pPr>
              <w:snapToGrid w:val="0"/>
              <w:jc w:val="center"/>
              <w:rPr>
                <w:sz w:val="16"/>
                <w:szCs w:val="16"/>
              </w:rPr>
            </w:pPr>
            <w:r w:rsidRPr="00266687">
              <w:rPr>
                <w:color w:val="000000"/>
                <w:sz w:val="16"/>
                <w:szCs w:val="16"/>
              </w:rPr>
              <w:t>7.43</w:t>
            </w:r>
          </w:p>
        </w:tc>
        <w:tc>
          <w:tcPr>
            <w:tcW w:w="1008" w:type="dxa"/>
            <w:vAlign w:val="center"/>
            <w:hideMark/>
          </w:tcPr>
          <w:p w14:paraId="42B0D474" w14:textId="77777777" w:rsidR="00E42721" w:rsidRPr="009B3DCC" w:rsidRDefault="00E42721" w:rsidP="00F555E9">
            <w:pPr>
              <w:snapToGrid w:val="0"/>
              <w:jc w:val="center"/>
              <w:rPr>
                <w:sz w:val="16"/>
                <w:szCs w:val="16"/>
              </w:rPr>
            </w:pPr>
            <w:r w:rsidRPr="00266687">
              <w:rPr>
                <w:color w:val="000000"/>
                <w:sz w:val="16"/>
                <w:szCs w:val="16"/>
              </w:rPr>
              <w:t>3.04</w:t>
            </w:r>
          </w:p>
        </w:tc>
      </w:tr>
      <w:tr w:rsidR="00E42721" w:rsidRPr="009B3DCC" w14:paraId="7203EBE2" w14:textId="77777777" w:rsidTr="00F555E9">
        <w:trPr>
          <w:trHeight w:val="165"/>
        </w:trPr>
        <w:tc>
          <w:tcPr>
            <w:tcW w:w="360" w:type="dxa"/>
            <w:vAlign w:val="center"/>
            <w:hideMark/>
          </w:tcPr>
          <w:p w14:paraId="0439952A" w14:textId="77777777" w:rsidR="00E42721" w:rsidRPr="00B20630" w:rsidRDefault="00E42721" w:rsidP="00F555E9">
            <w:pPr>
              <w:snapToGrid w:val="0"/>
              <w:rPr>
                <w:sz w:val="16"/>
                <w:szCs w:val="16"/>
              </w:rPr>
            </w:pPr>
            <w:r w:rsidRPr="00B20630">
              <w:rPr>
                <w:color w:val="000000"/>
                <w:sz w:val="16"/>
                <w:szCs w:val="16"/>
              </w:rPr>
              <w:t>659</w:t>
            </w:r>
          </w:p>
        </w:tc>
        <w:tc>
          <w:tcPr>
            <w:tcW w:w="864" w:type="dxa"/>
            <w:vAlign w:val="center"/>
            <w:hideMark/>
          </w:tcPr>
          <w:p w14:paraId="301C2BC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C90C2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E3DBE2"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A772AEB"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58B64D9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64CB79F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D13BA7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8E58C73" w14:textId="77777777" w:rsidR="00E42721" w:rsidRPr="009B3DCC" w:rsidRDefault="00E42721" w:rsidP="00F555E9">
            <w:pPr>
              <w:snapToGrid w:val="0"/>
              <w:jc w:val="center"/>
              <w:rPr>
                <w:sz w:val="16"/>
                <w:szCs w:val="16"/>
              </w:rPr>
            </w:pPr>
            <w:r w:rsidRPr="00266687">
              <w:rPr>
                <w:color w:val="000000"/>
                <w:sz w:val="16"/>
                <w:szCs w:val="16"/>
              </w:rPr>
              <w:t>12.42</w:t>
            </w:r>
          </w:p>
        </w:tc>
        <w:tc>
          <w:tcPr>
            <w:tcW w:w="1008" w:type="dxa"/>
            <w:vAlign w:val="center"/>
            <w:hideMark/>
          </w:tcPr>
          <w:p w14:paraId="0949DF3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6D0589B" w14:textId="77777777" w:rsidTr="00F555E9">
        <w:trPr>
          <w:trHeight w:val="165"/>
        </w:trPr>
        <w:tc>
          <w:tcPr>
            <w:tcW w:w="360" w:type="dxa"/>
            <w:vAlign w:val="center"/>
            <w:hideMark/>
          </w:tcPr>
          <w:p w14:paraId="1B7D26D4" w14:textId="77777777" w:rsidR="00E42721" w:rsidRPr="00B20630" w:rsidRDefault="00E42721" w:rsidP="00F555E9">
            <w:pPr>
              <w:snapToGrid w:val="0"/>
              <w:rPr>
                <w:sz w:val="16"/>
                <w:szCs w:val="16"/>
              </w:rPr>
            </w:pPr>
            <w:r w:rsidRPr="00B20630">
              <w:rPr>
                <w:color w:val="000000"/>
                <w:sz w:val="16"/>
                <w:szCs w:val="16"/>
              </w:rPr>
              <w:t>660</w:t>
            </w:r>
          </w:p>
        </w:tc>
        <w:tc>
          <w:tcPr>
            <w:tcW w:w="864" w:type="dxa"/>
            <w:vAlign w:val="center"/>
            <w:hideMark/>
          </w:tcPr>
          <w:p w14:paraId="2B475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1D0DC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A6CB2E"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54CDAAE1"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71216DA6"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2A78796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6AD7622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3DE43CB"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60DBAEDE" w14:textId="77777777" w:rsidR="00E42721" w:rsidRPr="009B3DCC" w:rsidRDefault="00E42721" w:rsidP="00F555E9">
            <w:pPr>
              <w:snapToGrid w:val="0"/>
              <w:jc w:val="center"/>
              <w:rPr>
                <w:sz w:val="16"/>
                <w:szCs w:val="16"/>
              </w:rPr>
            </w:pPr>
            <w:r w:rsidRPr="00266687">
              <w:rPr>
                <w:color w:val="000000"/>
                <w:sz w:val="16"/>
                <w:szCs w:val="16"/>
              </w:rPr>
              <w:t>1.87</w:t>
            </w:r>
          </w:p>
        </w:tc>
      </w:tr>
      <w:tr w:rsidR="00E42721" w:rsidRPr="009B3DCC" w14:paraId="3EAB72F6" w14:textId="77777777" w:rsidTr="00F555E9">
        <w:trPr>
          <w:trHeight w:val="165"/>
        </w:trPr>
        <w:tc>
          <w:tcPr>
            <w:tcW w:w="360" w:type="dxa"/>
            <w:vAlign w:val="center"/>
            <w:hideMark/>
          </w:tcPr>
          <w:p w14:paraId="61E429F8" w14:textId="77777777" w:rsidR="00E42721" w:rsidRPr="00B20630" w:rsidRDefault="00E42721" w:rsidP="00F555E9">
            <w:pPr>
              <w:snapToGrid w:val="0"/>
              <w:rPr>
                <w:sz w:val="16"/>
                <w:szCs w:val="16"/>
              </w:rPr>
            </w:pPr>
            <w:r w:rsidRPr="00B20630">
              <w:rPr>
                <w:color w:val="000000"/>
                <w:sz w:val="16"/>
                <w:szCs w:val="16"/>
              </w:rPr>
              <w:t>661</w:t>
            </w:r>
          </w:p>
        </w:tc>
        <w:tc>
          <w:tcPr>
            <w:tcW w:w="864" w:type="dxa"/>
            <w:vAlign w:val="center"/>
            <w:hideMark/>
          </w:tcPr>
          <w:p w14:paraId="092AEC0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ACC5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515D90B"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2345895" w14:textId="77777777" w:rsidR="00E42721" w:rsidRPr="009B3DCC" w:rsidRDefault="00E42721" w:rsidP="00F555E9">
            <w:pPr>
              <w:snapToGrid w:val="0"/>
              <w:jc w:val="center"/>
              <w:rPr>
                <w:sz w:val="16"/>
                <w:szCs w:val="16"/>
              </w:rPr>
            </w:pPr>
            <w:r w:rsidRPr="00266687">
              <w:rPr>
                <w:color w:val="000000"/>
                <w:sz w:val="16"/>
                <w:szCs w:val="16"/>
              </w:rPr>
              <w:t>2019-08-07</w:t>
            </w:r>
          </w:p>
        </w:tc>
        <w:tc>
          <w:tcPr>
            <w:tcW w:w="1008" w:type="dxa"/>
            <w:vAlign w:val="center"/>
            <w:hideMark/>
          </w:tcPr>
          <w:p w14:paraId="6D3720F2"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76F7D56D"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1CC3BDF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5C9BC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27D20235" w14:textId="77777777" w:rsidR="00E42721" w:rsidRPr="009B3DCC" w:rsidRDefault="00E42721" w:rsidP="00F555E9">
            <w:pPr>
              <w:snapToGrid w:val="0"/>
              <w:jc w:val="center"/>
              <w:rPr>
                <w:sz w:val="16"/>
                <w:szCs w:val="16"/>
              </w:rPr>
            </w:pPr>
            <w:r w:rsidRPr="00266687">
              <w:rPr>
                <w:color w:val="000000"/>
                <w:sz w:val="16"/>
                <w:szCs w:val="16"/>
              </w:rPr>
              <w:t>2.36</w:t>
            </w:r>
          </w:p>
        </w:tc>
      </w:tr>
      <w:tr w:rsidR="00E42721" w:rsidRPr="009B3DCC" w14:paraId="68B1D068" w14:textId="77777777" w:rsidTr="00F555E9">
        <w:trPr>
          <w:trHeight w:val="165"/>
        </w:trPr>
        <w:tc>
          <w:tcPr>
            <w:tcW w:w="360" w:type="dxa"/>
            <w:vAlign w:val="center"/>
            <w:hideMark/>
          </w:tcPr>
          <w:p w14:paraId="52661AB0" w14:textId="77777777" w:rsidR="00E42721" w:rsidRPr="00B20630" w:rsidRDefault="00E42721" w:rsidP="00F555E9">
            <w:pPr>
              <w:snapToGrid w:val="0"/>
              <w:rPr>
                <w:sz w:val="16"/>
                <w:szCs w:val="16"/>
              </w:rPr>
            </w:pPr>
            <w:r w:rsidRPr="00B20630">
              <w:rPr>
                <w:color w:val="000000"/>
                <w:sz w:val="16"/>
                <w:szCs w:val="16"/>
              </w:rPr>
              <w:t>662</w:t>
            </w:r>
          </w:p>
        </w:tc>
        <w:tc>
          <w:tcPr>
            <w:tcW w:w="864" w:type="dxa"/>
            <w:vAlign w:val="center"/>
            <w:hideMark/>
          </w:tcPr>
          <w:p w14:paraId="321AAB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25C40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D07F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75888CDD"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1290E237"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5B43090F"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35BF5D5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96BB03D" w14:textId="77777777" w:rsidR="00E42721" w:rsidRPr="009B3DCC" w:rsidRDefault="00E42721" w:rsidP="00F555E9">
            <w:pPr>
              <w:snapToGrid w:val="0"/>
              <w:jc w:val="center"/>
              <w:rPr>
                <w:sz w:val="16"/>
                <w:szCs w:val="16"/>
              </w:rPr>
            </w:pPr>
            <w:r w:rsidRPr="00266687">
              <w:rPr>
                <w:color w:val="000000"/>
                <w:sz w:val="16"/>
                <w:szCs w:val="16"/>
              </w:rPr>
              <w:t>13.65</w:t>
            </w:r>
          </w:p>
        </w:tc>
        <w:tc>
          <w:tcPr>
            <w:tcW w:w="1008" w:type="dxa"/>
            <w:vAlign w:val="center"/>
            <w:hideMark/>
          </w:tcPr>
          <w:p w14:paraId="0354D667"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098C679F" w14:textId="77777777" w:rsidTr="00F555E9">
        <w:trPr>
          <w:trHeight w:val="165"/>
        </w:trPr>
        <w:tc>
          <w:tcPr>
            <w:tcW w:w="360" w:type="dxa"/>
            <w:vAlign w:val="center"/>
            <w:hideMark/>
          </w:tcPr>
          <w:p w14:paraId="08951F52" w14:textId="77777777" w:rsidR="00E42721" w:rsidRPr="00B20630" w:rsidRDefault="00E42721" w:rsidP="00F555E9">
            <w:pPr>
              <w:snapToGrid w:val="0"/>
              <w:rPr>
                <w:sz w:val="16"/>
                <w:szCs w:val="16"/>
              </w:rPr>
            </w:pPr>
            <w:r w:rsidRPr="00B20630">
              <w:rPr>
                <w:color w:val="000000"/>
                <w:sz w:val="16"/>
                <w:szCs w:val="16"/>
              </w:rPr>
              <w:t>663</w:t>
            </w:r>
          </w:p>
        </w:tc>
        <w:tc>
          <w:tcPr>
            <w:tcW w:w="864" w:type="dxa"/>
            <w:vAlign w:val="center"/>
            <w:hideMark/>
          </w:tcPr>
          <w:p w14:paraId="5BDF48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F613C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60F3E9"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287A03D8"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6BF232E8"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4597EC63"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054606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03A32A" w14:textId="77777777" w:rsidR="00E42721" w:rsidRPr="009B3DCC" w:rsidRDefault="00E42721" w:rsidP="00F555E9">
            <w:pPr>
              <w:snapToGrid w:val="0"/>
              <w:jc w:val="center"/>
              <w:rPr>
                <w:sz w:val="16"/>
                <w:szCs w:val="16"/>
              </w:rPr>
            </w:pPr>
            <w:r w:rsidRPr="00266687">
              <w:rPr>
                <w:color w:val="000000"/>
                <w:sz w:val="16"/>
                <w:szCs w:val="16"/>
              </w:rPr>
              <w:t>13.19</w:t>
            </w:r>
          </w:p>
        </w:tc>
        <w:tc>
          <w:tcPr>
            <w:tcW w:w="1008" w:type="dxa"/>
            <w:vAlign w:val="center"/>
            <w:hideMark/>
          </w:tcPr>
          <w:p w14:paraId="56976862" w14:textId="77777777" w:rsidR="00E42721" w:rsidRPr="009B3DCC" w:rsidRDefault="00E42721" w:rsidP="00F555E9">
            <w:pPr>
              <w:snapToGrid w:val="0"/>
              <w:jc w:val="center"/>
              <w:rPr>
                <w:sz w:val="16"/>
                <w:szCs w:val="16"/>
              </w:rPr>
            </w:pPr>
            <w:r w:rsidRPr="00266687">
              <w:rPr>
                <w:color w:val="000000"/>
                <w:sz w:val="16"/>
                <w:szCs w:val="16"/>
              </w:rPr>
              <w:t>1.18</w:t>
            </w:r>
          </w:p>
        </w:tc>
      </w:tr>
      <w:tr w:rsidR="00E42721" w:rsidRPr="009B3DCC" w14:paraId="00FFFFB8" w14:textId="77777777" w:rsidTr="00F555E9">
        <w:trPr>
          <w:trHeight w:val="165"/>
        </w:trPr>
        <w:tc>
          <w:tcPr>
            <w:tcW w:w="360" w:type="dxa"/>
            <w:vAlign w:val="center"/>
            <w:hideMark/>
          </w:tcPr>
          <w:p w14:paraId="6A700771" w14:textId="77777777" w:rsidR="00E42721" w:rsidRPr="00B20630" w:rsidRDefault="00E42721" w:rsidP="00F555E9">
            <w:pPr>
              <w:snapToGrid w:val="0"/>
              <w:rPr>
                <w:sz w:val="16"/>
                <w:szCs w:val="16"/>
              </w:rPr>
            </w:pPr>
            <w:r w:rsidRPr="00B20630">
              <w:rPr>
                <w:color w:val="000000"/>
                <w:sz w:val="16"/>
                <w:szCs w:val="16"/>
              </w:rPr>
              <w:t>664</w:t>
            </w:r>
          </w:p>
        </w:tc>
        <w:tc>
          <w:tcPr>
            <w:tcW w:w="864" w:type="dxa"/>
            <w:vAlign w:val="center"/>
            <w:hideMark/>
          </w:tcPr>
          <w:p w14:paraId="66DA5B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AD6D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940482E" w14:textId="77777777" w:rsidR="00E42721" w:rsidRPr="009B3DCC" w:rsidRDefault="00E42721" w:rsidP="00F555E9">
            <w:pPr>
              <w:snapToGrid w:val="0"/>
              <w:jc w:val="center"/>
              <w:rPr>
                <w:sz w:val="16"/>
                <w:szCs w:val="16"/>
              </w:rPr>
            </w:pPr>
            <w:r w:rsidRPr="00266687">
              <w:rPr>
                <w:color w:val="000000"/>
                <w:sz w:val="16"/>
                <w:szCs w:val="16"/>
              </w:rPr>
              <w:t>141</w:t>
            </w:r>
          </w:p>
        </w:tc>
        <w:tc>
          <w:tcPr>
            <w:tcW w:w="1008" w:type="dxa"/>
            <w:vAlign w:val="center"/>
            <w:hideMark/>
          </w:tcPr>
          <w:p w14:paraId="021DB2EE" w14:textId="77777777" w:rsidR="00E42721" w:rsidRPr="009B3DCC" w:rsidRDefault="00E42721" w:rsidP="00F555E9">
            <w:pPr>
              <w:snapToGrid w:val="0"/>
              <w:jc w:val="center"/>
              <w:rPr>
                <w:sz w:val="16"/>
                <w:szCs w:val="16"/>
              </w:rPr>
            </w:pPr>
            <w:r w:rsidRPr="00266687">
              <w:rPr>
                <w:color w:val="000000"/>
                <w:sz w:val="16"/>
                <w:szCs w:val="16"/>
              </w:rPr>
              <w:t>2019-09-16</w:t>
            </w:r>
          </w:p>
        </w:tc>
        <w:tc>
          <w:tcPr>
            <w:tcW w:w="1008" w:type="dxa"/>
            <w:vAlign w:val="center"/>
            <w:hideMark/>
          </w:tcPr>
          <w:p w14:paraId="4865FA00" w14:textId="77777777" w:rsidR="00E42721" w:rsidRPr="009B3DCC" w:rsidRDefault="00E42721" w:rsidP="00F555E9">
            <w:pPr>
              <w:snapToGrid w:val="0"/>
              <w:jc w:val="center"/>
              <w:rPr>
                <w:sz w:val="16"/>
                <w:szCs w:val="16"/>
              </w:rPr>
            </w:pPr>
            <w:r w:rsidRPr="00266687">
              <w:rPr>
                <w:color w:val="000000"/>
                <w:sz w:val="16"/>
                <w:szCs w:val="16"/>
              </w:rPr>
              <w:t>MN-4</w:t>
            </w:r>
          </w:p>
        </w:tc>
        <w:tc>
          <w:tcPr>
            <w:tcW w:w="720" w:type="dxa"/>
            <w:vAlign w:val="center"/>
            <w:hideMark/>
          </w:tcPr>
          <w:p w14:paraId="0B34ABEB" w14:textId="77777777" w:rsidR="00E42721" w:rsidRPr="009B3DCC" w:rsidRDefault="00E42721" w:rsidP="00F555E9">
            <w:pPr>
              <w:snapToGrid w:val="0"/>
              <w:jc w:val="center"/>
              <w:rPr>
                <w:sz w:val="16"/>
                <w:szCs w:val="16"/>
              </w:rPr>
            </w:pPr>
            <w:r w:rsidRPr="00266687">
              <w:rPr>
                <w:color w:val="000000"/>
                <w:sz w:val="16"/>
                <w:szCs w:val="16"/>
              </w:rPr>
              <w:t>2019</w:t>
            </w:r>
          </w:p>
        </w:tc>
        <w:tc>
          <w:tcPr>
            <w:tcW w:w="1008" w:type="dxa"/>
            <w:vAlign w:val="center"/>
            <w:hideMark/>
          </w:tcPr>
          <w:p w14:paraId="7EB41FA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2F15DE" w14:textId="77777777" w:rsidR="00E42721" w:rsidRPr="009B3DCC" w:rsidRDefault="00E42721" w:rsidP="00F555E9">
            <w:pPr>
              <w:snapToGrid w:val="0"/>
              <w:jc w:val="center"/>
              <w:rPr>
                <w:sz w:val="16"/>
                <w:szCs w:val="16"/>
              </w:rPr>
            </w:pPr>
            <w:r w:rsidRPr="00266687">
              <w:rPr>
                <w:color w:val="000000"/>
                <w:sz w:val="16"/>
                <w:szCs w:val="16"/>
              </w:rPr>
              <w:t>14.13</w:t>
            </w:r>
          </w:p>
        </w:tc>
        <w:tc>
          <w:tcPr>
            <w:tcW w:w="1008" w:type="dxa"/>
            <w:vAlign w:val="center"/>
            <w:hideMark/>
          </w:tcPr>
          <w:p w14:paraId="2C66DB83"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4C4573AC" w14:textId="77777777" w:rsidTr="00F555E9">
        <w:trPr>
          <w:trHeight w:val="165"/>
        </w:trPr>
        <w:tc>
          <w:tcPr>
            <w:tcW w:w="360" w:type="dxa"/>
            <w:vAlign w:val="center"/>
            <w:hideMark/>
          </w:tcPr>
          <w:p w14:paraId="7801E220" w14:textId="77777777" w:rsidR="00E42721" w:rsidRPr="00B20630" w:rsidRDefault="00E42721" w:rsidP="00F555E9">
            <w:pPr>
              <w:snapToGrid w:val="0"/>
              <w:rPr>
                <w:sz w:val="16"/>
                <w:szCs w:val="16"/>
              </w:rPr>
            </w:pPr>
            <w:r w:rsidRPr="00B20630">
              <w:rPr>
                <w:color w:val="000000"/>
                <w:sz w:val="16"/>
                <w:szCs w:val="16"/>
              </w:rPr>
              <w:t>665</w:t>
            </w:r>
          </w:p>
        </w:tc>
        <w:tc>
          <w:tcPr>
            <w:tcW w:w="864" w:type="dxa"/>
            <w:vAlign w:val="center"/>
            <w:hideMark/>
          </w:tcPr>
          <w:p w14:paraId="7B4CCCE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5C9E4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3172E6"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3C11984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A0AC0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7541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CDD7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A95F19"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FB20A63" w14:textId="77777777" w:rsidR="00E42721" w:rsidRPr="009B3DCC" w:rsidRDefault="00E42721" w:rsidP="00F555E9">
            <w:pPr>
              <w:snapToGrid w:val="0"/>
              <w:jc w:val="center"/>
              <w:rPr>
                <w:sz w:val="16"/>
                <w:szCs w:val="16"/>
              </w:rPr>
            </w:pPr>
            <w:r w:rsidRPr="00266687">
              <w:rPr>
                <w:color w:val="000000"/>
                <w:sz w:val="16"/>
                <w:szCs w:val="16"/>
              </w:rPr>
              <w:t>3.56</w:t>
            </w:r>
          </w:p>
        </w:tc>
      </w:tr>
      <w:tr w:rsidR="00E42721" w:rsidRPr="009B3DCC" w14:paraId="40F8933C" w14:textId="77777777" w:rsidTr="00F555E9">
        <w:trPr>
          <w:trHeight w:val="165"/>
        </w:trPr>
        <w:tc>
          <w:tcPr>
            <w:tcW w:w="360" w:type="dxa"/>
            <w:vAlign w:val="center"/>
            <w:hideMark/>
          </w:tcPr>
          <w:p w14:paraId="1F73630E" w14:textId="77777777" w:rsidR="00E42721" w:rsidRPr="00B20630" w:rsidRDefault="00E42721" w:rsidP="00F555E9">
            <w:pPr>
              <w:snapToGrid w:val="0"/>
              <w:rPr>
                <w:sz w:val="16"/>
                <w:szCs w:val="16"/>
              </w:rPr>
            </w:pPr>
            <w:r w:rsidRPr="00B20630">
              <w:rPr>
                <w:color w:val="000000"/>
                <w:sz w:val="16"/>
                <w:szCs w:val="16"/>
              </w:rPr>
              <w:t>666</w:t>
            </w:r>
          </w:p>
        </w:tc>
        <w:tc>
          <w:tcPr>
            <w:tcW w:w="864" w:type="dxa"/>
            <w:vAlign w:val="center"/>
            <w:hideMark/>
          </w:tcPr>
          <w:p w14:paraId="28ABD43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F8604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D923CA9"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1E2E1A6E"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9B8AB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9186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5D9976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7913DA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9F617B8" w14:textId="77777777" w:rsidR="00E42721" w:rsidRPr="009B3DCC" w:rsidRDefault="00E42721" w:rsidP="00F555E9">
            <w:pPr>
              <w:snapToGrid w:val="0"/>
              <w:jc w:val="center"/>
              <w:rPr>
                <w:sz w:val="16"/>
                <w:szCs w:val="16"/>
              </w:rPr>
            </w:pPr>
            <w:r w:rsidRPr="00266687">
              <w:rPr>
                <w:color w:val="000000"/>
                <w:sz w:val="16"/>
                <w:szCs w:val="16"/>
              </w:rPr>
              <w:t>4.17</w:t>
            </w:r>
          </w:p>
        </w:tc>
      </w:tr>
      <w:tr w:rsidR="00E42721" w:rsidRPr="009B3DCC" w14:paraId="719B628E" w14:textId="77777777" w:rsidTr="00F555E9">
        <w:trPr>
          <w:trHeight w:val="165"/>
        </w:trPr>
        <w:tc>
          <w:tcPr>
            <w:tcW w:w="360" w:type="dxa"/>
            <w:vAlign w:val="center"/>
            <w:hideMark/>
          </w:tcPr>
          <w:p w14:paraId="1B3530C7" w14:textId="77777777" w:rsidR="00E42721" w:rsidRPr="00B20630" w:rsidRDefault="00E42721" w:rsidP="00F555E9">
            <w:pPr>
              <w:snapToGrid w:val="0"/>
              <w:rPr>
                <w:sz w:val="16"/>
                <w:szCs w:val="16"/>
              </w:rPr>
            </w:pPr>
            <w:r w:rsidRPr="00B20630">
              <w:rPr>
                <w:color w:val="000000"/>
                <w:sz w:val="16"/>
                <w:szCs w:val="16"/>
              </w:rPr>
              <w:t>667</w:t>
            </w:r>
          </w:p>
        </w:tc>
        <w:tc>
          <w:tcPr>
            <w:tcW w:w="864" w:type="dxa"/>
            <w:vAlign w:val="center"/>
            <w:hideMark/>
          </w:tcPr>
          <w:p w14:paraId="629CFCC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9B8C15"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959D745"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6A46381"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4B8A4C3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9AB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CEA70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E9A056"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0B8EE51" w14:textId="77777777" w:rsidR="00E42721" w:rsidRPr="009B3DCC" w:rsidRDefault="00E42721" w:rsidP="00F555E9">
            <w:pPr>
              <w:snapToGrid w:val="0"/>
              <w:jc w:val="center"/>
              <w:rPr>
                <w:sz w:val="16"/>
                <w:szCs w:val="16"/>
              </w:rPr>
            </w:pPr>
            <w:r w:rsidRPr="00266687">
              <w:rPr>
                <w:color w:val="000000"/>
                <w:sz w:val="16"/>
                <w:szCs w:val="16"/>
              </w:rPr>
              <w:t>4.49</w:t>
            </w:r>
          </w:p>
        </w:tc>
      </w:tr>
      <w:tr w:rsidR="00E42721" w:rsidRPr="009B3DCC" w14:paraId="1A31A79C" w14:textId="77777777" w:rsidTr="00F555E9">
        <w:trPr>
          <w:trHeight w:val="165"/>
        </w:trPr>
        <w:tc>
          <w:tcPr>
            <w:tcW w:w="360" w:type="dxa"/>
            <w:vAlign w:val="center"/>
            <w:hideMark/>
          </w:tcPr>
          <w:p w14:paraId="7120C636" w14:textId="77777777" w:rsidR="00E42721" w:rsidRPr="00B20630" w:rsidRDefault="00E42721" w:rsidP="00F555E9">
            <w:pPr>
              <w:snapToGrid w:val="0"/>
              <w:rPr>
                <w:sz w:val="16"/>
                <w:szCs w:val="16"/>
              </w:rPr>
            </w:pPr>
            <w:r w:rsidRPr="00B20630">
              <w:rPr>
                <w:color w:val="000000"/>
                <w:sz w:val="16"/>
                <w:szCs w:val="16"/>
              </w:rPr>
              <w:t>668</w:t>
            </w:r>
          </w:p>
        </w:tc>
        <w:tc>
          <w:tcPr>
            <w:tcW w:w="864" w:type="dxa"/>
            <w:vAlign w:val="center"/>
            <w:hideMark/>
          </w:tcPr>
          <w:p w14:paraId="116103B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D89EA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4B73AF"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2FA20CE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6D64F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A4F64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88E23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B5B9C25"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5481FF72" w14:textId="77777777" w:rsidR="00E42721" w:rsidRPr="009B3DCC" w:rsidRDefault="00E42721" w:rsidP="00F555E9">
            <w:pPr>
              <w:snapToGrid w:val="0"/>
              <w:jc w:val="center"/>
              <w:rPr>
                <w:sz w:val="16"/>
                <w:szCs w:val="16"/>
              </w:rPr>
            </w:pPr>
            <w:r w:rsidRPr="00266687">
              <w:rPr>
                <w:color w:val="000000"/>
                <w:sz w:val="16"/>
                <w:szCs w:val="16"/>
              </w:rPr>
              <w:t>4.28</w:t>
            </w:r>
          </w:p>
        </w:tc>
      </w:tr>
      <w:tr w:rsidR="00E42721" w:rsidRPr="009B3DCC" w14:paraId="647F208B" w14:textId="77777777" w:rsidTr="00F555E9">
        <w:trPr>
          <w:trHeight w:val="165"/>
        </w:trPr>
        <w:tc>
          <w:tcPr>
            <w:tcW w:w="360" w:type="dxa"/>
            <w:vAlign w:val="center"/>
            <w:hideMark/>
          </w:tcPr>
          <w:p w14:paraId="7DF7D46C" w14:textId="77777777" w:rsidR="00E42721" w:rsidRPr="00B20630" w:rsidRDefault="00E42721" w:rsidP="00F555E9">
            <w:pPr>
              <w:snapToGrid w:val="0"/>
              <w:rPr>
                <w:sz w:val="16"/>
                <w:szCs w:val="16"/>
              </w:rPr>
            </w:pPr>
            <w:r w:rsidRPr="00B20630">
              <w:rPr>
                <w:color w:val="000000"/>
                <w:sz w:val="16"/>
                <w:szCs w:val="16"/>
              </w:rPr>
              <w:lastRenderedPageBreak/>
              <w:t>669</w:t>
            </w:r>
          </w:p>
        </w:tc>
        <w:tc>
          <w:tcPr>
            <w:tcW w:w="864" w:type="dxa"/>
            <w:vAlign w:val="center"/>
            <w:hideMark/>
          </w:tcPr>
          <w:p w14:paraId="279D41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F028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5A60AB" w14:textId="77777777" w:rsidR="00E42721" w:rsidRPr="009B3DCC" w:rsidRDefault="00E42721" w:rsidP="00F555E9">
            <w:pPr>
              <w:snapToGrid w:val="0"/>
              <w:jc w:val="center"/>
              <w:rPr>
                <w:sz w:val="16"/>
                <w:szCs w:val="16"/>
              </w:rPr>
            </w:pPr>
            <w:r w:rsidRPr="00266687">
              <w:rPr>
                <w:color w:val="000000"/>
                <w:sz w:val="16"/>
                <w:szCs w:val="16"/>
              </w:rPr>
              <w:t>142</w:t>
            </w:r>
          </w:p>
        </w:tc>
        <w:tc>
          <w:tcPr>
            <w:tcW w:w="1008" w:type="dxa"/>
            <w:vAlign w:val="center"/>
            <w:hideMark/>
          </w:tcPr>
          <w:p w14:paraId="643B674C"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55F6AD0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586D8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6FF18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B907A5E" w14:textId="77777777" w:rsidR="00E42721" w:rsidRPr="009B3DCC" w:rsidRDefault="00E42721" w:rsidP="00F555E9">
            <w:pPr>
              <w:snapToGrid w:val="0"/>
              <w:jc w:val="center"/>
              <w:rPr>
                <w:sz w:val="16"/>
                <w:szCs w:val="16"/>
              </w:rPr>
            </w:pPr>
            <w:r w:rsidRPr="00266687">
              <w:rPr>
                <w:color w:val="000000"/>
                <w:sz w:val="16"/>
                <w:szCs w:val="16"/>
              </w:rPr>
              <w:t>1.34</w:t>
            </w:r>
          </w:p>
        </w:tc>
        <w:tc>
          <w:tcPr>
            <w:tcW w:w="1008" w:type="dxa"/>
            <w:vAlign w:val="center"/>
            <w:hideMark/>
          </w:tcPr>
          <w:p w14:paraId="30B32AD6" w14:textId="77777777" w:rsidR="00E42721" w:rsidRPr="009B3DCC" w:rsidRDefault="00E42721" w:rsidP="00F555E9">
            <w:pPr>
              <w:snapToGrid w:val="0"/>
              <w:jc w:val="center"/>
              <w:rPr>
                <w:sz w:val="16"/>
                <w:szCs w:val="16"/>
              </w:rPr>
            </w:pPr>
            <w:r w:rsidRPr="00266687">
              <w:rPr>
                <w:color w:val="000000"/>
                <w:sz w:val="16"/>
                <w:szCs w:val="16"/>
              </w:rPr>
              <w:t>5.05</w:t>
            </w:r>
          </w:p>
        </w:tc>
      </w:tr>
      <w:tr w:rsidR="00E42721" w:rsidRPr="009B3DCC" w14:paraId="02ECC9CB" w14:textId="77777777" w:rsidTr="00F555E9">
        <w:trPr>
          <w:trHeight w:val="165"/>
        </w:trPr>
        <w:tc>
          <w:tcPr>
            <w:tcW w:w="360" w:type="dxa"/>
            <w:vAlign w:val="center"/>
            <w:hideMark/>
          </w:tcPr>
          <w:p w14:paraId="7C10554D" w14:textId="77777777" w:rsidR="00E42721" w:rsidRPr="00B20630" w:rsidRDefault="00E42721" w:rsidP="00F555E9">
            <w:pPr>
              <w:snapToGrid w:val="0"/>
              <w:rPr>
                <w:sz w:val="16"/>
                <w:szCs w:val="16"/>
              </w:rPr>
            </w:pPr>
            <w:r w:rsidRPr="00B20630">
              <w:rPr>
                <w:color w:val="000000"/>
                <w:sz w:val="16"/>
                <w:szCs w:val="16"/>
              </w:rPr>
              <w:t>670</w:t>
            </w:r>
          </w:p>
        </w:tc>
        <w:tc>
          <w:tcPr>
            <w:tcW w:w="864" w:type="dxa"/>
            <w:vAlign w:val="center"/>
            <w:hideMark/>
          </w:tcPr>
          <w:p w14:paraId="19A55EE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36044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F602"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559D844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6E800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76082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23D9A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60829A"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177F1F9F"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7A63757C" w14:textId="77777777" w:rsidTr="00F555E9">
        <w:trPr>
          <w:trHeight w:val="180"/>
        </w:trPr>
        <w:tc>
          <w:tcPr>
            <w:tcW w:w="360" w:type="dxa"/>
            <w:vAlign w:val="center"/>
            <w:hideMark/>
          </w:tcPr>
          <w:p w14:paraId="5106189B" w14:textId="77777777" w:rsidR="00E42721" w:rsidRPr="00B20630" w:rsidRDefault="00E42721" w:rsidP="00F555E9">
            <w:pPr>
              <w:snapToGrid w:val="0"/>
              <w:rPr>
                <w:sz w:val="16"/>
                <w:szCs w:val="16"/>
              </w:rPr>
            </w:pPr>
            <w:r w:rsidRPr="00B20630">
              <w:rPr>
                <w:color w:val="000000"/>
                <w:sz w:val="16"/>
                <w:szCs w:val="16"/>
              </w:rPr>
              <w:t>671</w:t>
            </w:r>
          </w:p>
        </w:tc>
        <w:tc>
          <w:tcPr>
            <w:tcW w:w="864" w:type="dxa"/>
            <w:vAlign w:val="center"/>
            <w:hideMark/>
          </w:tcPr>
          <w:p w14:paraId="71EAE46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A0C9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2D161A8"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59C4657"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7436F6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16206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8E6FD8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0989DD4" w14:textId="77777777" w:rsidR="00E42721" w:rsidRPr="009B3DCC" w:rsidRDefault="00E42721" w:rsidP="00F555E9">
            <w:pPr>
              <w:snapToGrid w:val="0"/>
              <w:jc w:val="center"/>
              <w:rPr>
                <w:sz w:val="16"/>
                <w:szCs w:val="16"/>
              </w:rPr>
            </w:pPr>
            <w:r w:rsidRPr="00266687">
              <w:rPr>
                <w:color w:val="000000"/>
                <w:sz w:val="16"/>
                <w:szCs w:val="16"/>
              </w:rPr>
              <w:t>4.98</w:t>
            </w:r>
          </w:p>
        </w:tc>
        <w:tc>
          <w:tcPr>
            <w:tcW w:w="1008" w:type="dxa"/>
            <w:vAlign w:val="center"/>
            <w:hideMark/>
          </w:tcPr>
          <w:p w14:paraId="19EB7E92"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4BA0CF90" w14:textId="77777777" w:rsidTr="00F555E9">
        <w:trPr>
          <w:trHeight w:val="165"/>
        </w:trPr>
        <w:tc>
          <w:tcPr>
            <w:tcW w:w="360" w:type="dxa"/>
            <w:vAlign w:val="center"/>
            <w:hideMark/>
          </w:tcPr>
          <w:p w14:paraId="549F1D11" w14:textId="77777777" w:rsidR="00E42721" w:rsidRPr="00B20630" w:rsidRDefault="00E42721" w:rsidP="00F555E9">
            <w:pPr>
              <w:snapToGrid w:val="0"/>
              <w:rPr>
                <w:sz w:val="16"/>
                <w:szCs w:val="16"/>
              </w:rPr>
            </w:pPr>
            <w:r w:rsidRPr="00B20630">
              <w:rPr>
                <w:color w:val="000000"/>
                <w:sz w:val="16"/>
                <w:szCs w:val="16"/>
              </w:rPr>
              <w:t>672</w:t>
            </w:r>
          </w:p>
        </w:tc>
        <w:tc>
          <w:tcPr>
            <w:tcW w:w="864" w:type="dxa"/>
            <w:vAlign w:val="center"/>
            <w:hideMark/>
          </w:tcPr>
          <w:p w14:paraId="772AFB4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6F7A8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618013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01F427A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EA2D9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875A8C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4D87EB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081CA3C" w14:textId="77777777" w:rsidR="00E42721" w:rsidRPr="009B3DCC" w:rsidRDefault="00E42721" w:rsidP="00F555E9">
            <w:pPr>
              <w:snapToGrid w:val="0"/>
              <w:jc w:val="center"/>
              <w:rPr>
                <w:sz w:val="16"/>
                <w:szCs w:val="16"/>
              </w:rPr>
            </w:pPr>
            <w:r w:rsidRPr="00266687">
              <w:rPr>
                <w:color w:val="000000"/>
                <w:sz w:val="16"/>
                <w:szCs w:val="16"/>
              </w:rPr>
              <w:t>4.87</w:t>
            </w:r>
          </w:p>
        </w:tc>
        <w:tc>
          <w:tcPr>
            <w:tcW w:w="1008" w:type="dxa"/>
            <w:vAlign w:val="center"/>
            <w:hideMark/>
          </w:tcPr>
          <w:p w14:paraId="7E3829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D76085C" w14:textId="77777777" w:rsidTr="00F555E9">
        <w:trPr>
          <w:trHeight w:val="165"/>
        </w:trPr>
        <w:tc>
          <w:tcPr>
            <w:tcW w:w="360" w:type="dxa"/>
            <w:vAlign w:val="center"/>
            <w:hideMark/>
          </w:tcPr>
          <w:p w14:paraId="7347A040" w14:textId="77777777" w:rsidR="00E42721" w:rsidRPr="00B20630" w:rsidRDefault="00E42721" w:rsidP="00F555E9">
            <w:pPr>
              <w:snapToGrid w:val="0"/>
              <w:rPr>
                <w:sz w:val="16"/>
                <w:szCs w:val="16"/>
              </w:rPr>
            </w:pPr>
            <w:r w:rsidRPr="00B20630">
              <w:rPr>
                <w:color w:val="000000"/>
                <w:sz w:val="16"/>
                <w:szCs w:val="16"/>
              </w:rPr>
              <w:t>673</w:t>
            </w:r>
          </w:p>
        </w:tc>
        <w:tc>
          <w:tcPr>
            <w:tcW w:w="864" w:type="dxa"/>
            <w:vAlign w:val="center"/>
            <w:hideMark/>
          </w:tcPr>
          <w:p w14:paraId="1DDBA86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ED7E8F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C10D6AC"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7D084BE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25447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4D2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1BD95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F6DC0AF" w14:textId="77777777" w:rsidR="00E42721" w:rsidRPr="009B3DCC" w:rsidRDefault="00E42721" w:rsidP="00F555E9">
            <w:pPr>
              <w:snapToGrid w:val="0"/>
              <w:jc w:val="center"/>
              <w:rPr>
                <w:sz w:val="16"/>
                <w:szCs w:val="16"/>
              </w:rPr>
            </w:pPr>
            <w:r w:rsidRPr="00266687">
              <w:rPr>
                <w:color w:val="000000"/>
                <w:sz w:val="16"/>
                <w:szCs w:val="16"/>
              </w:rPr>
              <w:t>4.86</w:t>
            </w:r>
          </w:p>
        </w:tc>
        <w:tc>
          <w:tcPr>
            <w:tcW w:w="1008" w:type="dxa"/>
            <w:vAlign w:val="center"/>
            <w:hideMark/>
          </w:tcPr>
          <w:p w14:paraId="6085F0DC" w14:textId="77777777" w:rsidR="00E42721" w:rsidRPr="009B3DCC" w:rsidRDefault="00E42721" w:rsidP="00F555E9">
            <w:pPr>
              <w:snapToGrid w:val="0"/>
              <w:jc w:val="center"/>
              <w:rPr>
                <w:sz w:val="16"/>
                <w:szCs w:val="16"/>
              </w:rPr>
            </w:pPr>
            <w:r w:rsidRPr="00266687">
              <w:rPr>
                <w:color w:val="000000"/>
                <w:sz w:val="16"/>
                <w:szCs w:val="16"/>
              </w:rPr>
              <w:t>2.94</w:t>
            </w:r>
          </w:p>
        </w:tc>
      </w:tr>
      <w:tr w:rsidR="00E42721" w:rsidRPr="009B3DCC" w14:paraId="2B4E5188" w14:textId="77777777" w:rsidTr="00F555E9">
        <w:trPr>
          <w:trHeight w:val="165"/>
        </w:trPr>
        <w:tc>
          <w:tcPr>
            <w:tcW w:w="360" w:type="dxa"/>
            <w:vAlign w:val="center"/>
            <w:hideMark/>
          </w:tcPr>
          <w:p w14:paraId="042B5C23" w14:textId="77777777" w:rsidR="00E42721" w:rsidRPr="00B20630" w:rsidRDefault="00E42721" w:rsidP="00F555E9">
            <w:pPr>
              <w:snapToGrid w:val="0"/>
              <w:rPr>
                <w:sz w:val="16"/>
                <w:szCs w:val="16"/>
              </w:rPr>
            </w:pPr>
            <w:r w:rsidRPr="00B20630">
              <w:rPr>
                <w:color w:val="000000"/>
                <w:sz w:val="16"/>
                <w:szCs w:val="16"/>
              </w:rPr>
              <w:t>674</w:t>
            </w:r>
          </w:p>
        </w:tc>
        <w:tc>
          <w:tcPr>
            <w:tcW w:w="864" w:type="dxa"/>
            <w:vAlign w:val="center"/>
            <w:hideMark/>
          </w:tcPr>
          <w:p w14:paraId="0E7A4C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D02E4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18B3C5E" w14:textId="77777777" w:rsidR="00E42721" w:rsidRPr="009B3DCC" w:rsidRDefault="00E42721" w:rsidP="00F555E9">
            <w:pPr>
              <w:snapToGrid w:val="0"/>
              <w:jc w:val="center"/>
              <w:rPr>
                <w:sz w:val="16"/>
                <w:szCs w:val="16"/>
              </w:rPr>
            </w:pPr>
            <w:r w:rsidRPr="00266687">
              <w:rPr>
                <w:color w:val="000000"/>
                <w:sz w:val="16"/>
                <w:szCs w:val="16"/>
              </w:rPr>
              <w:t>143</w:t>
            </w:r>
          </w:p>
        </w:tc>
        <w:tc>
          <w:tcPr>
            <w:tcW w:w="1008" w:type="dxa"/>
            <w:vAlign w:val="center"/>
            <w:hideMark/>
          </w:tcPr>
          <w:p w14:paraId="1597CA4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B38B1E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0CF0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7866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5F842B9" w14:textId="77777777" w:rsidR="00E42721" w:rsidRPr="009B3DCC" w:rsidRDefault="00E42721" w:rsidP="00F555E9">
            <w:pPr>
              <w:snapToGrid w:val="0"/>
              <w:jc w:val="center"/>
              <w:rPr>
                <w:sz w:val="16"/>
                <w:szCs w:val="16"/>
              </w:rPr>
            </w:pPr>
            <w:r w:rsidRPr="00266687">
              <w:rPr>
                <w:color w:val="000000"/>
                <w:sz w:val="16"/>
                <w:szCs w:val="16"/>
              </w:rPr>
              <w:t>4.61</w:t>
            </w:r>
          </w:p>
        </w:tc>
        <w:tc>
          <w:tcPr>
            <w:tcW w:w="1008" w:type="dxa"/>
            <w:vAlign w:val="center"/>
            <w:hideMark/>
          </w:tcPr>
          <w:p w14:paraId="5024B55B"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C1ED9BB" w14:textId="77777777" w:rsidTr="00F555E9">
        <w:trPr>
          <w:trHeight w:val="165"/>
        </w:trPr>
        <w:tc>
          <w:tcPr>
            <w:tcW w:w="360" w:type="dxa"/>
            <w:vAlign w:val="center"/>
            <w:hideMark/>
          </w:tcPr>
          <w:p w14:paraId="769A9057" w14:textId="77777777" w:rsidR="00E42721" w:rsidRPr="00B20630" w:rsidRDefault="00E42721" w:rsidP="00F555E9">
            <w:pPr>
              <w:snapToGrid w:val="0"/>
              <w:rPr>
                <w:sz w:val="16"/>
                <w:szCs w:val="16"/>
              </w:rPr>
            </w:pPr>
            <w:r w:rsidRPr="00B20630">
              <w:rPr>
                <w:color w:val="000000"/>
                <w:sz w:val="16"/>
                <w:szCs w:val="16"/>
              </w:rPr>
              <w:t>675</w:t>
            </w:r>
          </w:p>
        </w:tc>
        <w:tc>
          <w:tcPr>
            <w:tcW w:w="864" w:type="dxa"/>
            <w:vAlign w:val="center"/>
            <w:hideMark/>
          </w:tcPr>
          <w:p w14:paraId="22A053D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BC364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E7BAC04"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9830E76"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CEAC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AB0C02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9C83E4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20B21A2" w14:textId="77777777" w:rsidR="00E42721" w:rsidRPr="009B3DCC" w:rsidRDefault="00E42721" w:rsidP="00F555E9">
            <w:pPr>
              <w:snapToGrid w:val="0"/>
              <w:jc w:val="center"/>
              <w:rPr>
                <w:sz w:val="16"/>
                <w:szCs w:val="16"/>
              </w:rPr>
            </w:pPr>
            <w:r w:rsidRPr="00266687">
              <w:rPr>
                <w:color w:val="000000"/>
                <w:sz w:val="16"/>
                <w:szCs w:val="16"/>
              </w:rPr>
              <w:t>7.11</w:t>
            </w:r>
          </w:p>
        </w:tc>
        <w:tc>
          <w:tcPr>
            <w:tcW w:w="1008" w:type="dxa"/>
            <w:vAlign w:val="center"/>
            <w:hideMark/>
          </w:tcPr>
          <w:p w14:paraId="101621E4"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5A6DB6C5" w14:textId="77777777" w:rsidTr="00F555E9">
        <w:trPr>
          <w:trHeight w:val="165"/>
        </w:trPr>
        <w:tc>
          <w:tcPr>
            <w:tcW w:w="360" w:type="dxa"/>
            <w:vAlign w:val="center"/>
            <w:hideMark/>
          </w:tcPr>
          <w:p w14:paraId="0693B3BA" w14:textId="77777777" w:rsidR="00E42721" w:rsidRPr="00B20630" w:rsidRDefault="00E42721" w:rsidP="00F555E9">
            <w:pPr>
              <w:snapToGrid w:val="0"/>
              <w:rPr>
                <w:sz w:val="16"/>
                <w:szCs w:val="16"/>
              </w:rPr>
            </w:pPr>
            <w:r w:rsidRPr="00B20630">
              <w:rPr>
                <w:color w:val="000000"/>
                <w:sz w:val="16"/>
                <w:szCs w:val="16"/>
              </w:rPr>
              <w:t>676</w:t>
            </w:r>
          </w:p>
        </w:tc>
        <w:tc>
          <w:tcPr>
            <w:tcW w:w="864" w:type="dxa"/>
            <w:vAlign w:val="center"/>
            <w:hideMark/>
          </w:tcPr>
          <w:p w14:paraId="6B62A36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23DFD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55010B3"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B9DA70E"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1E79A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2E1D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A2951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E36D716" w14:textId="77777777" w:rsidR="00E42721" w:rsidRPr="009B3DCC" w:rsidRDefault="00E42721" w:rsidP="00F555E9">
            <w:pPr>
              <w:snapToGrid w:val="0"/>
              <w:jc w:val="center"/>
              <w:rPr>
                <w:sz w:val="16"/>
                <w:szCs w:val="16"/>
              </w:rPr>
            </w:pPr>
            <w:r w:rsidRPr="00266687">
              <w:rPr>
                <w:color w:val="000000"/>
                <w:sz w:val="16"/>
                <w:szCs w:val="16"/>
              </w:rPr>
              <w:t>7.18</w:t>
            </w:r>
          </w:p>
        </w:tc>
        <w:tc>
          <w:tcPr>
            <w:tcW w:w="1008" w:type="dxa"/>
            <w:vAlign w:val="center"/>
            <w:hideMark/>
          </w:tcPr>
          <w:p w14:paraId="18E66998" w14:textId="77777777" w:rsidR="00E42721" w:rsidRPr="009B3DCC" w:rsidRDefault="00E42721" w:rsidP="00F555E9">
            <w:pPr>
              <w:snapToGrid w:val="0"/>
              <w:jc w:val="center"/>
              <w:rPr>
                <w:sz w:val="16"/>
                <w:szCs w:val="16"/>
              </w:rPr>
            </w:pPr>
            <w:r w:rsidRPr="00266687">
              <w:rPr>
                <w:color w:val="000000"/>
                <w:sz w:val="16"/>
                <w:szCs w:val="16"/>
              </w:rPr>
              <w:t>1.61</w:t>
            </w:r>
          </w:p>
        </w:tc>
      </w:tr>
      <w:tr w:rsidR="00E42721" w:rsidRPr="009B3DCC" w14:paraId="1475FB5F" w14:textId="77777777" w:rsidTr="00F555E9">
        <w:trPr>
          <w:trHeight w:val="165"/>
        </w:trPr>
        <w:tc>
          <w:tcPr>
            <w:tcW w:w="360" w:type="dxa"/>
            <w:vAlign w:val="center"/>
            <w:hideMark/>
          </w:tcPr>
          <w:p w14:paraId="3E099981" w14:textId="77777777" w:rsidR="00E42721" w:rsidRPr="00B20630" w:rsidRDefault="00E42721" w:rsidP="00F555E9">
            <w:pPr>
              <w:snapToGrid w:val="0"/>
              <w:rPr>
                <w:sz w:val="16"/>
                <w:szCs w:val="16"/>
              </w:rPr>
            </w:pPr>
            <w:r w:rsidRPr="00B20630">
              <w:rPr>
                <w:color w:val="000000"/>
                <w:sz w:val="16"/>
                <w:szCs w:val="16"/>
              </w:rPr>
              <w:t>677</w:t>
            </w:r>
          </w:p>
        </w:tc>
        <w:tc>
          <w:tcPr>
            <w:tcW w:w="864" w:type="dxa"/>
            <w:vAlign w:val="center"/>
            <w:hideMark/>
          </w:tcPr>
          <w:p w14:paraId="1152BF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9AE88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7D76AA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6E2403FA"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6B97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1241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63BD0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3584AC7" w14:textId="77777777" w:rsidR="00E42721" w:rsidRPr="009B3DCC" w:rsidRDefault="00E42721" w:rsidP="00F555E9">
            <w:pPr>
              <w:snapToGrid w:val="0"/>
              <w:jc w:val="center"/>
              <w:rPr>
                <w:sz w:val="16"/>
                <w:szCs w:val="16"/>
              </w:rPr>
            </w:pPr>
            <w:r w:rsidRPr="00266687">
              <w:rPr>
                <w:color w:val="000000"/>
                <w:sz w:val="16"/>
                <w:szCs w:val="16"/>
              </w:rPr>
              <w:t>8.02</w:t>
            </w:r>
          </w:p>
        </w:tc>
        <w:tc>
          <w:tcPr>
            <w:tcW w:w="1008" w:type="dxa"/>
            <w:vAlign w:val="center"/>
            <w:hideMark/>
          </w:tcPr>
          <w:p w14:paraId="2D3990D5" w14:textId="77777777" w:rsidR="00E42721" w:rsidRPr="009B3DCC" w:rsidRDefault="00E42721" w:rsidP="00F555E9">
            <w:pPr>
              <w:snapToGrid w:val="0"/>
              <w:jc w:val="center"/>
              <w:rPr>
                <w:sz w:val="16"/>
                <w:szCs w:val="16"/>
              </w:rPr>
            </w:pPr>
            <w:r w:rsidRPr="00266687">
              <w:rPr>
                <w:color w:val="000000"/>
                <w:sz w:val="16"/>
                <w:szCs w:val="16"/>
              </w:rPr>
              <w:t>2.03</w:t>
            </w:r>
          </w:p>
        </w:tc>
      </w:tr>
      <w:tr w:rsidR="00E42721" w:rsidRPr="009B3DCC" w14:paraId="0988F8E6" w14:textId="77777777" w:rsidTr="00F555E9">
        <w:trPr>
          <w:trHeight w:val="165"/>
        </w:trPr>
        <w:tc>
          <w:tcPr>
            <w:tcW w:w="360" w:type="dxa"/>
            <w:vAlign w:val="center"/>
            <w:hideMark/>
          </w:tcPr>
          <w:p w14:paraId="0D3923A3" w14:textId="77777777" w:rsidR="00E42721" w:rsidRPr="00B20630" w:rsidRDefault="00E42721" w:rsidP="00F555E9">
            <w:pPr>
              <w:snapToGrid w:val="0"/>
              <w:rPr>
                <w:sz w:val="16"/>
                <w:szCs w:val="16"/>
              </w:rPr>
            </w:pPr>
            <w:r w:rsidRPr="00B20630">
              <w:rPr>
                <w:color w:val="000000"/>
                <w:sz w:val="16"/>
                <w:szCs w:val="16"/>
              </w:rPr>
              <w:t>678</w:t>
            </w:r>
          </w:p>
        </w:tc>
        <w:tc>
          <w:tcPr>
            <w:tcW w:w="864" w:type="dxa"/>
            <w:vAlign w:val="center"/>
            <w:hideMark/>
          </w:tcPr>
          <w:p w14:paraId="6418D9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5F4FB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82EB1C"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18828F2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63B9A5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40F086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FC2164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3DDB135" w14:textId="77777777" w:rsidR="00E42721" w:rsidRPr="009B3DCC" w:rsidRDefault="00E42721" w:rsidP="00F555E9">
            <w:pPr>
              <w:snapToGrid w:val="0"/>
              <w:jc w:val="center"/>
              <w:rPr>
                <w:sz w:val="16"/>
                <w:szCs w:val="16"/>
              </w:rPr>
            </w:pPr>
            <w:r w:rsidRPr="00266687">
              <w:rPr>
                <w:color w:val="000000"/>
                <w:sz w:val="16"/>
                <w:szCs w:val="16"/>
              </w:rPr>
              <w:t>6.74</w:t>
            </w:r>
          </w:p>
        </w:tc>
        <w:tc>
          <w:tcPr>
            <w:tcW w:w="1008" w:type="dxa"/>
            <w:vAlign w:val="center"/>
            <w:hideMark/>
          </w:tcPr>
          <w:p w14:paraId="2AE40B0F" w14:textId="77777777" w:rsidR="00E42721" w:rsidRPr="009B3DCC" w:rsidRDefault="00E42721" w:rsidP="00F555E9">
            <w:pPr>
              <w:snapToGrid w:val="0"/>
              <w:jc w:val="center"/>
              <w:rPr>
                <w:sz w:val="16"/>
                <w:szCs w:val="16"/>
              </w:rPr>
            </w:pPr>
            <w:r w:rsidRPr="00266687">
              <w:rPr>
                <w:color w:val="000000"/>
                <w:sz w:val="16"/>
                <w:szCs w:val="16"/>
              </w:rPr>
              <w:t>2.47</w:t>
            </w:r>
          </w:p>
        </w:tc>
      </w:tr>
      <w:tr w:rsidR="00E42721" w:rsidRPr="009B3DCC" w14:paraId="5C635C1C" w14:textId="77777777" w:rsidTr="00F555E9">
        <w:trPr>
          <w:trHeight w:val="165"/>
        </w:trPr>
        <w:tc>
          <w:tcPr>
            <w:tcW w:w="360" w:type="dxa"/>
            <w:vAlign w:val="center"/>
            <w:hideMark/>
          </w:tcPr>
          <w:p w14:paraId="66C136BD" w14:textId="77777777" w:rsidR="00E42721" w:rsidRPr="00B20630" w:rsidRDefault="00E42721" w:rsidP="00F555E9">
            <w:pPr>
              <w:snapToGrid w:val="0"/>
              <w:rPr>
                <w:sz w:val="16"/>
                <w:szCs w:val="16"/>
              </w:rPr>
            </w:pPr>
            <w:r w:rsidRPr="00B20630">
              <w:rPr>
                <w:color w:val="000000"/>
                <w:sz w:val="16"/>
                <w:szCs w:val="16"/>
              </w:rPr>
              <w:t>679</w:t>
            </w:r>
          </w:p>
        </w:tc>
        <w:tc>
          <w:tcPr>
            <w:tcW w:w="864" w:type="dxa"/>
            <w:vAlign w:val="center"/>
            <w:hideMark/>
          </w:tcPr>
          <w:p w14:paraId="1D5DF0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7EB40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7066980" w14:textId="77777777" w:rsidR="00E42721" w:rsidRPr="009B3DCC" w:rsidRDefault="00E42721" w:rsidP="00F555E9">
            <w:pPr>
              <w:snapToGrid w:val="0"/>
              <w:jc w:val="center"/>
              <w:rPr>
                <w:sz w:val="16"/>
                <w:szCs w:val="16"/>
              </w:rPr>
            </w:pPr>
            <w:r w:rsidRPr="00266687">
              <w:rPr>
                <w:color w:val="000000"/>
                <w:sz w:val="16"/>
                <w:szCs w:val="16"/>
              </w:rPr>
              <w:t>144</w:t>
            </w:r>
          </w:p>
        </w:tc>
        <w:tc>
          <w:tcPr>
            <w:tcW w:w="1008" w:type="dxa"/>
            <w:vAlign w:val="center"/>
            <w:hideMark/>
          </w:tcPr>
          <w:p w14:paraId="2C0A47B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16E0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05FAB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16F5DAD"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869759D" w14:textId="77777777" w:rsidR="00E42721" w:rsidRPr="009B3DCC" w:rsidRDefault="00E42721" w:rsidP="00F555E9">
            <w:pPr>
              <w:snapToGrid w:val="0"/>
              <w:jc w:val="center"/>
              <w:rPr>
                <w:sz w:val="16"/>
                <w:szCs w:val="16"/>
              </w:rPr>
            </w:pPr>
            <w:r w:rsidRPr="00266687">
              <w:rPr>
                <w:color w:val="000000"/>
                <w:sz w:val="16"/>
                <w:szCs w:val="16"/>
              </w:rPr>
              <w:t>7.64</w:t>
            </w:r>
          </w:p>
        </w:tc>
        <w:tc>
          <w:tcPr>
            <w:tcW w:w="1008" w:type="dxa"/>
            <w:vAlign w:val="center"/>
            <w:hideMark/>
          </w:tcPr>
          <w:p w14:paraId="10D1D19E" w14:textId="77777777" w:rsidR="00E42721" w:rsidRPr="009B3DCC" w:rsidRDefault="00E42721" w:rsidP="00F555E9">
            <w:pPr>
              <w:snapToGrid w:val="0"/>
              <w:jc w:val="center"/>
              <w:rPr>
                <w:sz w:val="16"/>
                <w:szCs w:val="16"/>
              </w:rPr>
            </w:pPr>
            <w:r w:rsidRPr="00266687">
              <w:rPr>
                <w:color w:val="000000"/>
                <w:sz w:val="16"/>
                <w:szCs w:val="16"/>
              </w:rPr>
              <w:t>2.53</w:t>
            </w:r>
          </w:p>
        </w:tc>
      </w:tr>
      <w:tr w:rsidR="00E42721" w:rsidRPr="009B3DCC" w14:paraId="082FE44D" w14:textId="77777777" w:rsidTr="00F555E9">
        <w:trPr>
          <w:trHeight w:val="165"/>
        </w:trPr>
        <w:tc>
          <w:tcPr>
            <w:tcW w:w="360" w:type="dxa"/>
            <w:vAlign w:val="center"/>
            <w:hideMark/>
          </w:tcPr>
          <w:p w14:paraId="6AD18379" w14:textId="77777777" w:rsidR="00E42721" w:rsidRPr="00B20630" w:rsidRDefault="00E42721" w:rsidP="00F555E9">
            <w:pPr>
              <w:snapToGrid w:val="0"/>
              <w:rPr>
                <w:sz w:val="16"/>
                <w:szCs w:val="16"/>
              </w:rPr>
            </w:pPr>
            <w:r w:rsidRPr="00B20630">
              <w:rPr>
                <w:color w:val="000000"/>
                <w:sz w:val="16"/>
                <w:szCs w:val="16"/>
              </w:rPr>
              <w:t>680</w:t>
            </w:r>
          </w:p>
        </w:tc>
        <w:tc>
          <w:tcPr>
            <w:tcW w:w="864" w:type="dxa"/>
            <w:vAlign w:val="center"/>
            <w:hideMark/>
          </w:tcPr>
          <w:p w14:paraId="02ADA8F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3847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91EBA8F"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AE7B67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65108F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D1DBF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6F0BD0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C9123D0"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1717D41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0FD997B7" w14:textId="77777777" w:rsidTr="00F555E9">
        <w:trPr>
          <w:trHeight w:val="165"/>
        </w:trPr>
        <w:tc>
          <w:tcPr>
            <w:tcW w:w="360" w:type="dxa"/>
            <w:vAlign w:val="center"/>
            <w:hideMark/>
          </w:tcPr>
          <w:p w14:paraId="30561A11" w14:textId="77777777" w:rsidR="00E42721" w:rsidRPr="00B20630" w:rsidRDefault="00E42721" w:rsidP="00F555E9">
            <w:pPr>
              <w:snapToGrid w:val="0"/>
              <w:rPr>
                <w:sz w:val="16"/>
                <w:szCs w:val="16"/>
              </w:rPr>
            </w:pPr>
            <w:r w:rsidRPr="00B20630">
              <w:rPr>
                <w:color w:val="000000"/>
                <w:sz w:val="16"/>
                <w:szCs w:val="16"/>
              </w:rPr>
              <w:t>681</w:t>
            </w:r>
          </w:p>
        </w:tc>
        <w:tc>
          <w:tcPr>
            <w:tcW w:w="864" w:type="dxa"/>
            <w:vAlign w:val="center"/>
            <w:hideMark/>
          </w:tcPr>
          <w:p w14:paraId="7232CB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B8B89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68E722A"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1BE9204"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6F49E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797E3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CC6F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29B007F" w14:textId="77777777" w:rsidR="00E42721" w:rsidRPr="009B3DCC" w:rsidRDefault="00E42721" w:rsidP="00F555E9">
            <w:pPr>
              <w:snapToGrid w:val="0"/>
              <w:jc w:val="center"/>
              <w:rPr>
                <w:sz w:val="16"/>
                <w:szCs w:val="16"/>
              </w:rPr>
            </w:pPr>
            <w:r w:rsidRPr="00266687">
              <w:rPr>
                <w:color w:val="000000"/>
                <w:sz w:val="16"/>
                <w:szCs w:val="16"/>
              </w:rPr>
              <w:t>10.23</w:t>
            </w:r>
          </w:p>
        </w:tc>
        <w:tc>
          <w:tcPr>
            <w:tcW w:w="1008" w:type="dxa"/>
            <w:vAlign w:val="center"/>
            <w:hideMark/>
          </w:tcPr>
          <w:p w14:paraId="6F6EFC7F"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055C82F2" w14:textId="77777777" w:rsidTr="00F555E9">
        <w:trPr>
          <w:trHeight w:val="165"/>
        </w:trPr>
        <w:tc>
          <w:tcPr>
            <w:tcW w:w="360" w:type="dxa"/>
            <w:vAlign w:val="center"/>
            <w:hideMark/>
          </w:tcPr>
          <w:p w14:paraId="299DF976" w14:textId="77777777" w:rsidR="00E42721" w:rsidRPr="00B20630" w:rsidRDefault="00E42721" w:rsidP="00F555E9">
            <w:pPr>
              <w:snapToGrid w:val="0"/>
              <w:rPr>
                <w:sz w:val="16"/>
                <w:szCs w:val="16"/>
              </w:rPr>
            </w:pPr>
            <w:r w:rsidRPr="00B20630">
              <w:rPr>
                <w:color w:val="000000"/>
                <w:sz w:val="16"/>
                <w:szCs w:val="16"/>
              </w:rPr>
              <w:t>682</w:t>
            </w:r>
          </w:p>
        </w:tc>
        <w:tc>
          <w:tcPr>
            <w:tcW w:w="864" w:type="dxa"/>
            <w:vAlign w:val="center"/>
            <w:hideMark/>
          </w:tcPr>
          <w:p w14:paraId="2C77DD4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70326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B4655"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76D5F05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871FB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D1973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A39B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59C3055"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13F6FD34" w14:textId="77777777" w:rsidR="00E42721" w:rsidRPr="009B3DCC" w:rsidRDefault="00E42721" w:rsidP="00F555E9">
            <w:pPr>
              <w:snapToGrid w:val="0"/>
              <w:jc w:val="center"/>
              <w:rPr>
                <w:sz w:val="16"/>
                <w:szCs w:val="16"/>
              </w:rPr>
            </w:pPr>
            <w:r w:rsidRPr="00266687">
              <w:rPr>
                <w:color w:val="000000"/>
                <w:sz w:val="16"/>
                <w:szCs w:val="16"/>
              </w:rPr>
              <w:t>1.48</w:t>
            </w:r>
          </w:p>
        </w:tc>
      </w:tr>
      <w:tr w:rsidR="00E42721" w:rsidRPr="009B3DCC" w14:paraId="27FD82D9" w14:textId="77777777" w:rsidTr="00F555E9">
        <w:trPr>
          <w:trHeight w:val="165"/>
        </w:trPr>
        <w:tc>
          <w:tcPr>
            <w:tcW w:w="360" w:type="dxa"/>
            <w:vAlign w:val="center"/>
            <w:hideMark/>
          </w:tcPr>
          <w:p w14:paraId="4918233A" w14:textId="77777777" w:rsidR="00E42721" w:rsidRPr="00B20630" w:rsidRDefault="00E42721" w:rsidP="00F555E9">
            <w:pPr>
              <w:snapToGrid w:val="0"/>
              <w:rPr>
                <w:sz w:val="16"/>
                <w:szCs w:val="16"/>
              </w:rPr>
            </w:pPr>
            <w:r w:rsidRPr="00B20630">
              <w:rPr>
                <w:color w:val="000000"/>
                <w:sz w:val="16"/>
                <w:szCs w:val="16"/>
              </w:rPr>
              <w:t>683</w:t>
            </w:r>
          </w:p>
        </w:tc>
        <w:tc>
          <w:tcPr>
            <w:tcW w:w="864" w:type="dxa"/>
            <w:vAlign w:val="center"/>
            <w:hideMark/>
          </w:tcPr>
          <w:p w14:paraId="3E0C5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E9FB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11C3C"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62B4DCAC"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8299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39A7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EE3BC5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1BD63E5" w14:textId="77777777" w:rsidR="00E42721" w:rsidRPr="009B3DCC" w:rsidRDefault="00E42721" w:rsidP="00F555E9">
            <w:pPr>
              <w:snapToGrid w:val="0"/>
              <w:jc w:val="center"/>
              <w:rPr>
                <w:sz w:val="16"/>
                <w:szCs w:val="16"/>
              </w:rPr>
            </w:pPr>
            <w:r w:rsidRPr="00266687">
              <w:rPr>
                <w:color w:val="000000"/>
                <w:sz w:val="16"/>
                <w:szCs w:val="16"/>
              </w:rPr>
              <w:t>10.36</w:t>
            </w:r>
          </w:p>
        </w:tc>
        <w:tc>
          <w:tcPr>
            <w:tcW w:w="1008" w:type="dxa"/>
            <w:vAlign w:val="center"/>
            <w:hideMark/>
          </w:tcPr>
          <w:p w14:paraId="79AE1F8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72FB7DDD" w14:textId="77777777" w:rsidTr="00F555E9">
        <w:trPr>
          <w:trHeight w:val="165"/>
        </w:trPr>
        <w:tc>
          <w:tcPr>
            <w:tcW w:w="360" w:type="dxa"/>
            <w:vAlign w:val="center"/>
            <w:hideMark/>
          </w:tcPr>
          <w:p w14:paraId="439186D7" w14:textId="77777777" w:rsidR="00E42721" w:rsidRPr="00B20630" w:rsidRDefault="00E42721" w:rsidP="00F555E9">
            <w:pPr>
              <w:snapToGrid w:val="0"/>
              <w:rPr>
                <w:sz w:val="16"/>
                <w:szCs w:val="16"/>
              </w:rPr>
            </w:pPr>
            <w:r w:rsidRPr="00B20630">
              <w:rPr>
                <w:color w:val="000000"/>
                <w:sz w:val="16"/>
                <w:szCs w:val="16"/>
              </w:rPr>
              <w:t>684</w:t>
            </w:r>
          </w:p>
        </w:tc>
        <w:tc>
          <w:tcPr>
            <w:tcW w:w="864" w:type="dxa"/>
            <w:vAlign w:val="center"/>
            <w:hideMark/>
          </w:tcPr>
          <w:p w14:paraId="40EEAE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B9F5F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1D06B4" w14:textId="77777777" w:rsidR="00E42721" w:rsidRPr="009B3DCC" w:rsidRDefault="00E42721" w:rsidP="00F555E9">
            <w:pPr>
              <w:snapToGrid w:val="0"/>
              <w:jc w:val="center"/>
              <w:rPr>
                <w:sz w:val="16"/>
                <w:szCs w:val="16"/>
              </w:rPr>
            </w:pPr>
            <w:r w:rsidRPr="00266687">
              <w:rPr>
                <w:color w:val="000000"/>
                <w:sz w:val="16"/>
                <w:szCs w:val="16"/>
              </w:rPr>
              <w:t>145</w:t>
            </w:r>
          </w:p>
        </w:tc>
        <w:tc>
          <w:tcPr>
            <w:tcW w:w="1008" w:type="dxa"/>
            <w:vAlign w:val="center"/>
            <w:hideMark/>
          </w:tcPr>
          <w:p w14:paraId="4096ED4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791A68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280C4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C6C03E4"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6DE2496" w14:textId="77777777" w:rsidR="00E42721" w:rsidRPr="009B3DCC" w:rsidRDefault="00E42721" w:rsidP="00F555E9">
            <w:pPr>
              <w:snapToGrid w:val="0"/>
              <w:jc w:val="center"/>
              <w:rPr>
                <w:sz w:val="16"/>
                <w:szCs w:val="16"/>
              </w:rPr>
            </w:pPr>
            <w:r w:rsidRPr="00266687">
              <w:rPr>
                <w:color w:val="000000"/>
                <w:sz w:val="16"/>
                <w:szCs w:val="16"/>
              </w:rPr>
              <w:t>11.09</w:t>
            </w:r>
          </w:p>
        </w:tc>
        <w:tc>
          <w:tcPr>
            <w:tcW w:w="1008" w:type="dxa"/>
            <w:vAlign w:val="center"/>
            <w:hideMark/>
          </w:tcPr>
          <w:p w14:paraId="132E518E"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7EE10976" w14:textId="77777777" w:rsidTr="00F555E9">
        <w:trPr>
          <w:trHeight w:val="165"/>
        </w:trPr>
        <w:tc>
          <w:tcPr>
            <w:tcW w:w="360" w:type="dxa"/>
            <w:vAlign w:val="center"/>
            <w:hideMark/>
          </w:tcPr>
          <w:p w14:paraId="351879DA" w14:textId="77777777" w:rsidR="00E42721" w:rsidRPr="00B20630" w:rsidRDefault="00E42721" w:rsidP="00F555E9">
            <w:pPr>
              <w:snapToGrid w:val="0"/>
              <w:rPr>
                <w:sz w:val="16"/>
                <w:szCs w:val="16"/>
              </w:rPr>
            </w:pPr>
            <w:r w:rsidRPr="00B20630">
              <w:rPr>
                <w:color w:val="000000"/>
                <w:sz w:val="16"/>
                <w:szCs w:val="16"/>
              </w:rPr>
              <w:t>685</w:t>
            </w:r>
          </w:p>
        </w:tc>
        <w:tc>
          <w:tcPr>
            <w:tcW w:w="864" w:type="dxa"/>
            <w:vAlign w:val="center"/>
            <w:hideMark/>
          </w:tcPr>
          <w:p w14:paraId="07076F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54CEC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8DEE08"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AF169C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A7476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E47A4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832ADD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B42BFC2" w14:textId="77777777" w:rsidR="00E42721" w:rsidRPr="009B3DCC" w:rsidRDefault="00E42721" w:rsidP="00F555E9">
            <w:pPr>
              <w:snapToGrid w:val="0"/>
              <w:jc w:val="center"/>
              <w:rPr>
                <w:sz w:val="16"/>
                <w:szCs w:val="16"/>
              </w:rPr>
            </w:pPr>
            <w:r w:rsidRPr="00266687">
              <w:rPr>
                <w:color w:val="000000"/>
                <w:sz w:val="16"/>
                <w:szCs w:val="16"/>
              </w:rPr>
              <w:t>10.98</w:t>
            </w:r>
          </w:p>
        </w:tc>
        <w:tc>
          <w:tcPr>
            <w:tcW w:w="1008" w:type="dxa"/>
            <w:vAlign w:val="center"/>
            <w:hideMark/>
          </w:tcPr>
          <w:p w14:paraId="0AC33BFD"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174B89C4" w14:textId="77777777" w:rsidTr="00F555E9">
        <w:trPr>
          <w:trHeight w:val="180"/>
        </w:trPr>
        <w:tc>
          <w:tcPr>
            <w:tcW w:w="360" w:type="dxa"/>
            <w:vAlign w:val="center"/>
            <w:hideMark/>
          </w:tcPr>
          <w:p w14:paraId="1A34E8AF" w14:textId="77777777" w:rsidR="00E42721" w:rsidRPr="00B20630" w:rsidRDefault="00E42721" w:rsidP="00F555E9">
            <w:pPr>
              <w:snapToGrid w:val="0"/>
              <w:rPr>
                <w:sz w:val="16"/>
                <w:szCs w:val="16"/>
              </w:rPr>
            </w:pPr>
            <w:r w:rsidRPr="00B20630">
              <w:rPr>
                <w:color w:val="000000"/>
                <w:sz w:val="16"/>
                <w:szCs w:val="16"/>
              </w:rPr>
              <w:t>686</w:t>
            </w:r>
          </w:p>
        </w:tc>
        <w:tc>
          <w:tcPr>
            <w:tcW w:w="864" w:type="dxa"/>
            <w:vAlign w:val="center"/>
            <w:hideMark/>
          </w:tcPr>
          <w:p w14:paraId="7ACF3BF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3B797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3B0DB2C"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22D4FF54"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053F2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9AB3B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EDD3A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ADE0C95"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03957238"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34E05DD6" w14:textId="77777777" w:rsidTr="00F555E9">
        <w:trPr>
          <w:trHeight w:val="165"/>
        </w:trPr>
        <w:tc>
          <w:tcPr>
            <w:tcW w:w="360" w:type="dxa"/>
            <w:vAlign w:val="center"/>
            <w:hideMark/>
          </w:tcPr>
          <w:p w14:paraId="47F0D941" w14:textId="77777777" w:rsidR="00E42721" w:rsidRPr="00B20630" w:rsidRDefault="00E42721" w:rsidP="00F555E9">
            <w:pPr>
              <w:snapToGrid w:val="0"/>
              <w:rPr>
                <w:sz w:val="16"/>
                <w:szCs w:val="16"/>
              </w:rPr>
            </w:pPr>
            <w:r w:rsidRPr="00B20630">
              <w:rPr>
                <w:color w:val="000000"/>
                <w:sz w:val="16"/>
                <w:szCs w:val="16"/>
              </w:rPr>
              <w:t>687</w:t>
            </w:r>
          </w:p>
        </w:tc>
        <w:tc>
          <w:tcPr>
            <w:tcW w:w="864" w:type="dxa"/>
            <w:vAlign w:val="center"/>
            <w:hideMark/>
          </w:tcPr>
          <w:p w14:paraId="7DCB5D2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C20A3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0DF669"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6AB2D051"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68EE99C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8E45C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7BF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7076FCB" w14:textId="77777777" w:rsidR="00E42721" w:rsidRPr="009B3DCC" w:rsidRDefault="00E42721" w:rsidP="00F555E9">
            <w:pPr>
              <w:snapToGrid w:val="0"/>
              <w:jc w:val="center"/>
              <w:rPr>
                <w:sz w:val="16"/>
                <w:szCs w:val="16"/>
              </w:rPr>
            </w:pPr>
            <w:r w:rsidRPr="00266687">
              <w:rPr>
                <w:color w:val="000000"/>
                <w:sz w:val="16"/>
                <w:szCs w:val="16"/>
              </w:rPr>
              <w:t>11.35</w:t>
            </w:r>
          </w:p>
        </w:tc>
        <w:tc>
          <w:tcPr>
            <w:tcW w:w="1008" w:type="dxa"/>
            <w:vAlign w:val="center"/>
            <w:hideMark/>
          </w:tcPr>
          <w:p w14:paraId="43587DD6"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12FC1313" w14:textId="77777777" w:rsidTr="00F555E9">
        <w:trPr>
          <w:trHeight w:val="165"/>
        </w:trPr>
        <w:tc>
          <w:tcPr>
            <w:tcW w:w="360" w:type="dxa"/>
            <w:vAlign w:val="center"/>
            <w:hideMark/>
          </w:tcPr>
          <w:p w14:paraId="1E7CA9DE" w14:textId="77777777" w:rsidR="00E42721" w:rsidRPr="00B20630" w:rsidRDefault="00E42721" w:rsidP="00F555E9">
            <w:pPr>
              <w:snapToGrid w:val="0"/>
              <w:rPr>
                <w:sz w:val="16"/>
                <w:szCs w:val="16"/>
              </w:rPr>
            </w:pPr>
            <w:r w:rsidRPr="00B20630">
              <w:rPr>
                <w:color w:val="000000"/>
                <w:sz w:val="16"/>
                <w:szCs w:val="16"/>
              </w:rPr>
              <w:t>688</w:t>
            </w:r>
          </w:p>
        </w:tc>
        <w:tc>
          <w:tcPr>
            <w:tcW w:w="864" w:type="dxa"/>
            <w:vAlign w:val="center"/>
            <w:hideMark/>
          </w:tcPr>
          <w:p w14:paraId="2F8D7C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1E6307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DF5D83"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5213619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C932F5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8B64B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A360A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9BEB10C"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39AC171"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5878A393" w14:textId="77777777" w:rsidTr="00F555E9">
        <w:trPr>
          <w:trHeight w:val="165"/>
        </w:trPr>
        <w:tc>
          <w:tcPr>
            <w:tcW w:w="360" w:type="dxa"/>
            <w:vAlign w:val="center"/>
            <w:hideMark/>
          </w:tcPr>
          <w:p w14:paraId="6B747FAA" w14:textId="77777777" w:rsidR="00E42721" w:rsidRPr="00B20630" w:rsidRDefault="00E42721" w:rsidP="00F555E9">
            <w:pPr>
              <w:snapToGrid w:val="0"/>
              <w:rPr>
                <w:sz w:val="16"/>
                <w:szCs w:val="16"/>
              </w:rPr>
            </w:pPr>
            <w:r w:rsidRPr="00B20630">
              <w:rPr>
                <w:color w:val="000000"/>
                <w:sz w:val="16"/>
                <w:szCs w:val="16"/>
              </w:rPr>
              <w:t>689</w:t>
            </w:r>
          </w:p>
        </w:tc>
        <w:tc>
          <w:tcPr>
            <w:tcW w:w="864" w:type="dxa"/>
            <w:vAlign w:val="center"/>
            <w:hideMark/>
          </w:tcPr>
          <w:p w14:paraId="6F528CB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EC9741"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B736591" w14:textId="77777777" w:rsidR="00E42721" w:rsidRPr="009B3DCC" w:rsidRDefault="00E42721" w:rsidP="00F555E9">
            <w:pPr>
              <w:snapToGrid w:val="0"/>
              <w:jc w:val="center"/>
              <w:rPr>
                <w:sz w:val="16"/>
                <w:szCs w:val="16"/>
              </w:rPr>
            </w:pPr>
            <w:r w:rsidRPr="00266687">
              <w:rPr>
                <w:color w:val="000000"/>
                <w:sz w:val="16"/>
                <w:szCs w:val="16"/>
              </w:rPr>
              <w:t>146</w:t>
            </w:r>
          </w:p>
        </w:tc>
        <w:tc>
          <w:tcPr>
            <w:tcW w:w="1008" w:type="dxa"/>
            <w:vAlign w:val="center"/>
            <w:hideMark/>
          </w:tcPr>
          <w:p w14:paraId="050C340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035E8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2F34F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10B7F0"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6D268F"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6B6D3AE0"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5B59E961" w14:textId="77777777" w:rsidTr="00F555E9">
        <w:trPr>
          <w:trHeight w:val="165"/>
        </w:trPr>
        <w:tc>
          <w:tcPr>
            <w:tcW w:w="360" w:type="dxa"/>
            <w:vAlign w:val="center"/>
            <w:hideMark/>
          </w:tcPr>
          <w:p w14:paraId="27283684" w14:textId="77777777" w:rsidR="00E42721" w:rsidRPr="00B20630" w:rsidRDefault="00E42721" w:rsidP="00F555E9">
            <w:pPr>
              <w:snapToGrid w:val="0"/>
              <w:rPr>
                <w:sz w:val="16"/>
                <w:szCs w:val="16"/>
              </w:rPr>
            </w:pPr>
            <w:r w:rsidRPr="00B20630">
              <w:rPr>
                <w:color w:val="000000"/>
                <w:sz w:val="16"/>
                <w:szCs w:val="16"/>
              </w:rPr>
              <w:t>690</w:t>
            </w:r>
          </w:p>
        </w:tc>
        <w:tc>
          <w:tcPr>
            <w:tcW w:w="864" w:type="dxa"/>
            <w:vAlign w:val="center"/>
            <w:hideMark/>
          </w:tcPr>
          <w:p w14:paraId="4CC01FF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96776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46EB6BC"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664EC64"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8CD90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E12D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9C5BF0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23F17F7" w14:textId="77777777" w:rsidR="00E42721" w:rsidRPr="009B3DCC" w:rsidRDefault="00E42721" w:rsidP="00F555E9">
            <w:pPr>
              <w:snapToGrid w:val="0"/>
              <w:jc w:val="center"/>
              <w:rPr>
                <w:sz w:val="16"/>
                <w:szCs w:val="16"/>
              </w:rPr>
            </w:pPr>
            <w:r w:rsidRPr="00266687">
              <w:rPr>
                <w:color w:val="000000"/>
                <w:sz w:val="16"/>
                <w:szCs w:val="16"/>
              </w:rPr>
              <w:t>11.73</w:t>
            </w:r>
          </w:p>
        </w:tc>
        <w:tc>
          <w:tcPr>
            <w:tcW w:w="1008" w:type="dxa"/>
            <w:vAlign w:val="center"/>
            <w:hideMark/>
          </w:tcPr>
          <w:p w14:paraId="498701B9"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47EF1219" w14:textId="77777777" w:rsidTr="00F555E9">
        <w:trPr>
          <w:trHeight w:val="165"/>
        </w:trPr>
        <w:tc>
          <w:tcPr>
            <w:tcW w:w="360" w:type="dxa"/>
            <w:vAlign w:val="center"/>
            <w:hideMark/>
          </w:tcPr>
          <w:p w14:paraId="235B108C" w14:textId="77777777" w:rsidR="00E42721" w:rsidRPr="00B20630" w:rsidRDefault="00E42721" w:rsidP="00F555E9">
            <w:pPr>
              <w:snapToGrid w:val="0"/>
              <w:rPr>
                <w:sz w:val="16"/>
                <w:szCs w:val="16"/>
              </w:rPr>
            </w:pPr>
            <w:r w:rsidRPr="00B20630">
              <w:rPr>
                <w:color w:val="000000"/>
                <w:sz w:val="16"/>
                <w:szCs w:val="16"/>
              </w:rPr>
              <w:t>691</w:t>
            </w:r>
          </w:p>
        </w:tc>
        <w:tc>
          <w:tcPr>
            <w:tcW w:w="864" w:type="dxa"/>
            <w:vAlign w:val="center"/>
            <w:hideMark/>
          </w:tcPr>
          <w:p w14:paraId="77968A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45663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26F6B0E"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776AC3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5D97B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6C842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15E5F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42417DC" w14:textId="77777777" w:rsidR="00E42721" w:rsidRPr="009B3DCC" w:rsidRDefault="00E42721" w:rsidP="00F555E9">
            <w:pPr>
              <w:snapToGrid w:val="0"/>
              <w:jc w:val="center"/>
              <w:rPr>
                <w:sz w:val="16"/>
                <w:szCs w:val="16"/>
              </w:rPr>
            </w:pPr>
            <w:r w:rsidRPr="00266687">
              <w:rPr>
                <w:color w:val="000000"/>
                <w:sz w:val="16"/>
                <w:szCs w:val="16"/>
              </w:rPr>
              <w:t>12.99</w:t>
            </w:r>
          </w:p>
        </w:tc>
        <w:tc>
          <w:tcPr>
            <w:tcW w:w="1008" w:type="dxa"/>
            <w:vAlign w:val="center"/>
            <w:hideMark/>
          </w:tcPr>
          <w:p w14:paraId="27B438AD"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2769583" w14:textId="77777777" w:rsidTr="00F555E9">
        <w:trPr>
          <w:trHeight w:val="165"/>
        </w:trPr>
        <w:tc>
          <w:tcPr>
            <w:tcW w:w="360" w:type="dxa"/>
            <w:vAlign w:val="center"/>
            <w:hideMark/>
          </w:tcPr>
          <w:p w14:paraId="39962D56" w14:textId="77777777" w:rsidR="00E42721" w:rsidRPr="00B20630" w:rsidRDefault="00E42721" w:rsidP="00F555E9">
            <w:pPr>
              <w:snapToGrid w:val="0"/>
              <w:rPr>
                <w:sz w:val="16"/>
                <w:szCs w:val="16"/>
              </w:rPr>
            </w:pPr>
            <w:r w:rsidRPr="00B20630">
              <w:rPr>
                <w:color w:val="000000"/>
                <w:sz w:val="16"/>
                <w:szCs w:val="16"/>
              </w:rPr>
              <w:t>692</w:t>
            </w:r>
          </w:p>
        </w:tc>
        <w:tc>
          <w:tcPr>
            <w:tcW w:w="864" w:type="dxa"/>
            <w:vAlign w:val="center"/>
            <w:hideMark/>
          </w:tcPr>
          <w:p w14:paraId="5156176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CDB2F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57D664"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18C8B5B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66F0CD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02F0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D7134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C0B781D"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6F0BCAF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FF8623D" w14:textId="77777777" w:rsidTr="00F555E9">
        <w:trPr>
          <w:trHeight w:val="165"/>
        </w:trPr>
        <w:tc>
          <w:tcPr>
            <w:tcW w:w="360" w:type="dxa"/>
            <w:vAlign w:val="center"/>
            <w:hideMark/>
          </w:tcPr>
          <w:p w14:paraId="0A52A187" w14:textId="77777777" w:rsidR="00E42721" w:rsidRPr="00B20630" w:rsidRDefault="00E42721" w:rsidP="00F555E9">
            <w:pPr>
              <w:snapToGrid w:val="0"/>
              <w:rPr>
                <w:sz w:val="16"/>
                <w:szCs w:val="16"/>
              </w:rPr>
            </w:pPr>
            <w:r w:rsidRPr="00B20630">
              <w:rPr>
                <w:color w:val="000000"/>
                <w:sz w:val="16"/>
                <w:szCs w:val="16"/>
              </w:rPr>
              <w:t>693</w:t>
            </w:r>
          </w:p>
        </w:tc>
        <w:tc>
          <w:tcPr>
            <w:tcW w:w="864" w:type="dxa"/>
            <w:vAlign w:val="center"/>
            <w:hideMark/>
          </w:tcPr>
          <w:p w14:paraId="1F0B70D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4F4B5C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AEF878A"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222F7B9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12A5547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BA6B97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626E33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E6FFDB" w14:textId="77777777" w:rsidR="00E42721" w:rsidRPr="009B3DCC" w:rsidRDefault="00E42721" w:rsidP="00F555E9">
            <w:pPr>
              <w:snapToGrid w:val="0"/>
              <w:jc w:val="center"/>
              <w:rPr>
                <w:sz w:val="16"/>
                <w:szCs w:val="16"/>
              </w:rPr>
            </w:pPr>
            <w:r w:rsidRPr="00266687">
              <w:rPr>
                <w:color w:val="000000"/>
                <w:sz w:val="16"/>
                <w:szCs w:val="16"/>
              </w:rPr>
              <w:t>11.12</w:t>
            </w:r>
          </w:p>
        </w:tc>
        <w:tc>
          <w:tcPr>
            <w:tcW w:w="1008" w:type="dxa"/>
            <w:vAlign w:val="center"/>
            <w:hideMark/>
          </w:tcPr>
          <w:p w14:paraId="54F256CA" w14:textId="77777777" w:rsidR="00E42721" w:rsidRPr="009B3DCC" w:rsidRDefault="00E42721" w:rsidP="00F555E9">
            <w:pPr>
              <w:snapToGrid w:val="0"/>
              <w:jc w:val="center"/>
              <w:rPr>
                <w:sz w:val="16"/>
                <w:szCs w:val="16"/>
              </w:rPr>
            </w:pPr>
            <w:r w:rsidRPr="00266687">
              <w:rPr>
                <w:color w:val="000000"/>
                <w:sz w:val="16"/>
                <w:szCs w:val="16"/>
              </w:rPr>
              <w:t>1.34</w:t>
            </w:r>
          </w:p>
        </w:tc>
      </w:tr>
      <w:tr w:rsidR="00E42721" w:rsidRPr="009B3DCC" w14:paraId="0F53DCAF" w14:textId="77777777" w:rsidTr="00F555E9">
        <w:trPr>
          <w:trHeight w:val="165"/>
        </w:trPr>
        <w:tc>
          <w:tcPr>
            <w:tcW w:w="360" w:type="dxa"/>
            <w:vAlign w:val="center"/>
            <w:hideMark/>
          </w:tcPr>
          <w:p w14:paraId="26DDBCB7" w14:textId="77777777" w:rsidR="00E42721" w:rsidRPr="00B20630" w:rsidRDefault="00E42721" w:rsidP="00F555E9">
            <w:pPr>
              <w:snapToGrid w:val="0"/>
              <w:rPr>
                <w:sz w:val="16"/>
                <w:szCs w:val="16"/>
              </w:rPr>
            </w:pPr>
            <w:r w:rsidRPr="00B20630">
              <w:rPr>
                <w:color w:val="000000"/>
                <w:sz w:val="16"/>
                <w:szCs w:val="16"/>
              </w:rPr>
              <w:t>694</w:t>
            </w:r>
          </w:p>
        </w:tc>
        <w:tc>
          <w:tcPr>
            <w:tcW w:w="864" w:type="dxa"/>
            <w:vAlign w:val="center"/>
            <w:hideMark/>
          </w:tcPr>
          <w:p w14:paraId="239D8A6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D2732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9920D9" w14:textId="77777777" w:rsidR="00E42721" w:rsidRPr="009B3DCC" w:rsidRDefault="00E42721" w:rsidP="00F555E9">
            <w:pPr>
              <w:snapToGrid w:val="0"/>
              <w:jc w:val="center"/>
              <w:rPr>
                <w:sz w:val="16"/>
                <w:szCs w:val="16"/>
              </w:rPr>
            </w:pPr>
            <w:r w:rsidRPr="00266687">
              <w:rPr>
                <w:color w:val="000000"/>
                <w:sz w:val="16"/>
                <w:szCs w:val="16"/>
              </w:rPr>
              <w:t>147</w:t>
            </w:r>
          </w:p>
        </w:tc>
        <w:tc>
          <w:tcPr>
            <w:tcW w:w="1008" w:type="dxa"/>
            <w:vAlign w:val="center"/>
            <w:hideMark/>
          </w:tcPr>
          <w:p w14:paraId="368DF1C9"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E8174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5B58B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67B2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2A9986" w14:textId="77777777" w:rsidR="00E42721" w:rsidRPr="009B3DCC" w:rsidRDefault="00E42721" w:rsidP="00F555E9">
            <w:pPr>
              <w:snapToGrid w:val="0"/>
              <w:jc w:val="center"/>
              <w:rPr>
                <w:sz w:val="16"/>
                <w:szCs w:val="16"/>
              </w:rPr>
            </w:pPr>
            <w:r w:rsidRPr="00266687">
              <w:rPr>
                <w:color w:val="000000"/>
                <w:sz w:val="16"/>
                <w:szCs w:val="16"/>
              </w:rPr>
              <w:t>10.73</w:t>
            </w:r>
          </w:p>
        </w:tc>
        <w:tc>
          <w:tcPr>
            <w:tcW w:w="1008" w:type="dxa"/>
            <w:vAlign w:val="center"/>
            <w:hideMark/>
          </w:tcPr>
          <w:p w14:paraId="34508039" w14:textId="77777777" w:rsidR="00E42721" w:rsidRPr="009B3DCC" w:rsidRDefault="00E42721" w:rsidP="00F555E9">
            <w:pPr>
              <w:snapToGrid w:val="0"/>
              <w:jc w:val="center"/>
              <w:rPr>
                <w:sz w:val="16"/>
                <w:szCs w:val="16"/>
              </w:rPr>
            </w:pPr>
            <w:r w:rsidRPr="00266687">
              <w:rPr>
                <w:color w:val="000000"/>
                <w:sz w:val="16"/>
                <w:szCs w:val="16"/>
              </w:rPr>
              <w:t>1.52</w:t>
            </w:r>
          </w:p>
        </w:tc>
      </w:tr>
      <w:tr w:rsidR="00E42721" w:rsidRPr="009B3DCC" w14:paraId="4CBFE545" w14:textId="77777777" w:rsidTr="00F555E9">
        <w:trPr>
          <w:trHeight w:val="165"/>
        </w:trPr>
        <w:tc>
          <w:tcPr>
            <w:tcW w:w="360" w:type="dxa"/>
            <w:vAlign w:val="center"/>
            <w:hideMark/>
          </w:tcPr>
          <w:p w14:paraId="1F45CE1D" w14:textId="77777777" w:rsidR="00E42721" w:rsidRPr="00B20630" w:rsidRDefault="00E42721" w:rsidP="00F555E9">
            <w:pPr>
              <w:snapToGrid w:val="0"/>
              <w:rPr>
                <w:sz w:val="16"/>
                <w:szCs w:val="16"/>
              </w:rPr>
            </w:pPr>
            <w:r w:rsidRPr="00B20630">
              <w:rPr>
                <w:color w:val="000000"/>
                <w:sz w:val="16"/>
                <w:szCs w:val="16"/>
              </w:rPr>
              <w:t>695</w:t>
            </w:r>
          </w:p>
        </w:tc>
        <w:tc>
          <w:tcPr>
            <w:tcW w:w="864" w:type="dxa"/>
            <w:vAlign w:val="center"/>
            <w:hideMark/>
          </w:tcPr>
          <w:p w14:paraId="5400EC4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2752D0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4DE341"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B13E970"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5EF49B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EB33F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5355FB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A52F1E" w14:textId="77777777" w:rsidR="00E42721" w:rsidRPr="009B3DCC" w:rsidRDefault="00E42721" w:rsidP="00F555E9">
            <w:pPr>
              <w:snapToGrid w:val="0"/>
              <w:jc w:val="center"/>
              <w:rPr>
                <w:sz w:val="16"/>
                <w:szCs w:val="16"/>
              </w:rPr>
            </w:pPr>
            <w:r w:rsidRPr="00266687">
              <w:rPr>
                <w:color w:val="000000"/>
                <w:sz w:val="16"/>
                <w:szCs w:val="16"/>
              </w:rPr>
              <w:t>9.94</w:t>
            </w:r>
          </w:p>
        </w:tc>
        <w:tc>
          <w:tcPr>
            <w:tcW w:w="1008" w:type="dxa"/>
            <w:vAlign w:val="center"/>
            <w:hideMark/>
          </w:tcPr>
          <w:p w14:paraId="7B0D6A9C" w14:textId="77777777" w:rsidR="00E42721" w:rsidRPr="009B3DCC" w:rsidRDefault="00E42721" w:rsidP="00F555E9">
            <w:pPr>
              <w:snapToGrid w:val="0"/>
              <w:jc w:val="center"/>
              <w:rPr>
                <w:sz w:val="16"/>
                <w:szCs w:val="16"/>
              </w:rPr>
            </w:pPr>
            <w:r w:rsidRPr="00266687">
              <w:rPr>
                <w:color w:val="000000"/>
                <w:sz w:val="16"/>
                <w:szCs w:val="16"/>
              </w:rPr>
              <w:t>0.92</w:t>
            </w:r>
          </w:p>
        </w:tc>
      </w:tr>
      <w:tr w:rsidR="00E42721" w:rsidRPr="009B3DCC" w14:paraId="4A3E97F2" w14:textId="77777777" w:rsidTr="00F555E9">
        <w:trPr>
          <w:trHeight w:val="165"/>
        </w:trPr>
        <w:tc>
          <w:tcPr>
            <w:tcW w:w="360" w:type="dxa"/>
            <w:vAlign w:val="center"/>
            <w:hideMark/>
          </w:tcPr>
          <w:p w14:paraId="78CB78FB" w14:textId="77777777" w:rsidR="00E42721" w:rsidRPr="00B20630" w:rsidRDefault="00E42721" w:rsidP="00F555E9">
            <w:pPr>
              <w:snapToGrid w:val="0"/>
              <w:rPr>
                <w:sz w:val="16"/>
                <w:szCs w:val="16"/>
              </w:rPr>
            </w:pPr>
            <w:r w:rsidRPr="00B20630">
              <w:rPr>
                <w:color w:val="000000"/>
                <w:sz w:val="16"/>
                <w:szCs w:val="16"/>
              </w:rPr>
              <w:t>696</w:t>
            </w:r>
          </w:p>
        </w:tc>
        <w:tc>
          <w:tcPr>
            <w:tcW w:w="864" w:type="dxa"/>
            <w:vAlign w:val="center"/>
            <w:hideMark/>
          </w:tcPr>
          <w:p w14:paraId="30ED2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9C1A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B1A35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59D3868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2DD18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FCF63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17E5F9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825115E" w14:textId="77777777" w:rsidR="00E42721" w:rsidRPr="009B3DCC" w:rsidRDefault="00E42721" w:rsidP="00F555E9">
            <w:pPr>
              <w:snapToGrid w:val="0"/>
              <w:jc w:val="center"/>
              <w:rPr>
                <w:sz w:val="16"/>
                <w:szCs w:val="16"/>
              </w:rPr>
            </w:pPr>
            <w:r w:rsidRPr="00266687">
              <w:rPr>
                <w:color w:val="000000"/>
                <w:sz w:val="16"/>
                <w:szCs w:val="16"/>
              </w:rPr>
              <w:t>12.76</w:t>
            </w:r>
          </w:p>
        </w:tc>
        <w:tc>
          <w:tcPr>
            <w:tcW w:w="1008" w:type="dxa"/>
            <w:vAlign w:val="center"/>
            <w:hideMark/>
          </w:tcPr>
          <w:p w14:paraId="71183F3A"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67953C16" w14:textId="77777777" w:rsidTr="00F555E9">
        <w:trPr>
          <w:trHeight w:val="165"/>
        </w:trPr>
        <w:tc>
          <w:tcPr>
            <w:tcW w:w="360" w:type="dxa"/>
            <w:vAlign w:val="center"/>
            <w:hideMark/>
          </w:tcPr>
          <w:p w14:paraId="5E57ECC3" w14:textId="77777777" w:rsidR="00E42721" w:rsidRPr="00B20630" w:rsidRDefault="00E42721" w:rsidP="00F555E9">
            <w:pPr>
              <w:snapToGrid w:val="0"/>
              <w:rPr>
                <w:sz w:val="16"/>
                <w:szCs w:val="16"/>
              </w:rPr>
            </w:pPr>
            <w:r w:rsidRPr="00B20630">
              <w:rPr>
                <w:color w:val="000000"/>
                <w:sz w:val="16"/>
                <w:szCs w:val="16"/>
              </w:rPr>
              <w:t>697</w:t>
            </w:r>
          </w:p>
        </w:tc>
        <w:tc>
          <w:tcPr>
            <w:tcW w:w="864" w:type="dxa"/>
            <w:vAlign w:val="center"/>
            <w:hideMark/>
          </w:tcPr>
          <w:p w14:paraId="6E22EA7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8A2AE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9CBF00"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7758501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120594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205AA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342C7C8"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3F71B19"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D766F2" w14:textId="77777777" w:rsidR="00E42721" w:rsidRPr="009B3DCC" w:rsidRDefault="00E42721" w:rsidP="00F555E9">
            <w:pPr>
              <w:snapToGrid w:val="0"/>
              <w:jc w:val="center"/>
              <w:rPr>
                <w:sz w:val="16"/>
                <w:szCs w:val="16"/>
              </w:rPr>
            </w:pPr>
            <w:r w:rsidRPr="00266687">
              <w:rPr>
                <w:color w:val="000000"/>
                <w:sz w:val="16"/>
                <w:szCs w:val="16"/>
              </w:rPr>
              <w:t>1.19</w:t>
            </w:r>
          </w:p>
        </w:tc>
      </w:tr>
      <w:tr w:rsidR="00E42721" w:rsidRPr="009B3DCC" w14:paraId="1E6D2869" w14:textId="77777777" w:rsidTr="00F555E9">
        <w:trPr>
          <w:trHeight w:val="165"/>
        </w:trPr>
        <w:tc>
          <w:tcPr>
            <w:tcW w:w="360" w:type="dxa"/>
            <w:vAlign w:val="center"/>
            <w:hideMark/>
          </w:tcPr>
          <w:p w14:paraId="632F0097" w14:textId="77777777" w:rsidR="00E42721" w:rsidRPr="00B20630" w:rsidRDefault="00E42721" w:rsidP="00F555E9">
            <w:pPr>
              <w:snapToGrid w:val="0"/>
              <w:rPr>
                <w:sz w:val="16"/>
                <w:szCs w:val="16"/>
              </w:rPr>
            </w:pPr>
            <w:r w:rsidRPr="00B20630">
              <w:rPr>
                <w:color w:val="000000"/>
                <w:sz w:val="16"/>
                <w:szCs w:val="16"/>
              </w:rPr>
              <w:t>698</w:t>
            </w:r>
          </w:p>
        </w:tc>
        <w:tc>
          <w:tcPr>
            <w:tcW w:w="864" w:type="dxa"/>
            <w:vAlign w:val="center"/>
            <w:hideMark/>
          </w:tcPr>
          <w:p w14:paraId="1D3690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552A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B4F14B4"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33DA2C4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3E1BF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8694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3FAD0B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826698F" w14:textId="77777777" w:rsidR="00E42721" w:rsidRPr="009B3DCC" w:rsidRDefault="00E42721" w:rsidP="00F555E9">
            <w:pPr>
              <w:snapToGrid w:val="0"/>
              <w:jc w:val="center"/>
              <w:rPr>
                <w:sz w:val="16"/>
                <w:szCs w:val="16"/>
              </w:rPr>
            </w:pPr>
            <w:r w:rsidRPr="00266687">
              <w:rPr>
                <w:color w:val="000000"/>
                <w:sz w:val="16"/>
                <w:szCs w:val="16"/>
              </w:rPr>
              <w:t>12.78</w:t>
            </w:r>
          </w:p>
        </w:tc>
        <w:tc>
          <w:tcPr>
            <w:tcW w:w="1008" w:type="dxa"/>
            <w:vAlign w:val="center"/>
            <w:hideMark/>
          </w:tcPr>
          <w:p w14:paraId="44AC3B56"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6E43F10A" w14:textId="77777777" w:rsidTr="00F555E9">
        <w:trPr>
          <w:trHeight w:val="165"/>
        </w:trPr>
        <w:tc>
          <w:tcPr>
            <w:tcW w:w="360" w:type="dxa"/>
            <w:vAlign w:val="center"/>
            <w:hideMark/>
          </w:tcPr>
          <w:p w14:paraId="5CB419A3" w14:textId="77777777" w:rsidR="00E42721" w:rsidRPr="00B20630" w:rsidRDefault="00E42721" w:rsidP="00F555E9">
            <w:pPr>
              <w:snapToGrid w:val="0"/>
              <w:rPr>
                <w:sz w:val="16"/>
                <w:szCs w:val="16"/>
              </w:rPr>
            </w:pPr>
            <w:r w:rsidRPr="00B20630">
              <w:rPr>
                <w:color w:val="000000"/>
                <w:sz w:val="16"/>
                <w:szCs w:val="16"/>
              </w:rPr>
              <w:t>699</w:t>
            </w:r>
          </w:p>
        </w:tc>
        <w:tc>
          <w:tcPr>
            <w:tcW w:w="864" w:type="dxa"/>
            <w:vAlign w:val="center"/>
            <w:hideMark/>
          </w:tcPr>
          <w:p w14:paraId="044865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873261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8885C3" w14:textId="77777777" w:rsidR="00E42721" w:rsidRPr="009B3DCC" w:rsidRDefault="00E42721" w:rsidP="00F555E9">
            <w:pPr>
              <w:snapToGrid w:val="0"/>
              <w:jc w:val="center"/>
              <w:rPr>
                <w:sz w:val="16"/>
                <w:szCs w:val="16"/>
              </w:rPr>
            </w:pPr>
            <w:r w:rsidRPr="00266687">
              <w:rPr>
                <w:color w:val="000000"/>
                <w:sz w:val="16"/>
                <w:szCs w:val="16"/>
              </w:rPr>
              <w:t>148</w:t>
            </w:r>
          </w:p>
        </w:tc>
        <w:tc>
          <w:tcPr>
            <w:tcW w:w="1008" w:type="dxa"/>
            <w:vAlign w:val="center"/>
            <w:hideMark/>
          </w:tcPr>
          <w:p w14:paraId="24806208"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6C3D9EB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FF2CE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6A399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310F82"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52CAF0B" w14:textId="77777777" w:rsidR="00E42721" w:rsidRPr="009B3DCC" w:rsidRDefault="00E42721" w:rsidP="00F555E9">
            <w:pPr>
              <w:snapToGrid w:val="0"/>
              <w:jc w:val="center"/>
              <w:rPr>
                <w:sz w:val="16"/>
                <w:szCs w:val="16"/>
              </w:rPr>
            </w:pPr>
            <w:r w:rsidRPr="00266687">
              <w:rPr>
                <w:color w:val="000000"/>
                <w:sz w:val="16"/>
                <w:szCs w:val="16"/>
              </w:rPr>
              <w:t>1.49</w:t>
            </w:r>
          </w:p>
        </w:tc>
      </w:tr>
      <w:tr w:rsidR="00E42721" w:rsidRPr="009B3DCC" w14:paraId="1CEF98D3" w14:textId="77777777" w:rsidTr="00F555E9">
        <w:trPr>
          <w:trHeight w:val="180"/>
        </w:trPr>
        <w:tc>
          <w:tcPr>
            <w:tcW w:w="360" w:type="dxa"/>
            <w:vAlign w:val="center"/>
            <w:hideMark/>
          </w:tcPr>
          <w:p w14:paraId="3F8307BE" w14:textId="77777777" w:rsidR="00E42721" w:rsidRPr="00B20630" w:rsidRDefault="00E42721" w:rsidP="00F555E9">
            <w:pPr>
              <w:snapToGrid w:val="0"/>
              <w:rPr>
                <w:sz w:val="16"/>
                <w:szCs w:val="16"/>
              </w:rPr>
            </w:pPr>
            <w:r w:rsidRPr="00B20630">
              <w:rPr>
                <w:color w:val="000000"/>
                <w:sz w:val="16"/>
                <w:szCs w:val="16"/>
              </w:rPr>
              <w:t>700</w:t>
            </w:r>
          </w:p>
        </w:tc>
        <w:tc>
          <w:tcPr>
            <w:tcW w:w="864" w:type="dxa"/>
            <w:vAlign w:val="center"/>
            <w:hideMark/>
          </w:tcPr>
          <w:p w14:paraId="20CCC8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C5E3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26C7E2"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ACEFE9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209F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64CB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DD668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BB3E10D" w14:textId="77777777" w:rsidR="00E42721" w:rsidRPr="009B3DCC" w:rsidRDefault="00E42721" w:rsidP="00F555E9">
            <w:pPr>
              <w:snapToGrid w:val="0"/>
              <w:jc w:val="center"/>
              <w:rPr>
                <w:sz w:val="16"/>
                <w:szCs w:val="16"/>
              </w:rPr>
            </w:pPr>
            <w:r w:rsidRPr="00266687">
              <w:rPr>
                <w:color w:val="000000"/>
                <w:sz w:val="16"/>
                <w:szCs w:val="16"/>
              </w:rPr>
              <w:t>2.88</w:t>
            </w:r>
          </w:p>
        </w:tc>
        <w:tc>
          <w:tcPr>
            <w:tcW w:w="1008" w:type="dxa"/>
            <w:vAlign w:val="center"/>
            <w:hideMark/>
          </w:tcPr>
          <w:p w14:paraId="2ECD818C" w14:textId="77777777" w:rsidR="00E42721" w:rsidRPr="009B3DCC" w:rsidRDefault="00E42721" w:rsidP="00F555E9">
            <w:pPr>
              <w:snapToGrid w:val="0"/>
              <w:jc w:val="center"/>
              <w:rPr>
                <w:sz w:val="16"/>
                <w:szCs w:val="16"/>
              </w:rPr>
            </w:pPr>
            <w:r w:rsidRPr="00266687">
              <w:rPr>
                <w:color w:val="000000"/>
                <w:sz w:val="16"/>
                <w:szCs w:val="16"/>
              </w:rPr>
              <w:t>3.15</w:t>
            </w:r>
          </w:p>
        </w:tc>
      </w:tr>
      <w:tr w:rsidR="00E42721" w:rsidRPr="009B3DCC" w14:paraId="7F1EABB3" w14:textId="77777777" w:rsidTr="00F555E9">
        <w:trPr>
          <w:trHeight w:val="165"/>
        </w:trPr>
        <w:tc>
          <w:tcPr>
            <w:tcW w:w="360" w:type="dxa"/>
            <w:vAlign w:val="center"/>
            <w:hideMark/>
          </w:tcPr>
          <w:p w14:paraId="2EC69CA3" w14:textId="77777777" w:rsidR="00E42721" w:rsidRPr="00B20630" w:rsidRDefault="00E42721" w:rsidP="00F555E9">
            <w:pPr>
              <w:snapToGrid w:val="0"/>
              <w:rPr>
                <w:sz w:val="16"/>
                <w:szCs w:val="16"/>
              </w:rPr>
            </w:pPr>
            <w:r w:rsidRPr="00B20630">
              <w:rPr>
                <w:color w:val="000000"/>
                <w:sz w:val="16"/>
                <w:szCs w:val="16"/>
              </w:rPr>
              <w:t>701</w:t>
            </w:r>
          </w:p>
        </w:tc>
        <w:tc>
          <w:tcPr>
            <w:tcW w:w="864" w:type="dxa"/>
            <w:vAlign w:val="center"/>
            <w:hideMark/>
          </w:tcPr>
          <w:p w14:paraId="1473E5B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D4088C7"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CC18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3CE26C9"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B29F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A17B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7065C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A26D3A5"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6E9256F3" w14:textId="77777777" w:rsidR="00E42721" w:rsidRPr="009B3DCC" w:rsidRDefault="00E42721" w:rsidP="00F555E9">
            <w:pPr>
              <w:snapToGrid w:val="0"/>
              <w:jc w:val="center"/>
              <w:rPr>
                <w:sz w:val="16"/>
                <w:szCs w:val="16"/>
              </w:rPr>
            </w:pPr>
            <w:r w:rsidRPr="00266687">
              <w:rPr>
                <w:color w:val="000000"/>
                <w:sz w:val="16"/>
                <w:szCs w:val="16"/>
              </w:rPr>
              <w:t>3.52</w:t>
            </w:r>
          </w:p>
        </w:tc>
      </w:tr>
      <w:tr w:rsidR="00E42721" w:rsidRPr="009B3DCC" w14:paraId="6DE28555" w14:textId="77777777" w:rsidTr="00F555E9">
        <w:trPr>
          <w:trHeight w:val="165"/>
        </w:trPr>
        <w:tc>
          <w:tcPr>
            <w:tcW w:w="360" w:type="dxa"/>
            <w:vAlign w:val="center"/>
            <w:hideMark/>
          </w:tcPr>
          <w:p w14:paraId="56ADE2F1" w14:textId="77777777" w:rsidR="00E42721" w:rsidRPr="00B20630" w:rsidRDefault="00E42721" w:rsidP="00F555E9">
            <w:pPr>
              <w:snapToGrid w:val="0"/>
              <w:rPr>
                <w:sz w:val="16"/>
                <w:szCs w:val="16"/>
              </w:rPr>
            </w:pPr>
            <w:r w:rsidRPr="00B20630">
              <w:rPr>
                <w:color w:val="000000"/>
                <w:sz w:val="16"/>
                <w:szCs w:val="16"/>
              </w:rPr>
              <w:t>702</w:t>
            </w:r>
          </w:p>
        </w:tc>
        <w:tc>
          <w:tcPr>
            <w:tcW w:w="864" w:type="dxa"/>
            <w:vAlign w:val="center"/>
            <w:hideMark/>
          </w:tcPr>
          <w:p w14:paraId="67E82D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128CA5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4E88F48"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08CD7EC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E86101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3C3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F0C3516"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25D71B1" w14:textId="77777777" w:rsidR="00E42721" w:rsidRPr="009B3DCC" w:rsidRDefault="00E42721" w:rsidP="00F555E9">
            <w:pPr>
              <w:snapToGrid w:val="0"/>
              <w:jc w:val="center"/>
              <w:rPr>
                <w:sz w:val="16"/>
                <w:szCs w:val="16"/>
              </w:rPr>
            </w:pPr>
            <w:r w:rsidRPr="00266687">
              <w:rPr>
                <w:color w:val="000000"/>
                <w:sz w:val="16"/>
                <w:szCs w:val="16"/>
              </w:rPr>
              <w:t>3.68</w:t>
            </w:r>
          </w:p>
        </w:tc>
        <w:tc>
          <w:tcPr>
            <w:tcW w:w="1008" w:type="dxa"/>
            <w:vAlign w:val="center"/>
            <w:hideMark/>
          </w:tcPr>
          <w:p w14:paraId="05DF984D" w14:textId="77777777" w:rsidR="00E42721" w:rsidRPr="009B3DCC" w:rsidRDefault="00E42721" w:rsidP="00F555E9">
            <w:pPr>
              <w:snapToGrid w:val="0"/>
              <w:jc w:val="center"/>
              <w:rPr>
                <w:sz w:val="16"/>
                <w:szCs w:val="16"/>
              </w:rPr>
            </w:pPr>
            <w:r w:rsidRPr="00266687">
              <w:rPr>
                <w:color w:val="000000"/>
                <w:sz w:val="16"/>
                <w:szCs w:val="16"/>
              </w:rPr>
              <w:t>4.11</w:t>
            </w:r>
          </w:p>
        </w:tc>
      </w:tr>
      <w:tr w:rsidR="00E42721" w:rsidRPr="009B3DCC" w14:paraId="5AABF5D7" w14:textId="77777777" w:rsidTr="00F555E9">
        <w:trPr>
          <w:trHeight w:val="165"/>
        </w:trPr>
        <w:tc>
          <w:tcPr>
            <w:tcW w:w="360" w:type="dxa"/>
            <w:vAlign w:val="center"/>
            <w:hideMark/>
          </w:tcPr>
          <w:p w14:paraId="2621F309" w14:textId="77777777" w:rsidR="00E42721" w:rsidRPr="00B20630" w:rsidRDefault="00E42721" w:rsidP="00F555E9">
            <w:pPr>
              <w:snapToGrid w:val="0"/>
              <w:rPr>
                <w:sz w:val="16"/>
                <w:szCs w:val="16"/>
              </w:rPr>
            </w:pPr>
            <w:r w:rsidRPr="00B20630">
              <w:rPr>
                <w:color w:val="000000"/>
                <w:sz w:val="16"/>
                <w:szCs w:val="16"/>
              </w:rPr>
              <w:t>703</w:t>
            </w:r>
          </w:p>
        </w:tc>
        <w:tc>
          <w:tcPr>
            <w:tcW w:w="864" w:type="dxa"/>
            <w:vAlign w:val="center"/>
            <w:hideMark/>
          </w:tcPr>
          <w:p w14:paraId="7F755C2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45C8993"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D16A4BD"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8BAECC8"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61A93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A866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B70F9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828CAAD"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7FF44FF2" w14:textId="77777777" w:rsidR="00E42721" w:rsidRPr="009B3DCC" w:rsidRDefault="00E42721" w:rsidP="00F555E9">
            <w:pPr>
              <w:snapToGrid w:val="0"/>
              <w:jc w:val="center"/>
              <w:rPr>
                <w:sz w:val="16"/>
                <w:szCs w:val="16"/>
              </w:rPr>
            </w:pPr>
            <w:r w:rsidRPr="00266687">
              <w:rPr>
                <w:color w:val="000000"/>
                <w:sz w:val="16"/>
                <w:szCs w:val="16"/>
              </w:rPr>
              <w:t>4.01</w:t>
            </w:r>
          </w:p>
        </w:tc>
      </w:tr>
      <w:tr w:rsidR="00E42721" w:rsidRPr="009B3DCC" w14:paraId="1954EF40" w14:textId="77777777" w:rsidTr="00F555E9">
        <w:trPr>
          <w:trHeight w:val="165"/>
        </w:trPr>
        <w:tc>
          <w:tcPr>
            <w:tcW w:w="360" w:type="dxa"/>
            <w:vAlign w:val="center"/>
            <w:hideMark/>
          </w:tcPr>
          <w:p w14:paraId="12032DEC" w14:textId="77777777" w:rsidR="00E42721" w:rsidRPr="00B20630" w:rsidRDefault="00E42721" w:rsidP="00F555E9">
            <w:pPr>
              <w:snapToGrid w:val="0"/>
              <w:rPr>
                <w:sz w:val="16"/>
                <w:szCs w:val="16"/>
              </w:rPr>
            </w:pPr>
            <w:r w:rsidRPr="00B20630">
              <w:rPr>
                <w:color w:val="000000"/>
                <w:sz w:val="16"/>
                <w:szCs w:val="16"/>
              </w:rPr>
              <w:t>704</w:t>
            </w:r>
          </w:p>
        </w:tc>
        <w:tc>
          <w:tcPr>
            <w:tcW w:w="864" w:type="dxa"/>
            <w:vAlign w:val="center"/>
            <w:hideMark/>
          </w:tcPr>
          <w:p w14:paraId="1F05710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CDFF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FD07353" w14:textId="77777777" w:rsidR="00E42721" w:rsidRPr="009B3DCC" w:rsidRDefault="00E42721" w:rsidP="00F555E9">
            <w:pPr>
              <w:snapToGrid w:val="0"/>
              <w:jc w:val="center"/>
              <w:rPr>
                <w:sz w:val="16"/>
                <w:szCs w:val="16"/>
              </w:rPr>
            </w:pPr>
            <w:r w:rsidRPr="00266687">
              <w:rPr>
                <w:color w:val="000000"/>
                <w:sz w:val="16"/>
                <w:szCs w:val="16"/>
              </w:rPr>
              <w:t>149</w:t>
            </w:r>
          </w:p>
        </w:tc>
        <w:tc>
          <w:tcPr>
            <w:tcW w:w="1008" w:type="dxa"/>
            <w:vAlign w:val="center"/>
            <w:hideMark/>
          </w:tcPr>
          <w:p w14:paraId="6AE5011B"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6E684D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6CB9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01A556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4AB97D" w14:textId="77777777" w:rsidR="00E42721" w:rsidRPr="009B3DCC" w:rsidRDefault="00E42721" w:rsidP="00F555E9">
            <w:pPr>
              <w:snapToGrid w:val="0"/>
              <w:jc w:val="center"/>
              <w:rPr>
                <w:sz w:val="16"/>
                <w:szCs w:val="16"/>
              </w:rPr>
            </w:pPr>
            <w:r w:rsidRPr="00266687">
              <w:rPr>
                <w:color w:val="000000"/>
                <w:sz w:val="16"/>
                <w:szCs w:val="16"/>
              </w:rPr>
              <w:t>3.49</w:t>
            </w:r>
          </w:p>
        </w:tc>
        <w:tc>
          <w:tcPr>
            <w:tcW w:w="1008" w:type="dxa"/>
            <w:vAlign w:val="center"/>
            <w:hideMark/>
          </w:tcPr>
          <w:p w14:paraId="16BADA4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4F865A54" w14:textId="77777777" w:rsidTr="00F555E9">
        <w:trPr>
          <w:trHeight w:val="165"/>
        </w:trPr>
        <w:tc>
          <w:tcPr>
            <w:tcW w:w="360" w:type="dxa"/>
            <w:vAlign w:val="center"/>
            <w:hideMark/>
          </w:tcPr>
          <w:p w14:paraId="6A6B1DB9" w14:textId="77777777" w:rsidR="00E42721" w:rsidRPr="00B20630" w:rsidRDefault="00E42721" w:rsidP="00F555E9">
            <w:pPr>
              <w:snapToGrid w:val="0"/>
              <w:rPr>
                <w:sz w:val="16"/>
                <w:szCs w:val="16"/>
              </w:rPr>
            </w:pPr>
            <w:r w:rsidRPr="00B20630">
              <w:rPr>
                <w:color w:val="000000"/>
                <w:sz w:val="16"/>
                <w:szCs w:val="16"/>
              </w:rPr>
              <w:t>705</w:t>
            </w:r>
          </w:p>
        </w:tc>
        <w:tc>
          <w:tcPr>
            <w:tcW w:w="864" w:type="dxa"/>
            <w:vAlign w:val="center"/>
            <w:hideMark/>
          </w:tcPr>
          <w:p w14:paraId="2A603A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A735E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1CC20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EFD698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AC7123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120F6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9E603B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82A4646" w14:textId="77777777" w:rsidR="00E42721" w:rsidRPr="009B3DCC" w:rsidRDefault="00E42721" w:rsidP="00F555E9">
            <w:pPr>
              <w:snapToGrid w:val="0"/>
              <w:jc w:val="center"/>
              <w:rPr>
                <w:sz w:val="16"/>
                <w:szCs w:val="16"/>
              </w:rPr>
            </w:pPr>
            <w:r w:rsidRPr="00266687">
              <w:rPr>
                <w:color w:val="000000"/>
                <w:sz w:val="16"/>
                <w:szCs w:val="16"/>
              </w:rPr>
              <w:t>6.34</w:t>
            </w:r>
          </w:p>
        </w:tc>
        <w:tc>
          <w:tcPr>
            <w:tcW w:w="1008" w:type="dxa"/>
            <w:vAlign w:val="center"/>
            <w:hideMark/>
          </w:tcPr>
          <w:p w14:paraId="28D6B263"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11628A83" w14:textId="77777777" w:rsidTr="00F555E9">
        <w:trPr>
          <w:trHeight w:val="165"/>
        </w:trPr>
        <w:tc>
          <w:tcPr>
            <w:tcW w:w="360" w:type="dxa"/>
            <w:vAlign w:val="center"/>
            <w:hideMark/>
          </w:tcPr>
          <w:p w14:paraId="7044249A" w14:textId="77777777" w:rsidR="00E42721" w:rsidRPr="00B20630" w:rsidRDefault="00E42721" w:rsidP="00F555E9">
            <w:pPr>
              <w:snapToGrid w:val="0"/>
              <w:rPr>
                <w:sz w:val="16"/>
                <w:szCs w:val="16"/>
              </w:rPr>
            </w:pPr>
            <w:r w:rsidRPr="00B20630">
              <w:rPr>
                <w:color w:val="000000"/>
                <w:sz w:val="16"/>
                <w:szCs w:val="16"/>
              </w:rPr>
              <w:t>706</w:t>
            </w:r>
          </w:p>
        </w:tc>
        <w:tc>
          <w:tcPr>
            <w:tcW w:w="864" w:type="dxa"/>
            <w:vAlign w:val="center"/>
            <w:hideMark/>
          </w:tcPr>
          <w:p w14:paraId="013D0A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D61E0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A4B657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980408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839AA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753C5E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DCA3A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7E60D6" w14:textId="77777777" w:rsidR="00E42721" w:rsidRPr="009B3DCC" w:rsidRDefault="00E42721" w:rsidP="00F555E9">
            <w:pPr>
              <w:snapToGrid w:val="0"/>
              <w:jc w:val="center"/>
              <w:rPr>
                <w:sz w:val="16"/>
                <w:szCs w:val="16"/>
              </w:rPr>
            </w:pPr>
            <w:r w:rsidRPr="00266687">
              <w:rPr>
                <w:color w:val="000000"/>
                <w:sz w:val="16"/>
                <w:szCs w:val="16"/>
              </w:rPr>
              <w:t>6.93</w:t>
            </w:r>
          </w:p>
        </w:tc>
        <w:tc>
          <w:tcPr>
            <w:tcW w:w="1008" w:type="dxa"/>
            <w:vAlign w:val="center"/>
            <w:hideMark/>
          </w:tcPr>
          <w:p w14:paraId="1555A333" w14:textId="77777777" w:rsidR="00E42721" w:rsidRPr="009B3DCC" w:rsidRDefault="00E42721" w:rsidP="00F555E9">
            <w:pPr>
              <w:snapToGrid w:val="0"/>
              <w:jc w:val="center"/>
              <w:rPr>
                <w:sz w:val="16"/>
                <w:szCs w:val="16"/>
              </w:rPr>
            </w:pPr>
            <w:r w:rsidRPr="00266687">
              <w:rPr>
                <w:color w:val="000000"/>
                <w:sz w:val="16"/>
                <w:szCs w:val="16"/>
              </w:rPr>
              <w:t>2.07</w:t>
            </w:r>
          </w:p>
        </w:tc>
      </w:tr>
      <w:tr w:rsidR="00E42721" w:rsidRPr="009B3DCC" w14:paraId="3B2A7276" w14:textId="77777777" w:rsidTr="00F555E9">
        <w:trPr>
          <w:trHeight w:val="165"/>
        </w:trPr>
        <w:tc>
          <w:tcPr>
            <w:tcW w:w="360" w:type="dxa"/>
            <w:vAlign w:val="center"/>
            <w:hideMark/>
          </w:tcPr>
          <w:p w14:paraId="0C6872CC" w14:textId="77777777" w:rsidR="00E42721" w:rsidRPr="00B20630" w:rsidRDefault="00E42721" w:rsidP="00F555E9">
            <w:pPr>
              <w:snapToGrid w:val="0"/>
              <w:rPr>
                <w:sz w:val="16"/>
                <w:szCs w:val="16"/>
              </w:rPr>
            </w:pPr>
            <w:r w:rsidRPr="00B20630">
              <w:rPr>
                <w:color w:val="000000"/>
                <w:sz w:val="16"/>
                <w:szCs w:val="16"/>
              </w:rPr>
              <w:t>707</w:t>
            </w:r>
          </w:p>
        </w:tc>
        <w:tc>
          <w:tcPr>
            <w:tcW w:w="864" w:type="dxa"/>
            <w:vAlign w:val="center"/>
            <w:hideMark/>
          </w:tcPr>
          <w:p w14:paraId="1E08C0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0C3027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441FB5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55668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14BC6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FAB01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642B02F"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6DD3A3" w14:textId="77777777" w:rsidR="00E42721" w:rsidRPr="009B3DCC" w:rsidRDefault="00E42721" w:rsidP="00F555E9">
            <w:pPr>
              <w:snapToGrid w:val="0"/>
              <w:jc w:val="center"/>
              <w:rPr>
                <w:sz w:val="16"/>
                <w:szCs w:val="16"/>
              </w:rPr>
            </w:pPr>
            <w:r w:rsidRPr="00266687">
              <w:rPr>
                <w:color w:val="000000"/>
                <w:sz w:val="16"/>
                <w:szCs w:val="16"/>
              </w:rPr>
              <w:t>6.75</w:t>
            </w:r>
          </w:p>
        </w:tc>
        <w:tc>
          <w:tcPr>
            <w:tcW w:w="1008" w:type="dxa"/>
            <w:vAlign w:val="center"/>
            <w:hideMark/>
          </w:tcPr>
          <w:p w14:paraId="7B5D08E0"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D66E166" w14:textId="77777777" w:rsidTr="00F555E9">
        <w:trPr>
          <w:trHeight w:val="165"/>
        </w:trPr>
        <w:tc>
          <w:tcPr>
            <w:tcW w:w="360" w:type="dxa"/>
            <w:vAlign w:val="center"/>
            <w:hideMark/>
          </w:tcPr>
          <w:p w14:paraId="6675E0B9" w14:textId="77777777" w:rsidR="00E42721" w:rsidRPr="00B20630" w:rsidRDefault="00E42721" w:rsidP="00F555E9">
            <w:pPr>
              <w:snapToGrid w:val="0"/>
              <w:rPr>
                <w:sz w:val="16"/>
                <w:szCs w:val="16"/>
              </w:rPr>
            </w:pPr>
            <w:r w:rsidRPr="00B20630">
              <w:rPr>
                <w:color w:val="000000"/>
                <w:sz w:val="16"/>
                <w:szCs w:val="16"/>
              </w:rPr>
              <w:t>708</w:t>
            </w:r>
          </w:p>
        </w:tc>
        <w:tc>
          <w:tcPr>
            <w:tcW w:w="864" w:type="dxa"/>
            <w:vAlign w:val="center"/>
            <w:hideMark/>
          </w:tcPr>
          <w:p w14:paraId="533AFA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A7783B"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BBC307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9C5EE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2F1D9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2286B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973D9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B23010E" w14:textId="77777777" w:rsidR="00E42721" w:rsidRPr="009B3DCC" w:rsidRDefault="00E42721" w:rsidP="00F555E9">
            <w:pPr>
              <w:snapToGrid w:val="0"/>
              <w:jc w:val="center"/>
              <w:rPr>
                <w:sz w:val="16"/>
                <w:szCs w:val="16"/>
              </w:rPr>
            </w:pPr>
            <w:r w:rsidRPr="00266687">
              <w:rPr>
                <w:color w:val="000000"/>
                <w:sz w:val="16"/>
                <w:szCs w:val="16"/>
              </w:rPr>
              <w:t>6.97</w:t>
            </w:r>
          </w:p>
        </w:tc>
        <w:tc>
          <w:tcPr>
            <w:tcW w:w="1008" w:type="dxa"/>
            <w:vAlign w:val="center"/>
            <w:hideMark/>
          </w:tcPr>
          <w:p w14:paraId="68EC543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94C6722" w14:textId="77777777" w:rsidTr="00F555E9">
        <w:trPr>
          <w:trHeight w:val="165"/>
        </w:trPr>
        <w:tc>
          <w:tcPr>
            <w:tcW w:w="360" w:type="dxa"/>
            <w:vAlign w:val="center"/>
            <w:hideMark/>
          </w:tcPr>
          <w:p w14:paraId="7EE1DAB8" w14:textId="77777777" w:rsidR="00E42721" w:rsidRPr="00B20630" w:rsidRDefault="00E42721" w:rsidP="00F555E9">
            <w:pPr>
              <w:snapToGrid w:val="0"/>
              <w:rPr>
                <w:sz w:val="16"/>
                <w:szCs w:val="16"/>
              </w:rPr>
            </w:pPr>
            <w:r w:rsidRPr="00B20630">
              <w:rPr>
                <w:color w:val="000000"/>
                <w:sz w:val="16"/>
                <w:szCs w:val="16"/>
              </w:rPr>
              <w:t>709</w:t>
            </w:r>
          </w:p>
        </w:tc>
        <w:tc>
          <w:tcPr>
            <w:tcW w:w="864" w:type="dxa"/>
            <w:vAlign w:val="center"/>
            <w:hideMark/>
          </w:tcPr>
          <w:p w14:paraId="3990CEC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9DE4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9B1C4F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DD9916"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6AF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DCE025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3BDD6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AA99B8C" w14:textId="77777777" w:rsidR="00E42721" w:rsidRPr="009B3DCC" w:rsidRDefault="00E42721" w:rsidP="00F555E9">
            <w:pPr>
              <w:snapToGrid w:val="0"/>
              <w:jc w:val="center"/>
              <w:rPr>
                <w:sz w:val="16"/>
                <w:szCs w:val="16"/>
              </w:rPr>
            </w:pPr>
            <w:r w:rsidRPr="00266687">
              <w:rPr>
                <w:color w:val="000000"/>
                <w:sz w:val="16"/>
                <w:szCs w:val="16"/>
              </w:rPr>
              <w:t>6.39</w:t>
            </w:r>
          </w:p>
        </w:tc>
        <w:tc>
          <w:tcPr>
            <w:tcW w:w="1008" w:type="dxa"/>
            <w:vAlign w:val="center"/>
            <w:hideMark/>
          </w:tcPr>
          <w:p w14:paraId="67C12F9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5FB35516" w14:textId="77777777" w:rsidTr="00F555E9">
        <w:trPr>
          <w:trHeight w:val="165"/>
        </w:trPr>
        <w:tc>
          <w:tcPr>
            <w:tcW w:w="360" w:type="dxa"/>
            <w:vAlign w:val="center"/>
            <w:hideMark/>
          </w:tcPr>
          <w:p w14:paraId="031D8009" w14:textId="77777777" w:rsidR="00E42721" w:rsidRPr="00B20630" w:rsidRDefault="00E42721" w:rsidP="00F555E9">
            <w:pPr>
              <w:snapToGrid w:val="0"/>
              <w:rPr>
                <w:sz w:val="16"/>
                <w:szCs w:val="16"/>
              </w:rPr>
            </w:pPr>
            <w:r w:rsidRPr="00B20630">
              <w:rPr>
                <w:color w:val="000000"/>
                <w:sz w:val="16"/>
                <w:szCs w:val="16"/>
              </w:rPr>
              <w:t>710</w:t>
            </w:r>
          </w:p>
        </w:tc>
        <w:tc>
          <w:tcPr>
            <w:tcW w:w="864" w:type="dxa"/>
            <w:vAlign w:val="center"/>
            <w:hideMark/>
          </w:tcPr>
          <w:p w14:paraId="1DC596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0253C8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F8F1AD8"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005C59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9BB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607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53CBA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5D8ACB7" w14:textId="77777777" w:rsidR="00E42721" w:rsidRPr="009B3DCC" w:rsidRDefault="00E42721" w:rsidP="00F555E9">
            <w:pPr>
              <w:snapToGrid w:val="0"/>
              <w:jc w:val="center"/>
              <w:rPr>
                <w:sz w:val="16"/>
                <w:szCs w:val="16"/>
              </w:rPr>
            </w:pPr>
            <w:r w:rsidRPr="00266687">
              <w:rPr>
                <w:color w:val="000000"/>
                <w:sz w:val="16"/>
                <w:szCs w:val="16"/>
              </w:rPr>
              <w:t>8.86</w:t>
            </w:r>
          </w:p>
        </w:tc>
        <w:tc>
          <w:tcPr>
            <w:tcW w:w="1008" w:type="dxa"/>
            <w:vAlign w:val="center"/>
            <w:hideMark/>
          </w:tcPr>
          <w:p w14:paraId="34669D75"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64CDC7D7" w14:textId="77777777" w:rsidTr="00F555E9">
        <w:trPr>
          <w:trHeight w:val="165"/>
        </w:trPr>
        <w:tc>
          <w:tcPr>
            <w:tcW w:w="360" w:type="dxa"/>
            <w:vAlign w:val="center"/>
            <w:hideMark/>
          </w:tcPr>
          <w:p w14:paraId="7DD4270C" w14:textId="77777777" w:rsidR="00E42721" w:rsidRPr="00B20630" w:rsidRDefault="00E42721" w:rsidP="00F555E9">
            <w:pPr>
              <w:snapToGrid w:val="0"/>
              <w:rPr>
                <w:sz w:val="16"/>
                <w:szCs w:val="16"/>
              </w:rPr>
            </w:pPr>
            <w:r w:rsidRPr="00B20630">
              <w:rPr>
                <w:color w:val="000000"/>
                <w:sz w:val="16"/>
                <w:szCs w:val="16"/>
              </w:rPr>
              <w:t>711</w:t>
            </w:r>
          </w:p>
        </w:tc>
        <w:tc>
          <w:tcPr>
            <w:tcW w:w="864" w:type="dxa"/>
            <w:vAlign w:val="center"/>
            <w:hideMark/>
          </w:tcPr>
          <w:p w14:paraId="4EEAF3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8A081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8657CF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877564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53515F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98857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44ECD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3DC573" w14:textId="77777777" w:rsidR="00E42721" w:rsidRPr="009B3DCC" w:rsidRDefault="00E42721" w:rsidP="00F555E9">
            <w:pPr>
              <w:snapToGrid w:val="0"/>
              <w:jc w:val="center"/>
              <w:rPr>
                <w:sz w:val="16"/>
                <w:szCs w:val="16"/>
              </w:rPr>
            </w:pPr>
            <w:r w:rsidRPr="00266687">
              <w:rPr>
                <w:color w:val="000000"/>
                <w:sz w:val="16"/>
                <w:szCs w:val="16"/>
              </w:rPr>
              <w:t>9.93</w:t>
            </w:r>
          </w:p>
        </w:tc>
        <w:tc>
          <w:tcPr>
            <w:tcW w:w="1008" w:type="dxa"/>
            <w:vAlign w:val="center"/>
            <w:hideMark/>
          </w:tcPr>
          <w:p w14:paraId="15CC971C" w14:textId="77777777" w:rsidR="00E42721" w:rsidRPr="009B3DCC" w:rsidRDefault="00E42721" w:rsidP="00F555E9">
            <w:pPr>
              <w:snapToGrid w:val="0"/>
              <w:jc w:val="center"/>
              <w:rPr>
                <w:sz w:val="16"/>
                <w:szCs w:val="16"/>
              </w:rPr>
            </w:pPr>
            <w:r w:rsidRPr="00266687">
              <w:rPr>
                <w:color w:val="000000"/>
                <w:sz w:val="16"/>
                <w:szCs w:val="16"/>
              </w:rPr>
              <w:t>1.47</w:t>
            </w:r>
          </w:p>
        </w:tc>
      </w:tr>
      <w:tr w:rsidR="00E42721" w:rsidRPr="009B3DCC" w14:paraId="64FC1BCC" w14:textId="77777777" w:rsidTr="00F555E9">
        <w:trPr>
          <w:trHeight w:val="165"/>
        </w:trPr>
        <w:tc>
          <w:tcPr>
            <w:tcW w:w="360" w:type="dxa"/>
            <w:vAlign w:val="center"/>
            <w:hideMark/>
          </w:tcPr>
          <w:p w14:paraId="45786590" w14:textId="77777777" w:rsidR="00E42721" w:rsidRPr="00B20630" w:rsidRDefault="00E42721" w:rsidP="00F555E9">
            <w:pPr>
              <w:snapToGrid w:val="0"/>
              <w:rPr>
                <w:sz w:val="16"/>
                <w:szCs w:val="16"/>
              </w:rPr>
            </w:pPr>
            <w:r w:rsidRPr="00B20630">
              <w:rPr>
                <w:color w:val="000000"/>
                <w:sz w:val="16"/>
                <w:szCs w:val="16"/>
              </w:rPr>
              <w:t>712</w:t>
            </w:r>
          </w:p>
        </w:tc>
        <w:tc>
          <w:tcPr>
            <w:tcW w:w="864" w:type="dxa"/>
            <w:vAlign w:val="center"/>
            <w:hideMark/>
          </w:tcPr>
          <w:p w14:paraId="36DD12B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23C24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8E223A6"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067E4DB5"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3677C74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250D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8929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D06A35F" w14:textId="77777777" w:rsidR="00E42721" w:rsidRPr="009B3DCC" w:rsidRDefault="00E42721" w:rsidP="00F555E9">
            <w:pPr>
              <w:snapToGrid w:val="0"/>
              <w:jc w:val="center"/>
              <w:rPr>
                <w:sz w:val="16"/>
                <w:szCs w:val="16"/>
              </w:rPr>
            </w:pPr>
            <w:r w:rsidRPr="00266687">
              <w:rPr>
                <w:color w:val="000000"/>
                <w:sz w:val="16"/>
                <w:szCs w:val="16"/>
              </w:rPr>
              <w:t>9.32</w:t>
            </w:r>
          </w:p>
        </w:tc>
        <w:tc>
          <w:tcPr>
            <w:tcW w:w="1008" w:type="dxa"/>
            <w:vAlign w:val="center"/>
            <w:hideMark/>
          </w:tcPr>
          <w:p w14:paraId="42B64183"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7F324E2E" w14:textId="77777777" w:rsidTr="00F555E9">
        <w:trPr>
          <w:trHeight w:val="165"/>
        </w:trPr>
        <w:tc>
          <w:tcPr>
            <w:tcW w:w="360" w:type="dxa"/>
            <w:vAlign w:val="center"/>
            <w:hideMark/>
          </w:tcPr>
          <w:p w14:paraId="36C35FD0" w14:textId="77777777" w:rsidR="00E42721" w:rsidRPr="00B20630" w:rsidRDefault="00E42721" w:rsidP="00F555E9">
            <w:pPr>
              <w:snapToGrid w:val="0"/>
              <w:rPr>
                <w:sz w:val="16"/>
                <w:szCs w:val="16"/>
              </w:rPr>
            </w:pPr>
            <w:r w:rsidRPr="00B20630">
              <w:rPr>
                <w:color w:val="000000"/>
                <w:sz w:val="16"/>
                <w:szCs w:val="16"/>
              </w:rPr>
              <w:t>713</w:t>
            </w:r>
          </w:p>
        </w:tc>
        <w:tc>
          <w:tcPr>
            <w:tcW w:w="864" w:type="dxa"/>
            <w:vAlign w:val="center"/>
            <w:hideMark/>
          </w:tcPr>
          <w:p w14:paraId="003F8E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43BEE0"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E5E1C"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3F6D2C04"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A3E791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9B8F0F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017D7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F360AA0" w14:textId="77777777" w:rsidR="00E42721" w:rsidRPr="009B3DCC" w:rsidRDefault="00E42721" w:rsidP="00F555E9">
            <w:pPr>
              <w:snapToGrid w:val="0"/>
              <w:jc w:val="center"/>
              <w:rPr>
                <w:sz w:val="16"/>
                <w:szCs w:val="16"/>
              </w:rPr>
            </w:pPr>
            <w:r w:rsidRPr="00266687">
              <w:rPr>
                <w:color w:val="000000"/>
                <w:sz w:val="16"/>
                <w:szCs w:val="16"/>
              </w:rPr>
              <w:t>9.78</w:t>
            </w:r>
          </w:p>
        </w:tc>
        <w:tc>
          <w:tcPr>
            <w:tcW w:w="1008" w:type="dxa"/>
            <w:vAlign w:val="center"/>
            <w:hideMark/>
          </w:tcPr>
          <w:p w14:paraId="67428D44" w14:textId="77777777" w:rsidR="00E42721" w:rsidRPr="009B3DCC" w:rsidRDefault="00E42721" w:rsidP="00F555E9">
            <w:pPr>
              <w:snapToGrid w:val="0"/>
              <w:jc w:val="center"/>
              <w:rPr>
                <w:sz w:val="16"/>
                <w:szCs w:val="16"/>
              </w:rPr>
            </w:pPr>
            <w:r w:rsidRPr="00266687">
              <w:rPr>
                <w:color w:val="000000"/>
                <w:sz w:val="16"/>
                <w:szCs w:val="16"/>
              </w:rPr>
              <w:t>1.77</w:t>
            </w:r>
          </w:p>
        </w:tc>
      </w:tr>
      <w:tr w:rsidR="00E42721" w:rsidRPr="009B3DCC" w14:paraId="425C3C62" w14:textId="77777777" w:rsidTr="00F555E9">
        <w:trPr>
          <w:trHeight w:val="180"/>
        </w:trPr>
        <w:tc>
          <w:tcPr>
            <w:tcW w:w="360" w:type="dxa"/>
            <w:vAlign w:val="center"/>
            <w:hideMark/>
          </w:tcPr>
          <w:p w14:paraId="47EE2ACE" w14:textId="77777777" w:rsidR="00E42721" w:rsidRPr="00B20630" w:rsidRDefault="00E42721" w:rsidP="00F555E9">
            <w:pPr>
              <w:snapToGrid w:val="0"/>
              <w:rPr>
                <w:sz w:val="16"/>
                <w:szCs w:val="16"/>
              </w:rPr>
            </w:pPr>
            <w:r w:rsidRPr="00B20630">
              <w:rPr>
                <w:color w:val="000000"/>
                <w:sz w:val="16"/>
                <w:szCs w:val="16"/>
              </w:rPr>
              <w:t>714</w:t>
            </w:r>
          </w:p>
        </w:tc>
        <w:tc>
          <w:tcPr>
            <w:tcW w:w="864" w:type="dxa"/>
            <w:vAlign w:val="center"/>
            <w:hideMark/>
          </w:tcPr>
          <w:p w14:paraId="16ECF0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D2A21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A1D694" w14:textId="77777777" w:rsidR="00E42721" w:rsidRPr="009B3DCC" w:rsidRDefault="00E42721" w:rsidP="00F555E9">
            <w:pPr>
              <w:snapToGrid w:val="0"/>
              <w:jc w:val="center"/>
              <w:rPr>
                <w:sz w:val="16"/>
                <w:szCs w:val="16"/>
              </w:rPr>
            </w:pPr>
            <w:r w:rsidRPr="00266687">
              <w:rPr>
                <w:color w:val="000000"/>
                <w:sz w:val="16"/>
                <w:szCs w:val="16"/>
              </w:rPr>
              <w:t>151</w:t>
            </w:r>
          </w:p>
        </w:tc>
        <w:tc>
          <w:tcPr>
            <w:tcW w:w="1008" w:type="dxa"/>
            <w:vAlign w:val="center"/>
            <w:hideMark/>
          </w:tcPr>
          <w:p w14:paraId="64B1AD67"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0F5626C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71987E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97EFE2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7E84322" w14:textId="77777777" w:rsidR="00E42721" w:rsidRPr="009B3DCC" w:rsidRDefault="00E42721" w:rsidP="00F555E9">
            <w:pPr>
              <w:snapToGrid w:val="0"/>
              <w:jc w:val="center"/>
              <w:rPr>
                <w:sz w:val="16"/>
                <w:szCs w:val="16"/>
              </w:rPr>
            </w:pPr>
            <w:r w:rsidRPr="00266687">
              <w:rPr>
                <w:color w:val="000000"/>
                <w:sz w:val="16"/>
                <w:szCs w:val="16"/>
              </w:rPr>
              <w:t>9.51</w:t>
            </w:r>
          </w:p>
        </w:tc>
        <w:tc>
          <w:tcPr>
            <w:tcW w:w="1008" w:type="dxa"/>
            <w:vAlign w:val="center"/>
            <w:hideMark/>
          </w:tcPr>
          <w:p w14:paraId="74642E97" w14:textId="77777777" w:rsidR="00E42721" w:rsidRPr="009B3DCC" w:rsidRDefault="00E42721" w:rsidP="00F555E9">
            <w:pPr>
              <w:snapToGrid w:val="0"/>
              <w:jc w:val="center"/>
              <w:rPr>
                <w:sz w:val="16"/>
                <w:szCs w:val="16"/>
              </w:rPr>
            </w:pPr>
            <w:r w:rsidRPr="00266687">
              <w:rPr>
                <w:color w:val="000000"/>
                <w:sz w:val="16"/>
                <w:szCs w:val="16"/>
              </w:rPr>
              <w:t>2.12</w:t>
            </w:r>
          </w:p>
        </w:tc>
      </w:tr>
      <w:tr w:rsidR="00E42721" w:rsidRPr="009B3DCC" w14:paraId="552B7091" w14:textId="77777777" w:rsidTr="00F555E9">
        <w:trPr>
          <w:trHeight w:val="165"/>
        </w:trPr>
        <w:tc>
          <w:tcPr>
            <w:tcW w:w="360" w:type="dxa"/>
            <w:vAlign w:val="center"/>
            <w:hideMark/>
          </w:tcPr>
          <w:p w14:paraId="67855A3C" w14:textId="77777777" w:rsidR="00E42721" w:rsidRPr="00B20630" w:rsidRDefault="00E42721" w:rsidP="00F555E9">
            <w:pPr>
              <w:snapToGrid w:val="0"/>
              <w:rPr>
                <w:sz w:val="16"/>
                <w:szCs w:val="16"/>
              </w:rPr>
            </w:pPr>
            <w:r w:rsidRPr="00B20630">
              <w:rPr>
                <w:color w:val="000000"/>
                <w:sz w:val="16"/>
                <w:szCs w:val="16"/>
              </w:rPr>
              <w:t>715</w:t>
            </w:r>
          </w:p>
        </w:tc>
        <w:tc>
          <w:tcPr>
            <w:tcW w:w="864" w:type="dxa"/>
            <w:vAlign w:val="center"/>
            <w:hideMark/>
          </w:tcPr>
          <w:p w14:paraId="01E399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82889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1BF3BC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065759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F5C3C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09A36A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3057F4"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4AADB98" w14:textId="77777777" w:rsidR="00E42721" w:rsidRPr="009B3DCC" w:rsidRDefault="00E42721" w:rsidP="00F555E9">
            <w:pPr>
              <w:snapToGrid w:val="0"/>
              <w:jc w:val="center"/>
              <w:rPr>
                <w:sz w:val="16"/>
                <w:szCs w:val="16"/>
              </w:rPr>
            </w:pPr>
            <w:r w:rsidRPr="00266687">
              <w:rPr>
                <w:color w:val="000000"/>
                <w:sz w:val="16"/>
                <w:szCs w:val="16"/>
              </w:rPr>
              <w:t>14.91</w:t>
            </w:r>
          </w:p>
        </w:tc>
        <w:tc>
          <w:tcPr>
            <w:tcW w:w="1008" w:type="dxa"/>
            <w:vAlign w:val="center"/>
            <w:hideMark/>
          </w:tcPr>
          <w:p w14:paraId="09B739A7"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3B3B1BBA" w14:textId="77777777" w:rsidTr="00F555E9">
        <w:trPr>
          <w:trHeight w:val="165"/>
        </w:trPr>
        <w:tc>
          <w:tcPr>
            <w:tcW w:w="360" w:type="dxa"/>
            <w:vAlign w:val="center"/>
            <w:hideMark/>
          </w:tcPr>
          <w:p w14:paraId="7E8A4DA7" w14:textId="77777777" w:rsidR="00E42721" w:rsidRPr="00B20630" w:rsidRDefault="00E42721" w:rsidP="00F555E9">
            <w:pPr>
              <w:snapToGrid w:val="0"/>
              <w:rPr>
                <w:sz w:val="16"/>
                <w:szCs w:val="16"/>
              </w:rPr>
            </w:pPr>
            <w:r w:rsidRPr="00B20630">
              <w:rPr>
                <w:color w:val="000000"/>
                <w:sz w:val="16"/>
                <w:szCs w:val="16"/>
              </w:rPr>
              <w:t>716</w:t>
            </w:r>
          </w:p>
        </w:tc>
        <w:tc>
          <w:tcPr>
            <w:tcW w:w="864" w:type="dxa"/>
            <w:vAlign w:val="center"/>
            <w:hideMark/>
          </w:tcPr>
          <w:p w14:paraId="1AD1FD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04432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F91EAEB"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6BEDFD7B"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42235C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768B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1E4F0DB"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6F8BEC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5FBB9B21"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A20FFCD" w14:textId="77777777" w:rsidTr="00F555E9">
        <w:trPr>
          <w:trHeight w:val="165"/>
        </w:trPr>
        <w:tc>
          <w:tcPr>
            <w:tcW w:w="360" w:type="dxa"/>
            <w:vAlign w:val="center"/>
            <w:hideMark/>
          </w:tcPr>
          <w:p w14:paraId="65A38722" w14:textId="77777777" w:rsidR="00E42721" w:rsidRPr="00B20630" w:rsidRDefault="00E42721" w:rsidP="00F555E9">
            <w:pPr>
              <w:snapToGrid w:val="0"/>
              <w:rPr>
                <w:sz w:val="16"/>
                <w:szCs w:val="16"/>
              </w:rPr>
            </w:pPr>
            <w:r w:rsidRPr="00B20630">
              <w:rPr>
                <w:color w:val="000000"/>
                <w:sz w:val="16"/>
                <w:szCs w:val="16"/>
              </w:rPr>
              <w:t>717</w:t>
            </w:r>
          </w:p>
        </w:tc>
        <w:tc>
          <w:tcPr>
            <w:tcW w:w="864" w:type="dxa"/>
            <w:vAlign w:val="center"/>
            <w:hideMark/>
          </w:tcPr>
          <w:p w14:paraId="4D8418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F9A242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76A9A34"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0FAA9E27"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F81E8C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CCE7D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0E8495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A51E3E5" w14:textId="77777777" w:rsidR="00E42721" w:rsidRPr="009B3DCC" w:rsidRDefault="00E42721" w:rsidP="00F555E9">
            <w:pPr>
              <w:snapToGrid w:val="0"/>
              <w:jc w:val="center"/>
              <w:rPr>
                <w:sz w:val="16"/>
                <w:szCs w:val="16"/>
              </w:rPr>
            </w:pPr>
            <w:r w:rsidRPr="00266687">
              <w:rPr>
                <w:color w:val="000000"/>
                <w:sz w:val="16"/>
                <w:szCs w:val="16"/>
              </w:rPr>
              <w:t>12.49</w:t>
            </w:r>
          </w:p>
        </w:tc>
        <w:tc>
          <w:tcPr>
            <w:tcW w:w="1008" w:type="dxa"/>
            <w:vAlign w:val="center"/>
            <w:hideMark/>
          </w:tcPr>
          <w:p w14:paraId="12A0B3DE" w14:textId="77777777" w:rsidR="00E42721" w:rsidRPr="009B3DCC" w:rsidRDefault="00E42721" w:rsidP="00F555E9">
            <w:pPr>
              <w:snapToGrid w:val="0"/>
              <w:jc w:val="center"/>
              <w:rPr>
                <w:sz w:val="16"/>
                <w:szCs w:val="16"/>
              </w:rPr>
            </w:pPr>
            <w:r w:rsidRPr="00266687">
              <w:rPr>
                <w:color w:val="000000"/>
                <w:sz w:val="16"/>
                <w:szCs w:val="16"/>
              </w:rPr>
              <w:t>1.64</w:t>
            </w:r>
          </w:p>
        </w:tc>
      </w:tr>
      <w:tr w:rsidR="00E42721" w:rsidRPr="009B3DCC" w14:paraId="3E88DD92" w14:textId="77777777" w:rsidTr="00F555E9">
        <w:trPr>
          <w:trHeight w:val="165"/>
        </w:trPr>
        <w:tc>
          <w:tcPr>
            <w:tcW w:w="360" w:type="dxa"/>
            <w:vAlign w:val="center"/>
            <w:hideMark/>
          </w:tcPr>
          <w:p w14:paraId="1F021F23" w14:textId="77777777" w:rsidR="00E42721" w:rsidRPr="00B20630" w:rsidRDefault="00E42721" w:rsidP="00F555E9">
            <w:pPr>
              <w:snapToGrid w:val="0"/>
              <w:rPr>
                <w:sz w:val="16"/>
                <w:szCs w:val="16"/>
              </w:rPr>
            </w:pPr>
            <w:r w:rsidRPr="00B20630">
              <w:rPr>
                <w:color w:val="000000"/>
                <w:sz w:val="16"/>
                <w:szCs w:val="16"/>
              </w:rPr>
              <w:t>718</w:t>
            </w:r>
          </w:p>
        </w:tc>
        <w:tc>
          <w:tcPr>
            <w:tcW w:w="864" w:type="dxa"/>
            <w:vAlign w:val="center"/>
            <w:hideMark/>
          </w:tcPr>
          <w:p w14:paraId="2F71360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532090D"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0B920A26"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7C9BFFC9"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7B0B3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D0F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780B7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55CEB5D" w14:textId="77777777" w:rsidR="00E42721" w:rsidRPr="009B3DCC" w:rsidRDefault="00E42721" w:rsidP="00F555E9">
            <w:pPr>
              <w:snapToGrid w:val="0"/>
              <w:jc w:val="center"/>
              <w:rPr>
                <w:sz w:val="16"/>
                <w:szCs w:val="16"/>
              </w:rPr>
            </w:pPr>
            <w:r w:rsidRPr="00266687">
              <w:rPr>
                <w:color w:val="000000"/>
                <w:sz w:val="16"/>
                <w:szCs w:val="16"/>
              </w:rPr>
              <w:t>13.02</w:t>
            </w:r>
          </w:p>
        </w:tc>
        <w:tc>
          <w:tcPr>
            <w:tcW w:w="1008" w:type="dxa"/>
            <w:vAlign w:val="center"/>
            <w:hideMark/>
          </w:tcPr>
          <w:p w14:paraId="48BE106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68F17B21" w14:textId="77777777" w:rsidTr="00F555E9">
        <w:trPr>
          <w:trHeight w:val="165"/>
        </w:trPr>
        <w:tc>
          <w:tcPr>
            <w:tcW w:w="360" w:type="dxa"/>
            <w:vAlign w:val="center"/>
            <w:hideMark/>
          </w:tcPr>
          <w:p w14:paraId="23A8F7D1" w14:textId="77777777" w:rsidR="00E42721" w:rsidRPr="00B20630" w:rsidRDefault="00E42721" w:rsidP="00F555E9">
            <w:pPr>
              <w:snapToGrid w:val="0"/>
              <w:rPr>
                <w:sz w:val="16"/>
                <w:szCs w:val="16"/>
              </w:rPr>
            </w:pPr>
            <w:r w:rsidRPr="00B20630">
              <w:rPr>
                <w:color w:val="000000"/>
                <w:sz w:val="16"/>
                <w:szCs w:val="16"/>
              </w:rPr>
              <w:t>719</w:t>
            </w:r>
          </w:p>
        </w:tc>
        <w:tc>
          <w:tcPr>
            <w:tcW w:w="864" w:type="dxa"/>
            <w:vAlign w:val="center"/>
            <w:hideMark/>
          </w:tcPr>
          <w:p w14:paraId="2437D53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FC1D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F6A65A" w14:textId="77777777" w:rsidR="00E42721" w:rsidRPr="009B3DCC" w:rsidRDefault="00E42721" w:rsidP="00F555E9">
            <w:pPr>
              <w:snapToGrid w:val="0"/>
              <w:jc w:val="center"/>
              <w:rPr>
                <w:sz w:val="16"/>
                <w:szCs w:val="16"/>
              </w:rPr>
            </w:pPr>
            <w:r w:rsidRPr="00266687">
              <w:rPr>
                <w:color w:val="000000"/>
                <w:sz w:val="16"/>
                <w:szCs w:val="16"/>
              </w:rPr>
              <w:t>152</w:t>
            </w:r>
          </w:p>
        </w:tc>
        <w:tc>
          <w:tcPr>
            <w:tcW w:w="1008" w:type="dxa"/>
            <w:vAlign w:val="center"/>
            <w:hideMark/>
          </w:tcPr>
          <w:p w14:paraId="17588DF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3B4BB4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25360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A42D3F"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68877A" w14:textId="77777777" w:rsidR="00E42721" w:rsidRPr="009B3DCC" w:rsidRDefault="00E42721" w:rsidP="00F555E9">
            <w:pPr>
              <w:snapToGrid w:val="0"/>
              <w:jc w:val="center"/>
              <w:rPr>
                <w:sz w:val="16"/>
                <w:szCs w:val="16"/>
              </w:rPr>
            </w:pPr>
            <w:r w:rsidRPr="00266687">
              <w:rPr>
                <w:color w:val="000000"/>
                <w:sz w:val="16"/>
                <w:szCs w:val="16"/>
              </w:rPr>
              <w:t>13.06</w:t>
            </w:r>
          </w:p>
        </w:tc>
        <w:tc>
          <w:tcPr>
            <w:tcW w:w="1008" w:type="dxa"/>
            <w:vAlign w:val="center"/>
            <w:hideMark/>
          </w:tcPr>
          <w:p w14:paraId="11223900" w14:textId="77777777" w:rsidR="00E42721" w:rsidRPr="009B3DCC" w:rsidRDefault="00E42721" w:rsidP="00F555E9">
            <w:pPr>
              <w:snapToGrid w:val="0"/>
              <w:jc w:val="center"/>
              <w:rPr>
                <w:sz w:val="16"/>
                <w:szCs w:val="16"/>
              </w:rPr>
            </w:pPr>
            <w:r w:rsidRPr="00266687">
              <w:rPr>
                <w:color w:val="000000"/>
                <w:sz w:val="16"/>
                <w:szCs w:val="16"/>
              </w:rPr>
              <w:t>1.82</w:t>
            </w:r>
          </w:p>
        </w:tc>
      </w:tr>
      <w:tr w:rsidR="00E42721" w:rsidRPr="009B3DCC" w14:paraId="12EEB2FD" w14:textId="77777777" w:rsidTr="00F555E9">
        <w:trPr>
          <w:trHeight w:val="165"/>
        </w:trPr>
        <w:tc>
          <w:tcPr>
            <w:tcW w:w="360" w:type="dxa"/>
            <w:vAlign w:val="center"/>
            <w:hideMark/>
          </w:tcPr>
          <w:p w14:paraId="130DA1CB" w14:textId="77777777" w:rsidR="00E42721" w:rsidRPr="00B20630" w:rsidRDefault="00E42721" w:rsidP="00F555E9">
            <w:pPr>
              <w:snapToGrid w:val="0"/>
              <w:rPr>
                <w:sz w:val="16"/>
                <w:szCs w:val="16"/>
              </w:rPr>
            </w:pPr>
            <w:r w:rsidRPr="00B20630">
              <w:rPr>
                <w:color w:val="000000"/>
                <w:sz w:val="16"/>
                <w:szCs w:val="16"/>
              </w:rPr>
              <w:t>720</w:t>
            </w:r>
          </w:p>
        </w:tc>
        <w:tc>
          <w:tcPr>
            <w:tcW w:w="864" w:type="dxa"/>
            <w:vAlign w:val="center"/>
            <w:hideMark/>
          </w:tcPr>
          <w:p w14:paraId="0D04A5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64B987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D252B2F"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35F659A8"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6DA429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3A974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C9EC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58EAAA0" w14:textId="77777777" w:rsidR="00E42721" w:rsidRPr="009B3DCC" w:rsidRDefault="00E42721" w:rsidP="00F555E9">
            <w:pPr>
              <w:snapToGrid w:val="0"/>
              <w:jc w:val="center"/>
              <w:rPr>
                <w:sz w:val="16"/>
                <w:szCs w:val="16"/>
              </w:rPr>
            </w:pPr>
            <w:r w:rsidRPr="00266687">
              <w:rPr>
                <w:color w:val="000000"/>
                <w:sz w:val="16"/>
                <w:szCs w:val="16"/>
              </w:rPr>
              <w:t>13.12</w:t>
            </w:r>
          </w:p>
        </w:tc>
        <w:tc>
          <w:tcPr>
            <w:tcW w:w="1008" w:type="dxa"/>
            <w:vAlign w:val="center"/>
            <w:hideMark/>
          </w:tcPr>
          <w:p w14:paraId="6D348567"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4F0A4452" w14:textId="77777777" w:rsidTr="00F555E9">
        <w:trPr>
          <w:trHeight w:val="165"/>
        </w:trPr>
        <w:tc>
          <w:tcPr>
            <w:tcW w:w="360" w:type="dxa"/>
            <w:vAlign w:val="center"/>
            <w:hideMark/>
          </w:tcPr>
          <w:p w14:paraId="6A553D0B" w14:textId="77777777" w:rsidR="00E42721" w:rsidRPr="00B20630" w:rsidRDefault="00E42721" w:rsidP="00F555E9">
            <w:pPr>
              <w:snapToGrid w:val="0"/>
              <w:rPr>
                <w:sz w:val="16"/>
                <w:szCs w:val="16"/>
              </w:rPr>
            </w:pPr>
            <w:r w:rsidRPr="00B20630">
              <w:rPr>
                <w:color w:val="000000"/>
                <w:sz w:val="16"/>
                <w:szCs w:val="16"/>
              </w:rPr>
              <w:t>721</w:t>
            </w:r>
          </w:p>
        </w:tc>
        <w:tc>
          <w:tcPr>
            <w:tcW w:w="864" w:type="dxa"/>
            <w:vAlign w:val="center"/>
            <w:hideMark/>
          </w:tcPr>
          <w:p w14:paraId="6313C47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659BB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D12BC8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12D8529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FE5AE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66DB9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035E2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3F51BC" w14:textId="77777777" w:rsidR="00E42721" w:rsidRPr="009B3DCC" w:rsidRDefault="00E42721" w:rsidP="00F555E9">
            <w:pPr>
              <w:snapToGrid w:val="0"/>
              <w:jc w:val="center"/>
              <w:rPr>
                <w:sz w:val="16"/>
                <w:szCs w:val="16"/>
              </w:rPr>
            </w:pPr>
            <w:r w:rsidRPr="00266687">
              <w:rPr>
                <w:color w:val="000000"/>
                <w:sz w:val="16"/>
                <w:szCs w:val="16"/>
              </w:rPr>
              <w:t>12.26</w:t>
            </w:r>
          </w:p>
        </w:tc>
        <w:tc>
          <w:tcPr>
            <w:tcW w:w="1008" w:type="dxa"/>
            <w:vAlign w:val="center"/>
            <w:hideMark/>
          </w:tcPr>
          <w:p w14:paraId="0E2F7E3B"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3185E2BA" w14:textId="77777777" w:rsidTr="00F555E9">
        <w:trPr>
          <w:trHeight w:val="165"/>
        </w:trPr>
        <w:tc>
          <w:tcPr>
            <w:tcW w:w="360" w:type="dxa"/>
            <w:vAlign w:val="center"/>
            <w:hideMark/>
          </w:tcPr>
          <w:p w14:paraId="57EBE20B" w14:textId="77777777" w:rsidR="00E42721" w:rsidRPr="00B20630" w:rsidRDefault="00E42721" w:rsidP="00F555E9">
            <w:pPr>
              <w:snapToGrid w:val="0"/>
              <w:rPr>
                <w:sz w:val="16"/>
                <w:szCs w:val="16"/>
              </w:rPr>
            </w:pPr>
            <w:r w:rsidRPr="00B20630">
              <w:rPr>
                <w:color w:val="000000"/>
                <w:sz w:val="16"/>
                <w:szCs w:val="16"/>
              </w:rPr>
              <w:t>722</w:t>
            </w:r>
          </w:p>
        </w:tc>
        <w:tc>
          <w:tcPr>
            <w:tcW w:w="864" w:type="dxa"/>
            <w:vAlign w:val="center"/>
            <w:hideMark/>
          </w:tcPr>
          <w:p w14:paraId="0F4B9B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8D361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E60C5ED"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106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350125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7F73C7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D670ED"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7B6FE93" w14:textId="77777777" w:rsidR="00E42721" w:rsidRPr="009B3DCC" w:rsidRDefault="00E42721" w:rsidP="00F555E9">
            <w:pPr>
              <w:snapToGrid w:val="0"/>
              <w:jc w:val="center"/>
              <w:rPr>
                <w:sz w:val="16"/>
                <w:szCs w:val="16"/>
              </w:rPr>
            </w:pPr>
            <w:r w:rsidRPr="00266687">
              <w:rPr>
                <w:color w:val="000000"/>
                <w:sz w:val="16"/>
                <w:szCs w:val="16"/>
              </w:rPr>
              <w:t>13.51</w:t>
            </w:r>
          </w:p>
        </w:tc>
        <w:tc>
          <w:tcPr>
            <w:tcW w:w="1008" w:type="dxa"/>
            <w:vAlign w:val="center"/>
            <w:hideMark/>
          </w:tcPr>
          <w:p w14:paraId="72513C5E"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3C43B9F6" w14:textId="77777777" w:rsidTr="00F555E9">
        <w:trPr>
          <w:trHeight w:val="165"/>
        </w:trPr>
        <w:tc>
          <w:tcPr>
            <w:tcW w:w="360" w:type="dxa"/>
            <w:vAlign w:val="center"/>
            <w:hideMark/>
          </w:tcPr>
          <w:p w14:paraId="7857C7B8" w14:textId="77777777" w:rsidR="00E42721" w:rsidRPr="00B20630" w:rsidRDefault="00E42721" w:rsidP="00F555E9">
            <w:pPr>
              <w:snapToGrid w:val="0"/>
              <w:rPr>
                <w:sz w:val="16"/>
                <w:szCs w:val="16"/>
              </w:rPr>
            </w:pPr>
            <w:r w:rsidRPr="00B20630">
              <w:rPr>
                <w:color w:val="000000"/>
                <w:sz w:val="16"/>
                <w:szCs w:val="16"/>
              </w:rPr>
              <w:t>723</w:t>
            </w:r>
          </w:p>
        </w:tc>
        <w:tc>
          <w:tcPr>
            <w:tcW w:w="864" w:type="dxa"/>
            <w:vAlign w:val="center"/>
            <w:hideMark/>
          </w:tcPr>
          <w:p w14:paraId="5A95C8F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4C888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761E44C2"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0240BCA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891A4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5874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A6792B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27435CC" w14:textId="77777777" w:rsidR="00E42721" w:rsidRPr="009B3DCC" w:rsidRDefault="00E42721" w:rsidP="00F555E9">
            <w:pPr>
              <w:snapToGrid w:val="0"/>
              <w:jc w:val="center"/>
              <w:rPr>
                <w:sz w:val="16"/>
                <w:szCs w:val="16"/>
              </w:rPr>
            </w:pPr>
            <w:r w:rsidRPr="00266687">
              <w:rPr>
                <w:color w:val="000000"/>
                <w:sz w:val="16"/>
                <w:szCs w:val="16"/>
              </w:rPr>
              <w:t>12.56</w:t>
            </w:r>
          </w:p>
        </w:tc>
        <w:tc>
          <w:tcPr>
            <w:tcW w:w="1008" w:type="dxa"/>
            <w:vAlign w:val="center"/>
            <w:hideMark/>
          </w:tcPr>
          <w:p w14:paraId="0F40993F"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580CFF12" w14:textId="77777777" w:rsidTr="00F555E9">
        <w:trPr>
          <w:trHeight w:val="165"/>
        </w:trPr>
        <w:tc>
          <w:tcPr>
            <w:tcW w:w="360" w:type="dxa"/>
            <w:vAlign w:val="center"/>
            <w:hideMark/>
          </w:tcPr>
          <w:p w14:paraId="0D41F56D" w14:textId="77777777" w:rsidR="00E42721" w:rsidRPr="00B20630" w:rsidRDefault="00E42721" w:rsidP="00F555E9">
            <w:pPr>
              <w:snapToGrid w:val="0"/>
              <w:rPr>
                <w:sz w:val="16"/>
                <w:szCs w:val="16"/>
              </w:rPr>
            </w:pPr>
            <w:r w:rsidRPr="00B20630">
              <w:rPr>
                <w:color w:val="000000"/>
                <w:sz w:val="16"/>
                <w:szCs w:val="16"/>
              </w:rPr>
              <w:t>724</w:t>
            </w:r>
          </w:p>
        </w:tc>
        <w:tc>
          <w:tcPr>
            <w:tcW w:w="864" w:type="dxa"/>
            <w:vAlign w:val="center"/>
            <w:hideMark/>
          </w:tcPr>
          <w:p w14:paraId="36710F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A5A040A"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A59C993" w14:textId="77777777" w:rsidR="00E42721" w:rsidRPr="009B3DCC" w:rsidRDefault="00E42721" w:rsidP="00F555E9">
            <w:pPr>
              <w:snapToGrid w:val="0"/>
              <w:jc w:val="center"/>
              <w:rPr>
                <w:sz w:val="16"/>
                <w:szCs w:val="16"/>
              </w:rPr>
            </w:pPr>
            <w:r w:rsidRPr="00266687">
              <w:rPr>
                <w:color w:val="000000"/>
                <w:sz w:val="16"/>
                <w:szCs w:val="16"/>
              </w:rPr>
              <w:t>153</w:t>
            </w:r>
          </w:p>
        </w:tc>
        <w:tc>
          <w:tcPr>
            <w:tcW w:w="1008" w:type="dxa"/>
            <w:vAlign w:val="center"/>
            <w:hideMark/>
          </w:tcPr>
          <w:p w14:paraId="4196F35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702B3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AF7C6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044FE4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1DC72E4" w14:textId="77777777" w:rsidR="00E42721" w:rsidRPr="009B3DCC" w:rsidRDefault="00E42721" w:rsidP="00F555E9">
            <w:pPr>
              <w:snapToGrid w:val="0"/>
              <w:jc w:val="center"/>
              <w:rPr>
                <w:sz w:val="16"/>
                <w:szCs w:val="16"/>
              </w:rPr>
            </w:pPr>
            <w:r w:rsidRPr="00266687">
              <w:rPr>
                <w:color w:val="000000"/>
                <w:sz w:val="16"/>
                <w:szCs w:val="16"/>
              </w:rPr>
              <w:t>12.05</w:t>
            </w:r>
          </w:p>
        </w:tc>
        <w:tc>
          <w:tcPr>
            <w:tcW w:w="1008" w:type="dxa"/>
            <w:vAlign w:val="center"/>
            <w:hideMark/>
          </w:tcPr>
          <w:p w14:paraId="2130612F"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0651D3D9" w14:textId="77777777" w:rsidTr="00F555E9">
        <w:trPr>
          <w:trHeight w:val="165"/>
        </w:trPr>
        <w:tc>
          <w:tcPr>
            <w:tcW w:w="360" w:type="dxa"/>
            <w:vAlign w:val="center"/>
            <w:hideMark/>
          </w:tcPr>
          <w:p w14:paraId="05A23BD2" w14:textId="77777777" w:rsidR="00E42721" w:rsidRPr="00B20630" w:rsidRDefault="00E42721" w:rsidP="00F555E9">
            <w:pPr>
              <w:snapToGrid w:val="0"/>
              <w:rPr>
                <w:sz w:val="16"/>
                <w:szCs w:val="16"/>
              </w:rPr>
            </w:pPr>
            <w:r w:rsidRPr="00B20630">
              <w:rPr>
                <w:color w:val="000000"/>
                <w:sz w:val="16"/>
                <w:szCs w:val="16"/>
              </w:rPr>
              <w:t>725</w:t>
            </w:r>
          </w:p>
        </w:tc>
        <w:tc>
          <w:tcPr>
            <w:tcW w:w="864" w:type="dxa"/>
            <w:vAlign w:val="center"/>
            <w:hideMark/>
          </w:tcPr>
          <w:p w14:paraId="3BDD987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2E06E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3CAF227"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7BB8AB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68A70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8021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28720A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FD4ABD"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14290FDA"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00844857" w14:textId="77777777" w:rsidTr="00F555E9">
        <w:trPr>
          <w:trHeight w:val="165"/>
        </w:trPr>
        <w:tc>
          <w:tcPr>
            <w:tcW w:w="360" w:type="dxa"/>
            <w:vAlign w:val="center"/>
            <w:hideMark/>
          </w:tcPr>
          <w:p w14:paraId="0C38E169" w14:textId="77777777" w:rsidR="00E42721" w:rsidRPr="00B20630" w:rsidRDefault="00E42721" w:rsidP="00F555E9">
            <w:pPr>
              <w:snapToGrid w:val="0"/>
              <w:rPr>
                <w:sz w:val="16"/>
                <w:szCs w:val="16"/>
              </w:rPr>
            </w:pPr>
            <w:r w:rsidRPr="00B20630">
              <w:rPr>
                <w:color w:val="000000"/>
                <w:sz w:val="16"/>
                <w:szCs w:val="16"/>
              </w:rPr>
              <w:t>726</w:t>
            </w:r>
          </w:p>
        </w:tc>
        <w:tc>
          <w:tcPr>
            <w:tcW w:w="864" w:type="dxa"/>
            <w:vAlign w:val="center"/>
            <w:hideMark/>
          </w:tcPr>
          <w:p w14:paraId="7D2C27B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DC9D8"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3515E6"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2F95D56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228706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6D5B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25BA11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40425B" w14:textId="77777777" w:rsidR="00E42721" w:rsidRPr="009B3DCC" w:rsidRDefault="00E42721" w:rsidP="00F555E9">
            <w:pPr>
              <w:snapToGrid w:val="0"/>
              <w:jc w:val="center"/>
              <w:rPr>
                <w:sz w:val="16"/>
                <w:szCs w:val="16"/>
              </w:rPr>
            </w:pPr>
            <w:r w:rsidRPr="00266687">
              <w:rPr>
                <w:color w:val="000000"/>
                <w:sz w:val="16"/>
                <w:szCs w:val="16"/>
              </w:rPr>
              <w:t>13.75</w:t>
            </w:r>
          </w:p>
        </w:tc>
        <w:tc>
          <w:tcPr>
            <w:tcW w:w="1008" w:type="dxa"/>
            <w:vAlign w:val="center"/>
            <w:hideMark/>
          </w:tcPr>
          <w:p w14:paraId="7C3E63B6"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D706B8" w14:textId="77777777" w:rsidTr="00F555E9">
        <w:trPr>
          <w:trHeight w:val="165"/>
        </w:trPr>
        <w:tc>
          <w:tcPr>
            <w:tcW w:w="360" w:type="dxa"/>
            <w:vAlign w:val="center"/>
            <w:hideMark/>
          </w:tcPr>
          <w:p w14:paraId="6DD7D199" w14:textId="77777777" w:rsidR="00E42721" w:rsidRPr="00B20630" w:rsidRDefault="00E42721" w:rsidP="00F555E9">
            <w:pPr>
              <w:snapToGrid w:val="0"/>
              <w:rPr>
                <w:sz w:val="16"/>
                <w:szCs w:val="16"/>
              </w:rPr>
            </w:pPr>
            <w:r w:rsidRPr="00B20630">
              <w:rPr>
                <w:color w:val="000000"/>
                <w:sz w:val="16"/>
                <w:szCs w:val="16"/>
              </w:rPr>
              <w:t>727</w:t>
            </w:r>
          </w:p>
        </w:tc>
        <w:tc>
          <w:tcPr>
            <w:tcW w:w="864" w:type="dxa"/>
            <w:vAlign w:val="center"/>
            <w:hideMark/>
          </w:tcPr>
          <w:p w14:paraId="0B90C9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9F6B5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1AE55461"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6AE2BF1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7C8C10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A0DDF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7012B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8AC2FC" w14:textId="77777777" w:rsidR="00E42721" w:rsidRPr="009B3DCC" w:rsidRDefault="00E42721" w:rsidP="00F555E9">
            <w:pPr>
              <w:snapToGrid w:val="0"/>
              <w:jc w:val="center"/>
              <w:rPr>
                <w:sz w:val="16"/>
                <w:szCs w:val="16"/>
              </w:rPr>
            </w:pPr>
            <w:r w:rsidRPr="00266687">
              <w:rPr>
                <w:color w:val="000000"/>
                <w:sz w:val="16"/>
                <w:szCs w:val="16"/>
              </w:rPr>
              <w:t>12.13</w:t>
            </w:r>
          </w:p>
        </w:tc>
        <w:tc>
          <w:tcPr>
            <w:tcW w:w="1008" w:type="dxa"/>
            <w:vAlign w:val="center"/>
            <w:hideMark/>
          </w:tcPr>
          <w:p w14:paraId="1167027C" w14:textId="77777777" w:rsidR="00E42721" w:rsidRPr="009B3DCC" w:rsidRDefault="00E42721" w:rsidP="00F555E9">
            <w:pPr>
              <w:snapToGrid w:val="0"/>
              <w:jc w:val="center"/>
              <w:rPr>
                <w:sz w:val="16"/>
                <w:szCs w:val="16"/>
              </w:rPr>
            </w:pPr>
            <w:r w:rsidRPr="00266687">
              <w:rPr>
                <w:color w:val="000000"/>
                <w:sz w:val="16"/>
                <w:szCs w:val="16"/>
              </w:rPr>
              <w:t>1.38</w:t>
            </w:r>
          </w:p>
        </w:tc>
      </w:tr>
      <w:tr w:rsidR="00E42721" w:rsidRPr="009B3DCC" w14:paraId="074E4CA5" w14:textId="77777777" w:rsidTr="00F555E9">
        <w:trPr>
          <w:trHeight w:val="165"/>
        </w:trPr>
        <w:tc>
          <w:tcPr>
            <w:tcW w:w="360" w:type="dxa"/>
            <w:vAlign w:val="center"/>
            <w:hideMark/>
          </w:tcPr>
          <w:p w14:paraId="4F29991C" w14:textId="77777777" w:rsidR="00E42721" w:rsidRPr="00B20630" w:rsidRDefault="00E42721" w:rsidP="00F555E9">
            <w:pPr>
              <w:snapToGrid w:val="0"/>
              <w:rPr>
                <w:sz w:val="16"/>
                <w:szCs w:val="16"/>
              </w:rPr>
            </w:pPr>
            <w:r w:rsidRPr="00B20630">
              <w:rPr>
                <w:color w:val="000000"/>
                <w:sz w:val="16"/>
                <w:szCs w:val="16"/>
              </w:rPr>
              <w:t>728</w:t>
            </w:r>
          </w:p>
        </w:tc>
        <w:tc>
          <w:tcPr>
            <w:tcW w:w="864" w:type="dxa"/>
            <w:vAlign w:val="center"/>
            <w:hideMark/>
          </w:tcPr>
          <w:p w14:paraId="09E39F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7C8392"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4FD064C2"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08B655E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60A0F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0EF9F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98FF9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91B219" w14:textId="77777777" w:rsidR="00E42721" w:rsidRPr="009B3DCC" w:rsidRDefault="00E42721" w:rsidP="00F555E9">
            <w:pPr>
              <w:snapToGrid w:val="0"/>
              <w:jc w:val="center"/>
              <w:rPr>
                <w:sz w:val="16"/>
                <w:szCs w:val="16"/>
              </w:rPr>
            </w:pPr>
            <w:r w:rsidRPr="00266687">
              <w:rPr>
                <w:color w:val="000000"/>
                <w:sz w:val="16"/>
                <w:szCs w:val="16"/>
              </w:rPr>
              <w:t>12.68</w:t>
            </w:r>
          </w:p>
        </w:tc>
        <w:tc>
          <w:tcPr>
            <w:tcW w:w="1008" w:type="dxa"/>
            <w:vAlign w:val="center"/>
            <w:hideMark/>
          </w:tcPr>
          <w:p w14:paraId="006A410D"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913694" w14:textId="77777777" w:rsidTr="00F555E9">
        <w:trPr>
          <w:trHeight w:val="180"/>
        </w:trPr>
        <w:tc>
          <w:tcPr>
            <w:tcW w:w="360" w:type="dxa"/>
            <w:vAlign w:val="center"/>
            <w:hideMark/>
          </w:tcPr>
          <w:p w14:paraId="61DEFCE7" w14:textId="77777777" w:rsidR="00E42721" w:rsidRPr="00B20630" w:rsidRDefault="00E42721" w:rsidP="00F555E9">
            <w:pPr>
              <w:snapToGrid w:val="0"/>
              <w:rPr>
                <w:sz w:val="16"/>
                <w:szCs w:val="16"/>
              </w:rPr>
            </w:pPr>
            <w:r w:rsidRPr="00B20630">
              <w:rPr>
                <w:color w:val="000000"/>
                <w:sz w:val="16"/>
                <w:szCs w:val="16"/>
              </w:rPr>
              <w:t>729</w:t>
            </w:r>
          </w:p>
        </w:tc>
        <w:tc>
          <w:tcPr>
            <w:tcW w:w="864" w:type="dxa"/>
            <w:vAlign w:val="center"/>
            <w:hideMark/>
          </w:tcPr>
          <w:p w14:paraId="429920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7861956"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E869EFB" w14:textId="77777777" w:rsidR="00E42721" w:rsidRPr="009B3DCC" w:rsidRDefault="00E42721" w:rsidP="00F555E9">
            <w:pPr>
              <w:snapToGrid w:val="0"/>
              <w:jc w:val="center"/>
              <w:rPr>
                <w:sz w:val="16"/>
                <w:szCs w:val="16"/>
              </w:rPr>
            </w:pPr>
            <w:r w:rsidRPr="00266687">
              <w:rPr>
                <w:color w:val="000000"/>
                <w:sz w:val="16"/>
                <w:szCs w:val="16"/>
              </w:rPr>
              <w:t>154</w:t>
            </w:r>
          </w:p>
        </w:tc>
        <w:tc>
          <w:tcPr>
            <w:tcW w:w="1008" w:type="dxa"/>
            <w:vAlign w:val="center"/>
            <w:hideMark/>
          </w:tcPr>
          <w:p w14:paraId="4D8DD980"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5DDE6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F113B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8E833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14BA042"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4D4FB2F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0BF556D2" w14:textId="77777777" w:rsidTr="00F555E9">
        <w:trPr>
          <w:trHeight w:val="165"/>
        </w:trPr>
        <w:tc>
          <w:tcPr>
            <w:tcW w:w="360" w:type="dxa"/>
            <w:vAlign w:val="center"/>
            <w:hideMark/>
          </w:tcPr>
          <w:p w14:paraId="2EE774FA" w14:textId="77777777" w:rsidR="00E42721" w:rsidRPr="00B20630" w:rsidRDefault="00E42721" w:rsidP="00F555E9">
            <w:pPr>
              <w:snapToGrid w:val="0"/>
              <w:rPr>
                <w:sz w:val="16"/>
                <w:szCs w:val="16"/>
              </w:rPr>
            </w:pPr>
            <w:r w:rsidRPr="00B20630">
              <w:rPr>
                <w:color w:val="000000"/>
                <w:sz w:val="16"/>
                <w:szCs w:val="16"/>
              </w:rPr>
              <w:t>730</w:t>
            </w:r>
          </w:p>
        </w:tc>
        <w:tc>
          <w:tcPr>
            <w:tcW w:w="864" w:type="dxa"/>
            <w:vAlign w:val="center"/>
            <w:hideMark/>
          </w:tcPr>
          <w:p w14:paraId="007F70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B8F89"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05E3C09"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A31EC43"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4841B75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C247E6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11BC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697834" w14:textId="77777777" w:rsidR="00E42721" w:rsidRPr="009B3DCC" w:rsidRDefault="00E42721" w:rsidP="00F555E9">
            <w:pPr>
              <w:snapToGrid w:val="0"/>
              <w:jc w:val="center"/>
              <w:rPr>
                <w:sz w:val="16"/>
                <w:szCs w:val="16"/>
              </w:rPr>
            </w:pPr>
            <w:r w:rsidRPr="00266687">
              <w:rPr>
                <w:color w:val="000000"/>
                <w:sz w:val="16"/>
                <w:szCs w:val="16"/>
              </w:rPr>
              <w:t>14.28</w:t>
            </w:r>
          </w:p>
        </w:tc>
        <w:tc>
          <w:tcPr>
            <w:tcW w:w="1008" w:type="dxa"/>
            <w:vAlign w:val="center"/>
            <w:hideMark/>
          </w:tcPr>
          <w:p w14:paraId="37351F0F" w14:textId="77777777" w:rsidR="00E42721" w:rsidRPr="009B3DCC" w:rsidRDefault="00E42721" w:rsidP="00F555E9">
            <w:pPr>
              <w:snapToGrid w:val="0"/>
              <w:jc w:val="center"/>
              <w:rPr>
                <w:sz w:val="16"/>
                <w:szCs w:val="16"/>
              </w:rPr>
            </w:pPr>
            <w:r w:rsidRPr="00266687">
              <w:rPr>
                <w:color w:val="000000"/>
                <w:sz w:val="16"/>
                <w:szCs w:val="16"/>
              </w:rPr>
              <w:t>1.04</w:t>
            </w:r>
          </w:p>
        </w:tc>
      </w:tr>
      <w:tr w:rsidR="00E42721" w:rsidRPr="009B3DCC" w14:paraId="04BC9453" w14:textId="77777777" w:rsidTr="00F555E9">
        <w:trPr>
          <w:trHeight w:val="165"/>
        </w:trPr>
        <w:tc>
          <w:tcPr>
            <w:tcW w:w="360" w:type="dxa"/>
            <w:vAlign w:val="center"/>
            <w:hideMark/>
          </w:tcPr>
          <w:p w14:paraId="5E107DFE" w14:textId="77777777" w:rsidR="00E42721" w:rsidRPr="00B20630" w:rsidRDefault="00E42721" w:rsidP="00F555E9">
            <w:pPr>
              <w:snapToGrid w:val="0"/>
              <w:rPr>
                <w:sz w:val="16"/>
                <w:szCs w:val="16"/>
              </w:rPr>
            </w:pPr>
            <w:r w:rsidRPr="00B20630">
              <w:rPr>
                <w:color w:val="000000"/>
                <w:sz w:val="16"/>
                <w:szCs w:val="16"/>
              </w:rPr>
              <w:t>731</w:t>
            </w:r>
          </w:p>
        </w:tc>
        <w:tc>
          <w:tcPr>
            <w:tcW w:w="864" w:type="dxa"/>
            <w:vAlign w:val="center"/>
            <w:hideMark/>
          </w:tcPr>
          <w:p w14:paraId="39BE72F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4CFA3E"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5629032D"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7E6BA957"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34C60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346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74B7B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B91D1C"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329E7A0A" w14:textId="77777777" w:rsidR="00E42721" w:rsidRPr="009B3DCC" w:rsidRDefault="00E42721" w:rsidP="00F555E9">
            <w:pPr>
              <w:snapToGrid w:val="0"/>
              <w:jc w:val="center"/>
              <w:rPr>
                <w:sz w:val="16"/>
                <w:szCs w:val="16"/>
              </w:rPr>
            </w:pPr>
            <w:r w:rsidRPr="00266687">
              <w:rPr>
                <w:color w:val="000000"/>
                <w:sz w:val="16"/>
                <w:szCs w:val="16"/>
              </w:rPr>
              <w:t>1.23</w:t>
            </w:r>
          </w:p>
        </w:tc>
      </w:tr>
      <w:tr w:rsidR="00E42721" w:rsidRPr="009B3DCC" w14:paraId="74204C99" w14:textId="77777777" w:rsidTr="00F555E9">
        <w:trPr>
          <w:trHeight w:val="165"/>
        </w:trPr>
        <w:tc>
          <w:tcPr>
            <w:tcW w:w="360" w:type="dxa"/>
            <w:vAlign w:val="center"/>
            <w:hideMark/>
          </w:tcPr>
          <w:p w14:paraId="5192DA97" w14:textId="77777777" w:rsidR="00E42721" w:rsidRPr="00B20630" w:rsidRDefault="00E42721" w:rsidP="00F555E9">
            <w:pPr>
              <w:snapToGrid w:val="0"/>
              <w:rPr>
                <w:sz w:val="16"/>
                <w:szCs w:val="16"/>
              </w:rPr>
            </w:pPr>
            <w:r w:rsidRPr="00B20630">
              <w:rPr>
                <w:color w:val="000000"/>
                <w:sz w:val="16"/>
                <w:szCs w:val="16"/>
              </w:rPr>
              <w:t>732</w:t>
            </w:r>
          </w:p>
        </w:tc>
        <w:tc>
          <w:tcPr>
            <w:tcW w:w="864" w:type="dxa"/>
            <w:vAlign w:val="center"/>
            <w:hideMark/>
          </w:tcPr>
          <w:p w14:paraId="09D8B3A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714E4F"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6AD60676"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2FC2CDEF"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6327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EBBBF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96BDE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FF6823" w14:textId="77777777" w:rsidR="00E42721" w:rsidRPr="009B3DCC" w:rsidRDefault="00E42721" w:rsidP="00F555E9">
            <w:pPr>
              <w:snapToGrid w:val="0"/>
              <w:jc w:val="center"/>
              <w:rPr>
                <w:sz w:val="16"/>
                <w:szCs w:val="16"/>
              </w:rPr>
            </w:pPr>
            <w:r w:rsidRPr="00266687">
              <w:rPr>
                <w:color w:val="000000"/>
                <w:sz w:val="16"/>
                <w:szCs w:val="16"/>
              </w:rPr>
              <w:t>14.62</w:t>
            </w:r>
          </w:p>
        </w:tc>
        <w:tc>
          <w:tcPr>
            <w:tcW w:w="1008" w:type="dxa"/>
            <w:vAlign w:val="center"/>
            <w:hideMark/>
          </w:tcPr>
          <w:p w14:paraId="694AC2CE"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567A9521" w14:textId="77777777" w:rsidTr="00F555E9">
        <w:trPr>
          <w:trHeight w:val="165"/>
        </w:trPr>
        <w:tc>
          <w:tcPr>
            <w:tcW w:w="360" w:type="dxa"/>
            <w:vAlign w:val="center"/>
            <w:hideMark/>
          </w:tcPr>
          <w:p w14:paraId="16277BC7" w14:textId="77777777" w:rsidR="00E42721" w:rsidRPr="00B20630" w:rsidRDefault="00E42721" w:rsidP="00F555E9">
            <w:pPr>
              <w:snapToGrid w:val="0"/>
              <w:rPr>
                <w:sz w:val="16"/>
                <w:szCs w:val="16"/>
              </w:rPr>
            </w:pPr>
            <w:r w:rsidRPr="00B20630">
              <w:rPr>
                <w:color w:val="000000"/>
                <w:sz w:val="16"/>
                <w:szCs w:val="16"/>
              </w:rPr>
              <w:t>733</w:t>
            </w:r>
          </w:p>
        </w:tc>
        <w:tc>
          <w:tcPr>
            <w:tcW w:w="864" w:type="dxa"/>
            <w:vAlign w:val="center"/>
            <w:hideMark/>
          </w:tcPr>
          <w:p w14:paraId="03C42DE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20C724"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3C845E9C"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3D2E58C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611409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E76FF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C0314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B2F27A4" w14:textId="77777777" w:rsidR="00E42721" w:rsidRPr="009B3DCC" w:rsidRDefault="00E42721" w:rsidP="00F555E9">
            <w:pPr>
              <w:snapToGrid w:val="0"/>
              <w:jc w:val="center"/>
              <w:rPr>
                <w:sz w:val="16"/>
                <w:szCs w:val="16"/>
              </w:rPr>
            </w:pPr>
            <w:r w:rsidRPr="00266687">
              <w:rPr>
                <w:color w:val="000000"/>
                <w:sz w:val="16"/>
                <w:szCs w:val="16"/>
              </w:rPr>
              <w:t>14.46</w:t>
            </w:r>
          </w:p>
        </w:tc>
        <w:tc>
          <w:tcPr>
            <w:tcW w:w="1008" w:type="dxa"/>
            <w:vAlign w:val="center"/>
            <w:hideMark/>
          </w:tcPr>
          <w:p w14:paraId="4B1096EB" w14:textId="77777777" w:rsidR="00E42721" w:rsidRPr="009B3DCC" w:rsidRDefault="00E42721" w:rsidP="00F555E9">
            <w:pPr>
              <w:snapToGrid w:val="0"/>
              <w:jc w:val="center"/>
              <w:rPr>
                <w:sz w:val="16"/>
                <w:szCs w:val="16"/>
              </w:rPr>
            </w:pPr>
            <w:r w:rsidRPr="00266687">
              <w:rPr>
                <w:color w:val="000000"/>
                <w:sz w:val="16"/>
                <w:szCs w:val="16"/>
              </w:rPr>
              <w:t>1.55</w:t>
            </w:r>
          </w:p>
        </w:tc>
      </w:tr>
      <w:tr w:rsidR="00E42721" w:rsidRPr="009B3DCC" w14:paraId="2ECB0039" w14:textId="77777777" w:rsidTr="00F555E9">
        <w:trPr>
          <w:trHeight w:val="165"/>
        </w:trPr>
        <w:tc>
          <w:tcPr>
            <w:tcW w:w="360" w:type="dxa"/>
            <w:vAlign w:val="center"/>
            <w:hideMark/>
          </w:tcPr>
          <w:p w14:paraId="37B7F213" w14:textId="77777777" w:rsidR="00E42721" w:rsidRPr="00B20630" w:rsidRDefault="00E42721" w:rsidP="00F555E9">
            <w:pPr>
              <w:snapToGrid w:val="0"/>
              <w:rPr>
                <w:sz w:val="16"/>
                <w:szCs w:val="16"/>
              </w:rPr>
            </w:pPr>
            <w:r w:rsidRPr="00B20630">
              <w:rPr>
                <w:color w:val="000000"/>
                <w:sz w:val="16"/>
                <w:szCs w:val="16"/>
              </w:rPr>
              <w:t>734</w:t>
            </w:r>
          </w:p>
        </w:tc>
        <w:tc>
          <w:tcPr>
            <w:tcW w:w="864" w:type="dxa"/>
            <w:vAlign w:val="center"/>
            <w:hideMark/>
          </w:tcPr>
          <w:p w14:paraId="26CE89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82F7AC" w14:textId="77777777" w:rsidR="00E42721" w:rsidRPr="009B3DCC" w:rsidRDefault="00E42721" w:rsidP="00F555E9">
            <w:pPr>
              <w:snapToGrid w:val="0"/>
              <w:jc w:val="center"/>
              <w:rPr>
                <w:sz w:val="16"/>
                <w:szCs w:val="16"/>
              </w:rPr>
            </w:pPr>
            <w:r w:rsidRPr="00266687">
              <w:rPr>
                <w:color w:val="000000"/>
                <w:sz w:val="16"/>
                <w:szCs w:val="16"/>
              </w:rPr>
              <w:t>Dakota Russet</w:t>
            </w:r>
          </w:p>
        </w:tc>
        <w:tc>
          <w:tcPr>
            <w:tcW w:w="504" w:type="dxa"/>
            <w:vAlign w:val="center"/>
            <w:hideMark/>
          </w:tcPr>
          <w:p w14:paraId="276469F0" w14:textId="77777777" w:rsidR="00E42721" w:rsidRPr="009B3DCC" w:rsidRDefault="00E42721" w:rsidP="00F555E9">
            <w:pPr>
              <w:snapToGrid w:val="0"/>
              <w:jc w:val="center"/>
              <w:rPr>
                <w:sz w:val="16"/>
                <w:szCs w:val="16"/>
              </w:rPr>
            </w:pPr>
            <w:r w:rsidRPr="00266687">
              <w:rPr>
                <w:color w:val="000000"/>
                <w:sz w:val="16"/>
                <w:szCs w:val="16"/>
              </w:rPr>
              <w:t>155</w:t>
            </w:r>
          </w:p>
        </w:tc>
        <w:tc>
          <w:tcPr>
            <w:tcW w:w="1008" w:type="dxa"/>
            <w:vAlign w:val="center"/>
            <w:hideMark/>
          </w:tcPr>
          <w:p w14:paraId="5240D79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1C9C30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F05F3C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2654F6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3A46B99" w14:textId="77777777" w:rsidR="00E42721" w:rsidRPr="009B3DCC" w:rsidRDefault="00E42721" w:rsidP="00F555E9">
            <w:pPr>
              <w:snapToGrid w:val="0"/>
              <w:jc w:val="center"/>
              <w:rPr>
                <w:sz w:val="16"/>
                <w:szCs w:val="16"/>
              </w:rPr>
            </w:pPr>
            <w:r w:rsidRPr="00266687">
              <w:rPr>
                <w:color w:val="000000"/>
                <w:sz w:val="16"/>
                <w:szCs w:val="16"/>
              </w:rPr>
              <w:t>15.44</w:t>
            </w:r>
          </w:p>
        </w:tc>
        <w:tc>
          <w:tcPr>
            <w:tcW w:w="1008" w:type="dxa"/>
            <w:vAlign w:val="center"/>
            <w:hideMark/>
          </w:tcPr>
          <w:p w14:paraId="65C0C178" w14:textId="77777777" w:rsidR="00E42721" w:rsidRPr="009B3DCC" w:rsidRDefault="00E42721" w:rsidP="00F555E9">
            <w:pPr>
              <w:snapToGrid w:val="0"/>
              <w:jc w:val="center"/>
              <w:rPr>
                <w:sz w:val="16"/>
                <w:szCs w:val="16"/>
              </w:rPr>
            </w:pPr>
            <w:r w:rsidRPr="00266687">
              <w:rPr>
                <w:color w:val="000000"/>
                <w:sz w:val="16"/>
                <w:szCs w:val="16"/>
              </w:rPr>
              <w:t>1.76</w:t>
            </w:r>
          </w:p>
        </w:tc>
      </w:tr>
      <w:tr w:rsidR="00E42721" w:rsidRPr="009B3DCC" w14:paraId="162AE60C" w14:textId="77777777" w:rsidTr="00F555E9">
        <w:trPr>
          <w:trHeight w:val="165"/>
        </w:trPr>
        <w:tc>
          <w:tcPr>
            <w:tcW w:w="360" w:type="dxa"/>
            <w:vAlign w:val="center"/>
            <w:hideMark/>
          </w:tcPr>
          <w:p w14:paraId="3CD44633" w14:textId="77777777" w:rsidR="00E42721" w:rsidRPr="00B20630" w:rsidRDefault="00E42721" w:rsidP="00F555E9">
            <w:pPr>
              <w:snapToGrid w:val="0"/>
              <w:rPr>
                <w:sz w:val="16"/>
                <w:szCs w:val="16"/>
              </w:rPr>
            </w:pPr>
            <w:r w:rsidRPr="00B20630">
              <w:rPr>
                <w:color w:val="000000"/>
                <w:sz w:val="16"/>
                <w:szCs w:val="16"/>
              </w:rPr>
              <w:t>735</w:t>
            </w:r>
          </w:p>
        </w:tc>
        <w:tc>
          <w:tcPr>
            <w:tcW w:w="864" w:type="dxa"/>
            <w:vAlign w:val="center"/>
            <w:hideMark/>
          </w:tcPr>
          <w:p w14:paraId="3695F4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1E155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89B037"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93A008D"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0134018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2A9B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4970F0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2289FD1" w14:textId="77777777" w:rsidR="00E42721" w:rsidRPr="009B3DCC" w:rsidRDefault="00E42721" w:rsidP="00F555E9">
            <w:pPr>
              <w:snapToGrid w:val="0"/>
              <w:jc w:val="center"/>
              <w:rPr>
                <w:sz w:val="16"/>
                <w:szCs w:val="16"/>
              </w:rPr>
            </w:pPr>
            <w:r w:rsidRPr="00266687">
              <w:rPr>
                <w:color w:val="000000"/>
                <w:sz w:val="16"/>
                <w:szCs w:val="16"/>
              </w:rPr>
              <w:t>2.03</w:t>
            </w:r>
          </w:p>
        </w:tc>
        <w:tc>
          <w:tcPr>
            <w:tcW w:w="1008" w:type="dxa"/>
            <w:vAlign w:val="center"/>
            <w:hideMark/>
          </w:tcPr>
          <w:p w14:paraId="2B87DCB5" w14:textId="77777777" w:rsidR="00E42721" w:rsidRPr="009B3DCC" w:rsidRDefault="00E42721" w:rsidP="00F555E9">
            <w:pPr>
              <w:snapToGrid w:val="0"/>
              <w:jc w:val="center"/>
              <w:rPr>
                <w:sz w:val="16"/>
                <w:szCs w:val="16"/>
              </w:rPr>
            </w:pPr>
            <w:r w:rsidRPr="00266687">
              <w:rPr>
                <w:color w:val="000000"/>
                <w:sz w:val="16"/>
                <w:szCs w:val="16"/>
              </w:rPr>
              <w:t>3.22</w:t>
            </w:r>
          </w:p>
        </w:tc>
      </w:tr>
      <w:tr w:rsidR="00E42721" w:rsidRPr="009B3DCC" w14:paraId="1BD8D2A2" w14:textId="77777777" w:rsidTr="00F555E9">
        <w:trPr>
          <w:trHeight w:val="165"/>
        </w:trPr>
        <w:tc>
          <w:tcPr>
            <w:tcW w:w="360" w:type="dxa"/>
            <w:vAlign w:val="center"/>
            <w:hideMark/>
          </w:tcPr>
          <w:p w14:paraId="06C8091E" w14:textId="77777777" w:rsidR="00E42721" w:rsidRPr="00B20630" w:rsidRDefault="00E42721" w:rsidP="00F555E9">
            <w:pPr>
              <w:snapToGrid w:val="0"/>
              <w:rPr>
                <w:sz w:val="16"/>
                <w:szCs w:val="16"/>
              </w:rPr>
            </w:pPr>
            <w:r w:rsidRPr="00B20630">
              <w:rPr>
                <w:color w:val="000000"/>
                <w:sz w:val="16"/>
                <w:szCs w:val="16"/>
              </w:rPr>
              <w:lastRenderedPageBreak/>
              <w:t>736</w:t>
            </w:r>
          </w:p>
        </w:tc>
        <w:tc>
          <w:tcPr>
            <w:tcW w:w="864" w:type="dxa"/>
            <w:vAlign w:val="center"/>
            <w:hideMark/>
          </w:tcPr>
          <w:p w14:paraId="43128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7458C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7EF401"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3B63B42A"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7B0375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ACF86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C2CBF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8173A7D"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E2BA7FF" w14:textId="77777777" w:rsidR="00E42721" w:rsidRPr="009B3DCC" w:rsidRDefault="00E42721" w:rsidP="00F555E9">
            <w:pPr>
              <w:snapToGrid w:val="0"/>
              <w:jc w:val="center"/>
              <w:rPr>
                <w:sz w:val="16"/>
                <w:szCs w:val="16"/>
              </w:rPr>
            </w:pPr>
            <w:r w:rsidRPr="00266687">
              <w:rPr>
                <w:color w:val="000000"/>
                <w:sz w:val="16"/>
                <w:szCs w:val="16"/>
              </w:rPr>
              <w:t>4.15</w:t>
            </w:r>
          </w:p>
        </w:tc>
      </w:tr>
      <w:tr w:rsidR="00E42721" w:rsidRPr="009B3DCC" w14:paraId="1E44C106" w14:textId="77777777" w:rsidTr="00F555E9">
        <w:trPr>
          <w:trHeight w:val="165"/>
        </w:trPr>
        <w:tc>
          <w:tcPr>
            <w:tcW w:w="360" w:type="dxa"/>
            <w:vAlign w:val="center"/>
            <w:hideMark/>
          </w:tcPr>
          <w:p w14:paraId="68154107" w14:textId="77777777" w:rsidR="00E42721" w:rsidRPr="00B20630" w:rsidRDefault="00E42721" w:rsidP="00F555E9">
            <w:pPr>
              <w:snapToGrid w:val="0"/>
              <w:rPr>
                <w:sz w:val="16"/>
                <w:szCs w:val="16"/>
              </w:rPr>
            </w:pPr>
            <w:r w:rsidRPr="00B20630">
              <w:rPr>
                <w:color w:val="000000"/>
                <w:sz w:val="16"/>
                <w:szCs w:val="16"/>
              </w:rPr>
              <w:t>737</w:t>
            </w:r>
          </w:p>
        </w:tc>
        <w:tc>
          <w:tcPr>
            <w:tcW w:w="864" w:type="dxa"/>
            <w:vAlign w:val="center"/>
            <w:hideMark/>
          </w:tcPr>
          <w:p w14:paraId="126CA1E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8B03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176852"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909DF0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2ABE66E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57DEDA7"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12FBA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24E1E2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59E76CC6" w14:textId="77777777" w:rsidR="00E42721" w:rsidRPr="009B3DCC" w:rsidRDefault="00E42721" w:rsidP="00F555E9">
            <w:pPr>
              <w:snapToGrid w:val="0"/>
              <w:jc w:val="center"/>
              <w:rPr>
                <w:sz w:val="16"/>
                <w:szCs w:val="16"/>
              </w:rPr>
            </w:pPr>
            <w:r w:rsidRPr="00266687">
              <w:rPr>
                <w:color w:val="000000"/>
                <w:sz w:val="16"/>
                <w:szCs w:val="16"/>
              </w:rPr>
              <w:t>3.82</w:t>
            </w:r>
          </w:p>
        </w:tc>
      </w:tr>
      <w:tr w:rsidR="00E42721" w:rsidRPr="009B3DCC" w14:paraId="5AA90906" w14:textId="77777777" w:rsidTr="00F555E9">
        <w:trPr>
          <w:trHeight w:val="165"/>
        </w:trPr>
        <w:tc>
          <w:tcPr>
            <w:tcW w:w="360" w:type="dxa"/>
            <w:vAlign w:val="center"/>
            <w:hideMark/>
          </w:tcPr>
          <w:p w14:paraId="4EADB588" w14:textId="77777777" w:rsidR="00E42721" w:rsidRPr="00B20630" w:rsidRDefault="00E42721" w:rsidP="00F555E9">
            <w:pPr>
              <w:snapToGrid w:val="0"/>
              <w:rPr>
                <w:sz w:val="16"/>
                <w:szCs w:val="16"/>
              </w:rPr>
            </w:pPr>
            <w:r w:rsidRPr="00B20630">
              <w:rPr>
                <w:color w:val="000000"/>
                <w:sz w:val="16"/>
                <w:szCs w:val="16"/>
              </w:rPr>
              <w:t>738</w:t>
            </w:r>
          </w:p>
        </w:tc>
        <w:tc>
          <w:tcPr>
            <w:tcW w:w="864" w:type="dxa"/>
            <w:vAlign w:val="center"/>
            <w:hideMark/>
          </w:tcPr>
          <w:p w14:paraId="7919FE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54ACA6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14459FD"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463D272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13369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32226A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030DE4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DCC4A4B"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14B23CC" w14:textId="77777777" w:rsidR="00E42721" w:rsidRPr="009B3DCC" w:rsidRDefault="00E42721" w:rsidP="00F555E9">
            <w:pPr>
              <w:snapToGrid w:val="0"/>
              <w:jc w:val="center"/>
              <w:rPr>
                <w:sz w:val="16"/>
                <w:szCs w:val="16"/>
              </w:rPr>
            </w:pPr>
            <w:r w:rsidRPr="00266687">
              <w:rPr>
                <w:color w:val="000000"/>
                <w:sz w:val="16"/>
                <w:szCs w:val="16"/>
              </w:rPr>
              <w:t>4.26</w:t>
            </w:r>
          </w:p>
        </w:tc>
      </w:tr>
      <w:tr w:rsidR="00E42721" w:rsidRPr="009B3DCC" w14:paraId="2BEA11DA" w14:textId="77777777" w:rsidTr="00F555E9">
        <w:trPr>
          <w:trHeight w:val="165"/>
        </w:trPr>
        <w:tc>
          <w:tcPr>
            <w:tcW w:w="360" w:type="dxa"/>
            <w:vAlign w:val="center"/>
            <w:hideMark/>
          </w:tcPr>
          <w:p w14:paraId="21CC02B3" w14:textId="77777777" w:rsidR="00E42721" w:rsidRPr="00B20630" w:rsidRDefault="00E42721" w:rsidP="00F555E9">
            <w:pPr>
              <w:snapToGrid w:val="0"/>
              <w:rPr>
                <w:sz w:val="16"/>
                <w:szCs w:val="16"/>
              </w:rPr>
            </w:pPr>
            <w:r w:rsidRPr="00B20630">
              <w:rPr>
                <w:color w:val="000000"/>
                <w:sz w:val="16"/>
                <w:szCs w:val="16"/>
              </w:rPr>
              <w:t>739</w:t>
            </w:r>
          </w:p>
        </w:tc>
        <w:tc>
          <w:tcPr>
            <w:tcW w:w="864" w:type="dxa"/>
            <w:vAlign w:val="center"/>
            <w:hideMark/>
          </w:tcPr>
          <w:p w14:paraId="2A90468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ED5C3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F68669" w14:textId="77777777" w:rsidR="00E42721" w:rsidRPr="009B3DCC" w:rsidRDefault="00E42721" w:rsidP="00F555E9">
            <w:pPr>
              <w:snapToGrid w:val="0"/>
              <w:jc w:val="center"/>
              <w:rPr>
                <w:sz w:val="16"/>
                <w:szCs w:val="16"/>
              </w:rPr>
            </w:pPr>
            <w:r w:rsidRPr="00266687">
              <w:rPr>
                <w:color w:val="000000"/>
                <w:sz w:val="16"/>
                <w:szCs w:val="16"/>
              </w:rPr>
              <w:t>156</w:t>
            </w:r>
          </w:p>
        </w:tc>
        <w:tc>
          <w:tcPr>
            <w:tcW w:w="1008" w:type="dxa"/>
            <w:vAlign w:val="center"/>
            <w:hideMark/>
          </w:tcPr>
          <w:p w14:paraId="1B8F566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4F30C6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B2FBAD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11F8167"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B42835"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5A774049" w14:textId="77777777" w:rsidR="00E42721" w:rsidRPr="009B3DCC" w:rsidRDefault="00E42721" w:rsidP="00F555E9">
            <w:pPr>
              <w:snapToGrid w:val="0"/>
              <w:jc w:val="center"/>
              <w:rPr>
                <w:sz w:val="16"/>
                <w:szCs w:val="16"/>
              </w:rPr>
            </w:pPr>
            <w:r w:rsidRPr="00266687">
              <w:rPr>
                <w:color w:val="000000"/>
                <w:sz w:val="16"/>
                <w:szCs w:val="16"/>
              </w:rPr>
              <w:t>4.16</w:t>
            </w:r>
          </w:p>
        </w:tc>
      </w:tr>
      <w:tr w:rsidR="00E42721" w:rsidRPr="009B3DCC" w14:paraId="38F22A60" w14:textId="77777777" w:rsidTr="00F555E9">
        <w:trPr>
          <w:trHeight w:val="165"/>
        </w:trPr>
        <w:tc>
          <w:tcPr>
            <w:tcW w:w="360" w:type="dxa"/>
            <w:vAlign w:val="center"/>
            <w:hideMark/>
          </w:tcPr>
          <w:p w14:paraId="4DBBB029" w14:textId="77777777" w:rsidR="00E42721" w:rsidRPr="00B20630" w:rsidRDefault="00E42721" w:rsidP="00F555E9">
            <w:pPr>
              <w:snapToGrid w:val="0"/>
              <w:rPr>
                <w:sz w:val="16"/>
                <w:szCs w:val="16"/>
              </w:rPr>
            </w:pPr>
            <w:r w:rsidRPr="00B20630">
              <w:rPr>
                <w:color w:val="000000"/>
                <w:sz w:val="16"/>
                <w:szCs w:val="16"/>
              </w:rPr>
              <w:t>740</w:t>
            </w:r>
          </w:p>
        </w:tc>
        <w:tc>
          <w:tcPr>
            <w:tcW w:w="864" w:type="dxa"/>
            <w:vAlign w:val="center"/>
            <w:hideMark/>
          </w:tcPr>
          <w:p w14:paraId="3461F8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AA3A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4E5E8B5"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131D3ED3"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3FFDAA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74F74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73EAC1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A5BE323" w14:textId="77777777" w:rsidR="00E42721" w:rsidRPr="009B3DCC" w:rsidRDefault="00E42721" w:rsidP="00F555E9">
            <w:pPr>
              <w:snapToGrid w:val="0"/>
              <w:jc w:val="center"/>
              <w:rPr>
                <w:sz w:val="16"/>
                <w:szCs w:val="16"/>
              </w:rPr>
            </w:pPr>
            <w:r w:rsidRPr="00266687">
              <w:rPr>
                <w:color w:val="000000"/>
                <w:sz w:val="16"/>
                <w:szCs w:val="16"/>
              </w:rPr>
              <w:t>4.69</w:t>
            </w:r>
          </w:p>
        </w:tc>
        <w:tc>
          <w:tcPr>
            <w:tcW w:w="1008" w:type="dxa"/>
            <w:vAlign w:val="center"/>
            <w:hideMark/>
          </w:tcPr>
          <w:p w14:paraId="4225A32F"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388E0847" w14:textId="77777777" w:rsidTr="00F555E9">
        <w:trPr>
          <w:trHeight w:val="165"/>
        </w:trPr>
        <w:tc>
          <w:tcPr>
            <w:tcW w:w="360" w:type="dxa"/>
            <w:vAlign w:val="center"/>
            <w:hideMark/>
          </w:tcPr>
          <w:p w14:paraId="3D5078B8" w14:textId="77777777" w:rsidR="00E42721" w:rsidRPr="00B20630" w:rsidRDefault="00E42721" w:rsidP="00F555E9">
            <w:pPr>
              <w:snapToGrid w:val="0"/>
              <w:rPr>
                <w:sz w:val="16"/>
                <w:szCs w:val="16"/>
              </w:rPr>
            </w:pPr>
            <w:r w:rsidRPr="00B20630">
              <w:rPr>
                <w:color w:val="000000"/>
                <w:sz w:val="16"/>
                <w:szCs w:val="16"/>
              </w:rPr>
              <w:t>741</w:t>
            </w:r>
          </w:p>
        </w:tc>
        <w:tc>
          <w:tcPr>
            <w:tcW w:w="864" w:type="dxa"/>
            <w:vAlign w:val="center"/>
            <w:hideMark/>
          </w:tcPr>
          <w:p w14:paraId="53340E7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F1D0E4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8BA9CF3"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5A241594"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355CBFE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23B0BC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E3F019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2C0DB1" w14:textId="77777777" w:rsidR="00E42721" w:rsidRPr="009B3DCC" w:rsidRDefault="00E42721" w:rsidP="00F555E9">
            <w:pPr>
              <w:snapToGrid w:val="0"/>
              <w:jc w:val="center"/>
              <w:rPr>
                <w:sz w:val="16"/>
                <w:szCs w:val="16"/>
              </w:rPr>
            </w:pPr>
            <w:r w:rsidRPr="00266687">
              <w:rPr>
                <w:color w:val="000000"/>
                <w:sz w:val="16"/>
                <w:szCs w:val="16"/>
              </w:rPr>
              <w:t>4.91</w:t>
            </w:r>
          </w:p>
        </w:tc>
        <w:tc>
          <w:tcPr>
            <w:tcW w:w="1008" w:type="dxa"/>
            <w:vAlign w:val="center"/>
            <w:hideMark/>
          </w:tcPr>
          <w:p w14:paraId="6F15F612" w14:textId="77777777" w:rsidR="00E42721" w:rsidRPr="009B3DCC" w:rsidRDefault="00E42721" w:rsidP="00F555E9">
            <w:pPr>
              <w:snapToGrid w:val="0"/>
              <w:jc w:val="center"/>
              <w:rPr>
                <w:sz w:val="16"/>
                <w:szCs w:val="16"/>
              </w:rPr>
            </w:pPr>
            <w:r w:rsidRPr="00266687">
              <w:rPr>
                <w:color w:val="000000"/>
                <w:sz w:val="16"/>
                <w:szCs w:val="16"/>
              </w:rPr>
              <w:t>2.04</w:t>
            </w:r>
          </w:p>
        </w:tc>
      </w:tr>
      <w:tr w:rsidR="00E42721" w:rsidRPr="009B3DCC" w14:paraId="79855800" w14:textId="77777777" w:rsidTr="00F555E9">
        <w:trPr>
          <w:trHeight w:val="165"/>
        </w:trPr>
        <w:tc>
          <w:tcPr>
            <w:tcW w:w="360" w:type="dxa"/>
            <w:vAlign w:val="center"/>
            <w:hideMark/>
          </w:tcPr>
          <w:p w14:paraId="3BE06063" w14:textId="77777777" w:rsidR="00E42721" w:rsidRPr="00B20630" w:rsidRDefault="00E42721" w:rsidP="00F555E9">
            <w:pPr>
              <w:snapToGrid w:val="0"/>
              <w:rPr>
                <w:sz w:val="16"/>
                <w:szCs w:val="16"/>
              </w:rPr>
            </w:pPr>
            <w:r w:rsidRPr="00B20630">
              <w:rPr>
                <w:color w:val="000000"/>
                <w:sz w:val="16"/>
                <w:szCs w:val="16"/>
              </w:rPr>
              <w:t>742</w:t>
            </w:r>
          </w:p>
        </w:tc>
        <w:tc>
          <w:tcPr>
            <w:tcW w:w="864" w:type="dxa"/>
            <w:vAlign w:val="center"/>
            <w:hideMark/>
          </w:tcPr>
          <w:p w14:paraId="29DE929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FE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9DD992"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0B09221"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0E2B88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4CE0A4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F6C391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5D694F6"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041D77B0" w14:textId="77777777" w:rsidR="00E42721" w:rsidRPr="009B3DCC" w:rsidRDefault="00E42721" w:rsidP="00F555E9">
            <w:pPr>
              <w:snapToGrid w:val="0"/>
              <w:jc w:val="center"/>
              <w:rPr>
                <w:sz w:val="16"/>
                <w:szCs w:val="16"/>
              </w:rPr>
            </w:pPr>
            <w:r w:rsidRPr="00266687">
              <w:rPr>
                <w:color w:val="000000"/>
                <w:sz w:val="16"/>
                <w:szCs w:val="16"/>
              </w:rPr>
              <w:t>2.61</w:t>
            </w:r>
          </w:p>
        </w:tc>
      </w:tr>
      <w:tr w:rsidR="00E42721" w:rsidRPr="009B3DCC" w14:paraId="17DEA84F" w14:textId="77777777" w:rsidTr="00F555E9">
        <w:trPr>
          <w:trHeight w:val="180"/>
        </w:trPr>
        <w:tc>
          <w:tcPr>
            <w:tcW w:w="360" w:type="dxa"/>
            <w:vAlign w:val="center"/>
            <w:hideMark/>
          </w:tcPr>
          <w:p w14:paraId="0B8DF9A1" w14:textId="77777777" w:rsidR="00E42721" w:rsidRPr="00B20630" w:rsidRDefault="00E42721" w:rsidP="00F555E9">
            <w:pPr>
              <w:snapToGrid w:val="0"/>
              <w:rPr>
                <w:sz w:val="16"/>
                <w:szCs w:val="16"/>
              </w:rPr>
            </w:pPr>
            <w:r w:rsidRPr="00B20630">
              <w:rPr>
                <w:color w:val="000000"/>
                <w:sz w:val="16"/>
                <w:szCs w:val="16"/>
              </w:rPr>
              <w:t>743</w:t>
            </w:r>
          </w:p>
        </w:tc>
        <w:tc>
          <w:tcPr>
            <w:tcW w:w="864" w:type="dxa"/>
            <w:vAlign w:val="center"/>
            <w:hideMark/>
          </w:tcPr>
          <w:p w14:paraId="60AE52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66D5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EE7C41"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3217992"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2641931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CB54E1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80EB86"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6D82521"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5D155EB2" w14:textId="77777777" w:rsidR="00E42721" w:rsidRPr="009B3DCC" w:rsidRDefault="00E42721" w:rsidP="00F555E9">
            <w:pPr>
              <w:snapToGrid w:val="0"/>
              <w:jc w:val="center"/>
              <w:rPr>
                <w:sz w:val="16"/>
                <w:szCs w:val="16"/>
              </w:rPr>
            </w:pPr>
            <w:r w:rsidRPr="00266687">
              <w:rPr>
                <w:color w:val="000000"/>
                <w:sz w:val="16"/>
                <w:szCs w:val="16"/>
              </w:rPr>
              <w:t>2.77</w:t>
            </w:r>
          </w:p>
        </w:tc>
      </w:tr>
      <w:tr w:rsidR="00E42721" w:rsidRPr="009B3DCC" w14:paraId="15E97B3B" w14:textId="77777777" w:rsidTr="00F555E9">
        <w:trPr>
          <w:trHeight w:val="165"/>
        </w:trPr>
        <w:tc>
          <w:tcPr>
            <w:tcW w:w="360" w:type="dxa"/>
            <w:vAlign w:val="center"/>
            <w:hideMark/>
          </w:tcPr>
          <w:p w14:paraId="53EBA9C7" w14:textId="77777777" w:rsidR="00E42721" w:rsidRPr="00B20630" w:rsidRDefault="00E42721" w:rsidP="00F555E9">
            <w:pPr>
              <w:snapToGrid w:val="0"/>
              <w:rPr>
                <w:sz w:val="16"/>
                <w:szCs w:val="16"/>
              </w:rPr>
            </w:pPr>
            <w:r w:rsidRPr="00B20630">
              <w:rPr>
                <w:color w:val="000000"/>
                <w:sz w:val="16"/>
                <w:szCs w:val="16"/>
              </w:rPr>
              <w:t>744</w:t>
            </w:r>
          </w:p>
        </w:tc>
        <w:tc>
          <w:tcPr>
            <w:tcW w:w="864" w:type="dxa"/>
            <w:vAlign w:val="center"/>
            <w:hideMark/>
          </w:tcPr>
          <w:p w14:paraId="12DD114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5ECD6C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9F7EE5A"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277FC1AC"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6B35A83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824F4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628D4E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77B6D0B" w14:textId="77777777" w:rsidR="00E42721" w:rsidRPr="009B3DCC" w:rsidRDefault="00E42721" w:rsidP="00F555E9">
            <w:pPr>
              <w:snapToGrid w:val="0"/>
              <w:jc w:val="center"/>
              <w:rPr>
                <w:sz w:val="16"/>
                <w:szCs w:val="16"/>
              </w:rPr>
            </w:pPr>
            <w:r w:rsidRPr="00266687">
              <w:rPr>
                <w:color w:val="000000"/>
                <w:sz w:val="16"/>
                <w:szCs w:val="16"/>
              </w:rPr>
              <w:t>4.75</w:t>
            </w:r>
          </w:p>
        </w:tc>
        <w:tc>
          <w:tcPr>
            <w:tcW w:w="1008" w:type="dxa"/>
            <w:vAlign w:val="center"/>
            <w:hideMark/>
          </w:tcPr>
          <w:p w14:paraId="15130668"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4F4C0846" w14:textId="77777777" w:rsidTr="00F555E9">
        <w:trPr>
          <w:trHeight w:val="165"/>
        </w:trPr>
        <w:tc>
          <w:tcPr>
            <w:tcW w:w="360" w:type="dxa"/>
            <w:vAlign w:val="center"/>
            <w:hideMark/>
          </w:tcPr>
          <w:p w14:paraId="392949CB" w14:textId="77777777" w:rsidR="00E42721" w:rsidRPr="00B20630" w:rsidRDefault="00E42721" w:rsidP="00F555E9">
            <w:pPr>
              <w:snapToGrid w:val="0"/>
              <w:rPr>
                <w:sz w:val="16"/>
                <w:szCs w:val="16"/>
              </w:rPr>
            </w:pPr>
            <w:r w:rsidRPr="00B20630">
              <w:rPr>
                <w:color w:val="000000"/>
                <w:sz w:val="16"/>
                <w:szCs w:val="16"/>
              </w:rPr>
              <w:t>745</w:t>
            </w:r>
          </w:p>
        </w:tc>
        <w:tc>
          <w:tcPr>
            <w:tcW w:w="864" w:type="dxa"/>
            <w:vAlign w:val="center"/>
            <w:hideMark/>
          </w:tcPr>
          <w:p w14:paraId="0000D5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1ABAA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B76D024"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81BBCE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B2BFE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1BF3CA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085AD8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35EE0FE" w14:textId="77777777" w:rsidR="00E42721" w:rsidRPr="009B3DCC" w:rsidRDefault="00E42721" w:rsidP="00F555E9">
            <w:pPr>
              <w:snapToGrid w:val="0"/>
              <w:jc w:val="center"/>
              <w:rPr>
                <w:sz w:val="16"/>
                <w:szCs w:val="16"/>
              </w:rPr>
            </w:pPr>
            <w:r w:rsidRPr="00266687">
              <w:rPr>
                <w:color w:val="000000"/>
                <w:sz w:val="16"/>
                <w:szCs w:val="16"/>
              </w:rPr>
              <w:t>6.54</w:t>
            </w:r>
          </w:p>
        </w:tc>
        <w:tc>
          <w:tcPr>
            <w:tcW w:w="1008" w:type="dxa"/>
            <w:vAlign w:val="center"/>
            <w:hideMark/>
          </w:tcPr>
          <w:p w14:paraId="19EA5F05"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0B3C4914" w14:textId="77777777" w:rsidTr="00F555E9">
        <w:trPr>
          <w:trHeight w:val="165"/>
        </w:trPr>
        <w:tc>
          <w:tcPr>
            <w:tcW w:w="360" w:type="dxa"/>
            <w:vAlign w:val="center"/>
            <w:hideMark/>
          </w:tcPr>
          <w:p w14:paraId="32E64DE1" w14:textId="77777777" w:rsidR="00E42721" w:rsidRPr="00B20630" w:rsidRDefault="00E42721" w:rsidP="00F555E9">
            <w:pPr>
              <w:snapToGrid w:val="0"/>
              <w:rPr>
                <w:sz w:val="16"/>
                <w:szCs w:val="16"/>
              </w:rPr>
            </w:pPr>
            <w:r w:rsidRPr="00B20630">
              <w:rPr>
                <w:color w:val="000000"/>
                <w:sz w:val="16"/>
                <w:szCs w:val="16"/>
              </w:rPr>
              <w:t>746</w:t>
            </w:r>
          </w:p>
        </w:tc>
        <w:tc>
          <w:tcPr>
            <w:tcW w:w="864" w:type="dxa"/>
            <w:vAlign w:val="center"/>
            <w:hideMark/>
          </w:tcPr>
          <w:p w14:paraId="4846928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6FD3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B1A777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6166C5FB"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3EC62A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5EA41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0CA611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EFAD166" w14:textId="77777777" w:rsidR="00E42721" w:rsidRPr="009B3DCC" w:rsidRDefault="00E42721" w:rsidP="00F555E9">
            <w:pPr>
              <w:snapToGrid w:val="0"/>
              <w:jc w:val="center"/>
              <w:rPr>
                <w:sz w:val="16"/>
                <w:szCs w:val="16"/>
              </w:rPr>
            </w:pPr>
            <w:r w:rsidRPr="00266687">
              <w:rPr>
                <w:color w:val="000000"/>
                <w:sz w:val="16"/>
                <w:szCs w:val="16"/>
              </w:rPr>
              <w:t>8.62</w:t>
            </w:r>
          </w:p>
        </w:tc>
        <w:tc>
          <w:tcPr>
            <w:tcW w:w="1008" w:type="dxa"/>
            <w:vAlign w:val="center"/>
            <w:hideMark/>
          </w:tcPr>
          <w:p w14:paraId="173FF23A"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3E47616D" w14:textId="77777777" w:rsidTr="00F555E9">
        <w:trPr>
          <w:trHeight w:val="165"/>
        </w:trPr>
        <w:tc>
          <w:tcPr>
            <w:tcW w:w="360" w:type="dxa"/>
            <w:vAlign w:val="center"/>
            <w:hideMark/>
          </w:tcPr>
          <w:p w14:paraId="22CC4BF9" w14:textId="77777777" w:rsidR="00E42721" w:rsidRPr="00B20630" w:rsidRDefault="00E42721" w:rsidP="00F555E9">
            <w:pPr>
              <w:snapToGrid w:val="0"/>
              <w:rPr>
                <w:sz w:val="16"/>
                <w:szCs w:val="16"/>
              </w:rPr>
            </w:pPr>
            <w:r w:rsidRPr="00B20630">
              <w:rPr>
                <w:color w:val="000000"/>
                <w:sz w:val="16"/>
                <w:szCs w:val="16"/>
              </w:rPr>
              <w:t>747</w:t>
            </w:r>
          </w:p>
        </w:tc>
        <w:tc>
          <w:tcPr>
            <w:tcW w:w="864" w:type="dxa"/>
            <w:vAlign w:val="center"/>
            <w:hideMark/>
          </w:tcPr>
          <w:p w14:paraId="128B62C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859458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CD590E"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57DE6871"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0A59A8A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A7838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16CC33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48A8055" w14:textId="77777777" w:rsidR="00E42721" w:rsidRPr="009B3DCC" w:rsidRDefault="00E42721" w:rsidP="00F555E9">
            <w:pPr>
              <w:snapToGrid w:val="0"/>
              <w:jc w:val="center"/>
              <w:rPr>
                <w:sz w:val="16"/>
                <w:szCs w:val="16"/>
              </w:rPr>
            </w:pPr>
            <w:r w:rsidRPr="00266687">
              <w:rPr>
                <w:color w:val="000000"/>
                <w:sz w:val="16"/>
                <w:szCs w:val="16"/>
              </w:rPr>
              <w:t>7.31</w:t>
            </w:r>
          </w:p>
        </w:tc>
        <w:tc>
          <w:tcPr>
            <w:tcW w:w="1008" w:type="dxa"/>
            <w:vAlign w:val="center"/>
            <w:hideMark/>
          </w:tcPr>
          <w:p w14:paraId="406A04CF" w14:textId="77777777" w:rsidR="00E42721" w:rsidRPr="009B3DCC" w:rsidRDefault="00E42721" w:rsidP="00F555E9">
            <w:pPr>
              <w:snapToGrid w:val="0"/>
              <w:jc w:val="center"/>
              <w:rPr>
                <w:sz w:val="16"/>
                <w:szCs w:val="16"/>
              </w:rPr>
            </w:pPr>
            <w:r w:rsidRPr="00266687">
              <w:rPr>
                <w:color w:val="000000"/>
                <w:sz w:val="16"/>
                <w:szCs w:val="16"/>
              </w:rPr>
              <w:t>1.98</w:t>
            </w:r>
          </w:p>
        </w:tc>
      </w:tr>
      <w:tr w:rsidR="00E42721" w:rsidRPr="009B3DCC" w14:paraId="45B07499" w14:textId="77777777" w:rsidTr="00F555E9">
        <w:trPr>
          <w:trHeight w:val="165"/>
        </w:trPr>
        <w:tc>
          <w:tcPr>
            <w:tcW w:w="360" w:type="dxa"/>
            <w:vAlign w:val="center"/>
            <w:hideMark/>
          </w:tcPr>
          <w:p w14:paraId="53715F79" w14:textId="77777777" w:rsidR="00E42721" w:rsidRPr="00B20630" w:rsidRDefault="00E42721" w:rsidP="00F555E9">
            <w:pPr>
              <w:snapToGrid w:val="0"/>
              <w:rPr>
                <w:sz w:val="16"/>
                <w:szCs w:val="16"/>
              </w:rPr>
            </w:pPr>
            <w:r w:rsidRPr="00B20630">
              <w:rPr>
                <w:color w:val="000000"/>
                <w:sz w:val="16"/>
                <w:szCs w:val="16"/>
              </w:rPr>
              <w:t>748</w:t>
            </w:r>
          </w:p>
        </w:tc>
        <w:tc>
          <w:tcPr>
            <w:tcW w:w="864" w:type="dxa"/>
            <w:vAlign w:val="center"/>
            <w:hideMark/>
          </w:tcPr>
          <w:p w14:paraId="3F688CB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8EBD1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D9A6B5"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2DDD5B4D"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004620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31843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DA99AA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E9FCC3E" w14:textId="77777777" w:rsidR="00E42721" w:rsidRPr="009B3DCC" w:rsidRDefault="00E42721" w:rsidP="00F555E9">
            <w:pPr>
              <w:snapToGrid w:val="0"/>
              <w:jc w:val="center"/>
              <w:rPr>
                <w:sz w:val="16"/>
                <w:szCs w:val="16"/>
              </w:rPr>
            </w:pPr>
            <w:r w:rsidRPr="00266687">
              <w:rPr>
                <w:color w:val="000000"/>
                <w:sz w:val="16"/>
                <w:szCs w:val="16"/>
              </w:rPr>
              <w:t>6.68</w:t>
            </w:r>
          </w:p>
        </w:tc>
        <w:tc>
          <w:tcPr>
            <w:tcW w:w="1008" w:type="dxa"/>
            <w:vAlign w:val="center"/>
            <w:hideMark/>
          </w:tcPr>
          <w:p w14:paraId="036B47DC" w14:textId="77777777" w:rsidR="00E42721" w:rsidRPr="009B3DCC" w:rsidRDefault="00E42721" w:rsidP="00F555E9">
            <w:pPr>
              <w:snapToGrid w:val="0"/>
              <w:jc w:val="center"/>
              <w:rPr>
                <w:sz w:val="16"/>
                <w:szCs w:val="16"/>
              </w:rPr>
            </w:pPr>
            <w:r w:rsidRPr="00266687">
              <w:rPr>
                <w:color w:val="000000"/>
                <w:sz w:val="16"/>
                <w:szCs w:val="16"/>
              </w:rPr>
              <w:t>2.38</w:t>
            </w:r>
          </w:p>
        </w:tc>
      </w:tr>
      <w:tr w:rsidR="00E42721" w:rsidRPr="009B3DCC" w14:paraId="7652084A" w14:textId="77777777" w:rsidTr="00F555E9">
        <w:trPr>
          <w:trHeight w:val="165"/>
        </w:trPr>
        <w:tc>
          <w:tcPr>
            <w:tcW w:w="360" w:type="dxa"/>
            <w:vAlign w:val="center"/>
            <w:hideMark/>
          </w:tcPr>
          <w:p w14:paraId="1D75FBD5" w14:textId="77777777" w:rsidR="00E42721" w:rsidRPr="00B20630" w:rsidRDefault="00E42721" w:rsidP="00F555E9">
            <w:pPr>
              <w:snapToGrid w:val="0"/>
              <w:rPr>
                <w:sz w:val="16"/>
                <w:szCs w:val="16"/>
              </w:rPr>
            </w:pPr>
            <w:r w:rsidRPr="00B20630">
              <w:rPr>
                <w:color w:val="000000"/>
                <w:sz w:val="16"/>
                <w:szCs w:val="16"/>
              </w:rPr>
              <w:t>749</w:t>
            </w:r>
          </w:p>
        </w:tc>
        <w:tc>
          <w:tcPr>
            <w:tcW w:w="864" w:type="dxa"/>
            <w:vAlign w:val="center"/>
            <w:hideMark/>
          </w:tcPr>
          <w:p w14:paraId="524AE3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E09B6B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B3D11D" w14:textId="77777777" w:rsidR="00E42721" w:rsidRPr="009B3DCC" w:rsidRDefault="00E42721" w:rsidP="00F555E9">
            <w:pPr>
              <w:snapToGrid w:val="0"/>
              <w:jc w:val="center"/>
              <w:rPr>
                <w:sz w:val="16"/>
                <w:szCs w:val="16"/>
              </w:rPr>
            </w:pPr>
            <w:r w:rsidRPr="00266687">
              <w:rPr>
                <w:color w:val="000000"/>
                <w:sz w:val="16"/>
                <w:szCs w:val="16"/>
              </w:rPr>
              <w:t>158</w:t>
            </w:r>
          </w:p>
        </w:tc>
        <w:tc>
          <w:tcPr>
            <w:tcW w:w="1008" w:type="dxa"/>
            <w:vAlign w:val="center"/>
            <w:hideMark/>
          </w:tcPr>
          <w:p w14:paraId="0E6A33A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B4D74A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80E7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D38933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E74297A" w14:textId="77777777" w:rsidR="00E42721" w:rsidRPr="009B3DCC" w:rsidRDefault="00E42721" w:rsidP="00F555E9">
            <w:pPr>
              <w:snapToGrid w:val="0"/>
              <w:jc w:val="center"/>
              <w:rPr>
                <w:sz w:val="16"/>
                <w:szCs w:val="16"/>
              </w:rPr>
            </w:pPr>
            <w:r w:rsidRPr="00266687">
              <w:rPr>
                <w:color w:val="000000"/>
                <w:sz w:val="16"/>
                <w:szCs w:val="16"/>
              </w:rPr>
              <w:t>8.07</w:t>
            </w:r>
          </w:p>
        </w:tc>
        <w:tc>
          <w:tcPr>
            <w:tcW w:w="1008" w:type="dxa"/>
            <w:vAlign w:val="center"/>
            <w:hideMark/>
          </w:tcPr>
          <w:p w14:paraId="09680344" w14:textId="77777777" w:rsidR="00E42721" w:rsidRPr="009B3DCC" w:rsidRDefault="00E42721" w:rsidP="00F555E9">
            <w:pPr>
              <w:snapToGrid w:val="0"/>
              <w:jc w:val="center"/>
              <w:rPr>
                <w:sz w:val="16"/>
                <w:szCs w:val="16"/>
              </w:rPr>
            </w:pPr>
            <w:r w:rsidRPr="00266687">
              <w:rPr>
                <w:color w:val="000000"/>
                <w:sz w:val="16"/>
                <w:szCs w:val="16"/>
              </w:rPr>
              <w:t>2.68</w:t>
            </w:r>
          </w:p>
        </w:tc>
      </w:tr>
      <w:tr w:rsidR="00E42721" w:rsidRPr="009B3DCC" w14:paraId="396053CF" w14:textId="77777777" w:rsidTr="00F555E9">
        <w:trPr>
          <w:trHeight w:val="165"/>
        </w:trPr>
        <w:tc>
          <w:tcPr>
            <w:tcW w:w="360" w:type="dxa"/>
            <w:vAlign w:val="center"/>
            <w:hideMark/>
          </w:tcPr>
          <w:p w14:paraId="4414EEC0" w14:textId="77777777" w:rsidR="00E42721" w:rsidRPr="00B20630" w:rsidRDefault="00E42721" w:rsidP="00F555E9">
            <w:pPr>
              <w:snapToGrid w:val="0"/>
              <w:rPr>
                <w:sz w:val="16"/>
                <w:szCs w:val="16"/>
              </w:rPr>
            </w:pPr>
            <w:r w:rsidRPr="00B20630">
              <w:rPr>
                <w:color w:val="000000"/>
                <w:sz w:val="16"/>
                <w:szCs w:val="16"/>
              </w:rPr>
              <w:t>750</w:t>
            </w:r>
          </w:p>
        </w:tc>
        <w:tc>
          <w:tcPr>
            <w:tcW w:w="864" w:type="dxa"/>
            <w:vAlign w:val="center"/>
            <w:hideMark/>
          </w:tcPr>
          <w:p w14:paraId="72181C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1AC6D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84B84B7"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42F536D"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6A02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5032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7A936E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1AC5EA9" w14:textId="77777777" w:rsidR="00E42721" w:rsidRPr="009B3DCC" w:rsidRDefault="00E42721" w:rsidP="00F555E9">
            <w:pPr>
              <w:snapToGrid w:val="0"/>
              <w:jc w:val="center"/>
              <w:rPr>
                <w:sz w:val="16"/>
                <w:szCs w:val="16"/>
              </w:rPr>
            </w:pPr>
            <w:r w:rsidRPr="00266687">
              <w:rPr>
                <w:color w:val="000000"/>
                <w:sz w:val="16"/>
                <w:szCs w:val="16"/>
              </w:rPr>
              <w:t>9.73</w:t>
            </w:r>
          </w:p>
        </w:tc>
        <w:tc>
          <w:tcPr>
            <w:tcW w:w="1008" w:type="dxa"/>
            <w:vAlign w:val="center"/>
            <w:hideMark/>
          </w:tcPr>
          <w:p w14:paraId="2CB86751"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7AA2B990" w14:textId="77777777" w:rsidTr="00F555E9">
        <w:trPr>
          <w:trHeight w:val="165"/>
        </w:trPr>
        <w:tc>
          <w:tcPr>
            <w:tcW w:w="360" w:type="dxa"/>
            <w:vAlign w:val="center"/>
            <w:hideMark/>
          </w:tcPr>
          <w:p w14:paraId="3F7C0DAE" w14:textId="77777777" w:rsidR="00E42721" w:rsidRPr="00B20630" w:rsidRDefault="00E42721" w:rsidP="00F555E9">
            <w:pPr>
              <w:snapToGrid w:val="0"/>
              <w:rPr>
                <w:sz w:val="16"/>
                <w:szCs w:val="16"/>
              </w:rPr>
            </w:pPr>
            <w:r w:rsidRPr="00B20630">
              <w:rPr>
                <w:color w:val="000000"/>
                <w:sz w:val="16"/>
                <w:szCs w:val="16"/>
              </w:rPr>
              <w:t>751</w:t>
            </w:r>
          </w:p>
        </w:tc>
        <w:tc>
          <w:tcPr>
            <w:tcW w:w="864" w:type="dxa"/>
            <w:vAlign w:val="center"/>
            <w:hideMark/>
          </w:tcPr>
          <w:p w14:paraId="1525B2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2EDD9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AF71E7A"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5591280"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35278CB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94E4EF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38A86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A09019"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EC4B00E"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26EBF6D" w14:textId="77777777" w:rsidTr="00F555E9">
        <w:trPr>
          <w:trHeight w:val="165"/>
        </w:trPr>
        <w:tc>
          <w:tcPr>
            <w:tcW w:w="360" w:type="dxa"/>
            <w:vAlign w:val="center"/>
            <w:hideMark/>
          </w:tcPr>
          <w:p w14:paraId="4FB5B728" w14:textId="77777777" w:rsidR="00E42721" w:rsidRPr="00B20630" w:rsidRDefault="00E42721" w:rsidP="00F555E9">
            <w:pPr>
              <w:snapToGrid w:val="0"/>
              <w:rPr>
                <w:sz w:val="16"/>
                <w:szCs w:val="16"/>
              </w:rPr>
            </w:pPr>
            <w:r w:rsidRPr="00B20630">
              <w:rPr>
                <w:color w:val="000000"/>
                <w:sz w:val="16"/>
                <w:szCs w:val="16"/>
              </w:rPr>
              <w:t>752</w:t>
            </w:r>
          </w:p>
        </w:tc>
        <w:tc>
          <w:tcPr>
            <w:tcW w:w="864" w:type="dxa"/>
            <w:vAlign w:val="center"/>
            <w:hideMark/>
          </w:tcPr>
          <w:p w14:paraId="09405E7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74A20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6795D48"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58FC72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7C01A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FD3961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33273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1814DD1" w14:textId="77777777" w:rsidR="00E42721" w:rsidRPr="009B3DCC" w:rsidRDefault="00E42721" w:rsidP="00F555E9">
            <w:pPr>
              <w:snapToGrid w:val="0"/>
              <w:jc w:val="center"/>
              <w:rPr>
                <w:sz w:val="16"/>
                <w:szCs w:val="16"/>
              </w:rPr>
            </w:pPr>
            <w:r w:rsidRPr="00266687">
              <w:rPr>
                <w:color w:val="000000"/>
                <w:sz w:val="16"/>
                <w:szCs w:val="16"/>
              </w:rPr>
              <w:t>12.52</w:t>
            </w:r>
          </w:p>
        </w:tc>
        <w:tc>
          <w:tcPr>
            <w:tcW w:w="1008" w:type="dxa"/>
            <w:vAlign w:val="center"/>
            <w:hideMark/>
          </w:tcPr>
          <w:p w14:paraId="18933541" w14:textId="77777777" w:rsidR="00E42721" w:rsidRPr="009B3DCC" w:rsidRDefault="00E42721" w:rsidP="00F555E9">
            <w:pPr>
              <w:snapToGrid w:val="0"/>
              <w:jc w:val="center"/>
              <w:rPr>
                <w:sz w:val="16"/>
                <w:szCs w:val="16"/>
              </w:rPr>
            </w:pPr>
            <w:r w:rsidRPr="00266687">
              <w:rPr>
                <w:color w:val="000000"/>
                <w:sz w:val="16"/>
                <w:szCs w:val="16"/>
              </w:rPr>
              <w:t>1.31</w:t>
            </w:r>
          </w:p>
        </w:tc>
      </w:tr>
      <w:tr w:rsidR="00E42721" w:rsidRPr="009B3DCC" w14:paraId="0BD9DA9D" w14:textId="77777777" w:rsidTr="00F555E9">
        <w:trPr>
          <w:trHeight w:val="165"/>
        </w:trPr>
        <w:tc>
          <w:tcPr>
            <w:tcW w:w="360" w:type="dxa"/>
            <w:vAlign w:val="center"/>
            <w:hideMark/>
          </w:tcPr>
          <w:p w14:paraId="4DB29702" w14:textId="77777777" w:rsidR="00E42721" w:rsidRPr="00B20630" w:rsidRDefault="00E42721" w:rsidP="00F555E9">
            <w:pPr>
              <w:snapToGrid w:val="0"/>
              <w:rPr>
                <w:sz w:val="16"/>
                <w:szCs w:val="16"/>
              </w:rPr>
            </w:pPr>
            <w:r w:rsidRPr="00B20630">
              <w:rPr>
                <w:color w:val="000000"/>
                <w:sz w:val="16"/>
                <w:szCs w:val="16"/>
              </w:rPr>
              <w:t>753</w:t>
            </w:r>
          </w:p>
        </w:tc>
        <w:tc>
          <w:tcPr>
            <w:tcW w:w="864" w:type="dxa"/>
            <w:vAlign w:val="center"/>
            <w:hideMark/>
          </w:tcPr>
          <w:p w14:paraId="5757FC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57D722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90B429"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025C3DA6"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27B5B7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601E9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F830BE7"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16C96D4" w14:textId="77777777" w:rsidR="00E42721" w:rsidRPr="009B3DCC" w:rsidRDefault="00E42721" w:rsidP="00F555E9">
            <w:pPr>
              <w:snapToGrid w:val="0"/>
              <w:jc w:val="center"/>
              <w:rPr>
                <w:sz w:val="16"/>
                <w:szCs w:val="16"/>
              </w:rPr>
            </w:pPr>
            <w:r w:rsidRPr="00266687">
              <w:rPr>
                <w:color w:val="000000"/>
                <w:sz w:val="16"/>
                <w:szCs w:val="16"/>
              </w:rPr>
              <w:t>11.17</w:t>
            </w:r>
          </w:p>
        </w:tc>
        <w:tc>
          <w:tcPr>
            <w:tcW w:w="1008" w:type="dxa"/>
            <w:vAlign w:val="center"/>
            <w:hideMark/>
          </w:tcPr>
          <w:p w14:paraId="7DE31642" w14:textId="77777777" w:rsidR="00E42721" w:rsidRPr="009B3DCC" w:rsidRDefault="00E42721" w:rsidP="00F555E9">
            <w:pPr>
              <w:snapToGrid w:val="0"/>
              <w:jc w:val="center"/>
              <w:rPr>
                <w:sz w:val="16"/>
                <w:szCs w:val="16"/>
              </w:rPr>
            </w:pPr>
            <w:r w:rsidRPr="00266687">
              <w:rPr>
                <w:color w:val="000000"/>
                <w:sz w:val="16"/>
                <w:szCs w:val="16"/>
              </w:rPr>
              <w:t>1.53</w:t>
            </w:r>
          </w:p>
        </w:tc>
      </w:tr>
      <w:tr w:rsidR="00E42721" w:rsidRPr="009B3DCC" w14:paraId="06976B1F" w14:textId="77777777" w:rsidTr="00F555E9">
        <w:trPr>
          <w:trHeight w:val="165"/>
        </w:trPr>
        <w:tc>
          <w:tcPr>
            <w:tcW w:w="360" w:type="dxa"/>
            <w:vAlign w:val="center"/>
            <w:hideMark/>
          </w:tcPr>
          <w:p w14:paraId="3FA47D98" w14:textId="77777777" w:rsidR="00E42721" w:rsidRPr="00B20630" w:rsidRDefault="00E42721" w:rsidP="00F555E9">
            <w:pPr>
              <w:snapToGrid w:val="0"/>
              <w:rPr>
                <w:sz w:val="16"/>
                <w:szCs w:val="16"/>
              </w:rPr>
            </w:pPr>
            <w:r w:rsidRPr="00B20630">
              <w:rPr>
                <w:color w:val="000000"/>
                <w:sz w:val="16"/>
                <w:szCs w:val="16"/>
              </w:rPr>
              <w:t>754</w:t>
            </w:r>
          </w:p>
        </w:tc>
        <w:tc>
          <w:tcPr>
            <w:tcW w:w="864" w:type="dxa"/>
            <w:vAlign w:val="center"/>
            <w:hideMark/>
          </w:tcPr>
          <w:p w14:paraId="247311C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D7DC5C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1A2065" w14:textId="77777777" w:rsidR="00E42721" w:rsidRPr="009B3DCC" w:rsidRDefault="00E42721" w:rsidP="00F555E9">
            <w:pPr>
              <w:snapToGrid w:val="0"/>
              <w:jc w:val="center"/>
              <w:rPr>
                <w:sz w:val="16"/>
                <w:szCs w:val="16"/>
              </w:rPr>
            </w:pPr>
            <w:r w:rsidRPr="00266687">
              <w:rPr>
                <w:color w:val="000000"/>
                <w:sz w:val="16"/>
                <w:szCs w:val="16"/>
              </w:rPr>
              <w:t>159</w:t>
            </w:r>
          </w:p>
        </w:tc>
        <w:tc>
          <w:tcPr>
            <w:tcW w:w="1008" w:type="dxa"/>
            <w:vAlign w:val="center"/>
            <w:hideMark/>
          </w:tcPr>
          <w:p w14:paraId="3E596AC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76234F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96344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65F839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94934B6" w14:textId="77777777" w:rsidR="00E42721" w:rsidRPr="009B3DCC" w:rsidRDefault="00E42721" w:rsidP="00F555E9">
            <w:pPr>
              <w:snapToGrid w:val="0"/>
              <w:jc w:val="center"/>
              <w:rPr>
                <w:sz w:val="16"/>
                <w:szCs w:val="16"/>
              </w:rPr>
            </w:pPr>
            <w:r w:rsidRPr="00266687">
              <w:rPr>
                <w:color w:val="000000"/>
                <w:sz w:val="16"/>
                <w:szCs w:val="16"/>
              </w:rPr>
              <w:t>11.93</w:t>
            </w:r>
          </w:p>
        </w:tc>
        <w:tc>
          <w:tcPr>
            <w:tcW w:w="1008" w:type="dxa"/>
            <w:vAlign w:val="center"/>
            <w:hideMark/>
          </w:tcPr>
          <w:p w14:paraId="0878350A"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31262F6C" w14:textId="77777777" w:rsidTr="00F555E9">
        <w:trPr>
          <w:trHeight w:val="165"/>
        </w:trPr>
        <w:tc>
          <w:tcPr>
            <w:tcW w:w="360" w:type="dxa"/>
            <w:vAlign w:val="center"/>
            <w:hideMark/>
          </w:tcPr>
          <w:p w14:paraId="79F5375C" w14:textId="77777777" w:rsidR="00E42721" w:rsidRPr="00B20630" w:rsidRDefault="00E42721" w:rsidP="00F555E9">
            <w:pPr>
              <w:snapToGrid w:val="0"/>
              <w:rPr>
                <w:sz w:val="16"/>
                <w:szCs w:val="16"/>
              </w:rPr>
            </w:pPr>
            <w:r w:rsidRPr="00B20630">
              <w:rPr>
                <w:color w:val="000000"/>
                <w:sz w:val="16"/>
                <w:szCs w:val="16"/>
              </w:rPr>
              <w:t>755</w:t>
            </w:r>
          </w:p>
        </w:tc>
        <w:tc>
          <w:tcPr>
            <w:tcW w:w="864" w:type="dxa"/>
            <w:vAlign w:val="center"/>
            <w:hideMark/>
          </w:tcPr>
          <w:p w14:paraId="4F59BFF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126C7E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7CF4927"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636100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3125CA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79204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BD8F53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D438D74" w14:textId="77777777" w:rsidR="00E42721" w:rsidRPr="009B3DCC" w:rsidRDefault="00E42721" w:rsidP="00F555E9">
            <w:pPr>
              <w:snapToGrid w:val="0"/>
              <w:jc w:val="center"/>
              <w:rPr>
                <w:sz w:val="16"/>
                <w:szCs w:val="16"/>
              </w:rPr>
            </w:pPr>
            <w:r w:rsidRPr="00266687">
              <w:rPr>
                <w:color w:val="000000"/>
                <w:sz w:val="16"/>
                <w:szCs w:val="16"/>
              </w:rPr>
              <w:t>12.27</w:t>
            </w:r>
          </w:p>
        </w:tc>
        <w:tc>
          <w:tcPr>
            <w:tcW w:w="1008" w:type="dxa"/>
            <w:vAlign w:val="center"/>
            <w:hideMark/>
          </w:tcPr>
          <w:p w14:paraId="33968983" w14:textId="77777777" w:rsidR="00E42721" w:rsidRPr="009B3DCC" w:rsidRDefault="00E42721" w:rsidP="00F555E9">
            <w:pPr>
              <w:snapToGrid w:val="0"/>
              <w:jc w:val="center"/>
              <w:rPr>
                <w:sz w:val="16"/>
                <w:szCs w:val="16"/>
              </w:rPr>
            </w:pPr>
            <w:r w:rsidRPr="00266687">
              <w:rPr>
                <w:color w:val="000000"/>
                <w:sz w:val="16"/>
                <w:szCs w:val="16"/>
              </w:rPr>
              <w:t>0.86</w:t>
            </w:r>
          </w:p>
        </w:tc>
      </w:tr>
      <w:tr w:rsidR="00E42721" w:rsidRPr="009B3DCC" w14:paraId="3E9614C0" w14:textId="77777777" w:rsidTr="00F555E9">
        <w:trPr>
          <w:trHeight w:val="165"/>
        </w:trPr>
        <w:tc>
          <w:tcPr>
            <w:tcW w:w="360" w:type="dxa"/>
            <w:vAlign w:val="center"/>
            <w:hideMark/>
          </w:tcPr>
          <w:p w14:paraId="20F60AFE" w14:textId="77777777" w:rsidR="00E42721" w:rsidRPr="00B20630" w:rsidRDefault="00E42721" w:rsidP="00F555E9">
            <w:pPr>
              <w:snapToGrid w:val="0"/>
              <w:rPr>
                <w:sz w:val="16"/>
                <w:szCs w:val="16"/>
              </w:rPr>
            </w:pPr>
            <w:r w:rsidRPr="00B20630">
              <w:rPr>
                <w:color w:val="000000"/>
                <w:sz w:val="16"/>
                <w:szCs w:val="16"/>
              </w:rPr>
              <w:t>756</w:t>
            </w:r>
          </w:p>
        </w:tc>
        <w:tc>
          <w:tcPr>
            <w:tcW w:w="864" w:type="dxa"/>
            <w:vAlign w:val="center"/>
            <w:hideMark/>
          </w:tcPr>
          <w:p w14:paraId="1A1074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414FB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9C31BD"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B2D0F13"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AA84FE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0F13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5A153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9ED9E67" w14:textId="77777777" w:rsidR="00E42721" w:rsidRPr="009B3DCC" w:rsidRDefault="00E42721" w:rsidP="00F555E9">
            <w:pPr>
              <w:snapToGrid w:val="0"/>
              <w:jc w:val="center"/>
              <w:rPr>
                <w:sz w:val="16"/>
                <w:szCs w:val="16"/>
              </w:rPr>
            </w:pPr>
            <w:r w:rsidRPr="00266687">
              <w:rPr>
                <w:color w:val="000000"/>
                <w:sz w:val="16"/>
                <w:szCs w:val="16"/>
              </w:rPr>
              <w:t>14.53</w:t>
            </w:r>
          </w:p>
        </w:tc>
        <w:tc>
          <w:tcPr>
            <w:tcW w:w="1008" w:type="dxa"/>
            <w:vAlign w:val="center"/>
            <w:hideMark/>
          </w:tcPr>
          <w:p w14:paraId="7BE295B4"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4BEFED78" w14:textId="77777777" w:rsidTr="00F555E9">
        <w:trPr>
          <w:trHeight w:val="180"/>
        </w:trPr>
        <w:tc>
          <w:tcPr>
            <w:tcW w:w="360" w:type="dxa"/>
            <w:vAlign w:val="center"/>
            <w:hideMark/>
          </w:tcPr>
          <w:p w14:paraId="1EA6D50E" w14:textId="77777777" w:rsidR="00E42721" w:rsidRPr="00B20630" w:rsidRDefault="00E42721" w:rsidP="00F555E9">
            <w:pPr>
              <w:snapToGrid w:val="0"/>
              <w:rPr>
                <w:sz w:val="16"/>
                <w:szCs w:val="16"/>
              </w:rPr>
            </w:pPr>
            <w:r w:rsidRPr="00B20630">
              <w:rPr>
                <w:color w:val="000000"/>
                <w:sz w:val="16"/>
                <w:szCs w:val="16"/>
              </w:rPr>
              <w:t>757</w:t>
            </w:r>
          </w:p>
        </w:tc>
        <w:tc>
          <w:tcPr>
            <w:tcW w:w="864" w:type="dxa"/>
            <w:vAlign w:val="center"/>
            <w:hideMark/>
          </w:tcPr>
          <w:p w14:paraId="014842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C307AA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DDDE36"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2CA2B3DB"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8DAA4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6DE5D0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A429A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DF414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56D88840"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47E3DA03" w14:textId="77777777" w:rsidTr="00F555E9">
        <w:trPr>
          <w:trHeight w:val="165"/>
        </w:trPr>
        <w:tc>
          <w:tcPr>
            <w:tcW w:w="360" w:type="dxa"/>
            <w:vAlign w:val="center"/>
            <w:hideMark/>
          </w:tcPr>
          <w:p w14:paraId="4E75F5DA" w14:textId="77777777" w:rsidR="00E42721" w:rsidRPr="00B20630" w:rsidRDefault="00E42721" w:rsidP="00F555E9">
            <w:pPr>
              <w:snapToGrid w:val="0"/>
              <w:rPr>
                <w:sz w:val="16"/>
                <w:szCs w:val="16"/>
              </w:rPr>
            </w:pPr>
            <w:r w:rsidRPr="00B20630">
              <w:rPr>
                <w:color w:val="000000"/>
                <w:sz w:val="16"/>
                <w:szCs w:val="16"/>
              </w:rPr>
              <w:t>758</w:t>
            </w:r>
          </w:p>
        </w:tc>
        <w:tc>
          <w:tcPr>
            <w:tcW w:w="864" w:type="dxa"/>
            <w:vAlign w:val="center"/>
            <w:hideMark/>
          </w:tcPr>
          <w:p w14:paraId="1E657D3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80A83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C19FD9"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F1DE9DA"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9A115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3C2DBE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57A1903"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81E4C80" w14:textId="77777777" w:rsidR="00E42721" w:rsidRPr="009B3DCC" w:rsidRDefault="00E42721" w:rsidP="00F555E9">
            <w:pPr>
              <w:snapToGrid w:val="0"/>
              <w:jc w:val="center"/>
              <w:rPr>
                <w:sz w:val="16"/>
                <w:szCs w:val="16"/>
              </w:rPr>
            </w:pPr>
            <w:r w:rsidRPr="00266687">
              <w:rPr>
                <w:color w:val="000000"/>
                <w:sz w:val="16"/>
                <w:szCs w:val="16"/>
              </w:rPr>
              <w:t>15.42</w:t>
            </w:r>
          </w:p>
        </w:tc>
        <w:tc>
          <w:tcPr>
            <w:tcW w:w="1008" w:type="dxa"/>
            <w:vAlign w:val="center"/>
            <w:hideMark/>
          </w:tcPr>
          <w:p w14:paraId="2D699E1F"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05774B84" w14:textId="77777777" w:rsidTr="00F555E9">
        <w:trPr>
          <w:trHeight w:val="165"/>
        </w:trPr>
        <w:tc>
          <w:tcPr>
            <w:tcW w:w="360" w:type="dxa"/>
            <w:vAlign w:val="center"/>
            <w:hideMark/>
          </w:tcPr>
          <w:p w14:paraId="0B2F7B43" w14:textId="77777777" w:rsidR="00E42721" w:rsidRPr="00B20630" w:rsidRDefault="00E42721" w:rsidP="00F555E9">
            <w:pPr>
              <w:snapToGrid w:val="0"/>
              <w:rPr>
                <w:sz w:val="16"/>
                <w:szCs w:val="16"/>
              </w:rPr>
            </w:pPr>
            <w:r w:rsidRPr="00B20630">
              <w:rPr>
                <w:color w:val="000000"/>
                <w:sz w:val="16"/>
                <w:szCs w:val="16"/>
              </w:rPr>
              <w:t>759</w:t>
            </w:r>
          </w:p>
        </w:tc>
        <w:tc>
          <w:tcPr>
            <w:tcW w:w="864" w:type="dxa"/>
            <w:vAlign w:val="center"/>
            <w:hideMark/>
          </w:tcPr>
          <w:p w14:paraId="3798687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ECA71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D34C50"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3E2377FF"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71BF50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8B6FC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4D3FF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9C2340" w14:textId="77777777" w:rsidR="00E42721" w:rsidRPr="009B3DCC" w:rsidRDefault="00E42721" w:rsidP="00F555E9">
            <w:pPr>
              <w:snapToGrid w:val="0"/>
              <w:jc w:val="center"/>
              <w:rPr>
                <w:sz w:val="16"/>
                <w:szCs w:val="16"/>
              </w:rPr>
            </w:pPr>
            <w:r w:rsidRPr="00266687">
              <w:rPr>
                <w:color w:val="000000"/>
                <w:sz w:val="16"/>
                <w:szCs w:val="16"/>
              </w:rPr>
              <w:t>14.70</w:t>
            </w:r>
          </w:p>
        </w:tc>
        <w:tc>
          <w:tcPr>
            <w:tcW w:w="1008" w:type="dxa"/>
            <w:vAlign w:val="center"/>
            <w:hideMark/>
          </w:tcPr>
          <w:p w14:paraId="56012863"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78399890" w14:textId="77777777" w:rsidTr="00F555E9">
        <w:trPr>
          <w:trHeight w:val="165"/>
        </w:trPr>
        <w:tc>
          <w:tcPr>
            <w:tcW w:w="360" w:type="dxa"/>
            <w:vAlign w:val="center"/>
            <w:hideMark/>
          </w:tcPr>
          <w:p w14:paraId="4C98A97F" w14:textId="77777777" w:rsidR="00E42721" w:rsidRPr="00B20630" w:rsidRDefault="00E42721" w:rsidP="00F555E9">
            <w:pPr>
              <w:snapToGrid w:val="0"/>
              <w:rPr>
                <w:sz w:val="16"/>
                <w:szCs w:val="16"/>
              </w:rPr>
            </w:pPr>
            <w:r w:rsidRPr="00B20630">
              <w:rPr>
                <w:color w:val="000000"/>
                <w:sz w:val="16"/>
                <w:szCs w:val="16"/>
              </w:rPr>
              <w:t>760</w:t>
            </w:r>
          </w:p>
        </w:tc>
        <w:tc>
          <w:tcPr>
            <w:tcW w:w="864" w:type="dxa"/>
            <w:vAlign w:val="center"/>
            <w:hideMark/>
          </w:tcPr>
          <w:p w14:paraId="17AB3CD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4AA7F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E1A01ED"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16C8A31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2A2643F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0AFA15"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528C1C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9FF54C" w14:textId="77777777" w:rsidR="00E42721" w:rsidRPr="009B3DCC" w:rsidRDefault="00E42721" w:rsidP="00F555E9">
            <w:pPr>
              <w:snapToGrid w:val="0"/>
              <w:jc w:val="center"/>
              <w:rPr>
                <w:sz w:val="16"/>
                <w:szCs w:val="16"/>
              </w:rPr>
            </w:pPr>
            <w:r w:rsidRPr="00266687">
              <w:rPr>
                <w:color w:val="000000"/>
                <w:sz w:val="16"/>
                <w:szCs w:val="16"/>
              </w:rPr>
              <w:t>11.94</w:t>
            </w:r>
          </w:p>
        </w:tc>
        <w:tc>
          <w:tcPr>
            <w:tcW w:w="1008" w:type="dxa"/>
            <w:vAlign w:val="center"/>
            <w:hideMark/>
          </w:tcPr>
          <w:p w14:paraId="6E9228F1"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8DBF40B" w14:textId="77777777" w:rsidTr="00F555E9">
        <w:trPr>
          <w:trHeight w:val="165"/>
        </w:trPr>
        <w:tc>
          <w:tcPr>
            <w:tcW w:w="360" w:type="dxa"/>
            <w:vAlign w:val="center"/>
            <w:hideMark/>
          </w:tcPr>
          <w:p w14:paraId="549EC59F" w14:textId="77777777" w:rsidR="00E42721" w:rsidRPr="00B20630" w:rsidRDefault="00E42721" w:rsidP="00F555E9">
            <w:pPr>
              <w:snapToGrid w:val="0"/>
              <w:rPr>
                <w:sz w:val="16"/>
                <w:szCs w:val="16"/>
              </w:rPr>
            </w:pPr>
            <w:r w:rsidRPr="00B20630">
              <w:rPr>
                <w:color w:val="000000"/>
                <w:sz w:val="16"/>
                <w:szCs w:val="16"/>
              </w:rPr>
              <w:t>761</w:t>
            </w:r>
          </w:p>
        </w:tc>
        <w:tc>
          <w:tcPr>
            <w:tcW w:w="864" w:type="dxa"/>
            <w:vAlign w:val="center"/>
            <w:hideMark/>
          </w:tcPr>
          <w:p w14:paraId="6A10419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CB1667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B3F16B"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E414CB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5A29072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30575E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3892B56"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0504501"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12740B23"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3E46F394" w14:textId="77777777" w:rsidTr="00F555E9">
        <w:trPr>
          <w:trHeight w:val="165"/>
        </w:trPr>
        <w:tc>
          <w:tcPr>
            <w:tcW w:w="360" w:type="dxa"/>
            <w:vAlign w:val="center"/>
            <w:hideMark/>
          </w:tcPr>
          <w:p w14:paraId="792DF18E" w14:textId="77777777" w:rsidR="00E42721" w:rsidRPr="00B20630" w:rsidRDefault="00E42721" w:rsidP="00F555E9">
            <w:pPr>
              <w:snapToGrid w:val="0"/>
              <w:rPr>
                <w:sz w:val="16"/>
                <w:szCs w:val="16"/>
              </w:rPr>
            </w:pPr>
            <w:r w:rsidRPr="00B20630">
              <w:rPr>
                <w:color w:val="000000"/>
                <w:sz w:val="16"/>
                <w:szCs w:val="16"/>
              </w:rPr>
              <w:t>762</w:t>
            </w:r>
          </w:p>
        </w:tc>
        <w:tc>
          <w:tcPr>
            <w:tcW w:w="864" w:type="dxa"/>
            <w:vAlign w:val="center"/>
            <w:hideMark/>
          </w:tcPr>
          <w:p w14:paraId="7298D13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E215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C71C6AC"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23DF73A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E6485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7051F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D05530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04F6619" w14:textId="77777777" w:rsidR="00E42721" w:rsidRPr="009B3DCC" w:rsidRDefault="00E42721" w:rsidP="00F555E9">
            <w:pPr>
              <w:snapToGrid w:val="0"/>
              <w:jc w:val="center"/>
              <w:rPr>
                <w:sz w:val="16"/>
                <w:szCs w:val="16"/>
              </w:rPr>
            </w:pPr>
            <w:r w:rsidRPr="00266687">
              <w:rPr>
                <w:color w:val="000000"/>
                <w:sz w:val="16"/>
                <w:szCs w:val="16"/>
              </w:rPr>
              <w:t>13.46</w:t>
            </w:r>
          </w:p>
        </w:tc>
        <w:tc>
          <w:tcPr>
            <w:tcW w:w="1008" w:type="dxa"/>
            <w:vAlign w:val="center"/>
            <w:hideMark/>
          </w:tcPr>
          <w:p w14:paraId="610CAC9D" w14:textId="77777777" w:rsidR="00E42721" w:rsidRPr="009B3DCC" w:rsidRDefault="00E42721" w:rsidP="00F555E9">
            <w:pPr>
              <w:snapToGrid w:val="0"/>
              <w:jc w:val="center"/>
              <w:rPr>
                <w:sz w:val="16"/>
                <w:szCs w:val="16"/>
              </w:rPr>
            </w:pPr>
            <w:r w:rsidRPr="00266687">
              <w:rPr>
                <w:color w:val="000000"/>
                <w:sz w:val="16"/>
                <w:szCs w:val="16"/>
              </w:rPr>
              <w:t>0.96</w:t>
            </w:r>
          </w:p>
        </w:tc>
      </w:tr>
      <w:tr w:rsidR="00E42721" w:rsidRPr="009B3DCC" w14:paraId="6EDB32A3" w14:textId="77777777" w:rsidTr="00F555E9">
        <w:trPr>
          <w:trHeight w:val="165"/>
        </w:trPr>
        <w:tc>
          <w:tcPr>
            <w:tcW w:w="360" w:type="dxa"/>
            <w:vAlign w:val="center"/>
            <w:hideMark/>
          </w:tcPr>
          <w:p w14:paraId="42FB47DC" w14:textId="77777777" w:rsidR="00E42721" w:rsidRPr="00B20630" w:rsidRDefault="00E42721" w:rsidP="00F555E9">
            <w:pPr>
              <w:snapToGrid w:val="0"/>
              <w:rPr>
                <w:sz w:val="16"/>
                <w:szCs w:val="16"/>
              </w:rPr>
            </w:pPr>
            <w:r w:rsidRPr="00B20630">
              <w:rPr>
                <w:color w:val="000000"/>
                <w:sz w:val="16"/>
                <w:szCs w:val="16"/>
              </w:rPr>
              <w:t>763</w:t>
            </w:r>
          </w:p>
        </w:tc>
        <w:tc>
          <w:tcPr>
            <w:tcW w:w="864" w:type="dxa"/>
            <w:vAlign w:val="center"/>
            <w:hideMark/>
          </w:tcPr>
          <w:p w14:paraId="3D00AD9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E11796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F6BAA60"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40742108"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22408E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77177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2CCAA0B"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20A43241" w14:textId="77777777" w:rsidR="00E42721" w:rsidRPr="009B3DCC" w:rsidRDefault="00E42721" w:rsidP="00F555E9">
            <w:pPr>
              <w:snapToGrid w:val="0"/>
              <w:jc w:val="center"/>
              <w:rPr>
                <w:sz w:val="16"/>
                <w:szCs w:val="16"/>
              </w:rPr>
            </w:pPr>
            <w:r w:rsidRPr="00266687">
              <w:rPr>
                <w:color w:val="000000"/>
                <w:sz w:val="16"/>
                <w:szCs w:val="16"/>
              </w:rPr>
              <w:t>15.01</w:t>
            </w:r>
          </w:p>
        </w:tc>
        <w:tc>
          <w:tcPr>
            <w:tcW w:w="1008" w:type="dxa"/>
            <w:vAlign w:val="center"/>
            <w:hideMark/>
          </w:tcPr>
          <w:p w14:paraId="56289B50" w14:textId="77777777" w:rsidR="00E42721" w:rsidRPr="009B3DCC" w:rsidRDefault="00E42721" w:rsidP="00F555E9">
            <w:pPr>
              <w:snapToGrid w:val="0"/>
              <w:jc w:val="center"/>
              <w:rPr>
                <w:sz w:val="16"/>
                <w:szCs w:val="16"/>
              </w:rPr>
            </w:pPr>
            <w:r w:rsidRPr="00266687">
              <w:rPr>
                <w:color w:val="000000"/>
                <w:sz w:val="16"/>
                <w:szCs w:val="16"/>
              </w:rPr>
              <w:t>1.33</w:t>
            </w:r>
          </w:p>
        </w:tc>
      </w:tr>
      <w:tr w:rsidR="00E42721" w:rsidRPr="009B3DCC" w14:paraId="216E42D4" w14:textId="77777777" w:rsidTr="00F555E9">
        <w:trPr>
          <w:trHeight w:val="165"/>
        </w:trPr>
        <w:tc>
          <w:tcPr>
            <w:tcW w:w="360" w:type="dxa"/>
            <w:vAlign w:val="center"/>
            <w:hideMark/>
          </w:tcPr>
          <w:p w14:paraId="6A328A9A" w14:textId="77777777" w:rsidR="00E42721" w:rsidRPr="00B20630" w:rsidRDefault="00E42721" w:rsidP="00F555E9">
            <w:pPr>
              <w:snapToGrid w:val="0"/>
              <w:rPr>
                <w:sz w:val="16"/>
                <w:szCs w:val="16"/>
              </w:rPr>
            </w:pPr>
            <w:r w:rsidRPr="00B20630">
              <w:rPr>
                <w:color w:val="000000"/>
                <w:sz w:val="16"/>
                <w:szCs w:val="16"/>
              </w:rPr>
              <w:t>764</w:t>
            </w:r>
          </w:p>
        </w:tc>
        <w:tc>
          <w:tcPr>
            <w:tcW w:w="864" w:type="dxa"/>
            <w:vAlign w:val="center"/>
            <w:hideMark/>
          </w:tcPr>
          <w:p w14:paraId="2FFC2BA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23B39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CAD3605" w14:textId="77777777" w:rsidR="00E42721" w:rsidRPr="009B3DCC" w:rsidRDefault="00E42721" w:rsidP="00F555E9">
            <w:pPr>
              <w:snapToGrid w:val="0"/>
              <w:jc w:val="center"/>
              <w:rPr>
                <w:sz w:val="16"/>
                <w:szCs w:val="16"/>
              </w:rPr>
            </w:pPr>
            <w:r w:rsidRPr="00266687">
              <w:rPr>
                <w:color w:val="000000"/>
                <w:sz w:val="16"/>
                <w:szCs w:val="16"/>
              </w:rPr>
              <w:t>161</w:t>
            </w:r>
          </w:p>
        </w:tc>
        <w:tc>
          <w:tcPr>
            <w:tcW w:w="1008" w:type="dxa"/>
            <w:vAlign w:val="center"/>
            <w:hideMark/>
          </w:tcPr>
          <w:p w14:paraId="6BFE1E07"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ED2E5F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BD12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5246C8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1649EA8"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4C277988"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2815AA56" w14:textId="77777777" w:rsidTr="00F555E9">
        <w:trPr>
          <w:trHeight w:val="165"/>
        </w:trPr>
        <w:tc>
          <w:tcPr>
            <w:tcW w:w="360" w:type="dxa"/>
            <w:vAlign w:val="center"/>
            <w:hideMark/>
          </w:tcPr>
          <w:p w14:paraId="1E06927D" w14:textId="77777777" w:rsidR="00E42721" w:rsidRPr="00B20630" w:rsidRDefault="00E42721" w:rsidP="00F555E9">
            <w:pPr>
              <w:snapToGrid w:val="0"/>
              <w:rPr>
                <w:sz w:val="16"/>
                <w:szCs w:val="16"/>
              </w:rPr>
            </w:pPr>
            <w:r w:rsidRPr="00B20630">
              <w:rPr>
                <w:color w:val="000000"/>
                <w:sz w:val="16"/>
                <w:szCs w:val="16"/>
              </w:rPr>
              <w:t>765</w:t>
            </w:r>
          </w:p>
        </w:tc>
        <w:tc>
          <w:tcPr>
            <w:tcW w:w="864" w:type="dxa"/>
            <w:vAlign w:val="center"/>
            <w:hideMark/>
          </w:tcPr>
          <w:p w14:paraId="7D2E863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CE0171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BE3AEA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28AFB434"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7A0F4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4D3826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13E322F"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A1818A7" w14:textId="77777777" w:rsidR="00E42721" w:rsidRPr="009B3DCC" w:rsidRDefault="00E42721" w:rsidP="00F555E9">
            <w:pPr>
              <w:snapToGrid w:val="0"/>
              <w:jc w:val="center"/>
              <w:rPr>
                <w:sz w:val="16"/>
                <w:szCs w:val="16"/>
              </w:rPr>
            </w:pPr>
            <w:r w:rsidRPr="00266687">
              <w:rPr>
                <w:color w:val="000000"/>
                <w:sz w:val="16"/>
                <w:szCs w:val="16"/>
              </w:rPr>
              <w:t>13.17</w:t>
            </w:r>
          </w:p>
        </w:tc>
        <w:tc>
          <w:tcPr>
            <w:tcW w:w="1008" w:type="dxa"/>
            <w:vAlign w:val="center"/>
            <w:hideMark/>
          </w:tcPr>
          <w:p w14:paraId="0976A7F2" w14:textId="77777777" w:rsidR="00E42721" w:rsidRPr="009B3DCC" w:rsidRDefault="00E42721" w:rsidP="00F555E9">
            <w:pPr>
              <w:snapToGrid w:val="0"/>
              <w:jc w:val="center"/>
              <w:rPr>
                <w:sz w:val="16"/>
                <w:szCs w:val="16"/>
              </w:rPr>
            </w:pPr>
            <w:r w:rsidRPr="00266687">
              <w:rPr>
                <w:color w:val="000000"/>
                <w:sz w:val="16"/>
                <w:szCs w:val="16"/>
              </w:rPr>
              <w:t>0.78</w:t>
            </w:r>
          </w:p>
        </w:tc>
      </w:tr>
      <w:tr w:rsidR="00E42721" w:rsidRPr="009B3DCC" w14:paraId="3BDD6397" w14:textId="77777777" w:rsidTr="00F555E9">
        <w:trPr>
          <w:trHeight w:val="165"/>
        </w:trPr>
        <w:tc>
          <w:tcPr>
            <w:tcW w:w="360" w:type="dxa"/>
            <w:vAlign w:val="center"/>
            <w:hideMark/>
          </w:tcPr>
          <w:p w14:paraId="62345A4A" w14:textId="77777777" w:rsidR="00E42721" w:rsidRPr="00B20630" w:rsidRDefault="00E42721" w:rsidP="00F555E9">
            <w:pPr>
              <w:snapToGrid w:val="0"/>
              <w:rPr>
                <w:sz w:val="16"/>
                <w:szCs w:val="16"/>
              </w:rPr>
            </w:pPr>
            <w:r w:rsidRPr="00B20630">
              <w:rPr>
                <w:color w:val="000000"/>
                <w:sz w:val="16"/>
                <w:szCs w:val="16"/>
              </w:rPr>
              <w:t>766</w:t>
            </w:r>
          </w:p>
        </w:tc>
        <w:tc>
          <w:tcPr>
            <w:tcW w:w="864" w:type="dxa"/>
            <w:vAlign w:val="center"/>
            <w:hideMark/>
          </w:tcPr>
          <w:p w14:paraId="0D78B9C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7CBD0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B6D4B74"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F46FBE"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E6F944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975F5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F31BC1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2098145" w14:textId="77777777" w:rsidR="00E42721" w:rsidRPr="009B3DCC" w:rsidRDefault="00E42721" w:rsidP="00F555E9">
            <w:pPr>
              <w:snapToGrid w:val="0"/>
              <w:jc w:val="center"/>
              <w:rPr>
                <w:sz w:val="16"/>
                <w:szCs w:val="16"/>
              </w:rPr>
            </w:pPr>
            <w:r w:rsidRPr="00266687">
              <w:rPr>
                <w:color w:val="000000"/>
                <w:sz w:val="16"/>
                <w:szCs w:val="16"/>
              </w:rPr>
              <w:t>16.67</w:t>
            </w:r>
          </w:p>
        </w:tc>
        <w:tc>
          <w:tcPr>
            <w:tcW w:w="1008" w:type="dxa"/>
            <w:vAlign w:val="center"/>
            <w:hideMark/>
          </w:tcPr>
          <w:p w14:paraId="41B0EF69"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7BC38BE8" w14:textId="77777777" w:rsidTr="00F555E9">
        <w:trPr>
          <w:trHeight w:val="165"/>
        </w:trPr>
        <w:tc>
          <w:tcPr>
            <w:tcW w:w="360" w:type="dxa"/>
            <w:vAlign w:val="center"/>
            <w:hideMark/>
          </w:tcPr>
          <w:p w14:paraId="37427D89" w14:textId="77777777" w:rsidR="00E42721" w:rsidRPr="00B20630" w:rsidRDefault="00E42721" w:rsidP="00F555E9">
            <w:pPr>
              <w:snapToGrid w:val="0"/>
              <w:rPr>
                <w:sz w:val="16"/>
                <w:szCs w:val="16"/>
              </w:rPr>
            </w:pPr>
            <w:r w:rsidRPr="00B20630">
              <w:rPr>
                <w:color w:val="000000"/>
                <w:sz w:val="16"/>
                <w:szCs w:val="16"/>
              </w:rPr>
              <w:t>767</w:t>
            </w:r>
          </w:p>
        </w:tc>
        <w:tc>
          <w:tcPr>
            <w:tcW w:w="864" w:type="dxa"/>
            <w:vAlign w:val="center"/>
            <w:hideMark/>
          </w:tcPr>
          <w:p w14:paraId="0CD6B6E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433965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A1C041D"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4FD6AB52"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9773A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DF95B0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22628F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CFD295F" w14:textId="77777777" w:rsidR="00E42721" w:rsidRPr="009B3DCC" w:rsidRDefault="00E42721" w:rsidP="00F555E9">
            <w:pPr>
              <w:snapToGrid w:val="0"/>
              <w:jc w:val="center"/>
              <w:rPr>
                <w:sz w:val="16"/>
                <w:szCs w:val="16"/>
              </w:rPr>
            </w:pPr>
            <w:r w:rsidRPr="00266687">
              <w:rPr>
                <w:color w:val="000000"/>
                <w:sz w:val="16"/>
                <w:szCs w:val="16"/>
              </w:rPr>
              <w:t>16.53</w:t>
            </w:r>
          </w:p>
        </w:tc>
        <w:tc>
          <w:tcPr>
            <w:tcW w:w="1008" w:type="dxa"/>
            <w:vAlign w:val="center"/>
            <w:hideMark/>
          </w:tcPr>
          <w:p w14:paraId="772905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018F6191" w14:textId="77777777" w:rsidTr="00F555E9">
        <w:trPr>
          <w:trHeight w:val="165"/>
        </w:trPr>
        <w:tc>
          <w:tcPr>
            <w:tcW w:w="360" w:type="dxa"/>
            <w:vAlign w:val="center"/>
            <w:hideMark/>
          </w:tcPr>
          <w:p w14:paraId="17DB2FDB" w14:textId="77777777" w:rsidR="00E42721" w:rsidRPr="00B20630" w:rsidRDefault="00E42721" w:rsidP="00F555E9">
            <w:pPr>
              <w:snapToGrid w:val="0"/>
              <w:rPr>
                <w:sz w:val="16"/>
                <w:szCs w:val="16"/>
              </w:rPr>
            </w:pPr>
            <w:r w:rsidRPr="00B20630">
              <w:rPr>
                <w:color w:val="000000"/>
                <w:sz w:val="16"/>
                <w:szCs w:val="16"/>
              </w:rPr>
              <w:t>768</w:t>
            </w:r>
          </w:p>
        </w:tc>
        <w:tc>
          <w:tcPr>
            <w:tcW w:w="864" w:type="dxa"/>
            <w:vAlign w:val="center"/>
            <w:hideMark/>
          </w:tcPr>
          <w:p w14:paraId="4EC79F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4595C0"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78EC1CA"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5AAD3075"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28DCA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A6F9C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BC9C0E1"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5F9534D" w14:textId="77777777" w:rsidR="00E42721" w:rsidRPr="009B3DCC" w:rsidRDefault="00E42721" w:rsidP="00F555E9">
            <w:pPr>
              <w:snapToGrid w:val="0"/>
              <w:jc w:val="center"/>
              <w:rPr>
                <w:sz w:val="16"/>
                <w:szCs w:val="16"/>
              </w:rPr>
            </w:pPr>
            <w:r w:rsidRPr="00266687">
              <w:rPr>
                <w:color w:val="000000"/>
                <w:sz w:val="16"/>
                <w:szCs w:val="16"/>
              </w:rPr>
              <w:t>15.73</w:t>
            </w:r>
          </w:p>
        </w:tc>
        <w:tc>
          <w:tcPr>
            <w:tcW w:w="1008" w:type="dxa"/>
            <w:vAlign w:val="center"/>
            <w:hideMark/>
          </w:tcPr>
          <w:p w14:paraId="08FD8977"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1E9DDA1A" w14:textId="77777777" w:rsidTr="00F555E9">
        <w:trPr>
          <w:trHeight w:val="165"/>
        </w:trPr>
        <w:tc>
          <w:tcPr>
            <w:tcW w:w="360" w:type="dxa"/>
            <w:vAlign w:val="center"/>
            <w:hideMark/>
          </w:tcPr>
          <w:p w14:paraId="749EA827" w14:textId="77777777" w:rsidR="00E42721" w:rsidRPr="00B20630" w:rsidRDefault="00E42721" w:rsidP="00F555E9">
            <w:pPr>
              <w:snapToGrid w:val="0"/>
              <w:rPr>
                <w:sz w:val="16"/>
                <w:szCs w:val="16"/>
              </w:rPr>
            </w:pPr>
            <w:r w:rsidRPr="00B20630">
              <w:rPr>
                <w:color w:val="000000"/>
                <w:sz w:val="16"/>
                <w:szCs w:val="16"/>
              </w:rPr>
              <w:t>769</w:t>
            </w:r>
          </w:p>
        </w:tc>
        <w:tc>
          <w:tcPr>
            <w:tcW w:w="864" w:type="dxa"/>
            <w:vAlign w:val="center"/>
            <w:hideMark/>
          </w:tcPr>
          <w:p w14:paraId="05A5CE0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4DD396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5F02F55" w14:textId="77777777" w:rsidR="00E42721" w:rsidRPr="009B3DCC" w:rsidRDefault="00E42721" w:rsidP="00F555E9">
            <w:pPr>
              <w:snapToGrid w:val="0"/>
              <w:jc w:val="center"/>
              <w:rPr>
                <w:sz w:val="16"/>
                <w:szCs w:val="16"/>
              </w:rPr>
            </w:pPr>
            <w:r w:rsidRPr="00266687">
              <w:rPr>
                <w:color w:val="000000"/>
                <w:sz w:val="16"/>
                <w:szCs w:val="16"/>
              </w:rPr>
              <w:t>162</w:t>
            </w:r>
          </w:p>
        </w:tc>
        <w:tc>
          <w:tcPr>
            <w:tcW w:w="1008" w:type="dxa"/>
            <w:vAlign w:val="center"/>
            <w:hideMark/>
          </w:tcPr>
          <w:p w14:paraId="1A54C6F1"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160D72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2AD7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9CE5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F105008" w14:textId="77777777" w:rsidR="00E42721" w:rsidRPr="009B3DCC" w:rsidRDefault="00E42721" w:rsidP="00F555E9">
            <w:pPr>
              <w:snapToGrid w:val="0"/>
              <w:jc w:val="center"/>
              <w:rPr>
                <w:sz w:val="16"/>
                <w:szCs w:val="16"/>
              </w:rPr>
            </w:pPr>
            <w:r w:rsidRPr="00266687">
              <w:rPr>
                <w:color w:val="000000"/>
                <w:sz w:val="16"/>
                <w:szCs w:val="16"/>
              </w:rPr>
              <w:t>16.06</w:t>
            </w:r>
          </w:p>
        </w:tc>
        <w:tc>
          <w:tcPr>
            <w:tcW w:w="1008" w:type="dxa"/>
            <w:vAlign w:val="center"/>
            <w:hideMark/>
          </w:tcPr>
          <w:p w14:paraId="4FDAF961" w14:textId="77777777" w:rsidR="00E42721" w:rsidRPr="009B3DCC" w:rsidRDefault="00E42721" w:rsidP="00F555E9">
            <w:pPr>
              <w:snapToGrid w:val="0"/>
              <w:jc w:val="center"/>
              <w:rPr>
                <w:sz w:val="16"/>
                <w:szCs w:val="16"/>
              </w:rPr>
            </w:pPr>
            <w:r w:rsidRPr="00266687">
              <w:rPr>
                <w:color w:val="000000"/>
                <w:sz w:val="16"/>
                <w:szCs w:val="16"/>
              </w:rPr>
              <w:t>1.28</w:t>
            </w:r>
          </w:p>
        </w:tc>
      </w:tr>
      <w:tr w:rsidR="00E42721" w:rsidRPr="009B3DCC" w14:paraId="471C7DC1" w14:textId="77777777" w:rsidTr="00F555E9">
        <w:trPr>
          <w:trHeight w:val="165"/>
        </w:trPr>
        <w:tc>
          <w:tcPr>
            <w:tcW w:w="360" w:type="dxa"/>
            <w:vAlign w:val="center"/>
            <w:hideMark/>
          </w:tcPr>
          <w:p w14:paraId="28C4E573" w14:textId="77777777" w:rsidR="00E42721" w:rsidRPr="00B20630" w:rsidRDefault="00E42721" w:rsidP="00F555E9">
            <w:pPr>
              <w:snapToGrid w:val="0"/>
              <w:rPr>
                <w:sz w:val="16"/>
                <w:szCs w:val="16"/>
              </w:rPr>
            </w:pPr>
            <w:r w:rsidRPr="00B20630">
              <w:rPr>
                <w:color w:val="000000"/>
                <w:sz w:val="16"/>
                <w:szCs w:val="16"/>
              </w:rPr>
              <w:t>770</w:t>
            </w:r>
          </w:p>
        </w:tc>
        <w:tc>
          <w:tcPr>
            <w:tcW w:w="864" w:type="dxa"/>
            <w:vAlign w:val="center"/>
            <w:hideMark/>
          </w:tcPr>
          <w:p w14:paraId="24A323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9A89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09879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8CBDF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1661A65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B384F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60C58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D874746" w14:textId="77777777" w:rsidR="00E42721" w:rsidRPr="009B3DCC" w:rsidRDefault="00E42721" w:rsidP="00F555E9">
            <w:pPr>
              <w:snapToGrid w:val="0"/>
              <w:jc w:val="center"/>
              <w:rPr>
                <w:sz w:val="16"/>
                <w:szCs w:val="16"/>
              </w:rPr>
            </w:pPr>
            <w:r w:rsidRPr="00266687">
              <w:rPr>
                <w:color w:val="000000"/>
                <w:sz w:val="16"/>
                <w:szCs w:val="16"/>
              </w:rPr>
              <w:t>2.79</w:t>
            </w:r>
          </w:p>
        </w:tc>
        <w:tc>
          <w:tcPr>
            <w:tcW w:w="1008" w:type="dxa"/>
            <w:vAlign w:val="center"/>
            <w:hideMark/>
          </w:tcPr>
          <w:p w14:paraId="79C64A47" w14:textId="77777777" w:rsidR="00E42721" w:rsidRPr="009B3DCC" w:rsidRDefault="00E42721" w:rsidP="00F555E9">
            <w:pPr>
              <w:snapToGrid w:val="0"/>
              <w:jc w:val="center"/>
              <w:rPr>
                <w:sz w:val="16"/>
                <w:szCs w:val="16"/>
              </w:rPr>
            </w:pPr>
            <w:r w:rsidRPr="00266687">
              <w:rPr>
                <w:color w:val="000000"/>
                <w:sz w:val="16"/>
                <w:szCs w:val="16"/>
              </w:rPr>
              <w:t>3.53</w:t>
            </w:r>
          </w:p>
        </w:tc>
      </w:tr>
      <w:tr w:rsidR="00E42721" w:rsidRPr="009B3DCC" w14:paraId="482102AC" w14:textId="77777777" w:rsidTr="00F555E9">
        <w:trPr>
          <w:trHeight w:val="180"/>
        </w:trPr>
        <w:tc>
          <w:tcPr>
            <w:tcW w:w="360" w:type="dxa"/>
            <w:vAlign w:val="center"/>
            <w:hideMark/>
          </w:tcPr>
          <w:p w14:paraId="2B11279C" w14:textId="77777777" w:rsidR="00E42721" w:rsidRPr="00B20630" w:rsidRDefault="00E42721" w:rsidP="00F555E9">
            <w:pPr>
              <w:snapToGrid w:val="0"/>
              <w:rPr>
                <w:sz w:val="16"/>
                <w:szCs w:val="16"/>
              </w:rPr>
            </w:pPr>
            <w:r w:rsidRPr="00B20630">
              <w:rPr>
                <w:color w:val="000000"/>
                <w:sz w:val="16"/>
                <w:szCs w:val="16"/>
              </w:rPr>
              <w:t>771</w:t>
            </w:r>
          </w:p>
        </w:tc>
        <w:tc>
          <w:tcPr>
            <w:tcW w:w="864" w:type="dxa"/>
            <w:vAlign w:val="center"/>
            <w:hideMark/>
          </w:tcPr>
          <w:p w14:paraId="4C2964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14052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A17127E"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622D5DE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0177BF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A0902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B52B4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F493E19"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57E004B2" w14:textId="77777777" w:rsidR="00E42721" w:rsidRPr="009B3DCC" w:rsidRDefault="00E42721" w:rsidP="00F555E9">
            <w:pPr>
              <w:snapToGrid w:val="0"/>
              <w:jc w:val="center"/>
              <w:rPr>
                <w:sz w:val="16"/>
                <w:szCs w:val="16"/>
              </w:rPr>
            </w:pPr>
            <w:r w:rsidRPr="00266687">
              <w:rPr>
                <w:color w:val="000000"/>
                <w:sz w:val="16"/>
                <w:szCs w:val="16"/>
              </w:rPr>
              <w:t>4.31</w:t>
            </w:r>
          </w:p>
        </w:tc>
      </w:tr>
      <w:tr w:rsidR="00E42721" w:rsidRPr="009B3DCC" w14:paraId="6D376A93" w14:textId="77777777" w:rsidTr="00F555E9">
        <w:trPr>
          <w:trHeight w:val="165"/>
        </w:trPr>
        <w:tc>
          <w:tcPr>
            <w:tcW w:w="360" w:type="dxa"/>
            <w:vAlign w:val="center"/>
            <w:hideMark/>
          </w:tcPr>
          <w:p w14:paraId="35704A71" w14:textId="77777777" w:rsidR="00E42721" w:rsidRPr="00B20630" w:rsidRDefault="00E42721" w:rsidP="00F555E9">
            <w:pPr>
              <w:snapToGrid w:val="0"/>
              <w:rPr>
                <w:sz w:val="16"/>
                <w:szCs w:val="16"/>
              </w:rPr>
            </w:pPr>
            <w:r w:rsidRPr="00B20630">
              <w:rPr>
                <w:color w:val="000000"/>
                <w:sz w:val="16"/>
                <w:szCs w:val="16"/>
              </w:rPr>
              <w:t>772</w:t>
            </w:r>
          </w:p>
        </w:tc>
        <w:tc>
          <w:tcPr>
            <w:tcW w:w="864" w:type="dxa"/>
            <w:vAlign w:val="center"/>
            <w:hideMark/>
          </w:tcPr>
          <w:p w14:paraId="2FE48F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E580E3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3266C3C"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3413173C"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B6F1F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11F299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38BFF8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D64D7C"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6467626A" w14:textId="77777777" w:rsidR="00E42721" w:rsidRPr="009B3DCC" w:rsidRDefault="00E42721" w:rsidP="00F555E9">
            <w:pPr>
              <w:snapToGrid w:val="0"/>
              <w:jc w:val="center"/>
              <w:rPr>
                <w:sz w:val="16"/>
                <w:szCs w:val="16"/>
              </w:rPr>
            </w:pPr>
            <w:r w:rsidRPr="00266687">
              <w:rPr>
                <w:color w:val="000000"/>
                <w:sz w:val="16"/>
                <w:szCs w:val="16"/>
              </w:rPr>
              <w:t>4.23</w:t>
            </w:r>
          </w:p>
        </w:tc>
      </w:tr>
      <w:tr w:rsidR="00E42721" w:rsidRPr="009B3DCC" w14:paraId="63DAFC44" w14:textId="77777777" w:rsidTr="00F555E9">
        <w:trPr>
          <w:trHeight w:val="165"/>
        </w:trPr>
        <w:tc>
          <w:tcPr>
            <w:tcW w:w="360" w:type="dxa"/>
            <w:vAlign w:val="center"/>
            <w:hideMark/>
          </w:tcPr>
          <w:p w14:paraId="02008317" w14:textId="77777777" w:rsidR="00E42721" w:rsidRPr="00B20630" w:rsidRDefault="00E42721" w:rsidP="00F555E9">
            <w:pPr>
              <w:snapToGrid w:val="0"/>
              <w:rPr>
                <w:sz w:val="16"/>
                <w:szCs w:val="16"/>
              </w:rPr>
            </w:pPr>
            <w:r w:rsidRPr="00B20630">
              <w:rPr>
                <w:color w:val="000000"/>
                <w:sz w:val="16"/>
                <w:szCs w:val="16"/>
              </w:rPr>
              <w:t>773</w:t>
            </w:r>
          </w:p>
        </w:tc>
        <w:tc>
          <w:tcPr>
            <w:tcW w:w="864" w:type="dxa"/>
            <w:vAlign w:val="center"/>
            <w:hideMark/>
          </w:tcPr>
          <w:p w14:paraId="68B1BC3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8F0A1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B82D8FD"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45CB4A6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2F36D1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FAC493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F80CE1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B6F3AC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052E7F6C" w14:textId="77777777" w:rsidR="00E42721" w:rsidRPr="009B3DCC" w:rsidRDefault="00E42721" w:rsidP="00F555E9">
            <w:pPr>
              <w:snapToGrid w:val="0"/>
              <w:jc w:val="center"/>
              <w:rPr>
                <w:sz w:val="16"/>
                <w:szCs w:val="16"/>
              </w:rPr>
            </w:pPr>
            <w:r w:rsidRPr="00266687">
              <w:rPr>
                <w:color w:val="000000"/>
                <w:sz w:val="16"/>
                <w:szCs w:val="16"/>
              </w:rPr>
              <w:t>4.61</w:t>
            </w:r>
          </w:p>
        </w:tc>
      </w:tr>
      <w:tr w:rsidR="00E42721" w:rsidRPr="009B3DCC" w14:paraId="5CD19C99" w14:textId="77777777" w:rsidTr="00F555E9">
        <w:trPr>
          <w:trHeight w:val="165"/>
        </w:trPr>
        <w:tc>
          <w:tcPr>
            <w:tcW w:w="360" w:type="dxa"/>
            <w:vAlign w:val="center"/>
            <w:hideMark/>
          </w:tcPr>
          <w:p w14:paraId="630CB915" w14:textId="77777777" w:rsidR="00E42721" w:rsidRPr="00B20630" w:rsidRDefault="00E42721" w:rsidP="00F555E9">
            <w:pPr>
              <w:snapToGrid w:val="0"/>
              <w:rPr>
                <w:sz w:val="16"/>
                <w:szCs w:val="16"/>
              </w:rPr>
            </w:pPr>
            <w:r w:rsidRPr="00B20630">
              <w:rPr>
                <w:color w:val="000000"/>
                <w:sz w:val="16"/>
                <w:szCs w:val="16"/>
              </w:rPr>
              <w:t>774</w:t>
            </w:r>
          </w:p>
        </w:tc>
        <w:tc>
          <w:tcPr>
            <w:tcW w:w="864" w:type="dxa"/>
            <w:vAlign w:val="center"/>
            <w:hideMark/>
          </w:tcPr>
          <w:p w14:paraId="7A25488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5D0E9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40631F1" w14:textId="77777777" w:rsidR="00E42721" w:rsidRPr="009B3DCC" w:rsidRDefault="00E42721" w:rsidP="00F555E9">
            <w:pPr>
              <w:snapToGrid w:val="0"/>
              <w:jc w:val="center"/>
              <w:rPr>
                <w:sz w:val="16"/>
                <w:szCs w:val="16"/>
              </w:rPr>
            </w:pPr>
            <w:r w:rsidRPr="00266687">
              <w:rPr>
                <w:color w:val="000000"/>
                <w:sz w:val="16"/>
                <w:szCs w:val="16"/>
              </w:rPr>
              <w:t>163</w:t>
            </w:r>
          </w:p>
        </w:tc>
        <w:tc>
          <w:tcPr>
            <w:tcW w:w="1008" w:type="dxa"/>
            <w:vAlign w:val="center"/>
            <w:hideMark/>
          </w:tcPr>
          <w:p w14:paraId="1CB6B807"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8BEB75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C536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69801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364107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60D8160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133F5647" w14:textId="77777777" w:rsidTr="00F555E9">
        <w:trPr>
          <w:trHeight w:val="165"/>
        </w:trPr>
        <w:tc>
          <w:tcPr>
            <w:tcW w:w="360" w:type="dxa"/>
            <w:vAlign w:val="center"/>
            <w:hideMark/>
          </w:tcPr>
          <w:p w14:paraId="7071912A" w14:textId="77777777" w:rsidR="00E42721" w:rsidRPr="00B20630" w:rsidRDefault="00E42721" w:rsidP="00F555E9">
            <w:pPr>
              <w:snapToGrid w:val="0"/>
              <w:rPr>
                <w:sz w:val="16"/>
                <w:szCs w:val="16"/>
              </w:rPr>
            </w:pPr>
            <w:r w:rsidRPr="00B20630">
              <w:rPr>
                <w:color w:val="000000"/>
                <w:sz w:val="16"/>
                <w:szCs w:val="16"/>
              </w:rPr>
              <w:t>775</w:t>
            </w:r>
          </w:p>
        </w:tc>
        <w:tc>
          <w:tcPr>
            <w:tcW w:w="864" w:type="dxa"/>
            <w:vAlign w:val="center"/>
            <w:hideMark/>
          </w:tcPr>
          <w:p w14:paraId="4FDAF49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E51F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9F01D13"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0B986541"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071321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9CC2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5D8D08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9C4E971" w14:textId="77777777" w:rsidR="00E42721" w:rsidRPr="009B3DCC" w:rsidRDefault="00E42721" w:rsidP="00F555E9">
            <w:pPr>
              <w:snapToGrid w:val="0"/>
              <w:jc w:val="center"/>
              <w:rPr>
                <w:sz w:val="16"/>
                <w:szCs w:val="16"/>
              </w:rPr>
            </w:pPr>
            <w:r w:rsidRPr="00266687">
              <w:rPr>
                <w:color w:val="000000"/>
                <w:sz w:val="16"/>
                <w:szCs w:val="16"/>
              </w:rPr>
              <w:t>7.14</w:t>
            </w:r>
          </w:p>
        </w:tc>
        <w:tc>
          <w:tcPr>
            <w:tcW w:w="1008" w:type="dxa"/>
            <w:vAlign w:val="center"/>
            <w:hideMark/>
          </w:tcPr>
          <w:p w14:paraId="723C6D70"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2FF9E163" w14:textId="77777777" w:rsidTr="00F555E9">
        <w:trPr>
          <w:trHeight w:val="165"/>
        </w:trPr>
        <w:tc>
          <w:tcPr>
            <w:tcW w:w="360" w:type="dxa"/>
            <w:vAlign w:val="center"/>
            <w:hideMark/>
          </w:tcPr>
          <w:p w14:paraId="7FDDAD8B" w14:textId="77777777" w:rsidR="00E42721" w:rsidRPr="00B20630" w:rsidRDefault="00E42721" w:rsidP="00F555E9">
            <w:pPr>
              <w:snapToGrid w:val="0"/>
              <w:rPr>
                <w:sz w:val="16"/>
                <w:szCs w:val="16"/>
              </w:rPr>
            </w:pPr>
            <w:r w:rsidRPr="00B20630">
              <w:rPr>
                <w:color w:val="000000"/>
                <w:sz w:val="16"/>
                <w:szCs w:val="16"/>
              </w:rPr>
              <w:t>776</w:t>
            </w:r>
          </w:p>
        </w:tc>
        <w:tc>
          <w:tcPr>
            <w:tcW w:w="864" w:type="dxa"/>
            <w:vAlign w:val="center"/>
            <w:hideMark/>
          </w:tcPr>
          <w:p w14:paraId="76579FD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A9BB5C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94F75"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E8A363D"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74F89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68DCF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F1EF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768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5C0B138D" w14:textId="77777777" w:rsidR="00E42721" w:rsidRPr="009B3DCC" w:rsidRDefault="00E42721" w:rsidP="00F555E9">
            <w:pPr>
              <w:snapToGrid w:val="0"/>
              <w:jc w:val="center"/>
              <w:rPr>
                <w:sz w:val="16"/>
                <w:szCs w:val="16"/>
              </w:rPr>
            </w:pPr>
            <w:r w:rsidRPr="00266687">
              <w:rPr>
                <w:color w:val="000000"/>
                <w:sz w:val="16"/>
                <w:szCs w:val="16"/>
              </w:rPr>
              <w:t>2.25</w:t>
            </w:r>
          </w:p>
        </w:tc>
      </w:tr>
      <w:tr w:rsidR="00E42721" w:rsidRPr="009B3DCC" w14:paraId="2AFFC2DB" w14:textId="77777777" w:rsidTr="00F555E9">
        <w:trPr>
          <w:trHeight w:val="165"/>
        </w:trPr>
        <w:tc>
          <w:tcPr>
            <w:tcW w:w="360" w:type="dxa"/>
            <w:vAlign w:val="center"/>
            <w:hideMark/>
          </w:tcPr>
          <w:p w14:paraId="204872A7" w14:textId="77777777" w:rsidR="00E42721" w:rsidRPr="00B20630" w:rsidRDefault="00E42721" w:rsidP="00F555E9">
            <w:pPr>
              <w:snapToGrid w:val="0"/>
              <w:rPr>
                <w:sz w:val="16"/>
                <w:szCs w:val="16"/>
              </w:rPr>
            </w:pPr>
            <w:r w:rsidRPr="00B20630">
              <w:rPr>
                <w:color w:val="000000"/>
                <w:sz w:val="16"/>
                <w:szCs w:val="16"/>
              </w:rPr>
              <w:t>777</w:t>
            </w:r>
          </w:p>
        </w:tc>
        <w:tc>
          <w:tcPr>
            <w:tcW w:w="864" w:type="dxa"/>
            <w:vAlign w:val="center"/>
            <w:hideMark/>
          </w:tcPr>
          <w:p w14:paraId="1663226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2C54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A2BB70"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74FDA3CE"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41821A2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32685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3D9BC75"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31F88BA"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1BCD3891"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1624A1D" w14:textId="77777777" w:rsidTr="00F555E9">
        <w:trPr>
          <w:trHeight w:val="165"/>
        </w:trPr>
        <w:tc>
          <w:tcPr>
            <w:tcW w:w="360" w:type="dxa"/>
            <w:vAlign w:val="center"/>
            <w:hideMark/>
          </w:tcPr>
          <w:p w14:paraId="30E31D88" w14:textId="77777777" w:rsidR="00E42721" w:rsidRPr="00B20630" w:rsidRDefault="00E42721" w:rsidP="00F555E9">
            <w:pPr>
              <w:snapToGrid w:val="0"/>
              <w:rPr>
                <w:sz w:val="16"/>
                <w:szCs w:val="16"/>
              </w:rPr>
            </w:pPr>
            <w:r w:rsidRPr="00B20630">
              <w:rPr>
                <w:color w:val="000000"/>
                <w:sz w:val="16"/>
                <w:szCs w:val="16"/>
              </w:rPr>
              <w:t>778</w:t>
            </w:r>
          </w:p>
        </w:tc>
        <w:tc>
          <w:tcPr>
            <w:tcW w:w="864" w:type="dxa"/>
            <w:vAlign w:val="center"/>
            <w:hideMark/>
          </w:tcPr>
          <w:p w14:paraId="13F0B94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01C97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099C14E"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25998B3B"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E7F0B4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ADFCA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66807F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007970E" w14:textId="77777777" w:rsidR="00E42721" w:rsidRPr="009B3DCC" w:rsidRDefault="00E42721" w:rsidP="00F555E9">
            <w:pPr>
              <w:snapToGrid w:val="0"/>
              <w:jc w:val="center"/>
              <w:rPr>
                <w:sz w:val="16"/>
                <w:szCs w:val="16"/>
              </w:rPr>
            </w:pPr>
            <w:r w:rsidRPr="00266687">
              <w:rPr>
                <w:color w:val="000000"/>
                <w:sz w:val="16"/>
                <w:szCs w:val="16"/>
              </w:rPr>
              <w:t>6.11</w:t>
            </w:r>
          </w:p>
        </w:tc>
        <w:tc>
          <w:tcPr>
            <w:tcW w:w="1008" w:type="dxa"/>
            <w:vAlign w:val="center"/>
            <w:hideMark/>
          </w:tcPr>
          <w:p w14:paraId="4E3AD09F" w14:textId="77777777" w:rsidR="00E42721" w:rsidRPr="009B3DCC" w:rsidRDefault="00E42721" w:rsidP="00F555E9">
            <w:pPr>
              <w:snapToGrid w:val="0"/>
              <w:jc w:val="center"/>
              <w:rPr>
                <w:sz w:val="16"/>
                <w:szCs w:val="16"/>
              </w:rPr>
            </w:pPr>
            <w:r w:rsidRPr="00266687">
              <w:rPr>
                <w:color w:val="000000"/>
                <w:sz w:val="16"/>
                <w:szCs w:val="16"/>
              </w:rPr>
              <w:t>3.09</w:t>
            </w:r>
          </w:p>
        </w:tc>
      </w:tr>
      <w:tr w:rsidR="00E42721" w:rsidRPr="009B3DCC" w14:paraId="1FECFAC3" w14:textId="77777777" w:rsidTr="00F555E9">
        <w:trPr>
          <w:trHeight w:val="165"/>
        </w:trPr>
        <w:tc>
          <w:tcPr>
            <w:tcW w:w="360" w:type="dxa"/>
            <w:vAlign w:val="center"/>
            <w:hideMark/>
          </w:tcPr>
          <w:p w14:paraId="72C21904" w14:textId="77777777" w:rsidR="00E42721" w:rsidRPr="00B20630" w:rsidRDefault="00E42721" w:rsidP="00F555E9">
            <w:pPr>
              <w:snapToGrid w:val="0"/>
              <w:rPr>
                <w:sz w:val="16"/>
                <w:szCs w:val="16"/>
              </w:rPr>
            </w:pPr>
            <w:r w:rsidRPr="00B20630">
              <w:rPr>
                <w:color w:val="000000"/>
                <w:sz w:val="16"/>
                <w:szCs w:val="16"/>
              </w:rPr>
              <w:t>779</w:t>
            </w:r>
          </w:p>
        </w:tc>
        <w:tc>
          <w:tcPr>
            <w:tcW w:w="864" w:type="dxa"/>
            <w:vAlign w:val="center"/>
            <w:hideMark/>
          </w:tcPr>
          <w:p w14:paraId="1B46B08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EF117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7E0E0C" w14:textId="77777777" w:rsidR="00E42721" w:rsidRPr="009B3DCC" w:rsidRDefault="00E42721" w:rsidP="00F555E9">
            <w:pPr>
              <w:snapToGrid w:val="0"/>
              <w:jc w:val="center"/>
              <w:rPr>
                <w:sz w:val="16"/>
                <w:szCs w:val="16"/>
              </w:rPr>
            </w:pPr>
            <w:r w:rsidRPr="00266687">
              <w:rPr>
                <w:color w:val="000000"/>
                <w:sz w:val="16"/>
                <w:szCs w:val="16"/>
              </w:rPr>
              <w:t>164</w:t>
            </w:r>
          </w:p>
        </w:tc>
        <w:tc>
          <w:tcPr>
            <w:tcW w:w="1008" w:type="dxa"/>
            <w:vAlign w:val="center"/>
            <w:hideMark/>
          </w:tcPr>
          <w:p w14:paraId="3DEDB9F4"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64039D1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AE077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46256F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BAE6A96" w14:textId="77777777" w:rsidR="00E42721" w:rsidRPr="009B3DCC" w:rsidRDefault="00E42721" w:rsidP="00F555E9">
            <w:pPr>
              <w:snapToGrid w:val="0"/>
              <w:jc w:val="center"/>
              <w:rPr>
                <w:sz w:val="16"/>
                <w:szCs w:val="16"/>
              </w:rPr>
            </w:pPr>
            <w:r w:rsidRPr="00266687">
              <w:rPr>
                <w:color w:val="000000"/>
                <w:sz w:val="16"/>
                <w:szCs w:val="16"/>
              </w:rPr>
              <w:t>6.53</w:t>
            </w:r>
          </w:p>
        </w:tc>
        <w:tc>
          <w:tcPr>
            <w:tcW w:w="1008" w:type="dxa"/>
            <w:vAlign w:val="center"/>
            <w:hideMark/>
          </w:tcPr>
          <w:p w14:paraId="1D3BF32E"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2C4A4A33" w14:textId="77777777" w:rsidTr="00F555E9">
        <w:trPr>
          <w:trHeight w:val="165"/>
        </w:trPr>
        <w:tc>
          <w:tcPr>
            <w:tcW w:w="360" w:type="dxa"/>
            <w:vAlign w:val="center"/>
            <w:hideMark/>
          </w:tcPr>
          <w:p w14:paraId="615CD684" w14:textId="77777777" w:rsidR="00E42721" w:rsidRPr="00B20630" w:rsidRDefault="00E42721" w:rsidP="00F555E9">
            <w:pPr>
              <w:snapToGrid w:val="0"/>
              <w:rPr>
                <w:sz w:val="16"/>
                <w:szCs w:val="16"/>
              </w:rPr>
            </w:pPr>
            <w:r w:rsidRPr="00B20630">
              <w:rPr>
                <w:color w:val="000000"/>
                <w:sz w:val="16"/>
                <w:szCs w:val="16"/>
              </w:rPr>
              <w:t>780</w:t>
            </w:r>
          </w:p>
        </w:tc>
        <w:tc>
          <w:tcPr>
            <w:tcW w:w="864" w:type="dxa"/>
            <w:vAlign w:val="center"/>
            <w:hideMark/>
          </w:tcPr>
          <w:p w14:paraId="419E715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6E622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3B86CAE"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552E0216"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112ECA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0D49F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EDA476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6F2956F" w14:textId="77777777" w:rsidR="00E42721" w:rsidRPr="009B3DCC" w:rsidRDefault="00E42721" w:rsidP="00F555E9">
            <w:pPr>
              <w:snapToGrid w:val="0"/>
              <w:jc w:val="center"/>
              <w:rPr>
                <w:sz w:val="16"/>
                <w:szCs w:val="16"/>
              </w:rPr>
            </w:pPr>
            <w:r w:rsidRPr="00266687">
              <w:rPr>
                <w:color w:val="000000"/>
                <w:sz w:val="16"/>
                <w:szCs w:val="16"/>
              </w:rPr>
              <w:t>8.65</w:t>
            </w:r>
          </w:p>
        </w:tc>
        <w:tc>
          <w:tcPr>
            <w:tcW w:w="1008" w:type="dxa"/>
            <w:vAlign w:val="center"/>
            <w:hideMark/>
          </w:tcPr>
          <w:p w14:paraId="435B9AB1" w14:textId="77777777" w:rsidR="00E42721" w:rsidRPr="009B3DCC" w:rsidRDefault="00E42721" w:rsidP="00F555E9">
            <w:pPr>
              <w:snapToGrid w:val="0"/>
              <w:jc w:val="center"/>
              <w:rPr>
                <w:sz w:val="16"/>
                <w:szCs w:val="16"/>
              </w:rPr>
            </w:pPr>
            <w:r w:rsidRPr="00266687">
              <w:rPr>
                <w:color w:val="000000"/>
                <w:sz w:val="16"/>
                <w:szCs w:val="16"/>
              </w:rPr>
              <w:t>1.15</w:t>
            </w:r>
          </w:p>
        </w:tc>
      </w:tr>
      <w:tr w:rsidR="00E42721" w:rsidRPr="009B3DCC" w14:paraId="4D19CA4B" w14:textId="77777777" w:rsidTr="00F555E9">
        <w:trPr>
          <w:trHeight w:val="165"/>
        </w:trPr>
        <w:tc>
          <w:tcPr>
            <w:tcW w:w="360" w:type="dxa"/>
            <w:vAlign w:val="center"/>
            <w:hideMark/>
          </w:tcPr>
          <w:p w14:paraId="390D4E76" w14:textId="77777777" w:rsidR="00E42721" w:rsidRPr="00B20630" w:rsidRDefault="00E42721" w:rsidP="00F555E9">
            <w:pPr>
              <w:snapToGrid w:val="0"/>
              <w:rPr>
                <w:sz w:val="16"/>
                <w:szCs w:val="16"/>
              </w:rPr>
            </w:pPr>
            <w:r w:rsidRPr="00B20630">
              <w:rPr>
                <w:color w:val="000000"/>
                <w:sz w:val="16"/>
                <w:szCs w:val="16"/>
              </w:rPr>
              <w:t>781</w:t>
            </w:r>
          </w:p>
        </w:tc>
        <w:tc>
          <w:tcPr>
            <w:tcW w:w="864" w:type="dxa"/>
            <w:vAlign w:val="center"/>
            <w:hideMark/>
          </w:tcPr>
          <w:p w14:paraId="4E87C6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DFC0C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F4ACF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709CBC3F"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7EEBD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E46C9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26865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AFD8FC1" w14:textId="77777777" w:rsidR="00E42721" w:rsidRPr="009B3DCC" w:rsidRDefault="00E42721" w:rsidP="00F555E9">
            <w:pPr>
              <w:snapToGrid w:val="0"/>
              <w:jc w:val="center"/>
              <w:rPr>
                <w:sz w:val="16"/>
                <w:szCs w:val="16"/>
              </w:rPr>
            </w:pPr>
            <w:r w:rsidRPr="00266687">
              <w:rPr>
                <w:color w:val="000000"/>
                <w:sz w:val="16"/>
                <w:szCs w:val="16"/>
              </w:rPr>
              <w:t>9.77</w:t>
            </w:r>
          </w:p>
        </w:tc>
        <w:tc>
          <w:tcPr>
            <w:tcW w:w="1008" w:type="dxa"/>
            <w:vAlign w:val="center"/>
            <w:hideMark/>
          </w:tcPr>
          <w:p w14:paraId="5C809D2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100E35D" w14:textId="77777777" w:rsidTr="00F555E9">
        <w:trPr>
          <w:trHeight w:val="165"/>
        </w:trPr>
        <w:tc>
          <w:tcPr>
            <w:tcW w:w="360" w:type="dxa"/>
            <w:vAlign w:val="center"/>
            <w:hideMark/>
          </w:tcPr>
          <w:p w14:paraId="71727303" w14:textId="77777777" w:rsidR="00E42721" w:rsidRPr="00B20630" w:rsidRDefault="00E42721" w:rsidP="00F555E9">
            <w:pPr>
              <w:snapToGrid w:val="0"/>
              <w:rPr>
                <w:sz w:val="16"/>
                <w:szCs w:val="16"/>
              </w:rPr>
            </w:pPr>
            <w:r w:rsidRPr="00B20630">
              <w:rPr>
                <w:color w:val="000000"/>
                <w:sz w:val="16"/>
                <w:szCs w:val="16"/>
              </w:rPr>
              <w:t>782</w:t>
            </w:r>
          </w:p>
        </w:tc>
        <w:tc>
          <w:tcPr>
            <w:tcW w:w="864" w:type="dxa"/>
            <w:vAlign w:val="center"/>
            <w:hideMark/>
          </w:tcPr>
          <w:p w14:paraId="4EB33D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3D5C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602487A"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60A348A9"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3275B2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7E0C6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522726C"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58C65A9" w14:textId="77777777" w:rsidR="00E42721" w:rsidRPr="009B3DCC" w:rsidRDefault="00E42721" w:rsidP="00F555E9">
            <w:pPr>
              <w:snapToGrid w:val="0"/>
              <w:jc w:val="center"/>
              <w:rPr>
                <w:sz w:val="16"/>
                <w:szCs w:val="16"/>
              </w:rPr>
            </w:pPr>
            <w:r w:rsidRPr="00266687">
              <w:rPr>
                <w:color w:val="000000"/>
                <w:sz w:val="16"/>
                <w:szCs w:val="16"/>
              </w:rPr>
              <w:t>8.63</w:t>
            </w:r>
          </w:p>
        </w:tc>
        <w:tc>
          <w:tcPr>
            <w:tcW w:w="1008" w:type="dxa"/>
            <w:vAlign w:val="center"/>
            <w:hideMark/>
          </w:tcPr>
          <w:p w14:paraId="5624E8B9" w14:textId="77777777" w:rsidR="00E42721" w:rsidRPr="009B3DCC" w:rsidRDefault="00E42721" w:rsidP="00F555E9">
            <w:pPr>
              <w:snapToGrid w:val="0"/>
              <w:jc w:val="center"/>
              <w:rPr>
                <w:sz w:val="16"/>
                <w:szCs w:val="16"/>
              </w:rPr>
            </w:pPr>
            <w:r w:rsidRPr="00266687">
              <w:rPr>
                <w:color w:val="000000"/>
                <w:sz w:val="16"/>
                <w:szCs w:val="16"/>
              </w:rPr>
              <w:t>1.58</w:t>
            </w:r>
          </w:p>
        </w:tc>
      </w:tr>
      <w:tr w:rsidR="00E42721" w:rsidRPr="009B3DCC" w14:paraId="57BF229C" w14:textId="77777777" w:rsidTr="00F555E9">
        <w:trPr>
          <w:trHeight w:val="165"/>
        </w:trPr>
        <w:tc>
          <w:tcPr>
            <w:tcW w:w="360" w:type="dxa"/>
            <w:vAlign w:val="center"/>
            <w:hideMark/>
          </w:tcPr>
          <w:p w14:paraId="7A1F3EAC" w14:textId="77777777" w:rsidR="00E42721" w:rsidRPr="00B20630" w:rsidRDefault="00E42721" w:rsidP="00F555E9">
            <w:pPr>
              <w:snapToGrid w:val="0"/>
              <w:rPr>
                <w:sz w:val="16"/>
                <w:szCs w:val="16"/>
              </w:rPr>
            </w:pPr>
            <w:r w:rsidRPr="00B20630">
              <w:rPr>
                <w:color w:val="000000"/>
                <w:sz w:val="16"/>
                <w:szCs w:val="16"/>
              </w:rPr>
              <w:t>783</w:t>
            </w:r>
          </w:p>
        </w:tc>
        <w:tc>
          <w:tcPr>
            <w:tcW w:w="864" w:type="dxa"/>
            <w:vAlign w:val="center"/>
            <w:hideMark/>
          </w:tcPr>
          <w:p w14:paraId="1BB44F2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4DA957"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1665975"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E8291E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12233D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F3A7A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A72EA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05ABC10C" w14:textId="77777777" w:rsidR="00E42721" w:rsidRPr="009B3DCC" w:rsidRDefault="00E42721" w:rsidP="00F555E9">
            <w:pPr>
              <w:snapToGrid w:val="0"/>
              <w:jc w:val="center"/>
              <w:rPr>
                <w:sz w:val="16"/>
                <w:szCs w:val="16"/>
              </w:rPr>
            </w:pPr>
            <w:r w:rsidRPr="00266687">
              <w:rPr>
                <w:color w:val="000000"/>
                <w:sz w:val="16"/>
                <w:szCs w:val="16"/>
              </w:rPr>
              <w:t>7.94</w:t>
            </w:r>
          </w:p>
        </w:tc>
        <w:tc>
          <w:tcPr>
            <w:tcW w:w="1008" w:type="dxa"/>
            <w:vAlign w:val="center"/>
            <w:hideMark/>
          </w:tcPr>
          <w:p w14:paraId="2919A441"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0C257BAF" w14:textId="77777777" w:rsidTr="00F555E9">
        <w:trPr>
          <w:trHeight w:val="165"/>
        </w:trPr>
        <w:tc>
          <w:tcPr>
            <w:tcW w:w="360" w:type="dxa"/>
            <w:vAlign w:val="center"/>
            <w:hideMark/>
          </w:tcPr>
          <w:p w14:paraId="5A9FA212" w14:textId="77777777" w:rsidR="00E42721" w:rsidRPr="00B20630" w:rsidRDefault="00E42721" w:rsidP="00F555E9">
            <w:pPr>
              <w:snapToGrid w:val="0"/>
              <w:rPr>
                <w:sz w:val="16"/>
                <w:szCs w:val="16"/>
              </w:rPr>
            </w:pPr>
            <w:r w:rsidRPr="00B20630">
              <w:rPr>
                <w:color w:val="000000"/>
                <w:sz w:val="16"/>
                <w:szCs w:val="16"/>
              </w:rPr>
              <w:t>784</w:t>
            </w:r>
          </w:p>
        </w:tc>
        <w:tc>
          <w:tcPr>
            <w:tcW w:w="864" w:type="dxa"/>
            <w:vAlign w:val="center"/>
            <w:hideMark/>
          </w:tcPr>
          <w:p w14:paraId="39197F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24ABCF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83F2EDC" w14:textId="77777777" w:rsidR="00E42721" w:rsidRPr="009B3DCC" w:rsidRDefault="00E42721" w:rsidP="00F555E9">
            <w:pPr>
              <w:snapToGrid w:val="0"/>
              <w:jc w:val="center"/>
              <w:rPr>
                <w:sz w:val="16"/>
                <w:szCs w:val="16"/>
              </w:rPr>
            </w:pPr>
            <w:r w:rsidRPr="00266687">
              <w:rPr>
                <w:color w:val="000000"/>
                <w:sz w:val="16"/>
                <w:szCs w:val="16"/>
              </w:rPr>
              <w:t>165</w:t>
            </w:r>
          </w:p>
        </w:tc>
        <w:tc>
          <w:tcPr>
            <w:tcW w:w="1008" w:type="dxa"/>
            <w:vAlign w:val="center"/>
            <w:hideMark/>
          </w:tcPr>
          <w:p w14:paraId="1AF58870"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587FF45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DD4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6710C3C"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9EF2C38" w14:textId="77777777" w:rsidR="00E42721" w:rsidRPr="009B3DCC" w:rsidRDefault="00E42721" w:rsidP="00F555E9">
            <w:pPr>
              <w:snapToGrid w:val="0"/>
              <w:jc w:val="center"/>
              <w:rPr>
                <w:sz w:val="16"/>
                <w:szCs w:val="16"/>
              </w:rPr>
            </w:pPr>
            <w:r w:rsidRPr="00266687">
              <w:rPr>
                <w:color w:val="000000"/>
                <w:sz w:val="16"/>
                <w:szCs w:val="16"/>
              </w:rPr>
              <w:t>11.91</w:t>
            </w:r>
          </w:p>
        </w:tc>
        <w:tc>
          <w:tcPr>
            <w:tcW w:w="1008" w:type="dxa"/>
            <w:vAlign w:val="center"/>
            <w:hideMark/>
          </w:tcPr>
          <w:p w14:paraId="778032B0" w14:textId="77777777" w:rsidR="00E42721" w:rsidRPr="009B3DCC" w:rsidRDefault="00E42721" w:rsidP="00F555E9">
            <w:pPr>
              <w:snapToGrid w:val="0"/>
              <w:jc w:val="center"/>
              <w:rPr>
                <w:sz w:val="16"/>
                <w:szCs w:val="16"/>
              </w:rPr>
            </w:pPr>
            <w:r w:rsidRPr="00266687">
              <w:rPr>
                <w:color w:val="000000"/>
                <w:sz w:val="16"/>
                <w:szCs w:val="16"/>
              </w:rPr>
              <w:t>2.46</w:t>
            </w:r>
          </w:p>
        </w:tc>
      </w:tr>
      <w:tr w:rsidR="00E42721" w:rsidRPr="009B3DCC" w14:paraId="61EA5A55" w14:textId="77777777" w:rsidTr="00F555E9">
        <w:trPr>
          <w:trHeight w:val="165"/>
        </w:trPr>
        <w:tc>
          <w:tcPr>
            <w:tcW w:w="360" w:type="dxa"/>
            <w:vAlign w:val="center"/>
            <w:hideMark/>
          </w:tcPr>
          <w:p w14:paraId="150691DD" w14:textId="77777777" w:rsidR="00E42721" w:rsidRPr="00B20630" w:rsidRDefault="00E42721" w:rsidP="00F555E9">
            <w:pPr>
              <w:snapToGrid w:val="0"/>
              <w:rPr>
                <w:sz w:val="16"/>
                <w:szCs w:val="16"/>
              </w:rPr>
            </w:pPr>
            <w:r w:rsidRPr="00B20630">
              <w:rPr>
                <w:color w:val="000000"/>
                <w:sz w:val="16"/>
                <w:szCs w:val="16"/>
              </w:rPr>
              <w:t>785</w:t>
            </w:r>
          </w:p>
        </w:tc>
        <w:tc>
          <w:tcPr>
            <w:tcW w:w="864" w:type="dxa"/>
            <w:vAlign w:val="center"/>
            <w:hideMark/>
          </w:tcPr>
          <w:p w14:paraId="381681F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2856AF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364D447"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2E308621"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6966DC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3FDC08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8CF1FE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08CC19" w14:textId="77777777" w:rsidR="00E42721" w:rsidRPr="009B3DCC" w:rsidRDefault="00E42721" w:rsidP="00F555E9">
            <w:pPr>
              <w:snapToGrid w:val="0"/>
              <w:jc w:val="center"/>
              <w:rPr>
                <w:sz w:val="16"/>
                <w:szCs w:val="16"/>
              </w:rPr>
            </w:pPr>
            <w:r w:rsidRPr="00266687">
              <w:rPr>
                <w:color w:val="000000"/>
                <w:sz w:val="16"/>
                <w:szCs w:val="16"/>
              </w:rPr>
              <w:t>14.16</w:t>
            </w:r>
          </w:p>
        </w:tc>
        <w:tc>
          <w:tcPr>
            <w:tcW w:w="1008" w:type="dxa"/>
            <w:vAlign w:val="center"/>
            <w:hideMark/>
          </w:tcPr>
          <w:p w14:paraId="758A9E5D"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2EAB7D54" w14:textId="77777777" w:rsidTr="00F555E9">
        <w:trPr>
          <w:trHeight w:val="180"/>
        </w:trPr>
        <w:tc>
          <w:tcPr>
            <w:tcW w:w="360" w:type="dxa"/>
            <w:vAlign w:val="center"/>
            <w:hideMark/>
          </w:tcPr>
          <w:p w14:paraId="76985527" w14:textId="77777777" w:rsidR="00E42721" w:rsidRPr="00B20630" w:rsidRDefault="00E42721" w:rsidP="00F555E9">
            <w:pPr>
              <w:snapToGrid w:val="0"/>
              <w:rPr>
                <w:sz w:val="16"/>
                <w:szCs w:val="16"/>
              </w:rPr>
            </w:pPr>
            <w:r w:rsidRPr="00B20630">
              <w:rPr>
                <w:color w:val="000000"/>
                <w:sz w:val="16"/>
                <w:szCs w:val="16"/>
              </w:rPr>
              <w:t>786</w:t>
            </w:r>
          </w:p>
        </w:tc>
        <w:tc>
          <w:tcPr>
            <w:tcW w:w="864" w:type="dxa"/>
            <w:vAlign w:val="center"/>
            <w:hideMark/>
          </w:tcPr>
          <w:p w14:paraId="4D07B70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C062731"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31A68DA"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37355C2C"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51DC9D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2D43B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3090DB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5D60C295" w14:textId="77777777" w:rsidR="00E42721" w:rsidRPr="009B3DCC" w:rsidRDefault="00E42721" w:rsidP="00F555E9">
            <w:pPr>
              <w:snapToGrid w:val="0"/>
              <w:jc w:val="center"/>
              <w:rPr>
                <w:sz w:val="16"/>
                <w:szCs w:val="16"/>
              </w:rPr>
            </w:pPr>
            <w:r w:rsidRPr="00266687">
              <w:rPr>
                <w:color w:val="000000"/>
                <w:sz w:val="16"/>
                <w:szCs w:val="16"/>
              </w:rPr>
              <w:t>12.88</w:t>
            </w:r>
          </w:p>
        </w:tc>
        <w:tc>
          <w:tcPr>
            <w:tcW w:w="1008" w:type="dxa"/>
            <w:vAlign w:val="center"/>
            <w:hideMark/>
          </w:tcPr>
          <w:p w14:paraId="6415AD70" w14:textId="77777777" w:rsidR="00E42721" w:rsidRPr="009B3DCC" w:rsidRDefault="00E42721" w:rsidP="00F555E9">
            <w:pPr>
              <w:snapToGrid w:val="0"/>
              <w:jc w:val="center"/>
              <w:rPr>
                <w:sz w:val="16"/>
                <w:szCs w:val="16"/>
              </w:rPr>
            </w:pPr>
            <w:r w:rsidRPr="00266687">
              <w:rPr>
                <w:color w:val="000000"/>
                <w:sz w:val="16"/>
                <w:szCs w:val="16"/>
              </w:rPr>
              <w:t>1.44</w:t>
            </w:r>
          </w:p>
        </w:tc>
      </w:tr>
      <w:tr w:rsidR="00E42721" w:rsidRPr="009B3DCC" w14:paraId="2359E27B" w14:textId="77777777" w:rsidTr="00F555E9">
        <w:trPr>
          <w:trHeight w:val="165"/>
        </w:trPr>
        <w:tc>
          <w:tcPr>
            <w:tcW w:w="360" w:type="dxa"/>
            <w:vAlign w:val="center"/>
            <w:hideMark/>
          </w:tcPr>
          <w:p w14:paraId="03F3B89D" w14:textId="77777777" w:rsidR="00E42721" w:rsidRPr="00B20630" w:rsidRDefault="00E42721" w:rsidP="00F555E9">
            <w:pPr>
              <w:snapToGrid w:val="0"/>
              <w:rPr>
                <w:sz w:val="16"/>
                <w:szCs w:val="16"/>
              </w:rPr>
            </w:pPr>
            <w:r w:rsidRPr="00B20630">
              <w:rPr>
                <w:color w:val="000000"/>
                <w:sz w:val="16"/>
                <w:szCs w:val="16"/>
              </w:rPr>
              <w:t>787</w:t>
            </w:r>
          </w:p>
        </w:tc>
        <w:tc>
          <w:tcPr>
            <w:tcW w:w="864" w:type="dxa"/>
            <w:vAlign w:val="center"/>
            <w:hideMark/>
          </w:tcPr>
          <w:p w14:paraId="37FE223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74A21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47BA9C5"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072CBABE"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A04CC2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182EA3"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C1E77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8D9F901" w14:textId="77777777" w:rsidR="00E42721" w:rsidRPr="009B3DCC" w:rsidRDefault="00E42721" w:rsidP="00F555E9">
            <w:pPr>
              <w:snapToGrid w:val="0"/>
              <w:jc w:val="center"/>
              <w:rPr>
                <w:sz w:val="16"/>
                <w:szCs w:val="16"/>
              </w:rPr>
            </w:pPr>
            <w:r w:rsidRPr="00266687">
              <w:rPr>
                <w:color w:val="000000"/>
                <w:sz w:val="16"/>
                <w:szCs w:val="16"/>
              </w:rPr>
              <w:t>12.85</w:t>
            </w:r>
          </w:p>
        </w:tc>
        <w:tc>
          <w:tcPr>
            <w:tcW w:w="1008" w:type="dxa"/>
            <w:vAlign w:val="center"/>
            <w:hideMark/>
          </w:tcPr>
          <w:p w14:paraId="4D32725B"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56708838" w14:textId="77777777" w:rsidTr="00F555E9">
        <w:trPr>
          <w:trHeight w:val="165"/>
        </w:trPr>
        <w:tc>
          <w:tcPr>
            <w:tcW w:w="360" w:type="dxa"/>
            <w:vAlign w:val="center"/>
            <w:hideMark/>
          </w:tcPr>
          <w:p w14:paraId="4A523EDB" w14:textId="77777777" w:rsidR="00E42721" w:rsidRPr="00B20630" w:rsidRDefault="00E42721" w:rsidP="00F555E9">
            <w:pPr>
              <w:snapToGrid w:val="0"/>
              <w:rPr>
                <w:sz w:val="16"/>
                <w:szCs w:val="16"/>
              </w:rPr>
            </w:pPr>
            <w:r w:rsidRPr="00B20630">
              <w:rPr>
                <w:color w:val="000000"/>
                <w:sz w:val="16"/>
                <w:szCs w:val="16"/>
              </w:rPr>
              <w:t>788</w:t>
            </w:r>
          </w:p>
        </w:tc>
        <w:tc>
          <w:tcPr>
            <w:tcW w:w="864" w:type="dxa"/>
            <w:vAlign w:val="center"/>
            <w:hideMark/>
          </w:tcPr>
          <w:p w14:paraId="50423DE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4DF222"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4EB7B4"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43EA3474"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0AEB2B9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F4494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8ABE13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4EBCC47" w14:textId="77777777" w:rsidR="00E42721" w:rsidRPr="009B3DCC" w:rsidRDefault="00E42721" w:rsidP="00F555E9">
            <w:pPr>
              <w:snapToGrid w:val="0"/>
              <w:jc w:val="center"/>
              <w:rPr>
                <w:sz w:val="16"/>
                <w:szCs w:val="16"/>
              </w:rPr>
            </w:pPr>
            <w:r w:rsidRPr="00266687">
              <w:rPr>
                <w:color w:val="000000"/>
                <w:sz w:val="16"/>
                <w:szCs w:val="16"/>
              </w:rPr>
              <w:t>15.29</w:t>
            </w:r>
          </w:p>
        </w:tc>
        <w:tc>
          <w:tcPr>
            <w:tcW w:w="1008" w:type="dxa"/>
            <w:vAlign w:val="center"/>
            <w:hideMark/>
          </w:tcPr>
          <w:p w14:paraId="25089CB5" w14:textId="77777777" w:rsidR="00E42721" w:rsidRPr="009B3DCC" w:rsidRDefault="00E42721" w:rsidP="00F555E9">
            <w:pPr>
              <w:snapToGrid w:val="0"/>
              <w:jc w:val="center"/>
              <w:rPr>
                <w:sz w:val="16"/>
                <w:szCs w:val="16"/>
              </w:rPr>
            </w:pPr>
            <w:r w:rsidRPr="00266687">
              <w:rPr>
                <w:color w:val="000000"/>
                <w:sz w:val="16"/>
                <w:szCs w:val="16"/>
              </w:rPr>
              <w:t>1.62</w:t>
            </w:r>
          </w:p>
        </w:tc>
      </w:tr>
      <w:tr w:rsidR="00E42721" w:rsidRPr="009B3DCC" w14:paraId="501D1CF1" w14:textId="77777777" w:rsidTr="00F555E9">
        <w:trPr>
          <w:trHeight w:val="165"/>
        </w:trPr>
        <w:tc>
          <w:tcPr>
            <w:tcW w:w="360" w:type="dxa"/>
            <w:vAlign w:val="center"/>
            <w:hideMark/>
          </w:tcPr>
          <w:p w14:paraId="3626BC96" w14:textId="77777777" w:rsidR="00E42721" w:rsidRPr="00B20630" w:rsidRDefault="00E42721" w:rsidP="00F555E9">
            <w:pPr>
              <w:snapToGrid w:val="0"/>
              <w:rPr>
                <w:sz w:val="16"/>
                <w:szCs w:val="16"/>
              </w:rPr>
            </w:pPr>
            <w:r w:rsidRPr="00B20630">
              <w:rPr>
                <w:color w:val="000000"/>
                <w:sz w:val="16"/>
                <w:szCs w:val="16"/>
              </w:rPr>
              <w:t>789</w:t>
            </w:r>
          </w:p>
        </w:tc>
        <w:tc>
          <w:tcPr>
            <w:tcW w:w="864" w:type="dxa"/>
            <w:vAlign w:val="center"/>
            <w:hideMark/>
          </w:tcPr>
          <w:p w14:paraId="071DA41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72C6816"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DA1DF26" w14:textId="77777777" w:rsidR="00E42721" w:rsidRPr="009B3DCC" w:rsidRDefault="00E42721" w:rsidP="00F555E9">
            <w:pPr>
              <w:snapToGrid w:val="0"/>
              <w:jc w:val="center"/>
              <w:rPr>
                <w:sz w:val="16"/>
                <w:szCs w:val="16"/>
              </w:rPr>
            </w:pPr>
            <w:r w:rsidRPr="00266687">
              <w:rPr>
                <w:color w:val="000000"/>
                <w:sz w:val="16"/>
                <w:szCs w:val="16"/>
              </w:rPr>
              <w:t>166</w:t>
            </w:r>
          </w:p>
        </w:tc>
        <w:tc>
          <w:tcPr>
            <w:tcW w:w="1008" w:type="dxa"/>
            <w:vAlign w:val="center"/>
            <w:hideMark/>
          </w:tcPr>
          <w:p w14:paraId="65FA6F6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539077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46E10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233484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468558A" w14:textId="77777777" w:rsidR="00E42721" w:rsidRPr="009B3DCC" w:rsidRDefault="00E42721" w:rsidP="00F555E9">
            <w:pPr>
              <w:snapToGrid w:val="0"/>
              <w:jc w:val="center"/>
              <w:rPr>
                <w:sz w:val="16"/>
                <w:szCs w:val="16"/>
              </w:rPr>
            </w:pPr>
            <w:r w:rsidRPr="00266687">
              <w:rPr>
                <w:color w:val="000000"/>
                <w:sz w:val="16"/>
                <w:szCs w:val="16"/>
              </w:rPr>
              <w:t>13.09</w:t>
            </w:r>
          </w:p>
        </w:tc>
        <w:tc>
          <w:tcPr>
            <w:tcW w:w="1008" w:type="dxa"/>
            <w:vAlign w:val="center"/>
            <w:hideMark/>
          </w:tcPr>
          <w:p w14:paraId="31A633C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034586C2" w14:textId="77777777" w:rsidTr="00F555E9">
        <w:trPr>
          <w:trHeight w:val="165"/>
        </w:trPr>
        <w:tc>
          <w:tcPr>
            <w:tcW w:w="360" w:type="dxa"/>
            <w:vAlign w:val="center"/>
            <w:hideMark/>
          </w:tcPr>
          <w:p w14:paraId="07EC3B55" w14:textId="77777777" w:rsidR="00E42721" w:rsidRPr="00B20630" w:rsidRDefault="00E42721" w:rsidP="00F555E9">
            <w:pPr>
              <w:snapToGrid w:val="0"/>
              <w:rPr>
                <w:sz w:val="16"/>
                <w:szCs w:val="16"/>
              </w:rPr>
            </w:pPr>
            <w:r w:rsidRPr="00B20630">
              <w:rPr>
                <w:color w:val="000000"/>
                <w:sz w:val="16"/>
                <w:szCs w:val="16"/>
              </w:rPr>
              <w:t>790</w:t>
            </w:r>
          </w:p>
        </w:tc>
        <w:tc>
          <w:tcPr>
            <w:tcW w:w="864" w:type="dxa"/>
            <w:vAlign w:val="center"/>
            <w:hideMark/>
          </w:tcPr>
          <w:p w14:paraId="0CACEBB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DBC2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9BD5A48"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03D61D6"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DDF14D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230AFD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0D5A1B1"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EA8E90D" w14:textId="77777777" w:rsidR="00E42721" w:rsidRPr="009B3DCC" w:rsidRDefault="00E42721" w:rsidP="00F555E9">
            <w:pPr>
              <w:snapToGrid w:val="0"/>
              <w:jc w:val="center"/>
              <w:rPr>
                <w:sz w:val="16"/>
                <w:szCs w:val="16"/>
              </w:rPr>
            </w:pPr>
            <w:r w:rsidRPr="00266687">
              <w:rPr>
                <w:color w:val="000000"/>
                <w:sz w:val="16"/>
                <w:szCs w:val="16"/>
              </w:rPr>
              <w:t>13.72</w:t>
            </w:r>
          </w:p>
        </w:tc>
        <w:tc>
          <w:tcPr>
            <w:tcW w:w="1008" w:type="dxa"/>
            <w:vAlign w:val="center"/>
            <w:hideMark/>
          </w:tcPr>
          <w:p w14:paraId="11018B31" w14:textId="77777777" w:rsidR="00E42721" w:rsidRPr="009B3DCC" w:rsidRDefault="00E42721" w:rsidP="00F555E9">
            <w:pPr>
              <w:snapToGrid w:val="0"/>
              <w:jc w:val="center"/>
              <w:rPr>
                <w:sz w:val="16"/>
                <w:szCs w:val="16"/>
              </w:rPr>
            </w:pPr>
            <w:r w:rsidRPr="00266687">
              <w:rPr>
                <w:color w:val="000000"/>
                <w:sz w:val="16"/>
                <w:szCs w:val="16"/>
              </w:rPr>
              <w:t>0.84</w:t>
            </w:r>
          </w:p>
        </w:tc>
      </w:tr>
      <w:tr w:rsidR="00E42721" w:rsidRPr="009B3DCC" w14:paraId="6B94F986" w14:textId="77777777" w:rsidTr="00F555E9">
        <w:trPr>
          <w:trHeight w:val="165"/>
        </w:trPr>
        <w:tc>
          <w:tcPr>
            <w:tcW w:w="360" w:type="dxa"/>
            <w:vAlign w:val="center"/>
            <w:hideMark/>
          </w:tcPr>
          <w:p w14:paraId="1D4F7D8C" w14:textId="77777777" w:rsidR="00E42721" w:rsidRPr="00B20630" w:rsidRDefault="00E42721" w:rsidP="00F555E9">
            <w:pPr>
              <w:snapToGrid w:val="0"/>
              <w:rPr>
                <w:sz w:val="16"/>
                <w:szCs w:val="16"/>
              </w:rPr>
            </w:pPr>
            <w:r w:rsidRPr="00B20630">
              <w:rPr>
                <w:color w:val="000000"/>
                <w:sz w:val="16"/>
                <w:szCs w:val="16"/>
              </w:rPr>
              <w:t>791</w:t>
            </w:r>
          </w:p>
        </w:tc>
        <w:tc>
          <w:tcPr>
            <w:tcW w:w="864" w:type="dxa"/>
            <w:vAlign w:val="center"/>
            <w:hideMark/>
          </w:tcPr>
          <w:p w14:paraId="0D9018C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C12C47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07B19E"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6D35D0A3"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2000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0185F2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207BECD"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E2F9191" w14:textId="77777777" w:rsidR="00E42721" w:rsidRPr="009B3DCC" w:rsidRDefault="00E42721" w:rsidP="00F555E9">
            <w:pPr>
              <w:snapToGrid w:val="0"/>
              <w:jc w:val="center"/>
              <w:rPr>
                <w:sz w:val="16"/>
                <w:szCs w:val="16"/>
              </w:rPr>
            </w:pPr>
            <w:r w:rsidRPr="00266687">
              <w:rPr>
                <w:color w:val="000000"/>
                <w:sz w:val="16"/>
                <w:szCs w:val="16"/>
              </w:rPr>
              <w:t>15.25</w:t>
            </w:r>
          </w:p>
        </w:tc>
        <w:tc>
          <w:tcPr>
            <w:tcW w:w="1008" w:type="dxa"/>
            <w:vAlign w:val="center"/>
            <w:hideMark/>
          </w:tcPr>
          <w:p w14:paraId="31F05260"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E2B9E59" w14:textId="77777777" w:rsidTr="00F555E9">
        <w:trPr>
          <w:trHeight w:val="165"/>
        </w:trPr>
        <w:tc>
          <w:tcPr>
            <w:tcW w:w="360" w:type="dxa"/>
            <w:vAlign w:val="center"/>
            <w:hideMark/>
          </w:tcPr>
          <w:p w14:paraId="4D3582EA" w14:textId="77777777" w:rsidR="00E42721" w:rsidRPr="00B20630" w:rsidRDefault="00E42721" w:rsidP="00F555E9">
            <w:pPr>
              <w:snapToGrid w:val="0"/>
              <w:rPr>
                <w:sz w:val="16"/>
                <w:szCs w:val="16"/>
              </w:rPr>
            </w:pPr>
            <w:r w:rsidRPr="00B20630">
              <w:rPr>
                <w:color w:val="000000"/>
                <w:sz w:val="16"/>
                <w:szCs w:val="16"/>
              </w:rPr>
              <w:t>792</w:t>
            </w:r>
          </w:p>
        </w:tc>
        <w:tc>
          <w:tcPr>
            <w:tcW w:w="864" w:type="dxa"/>
            <w:vAlign w:val="center"/>
            <w:hideMark/>
          </w:tcPr>
          <w:p w14:paraId="18EC20F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5B8F13B"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30B2DF1"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2EEE314C"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2E5F3A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AC1D6C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958E969"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2FF2136" w14:textId="77777777" w:rsidR="00E42721" w:rsidRPr="009B3DCC" w:rsidRDefault="00E42721" w:rsidP="00F555E9">
            <w:pPr>
              <w:snapToGrid w:val="0"/>
              <w:jc w:val="center"/>
              <w:rPr>
                <w:sz w:val="16"/>
                <w:szCs w:val="16"/>
              </w:rPr>
            </w:pPr>
            <w:r w:rsidRPr="00266687">
              <w:rPr>
                <w:color w:val="000000"/>
                <w:sz w:val="16"/>
                <w:szCs w:val="16"/>
              </w:rPr>
              <w:t>11.76</w:t>
            </w:r>
          </w:p>
        </w:tc>
        <w:tc>
          <w:tcPr>
            <w:tcW w:w="1008" w:type="dxa"/>
            <w:vAlign w:val="center"/>
            <w:hideMark/>
          </w:tcPr>
          <w:p w14:paraId="00A9D3B6"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32DD57C0" w14:textId="77777777" w:rsidTr="00F555E9">
        <w:trPr>
          <w:trHeight w:val="165"/>
        </w:trPr>
        <w:tc>
          <w:tcPr>
            <w:tcW w:w="360" w:type="dxa"/>
            <w:vAlign w:val="center"/>
            <w:hideMark/>
          </w:tcPr>
          <w:p w14:paraId="3A667CC6" w14:textId="77777777" w:rsidR="00E42721" w:rsidRPr="00B20630" w:rsidRDefault="00E42721" w:rsidP="00F555E9">
            <w:pPr>
              <w:snapToGrid w:val="0"/>
              <w:rPr>
                <w:sz w:val="16"/>
                <w:szCs w:val="16"/>
              </w:rPr>
            </w:pPr>
            <w:r w:rsidRPr="00B20630">
              <w:rPr>
                <w:color w:val="000000"/>
                <w:sz w:val="16"/>
                <w:szCs w:val="16"/>
              </w:rPr>
              <w:t>793</w:t>
            </w:r>
          </w:p>
        </w:tc>
        <w:tc>
          <w:tcPr>
            <w:tcW w:w="864" w:type="dxa"/>
            <w:vAlign w:val="center"/>
            <w:hideMark/>
          </w:tcPr>
          <w:p w14:paraId="08CD7F0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E8DF4A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36F043E0"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3A68B69A"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5E31FD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DE880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146F3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FC9867" w14:textId="77777777" w:rsidR="00E42721" w:rsidRPr="009B3DCC" w:rsidRDefault="00E42721" w:rsidP="00F555E9">
            <w:pPr>
              <w:snapToGrid w:val="0"/>
              <w:jc w:val="center"/>
              <w:rPr>
                <w:sz w:val="16"/>
                <w:szCs w:val="16"/>
              </w:rPr>
            </w:pPr>
            <w:r w:rsidRPr="00266687">
              <w:rPr>
                <w:color w:val="000000"/>
                <w:sz w:val="16"/>
                <w:szCs w:val="16"/>
              </w:rPr>
              <w:t>11.98</w:t>
            </w:r>
          </w:p>
        </w:tc>
        <w:tc>
          <w:tcPr>
            <w:tcW w:w="1008" w:type="dxa"/>
            <w:vAlign w:val="center"/>
            <w:hideMark/>
          </w:tcPr>
          <w:p w14:paraId="016FA36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6D1FB60E" w14:textId="77777777" w:rsidTr="00F555E9">
        <w:trPr>
          <w:trHeight w:val="165"/>
        </w:trPr>
        <w:tc>
          <w:tcPr>
            <w:tcW w:w="360" w:type="dxa"/>
            <w:vAlign w:val="center"/>
            <w:hideMark/>
          </w:tcPr>
          <w:p w14:paraId="707C41B5" w14:textId="77777777" w:rsidR="00E42721" w:rsidRPr="00B20630" w:rsidRDefault="00E42721" w:rsidP="00F555E9">
            <w:pPr>
              <w:snapToGrid w:val="0"/>
              <w:rPr>
                <w:sz w:val="16"/>
                <w:szCs w:val="16"/>
              </w:rPr>
            </w:pPr>
            <w:r w:rsidRPr="00B20630">
              <w:rPr>
                <w:color w:val="000000"/>
                <w:sz w:val="16"/>
                <w:szCs w:val="16"/>
              </w:rPr>
              <w:t>794</w:t>
            </w:r>
          </w:p>
        </w:tc>
        <w:tc>
          <w:tcPr>
            <w:tcW w:w="864" w:type="dxa"/>
            <w:vAlign w:val="center"/>
            <w:hideMark/>
          </w:tcPr>
          <w:p w14:paraId="69F1A3B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23904E"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D63E9D6" w14:textId="77777777" w:rsidR="00E42721" w:rsidRPr="009B3DCC" w:rsidRDefault="00E42721" w:rsidP="00F555E9">
            <w:pPr>
              <w:snapToGrid w:val="0"/>
              <w:jc w:val="center"/>
              <w:rPr>
                <w:sz w:val="16"/>
                <w:szCs w:val="16"/>
              </w:rPr>
            </w:pPr>
            <w:r w:rsidRPr="00266687">
              <w:rPr>
                <w:color w:val="000000"/>
                <w:sz w:val="16"/>
                <w:szCs w:val="16"/>
              </w:rPr>
              <w:t>167</w:t>
            </w:r>
          </w:p>
        </w:tc>
        <w:tc>
          <w:tcPr>
            <w:tcW w:w="1008" w:type="dxa"/>
            <w:vAlign w:val="center"/>
            <w:hideMark/>
          </w:tcPr>
          <w:p w14:paraId="0D0E86FE"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015D86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BF820D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9115C8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A18A7A7" w14:textId="77777777" w:rsidR="00E42721" w:rsidRPr="009B3DCC" w:rsidRDefault="00E42721" w:rsidP="00F555E9">
            <w:pPr>
              <w:snapToGrid w:val="0"/>
              <w:jc w:val="center"/>
              <w:rPr>
                <w:sz w:val="16"/>
                <w:szCs w:val="16"/>
              </w:rPr>
            </w:pPr>
            <w:r w:rsidRPr="00266687">
              <w:rPr>
                <w:color w:val="000000"/>
                <w:sz w:val="16"/>
                <w:szCs w:val="16"/>
              </w:rPr>
              <w:t>14.71</w:t>
            </w:r>
          </w:p>
        </w:tc>
        <w:tc>
          <w:tcPr>
            <w:tcW w:w="1008" w:type="dxa"/>
            <w:vAlign w:val="center"/>
            <w:hideMark/>
          </w:tcPr>
          <w:p w14:paraId="0EE47315" w14:textId="77777777" w:rsidR="00E42721" w:rsidRPr="009B3DCC" w:rsidRDefault="00E42721" w:rsidP="00F555E9">
            <w:pPr>
              <w:snapToGrid w:val="0"/>
              <w:jc w:val="center"/>
              <w:rPr>
                <w:sz w:val="16"/>
                <w:szCs w:val="16"/>
              </w:rPr>
            </w:pPr>
            <w:r w:rsidRPr="00266687">
              <w:rPr>
                <w:color w:val="000000"/>
                <w:sz w:val="16"/>
                <w:szCs w:val="16"/>
              </w:rPr>
              <w:t>1.39</w:t>
            </w:r>
          </w:p>
        </w:tc>
      </w:tr>
      <w:tr w:rsidR="00E42721" w:rsidRPr="009B3DCC" w14:paraId="3E834C7C" w14:textId="77777777" w:rsidTr="00F555E9">
        <w:trPr>
          <w:trHeight w:val="165"/>
        </w:trPr>
        <w:tc>
          <w:tcPr>
            <w:tcW w:w="360" w:type="dxa"/>
            <w:vAlign w:val="center"/>
            <w:hideMark/>
          </w:tcPr>
          <w:p w14:paraId="74983796" w14:textId="77777777" w:rsidR="00E42721" w:rsidRPr="00B20630" w:rsidRDefault="00E42721" w:rsidP="00F555E9">
            <w:pPr>
              <w:snapToGrid w:val="0"/>
              <w:rPr>
                <w:sz w:val="16"/>
                <w:szCs w:val="16"/>
              </w:rPr>
            </w:pPr>
            <w:r w:rsidRPr="00B20630">
              <w:rPr>
                <w:color w:val="000000"/>
                <w:sz w:val="16"/>
                <w:szCs w:val="16"/>
              </w:rPr>
              <w:t>795</w:t>
            </w:r>
          </w:p>
        </w:tc>
        <w:tc>
          <w:tcPr>
            <w:tcW w:w="864" w:type="dxa"/>
            <w:vAlign w:val="center"/>
            <w:hideMark/>
          </w:tcPr>
          <w:p w14:paraId="0E99631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7C1F7C"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DD0AA9F"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92E4FA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20B3AFB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68A95E"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36433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BDFE3C" w14:textId="77777777" w:rsidR="00E42721" w:rsidRPr="009B3DCC" w:rsidRDefault="00E42721" w:rsidP="00F555E9">
            <w:pPr>
              <w:snapToGrid w:val="0"/>
              <w:jc w:val="center"/>
              <w:rPr>
                <w:sz w:val="16"/>
                <w:szCs w:val="16"/>
              </w:rPr>
            </w:pPr>
            <w:r w:rsidRPr="00266687">
              <w:rPr>
                <w:color w:val="000000"/>
                <w:sz w:val="16"/>
                <w:szCs w:val="16"/>
              </w:rPr>
              <w:t>14.72</w:t>
            </w:r>
          </w:p>
        </w:tc>
        <w:tc>
          <w:tcPr>
            <w:tcW w:w="1008" w:type="dxa"/>
            <w:vAlign w:val="center"/>
            <w:hideMark/>
          </w:tcPr>
          <w:p w14:paraId="41CF086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525F2AE8" w14:textId="77777777" w:rsidTr="00F555E9">
        <w:trPr>
          <w:trHeight w:val="165"/>
        </w:trPr>
        <w:tc>
          <w:tcPr>
            <w:tcW w:w="360" w:type="dxa"/>
            <w:vAlign w:val="center"/>
            <w:hideMark/>
          </w:tcPr>
          <w:p w14:paraId="4E1A19CC" w14:textId="77777777" w:rsidR="00E42721" w:rsidRPr="00B20630" w:rsidRDefault="00E42721" w:rsidP="00F555E9">
            <w:pPr>
              <w:snapToGrid w:val="0"/>
              <w:rPr>
                <w:sz w:val="16"/>
                <w:szCs w:val="16"/>
              </w:rPr>
            </w:pPr>
            <w:r w:rsidRPr="00B20630">
              <w:rPr>
                <w:color w:val="000000"/>
                <w:sz w:val="16"/>
                <w:szCs w:val="16"/>
              </w:rPr>
              <w:t>796</w:t>
            </w:r>
          </w:p>
        </w:tc>
        <w:tc>
          <w:tcPr>
            <w:tcW w:w="864" w:type="dxa"/>
            <w:vAlign w:val="center"/>
            <w:hideMark/>
          </w:tcPr>
          <w:p w14:paraId="5A5C7E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96A0059"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9C2262"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1ADFF17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1C3EBF8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46E7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1E8AB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BBCC6F4" w14:textId="77777777" w:rsidR="00E42721" w:rsidRPr="009B3DCC" w:rsidRDefault="00E42721" w:rsidP="00F555E9">
            <w:pPr>
              <w:snapToGrid w:val="0"/>
              <w:jc w:val="center"/>
              <w:rPr>
                <w:sz w:val="16"/>
                <w:szCs w:val="16"/>
              </w:rPr>
            </w:pPr>
            <w:r w:rsidRPr="00266687">
              <w:rPr>
                <w:color w:val="000000"/>
                <w:sz w:val="16"/>
                <w:szCs w:val="16"/>
              </w:rPr>
              <w:t>15.60</w:t>
            </w:r>
          </w:p>
        </w:tc>
        <w:tc>
          <w:tcPr>
            <w:tcW w:w="1008" w:type="dxa"/>
            <w:vAlign w:val="center"/>
            <w:hideMark/>
          </w:tcPr>
          <w:p w14:paraId="54296045"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E8BE0C3" w14:textId="77777777" w:rsidTr="00F555E9">
        <w:trPr>
          <w:trHeight w:val="165"/>
        </w:trPr>
        <w:tc>
          <w:tcPr>
            <w:tcW w:w="360" w:type="dxa"/>
            <w:vAlign w:val="center"/>
            <w:hideMark/>
          </w:tcPr>
          <w:p w14:paraId="27FDD914" w14:textId="77777777" w:rsidR="00E42721" w:rsidRPr="00B20630" w:rsidRDefault="00E42721" w:rsidP="00F555E9">
            <w:pPr>
              <w:snapToGrid w:val="0"/>
              <w:rPr>
                <w:sz w:val="16"/>
                <w:szCs w:val="16"/>
              </w:rPr>
            </w:pPr>
            <w:r w:rsidRPr="00B20630">
              <w:rPr>
                <w:color w:val="000000"/>
                <w:sz w:val="16"/>
                <w:szCs w:val="16"/>
              </w:rPr>
              <w:t>797</w:t>
            </w:r>
          </w:p>
        </w:tc>
        <w:tc>
          <w:tcPr>
            <w:tcW w:w="864" w:type="dxa"/>
            <w:vAlign w:val="center"/>
            <w:hideMark/>
          </w:tcPr>
          <w:p w14:paraId="507DA31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E6867D"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CC26125"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7815AC7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286645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8C340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58D8C6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250C7A1" w14:textId="77777777" w:rsidR="00E42721" w:rsidRPr="009B3DCC" w:rsidRDefault="00E42721" w:rsidP="00F555E9">
            <w:pPr>
              <w:snapToGrid w:val="0"/>
              <w:jc w:val="center"/>
              <w:rPr>
                <w:sz w:val="16"/>
                <w:szCs w:val="16"/>
              </w:rPr>
            </w:pPr>
            <w:r w:rsidRPr="00266687">
              <w:rPr>
                <w:color w:val="000000"/>
                <w:sz w:val="16"/>
                <w:szCs w:val="16"/>
              </w:rPr>
              <w:t>12.94</w:t>
            </w:r>
          </w:p>
        </w:tc>
        <w:tc>
          <w:tcPr>
            <w:tcW w:w="1008" w:type="dxa"/>
            <w:vAlign w:val="center"/>
            <w:hideMark/>
          </w:tcPr>
          <w:p w14:paraId="70072E66" w14:textId="77777777" w:rsidR="00E42721" w:rsidRPr="009B3DCC" w:rsidRDefault="00E42721" w:rsidP="00F555E9">
            <w:pPr>
              <w:snapToGrid w:val="0"/>
              <w:jc w:val="center"/>
              <w:rPr>
                <w:sz w:val="16"/>
                <w:szCs w:val="16"/>
              </w:rPr>
            </w:pPr>
            <w:r w:rsidRPr="00266687">
              <w:rPr>
                <w:color w:val="000000"/>
                <w:sz w:val="16"/>
                <w:szCs w:val="16"/>
              </w:rPr>
              <w:t>1.08</w:t>
            </w:r>
          </w:p>
        </w:tc>
      </w:tr>
      <w:tr w:rsidR="00E42721" w:rsidRPr="009B3DCC" w14:paraId="1B1D8BA8" w14:textId="77777777" w:rsidTr="00F555E9">
        <w:trPr>
          <w:trHeight w:val="165"/>
        </w:trPr>
        <w:tc>
          <w:tcPr>
            <w:tcW w:w="360" w:type="dxa"/>
            <w:vAlign w:val="center"/>
            <w:hideMark/>
          </w:tcPr>
          <w:p w14:paraId="373A845D" w14:textId="77777777" w:rsidR="00E42721" w:rsidRPr="00B20630" w:rsidRDefault="00E42721" w:rsidP="00F555E9">
            <w:pPr>
              <w:snapToGrid w:val="0"/>
              <w:rPr>
                <w:sz w:val="16"/>
                <w:szCs w:val="16"/>
              </w:rPr>
            </w:pPr>
            <w:r w:rsidRPr="00B20630">
              <w:rPr>
                <w:color w:val="000000"/>
                <w:sz w:val="16"/>
                <w:szCs w:val="16"/>
              </w:rPr>
              <w:t>798</w:t>
            </w:r>
          </w:p>
        </w:tc>
        <w:tc>
          <w:tcPr>
            <w:tcW w:w="864" w:type="dxa"/>
            <w:vAlign w:val="center"/>
            <w:hideMark/>
          </w:tcPr>
          <w:p w14:paraId="5AF4B05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1EABAF"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4BAD58DA"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54367BD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4939960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3CBFB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292B18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0B18C24" w14:textId="77777777" w:rsidR="00E42721" w:rsidRPr="009B3DCC" w:rsidRDefault="00E42721" w:rsidP="00F555E9">
            <w:pPr>
              <w:snapToGrid w:val="0"/>
              <w:jc w:val="center"/>
              <w:rPr>
                <w:sz w:val="16"/>
                <w:szCs w:val="16"/>
              </w:rPr>
            </w:pPr>
            <w:r w:rsidRPr="00266687">
              <w:rPr>
                <w:color w:val="000000"/>
                <w:sz w:val="16"/>
                <w:szCs w:val="16"/>
              </w:rPr>
              <w:t>20.58</w:t>
            </w:r>
          </w:p>
        </w:tc>
        <w:tc>
          <w:tcPr>
            <w:tcW w:w="1008" w:type="dxa"/>
            <w:vAlign w:val="center"/>
            <w:hideMark/>
          </w:tcPr>
          <w:p w14:paraId="165A23D6" w14:textId="77777777" w:rsidR="00E42721" w:rsidRPr="009B3DCC" w:rsidRDefault="00E42721" w:rsidP="00F555E9">
            <w:pPr>
              <w:snapToGrid w:val="0"/>
              <w:jc w:val="center"/>
              <w:rPr>
                <w:sz w:val="16"/>
                <w:szCs w:val="16"/>
              </w:rPr>
            </w:pPr>
            <w:r w:rsidRPr="00266687">
              <w:rPr>
                <w:color w:val="000000"/>
                <w:sz w:val="16"/>
                <w:szCs w:val="16"/>
              </w:rPr>
              <w:t>1.24</w:t>
            </w:r>
          </w:p>
        </w:tc>
      </w:tr>
      <w:tr w:rsidR="00E42721" w:rsidRPr="009B3DCC" w14:paraId="330BBEF3" w14:textId="77777777" w:rsidTr="00F555E9">
        <w:trPr>
          <w:trHeight w:val="165"/>
        </w:trPr>
        <w:tc>
          <w:tcPr>
            <w:tcW w:w="360" w:type="dxa"/>
            <w:vAlign w:val="center"/>
            <w:hideMark/>
          </w:tcPr>
          <w:p w14:paraId="57836760" w14:textId="77777777" w:rsidR="00E42721" w:rsidRPr="00B20630" w:rsidRDefault="00E42721" w:rsidP="00F555E9">
            <w:pPr>
              <w:snapToGrid w:val="0"/>
              <w:rPr>
                <w:sz w:val="16"/>
                <w:szCs w:val="16"/>
              </w:rPr>
            </w:pPr>
            <w:r w:rsidRPr="00B20630">
              <w:rPr>
                <w:color w:val="000000"/>
                <w:sz w:val="16"/>
                <w:szCs w:val="16"/>
              </w:rPr>
              <w:t>799</w:t>
            </w:r>
          </w:p>
        </w:tc>
        <w:tc>
          <w:tcPr>
            <w:tcW w:w="864" w:type="dxa"/>
            <w:vAlign w:val="center"/>
            <w:hideMark/>
          </w:tcPr>
          <w:p w14:paraId="6721A25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5CF278"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58CE8E6E" w14:textId="77777777" w:rsidR="00E42721" w:rsidRPr="009B3DCC" w:rsidRDefault="00E42721" w:rsidP="00F555E9">
            <w:pPr>
              <w:snapToGrid w:val="0"/>
              <w:jc w:val="center"/>
              <w:rPr>
                <w:sz w:val="16"/>
                <w:szCs w:val="16"/>
              </w:rPr>
            </w:pPr>
            <w:r w:rsidRPr="00266687">
              <w:rPr>
                <w:color w:val="000000"/>
                <w:sz w:val="16"/>
                <w:szCs w:val="16"/>
              </w:rPr>
              <w:t>168</w:t>
            </w:r>
          </w:p>
        </w:tc>
        <w:tc>
          <w:tcPr>
            <w:tcW w:w="1008" w:type="dxa"/>
            <w:vAlign w:val="center"/>
            <w:hideMark/>
          </w:tcPr>
          <w:p w14:paraId="073AEB9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A6C49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74DCC2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9E0E2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409185B2" w14:textId="77777777" w:rsidR="00E42721" w:rsidRPr="009B3DCC" w:rsidRDefault="00E42721" w:rsidP="00F555E9">
            <w:pPr>
              <w:snapToGrid w:val="0"/>
              <w:jc w:val="center"/>
              <w:rPr>
                <w:sz w:val="16"/>
                <w:szCs w:val="16"/>
              </w:rPr>
            </w:pPr>
            <w:r w:rsidRPr="00266687">
              <w:rPr>
                <w:color w:val="000000"/>
                <w:sz w:val="16"/>
                <w:szCs w:val="16"/>
              </w:rPr>
              <w:t>20.65</w:t>
            </w:r>
          </w:p>
        </w:tc>
        <w:tc>
          <w:tcPr>
            <w:tcW w:w="1008" w:type="dxa"/>
            <w:vAlign w:val="center"/>
            <w:hideMark/>
          </w:tcPr>
          <w:p w14:paraId="29C2D901" w14:textId="77777777" w:rsidR="00E42721" w:rsidRPr="009B3DCC" w:rsidRDefault="00E42721" w:rsidP="00F555E9">
            <w:pPr>
              <w:snapToGrid w:val="0"/>
              <w:jc w:val="center"/>
              <w:rPr>
                <w:sz w:val="16"/>
                <w:szCs w:val="16"/>
              </w:rPr>
            </w:pPr>
            <w:r w:rsidRPr="00266687">
              <w:rPr>
                <w:color w:val="000000"/>
                <w:sz w:val="16"/>
                <w:szCs w:val="16"/>
              </w:rPr>
              <w:t>1.35</w:t>
            </w:r>
          </w:p>
        </w:tc>
      </w:tr>
      <w:tr w:rsidR="00E42721" w:rsidRPr="009B3DCC" w14:paraId="0BD1C2EB" w14:textId="77777777" w:rsidTr="00F555E9">
        <w:trPr>
          <w:trHeight w:val="180"/>
        </w:trPr>
        <w:tc>
          <w:tcPr>
            <w:tcW w:w="360" w:type="dxa"/>
            <w:vAlign w:val="center"/>
            <w:hideMark/>
          </w:tcPr>
          <w:p w14:paraId="64A943F8" w14:textId="77777777" w:rsidR="00E42721" w:rsidRPr="00B20630" w:rsidRDefault="00E42721" w:rsidP="00F555E9">
            <w:pPr>
              <w:snapToGrid w:val="0"/>
              <w:rPr>
                <w:sz w:val="16"/>
                <w:szCs w:val="16"/>
              </w:rPr>
            </w:pPr>
            <w:r w:rsidRPr="00B20630">
              <w:rPr>
                <w:color w:val="000000"/>
                <w:sz w:val="16"/>
                <w:szCs w:val="16"/>
              </w:rPr>
              <w:t>800</w:t>
            </w:r>
          </w:p>
        </w:tc>
        <w:tc>
          <w:tcPr>
            <w:tcW w:w="864" w:type="dxa"/>
            <w:vAlign w:val="center"/>
            <w:hideMark/>
          </w:tcPr>
          <w:p w14:paraId="4CA17D2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4BF96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7FAB6D8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E96E6EE"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E262C87"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986F87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9F669F0"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D4ACFF7" w14:textId="77777777" w:rsidR="00E42721" w:rsidRPr="009B3DCC" w:rsidRDefault="00E42721" w:rsidP="00F555E9">
            <w:pPr>
              <w:snapToGrid w:val="0"/>
              <w:jc w:val="center"/>
              <w:rPr>
                <w:sz w:val="16"/>
                <w:szCs w:val="16"/>
              </w:rPr>
            </w:pPr>
            <w:r w:rsidRPr="00266687">
              <w:rPr>
                <w:color w:val="000000"/>
                <w:sz w:val="16"/>
                <w:szCs w:val="16"/>
              </w:rPr>
              <w:t>17.41</w:t>
            </w:r>
          </w:p>
        </w:tc>
        <w:tc>
          <w:tcPr>
            <w:tcW w:w="1008" w:type="dxa"/>
            <w:vAlign w:val="center"/>
            <w:hideMark/>
          </w:tcPr>
          <w:p w14:paraId="5A18FDE9"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0B238528" w14:textId="77777777" w:rsidTr="00F555E9">
        <w:trPr>
          <w:trHeight w:val="165"/>
        </w:trPr>
        <w:tc>
          <w:tcPr>
            <w:tcW w:w="360" w:type="dxa"/>
            <w:vAlign w:val="center"/>
            <w:hideMark/>
          </w:tcPr>
          <w:p w14:paraId="092F5ABC" w14:textId="77777777" w:rsidR="00E42721" w:rsidRPr="00B20630" w:rsidRDefault="00E42721" w:rsidP="00F555E9">
            <w:pPr>
              <w:snapToGrid w:val="0"/>
              <w:rPr>
                <w:sz w:val="16"/>
                <w:szCs w:val="16"/>
              </w:rPr>
            </w:pPr>
            <w:r w:rsidRPr="00B20630">
              <w:rPr>
                <w:color w:val="000000"/>
                <w:sz w:val="16"/>
                <w:szCs w:val="16"/>
              </w:rPr>
              <w:t>801</w:t>
            </w:r>
          </w:p>
        </w:tc>
        <w:tc>
          <w:tcPr>
            <w:tcW w:w="864" w:type="dxa"/>
            <w:vAlign w:val="center"/>
            <w:hideMark/>
          </w:tcPr>
          <w:p w14:paraId="78B89BF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441903"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1880709E"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126D1FC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F69394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2C87CFF"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6FE8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030A001" w14:textId="77777777" w:rsidR="00E42721" w:rsidRPr="009B3DCC" w:rsidRDefault="00E42721" w:rsidP="00F555E9">
            <w:pPr>
              <w:snapToGrid w:val="0"/>
              <w:jc w:val="center"/>
              <w:rPr>
                <w:sz w:val="16"/>
                <w:szCs w:val="16"/>
              </w:rPr>
            </w:pPr>
            <w:r w:rsidRPr="00266687">
              <w:rPr>
                <w:color w:val="000000"/>
                <w:sz w:val="16"/>
                <w:szCs w:val="16"/>
              </w:rPr>
              <w:t>18.76</w:t>
            </w:r>
          </w:p>
        </w:tc>
        <w:tc>
          <w:tcPr>
            <w:tcW w:w="1008" w:type="dxa"/>
            <w:vAlign w:val="center"/>
            <w:hideMark/>
          </w:tcPr>
          <w:p w14:paraId="24772DC4"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728A0017" w14:textId="77777777" w:rsidTr="00F555E9">
        <w:trPr>
          <w:trHeight w:val="165"/>
        </w:trPr>
        <w:tc>
          <w:tcPr>
            <w:tcW w:w="360" w:type="dxa"/>
            <w:vAlign w:val="center"/>
            <w:hideMark/>
          </w:tcPr>
          <w:p w14:paraId="6CB817E9" w14:textId="77777777" w:rsidR="00E42721" w:rsidRPr="00B20630" w:rsidRDefault="00E42721" w:rsidP="00F555E9">
            <w:pPr>
              <w:snapToGrid w:val="0"/>
              <w:rPr>
                <w:sz w:val="16"/>
                <w:szCs w:val="16"/>
              </w:rPr>
            </w:pPr>
            <w:r w:rsidRPr="00B20630">
              <w:rPr>
                <w:color w:val="000000"/>
                <w:sz w:val="16"/>
                <w:szCs w:val="16"/>
              </w:rPr>
              <w:t>802</w:t>
            </w:r>
          </w:p>
        </w:tc>
        <w:tc>
          <w:tcPr>
            <w:tcW w:w="864" w:type="dxa"/>
            <w:vAlign w:val="center"/>
            <w:hideMark/>
          </w:tcPr>
          <w:p w14:paraId="6D7A315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3C2CB05"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62F32328"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2498930B"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0C4DDAD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D1861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E129A6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AB9CD57" w14:textId="77777777" w:rsidR="00E42721" w:rsidRPr="009B3DCC" w:rsidRDefault="00E42721" w:rsidP="00F555E9">
            <w:pPr>
              <w:snapToGrid w:val="0"/>
              <w:jc w:val="center"/>
              <w:rPr>
                <w:sz w:val="16"/>
                <w:szCs w:val="16"/>
              </w:rPr>
            </w:pPr>
            <w:r w:rsidRPr="00266687">
              <w:rPr>
                <w:color w:val="000000"/>
                <w:sz w:val="16"/>
                <w:szCs w:val="16"/>
              </w:rPr>
              <w:t>19.65</w:t>
            </w:r>
          </w:p>
        </w:tc>
        <w:tc>
          <w:tcPr>
            <w:tcW w:w="1008" w:type="dxa"/>
            <w:vAlign w:val="center"/>
            <w:hideMark/>
          </w:tcPr>
          <w:p w14:paraId="3507425F"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23FDD10" w14:textId="77777777" w:rsidTr="00F555E9">
        <w:trPr>
          <w:trHeight w:val="165"/>
        </w:trPr>
        <w:tc>
          <w:tcPr>
            <w:tcW w:w="360" w:type="dxa"/>
            <w:vAlign w:val="center"/>
            <w:hideMark/>
          </w:tcPr>
          <w:p w14:paraId="33325A6F" w14:textId="77777777" w:rsidR="00E42721" w:rsidRPr="00312D86" w:rsidRDefault="00E42721" w:rsidP="00F555E9">
            <w:pPr>
              <w:snapToGrid w:val="0"/>
              <w:rPr>
                <w:sz w:val="16"/>
                <w:szCs w:val="16"/>
              </w:rPr>
            </w:pPr>
            <w:r w:rsidRPr="00312D86">
              <w:rPr>
                <w:color w:val="000000"/>
                <w:sz w:val="16"/>
                <w:szCs w:val="16"/>
              </w:rPr>
              <w:lastRenderedPageBreak/>
              <w:t>803</w:t>
            </w:r>
          </w:p>
        </w:tc>
        <w:tc>
          <w:tcPr>
            <w:tcW w:w="864" w:type="dxa"/>
            <w:vAlign w:val="center"/>
            <w:hideMark/>
          </w:tcPr>
          <w:p w14:paraId="2DC4135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626C13A"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27CFB8FF"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6F8C9D4"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7163B6E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6BF96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E4AF30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C5B1A60" w14:textId="77777777" w:rsidR="00E42721" w:rsidRPr="009B3DCC" w:rsidRDefault="00E42721" w:rsidP="00F555E9">
            <w:pPr>
              <w:snapToGrid w:val="0"/>
              <w:jc w:val="center"/>
              <w:rPr>
                <w:sz w:val="16"/>
                <w:szCs w:val="16"/>
              </w:rPr>
            </w:pPr>
            <w:r w:rsidRPr="00266687">
              <w:rPr>
                <w:color w:val="000000"/>
                <w:sz w:val="16"/>
                <w:szCs w:val="16"/>
              </w:rPr>
              <w:t>22.09</w:t>
            </w:r>
          </w:p>
        </w:tc>
        <w:tc>
          <w:tcPr>
            <w:tcW w:w="1008" w:type="dxa"/>
            <w:vAlign w:val="center"/>
            <w:hideMark/>
          </w:tcPr>
          <w:p w14:paraId="4E0FE137"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2259040F" w14:textId="77777777" w:rsidTr="00F555E9">
        <w:trPr>
          <w:trHeight w:val="165"/>
        </w:trPr>
        <w:tc>
          <w:tcPr>
            <w:tcW w:w="360" w:type="dxa"/>
            <w:vAlign w:val="center"/>
            <w:hideMark/>
          </w:tcPr>
          <w:p w14:paraId="77107FBB" w14:textId="77777777" w:rsidR="00E42721" w:rsidRPr="00312D86" w:rsidRDefault="00E42721" w:rsidP="00F555E9">
            <w:pPr>
              <w:snapToGrid w:val="0"/>
              <w:rPr>
                <w:sz w:val="16"/>
                <w:szCs w:val="16"/>
              </w:rPr>
            </w:pPr>
            <w:r w:rsidRPr="00312D86">
              <w:rPr>
                <w:color w:val="000000"/>
                <w:sz w:val="16"/>
                <w:szCs w:val="16"/>
              </w:rPr>
              <w:t>804</w:t>
            </w:r>
          </w:p>
        </w:tc>
        <w:tc>
          <w:tcPr>
            <w:tcW w:w="864" w:type="dxa"/>
            <w:vAlign w:val="center"/>
            <w:hideMark/>
          </w:tcPr>
          <w:p w14:paraId="4F012FB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B90EA14" w14:textId="77777777" w:rsidR="00E42721" w:rsidRPr="009B3DCC" w:rsidRDefault="00E42721" w:rsidP="00F555E9">
            <w:pPr>
              <w:snapToGrid w:val="0"/>
              <w:jc w:val="center"/>
              <w:rPr>
                <w:sz w:val="16"/>
                <w:szCs w:val="16"/>
              </w:rPr>
            </w:pPr>
            <w:r w:rsidRPr="00266687">
              <w:rPr>
                <w:color w:val="000000"/>
                <w:sz w:val="16"/>
                <w:szCs w:val="16"/>
              </w:rPr>
              <w:t>Easton</w:t>
            </w:r>
          </w:p>
        </w:tc>
        <w:tc>
          <w:tcPr>
            <w:tcW w:w="504" w:type="dxa"/>
            <w:vAlign w:val="center"/>
            <w:hideMark/>
          </w:tcPr>
          <w:p w14:paraId="0170F69C" w14:textId="77777777" w:rsidR="00E42721" w:rsidRPr="009B3DCC" w:rsidRDefault="00E42721" w:rsidP="00F555E9">
            <w:pPr>
              <w:snapToGrid w:val="0"/>
              <w:jc w:val="center"/>
              <w:rPr>
                <w:sz w:val="16"/>
                <w:szCs w:val="16"/>
              </w:rPr>
            </w:pPr>
            <w:r w:rsidRPr="00266687">
              <w:rPr>
                <w:color w:val="000000"/>
                <w:sz w:val="16"/>
                <w:szCs w:val="16"/>
              </w:rPr>
              <w:t>169</w:t>
            </w:r>
          </w:p>
        </w:tc>
        <w:tc>
          <w:tcPr>
            <w:tcW w:w="1008" w:type="dxa"/>
            <w:vAlign w:val="center"/>
            <w:hideMark/>
          </w:tcPr>
          <w:p w14:paraId="65B15D2A"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5011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AC374C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6439C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B0983C0" w14:textId="77777777" w:rsidR="00E42721" w:rsidRPr="009B3DCC" w:rsidRDefault="00E42721" w:rsidP="00F555E9">
            <w:pPr>
              <w:snapToGrid w:val="0"/>
              <w:jc w:val="center"/>
              <w:rPr>
                <w:sz w:val="16"/>
                <w:szCs w:val="16"/>
              </w:rPr>
            </w:pPr>
            <w:r w:rsidRPr="00266687">
              <w:rPr>
                <w:color w:val="000000"/>
                <w:sz w:val="16"/>
                <w:szCs w:val="16"/>
              </w:rPr>
              <w:t>20.62</w:t>
            </w:r>
          </w:p>
        </w:tc>
        <w:tc>
          <w:tcPr>
            <w:tcW w:w="1008" w:type="dxa"/>
            <w:vAlign w:val="center"/>
            <w:hideMark/>
          </w:tcPr>
          <w:p w14:paraId="57102B46"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01148413" w14:textId="77777777" w:rsidTr="00F555E9">
        <w:trPr>
          <w:trHeight w:val="165"/>
        </w:trPr>
        <w:tc>
          <w:tcPr>
            <w:tcW w:w="360" w:type="dxa"/>
            <w:vAlign w:val="center"/>
            <w:hideMark/>
          </w:tcPr>
          <w:p w14:paraId="4BFD6EF1" w14:textId="77777777" w:rsidR="00E42721" w:rsidRPr="00312D86" w:rsidRDefault="00E42721" w:rsidP="00F555E9">
            <w:pPr>
              <w:snapToGrid w:val="0"/>
              <w:rPr>
                <w:sz w:val="16"/>
                <w:szCs w:val="16"/>
              </w:rPr>
            </w:pPr>
            <w:r w:rsidRPr="00312D86">
              <w:rPr>
                <w:color w:val="000000"/>
                <w:sz w:val="16"/>
                <w:szCs w:val="16"/>
              </w:rPr>
              <w:t>805</w:t>
            </w:r>
          </w:p>
        </w:tc>
        <w:tc>
          <w:tcPr>
            <w:tcW w:w="864" w:type="dxa"/>
            <w:vAlign w:val="center"/>
            <w:hideMark/>
          </w:tcPr>
          <w:p w14:paraId="5495F5E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808984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C5EBE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FF8B5AB"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35E416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FF5F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8CE87E"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FBFEDBC" w14:textId="77777777" w:rsidR="00E42721" w:rsidRPr="009B3DCC" w:rsidRDefault="00E42721" w:rsidP="00F555E9">
            <w:pPr>
              <w:snapToGrid w:val="0"/>
              <w:jc w:val="center"/>
              <w:rPr>
                <w:sz w:val="16"/>
                <w:szCs w:val="16"/>
              </w:rPr>
            </w:pPr>
            <w:r w:rsidRPr="00266687">
              <w:rPr>
                <w:color w:val="000000"/>
                <w:sz w:val="16"/>
                <w:szCs w:val="16"/>
              </w:rPr>
              <w:t>1.93</w:t>
            </w:r>
          </w:p>
        </w:tc>
        <w:tc>
          <w:tcPr>
            <w:tcW w:w="1008" w:type="dxa"/>
            <w:vAlign w:val="center"/>
            <w:hideMark/>
          </w:tcPr>
          <w:p w14:paraId="21101579" w14:textId="77777777" w:rsidR="00E42721" w:rsidRPr="009B3DCC" w:rsidRDefault="00E42721" w:rsidP="00F555E9">
            <w:pPr>
              <w:snapToGrid w:val="0"/>
              <w:jc w:val="center"/>
              <w:rPr>
                <w:sz w:val="16"/>
                <w:szCs w:val="16"/>
              </w:rPr>
            </w:pPr>
            <w:r w:rsidRPr="00266687">
              <w:rPr>
                <w:color w:val="000000"/>
                <w:sz w:val="16"/>
                <w:szCs w:val="16"/>
              </w:rPr>
              <w:t>3.71</w:t>
            </w:r>
          </w:p>
        </w:tc>
      </w:tr>
      <w:tr w:rsidR="00E42721" w:rsidRPr="009B3DCC" w14:paraId="065A7DAA" w14:textId="77777777" w:rsidTr="00F555E9">
        <w:trPr>
          <w:trHeight w:val="165"/>
        </w:trPr>
        <w:tc>
          <w:tcPr>
            <w:tcW w:w="360" w:type="dxa"/>
            <w:vAlign w:val="center"/>
            <w:hideMark/>
          </w:tcPr>
          <w:p w14:paraId="0B1B7A76" w14:textId="77777777" w:rsidR="00E42721" w:rsidRPr="00312D86" w:rsidRDefault="00E42721" w:rsidP="00F555E9">
            <w:pPr>
              <w:snapToGrid w:val="0"/>
              <w:rPr>
                <w:sz w:val="16"/>
                <w:szCs w:val="16"/>
              </w:rPr>
            </w:pPr>
            <w:r w:rsidRPr="00312D86">
              <w:rPr>
                <w:color w:val="000000"/>
                <w:sz w:val="16"/>
                <w:szCs w:val="16"/>
              </w:rPr>
              <w:t>806</w:t>
            </w:r>
          </w:p>
        </w:tc>
        <w:tc>
          <w:tcPr>
            <w:tcW w:w="864" w:type="dxa"/>
            <w:vAlign w:val="center"/>
            <w:hideMark/>
          </w:tcPr>
          <w:p w14:paraId="3835C5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D8542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322019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2AA3BD06"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6975E6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80C88D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3EAF653"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7F8B3E8" w14:textId="77777777" w:rsidR="00E42721" w:rsidRPr="009B3DCC" w:rsidRDefault="00E42721" w:rsidP="00F555E9">
            <w:pPr>
              <w:snapToGrid w:val="0"/>
              <w:jc w:val="center"/>
              <w:rPr>
                <w:sz w:val="16"/>
                <w:szCs w:val="16"/>
              </w:rPr>
            </w:pPr>
            <w:r w:rsidRPr="00266687">
              <w:rPr>
                <w:color w:val="000000"/>
                <w:sz w:val="16"/>
                <w:szCs w:val="16"/>
              </w:rPr>
              <w:t>1.57</w:t>
            </w:r>
          </w:p>
        </w:tc>
        <w:tc>
          <w:tcPr>
            <w:tcW w:w="1008" w:type="dxa"/>
            <w:vAlign w:val="center"/>
            <w:hideMark/>
          </w:tcPr>
          <w:p w14:paraId="3B1A9888" w14:textId="77777777" w:rsidR="00E42721" w:rsidRPr="009B3DCC" w:rsidRDefault="00E42721" w:rsidP="00F555E9">
            <w:pPr>
              <w:snapToGrid w:val="0"/>
              <w:jc w:val="center"/>
              <w:rPr>
                <w:sz w:val="16"/>
                <w:szCs w:val="16"/>
              </w:rPr>
            </w:pPr>
            <w:r w:rsidRPr="00266687">
              <w:rPr>
                <w:color w:val="000000"/>
                <w:sz w:val="16"/>
                <w:szCs w:val="16"/>
              </w:rPr>
              <w:t>4.19</w:t>
            </w:r>
          </w:p>
        </w:tc>
      </w:tr>
      <w:tr w:rsidR="00E42721" w:rsidRPr="009B3DCC" w14:paraId="22031F8F" w14:textId="77777777" w:rsidTr="00F555E9">
        <w:trPr>
          <w:trHeight w:val="165"/>
        </w:trPr>
        <w:tc>
          <w:tcPr>
            <w:tcW w:w="360" w:type="dxa"/>
            <w:vAlign w:val="center"/>
            <w:hideMark/>
          </w:tcPr>
          <w:p w14:paraId="58939795" w14:textId="77777777" w:rsidR="00E42721" w:rsidRPr="00312D86" w:rsidRDefault="00E42721" w:rsidP="00F555E9">
            <w:pPr>
              <w:snapToGrid w:val="0"/>
              <w:rPr>
                <w:sz w:val="16"/>
                <w:szCs w:val="16"/>
              </w:rPr>
            </w:pPr>
            <w:r w:rsidRPr="00312D86">
              <w:rPr>
                <w:color w:val="000000"/>
                <w:sz w:val="16"/>
                <w:szCs w:val="16"/>
              </w:rPr>
              <w:t>807</w:t>
            </w:r>
          </w:p>
        </w:tc>
        <w:tc>
          <w:tcPr>
            <w:tcW w:w="864" w:type="dxa"/>
            <w:vAlign w:val="center"/>
            <w:hideMark/>
          </w:tcPr>
          <w:p w14:paraId="312B0B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B57400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3FAE6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4F133E53"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04ACED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0EEF6E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A822CF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030885" w14:textId="77777777" w:rsidR="00E42721" w:rsidRPr="009B3DCC" w:rsidRDefault="00E42721" w:rsidP="00F555E9">
            <w:pPr>
              <w:snapToGrid w:val="0"/>
              <w:jc w:val="center"/>
              <w:rPr>
                <w:sz w:val="16"/>
                <w:szCs w:val="16"/>
              </w:rPr>
            </w:pPr>
            <w:r w:rsidRPr="00266687">
              <w:rPr>
                <w:color w:val="000000"/>
                <w:sz w:val="16"/>
                <w:szCs w:val="16"/>
              </w:rPr>
              <w:t>1.94</w:t>
            </w:r>
          </w:p>
        </w:tc>
        <w:tc>
          <w:tcPr>
            <w:tcW w:w="1008" w:type="dxa"/>
            <w:vAlign w:val="center"/>
            <w:hideMark/>
          </w:tcPr>
          <w:p w14:paraId="126AB088" w14:textId="77777777" w:rsidR="00E42721" w:rsidRPr="009B3DCC" w:rsidRDefault="00E42721" w:rsidP="00F555E9">
            <w:pPr>
              <w:snapToGrid w:val="0"/>
              <w:jc w:val="center"/>
              <w:rPr>
                <w:sz w:val="16"/>
                <w:szCs w:val="16"/>
              </w:rPr>
            </w:pPr>
            <w:r w:rsidRPr="00266687">
              <w:rPr>
                <w:color w:val="000000"/>
                <w:sz w:val="16"/>
                <w:szCs w:val="16"/>
              </w:rPr>
              <w:t>3.19</w:t>
            </w:r>
          </w:p>
        </w:tc>
      </w:tr>
      <w:tr w:rsidR="00E42721" w:rsidRPr="009B3DCC" w14:paraId="209828C3" w14:textId="77777777" w:rsidTr="00F555E9">
        <w:trPr>
          <w:trHeight w:val="165"/>
        </w:trPr>
        <w:tc>
          <w:tcPr>
            <w:tcW w:w="360" w:type="dxa"/>
            <w:vAlign w:val="center"/>
            <w:hideMark/>
          </w:tcPr>
          <w:p w14:paraId="6CDE75BB" w14:textId="77777777" w:rsidR="00E42721" w:rsidRPr="00312D86" w:rsidRDefault="00E42721" w:rsidP="00F555E9">
            <w:pPr>
              <w:snapToGrid w:val="0"/>
              <w:rPr>
                <w:sz w:val="16"/>
                <w:szCs w:val="16"/>
              </w:rPr>
            </w:pPr>
            <w:r w:rsidRPr="00312D86">
              <w:rPr>
                <w:color w:val="000000"/>
                <w:sz w:val="16"/>
                <w:szCs w:val="16"/>
              </w:rPr>
              <w:t>808</w:t>
            </w:r>
          </w:p>
        </w:tc>
        <w:tc>
          <w:tcPr>
            <w:tcW w:w="864" w:type="dxa"/>
            <w:vAlign w:val="center"/>
            <w:hideMark/>
          </w:tcPr>
          <w:p w14:paraId="2D577D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0726C4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B09871"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1D4E6D0"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3FA7A98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E1EA1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37597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E71006E"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02A44A4"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5B56A6D7" w14:textId="77777777" w:rsidTr="00F555E9">
        <w:trPr>
          <w:trHeight w:val="165"/>
        </w:trPr>
        <w:tc>
          <w:tcPr>
            <w:tcW w:w="360" w:type="dxa"/>
            <w:vAlign w:val="center"/>
            <w:hideMark/>
          </w:tcPr>
          <w:p w14:paraId="08608AF3" w14:textId="77777777" w:rsidR="00E42721" w:rsidRPr="00312D86" w:rsidRDefault="00E42721" w:rsidP="00F555E9">
            <w:pPr>
              <w:snapToGrid w:val="0"/>
              <w:rPr>
                <w:sz w:val="16"/>
                <w:szCs w:val="16"/>
              </w:rPr>
            </w:pPr>
            <w:r w:rsidRPr="00312D86">
              <w:rPr>
                <w:color w:val="000000"/>
                <w:sz w:val="16"/>
                <w:szCs w:val="16"/>
              </w:rPr>
              <w:t>809</w:t>
            </w:r>
          </w:p>
        </w:tc>
        <w:tc>
          <w:tcPr>
            <w:tcW w:w="864" w:type="dxa"/>
            <w:vAlign w:val="center"/>
            <w:hideMark/>
          </w:tcPr>
          <w:p w14:paraId="7ABF3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EF987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B8667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240CD22" w14:textId="77777777" w:rsidR="00E42721" w:rsidRPr="009B3DCC" w:rsidRDefault="00E42721" w:rsidP="00F555E9">
            <w:pPr>
              <w:snapToGrid w:val="0"/>
              <w:jc w:val="center"/>
              <w:rPr>
                <w:sz w:val="16"/>
                <w:szCs w:val="16"/>
              </w:rPr>
            </w:pPr>
            <w:r w:rsidRPr="00266687">
              <w:rPr>
                <w:color w:val="000000"/>
                <w:sz w:val="16"/>
                <w:szCs w:val="16"/>
              </w:rPr>
              <w:t>2014-06-30</w:t>
            </w:r>
          </w:p>
        </w:tc>
        <w:tc>
          <w:tcPr>
            <w:tcW w:w="1008" w:type="dxa"/>
            <w:vAlign w:val="center"/>
            <w:hideMark/>
          </w:tcPr>
          <w:p w14:paraId="6B0A7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B9C330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25D8D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9FE9D37"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17E22FF6" w14:textId="77777777" w:rsidR="00E42721" w:rsidRPr="009B3DCC" w:rsidRDefault="00E42721" w:rsidP="00F555E9">
            <w:pPr>
              <w:snapToGrid w:val="0"/>
              <w:jc w:val="center"/>
              <w:rPr>
                <w:sz w:val="16"/>
                <w:szCs w:val="16"/>
              </w:rPr>
            </w:pPr>
            <w:r w:rsidRPr="00266687">
              <w:rPr>
                <w:color w:val="000000"/>
                <w:sz w:val="16"/>
                <w:szCs w:val="16"/>
              </w:rPr>
              <w:t>3.89</w:t>
            </w:r>
          </w:p>
        </w:tc>
      </w:tr>
      <w:tr w:rsidR="00E42721" w:rsidRPr="009B3DCC" w14:paraId="341BCE9E" w14:textId="77777777" w:rsidTr="00F555E9">
        <w:trPr>
          <w:trHeight w:val="165"/>
        </w:trPr>
        <w:tc>
          <w:tcPr>
            <w:tcW w:w="360" w:type="dxa"/>
            <w:vAlign w:val="center"/>
            <w:hideMark/>
          </w:tcPr>
          <w:p w14:paraId="264B61F8" w14:textId="77777777" w:rsidR="00E42721" w:rsidRPr="00312D86" w:rsidRDefault="00E42721" w:rsidP="00F555E9">
            <w:pPr>
              <w:snapToGrid w:val="0"/>
              <w:rPr>
                <w:sz w:val="16"/>
                <w:szCs w:val="16"/>
              </w:rPr>
            </w:pPr>
            <w:r w:rsidRPr="00312D86">
              <w:rPr>
                <w:color w:val="000000"/>
                <w:sz w:val="16"/>
                <w:szCs w:val="16"/>
              </w:rPr>
              <w:t>810</w:t>
            </w:r>
          </w:p>
        </w:tc>
        <w:tc>
          <w:tcPr>
            <w:tcW w:w="864" w:type="dxa"/>
            <w:vAlign w:val="center"/>
            <w:hideMark/>
          </w:tcPr>
          <w:p w14:paraId="34FA351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DD3B6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1DA0CD"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1AEB84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6E16E6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54B4F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9AE4775"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DF83F66" w14:textId="77777777" w:rsidR="00E42721" w:rsidRPr="009B3DCC" w:rsidRDefault="00E42721" w:rsidP="00F555E9">
            <w:pPr>
              <w:snapToGrid w:val="0"/>
              <w:jc w:val="center"/>
              <w:rPr>
                <w:sz w:val="16"/>
                <w:szCs w:val="16"/>
              </w:rPr>
            </w:pPr>
            <w:r w:rsidRPr="00266687">
              <w:rPr>
                <w:color w:val="000000"/>
                <w:sz w:val="16"/>
                <w:szCs w:val="16"/>
              </w:rPr>
              <w:t>5.12</w:t>
            </w:r>
          </w:p>
        </w:tc>
        <w:tc>
          <w:tcPr>
            <w:tcW w:w="1008" w:type="dxa"/>
            <w:vAlign w:val="center"/>
            <w:hideMark/>
          </w:tcPr>
          <w:p w14:paraId="17A51B7A" w14:textId="77777777" w:rsidR="00E42721" w:rsidRPr="009B3DCC" w:rsidRDefault="00E42721" w:rsidP="00F555E9">
            <w:pPr>
              <w:snapToGrid w:val="0"/>
              <w:jc w:val="center"/>
              <w:rPr>
                <w:sz w:val="16"/>
                <w:szCs w:val="16"/>
              </w:rPr>
            </w:pPr>
            <w:r w:rsidRPr="00266687">
              <w:rPr>
                <w:color w:val="000000"/>
                <w:sz w:val="16"/>
                <w:szCs w:val="16"/>
              </w:rPr>
              <w:t>1.85</w:t>
            </w:r>
          </w:p>
        </w:tc>
      </w:tr>
      <w:tr w:rsidR="00E42721" w:rsidRPr="009B3DCC" w14:paraId="1B04FA54" w14:textId="77777777" w:rsidTr="00F555E9">
        <w:trPr>
          <w:trHeight w:val="165"/>
        </w:trPr>
        <w:tc>
          <w:tcPr>
            <w:tcW w:w="360" w:type="dxa"/>
            <w:vAlign w:val="center"/>
            <w:hideMark/>
          </w:tcPr>
          <w:p w14:paraId="29D25F30" w14:textId="77777777" w:rsidR="00E42721" w:rsidRPr="00312D86" w:rsidRDefault="00E42721" w:rsidP="00F555E9">
            <w:pPr>
              <w:snapToGrid w:val="0"/>
              <w:rPr>
                <w:sz w:val="16"/>
                <w:szCs w:val="16"/>
              </w:rPr>
            </w:pPr>
            <w:r w:rsidRPr="00312D86">
              <w:rPr>
                <w:color w:val="000000"/>
                <w:sz w:val="16"/>
                <w:szCs w:val="16"/>
              </w:rPr>
              <w:t>811</w:t>
            </w:r>
          </w:p>
        </w:tc>
        <w:tc>
          <w:tcPr>
            <w:tcW w:w="864" w:type="dxa"/>
            <w:vAlign w:val="center"/>
            <w:hideMark/>
          </w:tcPr>
          <w:p w14:paraId="069A7B7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7F8B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B27DB11"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130BD83F"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48739D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6790B01"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CA7D6D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DE8E546"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AB05DA3" w14:textId="77777777" w:rsidR="00E42721" w:rsidRPr="009B3DCC" w:rsidRDefault="00E42721" w:rsidP="00F555E9">
            <w:pPr>
              <w:snapToGrid w:val="0"/>
              <w:jc w:val="center"/>
              <w:rPr>
                <w:sz w:val="16"/>
                <w:szCs w:val="16"/>
              </w:rPr>
            </w:pPr>
            <w:r w:rsidRPr="00266687">
              <w:rPr>
                <w:color w:val="000000"/>
                <w:sz w:val="16"/>
                <w:szCs w:val="16"/>
              </w:rPr>
              <w:t>2.18</w:t>
            </w:r>
          </w:p>
        </w:tc>
      </w:tr>
      <w:tr w:rsidR="00E42721" w:rsidRPr="009B3DCC" w14:paraId="7F84C1B8" w14:textId="77777777" w:rsidTr="00F555E9">
        <w:trPr>
          <w:trHeight w:val="165"/>
        </w:trPr>
        <w:tc>
          <w:tcPr>
            <w:tcW w:w="360" w:type="dxa"/>
            <w:vAlign w:val="center"/>
            <w:hideMark/>
          </w:tcPr>
          <w:p w14:paraId="29042044" w14:textId="77777777" w:rsidR="00E42721" w:rsidRPr="00312D86" w:rsidRDefault="00E42721" w:rsidP="00F555E9">
            <w:pPr>
              <w:snapToGrid w:val="0"/>
              <w:rPr>
                <w:sz w:val="16"/>
                <w:szCs w:val="16"/>
              </w:rPr>
            </w:pPr>
            <w:r w:rsidRPr="00312D86">
              <w:rPr>
                <w:color w:val="000000"/>
                <w:sz w:val="16"/>
                <w:szCs w:val="16"/>
              </w:rPr>
              <w:t>812</w:t>
            </w:r>
          </w:p>
        </w:tc>
        <w:tc>
          <w:tcPr>
            <w:tcW w:w="864" w:type="dxa"/>
            <w:vAlign w:val="center"/>
            <w:hideMark/>
          </w:tcPr>
          <w:p w14:paraId="1E56899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E8A11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78131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0C824F2D"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7E242CB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D356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2B3AC2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DF90E2" w14:textId="77777777" w:rsidR="00E42721" w:rsidRPr="009B3DCC" w:rsidRDefault="00E42721" w:rsidP="00F555E9">
            <w:pPr>
              <w:snapToGrid w:val="0"/>
              <w:jc w:val="center"/>
              <w:rPr>
                <w:sz w:val="16"/>
                <w:szCs w:val="16"/>
              </w:rPr>
            </w:pPr>
            <w:r w:rsidRPr="00266687">
              <w:rPr>
                <w:color w:val="000000"/>
                <w:sz w:val="16"/>
                <w:szCs w:val="16"/>
              </w:rPr>
              <w:t>5.42</w:t>
            </w:r>
          </w:p>
        </w:tc>
        <w:tc>
          <w:tcPr>
            <w:tcW w:w="1008" w:type="dxa"/>
            <w:vAlign w:val="center"/>
            <w:hideMark/>
          </w:tcPr>
          <w:p w14:paraId="18C60399" w14:textId="77777777" w:rsidR="00E42721" w:rsidRPr="009B3DCC" w:rsidRDefault="00E42721" w:rsidP="00F555E9">
            <w:pPr>
              <w:snapToGrid w:val="0"/>
              <w:jc w:val="center"/>
              <w:rPr>
                <w:sz w:val="16"/>
                <w:szCs w:val="16"/>
              </w:rPr>
            </w:pPr>
            <w:r w:rsidRPr="00266687">
              <w:rPr>
                <w:color w:val="000000"/>
                <w:sz w:val="16"/>
                <w:szCs w:val="16"/>
              </w:rPr>
              <w:t>2.82</w:t>
            </w:r>
          </w:p>
        </w:tc>
      </w:tr>
      <w:tr w:rsidR="00E42721" w:rsidRPr="009B3DCC" w14:paraId="5FC1A0EC" w14:textId="77777777" w:rsidTr="00F555E9">
        <w:trPr>
          <w:trHeight w:val="165"/>
        </w:trPr>
        <w:tc>
          <w:tcPr>
            <w:tcW w:w="360" w:type="dxa"/>
            <w:vAlign w:val="center"/>
            <w:hideMark/>
          </w:tcPr>
          <w:p w14:paraId="2308B871" w14:textId="77777777" w:rsidR="00E42721" w:rsidRPr="00312D86" w:rsidRDefault="00E42721" w:rsidP="00F555E9">
            <w:pPr>
              <w:snapToGrid w:val="0"/>
              <w:rPr>
                <w:sz w:val="16"/>
                <w:szCs w:val="16"/>
              </w:rPr>
            </w:pPr>
            <w:r w:rsidRPr="00312D86">
              <w:rPr>
                <w:color w:val="000000"/>
                <w:sz w:val="16"/>
                <w:szCs w:val="16"/>
              </w:rPr>
              <w:t>813</w:t>
            </w:r>
          </w:p>
        </w:tc>
        <w:tc>
          <w:tcPr>
            <w:tcW w:w="864" w:type="dxa"/>
            <w:vAlign w:val="center"/>
            <w:hideMark/>
          </w:tcPr>
          <w:p w14:paraId="20987FA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564D5E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6F8C6F"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4A6B6606"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1535DD0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E6C4D9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BEAB9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66EBD240"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7FEDC593" w14:textId="77777777" w:rsidR="00E42721" w:rsidRPr="009B3DCC" w:rsidRDefault="00E42721" w:rsidP="00F555E9">
            <w:pPr>
              <w:snapToGrid w:val="0"/>
              <w:jc w:val="center"/>
              <w:rPr>
                <w:sz w:val="16"/>
                <w:szCs w:val="16"/>
              </w:rPr>
            </w:pPr>
            <w:r w:rsidRPr="00266687">
              <w:rPr>
                <w:color w:val="000000"/>
                <w:sz w:val="16"/>
                <w:szCs w:val="16"/>
              </w:rPr>
              <w:t>3.39</w:t>
            </w:r>
          </w:p>
        </w:tc>
      </w:tr>
      <w:tr w:rsidR="00E42721" w:rsidRPr="009B3DCC" w14:paraId="019F1E71" w14:textId="77777777" w:rsidTr="00F555E9">
        <w:trPr>
          <w:trHeight w:val="180"/>
        </w:trPr>
        <w:tc>
          <w:tcPr>
            <w:tcW w:w="360" w:type="dxa"/>
            <w:vAlign w:val="center"/>
            <w:hideMark/>
          </w:tcPr>
          <w:p w14:paraId="224755C7" w14:textId="77777777" w:rsidR="00E42721" w:rsidRPr="00312D86" w:rsidRDefault="00E42721" w:rsidP="00F555E9">
            <w:pPr>
              <w:snapToGrid w:val="0"/>
              <w:rPr>
                <w:sz w:val="16"/>
                <w:szCs w:val="16"/>
              </w:rPr>
            </w:pPr>
            <w:r w:rsidRPr="00312D86">
              <w:rPr>
                <w:color w:val="000000"/>
                <w:sz w:val="16"/>
                <w:szCs w:val="16"/>
              </w:rPr>
              <w:t>814</w:t>
            </w:r>
          </w:p>
        </w:tc>
        <w:tc>
          <w:tcPr>
            <w:tcW w:w="864" w:type="dxa"/>
            <w:vAlign w:val="center"/>
            <w:hideMark/>
          </w:tcPr>
          <w:p w14:paraId="25B2772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A92E8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0FE449C" w14:textId="77777777" w:rsidR="00E42721" w:rsidRPr="009B3DCC" w:rsidRDefault="00E42721" w:rsidP="00F555E9">
            <w:pPr>
              <w:snapToGrid w:val="0"/>
              <w:jc w:val="center"/>
              <w:rPr>
                <w:sz w:val="16"/>
                <w:szCs w:val="16"/>
              </w:rPr>
            </w:pPr>
            <w:r w:rsidRPr="00266687">
              <w:rPr>
                <w:color w:val="000000"/>
                <w:sz w:val="16"/>
                <w:szCs w:val="16"/>
              </w:rPr>
              <w:t>171</w:t>
            </w:r>
          </w:p>
        </w:tc>
        <w:tc>
          <w:tcPr>
            <w:tcW w:w="1008" w:type="dxa"/>
            <w:vAlign w:val="center"/>
            <w:hideMark/>
          </w:tcPr>
          <w:p w14:paraId="359AC1DB" w14:textId="77777777" w:rsidR="00E42721" w:rsidRPr="009B3DCC" w:rsidRDefault="00E42721" w:rsidP="00F555E9">
            <w:pPr>
              <w:snapToGrid w:val="0"/>
              <w:jc w:val="center"/>
              <w:rPr>
                <w:sz w:val="16"/>
                <w:szCs w:val="16"/>
              </w:rPr>
            </w:pPr>
            <w:r w:rsidRPr="00266687">
              <w:rPr>
                <w:color w:val="000000"/>
                <w:sz w:val="16"/>
                <w:szCs w:val="16"/>
              </w:rPr>
              <w:t>2014-07-15</w:t>
            </w:r>
          </w:p>
        </w:tc>
        <w:tc>
          <w:tcPr>
            <w:tcW w:w="1008" w:type="dxa"/>
            <w:vAlign w:val="center"/>
            <w:hideMark/>
          </w:tcPr>
          <w:p w14:paraId="0D0BB65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F0D5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A904F8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0D479E00" w14:textId="77777777" w:rsidR="00E42721" w:rsidRPr="009B3DCC" w:rsidRDefault="00E42721" w:rsidP="00F555E9">
            <w:pPr>
              <w:snapToGrid w:val="0"/>
              <w:jc w:val="center"/>
              <w:rPr>
                <w:sz w:val="16"/>
                <w:szCs w:val="16"/>
              </w:rPr>
            </w:pPr>
            <w:r w:rsidRPr="00266687">
              <w:rPr>
                <w:color w:val="000000"/>
                <w:sz w:val="16"/>
                <w:szCs w:val="16"/>
              </w:rPr>
              <w:t>6.83</w:t>
            </w:r>
          </w:p>
        </w:tc>
        <w:tc>
          <w:tcPr>
            <w:tcW w:w="1008" w:type="dxa"/>
            <w:vAlign w:val="center"/>
            <w:hideMark/>
          </w:tcPr>
          <w:p w14:paraId="0F852312" w14:textId="77777777" w:rsidR="00E42721" w:rsidRPr="009B3DCC" w:rsidRDefault="00E42721" w:rsidP="00F555E9">
            <w:pPr>
              <w:snapToGrid w:val="0"/>
              <w:jc w:val="center"/>
              <w:rPr>
                <w:sz w:val="16"/>
                <w:szCs w:val="16"/>
              </w:rPr>
            </w:pPr>
            <w:r w:rsidRPr="00266687">
              <w:rPr>
                <w:color w:val="000000"/>
                <w:sz w:val="16"/>
                <w:szCs w:val="16"/>
              </w:rPr>
              <w:t>3.11</w:t>
            </w:r>
          </w:p>
        </w:tc>
      </w:tr>
      <w:tr w:rsidR="00E42721" w:rsidRPr="009B3DCC" w14:paraId="68F5573E" w14:textId="77777777" w:rsidTr="00F555E9">
        <w:trPr>
          <w:trHeight w:val="165"/>
        </w:trPr>
        <w:tc>
          <w:tcPr>
            <w:tcW w:w="360" w:type="dxa"/>
            <w:vAlign w:val="center"/>
            <w:hideMark/>
          </w:tcPr>
          <w:p w14:paraId="505F91AB" w14:textId="77777777" w:rsidR="00E42721" w:rsidRPr="00312D86" w:rsidRDefault="00E42721" w:rsidP="00F555E9">
            <w:pPr>
              <w:snapToGrid w:val="0"/>
              <w:rPr>
                <w:sz w:val="16"/>
                <w:szCs w:val="16"/>
              </w:rPr>
            </w:pPr>
            <w:r w:rsidRPr="00312D86">
              <w:rPr>
                <w:color w:val="000000"/>
                <w:sz w:val="16"/>
                <w:szCs w:val="16"/>
              </w:rPr>
              <w:t>815</w:t>
            </w:r>
          </w:p>
        </w:tc>
        <w:tc>
          <w:tcPr>
            <w:tcW w:w="864" w:type="dxa"/>
            <w:vAlign w:val="center"/>
            <w:hideMark/>
          </w:tcPr>
          <w:p w14:paraId="7D6424E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E9EC0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F632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B5D0234"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A2A4F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442177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368B42B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78B4471" w14:textId="77777777" w:rsidR="00E42721" w:rsidRPr="009B3DCC" w:rsidRDefault="00E42721" w:rsidP="00F555E9">
            <w:pPr>
              <w:snapToGrid w:val="0"/>
              <w:jc w:val="center"/>
              <w:rPr>
                <w:sz w:val="16"/>
                <w:szCs w:val="16"/>
              </w:rPr>
            </w:pPr>
            <w:r w:rsidRPr="00266687">
              <w:rPr>
                <w:color w:val="000000"/>
                <w:sz w:val="16"/>
                <w:szCs w:val="16"/>
              </w:rPr>
              <w:t>7.69</w:t>
            </w:r>
          </w:p>
        </w:tc>
        <w:tc>
          <w:tcPr>
            <w:tcW w:w="1008" w:type="dxa"/>
            <w:vAlign w:val="center"/>
            <w:hideMark/>
          </w:tcPr>
          <w:p w14:paraId="54CD7459"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7903A796" w14:textId="77777777" w:rsidTr="00F555E9">
        <w:trPr>
          <w:trHeight w:val="165"/>
        </w:trPr>
        <w:tc>
          <w:tcPr>
            <w:tcW w:w="360" w:type="dxa"/>
            <w:vAlign w:val="center"/>
            <w:hideMark/>
          </w:tcPr>
          <w:p w14:paraId="2720C85B" w14:textId="77777777" w:rsidR="00E42721" w:rsidRPr="00312D86" w:rsidRDefault="00E42721" w:rsidP="00F555E9">
            <w:pPr>
              <w:snapToGrid w:val="0"/>
              <w:rPr>
                <w:sz w:val="16"/>
                <w:szCs w:val="16"/>
              </w:rPr>
            </w:pPr>
            <w:r w:rsidRPr="00312D86">
              <w:rPr>
                <w:color w:val="000000"/>
                <w:sz w:val="16"/>
                <w:szCs w:val="16"/>
              </w:rPr>
              <w:t>816</w:t>
            </w:r>
          </w:p>
        </w:tc>
        <w:tc>
          <w:tcPr>
            <w:tcW w:w="864" w:type="dxa"/>
            <w:vAlign w:val="center"/>
            <w:hideMark/>
          </w:tcPr>
          <w:p w14:paraId="2FB314F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43718C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BE38BF"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2C93E8E8"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415AC6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28C5AD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D86A1CE"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0FA4DA6" w14:textId="77777777" w:rsidR="00E42721" w:rsidRPr="009B3DCC" w:rsidRDefault="00E42721" w:rsidP="00F555E9">
            <w:pPr>
              <w:snapToGrid w:val="0"/>
              <w:jc w:val="center"/>
              <w:rPr>
                <w:sz w:val="16"/>
                <w:szCs w:val="16"/>
              </w:rPr>
            </w:pPr>
            <w:r w:rsidRPr="00266687">
              <w:rPr>
                <w:color w:val="000000"/>
                <w:sz w:val="16"/>
                <w:szCs w:val="16"/>
              </w:rPr>
              <w:t>9.58</w:t>
            </w:r>
          </w:p>
        </w:tc>
        <w:tc>
          <w:tcPr>
            <w:tcW w:w="1008" w:type="dxa"/>
            <w:vAlign w:val="center"/>
            <w:hideMark/>
          </w:tcPr>
          <w:p w14:paraId="7D81D635"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0ABA9A03" w14:textId="77777777" w:rsidTr="00F555E9">
        <w:trPr>
          <w:trHeight w:val="165"/>
        </w:trPr>
        <w:tc>
          <w:tcPr>
            <w:tcW w:w="360" w:type="dxa"/>
            <w:vAlign w:val="center"/>
            <w:hideMark/>
          </w:tcPr>
          <w:p w14:paraId="1C411AE8" w14:textId="77777777" w:rsidR="00E42721" w:rsidRPr="00312D86" w:rsidRDefault="00E42721" w:rsidP="00F555E9">
            <w:pPr>
              <w:snapToGrid w:val="0"/>
              <w:rPr>
                <w:sz w:val="16"/>
                <w:szCs w:val="16"/>
              </w:rPr>
            </w:pPr>
            <w:r w:rsidRPr="00312D86">
              <w:rPr>
                <w:color w:val="000000"/>
                <w:sz w:val="16"/>
                <w:szCs w:val="16"/>
              </w:rPr>
              <w:t>817</w:t>
            </w:r>
          </w:p>
        </w:tc>
        <w:tc>
          <w:tcPr>
            <w:tcW w:w="864" w:type="dxa"/>
            <w:vAlign w:val="center"/>
            <w:hideMark/>
          </w:tcPr>
          <w:p w14:paraId="08B202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004DF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5F554C5"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6FC1DE15"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7B71C7A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7048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3308E2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8CB5D2A" w14:textId="77777777" w:rsidR="00E42721" w:rsidRPr="009B3DCC" w:rsidRDefault="00E42721" w:rsidP="00F555E9">
            <w:pPr>
              <w:snapToGrid w:val="0"/>
              <w:jc w:val="center"/>
              <w:rPr>
                <w:sz w:val="16"/>
                <w:szCs w:val="16"/>
              </w:rPr>
            </w:pPr>
            <w:r w:rsidRPr="00266687">
              <w:rPr>
                <w:color w:val="000000"/>
                <w:sz w:val="16"/>
                <w:szCs w:val="16"/>
              </w:rPr>
              <w:t>7.45</w:t>
            </w:r>
          </w:p>
        </w:tc>
        <w:tc>
          <w:tcPr>
            <w:tcW w:w="1008" w:type="dxa"/>
            <w:vAlign w:val="center"/>
            <w:hideMark/>
          </w:tcPr>
          <w:p w14:paraId="0CC20807" w14:textId="77777777" w:rsidR="00E42721" w:rsidRPr="009B3DCC" w:rsidRDefault="00E42721" w:rsidP="00F555E9">
            <w:pPr>
              <w:snapToGrid w:val="0"/>
              <w:jc w:val="center"/>
              <w:rPr>
                <w:sz w:val="16"/>
                <w:szCs w:val="16"/>
              </w:rPr>
            </w:pPr>
            <w:r w:rsidRPr="00266687">
              <w:rPr>
                <w:color w:val="000000"/>
                <w:sz w:val="16"/>
                <w:szCs w:val="16"/>
              </w:rPr>
              <w:t>1.91</w:t>
            </w:r>
          </w:p>
        </w:tc>
      </w:tr>
      <w:tr w:rsidR="00E42721" w:rsidRPr="009B3DCC" w14:paraId="09BE890A" w14:textId="77777777" w:rsidTr="00F555E9">
        <w:trPr>
          <w:trHeight w:val="165"/>
        </w:trPr>
        <w:tc>
          <w:tcPr>
            <w:tcW w:w="360" w:type="dxa"/>
            <w:vAlign w:val="center"/>
            <w:hideMark/>
          </w:tcPr>
          <w:p w14:paraId="33B311AC" w14:textId="77777777" w:rsidR="00E42721" w:rsidRPr="00312D86" w:rsidRDefault="00E42721" w:rsidP="00F555E9">
            <w:pPr>
              <w:snapToGrid w:val="0"/>
              <w:rPr>
                <w:sz w:val="16"/>
                <w:szCs w:val="16"/>
              </w:rPr>
            </w:pPr>
            <w:r w:rsidRPr="00312D86">
              <w:rPr>
                <w:color w:val="000000"/>
                <w:sz w:val="16"/>
                <w:szCs w:val="16"/>
              </w:rPr>
              <w:t>818</w:t>
            </w:r>
          </w:p>
        </w:tc>
        <w:tc>
          <w:tcPr>
            <w:tcW w:w="864" w:type="dxa"/>
            <w:vAlign w:val="center"/>
            <w:hideMark/>
          </w:tcPr>
          <w:p w14:paraId="77B9D0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E76D5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FF42BDB"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75432DFF"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2D488DB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728079"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6AB7829D"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1AA704" w14:textId="77777777" w:rsidR="00E42721" w:rsidRPr="009B3DCC" w:rsidRDefault="00E42721" w:rsidP="00F555E9">
            <w:pPr>
              <w:snapToGrid w:val="0"/>
              <w:jc w:val="center"/>
              <w:rPr>
                <w:sz w:val="16"/>
                <w:szCs w:val="16"/>
              </w:rPr>
            </w:pPr>
            <w:r w:rsidRPr="00266687">
              <w:rPr>
                <w:color w:val="000000"/>
                <w:sz w:val="16"/>
                <w:szCs w:val="16"/>
              </w:rPr>
              <w:t>8.64</w:t>
            </w:r>
          </w:p>
        </w:tc>
        <w:tc>
          <w:tcPr>
            <w:tcW w:w="1008" w:type="dxa"/>
            <w:vAlign w:val="center"/>
            <w:hideMark/>
          </w:tcPr>
          <w:p w14:paraId="22860019" w14:textId="77777777" w:rsidR="00E42721" w:rsidRPr="009B3DCC" w:rsidRDefault="00E42721" w:rsidP="00F555E9">
            <w:pPr>
              <w:snapToGrid w:val="0"/>
              <w:jc w:val="center"/>
              <w:rPr>
                <w:sz w:val="16"/>
                <w:szCs w:val="16"/>
              </w:rPr>
            </w:pPr>
            <w:r w:rsidRPr="00266687">
              <w:rPr>
                <w:color w:val="000000"/>
                <w:sz w:val="16"/>
                <w:szCs w:val="16"/>
              </w:rPr>
              <w:t>2.42</w:t>
            </w:r>
          </w:p>
        </w:tc>
      </w:tr>
      <w:tr w:rsidR="00E42721" w:rsidRPr="009B3DCC" w14:paraId="793082E6" w14:textId="77777777" w:rsidTr="00F555E9">
        <w:trPr>
          <w:trHeight w:val="165"/>
        </w:trPr>
        <w:tc>
          <w:tcPr>
            <w:tcW w:w="360" w:type="dxa"/>
            <w:vAlign w:val="center"/>
            <w:hideMark/>
          </w:tcPr>
          <w:p w14:paraId="6D9C02D2" w14:textId="77777777" w:rsidR="00E42721" w:rsidRPr="00312D86" w:rsidRDefault="00E42721" w:rsidP="00F555E9">
            <w:pPr>
              <w:snapToGrid w:val="0"/>
              <w:rPr>
                <w:sz w:val="16"/>
                <w:szCs w:val="16"/>
              </w:rPr>
            </w:pPr>
            <w:r w:rsidRPr="00312D86">
              <w:rPr>
                <w:color w:val="000000"/>
                <w:sz w:val="16"/>
                <w:szCs w:val="16"/>
              </w:rPr>
              <w:t>819</w:t>
            </w:r>
          </w:p>
        </w:tc>
        <w:tc>
          <w:tcPr>
            <w:tcW w:w="864" w:type="dxa"/>
            <w:vAlign w:val="center"/>
            <w:hideMark/>
          </w:tcPr>
          <w:p w14:paraId="1525295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DB02D4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C6A103" w14:textId="77777777" w:rsidR="00E42721" w:rsidRPr="009B3DCC" w:rsidRDefault="00E42721" w:rsidP="00F555E9">
            <w:pPr>
              <w:snapToGrid w:val="0"/>
              <w:jc w:val="center"/>
              <w:rPr>
                <w:sz w:val="16"/>
                <w:szCs w:val="16"/>
              </w:rPr>
            </w:pPr>
            <w:r w:rsidRPr="00266687">
              <w:rPr>
                <w:color w:val="000000"/>
                <w:sz w:val="16"/>
                <w:szCs w:val="16"/>
              </w:rPr>
              <w:t>172</w:t>
            </w:r>
          </w:p>
        </w:tc>
        <w:tc>
          <w:tcPr>
            <w:tcW w:w="1008" w:type="dxa"/>
            <w:vAlign w:val="center"/>
            <w:hideMark/>
          </w:tcPr>
          <w:p w14:paraId="311BD937" w14:textId="77777777" w:rsidR="00E42721" w:rsidRPr="009B3DCC" w:rsidRDefault="00E42721" w:rsidP="00F555E9">
            <w:pPr>
              <w:snapToGrid w:val="0"/>
              <w:jc w:val="center"/>
              <w:rPr>
                <w:sz w:val="16"/>
                <w:szCs w:val="16"/>
              </w:rPr>
            </w:pPr>
            <w:r w:rsidRPr="00266687">
              <w:rPr>
                <w:color w:val="000000"/>
                <w:sz w:val="16"/>
                <w:szCs w:val="16"/>
              </w:rPr>
              <w:t>2014-07-24</w:t>
            </w:r>
          </w:p>
        </w:tc>
        <w:tc>
          <w:tcPr>
            <w:tcW w:w="1008" w:type="dxa"/>
            <w:vAlign w:val="center"/>
            <w:hideMark/>
          </w:tcPr>
          <w:p w14:paraId="1468E6D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6C104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7BA70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67ADB7B" w14:textId="77777777" w:rsidR="00E42721" w:rsidRPr="009B3DCC" w:rsidRDefault="00E42721" w:rsidP="00F555E9">
            <w:pPr>
              <w:snapToGrid w:val="0"/>
              <w:jc w:val="center"/>
              <w:rPr>
                <w:sz w:val="16"/>
                <w:szCs w:val="16"/>
              </w:rPr>
            </w:pPr>
            <w:r w:rsidRPr="00266687">
              <w:rPr>
                <w:color w:val="000000"/>
                <w:sz w:val="16"/>
                <w:szCs w:val="16"/>
              </w:rPr>
              <w:t>7.81</w:t>
            </w:r>
          </w:p>
        </w:tc>
        <w:tc>
          <w:tcPr>
            <w:tcW w:w="1008" w:type="dxa"/>
            <w:vAlign w:val="center"/>
            <w:hideMark/>
          </w:tcPr>
          <w:p w14:paraId="2242D6A0" w14:textId="77777777" w:rsidR="00E42721" w:rsidRPr="009B3DCC" w:rsidRDefault="00E42721" w:rsidP="00F555E9">
            <w:pPr>
              <w:snapToGrid w:val="0"/>
              <w:jc w:val="center"/>
              <w:rPr>
                <w:sz w:val="16"/>
                <w:szCs w:val="16"/>
              </w:rPr>
            </w:pPr>
            <w:r w:rsidRPr="00266687">
              <w:rPr>
                <w:color w:val="000000"/>
                <w:sz w:val="16"/>
                <w:szCs w:val="16"/>
              </w:rPr>
              <w:t>2.71</w:t>
            </w:r>
          </w:p>
        </w:tc>
      </w:tr>
      <w:tr w:rsidR="00E42721" w:rsidRPr="009B3DCC" w14:paraId="31ED44E9" w14:textId="77777777" w:rsidTr="00F555E9">
        <w:trPr>
          <w:trHeight w:val="165"/>
        </w:trPr>
        <w:tc>
          <w:tcPr>
            <w:tcW w:w="360" w:type="dxa"/>
            <w:vAlign w:val="center"/>
            <w:hideMark/>
          </w:tcPr>
          <w:p w14:paraId="551ABC65" w14:textId="77777777" w:rsidR="00E42721" w:rsidRPr="00312D86" w:rsidRDefault="00E42721" w:rsidP="00F555E9">
            <w:pPr>
              <w:snapToGrid w:val="0"/>
              <w:rPr>
                <w:sz w:val="16"/>
                <w:szCs w:val="16"/>
              </w:rPr>
            </w:pPr>
            <w:r w:rsidRPr="00312D86">
              <w:rPr>
                <w:color w:val="000000"/>
                <w:sz w:val="16"/>
                <w:szCs w:val="16"/>
              </w:rPr>
              <w:t>820</w:t>
            </w:r>
          </w:p>
        </w:tc>
        <w:tc>
          <w:tcPr>
            <w:tcW w:w="864" w:type="dxa"/>
            <w:vAlign w:val="center"/>
            <w:hideMark/>
          </w:tcPr>
          <w:p w14:paraId="7DBA5E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1D5F48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132B13"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526842C1"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04D5D1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9D546E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60E9BC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97A3B05" w14:textId="77777777" w:rsidR="00E42721" w:rsidRPr="009B3DCC" w:rsidRDefault="00E42721" w:rsidP="00F555E9">
            <w:pPr>
              <w:snapToGrid w:val="0"/>
              <w:jc w:val="center"/>
              <w:rPr>
                <w:sz w:val="16"/>
                <w:szCs w:val="16"/>
              </w:rPr>
            </w:pPr>
            <w:r w:rsidRPr="00266687">
              <w:rPr>
                <w:color w:val="000000"/>
                <w:sz w:val="16"/>
                <w:szCs w:val="16"/>
              </w:rPr>
              <w:t>11.95</w:t>
            </w:r>
          </w:p>
        </w:tc>
        <w:tc>
          <w:tcPr>
            <w:tcW w:w="1008" w:type="dxa"/>
            <w:vAlign w:val="center"/>
            <w:hideMark/>
          </w:tcPr>
          <w:p w14:paraId="0136E49E" w14:textId="77777777" w:rsidR="00E42721" w:rsidRPr="009B3DCC" w:rsidRDefault="00E42721" w:rsidP="00F555E9">
            <w:pPr>
              <w:snapToGrid w:val="0"/>
              <w:jc w:val="center"/>
              <w:rPr>
                <w:sz w:val="16"/>
                <w:szCs w:val="16"/>
              </w:rPr>
            </w:pPr>
            <w:r w:rsidRPr="00266687">
              <w:rPr>
                <w:color w:val="000000"/>
                <w:sz w:val="16"/>
                <w:szCs w:val="16"/>
              </w:rPr>
              <w:t>0.93</w:t>
            </w:r>
          </w:p>
        </w:tc>
      </w:tr>
      <w:tr w:rsidR="00E42721" w:rsidRPr="009B3DCC" w14:paraId="0B9B3458" w14:textId="77777777" w:rsidTr="00F555E9">
        <w:trPr>
          <w:trHeight w:val="165"/>
        </w:trPr>
        <w:tc>
          <w:tcPr>
            <w:tcW w:w="360" w:type="dxa"/>
            <w:vAlign w:val="center"/>
            <w:hideMark/>
          </w:tcPr>
          <w:p w14:paraId="76796B5F" w14:textId="77777777" w:rsidR="00E42721" w:rsidRPr="00312D86" w:rsidRDefault="00E42721" w:rsidP="00F555E9">
            <w:pPr>
              <w:snapToGrid w:val="0"/>
              <w:rPr>
                <w:sz w:val="16"/>
                <w:szCs w:val="16"/>
              </w:rPr>
            </w:pPr>
            <w:r w:rsidRPr="00312D86">
              <w:rPr>
                <w:color w:val="000000"/>
                <w:sz w:val="16"/>
                <w:szCs w:val="16"/>
              </w:rPr>
              <w:t>821</w:t>
            </w:r>
          </w:p>
        </w:tc>
        <w:tc>
          <w:tcPr>
            <w:tcW w:w="864" w:type="dxa"/>
            <w:vAlign w:val="center"/>
            <w:hideMark/>
          </w:tcPr>
          <w:p w14:paraId="2B1900D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9428B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8F3709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E320C77"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61152E5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4A06674"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8871A4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206E63D" w14:textId="77777777" w:rsidR="00E42721" w:rsidRPr="009B3DCC" w:rsidRDefault="00E42721" w:rsidP="00F555E9">
            <w:pPr>
              <w:snapToGrid w:val="0"/>
              <w:jc w:val="center"/>
              <w:rPr>
                <w:sz w:val="16"/>
                <w:szCs w:val="16"/>
              </w:rPr>
            </w:pPr>
            <w:r w:rsidRPr="00266687">
              <w:rPr>
                <w:color w:val="000000"/>
                <w:sz w:val="16"/>
                <w:szCs w:val="16"/>
              </w:rPr>
              <w:t>11.66</w:t>
            </w:r>
          </w:p>
        </w:tc>
        <w:tc>
          <w:tcPr>
            <w:tcW w:w="1008" w:type="dxa"/>
            <w:vAlign w:val="center"/>
            <w:hideMark/>
          </w:tcPr>
          <w:p w14:paraId="2DBB759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08A53B0" w14:textId="77777777" w:rsidTr="00F555E9">
        <w:trPr>
          <w:trHeight w:val="165"/>
        </w:trPr>
        <w:tc>
          <w:tcPr>
            <w:tcW w:w="360" w:type="dxa"/>
            <w:vAlign w:val="center"/>
            <w:hideMark/>
          </w:tcPr>
          <w:p w14:paraId="5C33CB90" w14:textId="77777777" w:rsidR="00E42721" w:rsidRPr="00312D86" w:rsidRDefault="00E42721" w:rsidP="00F555E9">
            <w:pPr>
              <w:snapToGrid w:val="0"/>
              <w:rPr>
                <w:sz w:val="16"/>
                <w:szCs w:val="16"/>
              </w:rPr>
            </w:pPr>
            <w:r w:rsidRPr="00312D86">
              <w:rPr>
                <w:color w:val="000000"/>
                <w:sz w:val="16"/>
                <w:szCs w:val="16"/>
              </w:rPr>
              <w:t>822</w:t>
            </w:r>
          </w:p>
        </w:tc>
        <w:tc>
          <w:tcPr>
            <w:tcW w:w="864" w:type="dxa"/>
            <w:vAlign w:val="center"/>
            <w:hideMark/>
          </w:tcPr>
          <w:p w14:paraId="4A154AF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EA0F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5C6BFC"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FA7460F"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4F37B16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69D6AF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01CBE6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9C12BE3" w14:textId="77777777" w:rsidR="00E42721" w:rsidRPr="009B3DCC" w:rsidRDefault="00E42721" w:rsidP="00F555E9">
            <w:pPr>
              <w:snapToGrid w:val="0"/>
              <w:jc w:val="center"/>
              <w:rPr>
                <w:sz w:val="16"/>
                <w:szCs w:val="16"/>
              </w:rPr>
            </w:pPr>
            <w:r w:rsidRPr="00266687">
              <w:rPr>
                <w:color w:val="000000"/>
                <w:sz w:val="16"/>
                <w:szCs w:val="16"/>
              </w:rPr>
              <w:t>12.31</w:t>
            </w:r>
          </w:p>
        </w:tc>
        <w:tc>
          <w:tcPr>
            <w:tcW w:w="1008" w:type="dxa"/>
            <w:vAlign w:val="center"/>
            <w:hideMark/>
          </w:tcPr>
          <w:p w14:paraId="32BDA5B1" w14:textId="77777777" w:rsidR="00E42721" w:rsidRPr="009B3DCC" w:rsidRDefault="00E42721" w:rsidP="00F555E9">
            <w:pPr>
              <w:snapToGrid w:val="0"/>
              <w:jc w:val="center"/>
              <w:rPr>
                <w:sz w:val="16"/>
                <w:szCs w:val="16"/>
              </w:rPr>
            </w:pPr>
            <w:r w:rsidRPr="00266687">
              <w:rPr>
                <w:color w:val="000000"/>
                <w:sz w:val="16"/>
                <w:szCs w:val="16"/>
              </w:rPr>
              <w:t>1.37</w:t>
            </w:r>
          </w:p>
        </w:tc>
      </w:tr>
      <w:tr w:rsidR="00E42721" w:rsidRPr="009B3DCC" w14:paraId="5100A030" w14:textId="77777777" w:rsidTr="00F555E9">
        <w:trPr>
          <w:trHeight w:val="165"/>
        </w:trPr>
        <w:tc>
          <w:tcPr>
            <w:tcW w:w="360" w:type="dxa"/>
            <w:vAlign w:val="center"/>
            <w:hideMark/>
          </w:tcPr>
          <w:p w14:paraId="45B95F5A" w14:textId="77777777" w:rsidR="00E42721" w:rsidRPr="00312D86" w:rsidRDefault="00E42721" w:rsidP="00F555E9">
            <w:pPr>
              <w:snapToGrid w:val="0"/>
              <w:rPr>
                <w:sz w:val="16"/>
                <w:szCs w:val="16"/>
              </w:rPr>
            </w:pPr>
            <w:r w:rsidRPr="00312D86">
              <w:rPr>
                <w:color w:val="000000"/>
                <w:sz w:val="16"/>
                <w:szCs w:val="16"/>
              </w:rPr>
              <w:t>823</w:t>
            </w:r>
          </w:p>
        </w:tc>
        <w:tc>
          <w:tcPr>
            <w:tcW w:w="864" w:type="dxa"/>
            <w:vAlign w:val="center"/>
            <w:hideMark/>
          </w:tcPr>
          <w:p w14:paraId="738BE66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913983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C2A3C8"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491225E5"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8448DC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008926"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49A5FEF"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15F013B" w14:textId="77777777" w:rsidR="00E42721" w:rsidRPr="009B3DCC" w:rsidRDefault="00E42721" w:rsidP="00F555E9">
            <w:pPr>
              <w:snapToGrid w:val="0"/>
              <w:jc w:val="center"/>
              <w:rPr>
                <w:sz w:val="16"/>
                <w:szCs w:val="16"/>
              </w:rPr>
            </w:pPr>
            <w:r w:rsidRPr="00266687">
              <w:rPr>
                <w:color w:val="000000"/>
                <w:sz w:val="16"/>
                <w:szCs w:val="16"/>
              </w:rPr>
              <w:t>12.03</w:t>
            </w:r>
          </w:p>
        </w:tc>
        <w:tc>
          <w:tcPr>
            <w:tcW w:w="1008" w:type="dxa"/>
            <w:vAlign w:val="center"/>
            <w:hideMark/>
          </w:tcPr>
          <w:p w14:paraId="24BF111F"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1C506E67" w14:textId="77777777" w:rsidTr="00F555E9">
        <w:trPr>
          <w:trHeight w:val="165"/>
        </w:trPr>
        <w:tc>
          <w:tcPr>
            <w:tcW w:w="360" w:type="dxa"/>
            <w:vAlign w:val="center"/>
            <w:hideMark/>
          </w:tcPr>
          <w:p w14:paraId="200E27AF" w14:textId="77777777" w:rsidR="00E42721" w:rsidRPr="00312D86" w:rsidRDefault="00E42721" w:rsidP="00F555E9">
            <w:pPr>
              <w:snapToGrid w:val="0"/>
              <w:rPr>
                <w:sz w:val="16"/>
                <w:szCs w:val="16"/>
              </w:rPr>
            </w:pPr>
            <w:r w:rsidRPr="00312D86">
              <w:rPr>
                <w:color w:val="000000"/>
                <w:sz w:val="16"/>
                <w:szCs w:val="16"/>
              </w:rPr>
              <w:t>824</w:t>
            </w:r>
          </w:p>
        </w:tc>
        <w:tc>
          <w:tcPr>
            <w:tcW w:w="864" w:type="dxa"/>
            <w:vAlign w:val="center"/>
            <w:hideMark/>
          </w:tcPr>
          <w:p w14:paraId="5A151AA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6AD17D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798240" w14:textId="77777777" w:rsidR="00E42721" w:rsidRPr="009B3DCC" w:rsidRDefault="00E42721" w:rsidP="00F555E9">
            <w:pPr>
              <w:snapToGrid w:val="0"/>
              <w:jc w:val="center"/>
              <w:rPr>
                <w:sz w:val="16"/>
                <w:szCs w:val="16"/>
              </w:rPr>
            </w:pPr>
            <w:r w:rsidRPr="00266687">
              <w:rPr>
                <w:color w:val="000000"/>
                <w:sz w:val="16"/>
                <w:szCs w:val="16"/>
              </w:rPr>
              <w:t>173</w:t>
            </w:r>
          </w:p>
        </w:tc>
        <w:tc>
          <w:tcPr>
            <w:tcW w:w="1008" w:type="dxa"/>
            <w:vAlign w:val="center"/>
            <w:hideMark/>
          </w:tcPr>
          <w:p w14:paraId="7586D2F3" w14:textId="77777777" w:rsidR="00E42721" w:rsidRPr="009B3DCC" w:rsidRDefault="00E42721" w:rsidP="00F555E9">
            <w:pPr>
              <w:snapToGrid w:val="0"/>
              <w:jc w:val="center"/>
              <w:rPr>
                <w:sz w:val="16"/>
                <w:szCs w:val="16"/>
              </w:rPr>
            </w:pPr>
            <w:r w:rsidRPr="00266687">
              <w:rPr>
                <w:color w:val="000000"/>
                <w:sz w:val="16"/>
                <w:szCs w:val="16"/>
              </w:rPr>
              <w:t>2014-08-11</w:t>
            </w:r>
          </w:p>
        </w:tc>
        <w:tc>
          <w:tcPr>
            <w:tcW w:w="1008" w:type="dxa"/>
            <w:vAlign w:val="center"/>
            <w:hideMark/>
          </w:tcPr>
          <w:p w14:paraId="50579E3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5DEAE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A09F6A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7B48A18F" w14:textId="77777777" w:rsidR="00E42721" w:rsidRPr="009B3DCC" w:rsidRDefault="00E42721" w:rsidP="00F555E9">
            <w:pPr>
              <w:snapToGrid w:val="0"/>
              <w:jc w:val="center"/>
              <w:rPr>
                <w:sz w:val="16"/>
                <w:szCs w:val="16"/>
              </w:rPr>
            </w:pPr>
            <w:r w:rsidRPr="00266687">
              <w:rPr>
                <w:color w:val="000000"/>
                <w:sz w:val="16"/>
                <w:szCs w:val="16"/>
              </w:rPr>
              <w:t>13.35</w:t>
            </w:r>
          </w:p>
        </w:tc>
        <w:tc>
          <w:tcPr>
            <w:tcW w:w="1008" w:type="dxa"/>
            <w:vAlign w:val="center"/>
            <w:hideMark/>
          </w:tcPr>
          <w:p w14:paraId="2C6AE7EE" w14:textId="77777777" w:rsidR="00E42721" w:rsidRPr="009B3DCC" w:rsidRDefault="00E42721" w:rsidP="00F555E9">
            <w:pPr>
              <w:snapToGrid w:val="0"/>
              <w:jc w:val="center"/>
              <w:rPr>
                <w:sz w:val="16"/>
                <w:szCs w:val="16"/>
              </w:rPr>
            </w:pPr>
            <w:r w:rsidRPr="00266687">
              <w:rPr>
                <w:color w:val="000000"/>
                <w:sz w:val="16"/>
                <w:szCs w:val="16"/>
              </w:rPr>
              <w:t>2.06</w:t>
            </w:r>
          </w:p>
        </w:tc>
      </w:tr>
      <w:tr w:rsidR="00E42721" w:rsidRPr="009B3DCC" w14:paraId="47E94F6F" w14:textId="77777777" w:rsidTr="00F555E9">
        <w:trPr>
          <w:trHeight w:val="165"/>
        </w:trPr>
        <w:tc>
          <w:tcPr>
            <w:tcW w:w="360" w:type="dxa"/>
            <w:vAlign w:val="center"/>
            <w:hideMark/>
          </w:tcPr>
          <w:p w14:paraId="54A83032" w14:textId="77777777" w:rsidR="00E42721" w:rsidRPr="00312D86" w:rsidRDefault="00E42721" w:rsidP="00F555E9">
            <w:pPr>
              <w:snapToGrid w:val="0"/>
              <w:rPr>
                <w:sz w:val="16"/>
                <w:szCs w:val="16"/>
              </w:rPr>
            </w:pPr>
            <w:r w:rsidRPr="00312D86">
              <w:rPr>
                <w:color w:val="000000"/>
                <w:sz w:val="16"/>
                <w:szCs w:val="16"/>
              </w:rPr>
              <w:t>825</w:t>
            </w:r>
          </w:p>
        </w:tc>
        <w:tc>
          <w:tcPr>
            <w:tcW w:w="864" w:type="dxa"/>
            <w:vAlign w:val="center"/>
            <w:hideMark/>
          </w:tcPr>
          <w:p w14:paraId="534DD2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96CDA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35D0F23"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741A687C"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342754C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EC60A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E46063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F697AB8" w14:textId="77777777" w:rsidR="00E42721" w:rsidRPr="009B3DCC" w:rsidRDefault="00E42721" w:rsidP="00F555E9">
            <w:pPr>
              <w:snapToGrid w:val="0"/>
              <w:jc w:val="center"/>
              <w:rPr>
                <w:sz w:val="16"/>
                <w:szCs w:val="16"/>
              </w:rPr>
            </w:pPr>
            <w:r w:rsidRPr="00266687">
              <w:rPr>
                <w:color w:val="000000"/>
                <w:sz w:val="16"/>
                <w:szCs w:val="16"/>
              </w:rPr>
              <w:t>12.32</w:t>
            </w:r>
          </w:p>
        </w:tc>
        <w:tc>
          <w:tcPr>
            <w:tcW w:w="1008" w:type="dxa"/>
            <w:vAlign w:val="center"/>
            <w:hideMark/>
          </w:tcPr>
          <w:p w14:paraId="6C95BFBB" w14:textId="77777777" w:rsidR="00E42721" w:rsidRPr="009B3DCC" w:rsidRDefault="00E42721" w:rsidP="00F555E9">
            <w:pPr>
              <w:snapToGrid w:val="0"/>
              <w:jc w:val="center"/>
              <w:rPr>
                <w:sz w:val="16"/>
                <w:szCs w:val="16"/>
              </w:rPr>
            </w:pPr>
            <w:r w:rsidRPr="00266687">
              <w:rPr>
                <w:color w:val="000000"/>
                <w:sz w:val="16"/>
                <w:szCs w:val="16"/>
              </w:rPr>
              <w:t>0.82</w:t>
            </w:r>
          </w:p>
        </w:tc>
      </w:tr>
      <w:tr w:rsidR="00E42721" w:rsidRPr="009B3DCC" w14:paraId="060F27AB" w14:textId="77777777" w:rsidTr="00F555E9">
        <w:trPr>
          <w:trHeight w:val="165"/>
        </w:trPr>
        <w:tc>
          <w:tcPr>
            <w:tcW w:w="360" w:type="dxa"/>
            <w:vAlign w:val="center"/>
            <w:hideMark/>
          </w:tcPr>
          <w:p w14:paraId="5C9941BE" w14:textId="77777777" w:rsidR="00E42721" w:rsidRPr="00312D86" w:rsidRDefault="00E42721" w:rsidP="00F555E9">
            <w:pPr>
              <w:snapToGrid w:val="0"/>
              <w:rPr>
                <w:sz w:val="16"/>
                <w:szCs w:val="16"/>
              </w:rPr>
            </w:pPr>
            <w:r w:rsidRPr="00312D86">
              <w:rPr>
                <w:color w:val="000000"/>
                <w:sz w:val="16"/>
                <w:szCs w:val="16"/>
              </w:rPr>
              <w:t>826</w:t>
            </w:r>
          </w:p>
        </w:tc>
        <w:tc>
          <w:tcPr>
            <w:tcW w:w="864" w:type="dxa"/>
            <w:vAlign w:val="center"/>
            <w:hideMark/>
          </w:tcPr>
          <w:p w14:paraId="7E7C0FD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792B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FA9C8"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31713972"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FB5917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399A3B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82BAE5A"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ECC95FA" w14:textId="77777777" w:rsidR="00E42721" w:rsidRPr="009B3DCC" w:rsidRDefault="00E42721" w:rsidP="00F555E9">
            <w:pPr>
              <w:snapToGrid w:val="0"/>
              <w:jc w:val="center"/>
              <w:rPr>
                <w:sz w:val="16"/>
                <w:szCs w:val="16"/>
              </w:rPr>
            </w:pPr>
            <w:r w:rsidRPr="00266687">
              <w:rPr>
                <w:color w:val="000000"/>
                <w:sz w:val="16"/>
                <w:szCs w:val="16"/>
              </w:rPr>
              <w:t>14.35</w:t>
            </w:r>
          </w:p>
        </w:tc>
        <w:tc>
          <w:tcPr>
            <w:tcW w:w="1008" w:type="dxa"/>
            <w:vAlign w:val="center"/>
            <w:hideMark/>
          </w:tcPr>
          <w:p w14:paraId="19A26526" w14:textId="77777777" w:rsidR="00E42721" w:rsidRPr="009B3DCC" w:rsidRDefault="00E42721" w:rsidP="00F555E9">
            <w:pPr>
              <w:snapToGrid w:val="0"/>
              <w:jc w:val="center"/>
              <w:rPr>
                <w:sz w:val="16"/>
                <w:szCs w:val="16"/>
              </w:rPr>
            </w:pPr>
            <w:r w:rsidRPr="00266687">
              <w:rPr>
                <w:color w:val="000000"/>
                <w:sz w:val="16"/>
                <w:szCs w:val="16"/>
              </w:rPr>
              <w:t>0.97</w:t>
            </w:r>
          </w:p>
        </w:tc>
      </w:tr>
      <w:tr w:rsidR="00E42721" w:rsidRPr="009B3DCC" w14:paraId="5EDC5584" w14:textId="77777777" w:rsidTr="00F555E9">
        <w:trPr>
          <w:trHeight w:val="165"/>
        </w:trPr>
        <w:tc>
          <w:tcPr>
            <w:tcW w:w="360" w:type="dxa"/>
            <w:vAlign w:val="center"/>
            <w:hideMark/>
          </w:tcPr>
          <w:p w14:paraId="0E717BD4" w14:textId="77777777" w:rsidR="00E42721" w:rsidRPr="00312D86" w:rsidRDefault="00E42721" w:rsidP="00F555E9">
            <w:pPr>
              <w:snapToGrid w:val="0"/>
              <w:rPr>
                <w:sz w:val="16"/>
                <w:szCs w:val="16"/>
              </w:rPr>
            </w:pPr>
            <w:r w:rsidRPr="00312D86">
              <w:rPr>
                <w:color w:val="000000"/>
                <w:sz w:val="16"/>
                <w:szCs w:val="16"/>
              </w:rPr>
              <w:t>827</w:t>
            </w:r>
          </w:p>
        </w:tc>
        <w:tc>
          <w:tcPr>
            <w:tcW w:w="864" w:type="dxa"/>
            <w:vAlign w:val="center"/>
            <w:hideMark/>
          </w:tcPr>
          <w:p w14:paraId="32A82A0A"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619A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35FA516"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174D1808"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039FB8F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88595D"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06D9190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1A11B7F" w14:textId="77777777" w:rsidR="00E42721" w:rsidRPr="009B3DCC" w:rsidRDefault="00E42721" w:rsidP="00F555E9">
            <w:pPr>
              <w:snapToGrid w:val="0"/>
              <w:jc w:val="center"/>
              <w:rPr>
                <w:sz w:val="16"/>
                <w:szCs w:val="16"/>
              </w:rPr>
            </w:pPr>
            <w:r w:rsidRPr="00266687">
              <w:rPr>
                <w:color w:val="000000"/>
                <w:sz w:val="16"/>
                <w:szCs w:val="16"/>
              </w:rPr>
              <w:t>14.77</w:t>
            </w:r>
          </w:p>
        </w:tc>
        <w:tc>
          <w:tcPr>
            <w:tcW w:w="1008" w:type="dxa"/>
            <w:vAlign w:val="center"/>
            <w:hideMark/>
          </w:tcPr>
          <w:p w14:paraId="2CA8B2B3"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1D1FC3BA" w14:textId="77777777" w:rsidTr="00F555E9">
        <w:trPr>
          <w:trHeight w:val="165"/>
        </w:trPr>
        <w:tc>
          <w:tcPr>
            <w:tcW w:w="360" w:type="dxa"/>
            <w:vAlign w:val="center"/>
            <w:hideMark/>
          </w:tcPr>
          <w:p w14:paraId="45C996A6" w14:textId="77777777" w:rsidR="00E42721" w:rsidRPr="00312D86" w:rsidRDefault="00E42721" w:rsidP="00F555E9">
            <w:pPr>
              <w:snapToGrid w:val="0"/>
              <w:rPr>
                <w:sz w:val="16"/>
                <w:szCs w:val="16"/>
              </w:rPr>
            </w:pPr>
            <w:r w:rsidRPr="00312D86">
              <w:rPr>
                <w:color w:val="000000"/>
                <w:sz w:val="16"/>
                <w:szCs w:val="16"/>
              </w:rPr>
              <w:t>828</w:t>
            </w:r>
          </w:p>
        </w:tc>
        <w:tc>
          <w:tcPr>
            <w:tcW w:w="864" w:type="dxa"/>
            <w:vAlign w:val="center"/>
            <w:hideMark/>
          </w:tcPr>
          <w:p w14:paraId="61A5352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9F4BA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C9B674C"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50D6B43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57CC612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6B7A70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E8E8DAE"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DDE2E85" w14:textId="77777777" w:rsidR="00E42721" w:rsidRPr="009B3DCC" w:rsidRDefault="00E42721" w:rsidP="00F555E9">
            <w:pPr>
              <w:snapToGrid w:val="0"/>
              <w:jc w:val="center"/>
              <w:rPr>
                <w:sz w:val="16"/>
                <w:szCs w:val="16"/>
              </w:rPr>
            </w:pPr>
            <w:r w:rsidRPr="00266687">
              <w:rPr>
                <w:color w:val="000000"/>
                <w:sz w:val="16"/>
                <w:szCs w:val="16"/>
              </w:rPr>
              <w:t>13.01</w:t>
            </w:r>
          </w:p>
        </w:tc>
        <w:tc>
          <w:tcPr>
            <w:tcW w:w="1008" w:type="dxa"/>
            <w:vAlign w:val="center"/>
            <w:hideMark/>
          </w:tcPr>
          <w:p w14:paraId="6FAB63C7" w14:textId="77777777" w:rsidR="00E42721" w:rsidRPr="009B3DCC" w:rsidRDefault="00E42721" w:rsidP="00F555E9">
            <w:pPr>
              <w:snapToGrid w:val="0"/>
              <w:jc w:val="center"/>
              <w:rPr>
                <w:sz w:val="16"/>
                <w:szCs w:val="16"/>
              </w:rPr>
            </w:pPr>
            <w:r w:rsidRPr="00266687">
              <w:rPr>
                <w:color w:val="000000"/>
                <w:sz w:val="16"/>
                <w:szCs w:val="16"/>
              </w:rPr>
              <w:t>1.32</w:t>
            </w:r>
          </w:p>
        </w:tc>
      </w:tr>
      <w:tr w:rsidR="00E42721" w:rsidRPr="009B3DCC" w14:paraId="287F6C4A" w14:textId="77777777" w:rsidTr="00F555E9">
        <w:trPr>
          <w:trHeight w:val="180"/>
        </w:trPr>
        <w:tc>
          <w:tcPr>
            <w:tcW w:w="360" w:type="dxa"/>
            <w:vAlign w:val="center"/>
            <w:hideMark/>
          </w:tcPr>
          <w:p w14:paraId="66A488EA" w14:textId="77777777" w:rsidR="00E42721" w:rsidRPr="00312D86" w:rsidRDefault="00E42721" w:rsidP="00F555E9">
            <w:pPr>
              <w:snapToGrid w:val="0"/>
              <w:rPr>
                <w:sz w:val="16"/>
                <w:szCs w:val="16"/>
              </w:rPr>
            </w:pPr>
            <w:r w:rsidRPr="00312D86">
              <w:rPr>
                <w:color w:val="000000"/>
                <w:sz w:val="16"/>
                <w:szCs w:val="16"/>
              </w:rPr>
              <w:t>829</w:t>
            </w:r>
          </w:p>
        </w:tc>
        <w:tc>
          <w:tcPr>
            <w:tcW w:w="864" w:type="dxa"/>
            <w:vAlign w:val="center"/>
            <w:hideMark/>
          </w:tcPr>
          <w:p w14:paraId="51256AC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7D174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0F1C161" w14:textId="77777777" w:rsidR="00E42721" w:rsidRPr="009B3DCC" w:rsidRDefault="00E42721" w:rsidP="00F555E9">
            <w:pPr>
              <w:snapToGrid w:val="0"/>
              <w:jc w:val="center"/>
              <w:rPr>
                <w:sz w:val="16"/>
                <w:szCs w:val="16"/>
              </w:rPr>
            </w:pPr>
            <w:r w:rsidRPr="00266687">
              <w:rPr>
                <w:color w:val="000000"/>
                <w:sz w:val="16"/>
                <w:szCs w:val="16"/>
              </w:rPr>
              <w:t>174</w:t>
            </w:r>
          </w:p>
        </w:tc>
        <w:tc>
          <w:tcPr>
            <w:tcW w:w="1008" w:type="dxa"/>
            <w:vAlign w:val="center"/>
            <w:hideMark/>
          </w:tcPr>
          <w:p w14:paraId="25945286" w14:textId="77777777" w:rsidR="00E42721" w:rsidRPr="009B3DCC" w:rsidRDefault="00E42721" w:rsidP="00F555E9">
            <w:pPr>
              <w:snapToGrid w:val="0"/>
              <w:jc w:val="center"/>
              <w:rPr>
                <w:sz w:val="16"/>
                <w:szCs w:val="16"/>
              </w:rPr>
            </w:pPr>
            <w:r w:rsidRPr="00266687">
              <w:rPr>
                <w:color w:val="000000"/>
                <w:sz w:val="16"/>
                <w:szCs w:val="16"/>
              </w:rPr>
              <w:t>2014-08-26</w:t>
            </w:r>
          </w:p>
        </w:tc>
        <w:tc>
          <w:tcPr>
            <w:tcW w:w="1008" w:type="dxa"/>
            <w:vAlign w:val="center"/>
            <w:hideMark/>
          </w:tcPr>
          <w:p w14:paraId="462E9F9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5AC630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160E0B6"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C996AAD" w14:textId="77777777" w:rsidR="00E42721" w:rsidRPr="009B3DCC" w:rsidRDefault="00E42721" w:rsidP="00F555E9">
            <w:pPr>
              <w:snapToGrid w:val="0"/>
              <w:jc w:val="center"/>
              <w:rPr>
                <w:sz w:val="16"/>
                <w:szCs w:val="16"/>
              </w:rPr>
            </w:pPr>
            <w:r w:rsidRPr="00266687">
              <w:rPr>
                <w:color w:val="000000"/>
                <w:sz w:val="16"/>
                <w:szCs w:val="16"/>
              </w:rPr>
              <w:t>15.55</w:t>
            </w:r>
          </w:p>
        </w:tc>
        <w:tc>
          <w:tcPr>
            <w:tcW w:w="1008" w:type="dxa"/>
            <w:vAlign w:val="center"/>
            <w:hideMark/>
          </w:tcPr>
          <w:p w14:paraId="649E5067" w14:textId="77777777" w:rsidR="00E42721" w:rsidRPr="009B3DCC" w:rsidRDefault="00E42721" w:rsidP="00F555E9">
            <w:pPr>
              <w:snapToGrid w:val="0"/>
              <w:jc w:val="center"/>
              <w:rPr>
                <w:sz w:val="16"/>
                <w:szCs w:val="16"/>
              </w:rPr>
            </w:pPr>
            <w:r w:rsidRPr="00266687">
              <w:rPr>
                <w:color w:val="000000"/>
                <w:sz w:val="16"/>
                <w:szCs w:val="16"/>
              </w:rPr>
              <w:t>1.63</w:t>
            </w:r>
          </w:p>
        </w:tc>
      </w:tr>
      <w:tr w:rsidR="00E42721" w:rsidRPr="009B3DCC" w14:paraId="7E948E22" w14:textId="77777777" w:rsidTr="00F555E9">
        <w:trPr>
          <w:trHeight w:val="165"/>
        </w:trPr>
        <w:tc>
          <w:tcPr>
            <w:tcW w:w="360" w:type="dxa"/>
            <w:vAlign w:val="center"/>
            <w:hideMark/>
          </w:tcPr>
          <w:p w14:paraId="3B6A29CD" w14:textId="77777777" w:rsidR="00E42721" w:rsidRPr="00312D86" w:rsidRDefault="00E42721" w:rsidP="00F555E9">
            <w:pPr>
              <w:snapToGrid w:val="0"/>
              <w:rPr>
                <w:sz w:val="16"/>
                <w:szCs w:val="16"/>
              </w:rPr>
            </w:pPr>
            <w:r w:rsidRPr="00312D86">
              <w:rPr>
                <w:color w:val="000000"/>
                <w:sz w:val="16"/>
                <w:szCs w:val="16"/>
              </w:rPr>
              <w:t>830</w:t>
            </w:r>
          </w:p>
        </w:tc>
        <w:tc>
          <w:tcPr>
            <w:tcW w:w="864" w:type="dxa"/>
            <w:vAlign w:val="center"/>
            <w:hideMark/>
          </w:tcPr>
          <w:p w14:paraId="72D26BE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D831D6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0B6B74"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326311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B35DAD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9D070"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5E1A19"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61C20E0" w14:textId="77777777" w:rsidR="00E42721" w:rsidRPr="009B3DCC" w:rsidRDefault="00E42721" w:rsidP="00F555E9">
            <w:pPr>
              <w:snapToGrid w:val="0"/>
              <w:jc w:val="center"/>
              <w:rPr>
                <w:sz w:val="16"/>
                <w:szCs w:val="16"/>
              </w:rPr>
            </w:pPr>
            <w:r w:rsidRPr="00266687">
              <w:rPr>
                <w:color w:val="000000"/>
                <w:sz w:val="16"/>
                <w:szCs w:val="16"/>
              </w:rPr>
              <w:t>13.08</w:t>
            </w:r>
          </w:p>
        </w:tc>
        <w:tc>
          <w:tcPr>
            <w:tcW w:w="1008" w:type="dxa"/>
            <w:vAlign w:val="center"/>
            <w:hideMark/>
          </w:tcPr>
          <w:p w14:paraId="70260B83" w14:textId="77777777" w:rsidR="00E42721" w:rsidRPr="009B3DCC" w:rsidRDefault="00E42721" w:rsidP="00F555E9">
            <w:pPr>
              <w:snapToGrid w:val="0"/>
              <w:jc w:val="center"/>
              <w:rPr>
                <w:sz w:val="16"/>
                <w:szCs w:val="16"/>
              </w:rPr>
            </w:pPr>
            <w:r w:rsidRPr="00266687">
              <w:rPr>
                <w:color w:val="000000"/>
                <w:sz w:val="16"/>
                <w:szCs w:val="16"/>
              </w:rPr>
              <w:t>0.89</w:t>
            </w:r>
          </w:p>
        </w:tc>
      </w:tr>
      <w:tr w:rsidR="00E42721" w:rsidRPr="009B3DCC" w14:paraId="5D573895" w14:textId="77777777" w:rsidTr="00F555E9">
        <w:trPr>
          <w:trHeight w:val="165"/>
        </w:trPr>
        <w:tc>
          <w:tcPr>
            <w:tcW w:w="360" w:type="dxa"/>
            <w:vAlign w:val="center"/>
            <w:hideMark/>
          </w:tcPr>
          <w:p w14:paraId="241D9DC6" w14:textId="77777777" w:rsidR="00E42721" w:rsidRPr="00312D86" w:rsidRDefault="00E42721" w:rsidP="00F555E9">
            <w:pPr>
              <w:snapToGrid w:val="0"/>
              <w:rPr>
                <w:sz w:val="16"/>
                <w:szCs w:val="16"/>
              </w:rPr>
            </w:pPr>
            <w:r w:rsidRPr="00312D86">
              <w:rPr>
                <w:color w:val="000000"/>
                <w:sz w:val="16"/>
                <w:szCs w:val="16"/>
              </w:rPr>
              <w:t>831</w:t>
            </w:r>
          </w:p>
        </w:tc>
        <w:tc>
          <w:tcPr>
            <w:tcW w:w="864" w:type="dxa"/>
            <w:vAlign w:val="center"/>
            <w:hideMark/>
          </w:tcPr>
          <w:p w14:paraId="1F3A6C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59A8B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AAD0D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2D1AD02D"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78B122C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90946C"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9AC29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B27B5AF" w14:textId="77777777" w:rsidR="00E42721" w:rsidRPr="009B3DCC" w:rsidRDefault="00E42721" w:rsidP="00F555E9">
            <w:pPr>
              <w:snapToGrid w:val="0"/>
              <w:jc w:val="center"/>
              <w:rPr>
                <w:sz w:val="16"/>
                <w:szCs w:val="16"/>
              </w:rPr>
            </w:pPr>
            <w:r w:rsidRPr="00266687">
              <w:rPr>
                <w:color w:val="000000"/>
                <w:sz w:val="16"/>
                <w:szCs w:val="16"/>
              </w:rPr>
              <w:t>16.12</w:t>
            </w:r>
          </w:p>
        </w:tc>
        <w:tc>
          <w:tcPr>
            <w:tcW w:w="1008" w:type="dxa"/>
            <w:vAlign w:val="center"/>
            <w:hideMark/>
          </w:tcPr>
          <w:p w14:paraId="0D71AF1A" w14:textId="77777777" w:rsidR="00E42721" w:rsidRPr="009B3DCC" w:rsidRDefault="00E42721" w:rsidP="00F555E9">
            <w:pPr>
              <w:snapToGrid w:val="0"/>
              <w:jc w:val="center"/>
              <w:rPr>
                <w:sz w:val="16"/>
                <w:szCs w:val="16"/>
              </w:rPr>
            </w:pPr>
            <w:r w:rsidRPr="00266687">
              <w:rPr>
                <w:color w:val="000000"/>
                <w:sz w:val="16"/>
                <w:szCs w:val="16"/>
              </w:rPr>
              <w:t>0.87</w:t>
            </w:r>
          </w:p>
        </w:tc>
      </w:tr>
      <w:tr w:rsidR="00E42721" w:rsidRPr="009B3DCC" w14:paraId="13AEAAAD" w14:textId="77777777" w:rsidTr="00F555E9">
        <w:trPr>
          <w:trHeight w:val="165"/>
        </w:trPr>
        <w:tc>
          <w:tcPr>
            <w:tcW w:w="360" w:type="dxa"/>
            <w:vAlign w:val="center"/>
            <w:hideMark/>
          </w:tcPr>
          <w:p w14:paraId="7622988C" w14:textId="77777777" w:rsidR="00E42721" w:rsidRPr="00312D86" w:rsidRDefault="00E42721" w:rsidP="00F555E9">
            <w:pPr>
              <w:snapToGrid w:val="0"/>
              <w:rPr>
                <w:sz w:val="16"/>
                <w:szCs w:val="16"/>
              </w:rPr>
            </w:pPr>
            <w:r w:rsidRPr="00312D86">
              <w:rPr>
                <w:color w:val="000000"/>
                <w:sz w:val="16"/>
                <w:szCs w:val="16"/>
              </w:rPr>
              <w:t>832</w:t>
            </w:r>
          </w:p>
        </w:tc>
        <w:tc>
          <w:tcPr>
            <w:tcW w:w="864" w:type="dxa"/>
            <w:vAlign w:val="center"/>
            <w:hideMark/>
          </w:tcPr>
          <w:p w14:paraId="28432CB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41669A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ADF0B7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9C7ED76"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45ED8CC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53F7282"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2E18BD7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62A6391" w14:textId="77777777" w:rsidR="00E42721" w:rsidRPr="009B3DCC" w:rsidRDefault="00E42721" w:rsidP="00F555E9">
            <w:pPr>
              <w:snapToGrid w:val="0"/>
              <w:jc w:val="center"/>
              <w:rPr>
                <w:sz w:val="16"/>
                <w:szCs w:val="16"/>
              </w:rPr>
            </w:pPr>
            <w:r w:rsidRPr="00266687">
              <w:rPr>
                <w:color w:val="000000"/>
                <w:sz w:val="16"/>
                <w:szCs w:val="16"/>
              </w:rPr>
              <w:t>16.37</w:t>
            </w:r>
          </w:p>
        </w:tc>
        <w:tc>
          <w:tcPr>
            <w:tcW w:w="1008" w:type="dxa"/>
            <w:vAlign w:val="center"/>
            <w:hideMark/>
          </w:tcPr>
          <w:p w14:paraId="233A6E85" w14:textId="77777777" w:rsidR="00E42721" w:rsidRPr="009B3DCC" w:rsidRDefault="00E42721" w:rsidP="00F555E9">
            <w:pPr>
              <w:snapToGrid w:val="0"/>
              <w:jc w:val="center"/>
              <w:rPr>
                <w:sz w:val="16"/>
                <w:szCs w:val="16"/>
              </w:rPr>
            </w:pPr>
            <w:r w:rsidRPr="00266687">
              <w:rPr>
                <w:color w:val="000000"/>
                <w:sz w:val="16"/>
                <w:szCs w:val="16"/>
              </w:rPr>
              <w:t>1.03</w:t>
            </w:r>
          </w:p>
        </w:tc>
      </w:tr>
      <w:tr w:rsidR="00E42721" w:rsidRPr="009B3DCC" w14:paraId="35D6D0AB" w14:textId="77777777" w:rsidTr="00F555E9">
        <w:trPr>
          <w:trHeight w:val="165"/>
        </w:trPr>
        <w:tc>
          <w:tcPr>
            <w:tcW w:w="360" w:type="dxa"/>
            <w:vAlign w:val="center"/>
            <w:hideMark/>
          </w:tcPr>
          <w:p w14:paraId="2ED677D4" w14:textId="77777777" w:rsidR="00E42721" w:rsidRPr="00312D86" w:rsidRDefault="00E42721" w:rsidP="00F555E9">
            <w:pPr>
              <w:snapToGrid w:val="0"/>
              <w:rPr>
                <w:sz w:val="16"/>
                <w:szCs w:val="16"/>
              </w:rPr>
            </w:pPr>
            <w:r w:rsidRPr="00312D86">
              <w:rPr>
                <w:color w:val="000000"/>
                <w:sz w:val="16"/>
                <w:szCs w:val="16"/>
              </w:rPr>
              <w:t>833</w:t>
            </w:r>
          </w:p>
        </w:tc>
        <w:tc>
          <w:tcPr>
            <w:tcW w:w="864" w:type="dxa"/>
            <w:vAlign w:val="center"/>
            <w:hideMark/>
          </w:tcPr>
          <w:p w14:paraId="74BFD6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9C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24E96A"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491B6C70"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3C1BD1D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24EE893"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83D0858"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87619F8" w14:textId="77777777" w:rsidR="00E42721" w:rsidRPr="009B3DCC" w:rsidRDefault="00E42721" w:rsidP="00F555E9">
            <w:pPr>
              <w:snapToGrid w:val="0"/>
              <w:jc w:val="center"/>
              <w:rPr>
                <w:sz w:val="16"/>
                <w:szCs w:val="16"/>
              </w:rPr>
            </w:pPr>
            <w:r w:rsidRPr="00266687">
              <w:rPr>
                <w:color w:val="000000"/>
                <w:sz w:val="16"/>
                <w:szCs w:val="16"/>
              </w:rPr>
              <w:t>13.87</w:t>
            </w:r>
          </w:p>
        </w:tc>
        <w:tc>
          <w:tcPr>
            <w:tcW w:w="1008" w:type="dxa"/>
            <w:vAlign w:val="center"/>
            <w:hideMark/>
          </w:tcPr>
          <w:p w14:paraId="45CF1EA1" w14:textId="77777777" w:rsidR="00E42721" w:rsidRPr="009B3DCC" w:rsidRDefault="00E42721" w:rsidP="00F555E9">
            <w:pPr>
              <w:snapToGrid w:val="0"/>
              <w:jc w:val="center"/>
              <w:rPr>
                <w:sz w:val="16"/>
                <w:szCs w:val="16"/>
              </w:rPr>
            </w:pPr>
            <w:r w:rsidRPr="00266687">
              <w:rPr>
                <w:color w:val="000000"/>
                <w:sz w:val="16"/>
                <w:szCs w:val="16"/>
              </w:rPr>
              <w:t>1.14</w:t>
            </w:r>
          </w:p>
        </w:tc>
      </w:tr>
      <w:tr w:rsidR="00E42721" w:rsidRPr="009B3DCC" w14:paraId="6DAE982E" w14:textId="77777777" w:rsidTr="00F555E9">
        <w:trPr>
          <w:trHeight w:val="165"/>
        </w:trPr>
        <w:tc>
          <w:tcPr>
            <w:tcW w:w="360" w:type="dxa"/>
            <w:vAlign w:val="center"/>
            <w:hideMark/>
          </w:tcPr>
          <w:p w14:paraId="0D100338" w14:textId="77777777" w:rsidR="00E42721" w:rsidRPr="00312D86" w:rsidRDefault="00E42721" w:rsidP="00F555E9">
            <w:pPr>
              <w:snapToGrid w:val="0"/>
              <w:rPr>
                <w:sz w:val="16"/>
                <w:szCs w:val="16"/>
              </w:rPr>
            </w:pPr>
            <w:r w:rsidRPr="00312D86">
              <w:rPr>
                <w:color w:val="000000"/>
                <w:sz w:val="16"/>
                <w:szCs w:val="16"/>
              </w:rPr>
              <w:t>834</w:t>
            </w:r>
          </w:p>
        </w:tc>
        <w:tc>
          <w:tcPr>
            <w:tcW w:w="864" w:type="dxa"/>
            <w:vAlign w:val="center"/>
            <w:hideMark/>
          </w:tcPr>
          <w:p w14:paraId="3A583FA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68FC2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336B28" w14:textId="77777777" w:rsidR="00E42721" w:rsidRPr="009B3DCC" w:rsidRDefault="00E42721" w:rsidP="00F555E9">
            <w:pPr>
              <w:snapToGrid w:val="0"/>
              <w:jc w:val="center"/>
              <w:rPr>
                <w:sz w:val="16"/>
                <w:szCs w:val="16"/>
              </w:rPr>
            </w:pPr>
            <w:r w:rsidRPr="00266687">
              <w:rPr>
                <w:color w:val="000000"/>
                <w:sz w:val="16"/>
                <w:szCs w:val="16"/>
              </w:rPr>
              <w:t>175</w:t>
            </w:r>
          </w:p>
        </w:tc>
        <w:tc>
          <w:tcPr>
            <w:tcW w:w="1008" w:type="dxa"/>
            <w:vAlign w:val="center"/>
            <w:hideMark/>
          </w:tcPr>
          <w:p w14:paraId="33A2B353" w14:textId="77777777" w:rsidR="00E42721" w:rsidRPr="009B3DCC" w:rsidRDefault="00E42721" w:rsidP="00F555E9">
            <w:pPr>
              <w:snapToGrid w:val="0"/>
              <w:jc w:val="center"/>
              <w:rPr>
                <w:sz w:val="16"/>
                <w:szCs w:val="16"/>
              </w:rPr>
            </w:pPr>
            <w:r w:rsidRPr="00266687">
              <w:rPr>
                <w:color w:val="000000"/>
                <w:sz w:val="16"/>
                <w:szCs w:val="16"/>
              </w:rPr>
              <w:t>2014-09-08</w:t>
            </w:r>
          </w:p>
        </w:tc>
        <w:tc>
          <w:tcPr>
            <w:tcW w:w="1008" w:type="dxa"/>
            <w:vAlign w:val="center"/>
            <w:hideMark/>
          </w:tcPr>
          <w:p w14:paraId="03C6502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9FE535E"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5CD11D81"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D65CE54"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25A95F02"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9DE3C8A" w14:textId="77777777" w:rsidTr="00F555E9">
        <w:trPr>
          <w:trHeight w:val="165"/>
        </w:trPr>
        <w:tc>
          <w:tcPr>
            <w:tcW w:w="360" w:type="dxa"/>
            <w:vAlign w:val="center"/>
            <w:hideMark/>
          </w:tcPr>
          <w:p w14:paraId="5E110F5A" w14:textId="77777777" w:rsidR="00E42721" w:rsidRPr="00312D86" w:rsidRDefault="00E42721" w:rsidP="00F555E9">
            <w:pPr>
              <w:snapToGrid w:val="0"/>
              <w:rPr>
                <w:sz w:val="16"/>
                <w:szCs w:val="16"/>
              </w:rPr>
            </w:pPr>
            <w:r w:rsidRPr="00312D86">
              <w:rPr>
                <w:color w:val="000000"/>
                <w:sz w:val="16"/>
                <w:szCs w:val="16"/>
              </w:rPr>
              <w:t>835</w:t>
            </w:r>
          </w:p>
        </w:tc>
        <w:tc>
          <w:tcPr>
            <w:tcW w:w="864" w:type="dxa"/>
            <w:vAlign w:val="center"/>
            <w:hideMark/>
          </w:tcPr>
          <w:p w14:paraId="4F86C63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06FE42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F8FBB40"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80F6A5B"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726FFDC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D67712A"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46D492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F9D12EC" w14:textId="77777777" w:rsidR="00E42721" w:rsidRPr="009B3DCC" w:rsidRDefault="00E42721" w:rsidP="00F555E9">
            <w:pPr>
              <w:snapToGrid w:val="0"/>
              <w:jc w:val="center"/>
              <w:rPr>
                <w:sz w:val="16"/>
                <w:szCs w:val="16"/>
              </w:rPr>
            </w:pPr>
            <w:r w:rsidRPr="00266687">
              <w:rPr>
                <w:color w:val="000000"/>
                <w:sz w:val="16"/>
                <w:szCs w:val="16"/>
              </w:rPr>
              <w:t>12.12</w:t>
            </w:r>
          </w:p>
        </w:tc>
        <w:tc>
          <w:tcPr>
            <w:tcW w:w="1008" w:type="dxa"/>
            <w:vAlign w:val="center"/>
            <w:hideMark/>
          </w:tcPr>
          <w:p w14:paraId="07EBBDD5" w14:textId="77777777" w:rsidR="00E42721" w:rsidRPr="009B3DCC" w:rsidRDefault="00E42721" w:rsidP="00F555E9">
            <w:pPr>
              <w:snapToGrid w:val="0"/>
              <w:jc w:val="center"/>
              <w:rPr>
                <w:sz w:val="16"/>
                <w:szCs w:val="16"/>
              </w:rPr>
            </w:pPr>
            <w:r w:rsidRPr="00266687">
              <w:rPr>
                <w:color w:val="000000"/>
                <w:sz w:val="16"/>
                <w:szCs w:val="16"/>
              </w:rPr>
              <w:t>0.85</w:t>
            </w:r>
          </w:p>
        </w:tc>
      </w:tr>
      <w:tr w:rsidR="00E42721" w:rsidRPr="009B3DCC" w14:paraId="5E17F692" w14:textId="77777777" w:rsidTr="00F555E9">
        <w:trPr>
          <w:trHeight w:val="165"/>
        </w:trPr>
        <w:tc>
          <w:tcPr>
            <w:tcW w:w="360" w:type="dxa"/>
            <w:vAlign w:val="center"/>
            <w:hideMark/>
          </w:tcPr>
          <w:p w14:paraId="5DC561C2" w14:textId="77777777" w:rsidR="00E42721" w:rsidRPr="00312D86" w:rsidRDefault="00E42721" w:rsidP="00F555E9">
            <w:pPr>
              <w:snapToGrid w:val="0"/>
              <w:rPr>
                <w:sz w:val="16"/>
                <w:szCs w:val="16"/>
              </w:rPr>
            </w:pPr>
            <w:r w:rsidRPr="00312D86">
              <w:rPr>
                <w:color w:val="000000"/>
                <w:sz w:val="16"/>
                <w:szCs w:val="16"/>
              </w:rPr>
              <w:t>836</w:t>
            </w:r>
          </w:p>
        </w:tc>
        <w:tc>
          <w:tcPr>
            <w:tcW w:w="864" w:type="dxa"/>
            <w:vAlign w:val="center"/>
            <w:hideMark/>
          </w:tcPr>
          <w:p w14:paraId="78443168"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B284C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FD76D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2DC3E7E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FA43054"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8DEF52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C70F0C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3D1E0EE" w14:textId="77777777" w:rsidR="00E42721" w:rsidRPr="009B3DCC" w:rsidRDefault="00E42721" w:rsidP="00F555E9">
            <w:pPr>
              <w:snapToGrid w:val="0"/>
              <w:jc w:val="center"/>
              <w:rPr>
                <w:sz w:val="16"/>
                <w:szCs w:val="16"/>
              </w:rPr>
            </w:pPr>
            <w:r w:rsidRPr="00266687">
              <w:rPr>
                <w:color w:val="000000"/>
                <w:sz w:val="16"/>
                <w:szCs w:val="16"/>
              </w:rPr>
              <w:t>14.60</w:t>
            </w:r>
          </w:p>
        </w:tc>
        <w:tc>
          <w:tcPr>
            <w:tcW w:w="1008" w:type="dxa"/>
            <w:vAlign w:val="center"/>
            <w:hideMark/>
          </w:tcPr>
          <w:p w14:paraId="45AECDBF" w14:textId="77777777" w:rsidR="00E42721" w:rsidRPr="009B3DCC" w:rsidRDefault="00E42721" w:rsidP="00F555E9">
            <w:pPr>
              <w:snapToGrid w:val="0"/>
              <w:jc w:val="center"/>
              <w:rPr>
                <w:sz w:val="16"/>
                <w:szCs w:val="16"/>
              </w:rPr>
            </w:pPr>
            <w:r w:rsidRPr="00266687">
              <w:rPr>
                <w:color w:val="000000"/>
                <w:sz w:val="16"/>
                <w:szCs w:val="16"/>
              </w:rPr>
              <w:t>0.91</w:t>
            </w:r>
          </w:p>
        </w:tc>
      </w:tr>
      <w:tr w:rsidR="00E42721" w:rsidRPr="009B3DCC" w14:paraId="6E633049" w14:textId="77777777" w:rsidTr="00F555E9">
        <w:trPr>
          <w:trHeight w:val="165"/>
        </w:trPr>
        <w:tc>
          <w:tcPr>
            <w:tcW w:w="360" w:type="dxa"/>
            <w:vAlign w:val="center"/>
            <w:hideMark/>
          </w:tcPr>
          <w:p w14:paraId="585B253D" w14:textId="77777777" w:rsidR="00E42721" w:rsidRPr="00312D86" w:rsidRDefault="00E42721" w:rsidP="00F555E9">
            <w:pPr>
              <w:snapToGrid w:val="0"/>
              <w:rPr>
                <w:sz w:val="16"/>
                <w:szCs w:val="16"/>
              </w:rPr>
            </w:pPr>
            <w:r w:rsidRPr="00312D86">
              <w:rPr>
                <w:color w:val="000000"/>
                <w:sz w:val="16"/>
                <w:szCs w:val="16"/>
              </w:rPr>
              <w:t>837</w:t>
            </w:r>
          </w:p>
        </w:tc>
        <w:tc>
          <w:tcPr>
            <w:tcW w:w="864" w:type="dxa"/>
            <w:vAlign w:val="center"/>
            <w:hideMark/>
          </w:tcPr>
          <w:p w14:paraId="3BB08C1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FA72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9073173"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400F559"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43D138B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C7A8998"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13FD6B6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C0D35F0" w14:textId="77777777" w:rsidR="00E42721" w:rsidRPr="009B3DCC" w:rsidRDefault="00E42721" w:rsidP="00F555E9">
            <w:pPr>
              <w:snapToGrid w:val="0"/>
              <w:jc w:val="center"/>
              <w:rPr>
                <w:sz w:val="16"/>
                <w:szCs w:val="16"/>
              </w:rPr>
            </w:pPr>
            <w:r w:rsidRPr="00266687">
              <w:rPr>
                <w:color w:val="000000"/>
                <w:sz w:val="16"/>
                <w:szCs w:val="16"/>
              </w:rPr>
              <w:t>14.54</w:t>
            </w:r>
          </w:p>
        </w:tc>
        <w:tc>
          <w:tcPr>
            <w:tcW w:w="1008" w:type="dxa"/>
            <w:vAlign w:val="center"/>
            <w:hideMark/>
          </w:tcPr>
          <w:p w14:paraId="21DB1FE4" w14:textId="77777777" w:rsidR="00E42721" w:rsidRPr="009B3DCC" w:rsidRDefault="00E42721" w:rsidP="00F555E9">
            <w:pPr>
              <w:snapToGrid w:val="0"/>
              <w:jc w:val="center"/>
              <w:rPr>
                <w:sz w:val="16"/>
                <w:szCs w:val="16"/>
              </w:rPr>
            </w:pPr>
            <w:r w:rsidRPr="00266687">
              <w:rPr>
                <w:color w:val="000000"/>
                <w:sz w:val="16"/>
                <w:szCs w:val="16"/>
              </w:rPr>
              <w:t>1.05</w:t>
            </w:r>
          </w:p>
        </w:tc>
      </w:tr>
      <w:tr w:rsidR="00E42721" w:rsidRPr="009B3DCC" w14:paraId="469C93D4" w14:textId="77777777" w:rsidTr="00F555E9">
        <w:trPr>
          <w:trHeight w:val="165"/>
        </w:trPr>
        <w:tc>
          <w:tcPr>
            <w:tcW w:w="360" w:type="dxa"/>
            <w:vAlign w:val="center"/>
            <w:hideMark/>
          </w:tcPr>
          <w:p w14:paraId="6E406524" w14:textId="77777777" w:rsidR="00E42721" w:rsidRPr="00312D86" w:rsidRDefault="00E42721" w:rsidP="00F555E9">
            <w:pPr>
              <w:snapToGrid w:val="0"/>
              <w:rPr>
                <w:sz w:val="16"/>
                <w:szCs w:val="16"/>
              </w:rPr>
            </w:pPr>
            <w:r w:rsidRPr="00312D86">
              <w:rPr>
                <w:color w:val="000000"/>
                <w:sz w:val="16"/>
                <w:szCs w:val="16"/>
              </w:rPr>
              <w:t>838</w:t>
            </w:r>
          </w:p>
        </w:tc>
        <w:tc>
          <w:tcPr>
            <w:tcW w:w="864" w:type="dxa"/>
            <w:vAlign w:val="center"/>
            <w:hideMark/>
          </w:tcPr>
          <w:p w14:paraId="3775036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103A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A0D6D4"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515E61CD"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2CDAC6B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005709B"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4BBDD142"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4C11C0D8" w14:textId="77777777" w:rsidR="00E42721" w:rsidRPr="009B3DCC" w:rsidRDefault="00E42721" w:rsidP="00F555E9">
            <w:pPr>
              <w:snapToGrid w:val="0"/>
              <w:jc w:val="center"/>
              <w:rPr>
                <w:sz w:val="16"/>
                <w:szCs w:val="16"/>
              </w:rPr>
            </w:pPr>
            <w:r w:rsidRPr="00266687">
              <w:rPr>
                <w:color w:val="000000"/>
                <w:sz w:val="16"/>
                <w:szCs w:val="16"/>
              </w:rPr>
              <w:t>13.78</w:t>
            </w:r>
          </w:p>
        </w:tc>
        <w:tc>
          <w:tcPr>
            <w:tcW w:w="1008" w:type="dxa"/>
            <w:vAlign w:val="center"/>
            <w:hideMark/>
          </w:tcPr>
          <w:p w14:paraId="601FFF93"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40981A66" w14:textId="77777777" w:rsidTr="00F555E9">
        <w:trPr>
          <w:trHeight w:val="165"/>
        </w:trPr>
        <w:tc>
          <w:tcPr>
            <w:tcW w:w="360" w:type="dxa"/>
            <w:vAlign w:val="center"/>
            <w:hideMark/>
          </w:tcPr>
          <w:p w14:paraId="7FDFF54B" w14:textId="77777777" w:rsidR="00E42721" w:rsidRPr="00312D86" w:rsidRDefault="00E42721" w:rsidP="00F555E9">
            <w:pPr>
              <w:snapToGrid w:val="0"/>
              <w:rPr>
                <w:sz w:val="16"/>
                <w:szCs w:val="16"/>
              </w:rPr>
            </w:pPr>
            <w:r w:rsidRPr="00312D86">
              <w:rPr>
                <w:color w:val="000000"/>
                <w:sz w:val="16"/>
                <w:szCs w:val="16"/>
              </w:rPr>
              <w:t>839</w:t>
            </w:r>
          </w:p>
        </w:tc>
        <w:tc>
          <w:tcPr>
            <w:tcW w:w="864" w:type="dxa"/>
            <w:vAlign w:val="center"/>
            <w:hideMark/>
          </w:tcPr>
          <w:p w14:paraId="4DD230D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3A76B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C313F1" w14:textId="77777777" w:rsidR="00E42721" w:rsidRPr="009B3DCC" w:rsidRDefault="00E42721" w:rsidP="00F555E9">
            <w:pPr>
              <w:snapToGrid w:val="0"/>
              <w:jc w:val="center"/>
              <w:rPr>
                <w:sz w:val="16"/>
                <w:szCs w:val="16"/>
              </w:rPr>
            </w:pPr>
            <w:r w:rsidRPr="00266687">
              <w:rPr>
                <w:color w:val="000000"/>
                <w:sz w:val="16"/>
                <w:szCs w:val="16"/>
              </w:rPr>
              <w:t>176</w:t>
            </w:r>
          </w:p>
        </w:tc>
        <w:tc>
          <w:tcPr>
            <w:tcW w:w="1008" w:type="dxa"/>
            <w:vAlign w:val="center"/>
            <w:hideMark/>
          </w:tcPr>
          <w:p w14:paraId="0EE0B0D6" w14:textId="77777777" w:rsidR="00E42721" w:rsidRPr="009B3DCC" w:rsidRDefault="00E42721" w:rsidP="00F555E9">
            <w:pPr>
              <w:snapToGrid w:val="0"/>
              <w:jc w:val="center"/>
              <w:rPr>
                <w:sz w:val="16"/>
                <w:szCs w:val="16"/>
              </w:rPr>
            </w:pPr>
            <w:r w:rsidRPr="00266687">
              <w:rPr>
                <w:color w:val="000000"/>
                <w:sz w:val="16"/>
                <w:szCs w:val="16"/>
              </w:rPr>
              <w:t>2014-09-15</w:t>
            </w:r>
          </w:p>
        </w:tc>
        <w:tc>
          <w:tcPr>
            <w:tcW w:w="1008" w:type="dxa"/>
            <w:vAlign w:val="center"/>
            <w:hideMark/>
          </w:tcPr>
          <w:p w14:paraId="5CECC2A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1F37FDF" w14:textId="77777777" w:rsidR="00E42721" w:rsidRPr="009B3DCC" w:rsidRDefault="00E42721" w:rsidP="00F555E9">
            <w:pPr>
              <w:snapToGrid w:val="0"/>
              <w:jc w:val="center"/>
              <w:rPr>
                <w:sz w:val="16"/>
                <w:szCs w:val="16"/>
              </w:rPr>
            </w:pPr>
            <w:r w:rsidRPr="00266687">
              <w:rPr>
                <w:color w:val="000000"/>
                <w:sz w:val="16"/>
                <w:szCs w:val="16"/>
              </w:rPr>
              <w:t>2014</w:t>
            </w:r>
          </w:p>
        </w:tc>
        <w:tc>
          <w:tcPr>
            <w:tcW w:w="1008" w:type="dxa"/>
            <w:vAlign w:val="center"/>
            <w:hideMark/>
          </w:tcPr>
          <w:p w14:paraId="757D3845"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E499FD" w14:textId="77777777" w:rsidR="00E42721" w:rsidRPr="009B3DCC" w:rsidRDefault="00E42721" w:rsidP="00F555E9">
            <w:pPr>
              <w:snapToGrid w:val="0"/>
              <w:jc w:val="center"/>
              <w:rPr>
                <w:sz w:val="16"/>
                <w:szCs w:val="16"/>
              </w:rPr>
            </w:pPr>
            <w:r w:rsidRPr="00266687">
              <w:rPr>
                <w:color w:val="000000"/>
                <w:sz w:val="16"/>
                <w:szCs w:val="16"/>
              </w:rPr>
              <w:t>15.52</w:t>
            </w:r>
          </w:p>
        </w:tc>
        <w:tc>
          <w:tcPr>
            <w:tcW w:w="1008" w:type="dxa"/>
            <w:vAlign w:val="center"/>
            <w:hideMark/>
          </w:tcPr>
          <w:p w14:paraId="5FF47778"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73D4FCC" w14:textId="77777777" w:rsidTr="00F555E9">
        <w:trPr>
          <w:trHeight w:val="165"/>
        </w:trPr>
        <w:tc>
          <w:tcPr>
            <w:tcW w:w="360" w:type="dxa"/>
            <w:vAlign w:val="center"/>
            <w:hideMark/>
          </w:tcPr>
          <w:p w14:paraId="263992CC" w14:textId="77777777" w:rsidR="00E42721" w:rsidRPr="00312D86" w:rsidRDefault="00E42721" w:rsidP="00F555E9">
            <w:pPr>
              <w:snapToGrid w:val="0"/>
              <w:rPr>
                <w:sz w:val="16"/>
                <w:szCs w:val="16"/>
              </w:rPr>
            </w:pPr>
            <w:r w:rsidRPr="00312D86">
              <w:rPr>
                <w:color w:val="000000"/>
                <w:sz w:val="16"/>
                <w:szCs w:val="16"/>
              </w:rPr>
              <w:t>840</w:t>
            </w:r>
          </w:p>
        </w:tc>
        <w:tc>
          <w:tcPr>
            <w:tcW w:w="864" w:type="dxa"/>
            <w:vAlign w:val="center"/>
            <w:hideMark/>
          </w:tcPr>
          <w:p w14:paraId="09C16A7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C1EF0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064666"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DC77253"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7779A7A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209E4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B65256C"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62595DF9" w14:textId="77777777" w:rsidR="00E42721" w:rsidRPr="009B3DCC" w:rsidRDefault="00E42721" w:rsidP="00F555E9">
            <w:pPr>
              <w:snapToGrid w:val="0"/>
              <w:jc w:val="center"/>
              <w:rPr>
                <w:sz w:val="16"/>
                <w:szCs w:val="16"/>
              </w:rPr>
            </w:pPr>
            <w:r w:rsidRPr="00266687">
              <w:rPr>
                <w:color w:val="000000"/>
                <w:sz w:val="16"/>
                <w:szCs w:val="16"/>
              </w:rPr>
              <w:t>3.48</w:t>
            </w:r>
          </w:p>
        </w:tc>
        <w:tc>
          <w:tcPr>
            <w:tcW w:w="1008" w:type="dxa"/>
            <w:vAlign w:val="center"/>
            <w:hideMark/>
          </w:tcPr>
          <w:p w14:paraId="19770D13"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12E5E479" w14:textId="77777777" w:rsidTr="00F555E9">
        <w:trPr>
          <w:trHeight w:val="165"/>
        </w:trPr>
        <w:tc>
          <w:tcPr>
            <w:tcW w:w="360" w:type="dxa"/>
            <w:vAlign w:val="center"/>
            <w:hideMark/>
          </w:tcPr>
          <w:p w14:paraId="562AF9EF" w14:textId="77777777" w:rsidR="00E42721" w:rsidRPr="00312D86" w:rsidRDefault="00E42721" w:rsidP="00F555E9">
            <w:pPr>
              <w:snapToGrid w:val="0"/>
              <w:rPr>
                <w:sz w:val="16"/>
                <w:szCs w:val="16"/>
              </w:rPr>
            </w:pPr>
            <w:r w:rsidRPr="00312D86">
              <w:rPr>
                <w:color w:val="000000"/>
                <w:sz w:val="16"/>
                <w:szCs w:val="16"/>
              </w:rPr>
              <w:t>841</w:t>
            </w:r>
          </w:p>
        </w:tc>
        <w:tc>
          <w:tcPr>
            <w:tcW w:w="864" w:type="dxa"/>
            <w:vAlign w:val="center"/>
            <w:hideMark/>
          </w:tcPr>
          <w:p w14:paraId="49C321D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DF5EA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E38EA2E"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287CBFCD"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54D6F43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562B1A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6470454"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D7DD31F" w14:textId="77777777" w:rsidR="00E42721" w:rsidRPr="009B3DCC" w:rsidRDefault="00E42721" w:rsidP="00F555E9">
            <w:pPr>
              <w:snapToGrid w:val="0"/>
              <w:jc w:val="center"/>
              <w:rPr>
                <w:sz w:val="16"/>
                <w:szCs w:val="16"/>
              </w:rPr>
            </w:pPr>
            <w:r w:rsidRPr="00266687">
              <w:rPr>
                <w:color w:val="000000"/>
                <w:sz w:val="16"/>
                <w:szCs w:val="16"/>
              </w:rPr>
              <w:t>3.82</w:t>
            </w:r>
          </w:p>
        </w:tc>
        <w:tc>
          <w:tcPr>
            <w:tcW w:w="1008" w:type="dxa"/>
            <w:vAlign w:val="center"/>
            <w:hideMark/>
          </w:tcPr>
          <w:p w14:paraId="4F19267A" w14:textId="77777777" w:rsidR="00E42721" w:rsidRPr="009B3DCC" w:rsidRDefault="00E42721" w:rsidP="00F555E9">
            <w:pPr>
              <w:snapToGrid w:val="0"/>
              <w:jc w:val="center"/>
              <w:rPr>
                <w:sz w:val="16"/>
                <w:szCs w:val="16"/>
              </w:rPr>
            </w:pPr>
            <w:r w:rsidRPr="00266687">
              <w:rPr>
                <w:color w:val="000000"/>
                <w:sz w:val="16"/>
                <w:szCs w:val="16"/>
              </w:rPr>
              <w:t>3.92</w:t>
            </w:r>
          </w:p>
        </w:tc>
      </w:tr>
      <w:tr w:rsidR="00E42721" w:rsidRPr="009B3DCC" w14:paraId="38D0FC99" w14:textId="77777777" w:rsidTr="00F555E9">
        <w:trPr>
          <w:trHeight w:val="165"/>
        </w:trPr>
        <w:tc>
          <w:tcPr>
            <w:tcW w:w="360" w:type="dxa"/>
            <w:vAlign w:val="center"/>
            <w:hideMark/>
          </w:tcPr>
          <w:p w14:paraId="187ABABE" w14:textId="77777777" w:rsidR="00E42721" w:rsidRPr="00312D86" w:rsidRDefault="00E42721" w:rsidP="00F555E9">
            <w:pPr>
              <w:snapToGrid w:val="0"/>
              <w:rPr>
                <w:sz w:val="16"/>
                <w:szCs w:val="16"/>
              </w:rPr>
            </w:pPr>
            <w:r w:rsidRPr="00312D86">
              <w:rPr>
                <w:color w:val="000000"/>
                <w:sz w:val="16"/>
                <w:szCs w:val="16"/>
              </w:rPr>
              <w:t>842</w:t>
            </w:r>
          </w:p>
        </w:tc>
        <w:tc>
          <w:tcPr>
            <w:tcW w:w="864" w:type="dxa"/>
            <w:vAlign w:val="center"/>
            <w:hideMark/>
          </w:tcPr>
          <w:p w14:paraId="375ADB1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514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4AA19B"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3F26A18F"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4810B44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E1E7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C7B3187"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D27F6F0" w14:textId="77777777" w:rsidR="00E42721" w:rsidRPr="009B3DCC" w:rsidRDefault="00E42721" w:rsidP="00F555E9">
            <w:pPr>
              <w:snapToGrid w:val="0"/>
              <w:jc w:val="center"/>
              <w:rPr>
                <w:sz w:val="16"/>
                <w:szCs w:val="16"/>
              </w:rPr>
            </w:pPr>
            <w:r w:rsidRPr="00266687">
              <w:rPr>
                <w:color w:val="000000"/>
                <w:sz w:val="16"/>
                <w:szCs w:val="16"/>
              </w:rPr>
              <w:t>3.63</w:t>
            </w:r>
          </w:p>
        </w:tc>
        <w:tc>
          <w:tcPr>
            <w:tcW w:w="1008" w:type="dxa"/>
            <w:vAlign w:val="center"/>
            <w:hideMark/>
          </w:tcPr>
          <w:p w14:paraId="7139286E" w14:textId="77777777" w:rsidR="00E42721" w:rsidRPr="009B3DCC" w:rsidRDefault="00E42721" w:rsidP="00F555E9">
            <w:pPr>
              <w:snapToGrid w:val="0"/>
              <w:jc w:val="center"/>
              <w:rPr>
                <w:sz w:val="16"/>
                <w:szCs w:val="16"/>
              </w:rPr>
            </w:pPr>
            <w:r w:rsidRPr="00266687">
              <w:rPr>
                <w:color w:val="000000"/>
                <w:sz w:val="16"/>
                <w:szCs w:val="16"/>
              </w:rPr>
              <w:t>3.86</w:t>
            </w:r>
          </w:p>
        </w:tc>
      </w:tr>
      <w:tr w:rsidR="00E42721" w:rsidRPr="009B3DCC" w14:paraId="022EF722" w14:textId="77777777" w:rsidTr="00F555E9">
        <w:trPr>
          <w:trHeight w:val="180"/>
        </w:trPr>
        <w:tc>
          <w:tcPr>
            <w:tcW w:w="360" w:type="dxa"/>
            <w:vAlign w:val="center"/>
            <w:hideMark/>
          </w:tcPr>
          <w:p w14:paraId="44773E24" w14:textId="77777777" w:rsidR="00E42721" w:rsidRPr="00312D86" w:rsidRDefault="00E42721" w:rsidP="00F555E9">
            <w:pPr>
              <w:snapToGrid w:val="0"/>
              <w:rPr>
                <w:sz w:val="16"/>
                <w:szCs w:val="16"/>
              </w:rPr>
            </w:pPr>
            <w:r w:rsidRPr="00312D86">
              <w:rPr>
                <w:color w:val="000000"/>
                <w:sz w:val="16"/>
                <w:szCs w:val="16"/>
              </w:rPr>
              <w:t>843</w:t>
            </w:r>
          </w:p>
        </w:tc>
        <w:tc>
          <w:tcPr>
            <w:tcW w:w="864" w:type="dxa"/>
            <w:vAlign w:val="center"/>
            <w:hideMark/>
          </w:tcPr>
          <w:p w14:paraId="2D97CC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3924FB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094321"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7160F112"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F0D469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B58C21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1A42D9"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583408C" w14:textId="77777777" w:rsidR="00E42721" w:rsidRPr="009B3DCC" w:rsidRDefault="00E42721" w:rsidP="00F555E9">
            <w:pPr>
              <w:snapToGrid w:val="0"/>
              <w:jc w:val="center"/>
              <w:rPr>
                <w:sz w:val="16"/>
                <w:szCs w:val="16"/>
              </w:rPr>
            </w:pPr>
            <w:r w:rsidRPr="00266687">
              <w:rPr>
                <w:color w:val="000000"/>
                <w:sz w:val="16"/>
                <w:szCs w:val="16"/>
              </w:rPr>
              <w:t>3.58</w:t>
            </w:r>
          </w:p>
        </w:tc>
        <w:tc>
          <w:tcPr>
            <w:tcW w:w="1008" w:type="dxa"/>
            <w:vAlign w:val="center"/>
            <w:hideMark/>
          </w:tcPr>
          <w:p w14:paraId="674FF9CC" w14:textId="77777777" w:rsidR="00E42721" w:rsidRPr="009B3DCC" w:rsidRDefault="00E42721" w:rsidP="00F555E9">
            <w:pPr>
              <w:snapToGrid w:val="0"/>
              <w:jc w:val="center"/>
              <w:rPr>
                <w:sz w:val="16"/>
                <w:szCs w:val="16"/>
              </w:rPr>
            </w:pPr>
            <w:r w:rsidRPr="00266687">
              <w:rPr>
                <w:color w:val="000000"/>
                <w:sz w:val="16"/>
                <w:szCs w:val="16"/>
              </w:rPr>
              <w:t>4.47</w:t>
            </w:r>
          </w:p>
        </w:tc>
      </w:tr>
      <w:tr w:rsidR="00E42721" w:rsidRPr="009B3DCC" w14:paraId="2F74A930" w14:textId="77777777" w:rsidTr="00F555E9">
        <w:trPr>
          <w:trHeight w:val="165"/>
        </w:trPr>
        <w:tc>
          <w:tcPr>
            <w:tcW w:w="360" w:type="dxa"/>
            <w:vAlign w:val="center"/>
            <w:hideMark/>
          </w:tcPr>
          <w:p w14:paraId="5ECB75AB" w14:textId="77777777" w:rsidR="00E42721" w:rsidRPr="00312D86" w:rsidRDefault="00E42721" w:rsidP="00F555E9">
            <w:pPr>
              <w:snapToGrid w:val="0"/>
              <w:rPr>
                <w:sz w:val="16"/>
                <w:szCs w:val="16"/>
              </w:rPr>
            </w:pPr>
            <w:r w:rsidRPr="00312D86">
              <w:rPr>
                <w:color w:val="000000"/>
                <w:sz w:val="16"/>
                <w:szCs w:val="16"/>
              </w:rPr>
              <w:t>844</w:t>
            </w:r>
          </w:p>
        </w:tc>
        <w:tc>
          <w:tcPr>
            <w:tcW w:w="864" w:type="dxa"/>
            <w:vAlign w:val="center"/>
            <w:hideMark/>
          </w:tcPr>
          <w:p w14:paraId="3E6E024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D5B4B5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67379A"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5CCD02B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3FEDCBF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B5D5D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ADA35AE"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04A4F78" w14:textId="77777777" w:rsidR="00E42721" w:rsidRPr="009B3DCC" w:rsidRDefault="00E42721" w:rsidP="00F555E9">
            <w:pPr>
              <w:snapToGrid w:val="0"/>
              <w:jc w:val="center"/>
              <w:rPr>
                <w:sz w:val="16"/>
                <w:szCs w:val="16"/>
              </w:rPr>
            </w:pPr>
            <w:r w:rsidRPr="00266687">
              <w:rPr>
                <w:color w:val="000000"/>
                <w:sz w:val="16"/>
                <w:szCs w:val="16"/>
              </w:rPr>
              <w:t>3.86</w:t>
            </w:r>
          </w:p>
        </w:tc>
        <w:tc>
          <w:tcPr>
            <w:tcW w:w="1008" w:type="dxa"/>
            <w:vAlign w:val="center"/>
            <w:hideMark/>
          </w:tcPr>
          <w:p w14:paraId="5DD780CA" w14:textId="77777777" w:rsidR="00E42721" w:rsidRPr="009B3DCC" w:rsidRDefault="00E42721" w:rsidP="00F555E9">
            <w:pPr>
              <w:snapToGrid w:val="0"/>
              <w:jc w:val="center"/>
              <w:rPr>
                <w:sz w:val="16"/>
                <w:szCs w:val="16"/>
              </w:rPr>
            </w:pPr>
            <w:r w:rsidRPr="00266687">
              <w:rPr>
                <w:color w:val="000000"/>
                <w:sz w:val="16"/>
                <w:szCs w:val="16"/>
              </w:rPr>
              <w:t>4.48</w:t>
            </w:r>
          </w:p>
        </w:tc>
      </w:tr>
      <w:tr w:rsidR="00E42721" w:rsidRPr="009B3DCC" w14:paraId="63F200C9" w14:textId="77777777" w:rsidTr="00F555E9">
        <w:trPr>
          <w:trHeight w:val="165"/>
        </w:trPr>
        <w:tc>
          <w:tcPr>
            <w:tcW w:w="360" w:type="dxa"/>
            <w:vAlign w:val="center"/>
            <w:hideMark/>
          </w:tcPr>
          <w:p w14:paraId="298B6E2E" w14:textId="77777777" w:rsidR="00E42721" w:rsidRPr="00312D86" w:rsidRDefault="00E42721" w:rsidP="00F555E9">
            <w:pPr>
              <w:snapToGrid w:val="0"/>
              <w:rPr>
                <w:sz w:val="16"/>
                <w:szCs w:val="16"/>
              </w:rPr>
            </w:pPr>
            <w:r w:rsidRPr="00312D86">
              <w:rPr>
                <w:color w:val="000000"/>
                <w:sz w:val="16"/>
                <w:szCs w:val="16"/>
              </w:rPr>
              <w:t>845</w:t>
            </w:r>
          </w:p>
        </w:tc>
        <w:tc>
          <w:tcPr>
            <w:tcW w:w="864" w:type="dxa"/>
            <w:vAlign w:val="center"/>
            <w:hideMark/>
          </w:tcPr>
          <w:p w14:paraId="650EA91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E798AA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CA1F50" w14:textId="77777777" w:rsidR="00E42721" w:rsidRPr="009B3DCC" w:rsidRDefault="00E42721" w:rsidP="00F555E9">
            <w:pPr>
              <w:snapToGrid w:val="0"/>
              <w:jc w:val="center"/>
              <w:rPr>
                <w:sz w:val="16"/>
                <w:szCs w:val="16"/>
              </w:rPr>
            </w:pPr>
            <w:r w:rsidRPr="00266687">
              <w:rPr>
                <w:color w:val="000000"/>
                <w:sz w:val="16"/>
                <w:szCs w:val="16"/>
              </w:rPr>
              <w:t>177</w:t>
            </w:r>
          </w:p>
        </w:tc>
        <w:tc>
          <w:tcPr>
            <w:tcW w:w="1008" w:type="dxa"/>
            <w:vAlign w:val="center"/>
            <w:hideMark/>
          </w:tcPr>
          <w:p w14:paraId="401FFB55" w14:textId="77777777" w:rsidR="00E42721" w:rsidRPr="009B3DCC" w:rsidRDefault="00E42721" w:rsidP="00F555E9">
            <w:pPr>
              <w:snapToGrid w:val="0"/>
              <w:jc w:val="center"/>
              <w:rPr>
                <w:sz w:val="16"/>
                <w:szCs w:val="16"/>
              </w:rPr>
            </w:pPr>
            <w:r w:rsidRPr="00266687">
              <w:rPr>
                <w:color w:val="000000"/>
                <w:sz w:val="16"/>
                <w:szCs w:val="16"/>
              </w:rPr>
              <w:t>2015-06-23</w:t>
            </w:r>
          </w:p>
        </w:tc>
        <w:tc>
          <w:tcPr>
            <w:tcW w:w="1008" w:type="dxa"/>
            <w:vAlign w:val="center"/>
            <w:hideMark/>
          </w:tcPr>
          <w:p w14:paraId="25F9B95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848AA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6CF626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FE26BD" w14:textId="77777777" w:rsidR="00E42721" w:rsidRPr="009B3DCC" w:rsidRDefault="00E42721" w:rsidP="00F555E9">
            <w:pPr>
              <w:snapToGrid w:val="0"/>
              <w:jc w:val="center"/>
              <w:rPr>
                <w:sz w:val="16"/>
                <w:szCs w:val="16"/>
              </w:rPr>
            </w:pPr>
            <w:r w:rsidRPr="00266687">
              <w:rPr>
                <w:color w:val="000000"/>
                <w:sz w:val="16"/>
                <w:szCs w:val="16"/>
              </w:rPr>
              <w:t>3.52</w:t>
            </w:r>
          </w:p>
        </w:tc>
        <w:tc>
          <w:tcPr>
            <w:tcW w:w="1008" w:type="dxa"/>
            <w:vAlign w:val="center"/>
            <w:hideMark/>
          </w:tcPr>
          <w:p w14:paraId="2D20F209" w14:textId="77777777" w:rsidR="00E42721" w:rsidRPr="009B3DCC" w:rsidRDefault="00E42721" w:rsidP="00F555E9">
            <w:pPr>
              <w:snapToGrid w:val="0"/>
              <w:jc w:val="center"/>
              <w:rPr>
                <w:sz w:val="16"/>
                <w:szCs w:val="16"/>
              </w:rPr>
            </w:pPr>
            <w:r w:rsidRPr="00266687">
              <w:rPr>
                <w:color w:val="000000"/>
                <w:sz w:val="16"/>
                <w:szCs w:val="16"/>
              </w:rPr>
              <w:t>3.25</w:t>
            </w:r>
          </w:p>
        </w:tc>
      </w:tr>
      <w:tr w:rsidR="00E42721" w:rsidRPr="009B3DCC" w14:paraId="12858E36" w14:textId="77777777" w:rsidTr="00F555E9">
        <w:trPr>
          <w:trHeight w:val="165"/>
        </w:trPr>
        <w:tc>
          <w:tcPr>
            <w:tcW w:w="360" w:type="dxa"/>
            <w:vAlign w:val="center"/>
            <w:hideMark/>
          </w:tcPr>
          <w:p w14:paraId="5614FDBA" w14:textId="77777777" w:rsidR="00E42721" w:rsidRPr="00312D86" w:rsidRDefault="00E42721" w:rsidP="00F555E9">
            <w:pPr>
              <w:snapToGrid w:val="0"/>
              <w:rPr>
                <w:sz w:val="16"/>
                <w:szCs w:val="16"/>
              </w:rPr>
            </w:pPr>
            <w:r w:rsidRPr="00312D86">
              <w:rPr>
                <w:color w:val="000000"/>
                <w:sz w:val="16"/>
                <w:szCs w:val="16"/>
              </w:rPr>
              <w:t>846</w:t>
            </w:r>
          </w:p>
        </w:tc>
        <w:tc>
          <w:tcPr>
            <w:tcW w:w="864" w:type="dxa"/>
            <w:vAlign w:val="center"/>
            <w:hideMark/>
          </w:tcPr>
          <w:p w14:paraId="7E56B92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00B408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B6553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FF06D09"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593B96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F3B802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8B11232"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2C13C58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D8DC32F" w14:textId="77777777" w:rsidR="00E42721" w:rsidRPr="009B3DCC" w:rsidRDefault="00E42721" w:rsidP="00F555E9">
            <w:pPr>
              <w:snapToGrid w:val="0"/>
              <w:jc w:val="center"/>
              <w:rPr>
                <w:sz w:val="16"/>
                <w:szCs w:val="16"/>
              </w:rPr>
            </w:pPr>
            <w:r w:rsidRPr="00266687">
              <w:rPr>
                <w:color w:val="000000"/>
                <w:sz w:val="16"/>
                <w:szCs w:val="16"/>
              </w:rPr>
              <w:t>1.78</w:t>
            </w:r>
          </w:p>
        </w:tc>
      </w:tr>
      <w:tr w:rsidR="00E42721" w:rsidRPr="009B3DCC" w14:paraId="615B170B" w14:textId="77777777" w:rsidTr="00F555E9">
        <w:trPr>
          <w:trHeight w:val="165"/>
        </w:trPr>
        <w:tc>
          <w:tcPr>
            <w:tcW w:w="360" w:type="dxa"/>
            <w:vAlign w:val="center"/>
            <w:hideMark/>
          </w:tcPr>
          <w:p w14:paraId="28AD6092" w14:textId="77777777" w:rsidR="00E42721" w:rsidRPr="00312D86" w:rsidRDefault="00E42721" w:rsidP="00F555E9">
            <w:pPr>
              <w:snapToGrid w:val="0"/>
              <w:rPr>
                <w:sz w:val="16"/>
                <w:szCs w:val="16"/>
              </w:rPr>
            </w:pPr>
            <w:r w:rsidRPr="00312D86">
              <w:rPr>
                <w:color w:val="000000"/>
                <w:sz w:val="16"/>
                <w:szCs w:val="16"/>
              </w:rPr>
              <w:t>847</w:t>
            </w:r>
          </w:p>
        </w:tc>
        <w:tc>
          <w:tcPr>
            <w:tcW w:w="864" w:type="dxa"/>
            <w:vAlign w:val="center"/>
            <w:hideMark/>
          </w:tcPr>
          <w:p w14:paraId="1E5E884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B9F9B7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51CAFA7"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588B57B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74B0A3E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78BC2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7B1D211"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BD48BA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33FF39D9" w14:textId="77777777" w:rsidR="00E42721" w:rsidRPr="009B3DCC" w:rsidRDefault="00E42721" w:rsidP="00F555E9">
            <w:pPr>
              <w:snapToGrid w:val="0"/>
              <w:jc w:val="center"/>
              <w:rPr>
                <w:sz w:val="16"/>
                <w:szCs w:val="16"/>
              </w:rPr>
            </w:pPr>
            <w:r w:rsidRPr="00266687">
              <w:rPr>
                <w:color w:val="000000"/>
                <w:sz w:val="16"/>
                <w:szCs w:val="16"/>
              </w:rPr>
              <w:t>1.93</w:t>
            </w:r>
          </w:p>
        </w:tc>
      </w:tr>
      <w:tr w:rsidR="00E42721" w:rsidRPr="009B3DCC" w14:paraId="1BB7E142" w14:textId="77777777" w:rsidTr="00F555E9">
        <w:trPr>
          <w:trHeight w:val="165"/>
        </w:trPr>
        <w:tc>
          <w:tcPr>
            <w:tcW w:w="360" w:type="dxa"/>
            <w:vAlign w:val="center"/>
            <w:hideMark/>
          </w:tcPr>
          <w:p w14:paraId="7E8FD955" w14:textId="77777777" w:rsidR="00E42721" w:rsidRPr="00312D86" w:rsidRDefault="00E42721" w:rsidP="00F555E9">
            <w:pPr>
              <w:snapToGrid w:val="0"/>
              <w:rPr>
                <w:sz w:val="16"/>
                <w:szCs w:val="16"/>
              </w:rPr>
            </w:pPr>
            <w:r w:rsidRPr="00312D86">
              <w:rPr>
                <w:color w:val="000000"/>
                <w:sz w:val="16"/>
                <w:szCs w:val="16"/>
              </w:rPr>
              <w:t>848</w:t>
            </w:r>
          </w:p>
        </w:tc>
        <w:tc>
          <w:tcPr>
            <w:tcW w:w="864" w:type="dxa"/>
            <w:vAlign w:val="center"/>
            <w:hideMark/>
          </w:tcPr>
          <w:p w14:paraId="6F9197F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F81173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6652D8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0290F1AF"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0D9485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CA430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B791CB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404E3C91" w14:textId="77777777" w:rsidR="00E42721" w:rsidRPr="009B3DCC" w:rsidRDefault="00E42721" w:rsidP="00F555E9">
            <w:pPr>
              <w:snapToGrid w:val="0"/>
              <w:jc w:val="center"/>
              <w:rPr>
                <w:sz w:val="16"/>
                <w:szCs w:val="16"/>
              </w:rPr>
            </w:pPr>
            <w:r w:rsidRPr="00266687">
              <w:rPr>
                <w:color w:val="000000"/>
                <w:sz w:val="16"/>
                <w:szCs w:val="16"/>
              </w:rPr>
              <w:t>8.93</w:t>
            </w:r>
          </w:p>
        </w:tc>
        <w:tc>
          <w:tcPr>
            <w:tcW w:w="1008" w:type="dxa"/>
            <w:vAlign w:val="center"/>
            <w:hideMark/>
          </w:tcPr>
          <w:p w14:paraId="14765C19" w14:textId="77777777" w:rsidR="00E42721" w:rsidRPr="009B3DCC" w:rsidRDefault="00E42721" w:rsidP="00F555E9">
            <w:pPr>
              <w:snapToGrid w:val="0"/>
              <w:jc w:val="center"/>
              <w:rPr>
                <w:sz w:val="16"/>
                <w:szCs w:val="16"/>
              </w:rPr>
            </w:pPr>
            <w:r w:rsidRPr="00266687">
              <w:rPr>
                <w:color w:val="000000"/>
                <w:sz w:val="16"/>
                <w:szCs w:val="16"/>
              </w:rPr>
              <w:t>2.34</w:t>
            </w:r>
          </w:p>
        </w:tc>
      </w:tr>
      <w:tr w:rsidR="00E42721" w:rsidRPr="009B3DCC" w14:paraId="099D003E" w14:textId="77777777" w:rsidTr="00F555E9">
        <w:trPr>
          <w:trHeight w:val="165"/>
        </w:trPr>
        <w:tc>
          <w:tcPr>
            <w:tcW w:w="360" w:type="dxa"/>
            <w:vAlign w:val="center"/>
            <w:hideMark/>
          </w:tcPr>
          <w:p w14:paraId="784960F6" w14:textId="77777777" w:rsidR="00E42721" w:rsidRPr="00312D86" w:rsidRDefault="00E42721" w:rsidP="00F555E9">
            <w:pPr>
              <w:snapToGrid w:val="0"/>
              <w:rPr>
                <w:sz w:val="16"/>
                <w:szCs w:val="16"/>
              </w:rPr>
            </w:pPr>
            <w:r w:rsidRPr="00312D86">
              <w:rPr>
                <w:color w:val="000000"/>
                <w:sz w:val="16"/>
                <w:szCs w:val="16"/>
              </w:rPr>
              <w:t>849</w:t>
            </w:r>
          </w:p>
        </w:tc>
        <w:tc>
          <w:tcPr>
            <w:tcW w:w="864" w:type="dxa"/>
            <w:vAlign w:val="center"/>
            <w:hideMark/>
          </w:tcPr>
          <w:p w14:paraId="3219C23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3C9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FDB39A"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3EDFD5EA"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C1E49F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08B8B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A3F7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3B6D69C5" w14:textId="77777777" w:rsidR="00E42721" w:rsidRPr="009B3DCC" w:rsidRDefault="00E42721" w:rsidP="00F555E9">
            <w:pPr>
              <w:snapToGrid w:val="0"/>
              <w:jc w:val="center"/>
              <w:rPr>
                <w:sz w:val="16"/>
                <w:szCs w:val="16"/>
              </w:rPr>
            </w:pPr>
            <w:r w:rsidRPr="00266687">
              <w:rPr>
                <w:color w:val="000000"/>
                <w:sz w:val="16"/>
                <w:szCs w:val="16"/>
              </w:rPr>
              <w:t>7.28</w:t>
            </w:r>
          </w:p>
        </w:tc>
        <w:tc>
          <w:tcPr>
            <w:tcW w:w="1008" w:type="dxa"/>
            <w:vAlign w:val="center"/>
            <w:hideMark/>
          </w:tcPr>
          <w:p w14:paraId="6F7F81A1" w14:textId="77777777" w:rsidR="00E42721" w:rsidRPr="009B3DCC" w:rsidRDefault="00E42721" w:rsidP="00F555E9">
            <w:pPr>
              <w:snapToGrid w:val="0"/>
              <w:jc w:val="center"/>
              <w:rPr>
                <w:sz w:val="16"/>
                <w:szCs w:val="16"/>
              </w:rPr>
            </w:pPr>
            <w:r w:rsidRPr="00266687">
              <w:rPr>
                <w:color w:val="000000"/>
                <w:sz w:val="16"/>
                <w:szCs w:val="16"/>
              </w:rPr>
              <w:t>2.87</w:t>
            </w:r>
          </w:p>
        </w:tc>
      </w:tr>
      <w:tr w:rsidR="00E42721" w:rsidRPr="009B3DCC" w14:paraId="1800B70A" w14:textId="77777777" w:rsidTr="00F555E9">
        <w:trPr>
          <w:trHeight w:val="165"/>
        </w:trPr>
        <w:tc>
          <w:tcPr>
            <w:tcW w:w="360" w:type="dxa"/>
            <w:vAlign w:val="center"/>
            <w:hideMark/>
          </w:tcPr>
          <w:p w14:paraId="671EFCA6" w14:textId="77777777" w:rsidR="00E42721" w:rsidRPr="00312D86" w:rsidRDefault="00E42721" w:rsidP="00F555E9">
            <w:pPr>
              <w:snapToGrid w:val="0"/>
              <w:rPr>
                <w:sz w:val="16"/>
                <w:szCs w:val="16"/>
              </w:rPr>
            </w:pPr>
            <w:r w:rsidRPr="00312D86">
              <w:rPr>
                <w:color w:val="000000"/>
                <w:sz w:val="16"/>
                <w:szCs w:val="16"/>
              </w:rPr>
              <w:t>850</w:t>
            </w:r>
          </w:p>
        </w:tc>
        <w:tc>
          <w:tcPr>
            <w:tcW w:w="864" w:type="dxa"/>
            <w:vAlign w:val="center"/>
            <w:hideMark/>
          </w:tcPr>
          <w:p w14:paraId="2ACF5A0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FBC88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EDA8DF4"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11848835"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246A266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75127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F5B7B33"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39208CE" w14:textId="77777777" w:rsidR="00E42721" w:rsidRPr="009B3DCC" w:rsidRDefault="00E42721" w:rsidP="00F555E9">
            <w:pPr>
              <w:snapToGrid w:val="0"/>
              <w:jc w:val="center"/>
              <w:rPr>
                <w:sz w:val="16"/>
                <w:szCs w:val="16"/>
              </w:rPr>
            </w:pPr>
            <w:r w:rsidRPr="00266687">
              <w:rPr>
                <w:color w:val="000000"/>
                <w:sz w:val="16"/>
                <w:szCs w:val="16"/>
              </w:rPr>
              <w:t>7.49</w:t>
            </w:r>
          </w:p>
        </w:tc>
        <w:tc>
          <w:tcPr>
            <w:tcW w:w="1008" w:type="dxa"/>
            <w:vAlign w:val="center"/>
            <w:hideMark/>
          </w:tcPr>
          <w:p w14:paraId="64687FEE" w14:textId="77777777" w:rsidR="00E42721" w:rsidRPr="009B3DCC" w:rsidRDefault="00E42721" w:rsidP="00F555E9">
            <w:pPr>
              <w:snapToGrid w:val="0"/>
              <w:jc w:val="center"/>
              <w:rPr>
                <w:sz w:val="16"/>
                <w:szCs w:val="16"/>
              </w:rPr>
            </w:pPr>
            <w:r w:rsidRPr="00266687">
              <w:rPr>
                <w:color w:val="000000"/>
                <w:sz w:val="16"/>
                <w:szCs w:val="16"/>
              </w:rPr>
              <w:t>2.96</w:t>
            </w:r>
          </w:p>
        </w:tc>
      </w:tr>
      <w:tr w:rsidR="00E42721" w:rsidRPr="009B3DCC" w14:paraId="0C40AFD5" w14:textId="77777777" w:rsidTr="00F555E9">
        <w:trPr>
          <w:trHeight w:val="165"/>
        </w:trPr>
        <w:tc>
          <w:tcPr>
            <w:tcW w:w="360" w:type="dxa"/>
            <w:vAlign w:val="center"/>
            <w:hideMark/>
          </w:tcPr>
          <w:p w14:paraId="6E7AAB7C" w14:textId="77777777" w:rsidR="00E42721" w:rsidRPr="00312D86" w:rsidRDefault="00E42721" w:rsidP="00F555E9">
            <w:pPr>
              <w:snapToGrid w:val="0"/>
              <w:rPr>
                <w:sz w:val="16"/>
                <w:szCs w:val="16"/>
              </w:rPr>
            </w:pPr>
            <w:r w:rsidRPr="00312D86">
              <w:rPr>
                <w:color w:val="000000"/>
                <w:sz w:val="16"/>
                <w:szCs w:val="16"/>
              </w:rPr>
              <w:t>851</w:t>
            </w:r>
          </w:p>
        </w:tc>
        <w:tc>
          <w:tcPr>
            <w:tcW w:w="864" w:type="dxa"/>
            <w:vAlign w:val="center"/>
            <w:hideMark/>
          </w:tcPr>
          <w:p w14:paraId="73119E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5F572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406AFF" w14:textId="77777777" w:rsidR="00E42721" w:rsidRPr="009B3DCC" w:rsidRDefault="00E42721" w:rsidP="00F555E9">
            <w:pPr>
              <w:snapToGrid w:val="0"/>
              <w:jc w:val="center"/>
              <w:rPr>
                <w:sz w:val="16"/>
                <w:szCs w:val="16"/>
              </w:rPr>
            </w:pPr>
            <w:r w:rsidRPr="00266687">
              <w:rPr>
                <w:color w:val="000000"/>
                <w:sz w:val="16"/>
                <w:szCs w:val="16"/>
              </w:rPr>
              <w:t>178</w:t>
            </w:r>
          </w:p>
        </w:tc>
        <w:tc>
          <w:tcPr>
            <w:tcW w:w="1008" w:type="dxa"/>
            <w:vAlign w:val="center"/>
            <w:hideMark/>
          </w:tcPr>
          <w:p w14:paraId="26558F68" w14:textId="77777777" w:rsidR="00E42721" w:rsidRPr="009B3DCC" w:rsidRDefault="00E42721" w:rsidP="00F555E9">
            <w:pPr>
              <w:snapToGrid w:val="0"/>
              <w:jc w:val="center"/>
              <w:rPr>
                <w:sz w:val="16"/>
                <w:szCs w:val="16"/>
              </w:rPr>
            </w:pPr>
            <w:r w:rsidRPr="00266687">
              <w:rPr>
                <w:color w:val="000000"/>
                <w:sz w:val="16"/>
                <w:szCs w:val="16"/>
              </w:rPr>
              <w:t>2015-07-07</w:t>
            </w:r>
          </w:p>
        </w:tc>
        <w:tc>
          <w:tcPr>
            <w:tcW w:w="1008" w:type="dxa"/>
            <w:vAlign w:val="center"/>
            <w:hideMark/>
          </w:tcPr>
          <w:p w14:paraId="3B6B494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E7AB2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5B9D8FA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9D7C2C" w14:textId="77777777" w:rsidR="00E42721" w:rsidRPr="009B3DCC" w:rsidRDefault="00E42721" w:rsidP="00F555E9">
            <w:pPr>
              <w:snapToGrid w:val="0"/>
              <w:jc w:val="center"/>
              <w:rPr>
                <w:sz w:val="16"/>
                <w:szCs w:val="16"/>
              </w:rPr>
            </w:pPr>
            <w:r w:rsidRPr="00266687">
              <w:rPr>
                <w:color w:val="000000"/>
                <w:sz w:val="16"/>
                <w:szCs w:val="16"/>
              </w:rPr>
              <w:t>7.84</w:t>
            </w:r>
          </w:p>
        </w:tc>
        <w:tc>
          <w:tcPr>
            <w:tcW w:w="1008" w:type="dxa"/>
            <w:vAlign w:val="center"/>
            <w:hideMark/>
          </w:tcPr>
          <w:p w14:paraId="22B170CA" w14:textId="77777777" w:rsidR="00E42721" w:rsidRPr="009B3DCC" w:rsidRDefault="00E42721" w:rsidP="00F555E9">
            <w:pPr>
              <w:snapToGrid w:val="0"/>
              <w:jc w:val="center"/>
              <w:rPr>
                <w:sz w:val="16"/>
                <w:szCs w:val="16"/>
              </w:rPr>
            </w:pPr>
            <w:r w:rsidRPr="00266687">
              <w:rPr>
                <w:color w:val="000000"/>
                <w:sz w:val="16"/>
                <w:szCs w:val="16"/>
              </w:rPr>
              <w:t>1.75</w:t>
            </w:r>
          </w:p>
        </w:tc>
      </w:tr>
      <w:tr w:rsidR="00E42721" w:rsidRPr="009B3DCC" w14:paraId="544399CD" w14:textId="77777777" w:rsidTr="00F555E9">
        <w:trPr>
          <w:trHeight w:val="165"/>
        </w:trPr>
        <w:tc>
          <w:tcPr>
            <w:tcW w:w="360" w:type="dxa"/>
            <w:vAlign w:val="center"/>
            <w:hideMark/>
          </w:tcPr>
          <w:p w14:paraId="28A62591" w14:textId="77777777" w:rsidR="00E42721" w:rsidRPr="00312D86" w:rsidRDefault="00E42721" w:rsidP="00F555E9">
            <w:pPr>
              <w:snapToGrid w:val="0"/>
              <w:rPr>
                <w:sz w:val="16"/>
                <w:szCs w:val="16"/>
              </w:rPr>
            </w:pPr>
            <w:r w:rsidRPr="00312D86">
              <w:rPr>
                <w:color w:val="000000"/>
                <w:sz w:val="16"/>
                <w:szCs w:val="16"/>
              </w:rPr>
              <w:t>852</w:t>
            </w:r>
          </w:p>
        </w:tc>
        <w:tc>
          <w:tcPr>
            <w:tcW w:w="864" w:type="dxa"/>
            <w:vAlign w:val="center"/>
            <w:hideMark/>
          </w:tcPr>
          <w:p w14:paraId="08FC057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7698A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6FCEBA0"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1FE826F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282C141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E0BBD4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36A11F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7740B04F" w14:textId="77777777" w:rsidR="00E42721" w:rsidRPr="009B3DCC" w:rsidRDefault="00E42721" w:rsidP="00F555E9">
            <w:pPr>
              <w:snapToGrid w:val="0"/>
              <w:jc w:val="center"/>
              <w:rPr>
                <w:sz w:val="16"/>
                <w:szCs w:val="16"/>
              </w:rPr>
            </w:pPr>
            <w:r w:rsidRPr="00266687">
              <w:rPr>
                <w:color w:val="000000"/>
                <w:sz w:val="16"/>
                <w:szCs w:val="16"/>
              </w:rPr>
              <w:t>10.58</w:t>
            </w:r>
          </w:p>
        </w:tc>
        <w:tc>
          <w:tcPr>
            <w:tcW w:w="1008" w:type="dxa"/>
            <w:vAlign w:val="center"/>
            <w:hideMark/>
          </w:tcPr>
          <w:p w14:paraId="07B8B6A5"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307337BB" w14:textId="77777777" w:rsidTr="00F555E9">
        <w:trPr>
          <w:trHeight w:val="165"/>
        </w:trPr>
        <w:tc>
          <w:tcPr>
            <w:tcW w:w="360" w:type="dxa"/>
            <w:vAlign w:val="center"/>
            <w:hideMark/>
          </w:tcPr>
          <w:p w14:paraId="407040B6" w14:textId="77777777" w:rsidR="00E42721" w:rsidRPr="00312D86" w:rsidRDefault="00E42721" w:rsidP="00F555E9">
            <w:pPr>
              <w:snapToGrid w:val="0"/>
              <w:rPr>
                <w:sz w:val="16"/>
                <w:szCs w:val="16"/>
              </w:rPr>
            </w:pPr>
            <w:r w:rsidRPr="00312D86">
              <w:rPr>
                <w:color w:val="000000"/>
                <w:sz w:val="16"/>
                <w:szCs w:val="16"/>
              </w:rPr>
              <w:t>853</w:t>
            </w:r>
          </w:p>
        </w:tc>
        <w:tc>
          <w:tcPr>
            <w:tcW w:w="864" w:type="dxa"/>
            <w:vAlign w:val="center"/>
            <w:hideMark/>
          </w:tcPr>
          <w:p w14:paraId="2D6F6DE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6D7B39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12B4E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34B2C91A"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9D9B35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FC2536B"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0713E7"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33934B34" w14:textId="77777777" w:rsidR="00E42721" w:rsidRPr="009B3DCC" w:rsidRDefault="00E42721" w:rsidP="00F555E9">
            <w:pPr>
              <w:snapToGrid w:val="0"/>
              <w:jc w:val="center"/>
              <w:rPr>
                <w:sz w:val="16"/>
                <w:szCs w:val="16"/>
              </w:rPr>
            </w:pPr>
            <w:r w:rsidRPr="00266687">
              <w:rPr>
                <w:color w:val="000000"/>
                <w:sz w:val="16"/>
                <w:szCs w:val="16"/>
              </w:rPr>
              <w:t>11.74</w:t>
            </w:r>
          </w:p>
        </w:tc>
        <w:tc>
          <w:tcPr>
            <w:tcW w:w="1008" w:type="dxa"/>
            <w:vAlign w:val="center"/>
            <w:hideMark/>
          </w:tcPr>
          <w:p w14:paraId="34B8CBE7" w14:textId="77777777" w:rsidR="00E42721" w:rsidRPr="009B3DCC" w:rsidRDefault="00E42721" w:rsidP="00F555E9">
            <w:pPr>
              <w:snapToGrid w:val="0"/>
              <w:jc w:val="center"/>
              <w:rPr>
                <w:sz w:val="16"/>
                <w:szCs w:val="16"/>
              </w:rPr>
            </w:pPr>
            <w:r w:rsidRPr="00266687">
              <w:rPr>
                <w:color w:val="000000"/>
                <w:sz w:val="16"/>
                <w:szCs w:val="16"/>
              </w:rPr>
              <w:t>1.45</w:t>
            </w:r>
          </w:p>
        </w:tc>
      </w:tr>
      <w:tr w:rsidR="00E42721" w:rsidRPr="009B3DCC" w14:paraId="7D2C1340" w14:textId="77777777" w:rsidTr="00F555E9">
        <w:trPr>
          <w:trHeight w:val="165"/>
        </w:trPr>
        <w:tc>
          <w:tcPr>
            <w:tcW w:w="360" w:type="dxa"/>
            <w:vAlign w:val="center"/>
            <w:hideMark/>
          </w:tcPr>
          <w:p w14:paraId="4F2DE077" w14:textId="77777777" w:rsidR="00E42721" w:rsidRPr="00312D86" w:rsidRDefault="00E42721" w:rsidP="00F555E9">
            <w:pPr>
              <w:snapToGrid w:val="0"/>
              <w:rPr>
                <w:sz w:val="16"/>
                <w:szCs w:val="16"/>
              </w:rPr>
            </w:pPr>
            <w:r w:rsidRPr="00312D86">
              <w:rPr>
                <w:color w:val="000000"/>
                <w:sz w:val="16"/>
                <w:szCs w:val="16"/>
              </w:rPr>
              <w:t>854</w:t>
            </w:r>
          </w:p>
        </w:tc>
        <w:tc>
          <w:tcPr>
            <w:tcW w:w="864" w:type="dxa"/>
            <w:vAlign w:val="center"/>
            <w:hideMark/>
          </w:tcPr>
          <w:p w14:paraId="2E0925C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FFAF00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8D700E1"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7B498463"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4E68C33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415517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E34F8B"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0B6F775E" w14:textId="77777777" w:rsidR="00E42721" w:rsidRPr="009B3DCC" w:rsidRDefault="00E42721" w:rsidP="00F555E9">
            <w:pPr>
              <w:snapToGrid w:val="0"/>
              <w:jc w:val="center"/>
              <w:rPr>
                <w:sz w:val="16"/>
                <w:szCs w:val="16"/>
              </w:rPr>
            </w:pPr>
            <w:r w:rsidRPr="00266687">
              <w:rPr>
                <w:color w:val="000000"/>
                <w:sz w:val="16"/>
                <w:szCs w:val="16"/>
              </w:rPr>
              <w:t>11.83</w:t>
            </w:r>
          </w:p>
        </w:tc>
        <w:tc>
          <w:tcPr>
            <w:tcW w:w="1008" w:type="dxa"/>
            <w:vAlign w:val="center"/>
            <w:hideMark/>
          </w:tcPr>
          <w:p w14:paraId="4E430BE4" w14:textId="77777777" w:rsidR="00E42721" w:rsidRPr="009B3DCC" w:rsidRDefault="00E42721" w:rsidP="00F555E9">
            <w:pPr>
              <w:snapToGrid w:val="0"/>
              <w:jc w:val="center"/>
              <w:rPr>
                <w:sz w:val="16"/>
                <w:szCs w:val="16"/>
              </w:rPr>
            </w:pPr>
            <w:r w:rsidRPr="00266687">
              <w:rPr>
                <w:color w:val="000000"/>
                <w:sz w:val="16"/>
                <w:szCs w:val="16"/>
              </w:rPr>
              <w:t>1.51</w:t>
            </w:r>
          </w:p>
        </w:tc>
      </w:tr>
      <w:tr w:rsidR="00E42721" w:rsidRPr="009B3DCC" w14:paraId="73CC70E5" w14:textId="77777777" w:rsidTr="00F555E9">
        <w:trPr>
          <w:trHeight w:val="165"/>
        </w:trPr>
        <w:tc>
          <w:tcPr>
            <w:tcW w:w="360" w:type="dxa"/>
            <w:vAlign w:val="center"/>
            <w:hideMark/>
          </w:tcPr>
          <w:p w14:paraId="1EEB6DE5" w14:textId="77777777" w:rsidR="00E42721" w:rsidRPr="00312D86" w:rsidRDefault="00E42721" w:rsidP="00F555E9">
            <w:pPr>
              <w:snapToGrid w:val="0"/>
              <w:rPr>
                <w:sz w:val="16"/>
                <w:szCs w:val="16"/>
              </w:rPr>
            </w:pPr>
            <w:r w:rsidRPr="00312D86">
              <w:rPr>
                <w:color w:val="000000"/>
                <w:sz w:val="16"/>
                <w:szCs w:val="16"/>
              </w:rPr>
              <w:t>855</w:t>
            </w:r>
          </w:p>
        </w:tc>
        <w:tc>
          <w:tcPr>
            <w:tcW w:w="864" w:type="dxa"/>
            <w:vAlign w:val="center"/>
            <w:hideMark/>
          </w:tcPr>
          <w:p w14:paraId="48E3B68B"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2DECFD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D8EAD7"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54B5EB42"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620F22C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B7454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6E8913A"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231823FB"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702919B7" w14:textId="77777777" w:rsidR="00E42721" w:rsidRPr="009B3DCC" w:rsidRDefault="00E42721" w:rsidP="00F555E9">
            <w:pPr>
              <w:snapToGrid w:val="0"/>
              <w:jc w:val="center"/>
              <w:rPr>
                <w:sz w:val="16"/>
                <w:szCs w:val="16"/>
              </w:rPr>
            </w:pPr>
            <w:r w:rsidRPr="00266687">
              <w:rPr>
                <w:color w:val="000000"/>
                <w:sz w:val="16"/>
                <w:szCs w:val="16"/>
              </w:rPr>
              <w:t>1.66</w:t>
            </w:r>
          </w:p>
        </w:tc>
      </w:tr>
      <w:tr w:rsidR="00E42721" w:rsidRPr="009B3DCC" w14:paraId="3FC9A709" w14:textId="77777777" w:rsidTr="00F555E9">
        <w:trPr>
          <w:trHeight w:val="165"/>
        </w:trPr>
        <w:tc>
          <w:tcPr>
            <w:tcW w:w="360" w:type="dxa"/>
            <w:vAlign w:val="center"/>
            <w:hideMark/>
          </w:tcPr>
          <w:p w14:paraId="0514054B" w14:textId="77777777" w:rsidR="00E42721" w:rsidRPr="00312D86" w:rsidRDefault="00E42721" w:rsidP="00F555E9">
            <w:pPr>
              <w:snapToGrid w:val="0"/>
              <w:rPr>
                <w:sz w:val="16"/>
                <w:szCs w:val="16"/>
              </w:rPr>
            </w:pPr>
            <w:r w:rsidRPr="00312D86">
              <w:rPr>
                <w:color w:val="000000"/>
                <w:sz w:val="16"/>
                <w:szCs w:val="16"/>
              </w:rPr>
              <w:t>856</w:t>
            </w:r>
          </w:p>
        </w:tc>
        <w:tc>
          <w:tcPr>
            <w:tcW w:w="864" w:type="dxa"/>
            <w:vAlign w:val="center"/>
            <w:hideMark/>
          </w:tcPr>
          <w:p w14:paraId="6C1BCAB6"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3C985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ADDF29" w14:textId="77777777" w:rsidR="00E42721" w:rsidRPr="009B3DCC" w:rsidRDefault="00E42721" w:rsidP="00F555E9">
            <w:pPr>
              <w:snapToGrid w:val="0"/>
              <w:jc w:val="center"/>
              <w:rPr>
                <w:sz w:val="16"/>
                <w:szCs w:val="16"/>
              </w:rPr>
            </w:pPr>
            <w:r w:rsidRPr="00266687">
              <w:rPr>
                <w:color w:val="000000"/>
                <w:sz w:val="16"/>
                <w:szCs w:val="16"/>
              </w:rPr>
              <w:t>179</w:t>
            </w:r>
          </w:p>
        </w:tc>
        <w:tc>
          <w:tcPr>
            <w:tcW w:w="1008" w:type="dxa"/>
            <w:vAlign w:val="center"/>
            <w:hideMark/>
          </w:tcPr>
          <w:p w14:paraId="0556E44B" w14:textId="77777777" w:rsidR="00E42721" w:rsidRPr="009B3DCC" w:rsidRDefault="00E42721" w:rsidP="00F555E9">
            <w:pPr>
              <w:snapToGrid w:val="0"/>
              <w:jc w:val="center"/>
              <w:rPr>
                <w:sz w:val="16"/>
                <w:szCs w:val="16"/>
              </w:rPr>
            </w:pPr>
            <w:r w:rsidRPr="00266687">
              <w:rPr>
                <w:color w:val="000000"/>
                <w:sz w:val="16"/>
                <w:szCs w:val="16"/>
              </w:rPr>
              <w:t>2015-07-21</w:t>
            </w:r>
          </w:p>
        </w:tc>
        <w:tc>
          <w:tcPr>
            <w:tcW w:w="1008" w:type="dxa"/>
            <w:vAlign w:val="center"/>
            <w:hideMark/>
          </w:tcPr>
          <w:p w14:paraId="7180B94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251629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74082D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0E8444D" w14:textId="77777777" w:rsidR="00E42721" w:rsidRPr="009B3DCC" w:rsidRDefault="00E42721" w:rsidP="00F555E9">
            <w:pPr>
              <w:snapToGrid w:val="0"/>
              <w:jc w:val="center"/>
              <w:rPr>
                <w:sz w:val="16"/>
                <w:szCs w:val="16"/>
              </w:rPr>
            </w:pPr>
            <w:r w:rsidRPr="00266687">
              <w:rPr>
                <w:color w:val="000000"/>
                <w:sz w:val="16"/>
                <w:szCs w:val="16"/>
              </w:rPr>
              <w:t>11.58</w:t>
            </w:r>
          </w:p>
        </w:tc>
        <w:tc>
          <w:tcPr>
            <w:tcW w:w="1008" w:type="dxa"/>
            <w:vAlign w:val="center"/>
            <w:hideMark/>
          </w:tcPr>
          <w:p w14:paraId="299121C7" w14:textId="77777777" w:rsidR="00E42721" w:rsidRPr="009B3DCC" w:rsidRDefault="00E42721" w:rsidP="00F555E9">
            <w:pPr>
              <w:snapToGrid w:val="0"/>
              <w:jc w:val="center"/>
              <w:rPr>
                <w:sz w:val="16"/>
                <w:szCs w:val="16"/>
              </w:rPr>
            </w:pPr>
            <w:r w:rsidRPr="00266687">
              <w:rPr>
                <w:color w:val="000000"/>
                <w:sz w:val="16"/>
                <w:szCs w:val="16"/>
              </w:rPr>
              <w:t>1.21</w:t>
            </w:r>
          </w:p>
        </w:tc>
      </w:tr>
      <w:tr w:rsidR="00E42721" w:rsidRPr="009B3DCC" w14:paraId="04E8EC8A" w14:textId="77777777" w:rsidTr="00F555E9">
        <w:trPr>
          <w:trHeight w:val="180"/>
        </w:trPr>
        <w:tc>
          <w:tcPr>
            <w:tcW w:w="360" w:type="dxa"/>
            <w:vAlign w:val="center"/>
            <w:hideMark/>
          </w:tcPr>
          <w:p w14:paraId="3619D2A5" w14:textId="77777777" w:rsidR="00E42721" w:rsidRPr="00312D86" w:rsidRDefault="00E42721" w:rsidP="00F555E9">
            <w:pPr>
              <w:snapToGrid w:val="0"/>
              <w:rPr>
                <w:sz w:val="16"/>
                <w:szCs w:val="16"/>
              </w:rPr>
            </w:pPr>
            <w:r w:rsidRPr="00312D86">
              <w:rPr>
                <w:color w:val="000000"/>
                <w:sz w:val="16"/>
                <w:szCs w:val="16"/>
              </w:rPr>
              <w:t>857</w:t>
            </w:r>
          </w:p>
        </w:tc>
        <w:tc>
          <w:tcPr>
            <w:tcW w:w="864" w:type="dxa"/>
            <w:vAlign w:val="center"/>
            <w:hideMark/>
          </w:tcPr>
          <w:p w14:paraId="17B2DDA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3ED53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AC8321"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2F301A"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055283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DF5B85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6AE28C3"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125EB967" w14:textId="77777777" w:rsidR="00E42721" w:rsidRPr="009B3DCC" w:rsidRDefault="00E42721" w:rsidP="00F555E9">
            <w:pPr>
              <w:snapToGrid w:val="0"/>
              <w:jc w:val="center"/>
              <w:rPr>
                <w:sz w:val="16"/>
                <w:szCs w:val="16"/>
              </w:rPr>
            </w:pPr>
            <w:r w:rsidRPr="00266687">
              <w:rPr>
                <w:color w:val="000000"/>
                <w:sz w:val="16"/>
                <w:szCs w:val="16"/>
              </w:rPr>
              <w:t>13.18</w:t>
            </w:r>
          </w:p>
        </w:tc>
        <w:tc>
          <w:tcPr>
            <w:tcW w:w="1008" w:type="dxa"/>
            <w:vAlign w:val="center"/>
            <w:hideMark/>
          </w:tcPr>
          <w:p w14:paraId="56FB61EF" w14:textId="77777777" w:rsidR="00E42721" w:rsidRPr="009B3DCC" w:rsidRDefault="00E42721" w:rsidP="00F555E9">
            <w:pPr>
              <w:snapToGrid w:val="0"/>
              <w:jc w:val="center"/>
              <w:rPr>
                <w:sz w:val="16"/>
                <w:szCs w:val="16"/>
              </w:rPr>
            </w:pPr>
            <w:r w:rsidRPr="00266687">
              <w:rPr>
                <w:color w:val="000000"/>
                <w:sz w:val="16"/>
                <w:szCs w:val="16"/>
              </w:rPr>
              <w:t>1.13</w:t>
            </w:r>
          </w:p>
        </w:tc>
      </w:tr>
      <w:tr w:rsidR="00E42721" w:rsidRPr="009B3DCC" w14:paraId="08574E6C" w14:textId="77777777" w:rsidTr="00F555E9">
        <w:trPr>
          <w:trHeight w:val="165"/>
        </w:trPr>
        <w:tc>
          <w:tcPr>
            <w:tcW w:w="360" w:type="dxa"/>
            <w:vAlign w:val="center"/>
            <w:hideMark/>
          </w:tcPr>
          <w:p w14:paraId="76C70E05" w14:textId="77777777" w:rsidR="00E42721" w:rsidRPr="00312D86" w:rsidRDefault="00E42721" w:rsidP="00F555E9">
            <w:pPr>
              <w:snapToGrid w:val="0"/>
              <w:rPr>
                <w:sz w:val="16"/>
                <w:szCs w:val="16"/>
              </w:rPr>
            </w:pPr>
            <w:r w:rsidRPr="00312D86">
              <w:rPr>
                <w:color w:val="000000"/>
                <w:sz w:val="16"/>
                <w:szCs w:val="16"/>
              </w:rPr>
              <w:t>858</w:t>
            </w:r>
          </w:p>
        </w:tc>
        <w:tc>
          <w:tcPr>
            <w:tcW w:w="864" w:type="dxa"/>
            <w:vAlign w:val="center"/>
            <w:hideMark/>
          </w:tcPr>
          <w:p w14:paraId="4D71D63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334EF4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CB4537"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512B1616"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7CFB324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BC53B1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78C515"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2DADC3" w14:textId="77777777" w:rsidR="00E42721" w:rsidRPr="009B3DCC" w:rsidRDefault="00E42721" w:rsidP="00F555E9">
            <w:pPr>
              <w:snapToGrid w:val="0"/>
              <w:jc w:val="center"/>
              <w:rPr>
                <w:sz w:val="16"/>
                <w:szCs w:val="16"/>
              </w:rPr>
            </w:pPr>
            <w:r w:rsidRPr="00266687">
              <w:rPr>
                <w:color w:val="000000"/>
                <w:sz w:val="16"/>
                <w:szCs w:val="16"/>
              </w:rPr>
              <w:t>14.81</w:t>
            </w:r>
          </w:p>
        </w:tc>
        <w:tc>
          <w:tcPr>
            <w:tcW w:w="1008" w:type="dxa"/>
            <w:vAlign w:val="center"/>
            <w:hideMark/>
          </w:tcPr>
          <w:p w14:paraId="7F700AB2"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7ECBB8AC" w14:textId="77777777" w:rsidTr="00F555E9">
        <w:trPr>
          <w:trHeight w:val="165"/>
        </w:trPr>
        <w:tc>
          <w:tcPr>
            <w:tcW w:w="360" w:type="dxa"/>
            <w:vAlign w:val="center"/>
            <w:hideMark/>
          </w:tcPr>
          <w:p w14:paraId="18682D2D" w14:textId="77777777" w:rsidR="00E42721" w:rsidRPr="00312D86" w:rsidRDefault="00E42721" w:rsidP="00F555E9">
            <w:pPr>
              <w:snapToGrid w:val="0"/>
              <w:rPr>
                <w:sz w:val="16"/>
                <w:szCs w:val="16"/>
              </w:rPr>
            </w:pPr>
            <w:r w:rsidRPr="00312D86">
              <w:rPr>
                <w:color w:val="000000"/>
                <w:sz w:val="16"/>
                <w:szCs w:val="16"/>
              </w:rPr>
              <w:t>859</w:t>
            </w:r>
          </w:p>
        </w:tc>
        <w:tc>
          <w:tcPr>
            <w:tcW w:w="864" w:type="dxa"/>
            <w:vAlign w:val="center"/>
            <w:hideMark/>
          </w:tcPr>
          <w:p w14:paraId="6F99C3B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8F5BE9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69E4802"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13D266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21F727AB"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1B9945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77C2B40"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1941872" w14:textId="77777777" w:rsidR="00E42721" w:rsidRPr="009B3DCC" w:rsidRDefault="00E42721" w:rsidP="00F555E9">
            <w:pPr>
              <w:snapToGrid w:val="0"/>
              <w:jc w:val="center"/>
              <w:rPr>
                <w:sz w:val="16"/>
                <w:szCs w:val="16"/>
              </w:rPr>
            </w:pPr>
            <w:r w:rsidRPr="00266687">
              <w:rPr>
                <w:color w:val="000000"/>
                <w:sz w:val="16"/>
                <w:szCs w:val="16"/>
              </w:rPr>
              <w:t>13.21</w:t>
            </w:r>
          </w:p>
        </w:tc>
        <w:tc>
          <w:tcPr>
            <w:tcW w:w="1008" w:type="dxa"/>
            <w:vAlign w:val="center"/>
            <w:hideMark/>
          </w:tcPr>
          <w:p w14:paraId="497A95A5"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5B0BE6B4" w14:textId="77777777" w:rsidTr="00F555E9">
        <w:trPr>
          <w:trHeight w:val="165"/>
        </w:trPr>
        <w:tc>
          <w:tcPr>
            <w:tcW w:w="360" w:type="dxa"/>
            <w:vAlign w:val="center"/>
            <w:hideMark/>
          </w:tcPr>
          <w:p w14:paraId="6878A79A" w14:textId="77777777" w:rsidR="00E42721" w:rsidRPr="00312D86" w:rsidRDefault="00E42721" w:rsidP="00F555E9">
            <w:pPr>
              <w:snapToGrid w:val="0"/>
              <w:rPr>
                <w:sz w:val="16"/>
                <w:szCs w:val="16"/>
              </w:rPr>
            </w:pPr>
            <w:r w:rsidRPr="00312D86">
              <w:rPr>
                <w:color w:val="000000"/>
                <w:sz w:val="16"/>
                <w:szCs w:val="16"/>
              </w:rPr>
              <w:t>860</w:t>
            </w:r>
          </w:p>
        </w:tc>
        <w:tc>
          <w:tcPr>
            <w:tcW w:w="864" w:type="dxa"/>
            <w:vAlign w:val="center"/>
            <w:hideMark/>
          </w:tcPr>
          <w:p w14:paraId="77C2A85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C20DC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97F11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C092972"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4687D15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3761C51"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5292DFC"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57D5FF3A" w14:textId="77777777" w:rsidR="00E42721" w:rsidRPr="009B3DCC" w:rsidRDefault="00E42721" w:rsidP="00F555E9">
            <w:pPr>
              <w:snapToGrid w:val="0"/>
              <w:jc w:val="center"/>
              <w:rPr>
                <w:sz w:val="16"/>
                <w:szCs w:val="16"/>
              </w:rPr>
            </w:pPr>
            <w:r w:rsidRPr="00266687">
              <w:rPr>
                <w:color w:val="000000"/>
                <w:sz w:val="16"/>
                <w:szCs w:val="16"/>
              </w:rPr>
              <w:t>11.99</w:t>
            </w:r>
          </w:p>
        </w:tc>
        <w:tc>
          <w:tcPr>
            <w:tcW w:w="1008" w:type="dxa"/>
            <w:vAlign w:val="center"/>
            <w:hideMark/>
          </w:tcPr>
          <w:p w14:paraId="47AD3660" w14:textId="77777777" w:rsidR="00E42721" w:rsidRPr="009B3DCC" w:rsidRDefault="00E42721" w:rsidP="00F555E9">
            <w:pPr>
              <w:snapToGrid w:val="0"/>
              <w:jc w:val="center"/>
              <w:rPr>
                <w:sz w:val="16"/>
                <w:szCs w:val="16"/>
              </w:rPr>
            </w:pPr>
            <w:r w:rsidRPr="00266687">
              <w:rPr>
                <w:color w:val="000000"/>
                <w:sz w:val="16"/>
                <w:szCs w:val="16"/>
              </w:rPr>
              <w:t>1.72</w:t>
            </w:r>
          </w:p>
        </w:tc>
      </w:tr>
      <w:tr w:rsidR="00E42721" w:rsidRPr="009B3DCC" w14:paraId="6BD74D5C" w14:textId="77777777" w:rsidTr="00F555E9">
        <w:trPr>
          <w:trHeight w:val="165"/>
        </w:trPr>
        <w:tc>
          <w:tcPr>
            <w:tcW w:w="360" w:type="dxa"/>
            <w:vAlign w:val="center"/>
            <w:hideMark/>
          </w:tcPr>
          <w:p w14:paraId="729E5B75" w14:textId="77777777" w:rsidR="00E42721" w:rsidRPr="00312D86" w:rsidRDefault="00E42721" w:rsidP="00F555E9">
            <w:pPr>
              <w:snapToGrid w:val="0"/>
              <w:rPr>
                <w:sz w:val="16"/>
                <w:szCs w:val="16"/>
              </w:rPr>
            </w:pPr>
            <w:r w:rsidRPr="00312D86">
              <w:rPr>
                <w:color w:val="000000"/>
                <w:sz w:val="16"/>
                <w:szCs w:val="16"/>
              </w:rPr>
              <w:t>861</w:t>
            </w:r>
          </w:p>
        </w:tc>
        <w:tc>
          <w:tcPr>
            <w:tcW w:w="864" w:type="dxa"/>
            <w:vAlign w:val="center"/>
            <w:hideMark/>
          </w:tcPr>
          <w:p w14:paraId="40279010"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CE99B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EAFA03"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860F58"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7077D0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554827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E9C12"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3F565440" w14:textId="77777777" w:rsidR="00E42721" w:rsidRPr="009B3DCC" w:rsidRDefault="00E42721" w:rsidP="00F555E9">
            <w:pPr>
              <w:snapToGrid w:val="0"/>
              <w:jc w:val="center"/>
              <w:rPr>
                <w:sz w:val="16"/>
                <w:szCs w:val="16"/>
              </w:rPr>
            </w:pPr>
            <w:r w:rsidRPr="00266687">
              <w:rPr>
                <w:color w:val="000000"/>
                <w:sz w:val="16"/>
                <w:szCs w:val="16"/>
              </w:rPr>
              <w:t>15.06</w:t>
            </w:r>
          </w:p>
        </w:tc>
        <w:tc>
          <w:tcPr>
            <w:tcW w:w="1008" w:type="dxa"/>
            <w:vAlign w:val="center"/>
            <w:hideMark/>
          </w:tcPr>
          <w:p w14:paraId="6DEB02CC" w14:textId="77777777" w:rsidR="00E42721" w:rsidRPr="009B3DCC" w:rsidRDefault="00E42721" w:rsidP="00F555E9">
            <w:pPr>
              <w:snapToGrid w:val="0"/>
              <w:jc w:val="center"/>
              <w:rPr>
                <w:sz w:val="16"/>
                <w:szCs w:val="16"/>
              </w:rPr>
            </w:pPr>
            <w:r w:rsidRPr="00266687">
              <w:rPr>
                <w:color w:val="000000"/>
                <w:sz w:val="16"/>
                <w:szCs w:val="16"/>
              </w:rPr>
              <w:t>1.74</w:t>
            </w:r>
          </w:p>
        </w:tc>
      </w:tr>
      <w:tr w:rsidR="00E42721" w:rsidRPr="009B3DCC" w14:paraId="70EBBA34" w14:textId="77777777" w:rsidTr="00F555E9">
        <w:trPr>
          <w:trHeight w:val="165"/>
        </w:trPr>
        <w:tc>
          <w:tcPr>
            <w:tcW w:w="360" w:type="dxa"/>
            <w:vAlign w:val="center"/>
            <w:hideMark/>
          </w:tcPr>
          <w:p w14:paraId="3DBFA900" w14:textId="77777777" w:rsidR="00E42721" w:rsidRPr="00312D86" w:rsidRDefault="00E42721" w:rsidP="00F555E9">
            <w:pPr>
              <w:snapToGrid w:val="0"/>
              <w:rPr>
                <w:sz w:val="16"/>
                <w:szCs w:val="16"/>
              </w:rPr>
            </w:pPr>
            <w:r w:rsidRPr="00312D86">
              <w:rPr>
                <w:color w:val="000000"/>
                <w:sz w:val="16"/>
                <w:szCs w:val="16"/>
              </w:rPr>
              <w:t>862</w:t>
            </w:r>
          </w:p>
        </w:tc>
        <w:tc>
          <w:tcPr>
            <w:tcW w:w="864" w:type="dxa"/>
            <w:vAlign w:val="center"/>
            <w:hideMark/>
          </w:tcPr>
          <w:p w14:paraId="7CC3321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5E5C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2C4D4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7D9D2B53" w14:textId="77777777" w:rsidR="00E42721" w:rsidRPr="009B3DCC" w:rsidRDefault="00E42721" w:rsidP="00F555E9">
            <w:pPr>
              <w:snapToGrid w:val="0"/>
              <w:jc w:val="center"/>
              <w:rPr>
                <w:sz w:val="16"/>
                <w:szCs w:val="16"/>
              </w:rPr>
            </w:pPr>
            <w:r w:rsidRPr="00266687">
              <w:rPr>
                <w:color w:val="000000"/>
                <w:sz w:val="16"/>
                <w:szCs w:val="16"/>
              </w:rPr>
              <w:t>2015-08-04</w:t>
            </w:r>
          </w:p>
        </w:tc>
        <w:tc>
          <w:tcPr>
            <w:tcW w:w="1008" w:type="dxa"/>
            <w:vAlign w:val="center"/>
            <w:hideMark/>
          </w:tcPr>
          <w:p w14:paraId="11941880"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797C980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BE120DB"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46B64301" w14:textId="77777777" w:rsidR="00E42721" w:rsidRPr="009B3DCC" w:rsidRDefault="00E42721" w:rsidP="00F555E9">
            <w:pPr>
              <w:snapToGrid w:val="0"/>
              <w:jc w:val="center"/>
              <w:rPr>
                <w:sz w:val="16"/>
                <w:szCs w:val="16"/>
              </w:rPr>
            </w:pPr>
            <w:r w:rsidRPr="00266687">
              <w:rPr>
                <w:color w:val="000000"/>
                <w:sz w:val="16"/>
                <w:szCs w:val="16"/>
              </w:rPr>
              <w:t>16.78</w:t>
            </w:r>
          </w:p>
        </w:tc>
        <w:tc>
          <w:tcPr>
            <w:tcW w:w="1008" w:type="dxa"/>
            <w:vAlign w:val="center"/>
            <w:hideMark/>
          </w:tcPr>
          <w:p w14:paraId="59356836" w14:textId="77777777" w:rsidR="00E42721" w:rsidRPr="009B3DCC" w:rsidRDefault="00E42721" w:rsidP="00F555E9">
            <w:pPr>
              <w:snapToGrid w:val="0"/>
              <w:jc w:val="center"/>
              <w:rPr>
                <w:sz w:val="16"/>
                <w:szCs w:val="16"/>
              </w:rPr>
            </w:pPr>
            <w:r w:rsidRPr="00266687">
              <w:rPr>
                <w:color w:val="000000"/>
                <w:sz w:val="16"/>
                <w:szCs w:val="16"/>
              </w:rPr>
              <w:t>1.02</w:t>
            </w:r>
          </w:p>
        </w:tc>
      </w:tr>
      <w:tr w:rsidR="00E42721" w:rsidRPr="009B3DCC" w14:paraId="5CDFC705" w14:textId="77777777" w:rsidTr="00F555E9">
        <w:trPr>
          <w:trHeight w:val="165"/>
        </w:trPr>
        <w:tc>
          <w:tcPr>
            <w:tcW w:w="360" w:type="dxa"/>
            <w:vAlign w:val="center"/>
            <w:hideMark/>
          </w:tcPr>
          <w:p w14:paraId="1E534DE3" w14:textId="77777777" w:rsidR="00E42721" w:rsidRPr="00312D86" w:rsidRDefault="00E42721" w:rsidP="00F555E9">
            <w:pPr>
              <w:snapToGrid w:val="0"/>
              <w:rPr>
                <w:sz w:val="16"/>
                <w:szCs w:val="16"/>
              </w:rPr>
            </w:pPr>
            <w:r w:rsidRPr="00312D86">
              <w:rPr>
                <w:color w:val="000000"/>
                <w:sz w:val="16"/>
                <w:szCs w:val="16"/>
              </w:rPr>
              <w:t>863</w:t>
            </w:r>
          </w:p>
        </w:tc>
        <w:tc>
          <w:tcPr>
            <w:tcW w:w="864" w:type="dxa"/>
            <w:vAlign w:val="center"/>
            <w:hideMark/>
          </w:tcPr>
          <w:p w14:paraId="7CDFADA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C1564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CD340F"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1A52EF21"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AAC89F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836E0A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C54C7B8"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B7EDD5F" w14:textId="77777777" w:rsidR="00E42721" w:rsidRPr="009B3DCC" w:rsidRDefault="00E42721" w:rsidP="00F555E9">
            <w:pPr>
              <w:snapToGrid w:val="0"/>
              <w:jc w:val="center"/>
              <w:rPr>
                <w:sz w:val="16"/>
                <w:szCs w:val="16"/>
              </w:rPr>
            </w:pPr>
            <w:r w:rsidRPr="00266687">
              <w:rPr>
                <w:color w:val="000000"/>
                <w:sz w:val="16"/>
                <w:szCs w:val="16"/>
              </w:rPr>
              <w:t>11.97</w:t>
            </w:r>
          </w:p>
        </w:tc>
        <w:tc>
          <w:tcPr>
            <w:tcW w:w="1008" w:type="dxa"/>
            <w:vAlign w:val="center"/>
            <w:hideMark/>
          </w:tcPr>
          <w:p w14:paraId="2CFF6559" w14:textId="77777777" w:rsidR="00E42721" w:rsidRPr="009B3DCC" w:rsidRDefault="00E42721" w:rsidP="00F555E9">
            <w:pPr>
              <w:snapToGrid w:val="0"/>
              <w:jc w:val="center"/>
              <w:rPr>
                <w:sz w:val="16"/>
                <w:szCs w:val="16"/>
              </w:rPr>
            </w:pPr>
            <w:r w:rsidRPr="00266687">
              <w:rPr>
                <w:color w:val="000000"/>
                <w:sz w:val="16"/>
                <w:szCs w:val="16"/>
              </w:rPr>
              <w:t>0.94</w:t>
            </w:r>
          </w:p>
        </w:tc>
      </w:tr>
      <w:tr w:rsidR="00E42721" w:rsidRPr="009B3DCC" w14:paraId="0A02C6FD" w14:textId="77777777" w:rsidTr="00F555E9">
        <w:trPr>
          <w:trHeight w:val="165"/>
        </w:trPr>
        <w:tc>
          <w:tcPr>
            <w:tcW w:w="360" w:type="dxa"/>
            <w:vAlign w:val="center"/>
            <w:hideMark/>
          </w:tcPr>
          <w:p w14:paraId="0FE2F3CB" w14:textId="77777777" w:rsidR="00E42721" w:rsidRPr="00312D86" w:rsidRDefault="00E42721" w:rsidP="00F555E9">
            <w:pPr>
              <w:snapToGrid w:val="0"/>
              <w:rPr>
                <w:sz w:val="16"/>
                <w:szCs w:val="16"/>
              </w:rPr>
            </w:pPr>
            <w:r w:rsidRPr="00312D86">
              <w:rPr>
                <w:color w:val="000000"/>
                <w:sz w:val="16"/>
                <w:szCs w:val="16"/>
              </w:rPr>
              <w:t>864</w:t>
            </w:r>
          </w:p>
        </w:tc>
        <w:tc>
          <w:tcPr>
            <w:tcW w:w="864" w:type="dxa"/>
            <w:vAlign w:val="center"/>
            <w:hideMark/>
          </w:tcPr>
          <w:p w14:paraId="10AF789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6B1AA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EE3BD7"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467A8464"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535CFA3"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C6B7BDA"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227B39A8"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6C5FA53D" w14:textId="77777777" w:rsidR="00E42721" w:rsidRPr="009B3DCC" w:rsidRDefault="00E42721" w:rsidP="00F555E9">
            <w:pPr>
              <w:snapToGrid w:val="0"/>
              <w:jc w:val="center"/>
              <w:rPr>
                <w:sz w:val="16"/>
                <w:szCs w:val="16"/>
              </w:rPr>
            </w:pPr>
            <w:r w:rsidRPr="00266687">
              <w:rPr>
                <w:color w:val="000000"/>
                <w:sz w:val="16"/>
                <w:szCs w:val="16"/>
              </w:rPr>
              <w:t>13.13</w:t>
            </w:r>
          </w:p>
        </w:tc>
        <w:tc>
          <w:tcPr>
            <w:tcW w:w="1008" w:type="dxa"/>
            <w:vAlign w:val="center"/>
            <w:hideMark/>
          </w:tcPr>
          <w:p w14:paraId="2C5312BE" w14:textId="77777777" w:rsidR="00E42721" w:rsidRPr="009B3DCC" w:rsidRDefault="00E42721" w:rsidP="00F555E9">
            <w:pPr>
              <w:snapToGrid w:val="0"/>
              <w:jc w:val="center"/>
              <w:rPr>
                <w:sz w:val="16"/>
                <w:szCs w:val="16"/>
              </w:rPr>
            </w:pPr>
            <w:r w:rsidRPr="00266687">
              <w:rPr>
                <w:color w:val="000000"/>
                <w:sz w:val="16"/>
                <w:szCs w:val="16"/>
              </w:rPr>
              <w:t>1.36</w:t>
            </w:r>
          </w:p>
        </w:tc>
      </w:tr>
      <w:tr w:rsidR="00E42721" w:rsidRPr="009B3DCC" w14:paraId="2D6B95A7" w14:textId="77777777" w:rsidTr="00F555E9">
        <w:trPr>
          <w:trHeight w:val="165"/>
        </w:trPr>
        <w:tc>
          <w:tcPr>
            <w:tcW w:w="360" w:type="dxa"/>
            <w:vAlign w:val="center"/>
            <w:hideMark/>
          </w:tcPr>
          <w:p w14:paraId="279881B9" w14:textId="77777777" w:rsidR="00E42721" w:rsidRPr="00312D86" w:rsidRDefault="00E42721" w:rsidP="00F555E9">
            <w:pPr>
              <w:snapToGrid w:val="0"/>
              <w:rPr>
                <w:sz w:val="16"/>
                <w:szCs w:val="16"/>
              </w:rPr>
            </w:pPr>
            <w:r w:rsidRPr="00312D86">
              <w:rPr>
                <w:color w:val="000000"/>
                <w:sz w:val="16"/>
                <w:szCs w:val="16"/>
              </w:rPr>
              <w:t>865</w:t>
            </w:r>
          </w:p>
        </w:tc>
        <w:tc>
          <w:tcPr>
            <w:tcW w:w="864" w:type="dxa"/>
            <w:vAlign w:val="center"/>
            <w:hideMark/>
          </w:tcPr>
          <w:p w14:paraId="20B55752"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E3B8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631E261"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2C668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70B3FCB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3F340F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6110672"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363129C4" w14:textId="77777777" w:rsidR="00E42721" w:rsidRPr="009B3DCC" w:rsidRDefault="00E42721" w:rsidP="00F555E9">
            <w:pPr>
              <w:snapToGrid w:val="0"/>
              <w:jc w:val="center"/>
              <w:rPr>
                <w:sz w:val="16"/>
                <w:szCs w:val="16"/>
              </w:rPr>
            </w:pPr>
            <w:r w:rsidRPr="00266687">
              <w:rPr>
                <w:color w:val="000000"/>
                <w:sz w:val="16"/>
                <w:szCs w:val="16"/>
              </w:rPr>
              <w:t>12.29</w:t>
            </w:r>
          </w:p>
        </w:tc>
        <w:tc>
          <w:tcPr>
            <w:tcW w:w="1008" w:type="dxa"/>
            <w:vAlign w:val="center"/>
            <w:hideMark/>
          </w:tcPr>
          <w:p w14:paraId="171C22B1" w14:textId="77777777" w:rsidR="00E42721" w:rsidRPr="009B3DCC" w:rsidRDefault="00E42721" w:rsidP="00F555E9">
            <w:pPr>
              <w:snapToGrid w:val="0"/>
              <w:jc w:val="center"/>
              <w:rPr>
                <w:sz w:val="16"/>
                <w:szCs w:val="16"/>
              </w:rPr>
            </w:pPr>
            <w:r w:rsidRPr="00266687">
              <w:rPr>
                <w:color w:val="000000"/>
                <w:sz w:val="16"/>
                <w:szCs w:val="16"/>
              </w:rPr>
              <w:t>1.16</w:t>
            </w:r>
          </w:p>
        </w:tc>
      </w:tr>
      <w:tr w:rsidR="00E42721" w:rsidRPr="009B3DCC" w14:paraId="7C0563C7" w14:textId="77777777" w:rsidTr="00F555E9">
        <w:trPr>
          <w:trHeight w:val="165"/>
        </w:trPr>
        <w:tc>
          <w:tcPr>
            <w:tcW w:w="360" w:type="dxa"/>
            <w:vAlign w:val="center"/>
            <w:hideMark/>
          </w:tcPr>
          <w:p w14:paraId="1358E7BC" w14:textId="77777777" w:rsidR="00E42721" w:rsidRPr="00312D86" w:rsidRDefault="00E42721" w:rsidP="00F555E9">
            <w:pPr>
              <w:snapToGrid w:val="0"/>
              <w:rPr>
                <w:sz w:val="16"/>
                <w:szCs w:val="16"/>
              </w:rPr>
            </w:pPr>
            <w:r w:rsidRPr="00312D86">
              <w:rPr>
                <w:color w:val="000000"/>
                <w:sz w:val="16"/>
                <w:szCs w:val="16"/>
              </w:rPr>
              <w:t>866</w:t>
            </w:r>
          </w:p>
        </w:tc>
        <w:tc>
          <w:tcPr>
            <w:tcW w:w="864" w:type="dxa"/>
            <w:vAlign w:val="center"/>
            <w:hideMark/>
          </w:tcPr>
          <w:p w14:paraId="54BED66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336B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B20D64"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74B870E5"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2CFEA8A"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D6598F5"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1DA9CD44"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6347083" w14:textId="77777777" w:rsidR="00E42721" w:rsidRPr="009B3DCC" w:rsidRDefault="00E42721" w:rsidP="00F555E9">
            <w:pPr>
              <w:snapToGrid w:val="0"/>
              <w:jc w:val="center"/>
              <w:rPr>
                <w:sz w:val="16"/>
                <w:szCs w:val="16"/>
              </w:rPr>
            </w:pPr>
            <w:r w:rsidRPr="00266687">
              <w:rPr>
                <w:color w:val="000000"/>
                <w:sz w:val="16"/>
                <w:szCs w:val="16"/>
              </w:rPr>
              <w:t>13.71</w:t>
            </w:r>
          </w:p>
        </w:tc>
        <w:tc>
          <w:tcPr>
            <w:tcW w:w="1008" w:type="dxa"/>
            <w:vAlign w:val="center"/>
            <w:hideMark/>
          </w:tcPr>
          <w:p w14:paraId="74CD1E04" w14:textId="77777777" w:rsidR="00E42721" w:rsidRPr="009B3DCC" w:rsidRDefault="00E42721" w:rsidP="00F555E9">
            <w:pPr>
              <w:snapToGrid w:val="0"/>
              <w:jc w:val="center"/>
              <w:rPr>
                <w:sz w:val="16"/>
                <w:szCs w:val="16"/>
              </w:rPr>
            </w:pPr>
            <w:r w:rsidRPr="00266687">
              <w:rPr>
                <w:color w:val="000000"/>
                <w:sz w:val="16"/>
                <w:szCs w:val="16"/>
              </w:rPr>
              <w:t>1.25</w:t>
            </w:r>
          </w:p>
        </w:tc>
      </w:tr>
      <w:tr w:rsidR="00E42721" w:rsidRPr="009B3DCC" w14:paraId="697062CB" w14:textId="77777777" w:rsidTr="00F555E9">
        <w:trPr>
          <w:trHeight w:val="165"/>
        </w:trPr>
        <w:tc>
          <w:tcPr>
            <w:tcW w:w="360" w:type="dxa"/>
            <w:vAlign w:val="center"/>
            <w:hideMark/>
          </w:tcPr>
          <w:p w14:paraId="75D1D1E2" w14:textId="77777777" w:rsidR="00E42721" w:rsidRPr="00312D86" w:rsidRDefault="00E42721" w:rsidP="00F555E9">
            <w:pPr>
              <w:snapToGrid w:val="0"/>
              <w:rPr>
                <w:sz w:val="16"/>
                <w:szCs w:val="16"/>
              </w:rPr>
            </w:pPr>
            <w:r w:rsidRPr="00312D86">
              <w:rPr>
                <w:color w:val="000000"/>
                <w:sz w:val="16"/>
                <w:szCs w:val="16"/>
              </w:rPr>
              <w:t>867</w:t>
            </w:r>
          </w:p>
        </w:tc>
        <w:tc>
          <w:tcPr>
            <w:tcW w:w="864" w:type="dxa"/>
            <w:vAlign w:val="center"/>
            <w:hideMark/>
          </w:tcPr>
          <w:p w14:paraId="0D6DD06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8E0B8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00AC38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67FCDBCD"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6A8930B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C1FF118"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070FA29"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6939EBEE"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6E1CFF0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2165BA67" w14:textId="77777777" w:rsidTr="00F555E9">
        <w:trPr>
          <w:trHeight w:val="165"/>
        </w:trPr>
        <w:tc>
          <w:tcPr>
            <w:tcW w:w="360" w:type="dxa"/>
            <w:vAlign w:val="center"/>
            <w:hideMark/>
          </w:tcPr>
          <w:p w14:paraId="178AE8E1" w14:textId="77777777" w:rsidR="00E42721" w:rsidRPr="00312D86" w:rsidRDefault="00E42721" w:rsidP="00F555E9">
            <w:pPr>
              <w:snapToGrid w:val="0"/>
              <w:rPr>
                <w:sz w:val="16"/>
                <w:szCs w:val="16"/>
              </w:rPr>
            </w:pPr>
            <w:r w:rsidRPr="00312D86">
              <w:rPr>
                <w:color w:val="000000"/>
                <w:sz w:val="16"/>
                <w:szCs w:val="16"/>
              </w:rPr>
              <w:t>868</w:t>
            </w:r>
          </w:p>
        </w:tc>
        <w:tc>
          <w:tcPr>
            <w:tcW w:w="864" w:type="dxa"/>
            <w:vAlign w:val="center"/>
            <w:hideMark/>
          </w:tcPr>
          <w:p w14:paraId="4714BF2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01F5221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29A2AD" w14:textId="77777777" w:rsidR="00E42721" w:rsidRPr="009B3DCC" w:rsidRDefault="00E42721" w:rsidP="00F555E9">
            <w:pPr>
              <w:snapToGrid w:val="0"/>
              <w:jc w:val="center"/>
              <w:rPr>
                <w:sz w:val="16"/>
                <w:szCs w:val="16"/>
              </w:rPr>
            </w:pPr>
            <w:r w:rsidRPr="00266687">
              <w:rPr>
                <w:color w:val="000000"/>
                <w:sz w:val="16"/>
                <w:szCs w:val="16"/>
              </w:rPr>
              <w:t>181</w:t>
            </w:r>
          </w:p>
        </w:tc>
        <w:tc>
          <w:tcPr>
            <w:tcW w:w="1008" w:type="dxa"/>
            <w:vAlign w:val="center"/>
            <w:hideMark/>
          </w:tcPr>
          <w:p w14:paraId="3C5283EB" w14:textId="77777777" w:rsidR="00E42721" w:rsidRPr="009B3DCC" w:rsidRDefault="00E42721" w:rsidP="00F555E9">
            <w:pPr>
              <w:snapToGrid w:val="0"/>
              <w:jc w:val="center"/>
              <w:rPr>
                <w:sz w:val="16"/>
                <w:szCs w:val="16"/>
              </w:rPr>
            </w:pPr>
            <w:r w:rsidRPr="00266687">
              <w:rPr>
                <w:color w:val="000000"/>
                <w:sz w:val="16"/>
                <w:szCs w:val="16"/>
              </w:rPr>
              <w:t>2015-08-17</w:t>
            </w:r>
          </w:p>
        </w:tc>
        <w:tc>
          <w:tcPr>
            <w:tcW w:w="1008" w:type="dxa"/>
            <w:vAlign w:val="center"/>
            <w:hideMark/>
          </w:tcPr>
          <w:p w14:paraId="449B9A4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7A495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5C8D9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FB16EF2" w14:textId="77777777" w:rsidR="00E42721" w:rsidRPr="009B3DCC" w:rsidRDefault="00E42721" w:rsidP="00F555E9">
            <w:pPr>
              <w:snapToGrid w:val="0"/>
              <w:jc w:val="center"/>
              <w:rPr>
                <w:sz w:val="16"/>
                <w:szCs w:val="16"/>
              </w:rPr>
            </w:pPr>
            <w:r w:rsidRPr="00266687">
              <w:rPr>
                <w:color w:val="000000"/>
                <w:sz w:val="16"/>
                <w:szCs w:val="16"/>
              </w:rPr>
              <w:t>11.22</w:t>
            </w:r>
          </w:p>
        </w:tc>
        <w:tc>
          <w:tcPr>
            <w:tcW w:w="1008" w:type="dxa"/>
            <w:vAlign w:val="center"/>
            <w:hideMark/>
          </w:tcPr>
          <w:p w14:paraId="24F9E227" w14:textId="77777777" w:rsidR="00E42721" w:rsidRPr="009B3DCC" w:rsidRDefault="00E42721" w:rsidP="00F555E9">
            <w:pPr>
              <w:snapToGrid w:val="0"/>
              <w:jc w:val="center"/>
              <w:rPr>
                <w:sz w:val="16"/>
                <w:szCs w:val="16"/>
              </w:rPr>
            </w:pPr>
            <w:r w:rsidRPr="00266687">
              <w:rPr>
                <w:color w:val="000000"/>
                <w:sz w:val="16"/>
                <w:szCs w:val="16"/>
              </w:rPr>
              <w:t>0.72</w:t>
            </w:r>
          </w:p>
        </w:tc>
      </w:tr>
      <w:tr w:rsidR="00E42721" w:rsidRPr="009B3DCC" w14:paraId="21419CE2" w14:textId="77777777" w:rsidTr="00F555E9">
        <w:trPr>
          <w:trHeight w:val="165"/>
        </w:trPr>
        <w:tc>
          <w:tcPr>
            <w:tcW w:w="360" w:type="dxa"/>
            <w:vAlign w:val="center"/>
            <w:hideMark/>
          </w:tcPr>
          <w:p w14:paraId="56ACB8CA" w14:textId="77777777" w:rsidR="00E42721" w:rsidRPr="00312D86" w:rsidRDefault="00E42721" w:rsidP="00F555E9">
            <w:pPr>
              <w:snapToGrid w:val="0"/>
              <w:rPr>
                <w:sz w:val="16"/>
                <w:szCs w:val="16"/>
              </w:rPr>
            </w:pPr>
            <w:r w:rsidRPr="00312D86">
              <w:rPr>
                <w:color w:val="000000"/>
                <w:sz w:val="16"/>
                <w:szCs w:val="16"/>
              </w:rPr>
              <w:t>869</w:t>
            </w:r>
          </w:p>
        </w:tc>
        <w:tc>
          <w:tcPr>
            <w:tcW w:w="864" w:type="dxa"/>
            <w:vAlign w:val="center"/>
            <w:hideMark/>
          </w:tcPr>
          <w:p w14:paraId="3B3A0024"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B2427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1EF69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3FE7DFD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3D833038"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6CDDAA82"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EE33916"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3E11BE36" w14:textId="77777777" w:rsidR="00E42721" w:rsidRPr="009B3DCC" w:rsidRDefault="00E42721" w:rsidP="00F555E9">
            <w:pPr>
              <w:snapToGrid w:val="0"/>
              <w:jc w:val="center"/>
              <w:rPr>
                <w:sz w:val="16"/>
                <w:szCs w:val="16"/>
              </w:rPr>
            </w:pPr>
            <w:r w:rsidRPr="00266687">
              <w:rPr>
                <w:color w:val="000000"/>
                <w:sz w:val="16"/>
                <w:szCs w:val="16"/>
              </w:rPr>
              <w:t>14.87</w:t>
            </w:r>
          </w:p>
        </w:tc>
        <w:tc>
          <w:tcPr>
            <w:tcW w:w="1008" w:type="dxa"/>
            <w:vAlign w:val="center"/>
            <w:hideMark/>
          </w:tcPr>
          <w:p w14:paraId="49BAE074" w14:textId="77777777" w:rsidR="00E42721" w:rsidRPr="009B3DCC" w:rsidRDefault="00E42721" w:rsidP="00F555E9">
            <w:pPr>
              <w:snapToGrid w:val="0"/>
              <w:jc w:val="center"/>
              <w:rPr>
                <w:sz w:val="16"/>
                <w:szCs w:val="16"/>
              </w:rPr>
            </w:pPr>
            <w:r w:rsidRPr="00266687">
              <w:rPr>
                <w:color w:val="000000"/>
                <w:sz w:val="16"/>
                <w:szCs w:val="16"/>
              </w:rPr>
              <w:t>0.88</w:t>
            </w:r>
          </w:p>
        </w:tc>
      </w:tr>
      <w:tr w:rsidR="00E42721" w:rsidRPr="009B3DCC" w14:paraId="7230BCB0" w14:textId="77777777" w:rsidTr="00F555E9">
        <w:trPr>
          <w:trHeight w:val="165"/>
        </w:trPr>
        <w:tc>
          <w:tcPr>
            <w:tcW w:w="360" w:type="dxa"/>
            <w:vAlign w:val="center"/>
            <w:hideMark/>
          </w:tcPr>
          <w:p w14:paraId="6D2C3C4D" w14:textId="77777777" w:rsidR="00E42721" w:rsidRPr="00312D86" w:rsidRDefault="00E42721" w:rsidP="00F555E9">
            <w:pPr>
              <w:snapToGrid w:val="0"/>
              <w:rPr>
                <w:sz w:val="16"/>
                <w:szCs w:val="16"/>
              </w:rPr>
            </w:pPr>
            <w:r w:rsidRPr="00312D86">
              <w:rPr>
                <w:color w:val="000000"/>
                <w:sz w:val="16"/>
                <w:szCs w:val="16"/>
              </w:rPr>
              <w:lastRenderedPageBreak/>
              <w:t>870</w:t>
            </w:r>
          </w:p>
        </w:tc>
        <w:tc>
          <w:tcPr>
            <w:tcW w:w="864" w:type="dxa"/>
            <w:vAlign w:val="center"/>
            <w:hideMark/>
          </w:tcPr>
          <w:p w14:paraId="55124AA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9C6220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139BEB"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8513D24"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0FA385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516BE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1A579F9"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0445255F" w14:textId="77777777" w:rsidR="00E42721" w:rsidRPr="009B3DCC" w:rsidRDefault="00E42721" w:rsidP="00F555E9">
            <w:pPr>
              <w:snapToGrid w:val="0"/>
              <w:jc w:val="center"/>
              <w:rPr>
                <w:sz w:val="16"/>
                <w:szCs w:val="16"/>
              </w:rPr>
            </w:pPr>
            <w:r w:rsidRPr="00266687">
              <w:rPr>
                <w:color w:val="000000"/>
                <w:sz w:val="16"/>
                <w:szCs w:val="16"/>
              </w:rPr>
              <w:t>13.36</w:t>
            </w:r>
          </w:p>
        </w:tc>
        <w:tc>
          <w:tcPr>
            <w:tcW w:w="1008" w:type="dxa"/>
            <w:vAlign w:val="center"/>
            <w:hideMark/>
          </w:tcPr>
          <w:p w14:paraId="6BB74DCE" w14:textId="77777777" w:rsidR="00E42721" w:rsidRPr="009B3DCC" w:rsidRDefault="00E42721" w:rsidP="00F555E9">
            <w:pPr>
              <w:snapToGrid w:val="0"/>
              <w:jc w:val="center"/>
              <w:rPr>
                <w:sz w:val="16"/>
                <w:szCs w:val="16"/>
              </w:rPr>
            </w:pPr>
            <w:r w:rsidRPr="00266687">
              <w:rPr>
                <w:color w:val="000000"/>
                <w:sz w:val="16"/>
                <w:szCs w:val="16"/>
              </w:rPr>
              <w:t>1.12</w:t>
            </w:r>
          </w:p>
        </w:tc>
      </w:tr>
      <w:tr w:rsidR="00E42721" w:rsidRPr="009B3DCC" w14:paraId="13DB7B8B" w14:textId="77777777" w:rsidTr="00F555E9">
        <w:trPr>
          <w:trHeight w:val="180"/>
        </w:trPr>
        <w:tc>
          <w:tcPr>
            <w:tcW w:w="360" w:type="dxa"/>
            <w:vAlign w:val="center"/>
            <w:hideMark/>
          </w:tcPr>
          <w:p w14:paraId="52C398A8" w14:textId="77777777" w:rsidR="00E42721" w:rsidRPr="00312D86" w:rsidRDefault="00E42721" w:rsidP="00F555E9">
            <w:pPr>
              <w:snapToGrid w:val="0"/>
              <w:rPr>
                <w:sz w:val="16"/>
                <w:szCs w:val="16"/>
              </w:rPr>
            </w:pPr>
            <w:r w:rsidRPr="00312D86">
              <w:rPr>
                <w:color w:val="000000"/>
                <w:sz w:val="16"/>
                <w:szCs w:val="16"/>
              </w:rPr>
              <w:t>871</w:t>
            </w:r>
          </w:p>
        </w:tc>
        <w:tc>
          <w:tcPr>
            <w:tcW w:w="864" w:type="dxa"/>
            <w:vAlign w:val="center"/>
            <w:hideMark/>
          </w:tcPr>
          <w:p w14:paraId="34C45473"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AE89D6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ECAD7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AC7E86E"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522C85F9"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111C7C4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D8429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F7FD81F" w14:textId="77777777" w:rsidR="00E42721" w:rsidRPr="009B3DCC" w:rsidRDefault="00E42721" w:rsidP="00F555E9">
            <w:pPr>
              <w:snapToGrid w:val="0"/>
              <w:jc w:val="center"/>
              <w:rPr>
                <w:sz w:val="16"/>
                <w:szCs w:val="16"/>
              </w:rPr>
            </w:pPr>
            <w:r w:rsidRPr="00266687">
              <w:rPr>
                <w:color w:val="000000"/>
                <w:sz w:val="16"/>
                <w:szCs w:val="16"/>
              </w:rPr>
              <w:t>14.59</w:t>
            </w:r>
          </w:p>
        </w:tc>
        <w:tc>
          <w:tcPr>
            <w:tcW w:w="1008" w:type="dxa"/>
            <w:vAlign w:val="center"/>
            <w:hideMark/>
          </w:tcPr>
          <w:p w14:paraId="469316B8"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6A02F9" w14:textId="77777777" w:rsidTr="00F555E9">
        <w:trPr>
          <w:trHeight w:val="165"/>
        </w:trPr>
        <w:tc>
          <w:tcPr>
            <w:tcW w:w="360" w:type="dxa"/>
            <w:vAlign w:val="center"/>
            <w:hideMark/>
          </w:tcPr>
          <w:p w14:paraId="661F5025" w14:textId="77777777" w:rsidR="00E42721" w:rsidRPr="00312D86" w:rsidRDefault="00E42721" w:rsidP="00F555E9">
            <w:pPr>
              <w:snapToGrid w:val="0"/>
              <w:rPr>
                <w:sz w:val="16"/>
                <w:szCs w:val="16"/>
              </w:rPr>
            </w:pPr>
            <w:r w:rsidRPr="00312D86">
              <w:rPr>
                <w:color w:val="000000"/>
                <w:sz w:val="16"/>
                <w:szCs w:val="16"/>
              </w:rPr>
              <w:t>872</w:t>
            </w:r>
          </w:p>
        </w:tc>
        <w:tc>
          <w:tcPr>
            <w:tcW w:w="864" w:type="dxa"/>
            <w:vAlign w:val="center"/>
            <w:hideMark/>
          </w:tcPr>
          <w:p w14:paraId="5A5294AD"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D1E86A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7201A99"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75A90AF6"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1168616"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822EA9D"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E8F3CD0"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181CBEBF" w14:textId="77777777" w:rsidR="00E42721" w:rsidRPr="009B3DCC" w:rsidRDefault="00E42721" w:rsidP="00F555E9">
            <w:pPr>
              <w:snapToGrid w:val="0"/>
              <w:jc w:val="center"/>
              <w:rPr>
                <w:sz w:val="16"/>
                <w:szCs w:val="16"/>
              </w:rPr>
            </w:pPr>
            <w:r w:rsidRPr="00266687">
              <w:rPr>
                <w:color w:val="000000"/>
                <w:sz w:val="16"/>
                <w:szCs w:val="16"/>
              </w:rPr>
              <w:t>15.22</w:t>
            </w:r>
          </w:p>
        </w:tc>
        <w:tc>
          <w:tcPr>
            <w:tcW w:w="1008" w:type="dxa"/>
            <w:vAlign w:val="center"/>
            <w:hideMark/>
          </w:tcPr>
          <w:p w14:paraId="21CE6E4B" w14:textId="77777777" w:rsidR="00E42721" w:rsidRPr="009B3DCC" w:rsidRDefault="00E42721" w:rsidP="00F555E9">
            <w:pPr>
              <w:snapToGrid w:val="0"/>
              <w:jc w:val="center"/>
              <w:rPr>
                <w:sz w:val="16"/>
                <w:szCs w:val="16"/>
              </w:rPr>
            </w:pPr>
            <w:r w:rsidRPr="00266687">
              <w:rPr>
                <w:color w:val="000000"/>
                <w:sz w:val="16"/>
                <w:szCs w:val="16"/>
              </w:rPr>
              <w:t>1.22</w:t>
            </w:r>
          </w:p>
        </w:tc>
      </w:tr>
      <w:tr w:rsidR="00E42721" w:rsidRPr="009B3DCC" w14:paraId="07102CD8" w14:textId="77777777" w:rsidTr="00F555E9">
        <w:trPr>
          <w:trHeight w:val="165"/>
        </w:trPr>
        <w:tc>
          <w:tcPr>
            <w:tcW w:w="360" w:type="dxa"/>
            <w:vAlign w:val="center"/>
            <w:hideMark/>
          </w:tcPr>
          <w:p w14:paraId="0900C820" w14:textId="77777777" w:rsidR="00E42721" w:rsidRPr="00312D86" w:rsidRDefault="00E42721" w:rsidP="00F555E9">
            <w:pPr>
              <w:snapToGrid w:val="0"/>
              <w:rPr>
                <w:sz w:val="16"/>
                <w:szCs w:val="16"/>
              </w:rPr>
            </w:pPr>
            <w:r w:rsidRPr="00312D86">
              <w:rPr>
                <w:color w:val="000000"/>
                <w:sz w:val="16"/>
                <w:szCs w:val="16"/>
              </w:rPr>
              <w:t>873</w:t>
            </w:r>
          </w:p>
        </w:tc>
        <w:tc>
          <w:tcPr>
            <w:tcW w:w="864" w:type="dxa"/>
            <w:vAlign w:val="center"/>
            <w:hideMark/>
          </w:tcPr>
          <w:p w14:paraId="7E0A39E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95C61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1B44EC"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692FD1DF"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6A93446E"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EB529C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71137EB"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5F9F5B2F" w14:textId="77777777" w:rsidR="00E42721" w:rsidRPr="009B3DCC" w:rsidRDefault="00E42721" w:rsidP="00F555E9">
            <w:pPr>
              <w:snapToGrid w:val="0"/>
              <w:jc w:val="center"/>
              <w:rPr>
                <w:sz w:val="16"/>
                <w:szCs w:val="16"/>
              </w:rPr>
            </w:pPr>
            <w:r w:rsidRPr="00266687">
              <w:rPr>
                <w:color w:val="000000"/>
                <w:sz w:val="16"/>
                <w:szCs w:val="16"/>
              </w:rPr>
              <w:t>16.70</w:t>
            </w:r>
          </w:p>
        </w:tc>
        <w:tc>
          <w:tcPr>
            <w:tcW w:w="1008" w:type="dxa"/>
            <w:vAlign w:val="center"/>
            <w:hideMark/>
          </w:tcPr>
          <w:p w14:paraId="7F7A049E" w14:textId="77777777" w:rsidR="00E42721" w:rsidRPr="009B3DCC" w:rsidRDefault="00E42721" w:rsidP="00F555E9">
            <w:pPr>
              <w:snapToGrid w:val="0"/>
              <w:jc w:val="center"/>
              <w:rPr>
                <w:sz w:val="16"/>
                <w:szCs w:val="16"/>
              </w:rPr>
            </w:pPr>
            <w:r w:rsidRPr="00266687">
              <w:rPr>
                <w:color w:val="000000"/>
                <w:sz w:val="16"/>
                <w:szCs w:val="16"/>
              </w:rPr>
              <w:t>1.43</w:t>
            </w:r>
          </w:p>
        </w:tc>
      </w:tr>
      <w:tr w:rsidR="00E42721" w:rsidRPr="009B3DCC" w14:paraId="4A5EA821" w14:textId="77777777" w:rsidTr="00F555E9">
        <w:trPr>
          <w:trHeight w:val="165"/>
        </w:trPr>
        <w:tc>
          <w:tcPr>
            <w:tcW w:w="360" w:type="dxa"/>
            <w:vAlign w:val="center"/>
            <w:hideMark/>
          </w:tcPr>
          <w:p w14:paraId="12950F4C" w14:textId="77777777" w:rsidR="00E42721" w:rsidRPr="00312D86" w:rsidRDefault="00E42721" w:rsidP="00F555E9">
            <w:pPr>
              <w:snapToGrid w:val="0"/>
              <w:rPr>
                <w:sz w:val="16"/>
                <w:szCs w:val="16"/>
              </w:rPr>
            </w:pPr>
            <w:r w:rsidRPr="00312D86">
              <w:rPr>
                <w:color w:val="000000"/>
                <w:sz w:val="16"/>
                <w:szCs w:val="16"/>
              </w:rPr>
              <w:t>874</w:t>
            </w:r>
          </w:p>
        </w:tc>
        <w:tc>
          <w:tcPr>
            <w:tcW w:w="864" w:type="dxa"/>
            <w:vAlign w:val="center"/>
            <w:hideMark/>
          </w:tcPr>
          <w:p w14:paraId="7B788C41"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5AA99B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CF350D" w14:textId="77777777" w:rsidR="00E42721" w:rsidRPr="009B3DCC" w:rsidRDefault="00E42721" w:rsidP="00F555E9">
            <w:pPr>
              <w:snapToGrid w:val="0"/>
              <w:jc w:val="center"/>
              <w:rPr>
                <w:sz w:val="16"/>
                <w:szCs w:val="16"/>
              </w:rPr>
            </w:pPr>
            <w:r w:rsidRPr="00266687">
              <w:rPr>
                <w:color w:val="000000"/>
                <w:sz w:val="16"/>
                <w:szCs w:val="16"/>
              </w:rPr>
              <w:t>182</w:t>
            </w:r>
          </w:p>
        </w:tc>
        <w:tc>
          <w:tcPr>
            <w:tcW w:w="1008" w:type="dxa"/>
            <w:vAlign w:val="center"/>
            <w:hideMark/>
          </w:tcPr>
          <w:p w14:paraId="233313C8" w14:textId="77777777" w:rsidR="00E42721" w:rsidRPr="009B3DCC" w:rsidRDefault="00E42721" w:rsidP="00F555E9">
            <w:pPr>
              <w:snapToGrid w:val="0"/>
              <w:jc w:val="center"/>
              <w:rPr>
                <w:sz w:val="16"/>
                <w:szCs w:val="16"/>
              </w:rPr>
            </w:pPr>
            <w:r w:rsidRPr="00266687">
              <w:rPr>
                <w:color w:val="000000"/>
                <w:sz w:val="16"/>
                <w:szCs w:val="16"/>
              </w:rPr>
              <w:t>2015-09-01</w:t>
            </w:r>
          </w:p>
        </w:tc>
        <w:tc>
          <w:tcPr>
            <w:tcW w:w="1008" w:type="dxa"/>
            <w:vAlign w:val="center"/>
            <w:hideMark/>
          </w:tcPr>
          <w:p w14:paraId="798AB43F"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5931D7D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833003D"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79D24E4" w14:textId="77777777" w:rsidR="00E42721" w:rsidRPr="009B3DCC" w:rsidRDefault="00E42721" w:rsidP="00F555E9">
            <w:pPr>
              <w:snapToGrid w:val="0"/>
              <w:jc w:val="center"/>
              <w:rPr>
                <w:sz w:val="16"/>
                <w:szCs w:val="16"/>
              </w:rPr>
            </w:pPr>
            <w:r w:rsidRPr="00266687">
              <w:rPr>
                <w:color w:val="000000"/>
                <w:sz w:val="16"/>
                <w:szCs w:val="16"/>
              </w:rPr>
              <w:t>13.76</w:t>
            </w:r>
          </w:p>
        </w:tc>
        <w:tc>
          <w:tcPr>
            <w:tcW w:w="1008" w:type="dxa"/>
            <w:vAlign w:val="center"/>
            <w:hideMark/>
          </w:tcPr>
          <w:p w14:paraId="329CF48E" w14:textId="77777777" w:rsidR="00E42721" w:rsidRPr="009B3DCC" w:rsidRDefault="00E42721" w:rsidP="00F555E9">
            <w:pPr>
              <w:snapToGrid w:val="0"/>
              <w:jc w:val="center"/>
              <w:rPr>
                <w:sz w:val="16"/>
                <w:szCs w:val="16"/>
              </w:rPr>
            </w:pPr>
            <w:r w:rsidRPr="00266687">
              <w:rPr>
                <w:color w:val="000000"/>
                <w:sz w:val="16"/>
                <w:szCs w:val="16"/>
              </w:rPr>
              <w:t>0.98</w:t>
            </w:r>
          </w:p>
        </w:tc>
      </w:tr>
      <w:tr w:rsidR="00E42721" w:rsidRPr="009B3DCC" w14:paraId="0144F2F7" w14:textId="77777777" w:rsidTr="00F555E9">
        <w:trPr>
          <w:trHeight w:val="165"/>
        </w:trPr>
        <w:tc>
          <w:tcPr>
            <w:tcW w:w="360" w:type="dxa"/>
            <w:vAlign w:val="center"/>
            <w:hideMark/>
          </w:tcPr>
          <w:p w14:paraId="2C64CAD6" w14:textId="77777777" w:rsidR="00E42721" w:rsidRPr="00312D86" w:rsidRDefault="00E42721" w:rsidP="00F555E9">
            <w:pPr>
              <w:snapToGrid w:val="0"/>
              <w:rPr>
                <w:sz w:val="16"/>
                <w:szCs w:val="16"/>
              </w:rPr>
            </w:pPr>
            <w:r w:rsidRPr="00312D86">
              <w:rPr>
                <w:color w:val="000000"/>
                <w:sz w:val="16"/>
                <w:szCs w:val="16"/>
              </w:rPr>
              <w:t>875</w:t>
            </w:r>
          </w:p>
        </w:tc>
        <w:tc>
          <w:tcPr>
            <w:tcW w:w="864" w:type="dxa"/>
            <w:vAlign w:val="center"/>
            <w:hideMark/>
          </w:tcPr>
          <w:p w14:paraId="31C64D35"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1F8CBF7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99666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18FA968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06C6392"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934C549"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88154EA"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54A37537" w14:textId="77777777" w:rsidR="00E42721" w:rsidRPr="009B3DCC" w:rsidRDefault="00E42721" w:rsidP="00F555E9">
            <w:pPr>
              <w:snapToGrid w:val="0"/>
              <w:jc w:val="center"/>
              <w:rPr>
                <w:sz w:val="16"/>
                <w:szCs w:val="16"/>
              </w:rPr>
            </w:pPr>
            <w:r w:rsidRPr="00266687">
              <w:rPr>
                <w:color w:val="000000"/>
                <w:sz w:val="16"/>
                <w:szCs w:val="16"/>
              </w:rPr>
              <w:t>16.49</w:t>
            </w:r>
          </w:p>
        </w:tc>
        <w:tc>
          <w:tcPr>
            <w:tcW w:w="1008" w:type="dxa"/>
            <w:vAlign w:val="center"/>
            <w:hideMark/>
          </w:tcPr>
          <w:p w14:paraId="1DD4A183" w14:textId="77777777" w:rsidR="00E42721" w:rsidRPr="009B3DCC" w:rsidRDefault="00E42721" w:rsidP="00F555E9">
            <w:pPr>
              <w:snapToGrid w:val="0"/>
              <w:jc w:val="center"/>
              <w:rPr>
                <w:sz w:val="16"/>
                <w:szCs w:val="16"/>
              </w:rPr>
            </w:pPr>
            <w:r w:rsidRPr="00266687">
              <w:rPr>
                <w:color w:val="000000"/>
                <w:sz w:val="16"/>
                <w:szCs w:val="16"/>
              </w:rPr>
              <w:t>1.09</w:t>
            </w:r>
          </w:p>
        </w:tc>
      </w:tr>
      <w:tr w:rsidR="00E42721" w:rsidRPr="009B3DCC" w14:paraId="2234ABE6" w14:textId="77777777" w:rsidTr="00F555E9">
        <w:trPr>
          <w:trHeight w:val="165"/>
        </w:trPr>
        <w:tc>
          <w:tcPr>
            <w:tcW w:w="360" w:type="dxa"/>
            <w:vAlign w:val="center"/>
            <w:hideMark/>
          </w:tcPr>
          <w:p w14:paraId="4D298F13" w14:textId="77777777" w:rsidR="00E42721" w:rsidRPr="00312D86" w:rsidRDefault="00E42721" w:rsidP="00F555E9">
            <w:pPr>
              <w:snapToGrid w:val="0"/>
              <w:rPr>
                <w:sz w:val="16"/>
                <w:szCs w:val="16"/>
              </w:rPr>
            </w:pPr>
            <w:r w:rsidRPr="00312D86">
              <w:rPr>
                <w:color w:val="000000"/>
                <w:sz w:val="16"/>
                <w:szCs w:val="16"/>
              </w:rPr>
              <w:t>876</w:t>
            </w:r>
          </w:p>
        </w:tc>
        <w:tc>
          <w:tcPr>
            <w:tcW w:w="864" w:type="dxa"/>
            <w:vAlign w:val="center"/>
            <w:hideMark/>
          </w:tcPr>
          <w:p w14:paraId="4E629F39"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3883326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C31C4C8"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3C56EFF1"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6E3FCEB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20EAE880"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6EE6470C"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13407B51" w14:textId="77777777" w:rsidR="00E42721" w:rsidRPr="009B3DCC" w:rsidRDefault="00E42721" w:rsidP="00F555E9">
            <w:pPr>
              <w:snapToGrid w:val="0"/>
              <w:jc w:val="center"/>
              <w:rPr>
                <w:sz w:val="16"/>
                <w:szCs w:val="16"/>
              </w:rPr>
            </w:pPr>
            <w:r w:rsidRPr="00266687">
              <w:rPr>
                <w:color w:val="000000"/>
                <w:sz w:val="16"/>
                <w:szCs w:val="16"/>
              </w:rPr>
              <w:t>17.34</w:t>
            </w:r>
          </w:p>
        </w:tc>
        <w:tc>
          <w:tcPr>
            <w:tcW w:w="1008" w:type="dxa"/>
            <w:vAlign w:val="center"/>
            <w:hideMark/>
          </w:tcPr>
          <w:p w14:paraId="2BC791E4" w14:textId="77777777" w:rsidR="00E42721" w:rsidRPr="009B3DCC" w:rsidRDefault="00E42721" w:rsidP="00F555E9">
            <w:pPr>
              <w:snapToGrid w:val="0"/>
              <w:jc w:val="center"/>
              <w:rPr>
                <w:sz w:val="16"/>
                <w:szCs w:val="16"/>
              </w:rPr>
            </w:pPr>
            <w:r w:rsidRPr="00266687">
              <w:rPr>
                <w:color w:val="000000"/>
                <w:sz w:val="16"/>
                <w:szCs w:val="16"/>
              </w:rPr>
              <w:t>1.27</w:t>
            </w:r>
          </w:p>
        </w:tc>
      </w:tr>
      <w:tr w:rsidR="00E42721" w:rsidRPr="009B3DCC" w14:paraId="4B6ECCA3" w14:textId="77777777" w:rsidTr="00F555E9">
        <w:trPr>
          <w:trHeight w:val="165"/>
        </w:trPr>
        <w:tc>
          <w:tcPr>
            <w:tcW w:w="360" w:type="dxa"/>
            <w:vAlign w:val="center"/>
            <w:hideMark/>
          </w:tcPr>
          <w:p w14:paraId="59B368C0" w14:textId="77777777" w:rsidR="00E42721" w:rsidRPr="00312D86" w:rsidRDefault="00E42721" w:rsidP="00F555E9">
            <w:pPr>
              <w:snapToGrid w:val="0"/>
              <w:rPr>
                <w:sz w:val="16"/>
                <w:szCs w:val="16"/>
              </w:rPr>
            </w:pPr>
            <w:r w:rsidRPr="00312D86">
              <w:rPr>
                <w:color w:val="000000"/>
                <w:sz w:val="16"/>
                <w:szCs w:val="16"/>
              </w:rPr>
              <w:t>877</w:t>
            </w:r>
          </w:p>
        </w:tc>
        <w:tc>
          <w:tcPr>
            <w:tcW w:w="864" w:type="dxa"/>
            <w:vAlign w:val="center"/>
            <w:hideMark/>
          </w:tcPr>
          <w:p w14:paraId="52C6718E"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21FF2C5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5460E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2115E485"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5FEC860D"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0FDF825C"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0C98AA8A"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57D31C90" w14:textId="77777777" w:rsidR="00E42721" w:rsidRPr="009B3DCC" w:rsidRDefault="00E42721" w:rsidP="00F555E9">
            <w:pPr>
              <w:snapToGrid w:val="0"/>
              <w:jc w:val="center"/>
              <w:rPr>
                <w:sz w:val="16"/>
                <w:szCs w:val="16"/>
              </w:rPr>
            </w:pPr>
            <w:r w:rsidRPr="00266687">
              <w:rPr>
                <w:color w:val="000000"/>
                <w:sz w:val="16"/>
                <w:szCs w:val="16"/>
              </w:rPr>
              <w:t>17.94</w:t>
            </w:r>
          </w:p>
        </w:tc>
        <w:tc>
          <w:tcPr>
            <w:tcW w:w="1008" w:type="dxa"/>
            <w:vAlign w:val="center"/>
            <w:hideMark/>
          </w:tcPr>
          <w:p w14:paraId="58FBB580" w14:textId="77777777" w:rsidR="00E42721" w:rsidRPr="009B3DCC" w:rsidRDefault="00E42721" w:rsidP="00F555E9">
            <w:pPr>
              <w:snapToGrid w:val="0"/>
              <w:jc w:val="center"/>
              <w:rPr>
                <w:sz w:val="16"/>
                <w:szCs w:val="16"/>
              </w:rPr>
            </w:pPr>
            <w:r w:rsidRPr="00266687">
              <w:rPr>
                <w:color w:val="000000"/>
                <w:sz w:val="16"/>
                <w:szCs w:val="16"/>
              </w:rPr>
              <w:t>1.29</w:t>
            </w:r>
          </w:p>
        </w:tc>
      </w:tr>
      <w:tr w:rsidR="00E42721" w:rsidRPr="009B3DCC" w14:paraId="323014AA" w14:textId="77777777" w:rsidTr="00F555E9">
        <w:trPr>
          <w:trHeight w:val="165"/>
        </w:trPr>
        <w:tc>
          <w:tcPr>
            <w:tcW w:w="360" w:type="dxa"/>
            <w:vAlign w:val="center"/>
            <w:hideMark/>
          </w:tcPr>
          <w:p w14:paraId="74AD5A96" w14:textId="77777777" w:rsidR="00E42721" w:rsidRPr="00312D86" w:rsidRDefault="00E42721" w:rsidP="00F555E9">
            <w:pPr>
              <w:snapToGrid w:val="0"/>
              <w:rPr>
                <w:sz w:val="16"/>
                <w:szCs w:val="16"/>
              </w:rPr>
            </w:pPr>
            <w:r w:rsidRPr="00312D86">
              <w:rPr>
                <w:color w:val="000000"/>
                <w:sz w:val="16"/>
                <w:szCs w:val="16"/>
              </w:rPr>
              <w:t>878</w:t>
            </w:r>
          </w:p>
        </w:tc>
        <w:tc>
          <w:tcPr>
            <w:tcW w:w="864" w:type="dxa"/>
            <w:vAlign w:val="center"/>
            <w:hideMark/>
          </w:tcPr>
          <w:p w14:paraId="3979105F"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7475EB4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D093D4"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5EC42852"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64BB8D1"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FDFA66"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477BF80A" w14:textId="77777777" w:rsidR="00E42721" w:rsidRPr="009B3DCC" w:rsidRDefault="00E42721" w:rsidP="00F555E9">
            <w:pPr>
              <w:snapToGrid w:val="0"/>
              <w:jc w:val="center"/>
              <w:rPr>
                <w:sz w:val="16"/>
                <w:szCs w:val="16"/>
              </w:rPr>
            </w:pPr>
            <w:r w:rsidRPr="00266687">
              <w:rPr>
                <w:color w:val="000000"/>
                <w:sz w:val="16"/>
                <w:szCs w:val="16"/>
              </w:rPr>
              <w:t>336</w:t>
            </w:r>
          </w:p>
        </w:tc>
        <w:tc>
          <w:tcPr>
            <w:tcW w:w="1008" w:type="dxa"/>
            <w:vAlign w:val="center"/>
            <w:hideMark/>
          </w:tcPr>
          <w:p w14:paraId="79E7816E" w14:textId="77777777" w:rsidR="00E42721" w:rsidRPr="009B3DCC" w:rsidRDefault="00E42721" w:rsidP="00F555E9">
            <w:pPr>
              <w:snapToGrid w:val="0"/>
              <w:jc w:val="center"/>
              <w:rPr>
                <w:sz w:val="16"/>
                <w:szCs w:val="16"/>
              </w:rPr>
            </w:pPr>
            <w:r w:rsidRPr="00266687">
              <w:rPr>
                <w:color w:val="000000"/>
                <w:sz w:val="16"/>
                <w:szCs w:val="16"/>
              </w:rPr>
              <w:t>18.12</w:t>
            </w:r>
          </w:p>
        </w:tc>
        <w:tc>
          <w:tcPr>
            <w:tcW w:w="1008" w:type="dxa"/>
            <w:vAlign w:val="center"/>
            <w:hideMark/>
          </w:tcPr>
          <w:p w14:paraId="415D4515" w14:textId="77777777" w:rsidR="00E42721" w:rsidRPr="009B3DCC" w:rsidRDefault="00E42721" w:rsidP="00F555E9">
            <w:pPr>
              <w:snapToGrid w:val="0"/>
              <w:jc w:val="center"/>
              <w:rPr>
                <w:sz w:val="16"/>
                <w:szCs w:val="16"/>
              </w:rPr>
            </w:pPr>
            <w:r w:rsidRPr="00266687">
              <w:rPr>
                <w:color w:val="000000"/>
                <w:sz w:val="16"/>
                <w:szCs w:val="16"/>
              </w:rPr>
              <w:t>1.41</w:t>
            </w:r>
          </w:p>
        </w:tc>
      </w:tr>
      <w:tr w:rsidR="00E42721" w:rsidRPr="009B3DCC" w14:paraId="47F2F92F" w14:textId="77777777" w:rsidTr="00F555E9">
        <w:trPr>
          <w:trHeight w:val="165"/>
        </w:trPr>
        <w:tc>
          <w:tcPr>
            <w:tcW w:w="360" w:type="dxa"/>
            <w:vAlign w:val="center"/>
            <w:hideMark/>
          </w:tcPr>
          <w:p w14:paraId="79959605" w14:textId="77777777" w:rsidR="00E42721" w:rsidRPr="00312D86" w:rsidRDefault="00E42721" w:rsidP="00F555E9">
            <w:pPr>
              <w:snapToGrid w:val="0"/>
              <w:rPr>
                <w:sz w:val="16"/>
                <w:szCs w:val="16"/>
              </w:rPr>
            </w:pPr>
            <w:r w:rsidRPr="00312D86">
              <w:rPr>
                <w:color w:val="000000"/>
                <w:sz w:val="16"/>
                <w:szCs w:val="16"/>
              </w:rPr>
              <w:t>879</w:t>
            </w:r>
          </w:p>
        </w:tc>
        <w:tc>
          <w:tcPr>
            <w:tcW w:w="864" w:type="dxa"/>
            <w:vAlign w:val="center"/>
            <w:hideMark/>
          </w:tcPr>
          <w:p w14:paraId="7AA93CF7"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4994D9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E640546"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0E2B40A0"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2C5AE6B5"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36518A84"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713BBED8" w14:textId="77777777" w:rsidR="00E42721" w:rsidRPr="009B3DCC" w:rsidRDefault="00E42721" w:rsidP="00F555E9">
            <w:pPr>
              <w:snapToGrid w:val="0"/>
              <w:jc w:val="center"/>
              <w:rPr>
                <w:sz w:val="16"/>
                <w:szCs w:val="16"/>
              </w:rPr>
            </w:pPr>
            <w:r w:rsidRPr="00266687">
              <w:rPr>
                <w:color w:val="000000"/>
                <w:sz w:val="16"/>
                <w:szCs w:val="16"/>
              </w:rPr>
              <w:t>404</w:t>
            </w:r>
          </w:p>
        </w:tc>
        <w:tc>
          <w:tcPr>
            <w:tcW w:w="1008" w:type="dxa"/>
            <w:vAlign w:val="center"/>
            <w:hideMark/>
          </w:tcPr>
          <w:p w14:paraId="1C155CF5" w14:textId="77777777" w:rsidR="00E42721" w:rsidRPr="009B3DCC" w:rsidRDefault="00E42721" w:rsidP="00F555E9">
            <w:pPr>
              <w:snapToGrid w:val="0"/>
              <w:jc w:val="center"/>
              <w:rPr>
                <w:sz w:val="16"/>
                <w:szCs w:val="16"/>
              </w:rPr>
            </w:pPr>
            <w:r w:rsidRPr="00266687">
              <w:rPr>
                <w:color w:val="000000"/>
                <w:sz w:val="16"/>
                <w:szCs w:val="16"/>
              </w:rPr>
              <w:t>20.49</w:t>
            </w:r>
          </w:p>
        </w:tc>
        <w:tc>
          <w:tcPr>
            <w:tcW w:w="1008" w:type="dxa"/>
            <w:vAlign w:val="center"/>
            <w:hideMark/>
          </w:tcPr>
          <w:p w14:paraId="7A9BD979" w14:textId="77777777" w:rsidR="00E42721" w:rsidRPr="009B3DCC" w:rsidRDefault="00E42721" w:rsidP="00F555E9">
            <w:pPr>
              <w:snapToGrid w:val="0"/>
              <w:jc w:val="center"/>
              <w:rPr>
                <w:sz w:val="16"/>
                <w:szCs w:val="16"/>
              </w:rPr>
            </w:pPr>
            <w:r w:rsidRPr="00266687">
              <w:rPr>
                <w:color w:val="000000"/>
                <w:sz w:val="16"/>
                <w:szCs w:val="16"/>
              </w:rPr>
              <w:t>1.42</w:t>
            </w:r>
          </w:p>
        </w:tc>
      </w:tr>
      <w:tr w:rsidR="00E42721" w:rsidRPr="009B3DCC" w14:paraId="1606BB99" w14:textId="77777777" w:rsidTr="00F555E9">
        <w:trPr>
          <w:trHeight w:val="165"/>
        </w:trPr>
        <w:tc>
          <w:tcPr>
            <w:tcW w:w="360" w:type="dxa"/>
            <w:vAlign w:val="center"/>
            <w:hideMark/>
          </w:tcPr>
          <w:p w14:paraId="4F4E4E39" w14:textId="77777777" w:rsidR="00E42721" w:rsidRPr="00312D86" w:rsidRDefault="00E42721" w:rsidP="00F555E9">
            <w:pPr>
              <w:snapToGrid w:val="0"/>
              <w:rPr>
                <w:sz w:val="16"/>
                <w:szCs w:val="16"/>
              </w:rPr>
            </w:pPr>
            <w:r w:rsidRPr="00312D86">
              <w:rPr>
                <w:color w:val="000000"/>
                <w:sz w:val="16"/>
                <w:szCs w:val="16"/>
              </w:rPr>
              <w:t>880</w:t>
            </w:r>
          </w:p>
        </w:tc>
        <w:tc>
          <w:tcPr>
            <w:tcW w:w="864" w:type="dxa"/>
            <w:vAlign w:val="center"/>
            <w:hideMark/>
          </w:tcPr>
          <w:p w14:paraId="0A1BCBDC" w14:textId="77777777" w:rsidR="00E42721" w:rsidRPr="009B3DCC" w:rsidRDefault="00E42721" w:rsidP="00F555E9">
            <w:pPr>
              <w:snapToGrid w:val="0"/>
              <w:jc w:val="center"/>
              <w:rPr>
                <w:sz w:val="16"/>
                <w:szCs w:val="16"/>
              </w:rPr>
            </w:pPr>
            <w:r w:rsidRPr="00266687">
              <w:rPr>
                <w:color w:val="000000"/>
                <w:sz w:val="16"/>
                <w:szCs w:val="16"/>
              </w:rPr>
              <w:t>Minnesota</w:t>
            </w:r>
          </w:p>
        </w:tc>
        <w:tc>
          <w:tcPr>
            <w:tcW w:w="1152" w:type="dxa"/>
            <w:vAlign w:val="center"/>
            <w:hideMark/>
          </w:tcPr>
          <w:p w14:paraId="676860A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50ED8A" w14:textId="77777777" w:rsidR="00E42721" w:rsidRPr="009B3DCC" w:rsidRDefault="00E42721" w:rsidP="00F555E9">
            <w:pPr>
              <w:snapToGrid w:val="0"/>
              <w:jc w:val="center"/>
              <w:rPr>
                <w:sz w:val="16"/>
                <w:szCs w:val="16"/>
              </w:rPr>
            </w:pPr>
            <w:r w:rsidRPr="00266687">
              <w:rPr>
                <w:color w:val="000000"/>
                <w:sz w:val="16"/>
                <w:szCs w:val="16"/>
              </w:rPr>
              <w:t>183</w:t>
            </w:r>
          </w:p>
        </w:tc>
        <w:tc>
          <w:tcPr>
            <w:tcW w:w="1008" w:type="dxa"/>
            <w:vAlign w:val="center"/>
            <w:hideMark/>
          </w:tcPr>
          <w:p w14:paraId="7DB59F2C" w14:textId="77777777" w:rsidR="00E42721" w:rsidRPr="009B3DCC" w:rsidRDefault="00E42721" w:rsidP="00F555E9">
            <w:pPr>
              <w:snapToGrid w:val="0"/>
              <w:jc w:val="center"/>
              <w:rPr>
                <w:sz w:val="16"/>
                <w:szCs w:val="16"/>
              </w:rPr>
            </w:pPr>
            <w:r w:rsidRPr="00266687">
              <w:rPr>
                <w:color w:val="000000"/>
                <w:sz w:val="16"/>
                <w:szCs w:val="16"/>
              </w:rPr>
              <w:t>2015-09-16</w:t>
            </w:r>
          </w:p>
        </w:tc>
        <w:tc>
          <w:tcPr>
            <w:tcW w:w="1008" w:type="dxa"/>
            <w:vAlign w:val="center"/>
            <w:hideMark/>
          </w:tcPr>
          <w:p w14:paraId="3BA8453C" w14:textId="77777777" w:rsidR="00E42721" w:rsidRPr="009B3DCC" w:rsidRDefault="00E42721" w:rsidP="00F555E9">
            <w:pPr>
              <w:snapToGrid w:val="0"/>
              <w:jc w:val="center"/>
              <w:rPr>
                <w:sz w:val="16"/>
                <w:szCs w:val="16"/>
              </w:rPr>
            </w:pPr>
            <w:r w:rsidRPr="00266687">
              <w:rPr>
                <w:color w:val="000000"/>
                <w:sz w:val="16"/>
                <w:szCs w:val="16"/>
              </w:rPr>
              <w:t>MN-2</w:t>
            </w:r>
          </w:p>
        </w:tc>
        <w:tc>
          <w:tcPr>
            <w:tcW w:w="720" w:type="dxa"/>
            <w:vAlign w:val="center"/>
            <w:hideMark/>
          </w:tcPr>
          <w:p w14:paraId="4174D827" w14:textId="77777777" w:rsidR="00E42721" w:rsidRPr="009B3DCC" w:rsidRDefault="00E42721" w:rsidP="00F555E9">
            <w:pPr>
              <w:snapToGrid w:val="0"/>
              <w:jc w:val="center"/>
              <w:rPr>
                <w:sz w:val="16"/>
                <w:szCs w:val="16"/>
              </w:rPr>
            </w:pPr>
            <w:r w:rsidRPr="00266687">
              <w:rPr>
                <w:color w:val="000000"/>
                <w:sz w:val="16"/>
                <w:szCs w:val="16"/>
              </w:rPr>
              <w:t>2015</w:t>
            </w:r>
          </w:p>
        </w:tc>
        <w:tc>
          <w:tcPr>
            <w:tcW w:w="1008" w:type="dxa"/>
            <w:vAlign w:val="center"/>
            <w:hideMark/>
          </w:tcPr>
          <w:p w14:paraId="3A952357" w14:textId="77777777" w:rsidR="00E42721" w:rsidRPr="009B3DCC" w:rsidRDefault="00E42721" w:rsidP="00F555E9">
            <w:pPr>
              <w:snapToGrid w:val="0"/>
              <w:jc w:val="center"/>
              <w:rPr>
                <w:sz w:val="16"/>
                <w:szCs w:val="16"/>
              </w:rPr>
            </w:pPr>
            <w:r w:rsidRPr="00266687">
              <w:rPr>
                <w:color w:val="000000"/>
                <w:sz w:val="16"/>
                <w:szCs w:val="16"/>
              </w:rPr>
              <w:t>135</w:t>
            </w:r>
          </w:p>
        </w:tc>
        <w:tc>
          <w:tcPr>
            <w:tcW w:w="1008" w:type="dxa"/>
            <w:vAlign w:val="center"/>
            <w:hideMark/>
          </w:tcPr>
          <w:p w14:paraId="06798BEA" w14:textId="77777777" w:rsidR="00E42721" w:rsidRPr="009B3DCC" w:rsidRDefault="00E42721" w:rsidP="00F555E9">
            <w:pPr>
              <w:snapToGrid w:val="0"/>
              <w:jc w:val="center"/>
              <w:rPr>
                <w:sz w:val="16"/>
                <w:szCs w:val="16"/>
              </w:rPr>
            </w:pPr>
            <w:r w:rsidRPr="00266687">
              <w:rPr>
                <w:color w:val="000000"/>
                <w:sz w:val="16"/>
                <w:szCs w:val="16"/>
              </w:rPr>
              <w:t>16.26</w:t>
            </w:r>
          </w:p>
        </w:tc>
        <w:tc>
          <w:tcPr>
            <w:tcW w:w="1008" w:type="dxa"/>
            <w:vAlign w:val="center"/>
            <w:hideMark/>
          </w:tcPr>
          <w:p w14:paraId="7FF9322C" w14:textId="77777777" w:rsidR="00E42721" w:rsidRPr="009B3DCC" w:rsidRDefault="00E42721" w:rsidP="00F555E9">
            <w:pPr>
              <w:snapToGrid w:val="0"/>
              <w:jc w:val="center"/>
              <w:rPr>
                <w:sz w:val="16"/>
                <w:szCs w:val="16"/>
              </w:rPr>
            </w:pPr>
            <w:r w:rsidRPr="00266687">
              <w:rPr>
                <w:color w:val="000000"/>
                <w:sz w:val="16"/>
                <w:szCs w:val="16"/>
              </w:rPr>
              <w:t>1.11</w:t>
            </w:r>
          </w:p>
        </w:tc>
      </w:tr>
      <w:tr w:rsidR="00E42721" w:rsidRPr="009B3DCC" w14:paraId="7223BCAF" w14:textId="77777777" w:rsidTr="00F555E9">
        <w:trPr>
          <w:trHeight w:val="165"/>
        </w:trPr>
        <w:tc>
          <w:tcPr>
            <w:tcW w:w="360" w:type="dxa"/>
            <w:vAlign w:val="center"/>
            <w:hideMark/>
          </w:tcPr>
          <w:p w14:paraId="1B578891" w14:textId="77777777" w:rsidR="00E42721" w:rsidRPr="00312D86" w:rsidRDefault="00E42721" w:rsidP="00F555E9">
            <w:pPr>
              <w:snapToGrid w:val="0"/>
              <w:rPr>
                <w:sz w:val="16"/>
                <w:szCs w:val="16"/>
              </w:rPr>
            </w:pPr>
            <w:r w:rsidRPr="00312D86">
              <w:rPr>
                <w:color w:val="000000"/>
                <w:sz w:val="16"/>
                <w:szCs w:val="16"/>
              </w:rPr>
              <w:t>881</w:t>
            </w:r>
          </w:p>
        </w:tc>
        <w:tc>
          <w:tcPr>
            <w:tcW w:w="864" w:type="dxa"/>
            <w:vAlign w:val="center"/>
            <w:hideMark/>
          </w:tcPr>
          <w:p w14:paraId="081EEE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9F5E9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DFC6F9D"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0852D30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6C7734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41F1A2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3A7D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6E85204"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799F5F9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DE2EEAE" w14:textId="77777777" w:rsidTr="00F555E9">
        <w:trPr>
          <w:trHeight w:val="165"/>
        </w:trPr>
        <w:tc>
          <w:tcPr>
            <w:tcW w:w="360" w:type="dxa"/>
            <w:vAlign w:val="center"/>
            <w:hideMark/>
          </w:tcPr>
          <w:p w14:paraId="600A7DAF" w14:textId="77777777" w:rsidR="00E42721" w:rsidRPr="00312D86" w:rsidRDefault="00E42721" w:rsidP="00F555E9">
            <w:pPr>
              <w:snapToGrid w:val="0"/>
              <w:rPr>
                <w:sz w:val="16"/>
                <w:szCs w:val="16"/>
              </w:rPr>
            </w:pPr>
            <w:r w:rsidRPr="00312D86">
              <w:rPr>
                <w:color w:val="000000"/>
                <w:sz w:val="16"/>
                <w:szCs w:val="16"/>
              </w:rPr>
              <w:t>882</w:t>
            </w:r>
          </w:p>
        </w:tc>
        <w:tc>
          <w:tcPr>
            <w:tcW w:w="864" w:type="dxa"/>
            <w:vAlign w:val="center"/>
            <w:hideMark/>
          </w:tcPr>
          <w:p w14:paraId="0D8483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A2B4C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FFEE47B"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40900B8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1168FB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993FAE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D5C5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49C4913"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0AAC4515"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3969A9B" w14:textId="77777777" w:rsidTr="00F555E9">
        <w:trPr>
          <w:trHeight w:val="165"/>
        </w:trPr>
        <w:tc>
          <w:tcPr>
            <w:tcW w:w="360" w:type="dxa"/>
            <w:vAlign w:val="center"/>
            <w:hideMark/>
          </w:tcPr>
          <w:p w14:paraId="55EB3797" w14:textId="77777777" w:rsidR="00E42721" w:rsidRPr="00312D86" w:rsidRDefault="00E42721" w:rsidP="00F555E9">
            <w:pPr>
              <w:snapToGrid w:val="0"/>
              <w:rPr>
                <w:sz w:val="16"/>
                <w:szCs w:val="16"/>
              </w:rPr>
            </w:pPr>
            <w:r w:rsidRPr="00312D86">
              <w:rPr>
                <w:color w:val="000000"/>
                <w:sz w:val="16"/>
                <w:szCs w:val="16"/>
              </w:rPr>
              <w:t>883</w:t>
            </w:r>
          </w:p>
        </w:tc>
        <w:tc>
          <w:tcPr>
            <w:tcW w:w="864" w:type="dxa"/>
            <w:vAlign w:val="center"/>
            <w:hideMark/>
          </w:tcPr>
          <w:p w14:paraId="3BC086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3F1027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FF99D40"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1612754C"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D2A9E4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707EAE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5CC891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62B364DC"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1731264A"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1F6F42A" w14:textId="77777777" w:rsidTr="00F555E9">
        <w:trPr>
          <w:trHeight w:val="165"/>
        </w:trPr>
        <w:tc>
          <w:tcPr>
            <w:tcW w:w="360" w:type="dxa"/>
            <w:vAlign w:val="center"/>
            <w:hideMark/>
          </w:tcPr>
          <w:p w14:paraId="53B60F37" w14:textId="77777777" w:rsidR="00E42721" w:rsidRPr="00312D86" w:rsidRDefault="00E42721" w:rsidP="00F555E9">
            <w:pPr>
              <w:snapToGrid w:val="0"/>
              <w:rPr>
                <w:sz w:val="16"/>
                <w:szCs w:val="16"/>
              </w:rPr>
            </w:pPr>
            <w:r w:rsidRPr="00312D86">
              <w:rPr>
                <w:color w:val="000000"/>
                <w:sz w:val="16"/>
                <w:szCs w:val="16"/>
              </w:rPr>
              <w:t>884</w:t>
            </w:r>
          </w:p>
        </w:tc>
        <w:tc>
          <w:tcPr>
            <w:tcW w:w="864" w:type="dxa"/>
            <w:vAlign w:val="center"/>
            <w:hideMark/>
          </w:tcPr>
          <w:p w14:paraId="0A7281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EB7B7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ECF2E1" w14:textId="77777777" w:rsidR="00E42721" w:rsidRPr="009B3DCC" w:rsidRDefault="00E42721" w:rsidP="00F555E9">
            <w:pPr>
              <w:snapToGrid w:val="0"/>
              <w:jc w:val="center"/>
              <w:rPr>
                <w:sz w:val="16"/>
                <w:szCs w:val="16"/>
              </w:rPr>
            </w:pPr>
            <w:r w:rsidRPr="00266687">
              <w:rPr>
                <w:color w:val="000000"/>
                <w:sz w:val="16"/>
                <w:szCs w:val="16"/>
              </w:rPr>
              <w:t>186</w:t>
            </w:r>
          </w:p>
        </w:tc>
        <w:tc>
          <w:tcPr>
            <w:tcW w:w="1008" w:type="dxa"/>
            <w:vAlign w:val="center"/>
            <w:hideMark/>
          </w:tcPr>
          <w:p w14:paraId="3E2E695F"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158D2DD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42554A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2D2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9D34FDC"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6AAB8AC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609BEFB" w14:textId="77777777" w:rsidTr="00F555E9">
        <w:trPr>
          <w:trHeight w:val="165"/>
        </w:trPr>
        <w:tc>
          <w:tcPr>
            <w:tcW w:w="360" w:type="dxa"/>
            <w:vAlign w:val="center"/>
            <w:hideMark/>
          </w:tcPr>
          <w:p w14:paraId="0A01D83C" w14:textId="77777777" w:rsidR="00E42721" w:rsidRPr="00312D86" w:rsidRDefault="00E42721" w:rsidP="00F555E9">
            <w:pPr>
              <w:snapToGrid w:val="0"/>
              <w:rPr>
                <w:sz w:val="16"/>
                <w:szCs w:val="16"/>
              </w:rPr>
            </w:pPr>
            <w:r w:rsidRPr="00312D86">
              <w:rPr>
                <w:color w:val="000000"/>
                <w:sz w:val="16"/>
                <w:szCs w:val="16"/>
              </w:rPr>
              <w:t>885</w:t>
            </w:r>
          </w:p>
        </w:tc>
        <w:tc>
          <w:tcPr>
            <w:tcW w:w="864" w:type="dxa"/>
            <w:vAlign w:val="center"/>
            <w:hideMark/>
          </w:tcPr>
          <w:p w14:paraId="03D13BA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E974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23FA0B"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463C7BA5"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1960485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DC37A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493FD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21F882"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7A478D6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FBD08" w14:textId="77777777" w:rsidTr="00F555E9">
        <w:trPr>
          <w:trHeight w:val="180"/>
        </w:trPr>
        <w:tc>
          <w:tcPr>
            <w:tcW w:w="360" w:type="dxa"/>
            <w:vAlign w:val="center"/>
            <w:hideMark/>
          </w:tcPr>
          <w:p w14:paraId="5EF06D23" w14:textId="77777777" w:rsidR="00E42721" w:rsidRPr="00312D86" w:rsidRDefault="00E42721" w:rsidP="00F555E9">
            <w:pPr>
              <w:snapToGrid w:val="0"/>
              <w:rPr>
                <w:sz w:val="16"/>
                <w:szCs w:val="16"/>
              </w:rPr>
            </w:pPr>
            <w:r w:rsidRPr="00312D86">
              <w:rPr>
                <w:color w:val="000000"/>
                <w:sz w:val="16"/>
                <w:szCs w:val="16"/>
              </w:rPr>
              <w:t>886</w:t>
            </w:r>
          </w:p>
        </w:tc>
        <w:tc>
          <w:tcPr>
            <w:tcW w:w="864" w:type="dxa"/>
            <w:vAlign w:val="center"/>
            <w:hideMark/>
          </w:tcPr>
          <w:p w14:paraId="4897BC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1E73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4BF1BC"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1B857060"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6934C1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7FAE44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F1380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2A4EFE"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142522A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BFD486E" w14:textId="77777777" w:rsidTr="00F555E9">
        <w:trPr>
          <w:trHeight w:val="165"/>
        </w:trPr>
        <w:tc>
          <w:tcPr>
            <w:tcW w:w="360" w:type="dxa"/>
            <w:vAlign w:val="center"/>
            <w:hideMark/>
          </w:tcPr>
          <w:p w14:paraId="43F3BD9D" w14:textId="77777777" w:rsidR="00E42721" w:rsidRPr="00312D86" w:rsidRDefault="00E42721" w:rsidP="00F555E9">
            <w:pPr>
              <w:snapToGrid w:val="0"/>
              <w:rPr>
                <w:sz w:val="16"/>
                <w:szCs w:val="16"/>
              </w:rPr>
            </w:pPr>
            <w:r w:rsidRPr="00312D86">
              <w:rPr>
                <w:color w:val="000000"/>
                <w:sz w:val="16"/>
                <w:szCs w:val="16"/>
              </w:rPr>
              <w:t>887</w:t>
            </w:r>
          </w:p>
        </w:tc>
        <w:tc>
          <w:tcPr>
            <w:tcW w:w="864" w:type="dxa"/>
            <w:vAlign w:val="center"/>
            <w:hideMark/>
          </w:tcPr>
          <w:p w14:paraId="78BE047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BEB15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A6E5C6"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5FC99E1E"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4C3BFC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4A1688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F33A2B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F70035"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60CFB91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DAD211F" w14:textId="77777777" w:rsidTr="00F555E9">
        <w:trPr>
          <w:trHeight w:val="165"/>
        </w:trPr>
        <w:tc>
          <w:tcPr>
            <w:tcW w:w="360" w:type="dxa"/>
            <w:vAlign w:val="center"/>
            <w:hideMark/>
          </w:tcPr>
          <w:p w14:paraId="5ED074F5" w14:textId="77777777" w:rsidR="00E42721" w:rsidRPr="00312D86" w:rsidRDefault="00E42721" w:rsidP="00F555E9">
            <w:pPr>
              <w:snapToGrid w:val="0"/>
              <w:rPr>
                <w:sz w:val="16"/>
                <w:szCs w:val="16"/>
              </w:rPr>
            </w:pPr>
            <w:r w:rsidRPr="00312D86">
              <w:rPr>
                <w:color w:val="000000"/>
                <w:sz w:val="16"/>
                <w:szCs w:val="16"/>
              </w:rPr>
              <w:t>888</w:t>
            </w:r>
          </w:p>
        </w:tc>
        <w:tc>
          <w:tcPr>
            <w:tcW w:w="864" w:type="dxa"/>
            <w:vAlign w:val="center"/>
            <w:hideMark/>
          </w:tcPr>
          <w:p w14:paraId="7E23C26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E5DCB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951E0C0" w14:textId="77777777" w:rsidR="00E42721" w:rsidRPr="009B3DCC" w:rsidRDefault="00E42721" w:rsidP="00F555E9">
            <w:pPr>
              <w:snapToGrid w:val="0"/>
              <w:jc w:val="center"/>
              <w:rPr>
                <w:sz w:val="16"/>
                <w:szCs w:val="16"/>
              </w:rPr>
            </w:pPr>
            <w:r w:rsidRPr="00266687">
              <w:rPr>
                <w:color w:val="000000"/>
                <w:sz w:val="16"/>
                <w:szCs w:val="16"/>
              </w:rPr>
              <w:t>187</w:t>
            </w:r>
          </w:p>
        </w:tc>
        <w:tc>
          <w:tcPr>
            <w:tcW w:w="1008" w:type="dxa"/>
            <w:vAlign w:val="center"/>
            <w:hideMark/>
          </w:tcPr>
          <w:p w14:paraId="35281864"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5E3C8AB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3A29F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C3E4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628311E" w14:textId="77777777" w:rsidR="00E42721" w:rsidRPr="009B3DCC" w:rsidRDefault="00E42721" w:rsidP="00F555E9">
            <w:pPr>
              <w:snapToGrid w:val="0"/>
              <w:jc w:val="center"/>
              <w:rPr>
                <w:sz w:val="16"/>
                <w:szCs w:val="16"/>
              </w:rPr>
            </w:pPr>
            <w:r w:rsidRPr="00266687">
              <w:rPr>
                <w:color w:val="000000"/>
                <w:sz w:val="16"/>
                <w:szCs w:val="16"/>
              </w:rPr>
              <w:t>4.00</w:t>
            </w:r>
          </w:p>
        </w:tc>
        <w:tc>
          <w:tcPr>
            <w:tcW w:w="1008" w:type="dxa"/>
            <w:vAlign w:val="center"/>
            <w:hideMark/>
          </w:tcPr>
          <w:p w14:paraId="1EF0F9D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631BC2A" w14:textId="77777777" w:rsidTr="00F555E9">
        <w:trPr>
          <w:trHeight w:val="165"/>
        </w:trPr>
        <w:tc>
          <w:tcPr>
            <w:tcW w:w="360" w:type="dxa"/>
            <w:vAlign w:val="center"/>
            <w:hideMark/>
          </w:tcPr>
          <w:p w14:paraId="15DC5358" w14:textId="77777777" w:rsidR="00E42721" w:rsidRPr="00312D86" w:rsidRDefault="00E42721" w:rsidP="00F555E9">
            <w:pPr>
              <w:snapToGrid w:val="0"/>
              <w:rPr>
                <w:sz w:val="16"/>
                <w:szCs w:val="16"/>
              </w:rPr>
            </w:pPr>
            <w:r w:rsidRPr="00312D86">
              <w:rPr>
                <w:color w:val="000000"/>
                <w:sz w:val="16"/>
                <w:szCs w:val="16"/>
              </w:rPr>
              <w:t>889</w:t>
            </w:r>
          </w:p>
        </w:tc>
        <w:tc>
          <w:tcPr>
            <w:tcW w:w="864" w:type="dxa"/>
            <w:vAlign w:val="center"/>
            <w:hideMark/>
          </w:tcPr>
          <w:p w14:paraId="4076097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562AC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B389CF"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19BA6D32"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1FFBC3F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99F2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02EB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0C6EC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4401DABF"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F988A6F" w14:textId="77777777" w:rsidTr="00F555E9">
        <w:trPr>
          <w:trHeight w:val="165"/>
        </w:trPr>
        <w:tc>
          <w:tcPr>
            <w:tcW w:w="360" w:type="dxa"/>
            <w:vAlign w:val="center"/>
            <w:hideMark/>
          </w:tcPr>
          <w:p w14:paraId="0D0C4485" w14:textId="77777777" w:rsidR="00E42721" w:rsidRPr="00312D86" w:rsidRDefault="00E42721" w:rsidP="00F555E9">
            <w:pPr>
              <w:snapToGrid w:val="0"/>
              <w:rPr>
                <w:sz w:val="16"/>
                <w:szCs w:val="16"/>
              </w:rPr>
            </w:pPr>
            <w:r w:rsidRPr="00312D86">
              <w:rPr>
                <w:color w:val="000000"/>
                <w:sz w:val="16"/>
                <w:szCs w:val="16"/>
              </w:rPr>
              <w:t>890</w:t>
            </w:r>
          </w:p>
        </w:tc>
        <w:tc>
          <w:tcPr>
            <w:tcW w:w="864" w:type="dxa"/>
            <w:vAlign w:val="center"/>
            <w:hideMark/>
          </w:tcPr>
          <w:p w14:paraId="2AAD4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17B18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9039072"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68C9228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73F83D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AB0C7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D423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B11E370" w14:textId="77777777" w:rsidR="00E42721" w:rsidRPr="009B3DCC" w:rsidRDefault="00E42721" w:rsidP="00F555E9">
            <w:pPr>
              <w:snapToGrid w:val="0"/>
              <w:jc w:val="center"/>
              <w:rPr>
                <w:sz w:val="16"/>
                <w:szCs w:val="16"/>
              </w:rPr>
            </w:pPr>
            <w:r w:rsidRPr="00266687">
              <w:rPr>
                <w:color w:val="000000"/>
                <w:sz w:val="16"/>
                <w:szCs w:val="16"/>
              </w:rPr>
              <w:t>6.90</w:t>
            </w:r>
          </w:p>
        </w:tc>
        <w:tc>
          <w:tcPr>
            <w:tcW w:w="1008" w:type="dxa"/>
            <w:vAlign w:val="center"/>
            <w:hideMark/>
          </w:tcPr>
          <w:p w14:paraId="584F270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65ABCBF5" w14:textId="77777777" w:rsidTr="00F555E9">
        <w:trPr>
          <w:trHeight w:val="165"/>
        </w:trPr>
        <w:tc>
          <w:tcPr>
            <w:tcW w:w="360" w:type="dxa"/>
            <w:vAlign w:val="center"/>
            <w:hideMark/>
          </w:tcPr>
          <w:p w14:paraId="4A03B730" w14:textId="77777777" w:rsidR="00E42721" w:rsidRPr="00312D86" w:rsidRDefault="00E42721" w:rsidP="00F555E9">
            <w:pPr>
              <w:snapToGrid w:val="0"/>
              <w:rPr>
                <w:sz w:val="16"/>
                <w:szCs w:val="16"/>
              </w:rPr>
            </w:pPr>
            <w:r w:rsidRPr="00312D86">
              <w:rPr>
                <w:color w:val="000000"/>
                <w:sz w:val="16"/>
                <w:szCs w:val="16"/>
              </w:rPr>
              <w:t>891</w:t>
            </w:r>
          </w:p>
        </w:tc>
        <w:tc>
          <w:tcPr>
            <w:tcW w:w="864" w:type="dxa"/>
            <w:vAlign w:val="center"/>
            <w:hideMark/>
          </w:tcPr>
          <w:p w14:paraId="0B9797D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1A7C53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453009"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7550A26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31745C0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7FA9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96593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CE8942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21877BF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6267F11" w14:textId="77777777" w:rsidTr="00F555E9">
        <w:trPr>
          <w:trHeight w:val="165"/>
        </w:trPr>
        <w:tc>
          <w:tcPr>
            <w:tcW w:w="360" w:type="dxa"/>
            <w:vAlign w:val="center"/>
            <w:hideMark/>
          </w:tcPr>
          <w:p w14:paraId="0ABC614E" w14:textId="77777777" w:rsidR="00E42721" w:rsidRPr="00312D86" w:rsidRDefault="00E42721" w:rsidP="00F555E9">
            <w:pPr>
              <w:snapToGrid w:val="0"/>
              <w:rPr>
                <w:sz w:val="16"/>
                <w:szCs w:val="16"/>
              </w:rPr>
            </w:pPr>
            <w:r w:rsidRPr="00312D86">
              <w:rPr>
                <w:color w:val="000000"/>
                <w:sz w:val="16"/>
                <w:szCs w:val="16"/>
              </w:rPr>
              <w:t>892</w:t>
            </w:r>
          </w:p>
        </w:tc>
        <w:tc>
          <w:tcPr>
            <w:tcW w:w="864" w:type="dxa"/>
            <w:vAlign w:val="center"/>
            <w:hideMark/>
          </w:tcPr>
          <w:p w14:paraId="77EDA5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015F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9B88A37" w14:textId="77777777" w:rsidR="00E42721" w:rsidRPr="009B3DCC" w:rsidRDefault="00E42721" w:rsidP="00F555E9">
            <w:pPr>
              <w:snapToGrid w:val="0"/>
              <w:jc w:val="center"/>
              <w:rPr>
                <w:sz w:val="16"/>
                <w:szCs w:val="16"/>
              </w:rPr>
            </w:pPr>
            <w:r w:rsidRPr="00266687">
              <w:rPr>
                <w:color w:val="000000"/>
                <w:sz w:val="16"/>
                <w:szCs w:val="16"/>
              </w:rPr>
              <w:t>188</w:t>
            </w:r>
          </w:p>
        </w:tc>
        <w:tc>
          <w:tcPr>
            <w:tcW w:w="1008" w:type="dxa"/>
            <w:vAlign w:val="center"/>
            <w:hideMark/>
          </w:tcPr>
          <w:p w14:paraId="579B2AD5"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76C718D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1042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DD8C43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EC9F3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73A4D905"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30E54EA6" w14:textId="77777777" w:rsidTr="00F555E9">
        <w:trPr>
          <w:trHeight w:val="165"/>
        </w:trPr>
        <w:tc>
          <w:tcPr>
            <w:tcW w:w="360" w:type="dxa"/>
            <w:vAlign w:val="center"/>
            <w:hideMark/>
          </w:tcPr>
          <w:p w14:paraId="5DE57887" w14:textId="77777777" w:rsidR="00E42721" w:rsidRPr="00312D86" w:rsidRDefault="00E42721" w:rsidP="00F555E9">
            <w:pPr>
              <w:snapToGrid w:val="0"/>
              <w:rPr>
                <w:sz w:val="16"/>
                <w:szCs w:val="16"/>
              </w:rPr>
            </w:pPr>
            <w:r w:rsidRPr="00312D86">
              <w:rPr>
                <w:color w:val="000000"/>
                <w:sz w:val="16"/>
                <w:szCs w:val="16"/>
              </w:rPr>
              <w:t>893</w:t>
            </w:r>
          </w:p>
        </w:tc>
        <w:tc>
          <w:tcPr>
            <w:tcW w:w="864" w:type="dxa"/>
            <w:vAlign w:val="center"/>
            <w:hideMark/>
          </w:tcPr>
          <w:p w14:paraId="474DCC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AE151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6B1C12"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7320B1C8"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48513E4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CF87C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799CB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21CA85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073433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6983D7D" w14:textId="77777777" w:rsidTr="00F555E9">
        <w:trPr>
          <w:trHeight w:val="165"/>
        </w:trPr>
        <w:tc>
          <w:tcPr>
            <w:tcW w:w="360" w:type="dxa"/>
            <w:vAlign w:val="center"/>
            <w:hideMark/>
          </w:tcPr>
          <w:p w14:paraId="6806F159" w14:textId="77777777" w:rsidR="00E42721" w:rsidRPr="00312D86" w:rsidRDefault="00E42721" w:rsidP="00F555E9">
            <w:pPr>
              <w:snapToGrid w:val="0"/>
              <w:rPr>
                <w:sz w:val="16"/>
                <w:szCs w:val="16"/>
              </w:rPr>
            </w:pPr>
            <w:r w:rsidRPr="00312D86">
              <w:rPr>
                <w:color w:val="000000"/>
                <w:sz w:val="16"/>
                <w:szCs w:val="16"/>
              </w:rPr>
              <w:t>894</w:t>
            </w:r>
          </w:p>
        </w:tc>
        <w:tc>
          <w:tcPr>
            <w:tcW w:w="864" w:type="dxa"/>
            <w:vAlign w:val="center"/>
            <w:hideMark/>
          </w:tcPr>
          <w:p w14:paraId="6D65C2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DA89D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E7B123"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50835B10"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5A495C5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6936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634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4091F7"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622CAA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EBD8DA1" w14:textId="77777777" w:rsidTr="00F555E9">
        <w:trPr>
          <w:trHeight w:val="165"/>
        </w:trPr>
        <w:tc>
          <w:tcPr>
            <w:tcW w:w="360" w:type="dxa"/>
            <w:vAlign w:val="center"/>
            <w:hideMark/>
          </w:tcPr>
          <w:p w14:paraId="797BC2D1" w14:textId="77777777" w:rsidR="00E42721" w:rsidRPr="00312D86" w:rsidRDefault="00E42721" w:rsidP="00F555E9">
            <w:pPr>
              <w:snapToGrid w:val="0"/>
              <w:rPr>
                <w:sz w:val="16"/>
                <w:szCs w:val="16"/>
              </w:rPr>
            </w:pPr>
            <w:r w:rsidRPr="00312D86">
              <w:rPr>
                <w:color w:val="000000"/>
                <w:sz w:val="16"/>
                <w:szCs w:val="16"/>
              </w:rPr>
              <w:t>895</w:t>
            </w:r>
          </w:p>
        </w:tc>
        <w:tc>
          <w:tcPr>
            <w:tcW w:w="864" w:type="dxa"/>
            <w:vAlign w:val="center"/>
            <w:hideMark/>
          </w:tcPr>
          <w:p w14:paraId="1BEDC7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F9688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2BEF1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02801C5A"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7CC57D4"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5521D2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3580C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9958FB"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2F7928A"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30EDEDCF" w14:textId="77777777" w:rsidTr="00F555E9">
        <w:trPr>
          <w:trHeight w:val="165"/>
        </w:trPr>
        <w:tc>
          <w:tcPr>
            <w:tcW w:w="360" w:type="dxa"/>
            <w:vAlign w:val="center"/>
            <w:hideMark/>
          </w:tcPr>
          <w:p w14:paraId="18EF16A2" w14:textId="77777777" w:rsidR="00E42721" w:rsidRPr="00312D86" w:rsidRDefault="00E42721" w:rsidP="00F555E9">
            <w:pPr>
              <w:snapToGrid w:val="0"/>
              <w:rPr>
                <w:sz w:val="16"/>
                <w:szCs w:val="16"/>
              </w:rPr>
            </w:pPr>
            <w:r w:rsidRPr="00312D86">
              <w:rPr>
                <w:color w:val="000000"/>
                <w:sz w:val="16"/>
                <w:szCs w:val="16"/>
              </w:rPr>
              <w:t>896</w:t>
            </w:r>
          </w:p>
        </w:tc>
        <w:tc>
          <w:tcPr>
            <w:tcW w:w="864" w:type="dxa"/>
            <w:vAlign w:val="center"/>
            <w:hideMark/>
          </w:tcPr>
          <w:p w14:paraId="274400B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DC71B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02DE96" w14:textId="77777777" w:rsidR="00E42721" w:rsidRPr="009B3DCC" w:rsidRDefault="00E42721" w:rsidP="00F555E9">
            <w:pPr>
              <w:snapToGrid w:val="0"/>
              <w:jc w:val="center"/>
              <w:rPr>
                <w:sz w:val="16"/>
                <w:szCs w:val="16"/>
              </w:rPr>
            </w:pPr>
            <w:r w:rsidRPr="00266687">
              <w:rPr>
                <w:color w:val="000000"/>
                <w:sz w:val="16"/>
                <w:szCs w:val="16"/>
              </w:rPr>
              <w:t>189</w:t>
            </w:r>
          </w:p>
        </w:tc>
        <w:tc>
          <w:tcPr>
            <w:tcW w:w="1008" w:type="dxa"/>
            <w:vAlign w:val="center"/>
            <w:hideMark/>
          </w:tcPr>
          <w:p w14:paraId="4321CC0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29CF07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9C2512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EB16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130A7D"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6386440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937A2E7" w14:textId="77777777" w:rsidTr="00F555E9">
        <w:trPr>
          <w:trHeight w:val="165"/>
        </w:trPr>
        <w:tc>
          <w:tcPr>
            <w:tcW w:w="360" w:type="dxa"/>
            <w:vAlign w:val="center"/>
            <w:hideMark/>
          </w:tcPr>
          <w:p w14:paraId="32C8E96E" w14:textId="77777777" w:rsidR="00E42721" w:rsidRPr="00312D86" w:rsidRDefault="00E42721" w:rsidP="00F555E9">
            <w:pPr>
              <w:snapToGrid w:val="0"/>
              <w:rPr>
                <w:sz w:val="16"/>
                <w:szCs w:val="16"/>
              </w:rPr>
            </w:pPr>
            <w:r w:rsidRPr="00312D86">
              <w:rPr>
                <w:color w:val="000000"/>
                <w:sz w:val="16"/>
                <w:szCs w:val="16"/>
              </w:rPr>
              <w:t>897</w:t>
            </w:r>
          </w:p>
        </w:tc>
        <w:tc>
          <w:tcPr>
            <w:tcW w:w="864" w:type="dxa"/>
            <w:vAlign w:val="center"/>
            <w:hideMark/>
          </w:tcPr>
          <w:p w14:paraId="60AFE2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9206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AFECC42"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5BEEC7E8"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7277F78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F5F031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06E45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73E7F4"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396549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F09C7FF" w14:textId="77777777" w:rsidTr="00F555E9">
        <w:trPr>
          <w:trHeight w:val="165"/>
        </w:trPr>
        <w:tc>
          <w:tcPr>
            <w:tcW w:w="360" w:type="dxa"/>
            <w:vAlign w:val="center"/>
            <w:hideMark/>
          </w:tcPr>
          <w:p w14:paraId="667182C2" w14:textId="77777777" w:rsidR="00E42721" w:rsidRPr="00312D86" w:rsidRDefault="00E42721" w:rsidP="00F555E9">
            <w:pPr>
              <w:snapToGrid w:val="0"/>
              <w:rPr>
                <w:sz w:val="16"/>
                <w:szCs w:val="16"/>
              </w:rPr>
            </w:pPr>
            <w:r w:rsidRPr="00312D86">
              <w:rPr>
                <w:color w:val="000000"/>
                <w:sz w:val="16"/>
                <w:szCs w:val="16"/>
              </w:rPr>
              <w:t>898</w:t>
            </w:r>
          </w:p>
        </w:tc>
        <w:tc>
          <w:tcPr>
            <w:tcW w:w="864" w:type="dxa"/>
            <w:vAlign w:val="center"/>
            <w:hideMark/>
          </w:tcPr>
          <w:p w14:paraId="2BB23C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CD5C8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64B2E4"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62F9FAF"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3C0DC1A9"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6CB360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CE3946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C07380"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7F1BF81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0CD7E81" w14:textId="77777777" w:rsidTr="00F555E9">
        <w:trPr>
          <w:trHeight w:val="165"/>
        </w:trPr>
        <w:tc>
          <w:tcPr>
            <w:tcW w:w="360" w:type="dxa"/>
            <w:vAlign w:val="center"/>
            <w:hideMark/>
          </w:tcPr>
          <w:p w14:paraId="654A77A6" w14:textId="77777777" w:rsidR="00E42721" w:rsidRPr="00312D86" w:rsidRDefault="00E42721" w:rsidP="00F555E9">
            <w:pPr>
              <w:snapToGrid w:val="0"/>
              <w:rPr>
                <w:sz w:val="16"/>
                <w:szCs w:val="16"/>
              </w:rPr>
            </w:pPr>
            <w:r w:rsidRPr="00312D86">
              <w:rPr>
                <w:color w:val="000000"/>
                <w:sz w:val="16"/>
                <w:szCs w:val="16"/>
              </w:rPr>
              <w:t>899</w:t>
            </w:r>
          </w:p>
        </w:tc>
        <w:tc>
          <w:tcPr>
            <w:tcW w:w="864" w:type="dxa"/>
            <w:vAlign w:val="center"/>
            <w:hideMark/>
          </w:tcPr>
          <w:p w14:paraId="74DCF8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33D86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028B43"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8A575FD"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1EAC2C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E4434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A0BE6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6B4F2E0"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6D6281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FCCF2D6" w14:textId="77777777" w:rsidTr="00F555E9">
        <w:trPr>
          <w:trHeight w:val="180"/>
        </w:trPr>
        <w:tc>
          <w:tcPr>
            <w:tcW w:w="360" w:type="dxa"/>
            <w:vAlign w:val="center"/>
            <w:hideMark/>
          </w:tcPr>
          <w:p w14:paraId="767B0DE0" w14:textId="77777777" w:rsidR="00E42721" w:rsidRPr="00312D86" w:rsidRDefault="00E42721" w:rsidP="00F555E9">
            <w:pPr>
              <w:snapToGrid w:val="0"/>
              <w:rPr>
                <w:sz w:val="16"/>
                <w:szCs w:val="16"/>
              </w:rPr>
            </w:pPr>
            <w:r w:rsidRPr="00312D86">
              <w:rPr>
                <w:color w:val="000000"/>
                <w:sz w:val="16"/>
                <w:szCs w:val="16"/>
              </w:rPr>
              <w:t>900</w:t>
            </w:r>
          </w:p>
        </w:tc>
        <w:tc>
          <w:tcPr>
            <w:tcW w:w="864" w:type="dxa"/>
            <w:vAlign w:val="center"/>
            <w:hideMark/>
          </w:tcPr>
          <w:p w14:paraId="69D0439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BE8D9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A4BA6FD"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33520191"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C12E05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35E4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D81E8A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BC6349E"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4DDD59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ADA5DE" w14:textId="77777777" w:rsidTr="00F555E9">
        <w:trPr>
          <w:trHeight w:val="165"/>
        </w:trPr>
        <w:tc>
          <w:tcPr>
            <w:tcW w:w="360" w:type="dxa"/>
            <w:vAlign w:val="center"/>
            <w:hideMark/>
          </w:tcPr>
          <w:p w14:paraId="348CD223" w14:textId="77777777" w:rsidR="00E42721" w:rsidRPr="00312D86" w:rsidRDefault="00E42721" w:rsidP="00F555E9">
            <w:pPr>
              <w:snapToGrid w:val="0"/>
              <w:rPr>
                <w:sz w:val="16"/>
                <w:szCs w:val="16"/>
              </w:rPr>
            </w:pPr>
            <w:r w:rsidRPr="00312D86">
              <w:rPr>
                <w:color w:val="000000"/>
                <w:sz w:val="16"/>
                <w:szCs w:val="16"/>
              </w:rPr>
              <w:t>901</w:t>
            </w:r>
          </w:p>
        </w:tc>
        <w:tc>
          <w:tcPr>
            <w:tcW w:w="864" w:type="dxa"/>
            <w:vAlign w:val="center"/>
            <w:hideMark/>
          </w:tcPr>
          <w:p w14:paraId="19664CC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9B38E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1E2662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576ED5E"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6E7D163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FCB6CB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59B3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9F1644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CA1C273"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064A1889" w14:textId="77777777" w:rsidTr="00F555E9">
        <w:trPr>
          <w:trHeight w:val="165"/>
        </w:trPr>
        <w:tc>
          <w:tcPr>
            <w:tcW w:w="360" w:type="dxa"/>
            <w:vAlign w:val="center"/>
            <w:hideMark/>
          </w:tcPr>
          <w:p w14:paraId="74C12BA8" w14:textId="77777777" w:rsidR="00E42721" w:rsidRPr="00312D86" w:rsidRDefault="00E42721" w:rsidP="00F555E9">
            <w:pPr>
              <w:snapToGrid w:val="0"/>
              <w:rPr>
                <w:sz w:val="16"/>
                <w:szCs w:val="16"/>
              </w:rPr>
            </w:pPr>
            <w:r w:rsidRPr="00312D86">
              <w:rPr>
                <w:color w:val="000000"/>
                <w:sz w:val="16"/>
                <w:szCs w:val="16"/>
              </w:rPr>
              <w:t>902</w:t>
            </w:r>
          </w:p>
        </w:tc>
        <w:tc>
          <w:tcPr>
            <w:tcW w:w="864" w:type="dxa"/>
            <w:vAlign w:val="center"/>
            <w:hideMark/>
          </w:tcPr>
          <w:p w14:paraId="31B4CF7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87861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2EBD05"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1E166547"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C38086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CA7D0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CF5CFD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32ED6D"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25CB60B7"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284BB42" w14:textId="77777777" w:rsidTr="00F555E9">
        <w:trPr>
          <w:trHeight w:val="165"/>
        </w:trPr>
        <w:tc>
          <w:tcPr>
            <w:tcW w:w="360" w:type="dxa"/>
            <w:vAlign w:val="center"/>
            <w:hideMark/>
          </w:tcPr>
          <w:p w14:paraId="639C0141" w14:textId="77777777" w:rsidR="00E42721" w:rsidRPr="00312D86" w:rsidRDefault="00E42721" w:rsidP="00F555E9">
            <w:pPr>
              <w:snapToGrid w:val="0"/>
              <w:rPr>
                <w:sz w:val="16"/>
                <w:szCs w:val="16"/>
              </w:rPr>
            </w:pPr>
            <w:r w:rsidRPr="00312D86">
              <w:rPr>
                <w:color w:val="000000"/>
                <w:sz w:val="16"/>
                <w:szCs w:val="16"/>
              </w:rPr>
              <w:t>903</w:t>
            </w:r>
          </w:p>
        </w:tc>
        <w:tc>
          <w:tcPr>
            <w:tcW w:w="864" w:type="dxa"/>
            <w:vAlign w:val="center"/>
            <w:hideMark/>
          </w:tcPr>
          <w:p w14:paraId="72E911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4C65E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EDC9BF"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7861903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1E629C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5DDA01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2547D2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5254B4"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578849D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42748DFD" w14:textId="77777777" w:rsidTr="00F555E9">
        <w:trPr>
          <w:trHeight w:val="165"/>
        </w:trPr>
        <w:tc>
          <w:tcPr>
            <w:tcW w:w="360" w:type="dxa"/>
            <w:vAlign w:val="center"/>
            <w:hideMark/>
          </w:tcPr>
          <w:p w14:paraId="59108EC5" w14:textId="77777777" w:rsidR="00E42721" w:rsidRPr="00312D86" w:rsidRDefault="00E42721" w:rsidP="00F555E9">
            <w:pPr>
              <w:snapToGrid w:val="0"/>
              <w:rPr>
                <w:sz w:val="16"/>
                <w:szCs w:val="16"/>
              </w:rPr>
            </w:pPr>
            <w:r w:rsidRPr="00312D86">
              <w:rPr>
                <w:color w:val="000000"/>
                <w:sz w:val="16"/>
                <w:szCs w:val="16"/>
              </w:rPr>
              <w:t>904</w:t>
            </w:r>
          </w:p>
        </w:tc>
        <w:tc>
          <w:tcPr>
            <w:tcW w:w="864" w:type="dxa"/>
            <w:vAlign w:val="center"/>
            <w:hideMark/>
          </w:tcPr>
          <w:p w14:paraId="6B41F3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25ABD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3D4260" w14:textId="77777777" w:rsidR="00E42721" w:rsidRPr="009B3DCC" w:rsidRDefault="00E42721" w:rsidP="00F555E9">
            <w:pPr>
              <w:snapToGrid w:val="0"/>
              <w:jc w:val="center"/>
              <w:rPr>
                <w:sz w:val="16"/>
                <w:szCs w:val="16"/>
              </w:rPr>
            </w:pPr>
            <w:r w:rsidRPr="00266687">
              <w:rPr>
                <w:color w:val="000000"/>
                <w:sz w:val="16"/>
                <w:szCs w:val="16"/>
              </w:rPr>
              <w:t>191</w:t>
            </w:r>
          </w:p>
        </w:tc>
        <w:tc>
          <w:tcPr>
            <w:tcW w:w="1008" w:type="dxa"/>
            <w:vAlign w:val="center"/>
            <w:hideMark/>
          </w:tcPr>
          <w:p w14:paraId="4528215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2F94A1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3F1BA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94FB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7CD703"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95163F4"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2D558F97" w14:textId="77777777" w:rsidTr="00F555E9">
        <w:trPr>
          <w:trHeight w:val="165"/>
        </w:trPr>
        <w:tc>
          <w:tcPr>
            <w:tcW w:w="360" w:type="dxa"/>
            <w:vAlign w:val="center"/>
            <w:hideMark/>
          </w:tcPr>
          <w:p w14:paraId="0C77F09D" w14:textId="77777777" w:rsidR="00E42721" w:rsidRPr="00312D86" w:rsidRDefault="00E42721" w:rsidP="00F555E9">
            <w:pPr>
              <w:snapToGrid w:val="0"/>
              <w:rPr>
                <w:sz w:val="16"/>
                <w:szCs w:val="16"/>
              </w:rPr>
            </w:pPr>
            <w:r w:rsidRPr="00312D86">
              <w:rPr>
                <w:color w:val="000000"/>
                <w:sz w:val="16"/>
                <w:szCs w:val="16"/>
              </w:rPr>
              <w:t>905</w:t>
            </w:r>
          </w:p>
        </w:tc>
        <w:tc>
          <w:tcPr>
            <w:tcW w:w="864" w:type="dxa"/>
            <w:vAlign w:val="center"/>
            <w:hideMark/>
          </w:tcPr>
          <w:p w14:paraId="7056785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54BD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06A9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5B357D8A"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2E1E05C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D16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7C92F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1F90D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7904199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5E0D5D54" w14:textId="77777777" w:rsidTr="00F555E9">
        <w:trPr>
          <w:trHeight w:val="165"/>
        </w:trPr>
        <w:tc>
          <w:tcPr>
            <w:tcW w:w="360" w:type="dxa"/>
            <w:vAlign w:val="center"/>
            <w:hideMark/>
          </w:tcPr>
          <w:p w14:paraId="46726B72" w14:textId="77777777" w:rsidR="00E42721" w:rsidRPr="00312D86" w:rsidRDefault="00E42721" w:rsidP="00F555E9">
            <w:pPr>
              <w:snapToGrid w:val="0"/>
              <w:rPr>
                <w:sz w:val="16"/>
                <w:szCs w:val="16"/>
              </w:rPr>
            </w:pPr>
            <w:r w:rsidRPr="00312D86">
              <w:rPr>
                <w:color w:val="000000"/>
                <w:sz w:val="16"/>
                <w:szCs w:val="16"/>
              </w:rPr>
              <w:t>906</w:t>
            </w:r>
          </w:p>
        </w:tc>
        <w:tc>
          <w:tcPr>
            <w:tcW w:w="864" w:type="dxa"/>
            <w:vAlign w:val="center"/>
            <w:hideMark/>
          </w:tcPr>
          <w:p w14:paraId="2E90DB3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36AEE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AE109FE"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26493DF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2DA63A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F2EB9D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E9D413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1DB53B7"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762755A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34862FE" w14:textId="77777777" w:rsidTr="00F555E9">
        <w:trPr>
          <w:trHeight w:val="165"/>
        </w:trPr>
        <w:tc>
          <w:tcPr>
            <w:tcW w:w="360" w:type="dxa"/>
            <w:vAlign w:val="center"/>
            <w:hideMark/>
          </w:tcPr>
          <w:p w14:paraId="41C236F5" w14:textId="77777777" w:rsidR="00E42721" w:rsidRPr="00312D86" w:rsidRDefault="00E42721" w:rsidP="00F555E9">
            <w:pPr>
              <w:snapToGrid w:val="0"/>
              <w:rPr>
                <w:sz w:val="16"/>
                <w:szCs w:val="16"/>
              </w:rPr>
            </w:pPr>
            <w:r w:rsidRPr="00312D86">
              <w:rPr>
                <w:color w:val="000000"/>
                <w:sz w:val="16"/>
                <w:szCs w:val="16"/>
              </w:rPr>
              <w:t>907</w:t>
            </w:r>
          </w:p>
        </w:tc>
        <w:tc>
          <w:tcPr>
            <w:tcW w:w="864" w:type="dxa"/>
            <w:vAlign w:val="center"/>
            <w:hideMark/>
          </w:tcPr>
          <w:p w14:paraId="52C32DD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4C387D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3E6BE3"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01BDD330"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6A5B855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4166D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B62DA3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A5AADA0"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23C3A2C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F487CBD" w14:textId="77777777" w:rsidTr="00F555E9">
        <w:trPr>
          <w:trHeight w:val="165"/>
        </w:trPr>
        <w:tc>
          <w:tcPr>
            <w:tcW w:w="360" w:type="dxa"/>
            <w:vAlign w:val="center"/>
            <w:hideMark/>
          </w:tcPr>
          <w:p w14:paraId="2B0A74AE" w14:textId="77777777" w:rsidR="00E42721" w:rsidRPr="00312D86" w:rsidRDefault="00E42721" w:rsidP="00F555E9">
            <w:pPr>
              <w:snapToGrid w:val="0"/>
              <w:rPr>
                <w:sz w:val="16"/>
                <w:szCs w:val="16"/>
              </w:rPr>
            </w:pPr>
            <w:r w:rsidRPr="00312D86">
              <w:rPr>
                <w:color w:val="000000"/>
                <w:sz w:val="16"/>
                <w:szCs w:val="16"/>
              </w:rPr>
              <w:t>908</w:t>
            </w:r>
          </w:p>
        </w:tc>
        <w:tc>
          <w:tcPr>
            <w:tcW w:w="864" w:type="dxa"/>
            <w:vAlign w:val="center"/>
            <w:hideMark/>
          </w:tcPr>
          <w:p w14:paraId="4B2AF8D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997B2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16EE65" w14:textId="77777777" w:rsidR="00E42721" w:rsidRPr="009B3DCC" w:rsidRDefault="00E42721" w:rsidP="00F555E9">
            <w:pPr>
              <w:snapToGrid w:val="0"/>
              <w:jc w:val="center"/>
              <w:rPr>
                <w:sz w:val="16"/>
                <w:szCs w:val="16"/>
              </w:rPr>
            </w:pPr>
            <w:r w:rsidRPr="00266687">
              <w:rPr>
                <w:color w:val="000000"/>
                <w:sz w:val="16"/>
                <w:szCs w:val="16"/>
              </w:rPr>
              <w:t>192</w:t>
            </w:r>
          </w:p>
        </w:tc>
        <w:tc>
          <w:tcPr>
            <w:tcW w:w="1008" w:type="dxa"/>
            <w:vAlign w:val="center"/>
            <w:hideMark/>
          </w:tcPr>
          <w:p w14:paraId="73C4875C"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589B93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92BF3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BBE1A6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7072268"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57BFAC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606269D" w14:textId="77777777" w:rsidTr="00F555E9">
        <w:trPr>
          <w:trHeight w:val="165"/>
        </w:trPr>
        <w:tc>
          <w:tcPr>
            <w:tcW w:w="360" w:type="dxa"/>
            <w:vAlign w:val="center"/>
            <w:hideMark/>
          </w:tcPr>
          <w:p w14:paraId="4AE6563F" w14:textId="77777777" w:rsidR="00E42721" w:rsidRPr="00312D86" w:rsidRDefault="00E42721" w:rsidP="00F555E9">
            <w:pPr>
              <w:snapToGrid w:val="0"/>
              <w:rPr>
                <w:sz w:val="16"/>
                <w:szCs w:val="16"/>
              </w:rPr>
            </w:pPr>
            <w:r w:rsidRPr="00312D86">
              <w:rPr>
                <w:color w:val="000000"/>
                <w:sz w:val="16"/>
                <w:szCs w:val="16"/>
              </w:rPr>
              <w:t>909</w:t>
            </w:r>
          </w:p>
        </w:tc>
        <w:tc>
          <w:tcPr>
            <w:tcW w:w="864" w:type="dxa"/>
            <w:vAlign w:val="center"/>
            <w:hideMark/>
          </w:tcPr>
          <w:p w14:paraId="018784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FF9FF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A8B699"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E71F826"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7549D19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2BF9D3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A2D69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3441FE"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ED46A7E"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4A3FD1EF" w14:textId="77777777" w:rsidTr="00F555E9">
        <w:trPr>
          <w:trHeight w:val="165"/>
        </w:trPr>
        <w:tc>
          <w:tcPr>
            <w:tcW w:w="360" w:type="dxa"/>
            <w:vAlign w:val="center"/>
            <w:hideMark/>
          </w:tcPr>
          <w:p w14:paraId="35040969" w14:textId="77777777" w:rsidR="00E42721" w:rsidRPr="00312D86" w:rsidRDefault="00E42721" w:rsidP="00F555E9">
            <w:pPr>
              <w:snapToGrid w:val="0"/>
              <w:rPr>
                <w:sz w:val="16"/>
                <w:szCs w:val="16"/>
              </w:rPr>
            </w:pPr>
            <w:r w:rsidRPr="00312D86">
              <w:rPr>
                <w:color w:val="000000"/>
                <w:sz w:val="16"/>
                <w:szCs w:val="16"/>
              </w:rPr>
              <w:t>910</w:t>
            </w:r>
          </w:p>
        </w:tc>
        <w:tc>
          <w:tcPr>
            <w:tcW w:w="864" w:type="dxa"/>
            <w:vAlign w:val="center"/>
            <w:hideMark/>
          </w:tcPr>
          <w:p w14:paraId="76E9D9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451E96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480AA"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178EEF1"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4773970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8769F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9C51F7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A55192E"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0DB3EAB5" w14:textId="77777777" w:rsidR="00E42721" w:rsidRPr="009B3DCC" w:rsidRDefault="00E42721" w:rsidP="00F555E9">
            <w:pPr>
              <w:snapToGrid w:val="0"/>
              <w:jc w:val="center"/>
              <w:rPr>
                <w:sz w:val="16"/>
                <w:szCs w:val="16"/>
              </w:rPr>
            </w:pPr>
            <w:r w:rsidRPr="00266687">
              <w:rPr>
                <w:color w:val="000000"/>
                <w:sz w:val="16"/>
                <w:szCs w:val="16"/>
              </w:rPr>
              <w:t>6.10</w:t>
            </w:r>
          </w:p>
        </w:tc>
      </w:tr>
      <w:tr w:rsidR="00E42721" w:rsidRPr="009B3DCC" w14:paraId="5312837D" w14:textId="77777777" w:rsidTr="00F555E9">
        <w:trPr>
          <w:trHeight w:val="165"/>
        </w:trPr>
        <w:tc>
          <w:tcPr>
            <w:tcW w:w="360" w:type="dxa"/>
            <w:vAlign w:val="center"/>
            <w:hideMark/>
          </w:tcPr>
          <w:p w14:paraId="0D658FCD" w14:textId="77777777" w:rsidR="00E42721" w:rsidRPr="00312D86" w:rsidRDefault="00E42721" w:rsidP="00F555E9">
            <w:pPr>
              <w:snapToGrid w:val="0"/>
              <w:rPr>
                <w:sz w:val="16"/>
                <w:szCs w:val="16"/>
              </w:rPr>
            </w:pPr>
            <w:r w:rsidRPr="00312D86">
              <w:rPr>
                <w:color w:val="000000"/>
                <w:sz w:val="16"/>
                <w:szCs w:val="16"/>
              </w:rPr>
              <w:t>911</w:t>
            </w:r>
          </w:p>
        </w:tc>
        <w:tc>
          <w:tcPr>
            <w:tcW w:w="864" w:type="dxa"/>
            <w:vAlign w:val="center"/>
            <w:hideMark/>
          </w:tcPr>
          <w:p w14:paraId="0C4A540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85B4D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771CA2"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729230BD"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6D64C435"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DC827B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2A80760"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32F9F54"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65002EDB"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23006074" w14:textId="77777777" w:rsidTr="00F555E9">
        <w:trPr>
          <w:trHeight w:val="165"/>
        </w:trPr>
        <w:tc>
          <w:tcPr>
            <w:tcW w:w="360" w:type="dxa"/>
            <w:vAlign w:val="center"/>
            <w:hideMark/>
          </w:tcPr>
          <w:p w14:paraId="084B3CE3" w14:textId="77777777" w:rsidR="00E42721" w:rsidRPr="00312D86" w:rsidRDefault="00E42721" w:rsidP="00F555E9">
            <w:pPr>
              <w:snapToGrid w:val="0"/>
              <w:rPr>
                <w:sz w:val="16"/>
                <w:szCs w:val="16"/>
              </w:rPr>
            </w:pPr>
            <w:r w:rsidRPr="00312D86">
              <w:rPr>
                <w:color w:val="000000"/>
                <w:sz w:val="16"/>
                <w:szCs w:val="16"/>
              </w:rPr>
              <w:t>912</w:t>
            </w:r>
          </w:p>
        </w:tc>
        <w:tc>
          <w:tcPr>
            <w:tcW w:w="864" w:type="dxa"/>
            <w:vAlign w:val="center"/>
            <w:hideMark/>
          </w:tcPr>
          <w:p w14:paraId="496B883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D555ED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24A5DE" w14:textId="77777777" w:rsidR="00E42721" w:rsidRPr="009B3DCC" w:rsidRDefault="00E42721" w:rsidP="00F555E9">
            <w:pPr>
              <w:snapToGrid w:val="0"/>
              <w:jc w:val="center"/>
              <w:rPr>
                <w:sz w:val="16"/>
                <w:szCs w:val="16"/>
              </w:rPr>
            </w:pPr>
            <w:r w:rsidRPr="00266687">
              <w:rPr>
                <w:color w:val="000000"/>
                <w:sz w:val="16"/>
                <w:szCs w:val="16"/>
              </w:rPr>
              <w:t>195</w:t>
            </w:r>
          </w:p>
        </w:tc>
        <w:tc>
          <w:tcPr>
            <w:tcW w:w="1008" w:type="dxa"/>
            <w:vAlign w:val="center"/>
            <w:hideMark/>
          </w:tcPr>
          <w:p w14:paraId="0BFBF2DE" w14:textId="77777777" w:rsidR="00E42721" w:rsidRPr="009B3DCC" w:rsidRDefault="00E42721" w:rsidP="00F555E9">
            <w:pPr>
              <w:snapToGrid w:val="0"/>
              <w:jc w:val="center"/>
              <w:rPr>
                <w:sz w:val="16"/>
                <w:szCs w:val="16"/>
              </w:rPr>
            </w:pPr>
            <w:r w:rsidRPr="00266687">
              <w:rPr>
                <w:color w:val="000000"/>
                <w:sz w:val="16"/>
                <w:szCs w:val="16"/>
              </w:rPr>
              <w:t>1997-07-15</w:t>
            </w:r>
          </w:p>
        </w:tc>
        <w:tc>
          <w:tcPr>
            <w:tcW w:w="1008" w:type="dxa"/>
            <w:vAlign w:val="center"/>
            <w:hideMark/>
          </w:tcPr>
          <w:p w14:paraId="5BA0F17C"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85CFCC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25A83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76DFCB"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4C744177" w14:textId="77777777" w:rsidR="00E42721" w:rsidRPr="009B3DCC" w:rsidRDefault="00E42721" w:rsidP="00F555E9">
            <w:pPr>
              <w:snapToGrid w:val="0"/>
              <w:jc w:val="center"/>
              <w:rPr>
                <w:sz w:val="16"/>
                <w:szCs w:val="16"/>
              </w:rPr>
            </w:pPr>
            <w:r w:rsidRPr="00266687">
              <w:rPr>
                <w:color w:val="000000"/>
                <w:sz w:val="16"/>
                <w:szCs w:val="16"/>
              </w:rPr>
              <w:t>6.30</w:t>
            </w:r>
          </w:p>
        </w:tc>
      </w:tr>
      <w:tr w:rsidR="00E42721" w:rsidRPr="009B3DCC" w14:paraId="399ED824" w14:textId="77777777" w:rsidTr="00F555E9">
        <w:trPr>
          <w:trHeight w:val="165"/>
        </w:trPr>
        <w:tc>
          <w:tcPr>
            <w:tcW w:w="360" w:type="dxa"/>
            <w:vAlign w:val="center"/>
            <w:hideMark/>
          </w:tcPr>
          <w:p w14:paraId="6080FD08" w14:textId="77777777" w:rsidR="00E42721" w:rsidRPr="00312D86" w:rsidRDefault="00E42721" w:rsidP="00F555E9">
            <w:pPr>
              <w:snapToGrid w:val="0"/>
              <w:rPr>
                <w:sz w:val="16"/>
                <w:szCs w:val="16"/>
              </w:rPr>
            </w:pPr>
            <w:r w:rsidRPr="00312D86">
              <w:rPr>
                <w:color w:val="000000"/>
                <w:sz w:val="16"/>
                <w:szCs w:val="16"/>
              </w:rPr>
              <w:t>913</w:t>
            </w:r>
          </w:p>
        </w:tc>
        <w:tc>
          <w:tcPr>
            <w:tcW w:w="864" w:type="dxa"/>
            <w:vAlign w:val="center"/>
            <w:hideMark/>
          </w:tcPr>
          <w:p w14:paraId="4F781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87FF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527BC3"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2F62B039"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780F400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C17B3F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5FF4C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3D6ADA"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F3905C3"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70E41ACB" w14:textId="77777777" w:rsidTr="00F555E9">
        <w:trPr>
          <w:trHeight w:val="180"/>
        </w:trPr>
        <w:tc>
          <w:tcPr>
            <w:tcW w:w="360" w:type="dxa"/>
            <w:vAlign w:val="center"/>
            <w:hideMark/>
          </w:tcPr>
          <w:p w14:paraId="1DD6AFCD" w14:textId="77777777" w:rsidR="00E42721" w:rsidRPr="00312D86" w:rsidRDefault="00E42721" w:rsidP="00F555E9">
            <w:pPr>
              <w:snapToGrid w:val="0"/>
              <w:rPr>
                <w:sz w:val="16"/>
                <w:szCs w:val="16"/>
              </w:rPr>
            </w:pPr>
            <w:r w:rsidRPr="00312D86">
              <w:rPr>
                <w:color w:val="000000"/>
                <w:sz w:val="16"/>
                <w:szCs w:val="16"/>
              </w:rPr>
              <w:t>914</w:t>
            </w:r>
          </w:p>
        </w:tc>
        <w:tc>
          <w:tcPr>
            <w:tcW w:w="864" w:type="dxa"/>
            <w:vAlign w:val="center"/>
            <w:hideMark/>
          </w:tcPr>
          <w:p w14:paraId="5023135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A95EC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A5A2EE"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45684593"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C41EC5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813F06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FFAD8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544A6C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15BF8F2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35C6802" w14:textId="77777777" w:rsidTr="00F555E9">
        <w:trPr>
          <w:trHeight w:val="165"/>
        </w:trPr>
        <w:tc>
          <w:tcPr>
            <w:tcW w:w="360" w:type="dxa"/>
            <w:vAlign w:val="center"/>
            <w:hideMark/>
          </w:tcPr>
          <w:p w14:paraId="79E4C418" w14:textId="77777777" w:rsidR="00E42721" w:rsidRPr="00312D86" w:rsidRDefault="00E42721" w:rsidP="00F555E9">
            <w:pPr>
              <w:snapToGrid w:val="0"/>
              <w:rPr>
                <w:sz w:val="16"/>
                <w:szCs w:val="16"/>
              </w:rPr>
            </w:pPr>
            <w:r w:rsidRPr="00312D86">
              <w:rPr>
                <w:color w:val="000000"/>
                <w:sz w:val="16"/>
                <w:szCs w:val="16"/>
              </w:rPr>
              <w:t>915</w:t>
            </w:r>
          </w:p>
        </w:tc>
        <w:tc>
          <w:tcPr>
            <w:tcW w:w="864" w:type="dxa"/>
            <w:vAlign w:val="center"/>
            <w:hideMark/>
          </w:tcPr>
          <w:p w14:paraId="5843D1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D1433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0C070B"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771314"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5623B73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3378CD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524181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BCCC01"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9EAE4E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36F3B9ED" w14:textId="77777777" w:rsidTr="00F555E9">
        <w:trPr>
          <w:trHeight w:val="165"/>
        </w:trPr>
        <w:tc>
          <w:tcPr>
            <w:tcW w:w="360" w:type="dxa"/>
            <w:vAlign w:val="center"/>
            <w:hideMark/>
          </w:tcPr>
          <w:p w14:paraId="2B0ED265" w14:textId="77777777" w:rsidR="00E42721" w:rsidRPr="00312D86" w:rsidRDefault="00E42721" w:rsidP="00F555E9">
            <w:pPr>
              <w:snapToGrid w:val="0"/>
              <w:rPr>
                <w:sz w:val="16"/>
                <w:szCs w:val="16"/>
              </w:rPr>
            </w:pPr>
            <w:r w:rsidRPr="00312D86">
              <w:rPr>
                <w:color w:val="000000"/>
                <w:sz w:val="16"/>
                <w:szCs w:val="16"/>
              </w:rPr>
              <w:t>916</w:t>
            </w:r>
          </w:p>
        </w:tc>
        <w:tc>
          <w:tcPr>
            <w:tcW w:w="864" w:type="dxa"/>
            <w:vAlign w:val="center"/>
            <w:hideMark/>
          </w:tcPr>
          <w:p w14:paraId="72AA32F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67262D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466044" w14:textId="77777777" w:rsidR="00E42721" w:rsidRPr="009B3DCC" w:rsidRDefault="00E42721" w:rsidP="00F555E9">
            <w:pPr>
              <w:snapToGrid w:val="0"/>
              <w:jc w:val="center"/>
              <w:rPr>
                <w:sz w:val="16"/>
                <w:szCs w:val="16"/>
              </w:rPr>
            </w:pPr>
            <w:r w:rsidRPr="00266687">
              <w:rPr>
                <w:color w:val="000000"/>
                <w:sz w:val="16"/>
                <w:szCs w:val="16"/>
              </w:rPr>
              <w:t>196</w:t>
            </w:r>
          </w:p>
        </w:tc>
        <w:tc>
          <w:tcPr>
            <w:tcW w:w="1008" w:type="dxa"/>
            <w:vAlign w:val="center"/>
            <w:hideMark/>
          </w:tcPr>
          <w:p w14:paraId="3FE7F735" w14:textId="77777777" w:rsidR="00E42721" w:rsidRPr="009B3DCC" w:rsidRDefault="00E42721" w:rsidP="00F555E9">
            <w:pPr>
              <w:snapToGrid w:val="0"/>
              <w:jc w:val="center"/>
              <w:rPr>
                <w:sz w:val="16"/>
                <w:szCs w:val="16"/>
              </w:rPr>
            </w:pPr>
            <w:r w:rsidRPr="00266687">
              <w:rPr>
                <w:color w:val="000000"/>
                <w:sz w:val="16"/>
                <w:szCs w:val="16"/>
              </w:rPr>
              <w:t>1997-07-22</w:t>
            </w:r>
          </w:p>
        </w:tc>
        <w:tc>
          <w:tcPr>
            <w:tcW w:w="1008" w:type="dxa"/>
            <w:vAlign w:val="center"/>
            <w:hideMark/>
          </w:tcPr>
          <w:p w14:paraId="4103725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C453A8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6E35A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16E48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84A56E0"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4639D341" w14:textId="77777777" w:rsidTr="00F555E9">
        <w:trPr>
          <w:trHeight w:val="165"/>
        </w:trPr>
        <w:tc>
          <w:tcPr>
            <w:tcW w:w="360" w:type="dxa"/>
            <w:vAlign w:val="center"/>
            <w:hideMark/>
          </w:tcPr>
          <w:p w14:paraId="3F3077D0" w14:textId="77777777" w:rsidR="00E42721" w:rsidRPr="00312D86" w:rsidRDefault="00E42721" w:rsidP="00F555E9">
            <w:pPr>
              <w:snapToGrid w:val="0"/>
              <w:rPr>
                <w:sz w:val="16"/>
                <w:szCs w:val="16"/>
              </w:rPr>
            </w:pPr>
            <w:r w:rsidRPr="00312D86">
              <w:rPr>
                <w:color w:val="000000"/>
                <w:sz w:val="16"/>
                <w:szCs w:val="16"/>
              </w:rPr>
              <w:t>917</w:t>
            </w:r>
          </w:p>
        </w:tc>
        <w:tc>
          <w:tcPr>
            <w:tcW w:w="864" w:type="dxa"/>
            <w:vAlign w:val="center"/>
            <w:hideMark/>
          </w:tcPr>
          <w:p w14:paraId="417141A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0F15EE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D230E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38AA490F"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77C1A10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A4CA9C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19C50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9A79A6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DDBD9A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6F0F018" w14:textId="77777777" w:rsidTr="00F555E9">
        <w:trPr>
          <w:trHeight w:val="165"/>
        </w:trPr>
        <w:tc>
          <w:tcPr>
            <w:tcW w:w="360" w:type="dxa"/>
            <w:vAlign w:val="center"/>
            <w:hideMark/>
          </w:tcPr>
          <w:p w14:paraId="336A3A8F" w14:textId="77777777" w:rsidR="00E42721" w:rsidRPr="00312D86" w:rsidRDefault="00E42721" w:rsidP="00F555E9">
            <w:pPr>
              <w:snapToGrid w:val="0"/>
              <w:rPr>
                <w:sz w:val="16"/>
                <w:szCs w:val="16"/>
              </w:rPr>
            </w:pPr>
            <w:r w:rsidRPr="00312D86">
              <w:rPr>
                <w:color w:val="000000"/>
                <w:sz w:val="16"/>
                <w:szCs w:val="16"/>
              </w:rPr>
              <w:t>918</w:t>
            </w:r>
          </w:p>
        </w:tc>
        <w:tc>
          <w:tcPr>
            <w:tcW w:w="864" w:type="dxa"/>
            <w:vAlign w:val="center"/>
            <w:hideMark/>
          </w:tcPr>
          <w:p w14:paraId="0D55408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99B7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26C953"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906383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2EA75F4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E598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BDF8E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033DE4"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6F6A2A9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31CF9B" w14:textId="77777777" w:rsidTr="00F555E9">
        <w:trPr>
          <w:trHeight w:val="165"/>
        </w:trPr>
        <w:tc>
          <w:tcPr>
            <w:tcW w:w="360" w:type="dxa"/>
            <w:vAlign w:val="center"/>
            <w:hideMark/>
          </w:tcPr>
          <w:p w14:paraId="7437B1B1" w14:textId="77777777" w:rsidR="00E42721" w:rsidRPr="00312D86" w:rsidRDefault="00E42721" w:rsidP="00F555E9">
            <w:pPr>
              <w:snapToGrid w:val="0"/>
              <w:rPr>
                <w:sz w:val="16"/>
                <w:szCs w:val="16"/>
              </w:rPr>
            </w:pPr>
            <w:r w:rsidRPr="00312D86">
              <w:rPr>
                <w:color w:val="000000"/>
                <w:sz w:val="16"/>
                <w:szCs w:val="16"/>
              </w:rPr>
              <w:t>919</w:t>
            </w:r>
          </w:p>
        </w:tc>
        <w:tc>
          <w:tcPr>
            <w:tcW w:w="864" w:type="dxa"/>
            <w:vAlign w:val="center"/>
            <w:hideMark/>
          </w:tcPr>
          <w:p w14:paraId="17A8BF8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C750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57695A"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20717EFC"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3D21427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000B76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89169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434FB86"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7FA1F49B"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51D8C9" w14:textId="77777777" w:rsidTr="00F555E9">
        <w:trPr>
          <w:trHeight w:val="165"/>
        </w:trPr>
        <w:tc>
          <w:tcPr>
            <w:tcW w:w="360" w:type="dxa"/>
            <w:vAlign w:val="center"/>
            <w:hideMark/>
          </w:tcPr>
          <w:p w14:paraId="28F61300" w14:textId="77777777" w:rsidR="00E42721" w:rsidRPr="00312D86" w:rsidRDefault="00E42721" w:rsidP="00F555E9">
            <w:pPr>
              <w:snapToGrid w:val="0"/>
              <w:rPr>
                <w:sz w:val="16"/>
                <w:szCs w:val="16"/>
              </w:rPr>
            </w:pPr>
            <w:r w:rsidRPr="00312D86">
              <w:rPr>
                <w:color w:val="000000"/>
                <w:sz w:val="16"/>
                <w:szCs w:val="16"/>
              </w:rPr>
              <w:t>920</w:t>
            </w:r>
          </w:p>
        </w:tc>
        <w:tc>
          <w:tcPr>
            <w:tcW w:w="864" w:type="dxa"/>
            <w:vAlign w:val="center"/>
            <w:hideMark/>
          </w:tcPr>
          <w:p w14:paraId="0343A8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5A3AAC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2DCBA85" w14:textId="77777777" w:rsidR="00E42721" w:rsidRPr="009B3DCC" w:rsidRDefault="00E42721" w:rsidP="00F555E9">
            <w:pPr>
              <w:snapToGrid w:val="0"/>
              <w:jc w:val="center"/>
              <w:rPr>
                <w:sz w:val="16"/>
                <w:szCs w:val="16"/>
              </w:rPr>
            </w:pPr>
            <w:r w:rsidRPr="00266687">
              <w:rPr>
                <w:color w:val="000000"/>
                <w:sz w:val="16"/>
                <w:szCs w:val="16"/>
              </w:rPr>
              <w:t>197</w:t>
            </w:r>
          </w:p>
        </w:tc>
        <w:tc>
          <w:tcPr>
            <w:tcW w:w="1008" w:type="dxa"/>
            <w:vAlign w:val="center"/>
            <w:hideMark/>
          </w:tcPr>
          <w:p w14:paraId="68EC3956" w14:textId="77777777" w:rsidR="00E42721" w:rsidRPr="009B3DCC" w:rsidRDefault="00E42721" w:rsidP="00F555E9">
            <w:pPr>
              <w:snapToGrid w:val="0"/>
              <w:jc w:val="center"/>
              <w:rPr>
                <w:sz w:val="16"/>
                <w:szCs w:val="16"/>
              </w:rPr>
            </w:pPr>
            <w:r w:rsidRPr="00266687">
              <w:rPr>
                <w:color w:val="000000"/>
                <w:sz w:val="16"/>
                <w:szCs w:val="16"/>
              </w:rPr>
              <w:t>1997-08-01</w:t>
            </w:r>
          </w:p>
        </w:tc>
        <w:tc>
          <w:tcPr>
            <w:tcW w:w="1008" w:type="dxa"/>
            <w:vAlign w:val="center"/>
            <w:hideMark/>
          </w:tcPr>
          <w:p w14:paraId="49607AD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555C9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137DD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1D0822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71E8144"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5E3CC4DC" w14:textId="77777777" w:rsidTr="00F555E9">
        <w:trPr>
          <w:trHeight w:val="165"/>
        </w:trPr>
        <w:tc>
          <w:tcPr>
            <w:tcW w:w="360" w:type="dxa"/>
            <w:vAlign w:val="center"/>
            <w:hideMark/>
          </w:tcPr>
          <w:p w14:paraId="46F64AA5" w14:textId="77777777" w:rsidR="00E42721" w:rsidRPr="00312D86" w:rsidRDefault="00E42721" w:rsidP="00F555E9">
            <w:pPr>
              <w:snapToGrid w:val="0"/>
              <w:rPr>
                <w:sz w:val="16"/>
                <w:szCs w:val="16"/>
              </w:rPr>
            </w:pPr>
            <w:r w:rsidRPr="00312D86">
              <w:rPr>
                <w:color w:val="000000"/>
                <w:sz w:val="16"/>
                <w:szCs w:val="16"/>
              </w:rPr>
              <w:t>921</w:t>
            </w:r>
          </w:p>
        </w:tc>
        <w:tc>
          <w:tcPr>
            <w:tcW w:w="864" w:type="dxa"/>
            <w:vAlign w:val="center"/>
            <w:hideMark/>
          </w:tcPr>
          <w:p w14:paraId="719A7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E82A15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758891"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2C04C7FE"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4E79204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7D84F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061AC0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11D4CD"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D1D75CB"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4FE1AAE" w14:textId="77777777" w:rsidTr="00F555E9">
        <w:trPr>
          <w:trHeight w:val="165"/>
        </w:trPr>
        <w:tc>
          <w:tcPr>
            <w:tcW w:w="360" w:type="dxa"/>
            <w:vAlign w:val="center"/>
            <w:hideMark/>
          </w:tcPr>
          <w:p w14:paraId="5C591D23" w14:textId="77777777" w:rsidR="00E42721" w:rsidRPr="00312D86" w:rsidRDefault="00E42721" w:rsidP="00F555E9">
            <w:pPr>
              <w:snapToGrid w:val="0"/>
              <w:rPr>
                <w:sz w:val="16"/>
                <w:szCs w:val="16"/>
              </w:rPr>
            </w:pPr>
            <w:r w:rsidRPr="00312D86">
              <w:rPr>
                <w:color w:val="000000"/>
                <w:sz w:val="16"/>
                <w:szCs w:val="16"/>
              </w:rPr>
              <w:t>922</w:t>
            </w:r>
          </w:p>
        </w:tc>
        <w:tc>
          <w:tcPr>
            <w:tcW w:w="864" w:type="dxa"/>
            <w:vAlign w:val="center"/>
            <w:hideMark/>
          </w:tcPr>
          <w:p w14:paraId="61BFB3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4917D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9256FAD"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C39F306"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662D095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8CC387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D9F936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DE6FCFB"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5184214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9E5F073" w14:textId="77777777" w:rsidTr="00F555E9">
        <w:trPr>
          <w:trHeight w:val="165"/>
        </w:trPr>
        <w:tc>
          <w:tcPr>
            <w:tcW w:w="360" w:type="dxa"/>
            <w:vAlign w:val="center"/>
            <w:hideMark/>
          </w:tcPr>
          <w:p w14:paraId="33525649" w14:textId="77777777" w:rsidR="00E42721" w:rsidRPr="00312D86" w:rsidRDefault="00E42721" w:rsidP="00F555E9">
            <w:pPr>
              <w:snapToGrid w:val="0"/>
              <w:rPr>
                <w:sz w:val="16"/>
                <w:szCs w:val="16"/>
              </w:rPr>
            </w:pPr>
            <w:r w:rsidRPr="00312D86">
              <w:rPr>
                <w:color w:val="000000"/>
                <w:sz w:val="16"/>
                <w:szCs w:val="16"/>
              </w:rPr>
              <w:t>923</w:t>
            </w:r>
          </w:p>
        </w:tc>
        <w:tc>
          <w:tcPr>
            <w:tcW w:w="864" w:type="dxa"/>
            <w:vAlign w:val="center"/>
            <w:hideMark/>
          </w:tcPr>
          <w:p w14:paraId="78C4F68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3261E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2E19722"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36FB524"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2F84EBF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95E0E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5CF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11B7D4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6A10267"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0DA93B0" w14:textId="77777777" w:rsidTr="00F555E9">
        <w:trPr>
          <w:trHeight w:val="165"/>
        </w:trPr>
        <w:tc>
          <w:tcPr>
            <w:tcW w:w="360" w:type="dxa"/>
            <w:vAlign w:val="center"/>
            <w:hideMark/>
          </w:tcPr>
          <w:p w14:paraId="35464D1C" w14:textId="77777777" w:rsidR="00E42721" w:rsidRPr="00312D86" w:rsidRDefault="00E42721" w:rsidP="00F555E9">
            <w:pPr>
              <w:snapToGrid w:val="0"/>
              <w:rPr>
                <w:sz w:val="16"/>
                <w:szCs w:val="16"/>
              </w:rPr>
            </w:pPr>
            <w:r w:rsidRPr="00312D86">
              <w:rPr>
                <w:color w:val="000000"/>
                <w:sz w:val="16"/>
                <w:szCs w:val="16"/>
              </w:rPr>
              <w:t>924</w:t>
            </w:r>
          </w:p>
        </w:tc>
        <w:tc>
          <w:tcPr>
            <w:tcW w:w="864" w:type="dxa"/>
            <w:vAlign w:val="center"/>
            <w:hideMark/>
          </w:tcPr>
          <w:p w14:paraId="650903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5CA38F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9F95BF6" w14:textId="77777777" w:rsidR="00E42721" w:rsidRPr="009B3DCC" w:rsidRDefault="00E42721" w:rsidP="00F555E9">
            <w:pPr>
              <w:snapToGrid w:val="0"/>
              <w:jc w:val="center"/>
              <w:rPr>
                <w:sz w:val="16"/>
                <w:szCs w:val="16"/>
              </w:rPr>
            </w:pPr>
            <w:r w:rsidRPr="00266687">
              <w:rPr>
                <w:color w:val="000000"/>
                <w:sz w:val="16"/>
                <w:szCs w:val="16"/>
              </w:rPr>
              <w:t>198</w:t>
            </w:r>
          </w:p>
        </w:tc>
        <w:tc>
          <w:tcPr>
            <w:tcW w:w="1008" w:type="dxa"/>
            <w:vAlign w:val="center"/>
            <w:hideMark/>
          </w:tcPr>
          <w:p w14:paraId="4E49D797" w14:textId="77777777" w:rsidR="00E42721" w:rsidRPr="009B3DCC" w:rsidRDefault="00E42721" w:rsidP="00F555E9">
            <w:pPr>
              <w:snapToGrid w:val="0"/>
              <w:jc w:val="center"/>
              <w:rPr>
                <w:sz w:val="16"/>
                <w:szCs w:val="16"/>
              </w:rPr>
            </w:pPr>
            <w:r w:rsidRPr="00266687">
              <w:rPr>
                <w:color w:val="000000"/>
                <w:sz w:val="16"/>
                <w:szCs w:val="16"/>
              </w:rPr>
              <w:t>1997-08-07</w:t>
            </w:r>
          </w:p>
        </w:tc>
        <w:tc>
          <w:tcPr>
            <w:tcW w:w="1008" w:type="dxa"/>
            <w:vAlign w:val="center"/>
            <w:hideMark/>
          </w:tcPr>
          <w:p w14:paraId="01E092ED"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F71442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74F31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31B795"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525C7AA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C8D9517" w14:textId="77777777" w:rsidTr="00F555E9">
        <w:trPr>
          <w:trHeight w:val="165"/>
        </w:trPr>
        <w:tc>
          <w:tcPr>
            <w:tcW w:w="360" w:type="dxa"/>
            <w:vAlign w:val="center"/>
            <w:hideMark/>
          </w:tcPr>
          <w:p w14:paraId="1C60AF2A" w14:textId="77777777" w:rsidR="00E42721" w:rsidRPr="00312D86" w:rsidRDefault="00E42721" w:rsidP="00F555E9">
            <w:pPr>
              <w:snapToGrid w:val="0"/>
              <w:rPr>
                <w:sz w:val="16"/>
                <w:szCs w:val="16"/>
              </w:rPr>
            </w:pPr>
            <w:r w:rsidRPr="00312D86">
              <w:rPr>
                <w:color w:val="000000"/>
                <w:sz w:val="16"/>
                <w:szCs w:val="16"/>
              </w:rPr>
              <w:t>925</w:t>
            </w:r>
          </w:p>
        </w:tc>
        <w:tc>
          <w:tcPr>
            <w:tcW w:w="864" w:type="dxa"/>
            <w:vAlign w:val="center"/>
            <w:hideMark/>
          </w:tcPr>
          <w:p w14:paraId="442CAB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0AE1F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ECFE6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48E92903"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33D72AC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090C5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CF3864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7204F1"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5234542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73DDF20" w14:textId="77777777" w:rsidTr="00F555E9">
        <w:trPr>
          <w:trHeight w:val="165"/>
        </w:trPr>
        <w:tc>
          <w:tcPr>
            <w:tcW w:w="360" w:type="dxa"/>
            <w:vAlign w:val="center"/>
            <w:hideMark/>
          </w:tcPr>
          <w:p w14:paraId="1E9D7849" w14:textId="77777777" w:rsidR="00E42721" w:rsidRPr="00312D86" w:rsidRDefault="00E42721" w:rsidP="00F555E9">
            <w:pPr>
              <w:snapToGrid w:val="0"/>
              <w:rPr>
                <w:sz w:val="16"/>
                <w:szCs w:val="16"/>
              </w:rPr>
            </w:pPr>
            <w:r w:rsidRPr="00312D86">
              <w:rPr>
                <w:color w:val="000000"/>
                <w:sz w:val="16"/>
                <w:szCs w:val="16"/>
              </w:rPr>
              <w:t>926</w:t>
            </w:r>
          </w:p>
        </w:tc>
        <w:tc>
          <w:tcPr>
            <w:tcW w:w="864" w:type="dxa"/>
            <w:vAlign w:val="center"/>
            <w:hideMark/>
          </w:tcPr>
          <w:p w14:paraId="1A1C55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106AF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E3CB96"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A061521"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1665727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E468F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19C892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457AF3"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0D8A8C8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545C1D3" w14:textId="77777777" w:rsidTr="00F555E9">
        <w:trPr>
          <w:trHeight w:val="165"/>
        </w:trPr>
        <w:tc>
          <w:tcPr>
            <w:tcW w:w="360" w:type="dxa"/>
            <w:vAlign w:val="center"/>
            <w:hideMark/>
          </w:tcPr>
          <w:p w14:paraId="3BA59E6D" w14:textId="77777777" w:rsidR="00E42721" w:rsidRPr="00312D86" w:rsidRDefault="00E42721" w:rsidP="00F555E9">
            <w:pPr>
              <w:snapToGrid w:val="0"/>
              <w:rPr>
                <w:sz w:val="16"/>
                <w:szCs w:val="16"/>
              </w:rPr>
            </w:pPr>
            <w:r w:rsidRPr="00312D86">
              <w:rPr>
                <w:color w:val="000000"/>
                <w:sz w:val="16"/>
                <w:szCs w:val="16"/>
              </w:rPr>
              <w:t>927</w:t>
            </w:r>
          </w:p>
        </w:tc>
        <w:tc>
          <w:tcPr>
            <w:tcW w:w="864" w:type="dxa"/>
            <w:vAlign w:val="center"/>
            <w:hideMark/>
          </w:tcPr>
          <w:p w14:paraId="5BBB803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33FF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02982C2"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7389FD67"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0FCB49B6"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4D797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CF347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11CD65A"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7A58371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F9A3865" w14:textId="77777777" w:rsidTr="00F555E9">
        <w:trPr>
          <w:trHeight w:val="165"/>
        </w:trPr>
        <w:tc>
          <w:tcPr>
            <w:tcW w:w="360" w:type="dxa"/>
            <w:vAlign w:val="center"/>
            <w:hideMark/>
          </w:tcPr>
          <w:p w14:paraId="0029811D" w14:textId="77777777" w:rsidR="00E42721" w:rsidRPr="00312D86" w:rsidRDefault="00E42721" w:rsidP="00F555E9">
            <w:pPr>
              <w:snapToGrid w:val="0"/>
              <w:rPr>
                <w:sz w:val="16"/>
                <w:szCs w:val="16"/>
              </w:rPr>
            </w:pPr>
            <w:r w:rsidRPr="00312D86">
              <w:rPr>
                <w:color w:val="000000"/>
                <w:sz w:val="16"/>
                <w:szCs w:val="16"/>
              </w:rPr>
              <w:t>928</w:t>
            </w:r>
          </w:p>
        </w:tc>
        <w:tc>
          <w:tcPr>
            <w:tcW w:w="864" w:type="dxa"/>
            <w:vAlign w:val="center"/>
            <w:hideMark/>
          </w:tcPr>
          <w:p w14:paraId="534AF7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0A708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18C6E4B" w14:textId="77777777" w:rsidR="00E42721" w:rsidRPr="009B3DCC" w:rsidRDefault="00E42721" w:rsidP="00F555E9">
            <w:pPr>
              <w:snapToGrid w:val="0"/>
              <w:jc w:val="center"/>
              <w:rPr>
                <w:sz w:val="16"/>
                <w:szCs w:val="16"/>
              </w:rPr>
            </w:pPr>
            <w:r w:rsidRPr="00266687">
              <w:rPr>
                <w:color w:val="000000"/>
                <w:sz w:val="16"/>
                <w:szCs w:val="16"/>
              </w:rPr>
              <w:t>199</w:t>
            </w:r>
          </w:p>
        </w:tc>
        <w:tc>
          <w:tcPr>
            <w:tcW w:w="1008" w:type="dxa"/>
            <w:vAlign w:val="center"/>
            <w:hideMark/>
          </w:tcPr>
          <w:p w14:paraId="33701F5E" w14:textId="77777777" w:rsidR="00E42721" w:rsidRPr="009B3DCC" w:rsidRDefault="00E42721" w:rsidP="00F555E9">
            <w:pPr>
              <w:snapToGrid w:val="0"/>
              <w:jc w:val="center"/>
              <w:rPr>
                <w:sz w:val="16"/>
                <w:szCs w:val="16"/>
              </w:rPr>
            </w:pPr>
            <w:r w:rsidRPr="00266687">
              <w:rPr>
                <w:color w:val="000000"/>
                <w:sz w:val="16"/>
                <w:szCs w:val="16"/>
              </w:rPr>
              <w:t>1997-08-14</w:t>
            </w:r>
          </w:p>
        </w:tc>
        <w:tc>
          <w:tcPr>
            <w:tcW w:w="1008" w:type="dxa"/>
            <w:vAlign w:val="center"/>
            <w:hideMark/>
          </w:tcPr>
          <w:p w14:paraId="6F70372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F01DE5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B88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6722DA3"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254DAAB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E7F7486" w14:textId="77777777" w:rsidTr="00F555E9">
        <w:trPr>
          <w:trHeight w:val="180"/>
        </w:trPr>
        <w:tc>
          <w:tcPr>
            <w:tcW w:w="360" w:type="dxa"/>
            <w:vAlign w:val="center"/>
            <w:hideMark/>
          </w:tcPr>
          <w:p w14:paraId="4A724A57" w14:textId="77777777" w:rsidR="00E42721" w:rsidRPr="00312D86" w:rsidRDefault="00E42721" w:rsidP="00F555E9">
            <w:pPr>
              <w:snapToGrid w:val="0"/>
              <w:rPr>
                <w:sz w:val="16"/>
                <w:szCs w:val="16"/>
              </w:rPr>
            </w:pPr>
            <w:r w:rsidRPr="00312D86">
              <w:rPr>
                <w:color w:val="000000"/>
                <w:sz w:val="16"/>
                <w:szCs w:val="16"/>
              </w:rPr>
              <w:t>929</w:t>
            </w:r>
          </w:p>
        </w:tc>
        <w:tc>
          <w:tcPr>
            <w:tcW w:w="864" w:type="dxa"/>
            <w:vAlign w:val="center"/>
            <w:hideMark/>
          </w:tcPr>
          <w:p w14:paraId="1D9AC8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611128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0086A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73B9F8B"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5648BA3"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3D4DB4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18F6C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DBF6D3B"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33CE5AD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2B51E64" w14:textId="77777777" w:rsidTr="00F555E9">
        <w:trPr>
          <w:trHeight w:val="165"/>
        </w:trPr>
        <w:tc>
          <w:tcPr>
            <w:tcW w:w="360" w:type="dxa"/>
            <w:vAlign w:val="center"/>
            <w:hideMark/>
          </w:tcPr>
          <w:p w14:paraId="4AA5F5AC" w14:textId="77777777" w:rsidR="00E42721" w:rsidRPr="00312D86" w:rsidRDefault="00E42721" w:rsidP="00F555E9">
            <w:pPr>
              <w:snapToGrid w:val="0"/>
              <w:rPr>
                <w:sz w:val="16"/>
                <w:szCs w:val="16"/>
              </w:rPr>
            </w:pPr>
            <w:r w:rsidRPr="00312D86">
              <w:rPr>
                <w:color w:val="000000"/>
                <w:sz w:val="16"/>
                <w:szCs w:val="16"/>
              </w:rPr>
              <w:t>930</w:t>
            </w:r>
          </w:p>
        </w:tc>
        <w:tc>
          <w:tcPr>
            <w:tcW w:w="864" w:type="dxa"/>
            <w:vAlign w:val="center"/>
            <w:hideMark/>
          </w:tcPr>
          <w:p w14:paraId="5BCE9BC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3B086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3BDE22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76990B37"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68502727"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65FAEB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6368D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5EA73C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1E6924CA"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10ED53AB" w14:textId="77777777" w:rsidTr="00F555E9">
        <w:trPr>
          <w:trHeight w:val="165"/>
        </w:trPr>
        <w:tc>
          <w:tcPr>
            <w:tcW w:w="360" w:type="dxa"/>
            <w:vAlign w:val="center"/>
            <w:hideMark/>
          </w:tcPr>
          <w:p w14:paraId="395BC755" w14:textId="77777777" w:rsidR="00E42721" w:rsidRPr="00312D86" w:rsidRDefault="00E42721" w:rsidP="00F555E9">
            <w:pPr>
              <w:snapToGrid w:val="0"/>
              <w:rPr>
                <w:sz w:val="16"/>
                <w:szCs w:val="16"/>
              </w:rPr>
            </w:pPr>
            <w:r w:rsidRPr="00312D86">
              <w:rPr>
                <w:color w:val="000000"/>
                <w:sz w:val="16"/>
                <w:szCs w:val="16"/>
              </w:rPr>
              <w:t>931</w:t>
            </w:r>
          </w:p>
        </w:tc>
        <w:tc>
          <w:tcPr>
            <w:tcW w:w="864" w:type="dxa"/>
            <w:vAlign w:val="center"/>
            <w:hideMark/>
          </w:tcPr>
          <w:p w14:paraId="10FADC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D7AB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52EA7"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B6B94C9"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4937C4E0"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B88A7C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49883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A095198" w14:textId="77777777" w:rsidR="00E42721" w:rsidRPr="009B3DCC" w:rsidRDefault="00E42721" w:rsidP="00F555E9">
            <w:pPr>
              <w:snapToGrid w:val="0"/>
              <w:jc w:val="center"/>
              <w:rPr>
                <w:sz w:val="16"/>
                <w:szCs w:val="16"/>
              </w:rPr>
            </w:pPr>
            <w:r w:rsidRPr="00266687">
              <w:rPr>
                <w:color w:val="000000"/>
                <w:sz w:val="16"/>
                <w:szCs w:val="16"/>
              </w:rPr>
              <w:t>11.40</w:t>
            </w:r>
          </w:p>
        </w:tc>
        <w:tc>
          <w:tcPr>
            <w:tcW w:w="1008" w:type="dxa"/>
            <w:vAlign w:val="center"/>
            <w:hideMark/>
          </w:tcPr>
          <w:p w14:paraId="428C06C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245DEFB" w14:textId="77777777" w:rsidTr="00F555E9">
        <w:trPr>
          <w:trHeight w:val="165"/>
        </w:trPr>
        <w:tc>
          <w:tcPr>
            <w:tcW w:w="360" w:type="dxa"/>
            <w:vAlign w:val="center"/>
            <w:hideMark/>
          </w:tcPr>
          <w:p w14:paraId="7BAF8A41" w14:textId="77777777" w:rsidR="00E42721" w:rsidRPr="00312D86" w:rsidRDefault="00E42721" w:rsidP="00F555E9">
            <w:pPr>
              <w:snapToGrid w:val="0"/>
              <w:rPr>
                <w:sz w:val="16"/>
                <w:szCs w:val="16"/>
              </w:rPr>
            </w:pPr>
            <w:r w:rsidRPr="00312D86">
              <w:rPr>
                <w:color w:val="000000"/>
                <w:sz w:val="16"/>
                <w:szCs w:val="16"/>
              </w:rPr>
              <w:t>932</w:t>
            </w:r>
          </w:p>
        </w:tc>
        <w:tc>
          <w:tcPr>
            <w:tcW w:w="864" w:type="dxa"/>
            <w:vAlign w:val="center"/>
            <w:hideMark/>
          </w:tcPr>
          <w:p w14:paraId="1857D63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CC2373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1CD82D6"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042132C6" w14:textId="77777777" w:rsidR="00E42721" w:rsidRPr="009B3DCC" w:rsidRDefault="00E42721" w:rsidP="00F555E9">
            <w:pPr>
              <w:snapToGrid w:val="0"/>
              <w:jc w:val="center"/>
              <w:rPr>
                <w:sz w:val="16"/>
                <w:szCs w:val="16"/>
              </w:rPr>
            </w:pPr>
            <w:r w:rsidRPr="00266687">
              <w:rPr>
                <w:color w:val="000000"/>
                <w:sz w:val="16"/>
                <w:szCs w:val="16"/>
              </w:rPr>
              <w:t>1997-08-21</w:t>
            </w:r>
          </w:p>
        </w:tc>
        <w:tc>
          <w:tcPr>
            <w:tcW w:w="1008" w:type="dxa"/>
            <w:vAlign w:val="center"/>
            <w:hideMark/>
          </w:tcPr>
          <w:p w14:paraId="08A580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02DDC9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A75833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9370149"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2E392B7B"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6F61D3" w14:textId="77777777" w:rsidTr="00F555E9">
        <w:trPr>
          <w:trHeight w:val="165"/>
        </w:trPr>
        <w:tc>
          <w:tcPr>
            <w:tcW w:w="360" w:type="dxa"/>
            <w:vAlign w:val="center"/>
            <w:hideMark/>
          </w:tcPr>
          <w:p w14:paraId="2D882019" w14:textId="77777777" w:rsidR="00E42721" w:rsidRPr="00312D86" w:rsidRDefault="00E42721" w:rsidP="00F555E9">
            <w:pPr>
              <w:snapToGrid w:val="0"/>
              <w:rPr>
                <w:sz w:val="16"/>
                <w:szCs w:val="16"/>
              </w:rPr>
            </w:pPr>
            <w:r w:rsidRPr="00312D86">
              <w:rPr>
                <w:color w:val="000000"/>
                <w:sz w:val="16"/>
                <w:szCs w:val="16"/>
              </w:rPr>
              <w:t>933</w:t>
            </w:r>
          </w:p>
        </w:tc>
        <w:tc>
          <w:tcPr>
            <w:tcW w:w="864" w:type="dxa"/>
            <w:vAlign w:val="center"/>
            <w:hideMark/>
          </w:tcPr>
          <w:p w14:paraId="5A441B8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1E1BA1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BAD550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53A3E8BA"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22409BA"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B95FC7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40317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9D1129"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45A81661"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308D2E4E" w14:textId="77777777" w:rsidTr="00F555E9">
        <w:trPr>
          <w:trHeight w:val="165"/>
        </w:trPr>
        <w:tc>
          <w:tcPr>
            <w:tcW w:w="360" w:type="dxa"/>
            <w:vAlign w:val="center"/>
            <w:hideMark/>
          </w:tcPr>
          <w:p w14:paraId="3808CCA5" w14:textId="77777777" w:rsidR="00E42721" w:rsidRPr="00312D86" w:rsidRDefault="00E42721" w:rsidP="00F555E9">
            <w:pPr>
              <w:snapToGrid w:val="0"/>
              <w:rPr>
                <w:sz w:val="16"/>
                <w:szCs w:val="16"/>
              </w:rPr>
            </w:pPr>
            <w:r w:rsidRPr="00312D86">
              <w:rPr>
                <w:color w:val="000000"/>
                <w:sz w:val="16"/>
                <w:szCs w:val="16"/>
              </w:rPr>
              <w:t>934</w:t>
            </w:r>
          </w:p>
        </w:tc>
        <w:tc>
          <w:tcPr>
            <w:tcW w:w="864" w:type="dxa"/>
            <w:vAlign w:val="center"/>
            <w:hideMark/>
          </w:tcPr>
          <w:p w14:paraId="449FAC7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A8E3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61A05B8"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F5A2196"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FC744BE"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AA5114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94ABF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7969845"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75C71F8"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2FA9F03" w14:textId="77777777" w:rsidTr="00F555E9">
        <w:trPr>
          <w:trHeight w:val="165"/>
        </w:trPr>
        <w:tc>
          <w:tcPr>
            <w:tcW w:w="360" w:type="dxa"/>
            <w:vAlign w:val="center"/>
            <w:hideMark/>
          </w:tcPr>
          <w:p w14:paraId="33363FE0" w14:textId="77777777" w:rsidR="00E42721" w:rsidRPr="00312D86" w:rsidRDefault="00E42721" w:rsidP="00F555E9">
            <w:pPr>
              <w:snapToGrid w:val="0"/>
              <w:rPr>
                <w:sz w:val="16"/>
                <w:szCs w:val="16"/>
              </w:rPr>
            </w:pPr>
            <w:r w:rsidRPr="00312D86">
              <w:rPr>
                <w:color w:val="000000"/>
                <w:sz w:val="16"/>
                <w:szCs w:val="16"/>
              </w:rPr>
              <w:t>935</w:t>
            </w:r>
          </w:p>
        </w:tc>
        <w:tc>
          <w:tcPr>
            <w:tcW w:w="864" w:type="dxa"/>
            <w:vAlign w:val="center"/>
            <w:hideMark/>
          </w:tcPr>
          <w:p w14:paraId="433D50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4781A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C4563AB"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7D0D70F5"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07B35F0B"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751DC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786025"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70D555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458ED127"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8F4D4A5" w14:textId="77777777" w:rsidTr="00F555E9">
        <w:trPr>
          <w:trHeight w:val="165"/>
        </w:trPr>
        <w:tc>
          <w:tcPr>
            <w:tcW w:w="360" w:type="dxa"/>
            <w:vAlign w:val="center"/>
            <w:hideMark/>
          </w:tcPr>
          <w:p w14:paraId="33B2E166" w14:textId="77777777" w:rsidR="00E42721" w:rsidRPr="00312D86" w:rsidRDefault="00E42721" w:rsidP="00F555E9">
            <w:pPr>
              <w:snapToGrid w:val="0"/>
              <w:rPr>
                <w:sz w:val="16"/>
                <w:szCs w:val="16"/>
              </w:rPr>
            </w:pPr>
            <w:r w:rsidRPr="00312D86">
              <w:rPr>
                <w:color w:val="000000"/>
                <w:sz w:val="16"/>
                <w:szCs w:val="16"/>
              </w:rPr>
              <w:t>936</w:t>
            </w:r>
          </w:p>
        </w:tc>
        <w:tc>
          <w:tcPr>
            <w:tcW w:w="864" w:type="dxa"/>
            <w:vAlign w:val="center"/>
            <w:hideMark/>
          </w:tcPr>
          <w:p w14:paraId="707DD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F1E6A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629ED56" w14:textId="77777777" w:rsidR="00E42721" w:rsidRPr="009B3DCC" w:rsidRDefault="00E42721" w:rsidP="00F555E9">
            <w:pPr>
              <w:snapToGrid w:val="0"/>
              <w:jc w:val="center"/>
              <w:rPr>
                <w:sz w:val="16"/>
                <w:szCs w:val="16"/>
              </w:rPr>
            </w:pPr>
            <w:r w:rsidRPr="00266687">
              <w:rPr>
                <w:color w:val="000000"/>
                <w:sz w:val="16"/>
                <w:szCs w:val="16"/>
              </w:rPr>
              <w:t>201</w:t>
            </w:r>
          </w:p>
        </w:tc>
        <w:tc>
          <w:tcPr>
            <w:tcW w:w="1008" w:type="dxa"/>
            <w:vAlign w:val="center"/>
            <w:hideMark/>
          </w:tcPr>
          <w:p w14:paraId="1182A1DC" w14:textId="77777777" w:rsidR="00E42721" w:rsidRPr="009B3DCC" w:rsidRDefault="00E42721" w:rsidP="00F555E9">
            <w:pPr>
              <w:snapToGrid w:val="0"/>
              <w:jc w:val="center"/>
              <w:rPr>
                <w:sz w:val="16"/>
                <w:szCs w:val="16"/>
              </w:rPr>
            </w:pPr>
            <w:r w:rsidRPr="00266687">
              <w:rPr>
                <w:color w:val="000000"/>
                <w:sz w:val="16"/>
                <w:szCs w:val="16"/>
              </w:rPr>
              <w:t>1997-08-26</w:t>
            </w:r>
          </w:p>
        </w:tc>
        <w:tc>
          <w:tcPr>
            <w:tcW w:w="1008" w:type="dxa"/>
            <w:vAlign w:val="center"/>
            <w:hideMark/>
          </w:tcPr>
          <w:p w14:paraId="5B882F71"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1290D69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98474A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7D28A7"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18D68A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1AAC904E" w14:textId="77777777" w:rsidTr="00F555E9">
        <w:trPr>
          <w:trHeight w:val="165"/>
        </w:trPr>
        <w:tc>
          <w:tcPr>
            <w:tcW w:w="360" w:type="dxa"/>
            <w:vAlign w:val="center"/>
            <w:hideMark/>
          </w:tcPr>
          <w:p w14:paraId="338E68BA" w14:textId="77777777" w:rsidR="00E42721" w:rsidRPr="00312D86" w:rsidRDefault="00E42721" w:rsidP="00F555E9">
            <w:pPr>
              <w:snapToGrid w:val="0"/>
              <w:rPr>
                <w:sz w:val="16"/>
                <w:szCs w:val="16"/>
              </w:rPr>
            </w:pPr>
            <w:r w:rsidRPr="00312D86">
              <w:rPr>
                <w:color w:val="000000"/>
                <w:sz w:val="16"/>
                <w:szCs w:val="16"/>
              </w:rPr>
              <w:lastRenderedPageBreak/>
              <w:t>937</w:t>
            </w:r>
          </w:p>
        </w:tc>
        <w:tc>
          <w:tcPr>
            <w:tcW w:w="864" w:type="dxa"/>
            <w:vAlign w:val="center"/>
            <w:hideMark/>
          </w:tcPr>
          <w:p w14:paraId="7954768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549D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12DB33F"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1423D1E"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152FA1C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5F5F4A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5A8DC5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19ECF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FA4A721"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1EE839C" w14:textId="77777777" w:rsidTr="00F555E9">
        <w:trPr>
          <w:trHeight w:val="165"/>
        </w:trPr>
        <w:tc>
          <w:tcPr>
            <w:tcW w:w="360" w:type="dxa"/>
            <w:vAlign w:val="center"/>
            <w:hideMark/>
          </w:tcPr>
          <w:p w14:paraId="6928C8CA" w14:textId="77777777" w:rsidR="00E42721" w:rsidRPr="00312D86" w:rsidRDefault="00E42721" w:rsidP="00F555E9">
            <w:pPr>
              <w:snapToGrid w:val="0"/>
              <w:rPr>
                <w:sz w:val="16"/>
                <w:szCs w:val="16"/>
              </w:rPr>
            </w:pPr>
            <w:r w:rsidRPr="00312D86">
              <w:rPr>
                <w:color w:val="000000"/>
                <w:sz w:val="16"/>
                <w:szCs w:val="16"/>
              </w:rPr>
              <w:t>938</w:t>
            </w:r>
          </w:p>
        </w:tc>
        <w:tc>
          <w:tcPr>
            <w:tcW w:w="864" w:type="dxa"/>
            <w:vAlign w:val="center"/>
            <w:hideMark/>
          </w:tcPr>
          <w:p w14:paraId="5CABE00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BE1C9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5AF77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7CD35A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3505A5F"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4CA7C2F5"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AEEFFA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DD3856A"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6B1E6C2"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FD3AE3D" w14:textId="77777777" w:rsidTr="00F555E9">
        <w:trPr>
          <w:trHeight w:val="165"/>
        </w:trPr>
        <w:tc>
          <w:tcPr>
            <w:tcW w:w="360" w:type="dxa"/>
            <w:vAlign w:val="center"/>
            <w:hideMark/>
          </w:tcPr>
          <w:p w14:paraId="363BB710" w14:textId="77777777" w:rsidR="00E42721" w:rsidRPr="00312D86" w:rsidRDefault="00E42721" w:rsidP="00F555E9">
            <w:pPr>
              <w:snapToGrid w:val="0"/>
              <w:rPr>
                <w:sz w:val="16"/>
                <w:szCs w:val="16"/>
              </w:rPr>
            </w:pPr>
            <w:r w:rsidRPr="00312D86">
              <w:rPr>
                <w:color w:val="000000"/>
                <w:sz w:val="16"/>
                <w:szCs w:val="16"/>
              </w:rPr>
              <w:t>939</w:t>
            </w:r>
          </w:p>
        </w:tc>
        <w:tc>
          <w:tcPr>
            <w:tcW w:w="864" w:type="dxa"/>
            <w:vAlign w:val="center"/>
            <w:hideMark/>
          </w:tcPr>
          <w:p w14:paraId="2BEAADE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51ED7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B378BE0"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4CFE12D3"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4A250BA2"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0A3C1DA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4AFE7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B10F0C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3F2AC9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825414" w14:textId="77777777" w:rsidTr="00F555E9">
        <w:trPr>
          <w:trHeight w:val="165"/>
        </w:trPr>
        <w:tc>
          <w:tcPr>
            <w:tcW w:w="360" w:type="dxa"/>
            <w:vAlign w:val="center"/>
            <w:hideMark/>
          </w:tcPr>
          <w:p w14:paraId="56D03965" w14:textId="77777777" w:rsidR="00E42721" w:rsidRPr="00312D86" w:rsidRDefault="00E42721" w:rsidP="00F555E9">
            <w:pPr>
              <w:snapToGrid w:val="0"/>
              <w:rPr>
                <w:sz w:val="16"/>
                <w:szCs w:val="16"/>
              </w:rPr>
            </w:pPr>
            <w:r w:rsidRPr="00312D86">
              <w:rPr>
                <w:color w:val="000000"/>
                <w:sz w:val="16"/>
                <w:szCs w:val="16"/>
              </w:rPr>
              <w:t>940</w:t>
            </w:r>
          </w:p>
        </w:tc>
        <w:tc>
          <w:tcPr>
            <w:tcW w:w="864" w:type="dxa"/>
            <w:vAlign w:val="center"/>
            <w:hideMark/>
          </w:tcPr>
          <w:p w14:paraId="0D36AC5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7F290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54CE32" w14:textId="77777777" w:rsidR="00E42721" w:rsidRPr="009B3DCC" w:rsidRDefault="00E42721" w:rsidP="00F555E9">
            <w:pPr>
              <w:snapToGrid w:val="0"/>
              <w:jc w:val="center"/>
              <w:rPr>
                <w:sz w:val="16"/>
                <w:szCs w:val="16"/>
              </w:rPr>
            </w:pPr>
            <w:r w:rsidRPr="00266687">
              <w:rPr>
                <w:color w:val="000000"/>
                <w:sz w:val="16"/>
                <w:szCs w:val="16"/>
              </w:rPr>
              <w:t>202</w:t>
            </w:r>
          </w:p>
        </w:tc>
        <w:tc>
          <w:tcPr>
            <w:tcW w:w="1008" w:type="dxa"/>
            <w:vAlign w:val="center"/>
            <w:hideMark/>
          </w:tcPr>
          <w:p w14:paraId="22775545" w14:textId="77777777" w:rsidR="00E42721" w:rsidRPr="009B3DCC" w:rsidRDefault="00E42721" w:rsidP="00F555E9">
            <w:pPr>
              <w:snapToGrid w:val="0"/>
              <w:jc w:val="center"/>
              <w:rPr>
                <w:sz w:val="16"/>
                <w:szCs w:val="16"/>
              </w:rPr>
            </w:pPr>
            <w:r w:rsidRPr="00266687">
              <w:rPr>
                <w:color w:val="000000"/>
                <w:sz w:val="16"/>
                <w:szCs w:val="16"/>
              </w:rPr>
              <w:t>1997-09-02</w:t>
            </w:r>
          </w:p>
        </w:tc>
        <w:tc>
          <w:tcPr>
            <w:tcW w:w="1008" w:type="dxa"/>
            <w:vAlign w:val="center"/>
            <w:hideMark/>
          </w:tcPr>
          <w:p w14:paraId="570EEA58" w14:textId="77777777" w:rsidR="00E42721" w:rsidRPr="009B3DCC" w:rsidRDefault="00E42721" w:rsidP="00F555E9">
            <w:pPr>
              <w:snapToGrid w:val="0"/>
              <w:jc w:val="center"/>
              <w:rPr>
                <w:sz w:val="16"/>
                <w:szCs w:val="16"/>
              </w:rPr>
            </w:pPr>
            <w:r w:rsidRPr="00266687">
              <w:rPr>
                <w:color w:val="000000"/>
                <w:sz w:val="16"/>
                <w:szCs w:val="16"/>
              </w:rPr>
              <w:t>Drummond</w:t>
            </w:r>
          </w:p>
        </w:tc>
        <w:tc>
          <w:tcPr>
            <w:tcW w:w="720" w:type="dxa"/>
            <w:vAlign w:val="center"/>
            <w:hideMark/>
          </w:tcPr>
          <w:p w14:paraId="724107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BF7D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486A26"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091CF226"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CF8DEF4" w14:textId="77777777" w:rsidTr="00F555E9">
        <w:trPr>
          <w:trHeight w:val="165"/>
        </w:trPr>
        <w:tc>
          <w:tcPr>
            <w:tcW w:w="360" w:type="dxa"/>
            <w:vAlign w:val="center"/>
            <w:hideMark/>
          </w:tcPr>
          <w:p w14:paraId="40E0468D" w14:textId="77777777" w:rsidR="00E42721" w:rsidRPr="00312D86" w:rsidRDefault="00E42721" w:rsidP="00F555E9">
            <w:pPr>
              <w:snapToGrid w:val="0"/>
              <w:rPr>
                <w:sz w:val="16"/>
                <w:szCs w:val="16"/>
              </w:rPr>
            </w:pPr>
            <w:r w:rsidRPr="00312D86">
              <w:rPr>
                <w:color w:val="000000"/>
                <w:sz w:val="16"/>
                <w:szCs w:val="16"/>
              </w:rPr>
              <w:t>941</w:t>
            </w:r>
          </w:p>
        </w:tc>
        <w:tc>
          <w:tcPr>
            <w:tcW w:w="864" w:type="dxa"/>
            <w:vAlign w:val="center"/>
            <w:hideMark/>
          </w:tcPr>
          <w:p w14:paraId="76FF6D6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1514F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D2D81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AB8F4AC"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vAlign w:val="center"/>
            <w:hideMark/>
          </w:tcPr>
          <w:p w14:paraId="348F502A" w14:textId="77777777" w:rsidR="00E42721" w:rsidRPr="009B3DCC" w:rsidRDefault="00E42721" w:rsidP="00F555E9">
            <w:pPr>
              <w:snapToGrid w:val="0"/>
              <w:jc w:val="center"/>
              <w:rPr>
                <w:sz w:val="16"/>
                <w:szCs w:val="16"/>
              </w:rPr>
            </w:pPr>
            <w:r>
              <w:rPr>
                <w:sz w:val="16"/>
                <w:szCs w:val="16"/>
              </w:rPr>
              <w:t>–</w:t>
            </w:r>
          </w:p>
        </w:tc>
        <w:tc>
          <w:tcPr>
            <w:tcW w:w="720" w:type="dxa"/>
            <w:vAlign w:val="center"/>
            <w:hideMark/>
          </w:tcPr>
          <w:p w14:paraId="79032163"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824D3C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DCE95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0F047A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13C3728" w14:textId="77777777" w:rsidTr="00F555E9">
        <w:trPr>
          <w:trHeight w:val="165"/>
        </w:trPr>
        <w:tc>
          <w:tcPr>
            <w:tcW w:w="360" w:type="dxa"/>
            <w:vAlign w:val="center"/>
            <w:hideMark/>
          </w:tcPr>
          <w:p w14:paraId="528E0CF5" w14:textId="77777777" w:rsidR="00E42721" w:rsidRPr="00312D86" w:rsidRDefault="00E42721" w:rsidP="00F555E9">
            <w:pPr>
              <w:snapToGrid w:val="0"/>
              <w:rPr>
                <w:sz w:val="16"/>
                <w:szCs w:val="16"/>
              </w:rPr>
            </w:pPr>
            <w:r w:rsidRPr="00312D86">
              <w:rPr>
                <w:color w:val="000000"/>
                <w:sz w:val="16"/>
                <w:szCs w:val="16"/>
              </w:rPr>
              <w:t>942</w:t>
            </w:r>
          </w:p>
        </w:tc>
        <w:tc>
          <w:tcPr>
            <w:tcW w:w="864" w:type="dxa"/>
            <w:vAlign w:val="center"/>
            <w:hideMark/>
          </w:tcPr>
          <w:p w14:paraId="2E93F66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61DB9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31EC79"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4C49B5D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2D2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74B6E4"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2990D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4A090A6"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EDA214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C3F4E38" w14:textId="77777777" w:rsidTr="00F555E9">
        <w:trPr>
          <w:trHeight w:val="180"/>
        </w:trPr>
        <w:tc>
          <w:tcPr>
            <w:tcW w:w="360" w:type="dxa"/>
            <w:vAlign w:val="center"/>
            <w:hideMark/>
          </w:tcPr>
          <w:p w14:paraId="4E1CA537" w14:textId="77777777" w:rsidR="00E42721" w:rsidRPr="00312D86" w:rsidRDefault="00E42721" w:rsidP="00F555E9">
            <w:pPr>
              <w:snapToGrid w:val="0"/>
              <w:rPr>
                <w:sz w:val="16"/>
                <w:szCs w:val="16"/>
              </w:rPr>
            </w:pPr>
            <w:r w:rsidRPr="00312D86">
              <w:rPr>
                <w:color w:val="000000"/>
                <w:sz w:val="16"/>
                <w:szCs w:val="16"/>
              </w:rPr>
              <w:t>943</w:t>
            </w:r>
          </w:p>
        </w:tc>
        <w:tc>
          <w:tcPr>
            <w:tcW w:w="864" w:type="dxa"/>
            <w:vAlign w:val="center"/>
            <w:hideMark/>
          </w:tcPr>
          <w:p w14:paraId="3BFB04D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5D8D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D8B978E"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0F41DCF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CC669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CD7D61"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704FBC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E04C794"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869571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32B03BE" w14:textId="77777777" w:rsidTr="00F555E9">
        <w:trPr>
          <w:trHeight w:val="165"/>
        </w:trPr>
        <w:tc>
          <w:tcPr>
            <w:tcW w:w="360" w:type="dxa"/>
            <w:vAlign w:val="center"/>
            <w:hideMark/>
          </w:tcPr>
          <w:p w14:paraId="03A8A904" w14:textId="77777777" w:rsidR="00E42721" w:rsidRPr="00312D86" w:rsidRDefault="00E42721" w:rsidP="00F555E9">
            <w:pPr>
              <w:snapToGrid w:val="0"/>
              <w:rPr>
                <w:sz w:val="16"/>
                <w:szCs w:val="16"/>
              </w:rPr>
            </w:pPr>
            <w:r w:rsidRPr="00312D86">
              <w:rPr>
                <w:color w:val="000000"/>
                <w:sz w:val="16"/>
                <w:szCs w:val="16"/>
              </w:rPr>
              <w:t>944</w:t>
            </w:r>
          </w:p>
        </w:tc>
        <w:tc>
          <w:tcPr>
            <w:tcW w:w="864" w:type="dxa"/>
            <w:vAlign w:val="center"/>
            <w:hideMark/>
          </w:tcPr>
          <w:p w14:paraId="7868BC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1F96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D8F0F7" w14:textId="77777777" w:rsidR="00E42721" w:rsidRPr="009B3DCC" w:rsidRDefault="00E42721" w:rsidP="00F555E9">
            <w:pPr>
              <w:snapToGrid w:val="0"/>
              <w:jc w:val="center"/>
              <w:rPr>
                <w:sz w:val="16"/>
                <w:szCs w:val="16"/>
              </w:rPr>
            </w:pPr>
            <w:r w:rsidRPr="00266687">
              <w:rPr>
                <w:color w:val="000000"/>
                <w:sz w:val="16"/>
                <w:szCs w:val="16"/>
              </w:rPr>
              <w:t>204</w:t>
            </w:r>
          </w:p>
        </w:tc>
        <w:tc>
          <w:tcPr>
            <w:tcW w:w="1008" w:type="dxa"/>
            <w:vAlign w:val="center"/>
            <w:hideMark/>
          </w:tcPr>
          <w:p w14:paraId="28A0F286"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184BA6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EFABF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54A576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AB66CA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737463F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1AD3B3B" w14:textId="77777777" w:rsidTr="00F555E9">
        <w:trPr>
          <w:trHeight w:val="165"/>
        </w:trPr>
        <w:tc>
          <w:tcPr>
            <w:tcW w:w="360" w:type="dxa"/>
            <w:vAlign w:val="center"/>
            <w:hideMark/>
          </w:tcPr>
          <w:p w14:paraId="343B7F25" w14:textId="77777777" w:rsidR="00E42721" w:rsidRPr="00312D86" w:rsidRDefault="00E42721" w:rsidP="00F555E9">
            <w:pPr>
              <w:snapToGrid w:val="0"/>
              <w:rPr>
                <w:sz w:val="16"/>
                <w:szCs w:val="16"/>
              </w:rPr>
            </w:pPr>
            <w:r w:rsidRPr="00312D86">
              <w:rPr>
                <w:color w:val="000000"/>
                <w:sz w:val="16"/>
                <w:szCs w:val="16"/>
              </w:rPr>
              <w:t>945</w:t>
            </w:r>
          </w:p>
        </w:tc>
        <w:tc>
          <w:tcPr>
            <w:tcW w:w="864" w:type="dxa"/>
            <w:vAlign w:val="center"/>
            <w:hideMark/>
          </w:tcPr>
          <w:p w14:paraId="698970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8A34D5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BDAEE81"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8FC93EB"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CC37C0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7A1AB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5EE5B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09EBF00"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6512149A"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7E965D4" w14:textId="77777777" w:rsidTr="00F555E9">
        <w:trPr>
          <w:trHeight w:val="165"/>
        </w:trPr>
        <w:tc>
          <w:tcPr>
            <w:tcW w:w="360" w:type="dxa"/>
            <w:vAlign w:val="center"/>
            <w:hideMark/>
          </w:tcPr>
          <w:p w14:paraId="6DC5F8DC" w14:textId="77777777" w:rsidR="00E42721" w:rsidRPr="00312D86" w:rsidRDefault="00E42721" w:rsidP="00F555E9">
            <w:pPr>
              <w:snapToGrid w:val="0"/>
              <w:rPr>
                <w:sz w:val="16"/>
                <w:szCs w:val="16"/>
              </w:rPr>
            </w:pPr>
            <w:r w:rsidRPr="00312D86">
              <w:rPr>
                <w:color w:val="000000"/>
                <w:sz w:val="16"/>
                <w:szCs w:val="16"/>
              </w:rPr>
              <w:t>946</w:t>
            </w:r>
          </w:p>
        </w:tc>
        <w:tc>
          <w:tcPr>
            <w:tcW w:w="864" w:type="dxa"/>
            <w:vAlign w:val="center"/>
            <w:hideMark/>
          </w:tcPr>
          <w:p w14:paraId="5EE8F3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C4166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29D1A7A"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00DB414"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8C243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FA35B7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8F99EC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B4D268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9CB50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DFADAD9" w14:textId="77777777" w:rsidTr="00F555E9">
        <w:trPr>
          <w:trHeight w:val="165"/>
        </w:trPr>
        <w:tc>
          <w:tcPr>
            <w:tcW w:w="360" w:type="dxa"/>
            <w:vAlign w:val="center"/>
            <w:hideMark/>
          </w:tcPr>
          <w:p w14:paraId="5FF45D6A" w14:textId="77777777" w:rsidR="00E42721" w:rsidRPr="00312D86" w:rsidRDefault="00E42721" w:rsidP="00F555E9">
            <w:pPr>
              <w:snapToGrid w:val="0"/>
              <w:rPr>
                <w:sz w:val="16"/>
                <w:szCs w:val="16"/>
              </w:rPr>
            </w:pPr>
            <w:r w:rsidRPr="00312D86">
              <w:rPr>
                <w:color w:val="000000"/>
                <w:sz w:val="16"/>
                <w:szCs w:val="16"/>
              </w:rPr>
              <w:t>947</w:t>
            </w:r>
          </w:p>
        </w:tc>
        <w:tc>
          <w:tcPr>
            <w:tcW w:w="864" w:type="dxa"/>
            <w:vAlign w:val="center"/>
            <w:hideMark/>
          </w:tcPr>
          <w:p w14:paraId="3CB09ED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9CD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ECB9793"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6382E34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F5604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03A09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3492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BE33E8F"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7E3ECAA"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E1A0044" w14:textId="77777777" w:rsidTr="00F555E9">
        <w:trPr>
          <w:trHeight w:val="165"/>
        </w:trPr>
        <w:tc>
          <w:tcPr>
            <w:tcW w:w="360" w:type="dxa"/>
            <w:vAlign w:val="center"/>
            <w:hideMark/>
          </w:tcPr>
          <w:p w14:paraId="2BAA8D4D" w14:textId="77777777" w:rsidR="00E42721" w:rsidRPr="00312D86" w:rsidRDefault="00E42721" w:rsidP="00F555E9">
            <w:pPr>
              <w:snapToGrid w:val="0"/>
              <w:rPr>
                <w:sz w:val="16"/>
                <w:szCs w:val="16"/>
              </w:rPr>
            </w:pPr>
            <w:r w:rsidRPr="00312D86">
              <w:rPr>
                <w:color w:val="000000"/>
                <w:sz w:val="16"/>
                <w:szCs w:val="16"/>
              </w:rPr>
              <w:t>948</w:t>
            </w:r>
          </w:p>
        </w:tc>
        <w:tc>
          <w:tcPr>
            <w:tcW w:w="864" w:type="dxa"/>
            <w:vAlign w:val="center"/>
            <w:hideMark/>
          </w:tcPr>
          <w:p w14:paraId="48FB8D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8282D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AE255D6" w14:textId="77777777" w:rsidR="00E42721" w:rsidRPr="009B3DCC" w:rsidRDefault="00E42721" w:rsidP="00F555E9">
            <w:pPr>
              <w:snapToGrid w:val="0"/>
              <w:jc w:val="center"/>
              <w:rPr>
                <w:sz w:val="16"/>
                <w:szCs w:val="16"/>
              </w:rPr>
            </w:pPr>
            <w:r w:rsidRPr="00266687">
              <w:rPr>
                <w:color w:val="000000"/>
                <w:sz w:val="16"/>
                <w:szCs w:val="16"/>
              </w:rPr>
              <w:t>205</w:t>
            </w:r>
          </w:p>
        </w:tc>
        <w:tc>
          <w:tcPr>
            <w:tcW w:w="1008" w:type="dxa"/>
            <w:vAlign w:val="center"/>
            <w:hideMark/>
          </w:tcPr>
          <w:p w14:paraId="4803C39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373515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038BF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1E0A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795310"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45746A2C"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978C483" w14:textId="77777777" w:rsidTr="00F555E9">
        <w:trPr>
          <w:trHeight w:val="165"/>
        </w:trPr>
        <w:tc>
          <w:tcPr>
            <w:tcW w:w="360" w:type="dxa"/>
            <w:vAlign w:val="center"/>
            <w:hideMark/>
          </w:tcPr>
          <w:p w14:paraId="6688E1DB" w14:textId="77777777" w:rsidR="00E42721" w:rsidRPr="00312D86" w:rsidRDefault="00E42721" w:rsidP="00F555E9">
            <w:pPr>
              <w:snapToGrid w:val="0"/>
              <w:rPr>
                <w:sz w:val="16"/>
                <w:szCs w:val="16"/>
              </w:rPr>
            </w:pPr>
            <w:r w:rsidRPr="00312D86">
              <w:rPr>
                <w:color w:val="000000"/>
                <w:sz w:val="16"/>
                <w:szCs w:val="16"/>
              </w:rPr>
              <w:t>949</w:t>
            </w:r>
          </w:p>
        </w:tc>
        <w:tc>
          <w:tcPr>
            <w:tcW w:w="864" w:type="dxa"/>
            <w:vAlign w:val="center"/>
            <w:hideMark/>
          </w:tcPr>
          <w:p w14:paraId="2C4D6E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90D86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CC9EA37"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92B05D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528AE1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96BF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AF26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D67419F"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D4D4C66"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3873C27B" w14:textId="77777777" w:rsidTr="00F555E9">
        <w:trPr>
          <w:trHeight w:val="165"/>
        </w:trPr>
        <w:tc>
          <w:tcPr>
            <w:tcW w:w="360" w:type="dxa"/>
            <w:vAlign w:val="center"/>
            <w:hideMark/>
          </w:tcPr>
          <w:p w14:paraId="2917BF2A" w14:textId="77777777" w:rsidR="00E42721" w:rsidRPr="00312D86" w:rsidRDefault="00E42721" w:rsidP="00F555E9">
            <w:pPr>
              <w:snapToGrid w:val="0"/>
              <w:rPr>
                <w:sz w:val="16"/>
                <w:szCs w:val="16"/>
              </w:rPr>
            </w:pPr>
            <w:r w:rsidRPr="00312D86">
              <w:rPr>
                <w:color w:val="000000"/>
                <w:sz w:val="16"/>
                <w:szCs w:val="16"/>
              </w:rPr>
              <w:t>950</w:t>
            </w:r>
          </w:p>
        </w:tc>
        <w:tc>
          <w:tcPr>
            <w:tcW w:w="864" w:type="dxa"/>
            <w:vAlign w:val="center"/>
            <w:hideMark/>
          </w:tcPr>
          <w:p w14:paraId="0F0D8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C93D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73BCD39"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1C3CC532"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265DF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3E6D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AF51D6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8771725"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6BBFCEF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0975259B" w14:textId="77777777" w:rsidTr="00F555E9">
        <w:trPr>
          <w:trHeight w:val="165"/>
        </w:trPr>
        <w:tc>
          <w:tcPr>
            <w:tcW w:w="360" w:type="dxa"/>
            <w:vAlign w:val="center"/>
            <w:hideMark/>
          </w:tcPr>
          <w:p w14:paraId="4BF8C020" w14:textId="77777777" w:rsidR="00E42721" w:rsidRPr="00312D86" w:rsidRDefault="00E42721" w:rsidP="00F555E9">
            <w:pPr>
              <w:snapToGrid w:val="0"/>
              <w:rPr>
                <w:sz w:val="16"/>
                <w:szCs w:val="16"/>
              </w:rPr>
            </w:pPr>
            <w:r w:rsidRPr="00312D86">
              <w:rPr>
                <w:color w:val="000000"/>
                <w:sz w:val="16"/>
                <w:szCs w:val="16"/>
              </w:rPr>
              <w:t>951</w:t>
            </w:r>
          </w:p>
        </w:tc>
        <w:tc>
          <w:tcPr>
            <w:tcW w:w="864" w:type="dxa"/>
            <w:vAlign w:val="center"/>
            <w:hideMark/>
          </w:tcPr>
          <w:p w14:paraId="20EF647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EEF99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CE9B1BA"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0C541C4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1CE160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0E26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069DE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897712A"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4DD50E5"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7AB8106" w14:textId="77777777" w:rsidTr="00F555E9">
        <w:trPr>
          <w:trHeight w:val="165"/>
        </w:trPr>
        <w:tc>
          <w:tcPr>
            <w:tcW w:w="360" w:type="dxa"/>
            <w:vAlign w:val="center"/>
            <w:hideMark/>
          </w:tcPr>
          <w:p w14:paraId="6E305890" w14:textId="77777777" w:rsidR="00E42721" w:rsidRPr="00312D86" w:rsidRDefault="00E42721" w:rsidP="00F555E9">
            <w:pPr>
              <w:snapToGrid w:val="0"/>
              <w:rPr>
                <w:sz w:val="16"/>
                <w:szCs w:val="16"/>
              </w:rPr>
            </w:pPr>
            <w:r w:rsidRPr="00312D86">
              <w:rPr>
                <w:color w:val="000000"/>
                <w:sz w:val="16"/>
                <w:szCs w:val="16"/>
              </w:rPr>
              <w:t>952</w:t>
            </w:r>
          </w:p>
        </w:tc>
        <w:tc>
          <w:tcPr>
            <w:tcW w:w="864" w:type="dxa"/>
            <w:vAlign w:val="center"/>
            <w:hideMark/>
          </w:tcPr>
          <w:p w14:paraId="4FC2816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EC08D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11BFC91" w14:textId="77777777" w:rsidR="00E42721" w:rsidRPr="009B3DCC" w:rsidRDefault="00E42721" w:rsidP="00F555E9">
            <w:pPr>
              <w:snapToGrid w:val="0"/>
              <w:jc w:val="center"/>
              <w:rPr>
                <w:sz w:val="16"/>
                <w:szCs w:val="16"/>
              </w:rPr>
            </w:pPr>
            <w:r w:rsidRPr="00266687">
              <w:rPr>
                <w:color w:val="000000"/>
                <w:sz w:val="16"/>
                <w:szCs w:val="16"/>
              </w:rPr>
              <w:t>206</w:t>
            </w:r>
          </w:p>
        </w:tc>
        <w:tc>
          <w:tcPr>
            <w:tcW w:w="1008" w:type="dxa"/>
            <w:vAlign w:val="center"/>
            <w:hideMark/>
          </w:tcPr>
          <w:p w14:paraId="69B52635"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6587AF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6FF83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F91CD9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88E68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59FFDC1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B0B006B" w14:textId="77777777" w:rsidTr="00F555E9">
        <w:trPr>
          <w:trHeight w:val="165"/>
        </w:trPr>
        <w:tc>
          <w:tcPr>
            <w:tcW w:w="360" w:type="dxa"/>
            <w:vAlign w:val="center"/>
            <w:hideMark/>
          </w:tcPr>
          <w:p w14:paraId="1981AA22" w14:textId="77777777" w:rsidR="00E42721" w:rsidRPr="00312D86" w:rsidRDefault="00E42721" w:rsidP="00F555E9">
            <w:pPr>
              <w:snapToGrid w:val="0"/>
              <w:rPr>
                <w:sz w:val="16"/>
                <w:szCs w:val="16"/>
              </w:rPr>
            </w:pPr>
            <w:r w:rsidRPr="00312D86">
              <w:rPr>
                <w:color w:val="000000"/>
                <w:sz w:val="16"/>
                <w:szCs w:val="16"/>
              </w:rPr>
              <w:t>953</w:t>
            </w:r>
          </w:p>
        </w:tc>
        <w:tc>
          <w:tcPr>
            <w:tcW w:w="864" w:type="dxa"/>
            <w:vAlign w:val="center"/>
            <w:hideMark/>
          </w:tcPr>
          <w:p w14:paraId="1E68A3D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62E9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AB0830"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3C65BC5B"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5F7BB4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D7D43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F59B9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65E1C77"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3376AE5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D923EDD" w14:textId="77777777" w:rsidTr="00F555E9">
        <w:trPr>
          <w:trHeight w:val="165"/>
        </w:trPr>
        <w:tc>
          <w:tcPr>
            <w:tcW w:w="360" w:type="dxa"/>
            <w:vAlign w:val="center"/>
            <w:hideMark/>
          </w:tcPr>
          <w:p w14:paraId="201BE748" w14:textId="77777777" w:rsidR="00E42721" w:rsidRPr="00312D86" w:rsidRDefault="00E42721" w:rsidP="00F555E9">
            <w:pPr>
              <w:snapToGrid w:val="0"/>
              <w:rPr>
                <w:sz w:val="16"/>
                <w:szCs w:val="16"/>
              </w:rPr>
            </w:pPr>
            <w:r w:rsidRPr="00312D86">
              <w:rPr>
                <w:color w:val="000000"/>
                <w:sz w:val="16"/>
                <w:szCs w:val="16"/>
              </w:rPr>
              <w:t>954</w:t>
            </w:r>
          </w:p>
        </w:tc>
        <w:tc>
          <w:tcPr>
            <w:tcW w:w="864" w:type="dxa"/>
            <w:vAlign w:val="center"/>
            <w:hideMark/>
          </w:tcPr>
          <w:p w14:paraId="698489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AB271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D07F585"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6562F0CA"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FBC70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FD5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AEC24A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46AA8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209D08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B7FF40" w14:textId="77777777" w:rsidTr="00F555E9">
        <w:trPr>
          <w:trHeight w:val="165"/>
        </w:trPr>
        <w:tc>
          <w:tcPr>
            <w:tcW w:w="360" w:type="dxa"/>
            <w:vAlign w:val="center"/>
            <w:hideMark/>
          </w:tcPr>
          <w:p w14:paraId="3E825A02" w14:textId="77777777" w:rsidR="00E42721" w:rsidRPr="00312D86" w:rsidRDefault="00E42721" w:rsidP="00F555E9">
            <w:pPr>
              <w:snapToGrid w:val="0"/>
              <w:rPr>
                <w:sz w:val="16"/>
                <w:szCs w:val="16"/>
              </w:rPr>
            </w:pPr>
            <w:r w:rsidRPr="00312D86">
              <w:rPr>
                <w:color w:val="000000"/>
                <w:sz w:val="16"/>
                <w:szCs w:val="16"/>
              </w:rPr>
              <w:t>955</w:t>
            </w:r>
          </w:p>
        </w:tc>
        <w:tc>
          <w:tcPr>
            <w:tcW w:w="864" w:type="dxa"/>
            <w:vAlign w:val="center"/>
            <w:hideMark/>
          </w:tcPr>
          <w:p w14:paraId="29C3E1A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B3D4B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FF3B07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02C6A6F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A003FB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998EE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C0CE81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630E44B" w14:textId="77777777" w:rsidR="00E42721" w:rsidRPr="009B3DCC" w:rsidRDefault="00E42721" w:rsidP="00F555E9">
            <w:pPr>
              <w:snapToGrid w:val="0"/>
              <w:jc w:val="center"/>
              <w:rPr>
                <w:sz w:val="16"/>
                <w:szCs w:val="16"/>
              </w:rPr>
            </w:pPr>
            <w:r w:rsidRPr="00266687">
              <w:rPr>
                <w:color w:val="000000"/>
                <w:sz w:val="16"/>
                <w:szCs w:val="16"/>
              </w:rPr>
              <w:t>9.30</w:t>
            </w:r>
          </w:p>
        </w:tc>
        <w:tc>
          <w:tcPr>
            <w:tcW w:w="1008" w:type="dxa"/>
            <w:vAlign w:val="center"/>
            <w:hideMark/>
          </w:tcPr>
          <w:p w14:paraId="0CB2E997"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9A13402" w14:textId="77777777" w:rsidTr="00F555E9">
        <w:trPr>
          <w:trHeight w:val="165"/>
        </w:trPr>
        <w:tc>
          <w:tcPr>
            <w:tcW w:w="360" w:type="dxa"/>
            <w:vAlign w:val="center"/>
            <w:hideMark/>
          </w:tcPr>
          <w:p w14:paraId="1BC81956" w14:textId="77777777" w:rsidR="00E42721" w:rsidRPr="00312D86" w:rsidRDefault="00E42721" w:rsidP="00F555E9">
            <w:pPr>
              <w:snapToGrid w:val="0"/>
              <w:rPr>
                <w:sz w:val="16"/>
                <w:szCs w:val="16"/>
              </w:rPr>
            </w:pPr>
            <w:r w:rsidRPr="00312D86">
              <w:rPr>
                <w:color w:val="000000"/>
                <w:sz w:val="16"/>
                <w:szCs w:val="16"/>
              </w:rPr>
              <w:t>956</w:t>
            </w:r>
          </w:p>
        </w:tc>
        <w:tc>
          <w:tcPr>
            <w:tcW w:w="864" w:type="dxa"/>
            <w:vAlign w:val="center"/>
            <w:hideMark/>
          </w:tcPr>
          <w:p w14:paraId="6680BE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2B424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9A863E" w14:textId="77777777" w:rsidR="00E42721" w:rsidRPr="009B3DCC" w:rsidRDefault="00E42721" w:rsidP="00F555E9">
            <w:pPr>
              <w:snapToGrid w:val="0"/>
              <w:jc w:val="center"/>
              <w:rPr>
                <w:sz w:val="16"/>
                <w:szCs w:val="16"/>
              </w:rPr>
            </w:pPr>
            <w:r w:rsidRPr="00266687">
              <w:rPr>
                <w:color w:val="000000"/>
                <w:sz w:val="16"/>
                <w:szCs w:val="16"/>
              </w:rPr>
              <w:t>207</w:t>
            </w:r>
          </w:p>
        </w:tc>
        <w:tc>
          <w:tcPr>
            <w:tcW w:w="1008" w:type="dxa"/>
            <w:vAlign w:val="center"/>
            <w:hideMark/>
          </w:tcPr>
          <w:p w14:paraId="551CDA74"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EF57D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DC0D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6EED55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37A537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76E13AF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BE1B72E" w14:textId="77777777" w:rsidTr="00F555E9">
        <w:trPr>
          <w:trHeight w:val="180"/>
        </w:trPr>
        <w:tc>
          <w:tcPr>
            <w:tcW w:w="360" w:type="dxa"/>
            <w:vAlign w:val="center"/>
            <w:hideMark/>
          </w:tcPr>
          <w:p w14:paraId="785515CD" w14:textId="77777777" w:rsidR="00E42721" w:rsidRPr="00312D86" w:rsidRDefault="00E42721" w:rsidP="00F555E9">
            <w:pPr>
              <w:snapToGrid w:val="0"/>
              <w:rPr>
                <w:sz w:val="16"/>
                <w:szCs w:val="16"/>
              </w:rPr>
            </w:pPr>
            <w:r w:rsidRPr="00312D86">
              <w:rPr>
                <w:color w:val="000000"/>
                <w:sz w:val="16"/>
                <w:szCs w:val="16"/>
              </w:rPr>
              <w:t>957</w:t>
            </w:r>
          </w:p>
        </w:tc>
        <w:tc>
          <w:tcPr>
            <w:tcW w:w="864" w:type="dxa"/>
            <w:vAlign w:val="center"/>
            <w:hideMark/>
          </w:tcPr>
          <w:p w14:paraId="73325A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D7F152"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051B6ED"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29E35760"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19BB6F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DC731A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C9445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D4F8191"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2A67EC"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F34FA57" w14:textId="77777777" w:rsidTr="00F555E9">
        <w:trPr>
          <w:trHeight w:val="165"/>
        </w:trPr>
        <w:tc>
          <w:tcPr>
            <w:tcW w:w="360" w:type="dxa"/>
            <w:vAlign w:val="center"/>
            <w:hideMark/>
          </w:tcPr>
          <w:p w14:paraId="3D3D2F83" w14:textId="77777777" w:rsidR="00E42721" w:rsidRPr="00312D86" w:rsidRDefault="00E42721" w:rsidP="00F555E9">
            <w:pPr>
              <w:snapToGrid w:val="0"/>
              <w:rPr>
                <w:sz w:val="16"/>
                <w:szCs w:val="16"/>
              </w:rPr>
            </w:pPr>
            <w:r w:rsidRPr="00312D86">
              <w:rPr>
                <w:color w:val="000000"/>
                <w:sz w:val="16"/>
                <w:szCs w:val="16"/>
              </w:rPr>
              <w:t>958</w:t>
            </w:r>
          </w:p>
        </w:tc>
        <w:tc>
          <w:tcPr>
            <w:tcW w:w="864" w:type="dxa"/>
            <w:vAlign w:val="center"/>
            <w:hideMark/>
          </w:tcPr>
          <w:p w14:paraId="6F5479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BB683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E9A8842"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96A2A3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8E32C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40F29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CA79C9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52F31DC"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1E98991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120B13" w14:textId="77777777" w:rsidTr="00F555E9">
        <w:trPr>
          <w:trHeight w:val="165"/>
        </w:trPr>
        <w:tc>
          <w:tcPr>
            <w:tcW w:w="360" w:type="dxa"/>
            <w:vAlign w:val="center"/>
            <w:hideMark/>
          </w:tcPr>
          <w:p w14:paraId="0E74BB4B" w14:textId="77777777" w:rsidR="00E42721" w:rsidRPr="00312D86" w:rsidRDefault="00E42721" w:rsidP="00F555E9">
            <w:pPr>
              <w:snapToGrid w:val="0"/>
              <w:rPr>
                <w:sz w:val="16"/>
                <w:szCs w:val="16"/>
              </w:rPr>
            </w:pPr>
            <w:r w:rsidRPr="00312D86">
              <w:rPr>
                <w:color w:val="000000"/>
                <w:sz w:val="16"/>
                <w:szCs w:val="16"/>
              </w:rPr>
              <w:t>959</w:t>
            </w:r>
          </w:p>
        </w:tc>
        <w:tc>
          <w:tcPr>
            <w:tcW w:w="864" w:type="dxa"/>
            <w:vAlign w:val="center"/>
            <w:hideMark/>
          </w:tcPr>
          <w:p w14:paraId="2F41D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EE70D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26C46A5"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7EDEED8C"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4C0A3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31EC6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747EDC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79155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3934EA6C"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7A0E7D76" w14:textId="77777777" w:rsidTr="00F555E9">
        <w:trPr>
          <w:trHeight w:val="165"/>
        </w:trPr>
        <w:tc>
          <w:tcPr>
            <w:tcW w:w="360" w:type="dxa"/>
            <w:vAlign w:val="center"/>
            <w:hideMark/>
          </w:tcPr>
          <w:p w14:paraId="553FA993" w14:textId="77777777" w:rsidR="00E42721" w:rsidRPr="00312D86" w:rsidRDefault="00E42721" w:rsidP="00F555E9">
            <w:pPr>
              <w:snapToGrid w:val="0"/>
              <w:rPr>
                <w:sz w:val="16"/>
                <w:szCs w:val="16"/>
              </w:rPr>
            </w:pPr>
            <w:r w:rsidRPr="00312D86">
              <w:rPr>
                <w:color w:val="000000"/>
                <w:sz w:val="16"/>
                <w:szCs w:val="16"/>
              </w:rPr>
              <w:t>960</w:t>
            </w:r>
          </w:p>
        </w:tc>
        <w:tc>
          <w:tcPr>
            <w:tcW w:w="864" w:type="dxa"/>
            <w:vAlign w:val="center"/>
            <w:hideMark/>
          </w:tcPr>
          <w:p w14:paraId="065945C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D74AF9"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363FE36" w14:textId="77777777" w:rsidR="00E42721" w:rsidRPr="009B3DCC" w:rsidRDefault="00E42721" w:rsidP="00F555E9">
            <w:pPr>
              <w:snapToGrid w:val="0"/>
              <w:jc w:val="center"/>
              <w:rPr>
                <w:sz w:val="16"/>
                <w:szCs w:val="16"/>
              </w:rPr>
            </w:pPr>
            <w:r w:rsidRPr="00266687">
              <w:rPr>
                <w:color w:val="000000"/>
                <w:sz w:val="16"/>
                <w:szCs w:val="16"/>
              </w:rPr>
              <w:t>208</w:t>
            </w:r>
          </w:p>
        </w:tc>
        <w:tc>
          <w:tcPr>
            <w:tcW w:w="1008" w:type="dxa"/>
            <w:vAlign w:val="center"/>
            <w:hideMark/>
          </w:tcPr>
          <w:p w14:paraId="6E1C299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748D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5F3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759A3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D86ED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1E212ED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37D87989" w14:textId="77777777" w:rsidTr="00F555E9">
        <w:trPr>
          <w:trHeight w:val="165"/>
        </w:trPr>
        <w:tc>
          <w:tcPr>
            <w:tcW w:w="360" w:type="dxa"/>
            <w:vAlign w:val="center"/>
            <w:hideMark/>
          </w:tcPr>
          <w:p w14:paraId="18F02123" w14:textId="77777777" w:rsidR="00E42721" w:rsidRPr="00312D86" w:rsidRDefault="00E42721" w:rsidP="00F555E9">
            <w:pPr>
              <w:snapToGrid w:val="0"/>
              <w:rPr>
                <w:sz w:val="16"/>
                <w:szCs w:val="16"/>
              </w:rPr>
            </w:pPr>
            <w:r w:rsidRPr="00312D86">
              <w:rPr>
                <w:color w:val="000000"/>
                <w:sz w:val="16"/>
                <w:szCs w:val="16"/>
              </w:rPr>
              <w:t>961</w:t>
            </w:r>
          </w:p>
        </w:tc>
        <w:tc>
          <w:tcPr>
            <w:tcW w:w="864" w:type="dxa"/>
            <w:vAlign w:val="center"/>
            <w:hideMark/>
          </w:tcPr>
          <w:p w14:paraId="4F340C9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D2C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393AC7D"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734CFF0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BE115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FCD4C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27B50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FCCFF0B"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6612515"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BA46EFD" w14:textId="77777777" w:rsidTr="00F555E9">
        <w:trPr>
          <w:trHeight w:val="165"/>
        </w:trPr>
        <w:tc>
          <w:tcPr>
            <w:tcW w:w="360" w:type="dxa"/>
            <w:vAlign w:val="center"/>
            <w:hideMark/>
          </w:tcPr>
          <w:p w14:paraId="06BB4D9F" w14:textId="77777777" w:rsidR="00E42721" w:rsidRPr="00312D86" w:rsidRDefault="00E42721" w:rsidP="00F555E9">
            <w:pPr>
              <w:snapToGrid w:val="0"/>
              <w:rPr>
                <w:sz w:val="16"/>
                <w:szCs w:val="16"/>
              </w:rPr>
            </w:pPr>
            <w:r w:rsidRPr="00312D86">
              <w:rPr>
                <w:color w:val="000000"/>
                <w:sz w:val="16"/>
                <w:szCs w:val="16"/>
              </w:rPr>
              <w:t>962</w:t>
            </w:r>
          </w:p>
        </w:tc>
        <w:tc>
          <w:tcPr>
            <w:tcW w:w="864" w:type="dxa"/>
            <w:vAlign w:val="center"/>
            <w:hideMark/>
          </w:tcPr>
          <w:p w14:paraId="5A9D7FD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73F167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A4E3450"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539D3C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7E56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D20AD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FF5C75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2EC74FF"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54513D2B"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515CE087" w14:textId="77777777" w:rsidTr="00F555E9">
        <w:trPr>
          <w:trHeight w:val="165"/>
        </w:trPr>
        <w:tc>
          <w:tcPr>
            <w:tcW w:w="360" w:type="dxa"/>
            <w:vAlign w:val="center"/>
            <w:hideMark/>
          </w:tcPr>
          <w:p w14:paraId="7E42CDFA" w14:textId="77777777" w:rsidR="00E42721" w:rsidRPr="00312D86" w:rsidRDefault="00E42721" w:rsidP="00F555E9">
            <w:pPr>
              <w:snapToGrid w:val="0"/>
              <w:rPr>
                <w:sz w:val="16"/>
                <w:szCs w:val="16"/>
              </w:rPr>
            </w:pPr>
            <w:r w:rsidRPr="00312D86">
              <w:rPr>
                <w:color w:val="000000"/>
                <w:sz w:val="16"/>
                <w:szCs w:val="16"/>
              </w:rPr>
              <w:t>963</w:t>
            </w:r>
          </w:p>
        </w:tc>
        <w:tc>
          <w:tcPr>
            <w:tcW w:w="864" w:type="dxa"/>
            <w:vAlign w:val="center"/>
            <w:hideMark/>
          </w:tcPr>
          <w:p w14:paraId="63E4E98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DED31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255731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232D5A14"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DE57C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E5ECB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AB683B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6E6F00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92DE09"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25BD27E3" w14:textId="77777777" w:rsidTr="00F555E9">
        <w:trPr>
          <w:trHeight w:val="165"/>
        </w:trPr>
        <w:tc>
          <w:tcPr>
            <w:tcW w:w="360" w:type="dxa"/>
            <w:vAlign w:val="center"/>
            <w:hideMark/>
          </w:tcPr>
          <w:p w14:paraId="731E6C0A" w14:textId="77777777" w:rsidR="00E42721" w:rsidRPr="00312D86" w:rsidRDefault="00E42721" w:rsidP="00F555E9">
            <w:pPr>
              <w:snapToGrid w:val="0"/>
              <w:rPr>
                <w:sz w:val="16"/>
                <w:szCs w:val="16"/>
              </w:rPr>
            </w:pPr>
            <w:r w:rsidRPr="00312D86">
              <w:rPr>
                <w:color w:val="000000"/>
                <w:sz w:val="16"/>
                <w:szCs w:val="16"/>
              </w:rPr>
              <w:t>964</w:t>
            </w:r>
          </w:p>
        </w:tc>
        <w:tc>
          <w:tcPr>
            <w:tcW w:w="864" w:type="dxa"/>
            <w:vAlign w:val="center"/>
            <w:hideMark/>
          </w:tcPr>
          <w:p w14:paraId="7123A30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325D3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A2F1C2A" w14:textId="77777777" w:rsidR="00E42721" w:rsidRPr="009B3DCC" w:rsidRDefault="00E42721" w:rsidP="00F555E9">
            <w:pPr>
              <w:snapToGrid w:val="0"/>
              <w:jc w:val="center"/>
              <w:rPr>
                <w:sz w:val="16"/>
                <w:szCs w:val="16"/>
              </w:rPr>
            </w:pPr>
            <w:r w:rsidRPr="00266687">
              <w:rPr>
                <w:color w:val="000000"/>
                <w:sz w:val="16"/>
                <w:szCs w:val="16"/>
              </w:rPr>
              <w:t>209</w:t>
            </w:r>
          </w:p>
        </w:tc>
        <w:tc>
          <w:tcPr>
            <w:tcW w:w="1008" w:type="dxa"/>
            <w:vAlign w:val="center"/>
            <w:hideMark/>
          </w:tcPr>
          <w:p w14:paraId="0C5843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12695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303A2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534F4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824B1"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36C459FE"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E06F199" w14:textId="77777777" w:rsidTr="00F555E9">
        <w:trPr>
          <w:trHeight w:val="165"/>
        </w:trPr>
        <w:tc>
          <w:tcPr>
            <w:tcW w:w="360" w:type="dxa"/>
            <w:vAlign w:val="center"/>
            <w:hideMark/>
          </w:tcPr>
          <w:p w14:paraId="64AFF54C" w14:textId="77777777" w:rsidR="00E42721" w:rsidRPr="00312D86" w:rsidRDefault="00E42721" w:rsidP="00F555E9">
            <w:pPr>
              <w:snapToGrid w:val="0"/>
              <w:rPr>
                <w:sz w:val="16"/>
                <w:szCs w:val="16"/>
              </w:rPr>
            </w:pPr>
            <w:r w:rsidRPr="00312D86">
              <w:rPr>
                <w:color w:val="000000"/>
                <w:sz w:val="16"/>
                <w:szCs w:val="16"/>
              </w:rPr>
              <w:t>965</w:t>
            </w:r>
          </w:p>
        </w:tc>
        <w:tc>
          <w:tcPr>
            <w:tcW w:w="864" w:type="dxa"/>
            <w:vAlign w:val="center"/>
            <w:hideMark/>
          </w:tcPr>
          <w:p w14:paraId="4D6249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AC004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794B3FC"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5EC9A9D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98612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74E7A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6A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DDA8234"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12C1C0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EC5B344" w14:textId="77777777" w:rsidTr="00F555E9">
        <w:trPr>
          <w:trHeight w:val="165"/>
        </w:trPr>
        <w:tc>
          <w:tcPr>
            <w:tcW w:w="360" w:type="dxa"/>
            <w:vAlign w:val="center"/>
            <w:hideMark/>
          </w:tcPr>
          <w:p w14:paraId="5B6F34A6" w14:textId="77777777" w:rsidR="00E42721" w:rsidRPr="00312D86" w:rsidRDefault="00E42721" w:rsidP="00F555E9">
            <w:pPr>
              <w:snapToGrid w:val="0"/>
              <w:rPr>
                <w:sz w:val="16"/>
                <w:szCs w:val="16"/>
              </w:rPr>
            </w:pPr>
            <w:r w:rsidRPr="00312D86">
              <w:rPr>
                <w:color w:val="000000"/>
                <w:sz w:val="16"/>
                <w:szCs w:val="16"/>
              </w:rPr>
              <w:t>966</w:t>
            </w:r>
          </w:p>
        </w:tc>
        <w:tc>
          <w:tcPr>
            <w:tcW w:w="864" w:type="dxa"/>
            <w:vAlign w:val="center"/>
            <w:hideMark/>
          </w:tcPr>
          <w:p w14:paraId="5443BB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86300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7ED6BBD"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7A4AFA6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9759C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007C57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52EC69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E8635D9"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0DCCA43F"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72FF5F" w14:textId="77777777" w:rsidTr="00F555E9">
        <w:trPr>
          <w:trHeight w:val="165"/>
        </w:trPr>
        <w:tc>
          <w:tcPr>
            <w:tcW w:w="360" w:type="dxa"/>
            <w:vAlign w:val="center"/>
            <w:hideMark/>
          </w:tcPr>
          <w:p w14:paraId="017B2241" w14:textId="77777777" w:rsidR="00E42721" w:rsidRPr="00312D86" w:rsidRDefault="00E42721" w:rsidP="00F555E9">
            <w:pPr>
              <w:snapToGrid w:val="0"/>
              <w:rPr>
                <w:sz w:val="16"/>
                <w:szCs w:val="16"/>
              </w:rPr>
            </w:pPr>
            <w:r w:rsidRPr="00312D86">
              <w:rPr>
                <w:color w:val="000000"/>
                <w:sz w:val="16"/>
                <w:szCs w:val="16"/>
              </w:rPr>
              <w:t>967</w:t>
            </w:r>
          </w:p>
        </w:tc>
        <w:tc>
          <w:tcPr>
            <w:tcW w:w="864" w:type="dxa"/>
            <w:vAlign w:val="center"/>
            <w:hideMark/>
          </w:tcPr>
          <w:p w14:paraId="6BDDD67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79EF5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8E0E7DA"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72B75F5"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4958F0B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17D64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8533C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E20DB45"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D88CED1"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3B53688" w14:textId="77777777" w:rsidTr="00F555E9">
        <w:trPr>
          <w:trHeight w:val="165"/>
        </w:trPr>
        <w:tc>
          <w:tcPr>
            <w:tcW w:w="360" w:type="dxa"/>
            <w:vAlign w:val="center"/>
            <w:hideMark/>
          </w:tcPr>
          <w:p w14:paraId="1ABB9204" w14:textId="77777777" w:rsidR="00E42721" w:rsidRPr="00312D86" w:rsidRDefault="00E42721" w:rsidP="00F555E9">
            <w:pPr>
              <w:snapToGrid w:val="0"/>
              <w:rPr>
                <w:sz w:val="16"/>
                <w:szCs w:val="16"/>
              </w:rPr>
            </w:pPr>
            <w:r w:rsidRPr="00312D86">
              <w:rPr>
                <w:color w:val="000000"/>
                <w:sz w:val="16"/>
                <w:szCs w:val="16"/>
              </w:rPr>
              <w:t>968</w:t>
            </w:r>
          </w:p>
        </w:tc>
        <w:tc>
          <w:tcPr>
            <w:tcW w:w="864" w:type="dxa"/>
            <w:vAlign w:val="center"/>
            <w:hideMark/>
          </w:tcPr>
          <w:p w14:paraId="28DD67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0CF5D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E53AFE8"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2B902A74"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4B96F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F530F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1638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245022B" w14:textId="77777777" w:rsidR="00E42721" w:rsidRPr="009B3DCC" w:rsidRDefault="00E42721" w:rsidP="00F555E9">
            <w:pPr>
              <w:snapToGrid w:val="0"/>
              <w:jc w:val="center"/>
              <w:rPr>
                <w:sz w:val="16"/>
                <w:szCs w:val="16"/>
              </w:rPr>
            </w:pPr>
            <w:r w:rsidRPr="00266687">
              <w:rPr>
                <w:color w:val="000000"/>
                <w:sz w:val="16"/>
                <w:szCs w:val="16"/>
              </w:rPr>
              <w:t>19.70</w:t>
            </w:r>
          </w:p>
        </w:tc>
        <w:tc>
          <w:tcPr>
            <w:tcW w:w="1008" w:type="dxa"/>
            <w:vAlign w:val="center"/>
            <w:hideMark/>
          </w:tcPr>
          <w:p w14:paraId="2C70F008"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EE7782" w14:textId="77777777" w:rsidTr="00F555E9">
        <w:trPr>
          <w:trHeight w:val="165"/>
        </w:trPr>
        <w:tc>
          <w:tcPr>
            <w:tcW w:w="360" w:type="dxa"/>
            <w:vAlign w:val="center"/>
            <w:hideMark/>
          </w:tcPr>
          <w:p w14:paraId="59F9BECB" w14:textId="77777777" w:rsidR="00E42721" w:rsidRPr="00312D86" w:rsidRDefault="00E42721" w:rsidP="00F555E9">
            <w:pPr>
              <w:snapToGrid w:val="0"/>
              <w:rPr>
                <w:sz w:val="16"/>
                <w:szCs w:val="16"/>
              </w:rPr>
            </w:pPr>
            <w:r w:rsidRPr="00312D86">
              <w:rPr>
                <w:color w:val="000000"/>
                <w:sz w:val="16"/>
                <w:szCs w:val="16"/>
              </w:rPr>
              <w:t>969</w:t>
            </w:r>
          </w:p>
        </w:tc>
        <w:tc>
          <w:tcPr>
            <w:tcW w:w="864" w:type="dxa"/>
            <w:vAlign w:val="center"/>
            <w:hideMark/>
          </w:tcPr>
          <w:p w14:paraId="5D1965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4C9EF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07A1A41"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274E0AE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80416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DA78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B5BFEB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347AE69"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FFADC9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AC141A" w14:textId="77777777" w:rsidTr="00F555E9">
        <w:trPr>
          <w:trHeight w:val="165"/>
        </w:trPr>
        <w:tc>
          <w:tcPr>
            <w:tcW w:w="360" w:type="dxa"/>
            <w:vAlign w:val="center"/>
            <w:hideMark/>
          </w:tcPr>
          <w:p w14:paraId="086B9577" w14:textId="77777777" w:rsidR="00E42721" w:rsidRPr="00312D86" w:rsidRDefault="00E42721" w:rsidP="00F555E9">
            <w:pPr>
              <w:snapToGrid w:val="0"/>
              <w:rPr>
                <w:sz w:val="16"/>
                <w:szCs w:val="16"/>
              </w:rPr>
            </w:pPr>
            <w:r w:rsidRPr="00312D86">
              <w:rPr>
                <w:color w:val="000000"/>
                <w:sz w:val="16"/>
                <w:szCs w:val="16"/>
              </w:rPr>
              <w:t>970</w:t>
            </w:r>
          </w:p>
        </w:tc>
        <w:tc>
          <w:tcPr>
            <w:tcW w:w="864" w:type="dxa"/>
            <w:vAlign w:val="center"/>
            <w:hideMark/>
          </w:tcPr>
          <w:p w14:paraId="2251A48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21FF5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04DE289"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6F8562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00DA20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D036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48C7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17C391" w14:textId="77777777" w:rsidR="00E42721" w:rsidRPr="009B3DCC" w:rsidRDefault="00E42721" w:rsidP="00F555E9">
            <w:pPr>
              <w:snapToGrid w:val="0"/>
              <w:jc w:val="center"/>
              <w:rPr>
                <w:sz w:val="16"/>
                <w:szCs w:val="16"/>
              </w:rPr>
            </w:pPr>
            <w:r w:rsidRPr="00266687">
              <w:rPr>
                <w:color w:val="000000"/>
                <w:sz w:val="16"/>
                <w:szCs w:val="16"/>
              </w:rPr>
              <w:t>15.00</w:t>
            </w:r>
          </w:p>
        </w:tc>
        <w:tc>
          <w:tcPr>
            <w:tcW w:w="1008" w:type="dxa"/>
            <w:vAlign w:val="center"/>
            <w:hideMark/>
          </w:tcPr>
          <w:p w14:paraId="3DB66E2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94C995A" w14:textId="77777777" w:rsidTr="00F555E9">
        <w:trPr>
          <w:trHeight w:val="180"/>
        </w:trPr>
        <w:tc>
          <w:tcPr>
            <w:tcW w:w="360" w:type="dxa"/>
            <w:vAlign w:val="center"/>
            <w:hideMark/>
          </w:tcPr>
          <w:p w14:paraId="568BE5B0" w14:textId="77777777" w:rsidR="00E42721" w:rsidRPr="00312D86" w:rsidRDefault="00E42721" w:rsidP="00F555E9">
            <w:pPr>
              <w:snapToGrid w:val="0"/>
              <w:rPr>
                <w:sz w:val="16"/>
                <w:szCs w:val="16"/>
              </w:rPr>
            </w:pPr>
            <w:r w:rsidRPr="00312D86">
              <w:rPr>
                <w:color w:val="000000"/>
                <w:sz w:val="16"/>
                <w:szCs w:val="16"/>
              </w:rPr>
              <w:t>971</w:t>
            </w:r>
          </w:p>
        </w:tc>
        <w:tc>
          <w:tcPr>
            <w:tcW w:w="864" w:type="dxa"/>
            <w:vAlign w:val="center"/>
            <w:hideMark/>
          </w:tcPr>
          <w:p w14:paraId="4FF76C4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01A36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3E593EE"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49690D8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E395F8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132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C028C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E8DB31"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1A2DC78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F9EB75D" w14:textId="77777777" w:rsidTr="00F555E9">
        <w:trPr>
          <w:trHeight w:val="165"/>
        </w:trPr>
        <w:tc>
          <w:tcPr>
            <w:tcW w:w="360" w:type="dxa"/>
            <w:vAlign w:val="center"/>
            <w:hideMark/>
          </w:tcPr>
          <w:p w14:paraId="3AA3EF95" w14:textId="77777777" w:rsidR="00E42721" w:rsidRPr="00312D86" w:rsidRDefault="00E42721" w:rsidP="00F555E9">
            <w:pPr>
              <w:snapToGrid w:val="0"/>
              <w:rPr>
                <w:sz w:val="16"/>
                <w:szCs w:val="16"/>
              </w:rPr>
            </w:pPr>
            <w:r w:rsidRPr="00312D86">
              <w:rPr>
                <w:color w:val="000000"/>
                <w:sz w:val="16"/>
                <w:szCs w:val="16"/>
              </w:rPr>
              <w:t>972</w:t>
            </w:r>
          </w:p>
        </w:tc>
        <w:tc>
          <w:tcPr>
            <w:tcW w:w="864" w:type="dxa"/>
            <w:vAlign w:val="center"/>
            <w:hideMark/>
          </w:tcPr>
          <w:p w14:paraId="3E2AF17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7DF68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B67C83A" w14:textId="77777777" w:rsidR="00E42721" w:rsidRPr="009B3DCC" w:rsidRDefault="00E42721" w:rsidP="00F555E9">
            <w:pPr>
              <w:snapToGrid w:val="0"/>
              <w:jc w:val="center"/>
              <w:rPr>
                <w:sz w:val="16"/>
                <w:szCs w:val="16"/>
              </w:rPr>
            </w:pPr>
            <w:r w:rsidRPr="00266687">
              <w:rPr>
                <w:color w:val="000000"/>
                <w:sz w:val="16"/>
                <w:szCs w:val="16"/>
              </w:rPr>
              <w:t>211</w:t>
            </w:r>
          </w:p>
        </w:tc>
        <w:tc>
          <w:tcPr>
            <w:tcW w:w="1008" w:type="dxa"/>
            <w:vAlign w:val="center"/>
            <w:hideMark/>
          </w:tcPr>
          <w:p w14:paraId="67792678"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DC5BB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5C1E0F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0407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16F6AB"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7B01D03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15059C4" w14:textId="77777777" w:rsidTr="00F555E9">
        <w:trPr>
          <w:trHeight w:val="165"/>
        </w:trPr>
        <w:tc>
          <w:tcPr>
            <w:tcW w:w="360" w:type="dxa"/>
            <w:vAlign w:val="center"/>
            <w:hideMark/>
          </w:tcPr>
          <w:p w14:paraId="56ED205C" w14:textId="77777777" w:rsidR="00E42721" w:rsidRPr="00312D86" w:rsidRDefault="00E42721" w:rsidP="00F555E9">
            <w:pPr>
              <w:snapToGrid w:val="0"/>
              <w:rPr>
                <w:sz w:val="16"/>
                <w:szCs w:val="16"/>
              </w:rPr>
            </w:pPr>
            <w:r w:rsidRPr="00312D86">
              <w:rPr>
                <w:color w:val="000000"/>
                <w:sz w:val="16"/>
                <w:szCs w:val="16"/>
              </w:rPr>
              <w:t>973</w:t>
            </w:r>
          </w:p>
        </w:tc>
        <w:tc>
          <w:tcPr>
            <w:tcW w:w="864" w:type="dxa"/>
            <w:vAlign w:val="center"/>
            <w:hideMark/>
          </w:tcPr>
          <w:p w14:paraId="61FF3E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095B6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A04F096"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A8E86BA"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8D37E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A5711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9F13FD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2A56C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E4FAA98"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6FEC58C" w14:textId="77777777" w:rsidTr="00F555E9">
        <w:trPr>
          <w:trHeight w:val="165"/>
        </w:trPr>
        <w:tc>
          <w:tcPr>
            <w:tcW w:w="360" w:type="dxa"/>
            <w:vAlign w:val="center"/>
            <w:hideMark/>
          </w:tcPr>
          <w:p w14:paraId="42909828" w14:textId="77777777" w:rsidR="00E42721" w:rsidRPr="00312D86" w:rsidRDefault="00E42721" w:rsidP="00F555E9">
            <w:pPr>
              <w:snapToGrid w:val="0"/>
              <w:rPr>
                <w:sz w:val="16"/>
                <w:szCs w:val="16"/>
              </w:rPr>
            </w:pPr>
            <w:r w:rsidRPr="00312D86">
              <w:rPr>
                <w:color w:val="000000"/>
                <w:sz w:val="16"/>
                <w:szCs w:val="16"/>
              </w:rPr>
              <w:t>974</w:t>
            </w:r>
          </w:p>
        </w:tc>
        <w:tc>
          <w:tcPr>
            <w:tcW w:w="864" w:type="dxa"/>
            <w:vAlign w:val="center"/>
            <w:hideMark/>
          </w:tcPr>
          <w:p w14:paraId="402A1C3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A8909C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647E530"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6F30457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9E6D1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022C4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6849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0E3F9F1"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4F85C6F"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0629EEB" w14:textId="77777777" w:rsidTr="00F555E9">
        <w:trPr>
          <w:trHeight w:val="165"/>
        </w:trPr>
        <w:tc>
          <w:tcPr>
            <w:tcW w:w="360" w:type="dxa"/>
            <w:vAlign w:val="center"/>
            <w:hideMark/>
          </w:tcPr>
          <w:p w14:paraId="36ED60AE" w14:textId="77777777" w:rsidR="00E42721" w:rsidRPr="00312D86" w:rsidRDefault="00E42721" w:rsidP="00F555E9">
            <w:pPr>
              <w:snapToGrid w:val="0"/>
              <w:rPr>
                <w:sz w:val="16"/>
                <w:szCs w:val="16"/>
              </w:rPr>
            </w:pPr>
            <w:r w:rsidRPr="00312D86">
              <w:rPr>
                <w:color w:val="000000"/>
                <w:sz w:val="16"/>
                <w:szCs w:val="16"/>
              </w:rPr>
              <w:t>975</w:t>
            </w:r>
          </w:p>
        </w:tc>
        <w:tc>
          <w:tcPr>
            <w:tcW w:w="864" w:type="dxa"/>
            <w:vAlign w:val="center"/>
            <w:hideMark/>
          </w:tcPr>
          <w:p w14:paraId="4BA2BE5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6DD6BE"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9D41283"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17D6FD1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90C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341C6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3180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F119D8B"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1D5C13B"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374747C0" w14:textId="77777777" w:rsidTr="00F555E9">
        <w:trPr>
          <w:trHeight w:val="165"/>
        </w:trPr>
        <w:tc>
          <w:tcPr>
            <w:tcW w:w="360" w:type="dxa"/>
            <w:vAlign w:val="center"/>
            <w:hideMark/>
          </w:tcPr>
          <w:p w14:paraId="727776D5" w14:textId="77777777" w:rsidR="00E42721" w:rsidRPr="00312D86" w:rsidRDefault="00E42721" w:rsidP="00F555E9">
            <w:pPr>
              <w:snapToGrid w:val="0"/>
              <w:rPr>
                <w:sz w:val="16"/>
                <w:szCs w:val="16"/>
              </w:rPr>
            </w:pPr>
            <w:r w:rsidRPr="00312D86">
              <w:rPr>
                <w:color w:val="000000"/>
                <w:sz w:val="16"/>
                <w:szCs w:val="16"/>
              </w:rPr>
              <w:t>976</w:t>
            </w:r>
          </w:p>
        </w:tc>
        <w:tc>
          <w:tcPr>
            <w:tcW w:w="864" w:type="dxa"/>
            <w:vAlign w:val="center"/>
            <w:hideMark/>
          </w:tcPr>
          <w:p w14:paraId="6C16C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08DF2E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0AC0E97" w14:textId="77777777" w:rsidR="00E42721" w:rsidRPr="009B3DCC" w:rsidRDefault="00E42721" w:rsidP="00F555E9">
            <w:pPr>
              <w:snapToGrid w:val="0"/>
              <w:jc w:val="center"/>
              <w:rPr>
                <w:sz w:val="16"/>
                <w:szCs w:val="16"/>
              </w:rPr>
            </w:pPr>
            <w:r w:rsidRPr="00266687">
              <w:rPr>
                <w:color w:val="000000"/>
                <w:sz w:val="16"/>
                <w:szCs w:val="16"/>
              </w:rPr>
              <w:t>212</w:t>
            </w:r>
          </w:p>
        </w:tc>
        <w:tc>
          <w:tcPr>
            <w:tcW w:w="1008" w:type="dxa"/>
            <w:vAlign w:val="center"/>
            <w:hideMark/>
          </w:tcPr>
          <w:p w14:paraId="03B870B4"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5C86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CF35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43F587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32D37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1E708BF"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32FE8EF0" w14:textId="77777777" w:rsidTr="00F555E9">
        <w:trPr>
          <w:trHeight w:val="165"/>
        </w:trPr>
        <w:tc>
          <w:tcPr>
            <w:tcW w:w="360" w:type="dxa"/>
            <w:vAlign w:val="center"/>
            <w:hideMark/>
          </w:tcPr>
          <w:p w14:paraId="44986BB7" w14:textId="77777777" w:rsidR="00E42721" w:rsidRPr="00312D86" w:rsidRDefault="00E42721" w:rsidP="00F555E9">
            <w:pPr>
              <w:snapToGrid w:val="0"/>
              <w:rPr>
                <w:sz w:val="16"/>
                <w:szCs w:val="16"/>
              </w:rPr>
            </w:pPr>
            <w:r w:rsidRPr="00312D86">
              <w:rPr>
                <w:color w:val="000000"/>
                <w:sz w:val="16"/>
                <w:szCs w:val="16"/>
              </w:rPr>
              <w:t>977</w:t>
            </w:r>
          </w:p>
        </w:tc>
        <w:tc>
          <w:tcPr>
            <w:tcW w:w="864" w:type="dxa"/>
            <w:vAlign w:val="center"/>
            <w:hideMark/>
          </w:tcPr>
          <w:p w14:paraId="266912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FAECC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05AFB97"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1D72B3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45D72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FA635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3C0A6A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C5AC5B"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6A7203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780F3E71" w14:textId="77777777" w:rsidTr="00F555E9">
        <w:trPr>
          <w:trHeight w:val="165"/>
        </w:trPr>
        <w:tc>
          <w:tcPr>
            <w:tcW w:w="360" w:type="dxa"/>
            <w:vAlign w:val="center"/>
            <w:hideMark/>
          </w:tcPr>
          <w:p w14:paraId="6ABE63CD" w14:textId="77777777" w:rsidR="00E42721" w:rsidRPr="00312D86" w:rsidRDefault="00E42721" w:rsidP="00F555E9">
            <w:pPr>
              <w:snapToGrid w:val="0"/>
              <w:rPr>
                <w:sz w:val="16"/>
                <w:szCs w:val="16"/>
              </w:rPr>
            </w:pPr>
            <w:r w:rsidRPr="00312D86">
              <w:rPr>
                <w:color w:val="000000"/>
                <w:sz w:val="16"/>
                <w:szCs w:val="16"/>
              </w:rPr>
              <w:t>978</w:t>
            </w:r>
          </w:p>
        </w:tc>
        <w:tc>
          <w:tcPr>
            <w:tcW w:w="864" w:type="dxa"/>
            <w:vAlign w:val="center"/>
            <w:hideMark/>
          </w:tcPr>
          <w:p w14:paraId="2507AE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C8D313"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D563E04"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50960F8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7DF3D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47814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437BE4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98BDE85"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5E472A7"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D74C33" w14:textId="77777777" w:rsidTr="00F555E9">
        <w:trPr>
          <w:trHeight w:val="165"/>
        </w:trPr>
        <w:tc>
          <w:tcPr>
            <w:tcW w:w="360" w:type="dxa"/>
            <w:vAlign w:val="center"/>
            <w:hideMark/>
          </w:tcPr>
          <w:p w14:paraId="7BDB63B7" w14:textId="77777777" w:rsidR="00E42721" w:rsidRPr="00312D86" w:rsidRDefault="00E42721" w:rsidP="00F555E9">
            <w:pPr>
              <w:snapToGrid w:val="0"/>
              <w:rPr>
                <w:sz w:val="16"/>
                <w:szCs w:val="16"/>
              </w:rPr>
            </w:pPr>
            <w:r w:rsidRPr="00312D86">
              <w:rPr>
                <w:color w:val="000000"/>
                <w:sz w:val="16"/>
                <w:szCs w:val="16"/>
              </w:rPr>
              <w:t>979</w:t>
            </w:r>
          </w:p>
        </w:tc>
        <w:tc>
          <w:tcPr>
            <w:tcW w:w="864" w:type="dxa"/>
            <w:vAlign w:val="center"/>
            <w:hideMark/>
          </w:tcPr>
          <w:p w14:paraId="2A8D6E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D9AF7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02C482F"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4DDA0D8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1453DA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5AC1B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CC6CD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1D1BAB1"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05F3D8F8"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29CABF45" w14:textId="77777777" w:rsidTr="00F555E9">
        <w:trPr>
          <w:trHeight w:val="165"/>
        </w:trPr>
        <w:tc>
          <w:tcPr>
            <w:tcW w:w="360" w:type="dxa"/>
            <w:vAlign w:val="center"/>
            <w:hideMark/>
          </w:tcPr>
          <w:p w14:paraId="3C9343E1" w14:textId="77777777" w:rsidR="00E42721" w:rsidRPr="00312D86" w:rsidRDefault="00E42721" w:rsidP="00F555E9">
            <w:pPr>
              <w:snapToGrid w:val="0"/>
              <w:rPr>
                <w:sz w:val="16"/>
                <w:szCs w:val="16"/>
              </w:rPr>
            </w:pPr>
            <w:r w:rsidRPr="00312D86">
              <w:rPr>
                <w:color w:val="000000"/>
                <w:sz w:val="16"/>
                <w:szCs w:val="16"/>
              </w:rPr>
              <w:t>980</w:t>
            </w:r>
          </w:p>
        </w:tc>
        <w:tc>
          <w:tcPr>
            <w:tcW w:w="864" w:type="dxa"/>
            <w:vAlign w:val="center"/>
            <w:hideMark/>
          </w:tcPr>
          <w:p w14:paraId="789FD23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51ADFA"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68C29A9" w14:textId="77777777" w:rsidR="00E42721" w:rsidRPr="009B3DCC" w:rsidRDefault="00E42721" w:rsidP="00F555E9">
            <w:pPr>
              <w:snapToGrid w:val="0"/>
              <w:jc w:val="center"/>
              <w:rPr>
                <w:sz w:val="16"/>
                <w:szCs w:val="16"/>
              </w:rPr>
            </w:pPr>
            <w:r w:rsidRPr="00266687">
              <w:rPr>
                <w:color w:val="000000"/>
                <w:sz w:val="16"/>
                <w:szCs w:val="16"/>
              </w:rPr>
              <w:t>213</w:t>
            </w:r>
          </w:p>
        </w:tc>
        <w:tc>
          <w:tcPr>
            <w:tcW w:w="1008" w:type="dxa"/>
            <w:vAlign w:val="center"/>
            <w:hideMark/>
          </w:tcPr>
          <w:p w14:paraId="6A270A10"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6BA0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C113E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F2550A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594A276"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2969C0"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03A1B4A7" w14:textId="77777777" w:rsidTr="00F555E9">
        <w:trPr>
          <w:trHeight w:val="165"/>
        </w:trPr>
        <w:tc>
          <w:tcPr>
            <w:tcW w:w="360" w:type="dxa"/>
            <w:vAlign w:val="center"/>
            <w:hideMark/>
          </w:tcPr>
          <w:p w14:paraId="62188FB5" w14:textId="77777777" w:rsidR="00E42721" w:rsidRPr="00312D86" w:rsidRDefault="00E42721" w:rsidP="00F555E9">
            <w:pPr>
              <w:snapToGrid w:val="0"/>
              <w:rPr>
                <w:sz w:val="16"/>
                <w:szCs w:val="16"/>
              </w:rPr>
            </w:pPr>
            <w:r w:rsidRPr="00312D86">
              <w:rPr>
                <w:color w:val="000000"/>
                <w:sz w:val="16"/>
                <w:szCs w:val="16"/>
              </w:rPr>
              <w:t>981</w:t>
            </w:r>
          </w:p>
        </w:tc>
        <w:tc>
          <w:tcPr>
            <w:tcW w:w="864" w:type="dxa"/>
            <w:vAlign w:val="center"/>
            <w:hideMark/>
          </w:tcPr>
          <w:p w14:paraId="634E043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03CC27"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3BBD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57B84A7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40CA0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63F14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B13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A144A8"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44D39256"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113F1A24" w14:textId="77777777" w:rsidTr="00F555E9">
        <w:trPr>
          <w:trHeight w:val="165"/>
        </w:trPr>
        <w:tc>
          <w:tcPr>
            <w:tcW w:w="360" w:type="dxa"/>
            <w:vAlign w:val="center"/>
            <w:hideMark/>
          </w:tcPr>
          <w:p w14:paraId="6D9C221D" w14:textId="77777777" w:rsidR="00E42721" w:rsidRPr="00312D86" w:rsidRDefault="00E42721" w:rsidP="00F555E9">
            <w:pPr>
              <w:snapToGrid w:val="0"/>
              <w:rPr>
                <w:sz w:val="16"/>
                <w:szCs w:val="16"/>
              </w:rPr>
            </w:pPr>
            <w:r w:rsidRPr="00312D86">
              <w:rPr>
                <w:color w:val="000000"/>
                <w:sz w:val="16"/>
                <w:szCs w:val="16"/>
              </w:rPr>
              <w:t>982</w:t>
            </w:r>
          </w:p>
        </w:tc>
        <w:tc>
          <w:tcPr>
            <w:tcW w:w="864" w:type="dxa"/>
            <w:vAlign w:val="center"/>
            <w:hideMark/>
          </w:tcPr>
          <w:p w14:paraId="19D59C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D8753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351534F1"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99CCE5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FA533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FB5A9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731214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2D64523"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412706DD"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9769A86" w14:textId="77777777" w:rsidTr="00F555E9">
        <w:trPr>
          <w:trHeight w:val="165"/>
        </w:trPr>
        <w:tc>
          <w:tcPr>
            <w:tcW w:w="360" w:type="dxa"/>
            <w:vAlign w:val="center"/>
            <w:hideMark/>
          </w:tcPr>
          <w:p w14:paraId="3CDA7FFD" w14:textId="77777777" w:rsidR="00E42721" w:rsidRPr="00312D86" w:rsidRDefault="00E42721" w:rsidP="00F555E9">
            <w:pPr>
              <w:snapToGrid w:val="0"/>
              <w:rPr>
                <w:sz w:val="16"/>
                <w:szCs w:val="16"/>
              </w:rPr>
            </w:pPr>
            <w:r w:rsidRPr="00312D86">
              <w:rPr>
                <w:color w:val="000000"/>
                <w:sz w:val="16"/>
                <w:szCs w:val="16"/>
              </w:rPr>
              <w:t>983</w:t>
            </w:r>
          </w:p>
        </w:tc>
        <w:tc>
          <w:tcPr>
            <w:tcW w:w="864" w:type="dxa"/>
            <w:vAlign w:val="center"/>
            <w:hideMark/>
          </w:tcPr>
          <w:p w14:paraId="256CE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DFD9C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CB2B3C8"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7EA7EF98"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9FA8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7161A6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FFFE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8DD901F"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6EEFD41"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EADE379" w14:textId="77777777" w:rsidTr="00F555E9">
        <w:trPr>
          <w:trHeight w:val="165"/>
        </w:trPr>
        <w:tc>
          <w:tcPr>
            <w:tcW w:w="360" w:type="dxa"/>
            <w:vAlign w:val="center"/>
            <w:hideMark/>
          </w:tcPr>
          <w:p w14:paraId="561306CE" w14:textId="77777777" w:rsidR="00E42721" w:rsidRPr="00312D86" w:rsidRDefault="00E42721" w:rsidP="00F555E9">
            <w:pPr>
              <w:snapToGrid w:val="0"/>
              <w:rPr>
                <w:sz w:val="16"/>
                <w:szCs w:val="16"/>
              </w:rPr>
            </w:pPr>
            <w:r w:rsidRPr="00312D86">
              <w:rPr>
                <w:color w:val="000000"/>
                <w:sz w:val="16"/>
                <w:szCs w:val="16"/>
              </w:rPr>
              <w:t>984</w:t>
            </w:r>
          </w:p>
        </w:tc>
        <w:tc>
          <w:tcPr>
            <w:tcW w:w="864" w:type="dxa"/>
            <w:vAlign w:val="center"/>
            <w:hideMark/>
          </w:tcPr>
          <w:p w14:paraId="32F8FE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37242C"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F737197" w14:textId="77777777" w:rsidR="00E42721" w:rsidRPr="009B3DCC" w:rsidRDefault="00E42721" w:rsidP="00F555E9">
            <w:pPr>
              <w:snapToGrid w:val="0"/>
              <w:jc w:val="center"/>
              <w:rPr>
                <w:sz w:val="16"/>
                <w:szCs w:val="16"/>
              </w:rPr>
            </w:pPr>
            <w:r w:rsidRPr="00266687">
              <w:rPr>
                <w:color w:val="000000"/>
                <w:sz w:val="16"/>
                <w:szCs w:val="16"/>
              </w:rPr>
              <w:t>214</w:t>
            </w:r>
          </w:p>
        </w:tc>
        <w:tc>
          <w:tcPr>
            <w:tcW w:w="1008" w:type="dxa"/>
            <w:vAlign w:val="center"/>
            <w:hideMark/>
          </w:tcPr>
          <w:p w14:paraId="0AD9A43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A7EB81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6819F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6B94F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253C9B" w14:textId="77777777" w:rsidR="00E42721" w:rsidRPr="009B3DCC" w:rsidRDefault="00E42721" w:rsidP="00F555E9">
            <w:pPr>
              <w:snapToGrid w:val="0"/>
              <w:jc w:val="center"/>
              <w:rPr>
                <w:sz w:val="16"/>
                <w:szCs w:val="16"/>
              </w:rPr>
            </w:pPr>
            <w:r w:rsidRPr="00266687">
              <w:rPr>
                <w:color w:val="000000"/>
                <w:sz w:val="16"/>
                <w:szCs w:val="16"/>
              </w:rPr>
              <w:t>12.80</w:t>
            </w:r>
          </w:p>
        </w:tc>
        <w:tc>
          <w:tcPr>
            <w:tcW w:w="1008" w:type="dxa"/>
            <w:vAlign w:val="center"/>
            <w:hideMark/>
          </w:tcPr>
          <w:p w14:paraId="5592E026"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246F1C30" w14:textId="77777777" w:rsidTr="00F555E9">
        <w:trPr>
          <w:trHeight w:val="165"/>
        </w:trPr>
        <w:tc>
          <w:tcPr>
            <w:tcW w:w="360" w:type="dxa"/>
            <w:vAlign w:val="center"/>
            <w:hideMark/>
          </w:tcPr>
          <w:p w14:paraId="6FFC98B5" w14:textId="77777777" w:rsidR="00E42721" w:rsidRPr="00312D86" w:rsidRDefault="00E42721" w:rsidP="00F555E9">
            <w:pPr>
              <w:snapToGrid w:val="0"/>
              <w:rPr>
                <w:sz w:val="16"/>
                <w:szCs w:val="16"/>
              </w:rPr>
            </w:pPr>
            <w:r w:rsidRPr="00312D86">
              <w:rPr>
                <w:color w:val="000000"/>
                <w:sz w:val="16"/>
                <w:szCs w:val="16"/>
              </w:rPr>
              <w:t>985</w:t>
            </w:r>
          </w:p>
        </w:tc>
        <w:tc>
          <w:tcPr>
            <w:tcW w:w="864" w:type="dxa"/>
            <w:vAlign w:val="center"/>
            <w:hideMark/>
          </w:tcPr>
          <w:p w14:paraId="487B4C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2F77AB"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10EA9F2"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A9A860E"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515721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2C6E69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95A4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59B980"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782E549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61367E6" w14:textId="77777777" w:rsidTr="00F555E9">
        <w:trPr>
          <w:trHeight w:val="180"/>
        </w:trPr>
        <w:tc>
          <w:tcPr>
            <w:tcW w:w="360" w:type="dxa"/>
            <w:vAlign w:val="center"/>
            <w:hideMark/>
          </w:tcPr>
          <w:p w14:paraId="55992B49" w14:textId="77777777" w:rsidR="00E42721" w:rsidRPr="00312D86" w:rsidRDefault="00E42721" w:rsidP="00F555E9">
            <w:pPr>
              <w:snapToGrid w:val="0"/>
              <w:rPr>
                <w:sz w:val="16"/>
                <w:szCs w:val="16"/>
              </w:rPr>
            </w:pPr>
            <w:r w:rsidRPr="00312D86">
              <w:rPr>
                <w:color w:val="000000"/>
                <w:sz w:val="16"/>
                <w:szCs w:val="16"/>
              </w:rPr>
              <w:t>986</w:t>
            </w:r>
          </w:p>
        </w:tc>
        <w:tc>
          <w:tcPr>
            <w:tcW w:w="864" w:type="dxa"/>
            <w:vAlign w:val="center"/>
            <w:hideMark/>
          </w:tcPr>
          <w:p w14:paraId="701E85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7301D"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092DA79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784457F"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86ADE9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EA55A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6E562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9101354" w14:textId="77777777" w:rsidR="00E42721" w:rsidRPr="009B3DCC" w:rsidRDefault="00E42721" w:rsidP="00F555E9">
            <w:pPr>
              <w:snapToGrid w:val="0"/>
              <w:jc w:val="center"/>
              <w:rPr>
                <w:sz w:val="16"/>
                <w:szCs w:val="16"/>
              </w:rPr>
            </w:pPr>
            <w:r w:rsidRPr="00266687">
              <w:rPr>
                <w:color w:val="000000"/>
                <w:sz w:val="16"/>
                <w:szCs w:val="16"/>
              </w:rPr>
              <w:t>18.20</w:t>
            </w:r>
          </w:p>
        </w:tc>
        <w:tc>
          <w:tcPr>
            <w:tcW w:w="1008" w:type="dxa"/>
            <w:vAlign w:val="center"/>
            <w:hideMark/>
          </w:tcPr>
          <w:p w14:paraId="28C26E6F"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5420CF5" w14:textId="77777777" w:rsidTr="00F555E9">
        <w:trPr>
          <w:trHeight w:val="165"/>
        </w:trPr>
        <w:tc>
          <w:tcPr>
            <w:tcW w:w="360" w:type="dxa"/>
            <w:vAlign w:val="center"/>
            <w:hideMark/>
          </w:tcPr>
          <w:p w14:paraId="7185B8A5" w14:textId="77777777" w:rsidR="00E42721" w:rsidRPr="00312D86" w:rsidRDefault="00E42721" w:rsidP="00F555E9">
            <w:pPr>
              <w:snapToGrid w:val="0"/>
              <w:rPr>
                <w:sz w:val="16"/>
                <w:szCs w:val="16"/>
              </w:rPr>
            </w:pPr>
            <w:r w:rsidRPr="00312D86">
              <w:rPr>
                <w:color w:val="000000"/>
                <w:sz w:val="16"/>
                <w:szCs w:val="16"/>
              </w:rPr>
              <w:t>987</w:t>
            </w:r>
          </w:p>
        </w:tc>
        <w:tc>
          <w:tcPr>
            <w:tcW w:w="864" w:type="dxa"/>
            <w:vAlign w:val="center"/>
            <w:hideMark/>
          </w:tcPr>
          <w:p w14:paraId="320986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2865AA5"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6750276F"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0905AFB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A32793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5FF6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57C06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213960E"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64705A3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4EDB10F9" w14:textId="77777777" w:rsidTr="00F555E9">
        <w:trPr>
          <w:trHeight w:val="165"/>
        </w:trPr>
        <w:tc>
          <w:tcPr>
            <w:tcW w:w="360" w:type="dxa"/>
            <w:vAlign w:val="center"/>
            <w:hideMark/>
          </w:tcPr>
          <w:p w14:paraId="11F7DB17" w14:textId="77777777" w:rsidR="00E42721" w:rsidRPr="00312D86" w:rsidRDefault="00E42721" w:rsidP="00F555E9">
            <w:pPr>
              <w:snapToGrid w:val="0"/>
              <w:rPr>
                <w:sz w:val="16"/>
                <w:szCs w:val="16"/>
              </w:rPr>
            </w:pPr>
            <w:r w:rsidRPr="00312D86">
              <w:rPr>
                <w:color w:val="000000"/>
                <w:sz w:val="16"/>
                <w:szCs w:val="16"/>
              </w:rPr>
              <w:t>988</w:t>
            </w:r>
          </w:p>
        </w:tc>
        <w:tc>
          <w:tcPr>
            <w:tcW w:w="864" w:type="dxa"/>
            <w:vAlign w:val="center"/>
            <w:hideMark/>
          </w:tcPr>
          <w:p w14:paraId="6C9CAA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50F261"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296F5BC4" w14:textId="77777777" w:rsidR="00E42721" w:rsidRPr="009B3DCC" w:rsidRDefault="00E42721" w:rsidP="00F555E9">
            <w:pPr>
              <w:snapToGrid w:val="0"/>
              <w:jc w:val="center"/>
              <w:rPr>
                <w:sz w:val="16"/>
                <w:szCs w:val="16"/>
              </w:rPr>
            </w:pPr>
            <w:r w:rsidRPr="00266687">
              <w:rPr>
                <w:color w:val="000000"/>
                <w:sz w:val="16"/>
                <w:szCs w:val="16"/>
              </w:rPr>
              <w:t>215</w:t>
            </w:r>
          </w:p>
        </w:tc>
        <w:tc>
          <w:tcPr>
            <w:tcW w:w="1008" w:type="dxa"/>
            <w:vAlign w:val="center"/>
            <w:hideMark/>
          </w:tcPr>
          <w:p w14:paraId="3020309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F4E8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7AC4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DA2C5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E43A2E" w14:textId="77777777" w:rsidR="00E42721" w:rsidRPr="009B3DCC" w:rsidRDefault="00E42721" w:rsidP="00F555E9">
            <w:pPr>
              <w:snapToGrid w:val="0"/>
              <w:jc w:val="center"/>
              <w:rPr>
                <w:sz w:val="16"/>
                <w:szCs w:val="16"/>
              </w:rPr>
            </w:pPr>
            <w:r w:rsidRPr="00266687">
              <w:rPr>
                <w:color w:val="000000"/>
                <w:sz w:val="16"/>
                <w:szCs w:val="16"/>
              </w:rPr>
              <w:t>25.70</w:t>
            </w:r>
          </w:p>
        </w:tc>
        <w:tc>
          <w:tcPr>
            <w:tcW w:w="1008" w:type="dxa"/>
            <w:vAlign w:val="center"/>
            <w:hideMark/>
          </w:tcPr>
          <w:p w14:paraId="5D98ED79"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7C7D888F" w14:textId="77777777" w:rsidTr="00F555E9">
        <w:trPr>
          <w:trHeight w:val="165"/>
        </w:trPr>
        <w:tc>
          <w:tcPr>
            <w:tcW w:w="360" w:type="dxa"/>
            <w:vAlign w:val="center"/>
            <w:hideMark/>
          </w:tcPr>
          <w:p w14:paraId="45270E60" w14:textId="77777777" w:rsidR="00E42721" w:rsidRPr="00312D86" w:rsidRDefault="00E42721" w:rsidP="00F555E9">
            <w:pPr>
              <w:snapToGrid w:val="0"/>
              <w:rPr>
                <w:sz w:val="16"/>
                <w:szCs w:val="16"/>
              </w:rPr>
            </w:pPr>
            <w:r w:rsidRPr="00312D86">
              <w:rPr>
                <w:color w:val="000000"/>
                <w:sz w:val="16"/>
                <w:szCs w:val="16"/>
              </w:rPr>
              <w:t>989</w:t>
            </w:r>
          </w:p>
        </w:tc>
        <w:tc>
          <w:tcPr>
            <w:tcW w:w="864" w:type="dxa"/>
            <w:vAlign w:val="center"/>
            <w:hideMark/>
          </w:tcPr>
          <w:p w14:paraId="065F64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A4093F"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7403756C"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43BCB1A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8F7885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3742F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0F9AE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BB7303F" w14:textId="77777777" w:rsidR="00E42721" w:rsidRPr="009B3DCC" w:rsidRDefault="00E42721" w:rsidP="00F555E9">
            <w:pPr>
              <w:snapToGrid w:val="0"/>
              <w:jc w:val="center"/>
              <w:rPr>
                <w:sz w:val="16"/>
                <w:szCs w:val="16"/>
              </w:rPr>
            </w:pPr>
            <w:r w:rsidRPr="00266687">
              <w:rPr>
                <w:color w:val="000000"/>
                <w:sz w:val="16"/>
                <w:szCs w:val="16"/>
              </w:rPr>
              <w:t>20.80</w:t>
            </w:r>
          </w:p>
        </w:tc>
        <w:tc>
          <w:tcPr>
            <w:tcW w:w="1008" w:type="dxa"/>
            <w:vAlign w:val="center"/>
            <w:hideMark/>
          </w:tcPr>
          <w:p w14:paraId="0DC29291"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0C15D1" w14:textId="77777777" w:rsidTr="00F555E9">
        <w:trPr>
          <w:trHeight w:val="165"/>
        </w:trPr>
        <w:tc>
          <w:tcPr>
            <w:tcW w:w="360" w:type="dxa"/>
            <w:vAlign w:val="center"/>
            <w:hideMark/>
          </w:tcPr>
          <w:p w14:paraId="76ECC584" w14:textId="77777777" w:rsidR="00E42721" w:rsidRPr="00312D86" w:rsidRDefault="00E42721" w:rsidP="00F555E9">
            <w:pPr>
              <w:snapToGrid w:val="0"/>
              <w:rPr>
                <w:sz w:val="16"/>
                <w:szCs w:val="16"/>
              </w:rPr>
            </w:pPr>
            <w:r w:rsidRPr="00312D86">
              <w:rPr>
                <w:color w:val="000000"/>
                <w:sz w:val="16"/>
                <w:szCs w:val="16"/>
              </w:rPr>
              <w:t>990</w:t>
            </w:r>
          </w:p>
        </w:tc>
        <w:tc>
          <w:tcPr>
            <w:tcW w:w="864" w:type="dxa"/>
            <w:vAlign w:val="center"/>
            <w:hideMark/>
          </w:tcPr>
          <w:p w14:paraId="746244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EF88B6"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185C9F30"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53ABA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ED473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1D42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9C3FD4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ED99B30" w14:textId="77777777" w:rsidR="00E42721" w:rsidRPr="009B3DCC" w:rsidRDefault="00E42721" w:rsidP="00F555E9">
            <w:pPr>
              <w:snapToGrid w:val="0"/>
              <w:jc w:val="center"/>
              <w:rPr>
                <w:sz w:val="16"/>
                <w:szCs w:val="16"/>
              </w:rPr>
            </w:pPr>
            <w:r w:rsidRPr="00266687">
              <w:rPr>
                <w:color w:val="000000"/>
                <w:sz w:val="16"/>
                <w:szCs w:val="16"/>
              </w:rPr>
              <w:t>24.70</w:t>
            </w:r>
          </w:p>
        </w:tc>
        <w:tc>
          <w:tcPr>
            <w:tcW w:w="1008" w:type="dxa"/>
            <w:vAlign w:val="center"/>
            <w:hideMark/>
          </w:tcPr>
          <w:p w14:paraId="6D2351F5"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6FD770E" w14:textId="77777777" w:rsidTr="00F555E9">
        <w:trPr>
          <w:trHeight w:val="165"/>
        </w:trPr>
        <w:tc>
          <w:tcPr>
            <w:tcW w:w="360" w:type="dxa"/>
            <w:vAlign w:val="center"/>
            <w:hideMark/>
          </w:tcPr>
          <w:p w14:paraId="0DADEFD6" w14:textId="77777777" w:rsidR="00E42721" w:rsidRPr="00312D86" w:rsidRDefault="00E42721" w:rsidP="00F555E9">
            <w:pPr>
              <w:snapToGrid w:val="0"/>
              <w:rPr>
                <w:sz w:val="16"/>
                <w:szCs w:val="16"/>
              </w:rPr>
            </w:pPr>
            <w:r w:rsidRPr="00312D86">
              <w:rPr>
                <w:color w:val="000000"/>
                <w:sz w:val="16"/>
                <w:szCs w:val="16"/>
              </w:rPr>
              <w:t>991</w:t>
            </w:r>
          </w:p>
        </w:tc>
        <w:tc>
          <w:tcPr>
            <w:tcW w:w="864" w:type="dxa"/>
            <w:vAlign w:val="center"/>
            <w:hideMark/>
          </w:tcPr>
          <w:p w14:paraId="64D690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66F7B78"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4DE06437"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34715F9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C6D9E0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54D2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1F5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E2B71BC" w14:textId="77777777" w:rsidR="00E42721" w:rsidRPr="009B3DCC" w:rsidRDefault="00E42721" w:rsidP="00F555E9">
            <w:pPr>
              <w:snapToGrid w:val="0"/>
              <w:jc w:val="center"/>
              <w:rPr>
                <w:sz w:val="16"/>
                <w:szCs w:val="16"/>
              </w:rPr>
            </w:pPr>
            <w:r w:rsidRPr="00266687">
              <w:rPr>
                <w:color w:val="000000"/>
                <w:sz w:val="16"/>
                <w:szCs w:val="16"/>
              </w:rPr>
              <w:t>32.70</w:t>
            </w:r>
          </w:p>
        </w:tc>
        <w:tc>
          <w:tcPr>
            <w:tcW w:w="1008" w:type="dxa"/>
            <w:vAlign w:val="center"/>
            <w:hideMark/>
          </w:tcPr>
          <w:p w14:paraId="13B7387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3046F44" w14:textId="77777777" w:rsidTr="00F555E9">
        <w:trPr>
          <w:trHeight w:val="165"/>
        </w:trPr>
        <w:tc>
          <w:tcPr>
            <w:tcW w:w="360" w:type="dxa"/>
            <w:vAlign w:val="center"/>
            <w:hideMark/>
          </w:tcPr>
          <w:p w14:paraId="74CD47C6" w14:textId="77777777" w:rsidR="00E42721" w:rsidRPr="00312D86" w:rsidRDefault="00E42721" w:rsidP="00F555E9">
            <w:pPr>
              <w:snapToGrid w:val="0"/>
              <w:rPr>
                <w:sz w:val="16"/>
                <w:szCs w:val="16"/>
              </w:rPr>
            </w:pPr>
            <w:r w:rsidRPr="00312D86">
              <w:rPr>
                <w:color w:val="000000"/>
                <w:sz w:val="16"/>
                <w:szCs w:val="16"/>
              </w:rPr>
              <w:t>992</w:t>
            </w:r>
          </w:p>
        </w:tc>
        <w:tc>
          <w:tcPr>
            <w:tcW w:w="864" w:type="dxa"/>
            <w:vAlign w:val="center"/>
            <w:hideMark/>
          </w:tcPr>
          <w:p w14:paraId="0247622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D4950" w14:textId="77777777" w:rsidR="00E42721" w:rsidRPr="009B3DCC" w:rsidRDefault="00E42721" w:rsidP="00F555E9">
            <w:pPr>
              <w:snapToGrid w:val="0"/>
              <w:jc w:val="center"/>
              <w:rPr>
                <w:sz w:val="16"/>
                <w:szCs w:val="16"/>
              </w:rPr>
            </w:pPr>
            <w:r w:rsidRPr="00266687">
              <w:rPr>
                <w:color w:val="000000"/>
                <w:sz w:val="16"/>
                <w:szCs w:val="16"/>
              </w:rPr>
              <w:t>Bannock Russet</w:t>
            </w:r>
          </w:p>
        </w:tc>
        <w:tc>
          <w:tcPr>
            <w:tcW w:w="504" w:type="dxa"/>
            <w:vAlign w:val="center"/>
            <w:hideMark/>
          </w:tcPr>
          <w:p w14:paraId="52423F0E" w14:textId="77777777" w:rsidR="00E42721" w:rsidRPr="009B3DCC" w:rsidRDefault="00E42721" w:rsidP="00F555E9">
            <w:pPr>
              <w:snapToGrid w:val="0"/>
              <w:jc w:val="center"/>
              <w:rPr>
                <w:sz w:val="16"/>
                <w:szCs w:val="16"/>
              </w:rPr>
            </w:pPr>
            <w:r w:rsidRPr="00266687">
              <w:rPr>
                <w:color w:val="000000"/>
                <w:sz w:val="16"/>
                <w:szCs w:val="16"/>
              </w:rPr>
              <w:t>216</w:t>
            </w:r>
          </w:p>
        </w:tc>
        <w:tc>
          <w:tcPr>
            <w:tcW w:w="1008" w:type="dxa"/>
            <w:vAlign w:val="center"/>
            <w:hideMark/>
          </w:tcPr>
          <w:p w14:paraId="5279E76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9AE1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8CFC4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6B79EB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D519C2B" w14:textId="77777777" w:rsidR="00E42721" w:rsidRPr="009B3DCC" w:rsidRDefault="00E42721" w:rsidP="00F555E9">
            <w:pPr>
              <w:snapToGrid w:val="0"/>
              <w:jc w:val="center"/>
              <w:rPr>
                <w:sz w:val="16"/>
                <w:szCs w:val="16"/>
              </w:rPr>
            </w:pPr>
            <w:r w:rsidRPr="00266687">
              <w:rPr>
                <w:color w:val="000000"/>
                <w:sz w:val="16"/>
                <w:szCs w:val="16"/>
              </w:rPr>
              <w:t>36.10</w:t>
            </w:r>
          </w:p>
        </w:tc>
        <w:tc>
          <w:tcPr>
            <w:tcW w:w="1008" w:type="dxa"/>
            <w:vAlign w:val="center"/>
            <w:hideMark/>
          </w:tcPr>
          <w:p w14:paraId="5EE0D97D"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7D16D3B0" w14:textId="77777777" w:rsidTr="00F555E9">
        <w:trPr>
          <w:trHeight w:val="165"/>
        </w:trPr>
        <w:tc>
          <w:tcPr>
            <w:tcW w:w="360" w:type="dxa"/>
            <w:vAlign w:val="center"/>
            <w:hideMark/>
          </w:tcPr>
          <w:p w14:paraId="0C2D8243" w14:textId="77777777" w:rsidR="00E42721" w:rsidRPr="00312D86" w:rsidRDefault="00E42721" w:rsidP="00F555E9">
            <w:pPr>
              <w:snapToGrid w:val="0"/>
              <w:rPr>
                <w:sz w:val="16"/>
                <w:szCs w:val="16"/>
              </w:rPr>
            </w:pPr>
            <w:r w:rsidRPr="00312D86">
              <w:rPr>
                <w:color w:val="000000"/>
                <w:sz w:val="16"/>
                <w:szCs w:val="16"/>
              </w:rPr>
              <w:t>993</w:t>
            </w:r>
          </w:p>
        </w:tc>
        <w:tc>
          <w:tcPr>
            <w:tcW w:w="864" w:type="dxa"/>
            <w:vAlign w:val="center"/>
            <w:hideMark/>
          </w:tcPr>
          <w:p w14:paraId="48EAEF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012C4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0D948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04092545"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6DE76A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DD934D"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C68CB9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B561DF1"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21C77D18"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12153FB" w14:textId="77777777" w:rsidTr="00F555E9">
        <w:trPr>
          <w:trHeight w:val="165"/>
        </w:trPr>
        <w:tc>
          <w:tcPr>
            <w:tcW w:w="360" w:type="dxa"/>
            <w:vAlign w:val="center"/>
            <w:hideMark/>
          </w:tcPr>
          <w:p w14:paraId="6FC3FC33" w14:textId="77777777" w:rsidR="00E42721" w:rsidRPr="00312D86" w:rsidRDefault="00E42721" w:rsidP="00F555E9">
            <w:pPr>
              <w:snapToGrid w:val="0"/>
              <w:rPr>
                <w:sz w:val="16"/>
                <w:szCs w:val="16"/>
              </w:rPr>
            </w:pPr>
            <w:r w:rsidRPr="00312D86">
              <w:rPr>
                <w:color w:val="000000"/>
                <w:sz w:val="16"/>
                <w:szCs w:val="16"/>
              </w:rPr>
              <w:t>994</w:t>
            </w:r>
          </w:p>
        </w:tc>
        <w:tc>
          <w:tcPr>
            <w:tcW w:w="864" w:type="dxa"/>
            <w:vAlign w:val="center"/>
            <w:hideMark/>
          </w:tcPr>
          <w:p w14:paraId="4CAF14B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BA380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050B76"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3E95854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0928009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AA7E7C"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DC343A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70700A9"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42B12691"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7F37EC72" w14:textId="77777777" w:rsidTr="00F555E9">
        <w:trPr>
          <w:trHeight w:val="165"/>
        </w:trPr>
        <w:tc>
          <w:tcPr>
            <w:tcW w:w="360" w:type="dxa"/>
            <w:vAlign w:val="center"/>
            <w:hideMark/>
          </w:tcPr>
          <w:p w14:paraId="169F8CB8" w14:textId="77777777" w:rsidR="00E42721" w:rsidRPr="00312D86" w:rsidRDefault="00E42721" w:rsidP="00F555E9">
            <w:pPr>
              <w:snapToGrid w:val="0"/>
              <w:rPr>
                <w:sz w:val="16"/>
                <w:szCs w:val="16"/>
              </w:rPr>
            </w:pPr>
            <w:r w:rsidRPr="00312D86">
              <w:rPr>
                <w:color w:val="000000"/>
                <w:sz w:val="16"/>
                <w:szCs w:val="16"/>
              </w:rPr>
              <w:t>995</w:t>
            </w:r>
          </w:p>
        </w:tc>
        <w:tc>
          <w:tcPr>
            <w:tcW w:w="864" w:type="dxa"/>
            <w:vAlign w:val="center"/>
            <w:hideMark/>
          </w:tcPr>
          <w:p w14:paraId="01E61BB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C280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D5A2E2"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9D67C5D"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246DC1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A3EF96"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292B22E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E7212E"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1BF0C81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3C97A95" w14:textId="77777777" w:rsidTr="00F555E9">
        <w:trPr>
          <w:trHeight w:val="165"/>
        </w:trPr>
        <w:tc>
          <w:tcPr>
            <w:tcW w:w="360" w:type="dxa"/>
            <w:vAlign w:val="center"/>
            <w:hideMark/>
          </w:tcPr>
          <w:p w14:paraId="1F76BB11" w14:textId="77777777" w:rsidR="00E42721" w:rsidRPr="00312D86" w:rsidRDefault="00E42721" w:rsidP="00F555E9">
            <w:pPr>
              <w:snapToGrid w:val="0"/>
              <w:rPr>
                <w:sz w:val="16"/>
                <w:szCs w:val="16"/>
              </w:rPr>
            </w:pPr>
            <w:r w:rsidRPr="00312D86">
              <w:rPr>
                <w:color w:val="000000"/>
                <w:sz w:val="16"/>
                <w:szCs w:val="16"/>
              </w:rPr>
              <w:t>996</w:t>
            </w:r>
          </w:p>
        </w:tc>
        <w:tc>
          <w:tcPr>
            <w:tcW w:w="864" w:type="dxa"/>
            <w:vAlign w:val="center"/>
            <w:hideMark/>
          </w:tcPr>
          <w:p w14:paraId="28F3332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FE069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04F4A6F" w14:textId="77777777" w:rsidR="00E42721" w:rsidRPr="009B3DCC" w:rsidRDefault="00E42721" w:rsidP="00F555E9">
            <w:pPr>
              <w:snapToGrid w:val="0"/>
              <w:jc w:val="center"/>
              <w:rPr>
                <w:sz w:val="16"/>
                <w:szCs w:val="16"/>
              </w:rPr>
            </w:pPr>
            <w:r w:rsidRPr="00266687">
              <w:rPr>
                <w:color w:val="000000"/>
                <w:sz w:val="16"/>
                <w:szCs w:val="16"/>
              </w:rPr>
              <w:t>218</w:t>
            </w:r>
          </w:p>
        </w:tc>
        <w:tc>
          <w:tcPr>
            <w:tcW w:w="1008" w:type="dxa"/>
            <w:vAlign w:val="center"/>
            <w:hideMark/>
          </w:tcPr>
          <w:p w14:paraId="2CE76908"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4B510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13A77FE"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B1A4FD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751190" w14:textId="77777777" w:rsidR="00E42721" w:rsidRPr="009B3DCC" w:rsidRDefault="00E42721" w:rsidP="00F555E9">
            <w:pPr>
              <w:snapToGrid w:val="0"/>
              <w:jc w:val="center"/>
              <w:rPr>
                <w:sz w:val="16"/>
                <w:szCs w:val="16"/>
              </w:rPr>
            </w:pPr>
            <w:r w:rsidRPr="00266687">
              <w:rPr>
                <w:color w:val="000000"/>
                <w:sz w:val="16"/>
                <w:szCs w:val="16"/>
              </w:rPr>
              <w:t>14.50</w:t>
            </w:r>
          </w:p>
        </w:tc>
        <w:tc>
          <w:tcPr>
            <w:tcW w:w="1008" w:type="dxa"/>
            <w:vAlign w:val="center"/>
            <w:hideMark/>
          </w:tcPr>
          <w:p w14:paraId="052FBF45"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93E687D" w14:textId="77777777" w:rsidTr="00F555E9">
        <w:trPr>
          <w:trHeight w:val="165"/>
        </w:trPr>
        <w:tc>
          <w:tcPr>
            <w:tcW w:w="360" w:type="dxa"/>
            <w:vAlign w:val="center"/>
            <w:hideMark/>
          </w:tcPr>
          <w:p w14:paraId="337068AB" w14:textId="77777777" w:rsidR="00E42721" w:rsidRPr="00312D86" w:rsidRDefault="00E42721" w:rsidP="00F555E9">
            <w:pPr>
              <w:snapToGrid w:val="0"/>
              <w:rPr>
                <w:sz w:val="16"/>
                <w:szCs w:val="16"/>
              </w:rPr>
            </w:pPr>
            <w:r w:rsidRPr="00312D86">
              <w:rPr>
                <w:color w:val="000000"/>
                <w:sz w:val="16"/>
                <w:szCs w:val="16"/>
              </w:rPr>
              <w:t>997</w:t>
            </w:r>
          </w:p>
        </w:tc>
        <w:tc>
          <w:tcPr>
            <w:tcW w:w="864" w:type="dxa"/>
            <w:vAlign w:val="center"/>
            <w:hideMark/>
          </w:tcPr>
          <w:p w14:paraId="7A6C26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07A9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0C0C88"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049AC27"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55E19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0437D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DED06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EDDA15" w14:textId="77777777" w:rsidR="00E42721" w:rsidRPr="009B3DCC" w:rsidRDefault="00E42721" w:rsidP="00F555E9">
            <w:pPr>
              <w:snapToGrid w:val="0"/>
              <w:jc w:val="center"/>
              <w:rPr>
                <w:sz w:val="16"/>
                <w:szCs w:val="16"/>
              </w:rPr>
            </w:pPr>
            <w:r w:rsidRPr="00266687">
              <w:rPr>
                <w:color w:val="000000"/>
                <w:sz w:val="16"/>
                <w:szCs w:val="16"/>
              </w:rPr>
              <w:t>13.70</w:t>
            </w:r>
          </w:p>
        </w:tc>
        <w:tc>
          <w:tcPr>
            <w:tcW w:w="1008" w:type="dxa"/>
            <w:vAlign w:val="center"/>
            <w:hideMark/>
          </w:tcPr>
          <w:p w14:paraId="2FD4293A"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797F593" w14:textId="77777777" w:rsidTr="00F555E9">
        <w:trPr>
          <w:trHeight w:val="165"/>
        </w:trPr>
        <w:tc>
          <w:tcPr>
            <w:tcW w:w="360" w:type="dxa"/>
            <w:vAlign w:val="center"/>
            <w:hideMark/>
          </w:tcPr>
          <w:p w14:paraId="6A3B7C1E" w14:textId="77777777" w:rsidR="00E42721" w:rsidRPr="00312D86" w:rsidRDefault="00E42721" w:rsidP="00F555E9">
            <w:pPr>
              <w:snapToGrid w:val="0"/>
              <w:rPr>
                <w:sz w:val="16"/>
                <w:szCs w:val="16"/>
              </w:rPr>
            </w:pPr>
            <w:r w:rsidRPr="00312D86">
              <w:rPr>
                <w:color w:val="000000"/>
                <w:sz w:val="16"/>
                <w:szCs w:val="16"/>
              </w:rPr>
              <w:t>998</w:t>
            </w:r>
          </w:p>
        </w:tc>
        <w:tc>
          <w:tcPr>
            <w:tcW w:w="864" w:type="dxa"/>
            <w:vAlign w:val="center"/>
            <w:hideMark/>
          </w:tcPr>
          <w:p w14:paraId="07157CB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5E4EF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078B47"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3771C2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B80CE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6EA60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AE4A04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FE5AB0A"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28DFAA60"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44158818" w14:textId="77777777" w:rsidTr="00F555E9">
        <w:trPr>
          <w:trHeight w:val="165"/>
        </w:trPr>
        <w:tc>
          <w:tcPr>
            <w:tcW w:w="360" w:type="dxa"/>
            <w:vAlign w:val="center"/>
            <w:hideMark/>
          </w:tcPr>
          <w:p w14:paraId="0BB4D3EF" w14:textId="77777777" w:rsidR="00E42721" w:rsidRPr="00312D86" w:rsidRDefault="00E42721" w:rsidP="00F555E9">
            <w:pPr>
              <w:snapToGrid w:val="0"/>
              <w:rPr>
                <w:sz w:val="16"/>
                <w:szCs w:val="16"/>
              </w:rPr>
            </w:pPr>
            <w:r w:rsidRPr="00312D86">
              <w:rPr>
                <w:color w:val="000000"/>
                <w:sz w:val="16"/>
                <w:szCs w:val="16"/>
              </w:rPr>
              <w:t>999</w:t>
            </w:r>
          </w:p>
        </w:tc>
        <w:tc>
          <w:tcPr>
            <w:tcW w:w="864" w:type="dxa"/>
            <w:vAlign w:val="center"/>
            <w:hideMark/>
          </w:tcPr>
          <w:p w14:paraId="33332E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9AF47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CA0401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3AC745D6"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09CF05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0A22C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E5D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EFEA07" w14:textId="77777777" w:rsidR="00E42721" w:rsidRPr="009B3DCC" w:rsidRDefault="00E42721" w:rsidP="00F555E9">
            <w:pPr>
              <w:snapToGrid w:val="0"/>
              <w:jc w:val="center"/>
              <w:rPr>
                <w:sz w:val="16"/>
                <w:szCs w:val="16"/>
              </w:rPr>
            </w:pPr>
            <w:r w:rsidRPr="00266687">
              <w:rPr>
                <w:color w:val="000000"/>
                <w:sz w:val="16"/>
                <w:szCs w:val="16"/>
              </w:rPr>
              <w:t>19.60</w:t>
            </w:r>
          </w:p>
        </w:tc>
        <w:tc>
          <w:tcPr>
            <w:tcW w:w="1008" w:type="dxa"/>
            <w:vAlign w:val="center"/>
            <w:hideMark/>
          </w:tcPr>
          <w:p w14:paraId="3FF20E25"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178E03" w14:textId="77777777" w:rsidTr="00F555E9">
        <w:trPr>
          <w:trHeight w:val="180"/>
        </w:trPr>
        <w:tc>
          <w:tcPr>
            <w:tcW w:w="360" w:type="dxa"/>
            <w:vAlign w:val="center"/>
            <w:hideMark/>
          </w:tcPr>
          <w:p w14:paraId="0912D4B8" w14:textId="77777777" w:rsidR="00E42721" w:rsidRPr="00312D86" w:rsidRDefault="00E42721" w:rsidP="00F555E9">
            <w:pPr>
              <w:snapToGrid w:val="0"/>
              <w:rPr>
                <w:sz w:val="16"/>
                <w:szCs w:val="16"/>
              </w:rPr>
            </w:pPr>
            <w:r w:rsidRPr="00312D86">
              <w:rPr>
                <w:color w:val="000000"/>
                <w:sz w:val="16"/>
                <w:szCs w:val="16"/>
              </w:rPr>
              <w:t>1000</w:t>
            </w:r>
          </w:p>
        </w:tc>
        <w:tc>
          <w:tcPr>
            <w:tcW w:w="864" w:type="dxa"/>
            <w:vAlign w:val="center"/>
            <w:hideMark/>
          </w:tcPr>
          <w:p w14:paraId="32773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3A76A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4E7C895" w14:textId="77777777" w:rsidR="00E42721" w:rsidRPr="009B3DCC" w:rsidRDefault="00E42721" w:rsidP="00F555E9">
            <w:pPr>
              <w:snapToGrid w:val="0"/>
              <w:jc w:val="center"/>
              <w:rPr>
                <w:sz w:val="16"/>
                <w:szCs w:val="16"/>
              </w:rPr>
            </w:pPr>
            <w:r w:rsidRPr="00266687">
              <w:rPr>
                <w:color w:val="000000"/>
                <w:sz w:val="16"/>
                <w:szCs w:val="16"/>
              </w:rPr>
              <w:t>219</w:t>
            </w:r>
          </w:p>
        </w:tc>
        <w:tc>
          <w:tcPr>
            <w:tcW w:w="1008" w:type="dxa"/>
            <w:vAlign w:val="center"/>
            <w:hideMark/>
          </w:tcPr>
          <w:p w14:paraId="1B06A7AA"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695AEC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704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A78C2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B7DC20" w14:textId="77777777" w:rsidR="00E42721" w:rsidRPr="009B3DCC" w:rsidRDefault="00E42721" w:rsidP="00F555E9">
            <w:pPr>
              <w:snapToGrid w:val="0"/>
              <w:jc w:val="center"/>
              <w:rPr>
                <w:sz w:val="16"/>
                <w:szCs w:val="16"/>
              </w:rPr>
            </w:pPr>
            <w:r w:rsidRPr="00266687">
              <w:rPr>
                <w:color w:val="000000"/>
                <w:sz w:val="16"/>
                <w:szCs w:val="16"/>
              </w:rPr>
              <w:t>21.40</w:t>
            </w:r>
          </w:p>
        </w:tc>
        <w:tc>
          <w:tcPr>
            <w:tcW w:w="1008" w:type="dxa"/>
            <w:vAlign w:val="center"/>
            <w:hideMark/>
          </w:tcPr>
          <w:p w14:paraId="0784A76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4C9375AA" w14:textId="77777777" w:rsidTr="00F555E9">
        <w:trPr>
          <w:trHeight w:val="165"/>
        </w:trPr>
        <w:tc>
          <w:tcPr>
            <w:tcW w:w="360" w:type="dxa"/>
            <w:vAlign w:val="center"/>
            <w:hideMark/>
          </w:tcPr>
          <w:p w14:paraId="2DAFD046" w14:textId="77777777" w:rsidR="00E42721" w:rsidRPr="00312D86" w:rsidRDefault="00E42721" w:rsidP="00F555E9">
            <w:pPr>
              <w:snapToGrid w:val="0"/>
              <w:rPr>
                <w:sz w:val="16"/>
                <w:szCs w:val="16"/>
              </w:rPr>
            </w:pPr>
            <w:r w:rsidRPr="00312D86">
              <w:rPr>
                <w:color w:val="000000"/>
                <w:sz w:val="16"/>
                <w:szCs w:val="16"/>
              </w:rPr>
              <w:t>1001</w:t>
            </w:r>
          </w:p>
        </w:tc>
        <w:tc>
          <w:tcPr>
            <w:tcW w:w="864" w:type="dxa"/>
            <w:vAlign w:val="center"/>
            <w:hideMark/>
          </w:tcPr>
          <w:p w14:paraId="4CD5D6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28C70F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0D697C3"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388DA1F"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24BFA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D8AB0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60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83C87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BAD90A8"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D07AAEA" w14:textId="77777777" w:rsidTr="00F555E9">
        <w:trPr>
          <w:trHeight w:val="165"/>
        </w:trPr>
        <w:tc>
          <w:tcPr>
            <w:tcW w:w="360" w:type="dxa"/>
            <w:vAlign w:val="center"/>
            <w:hideMark/>
          </w:tcPr>
          <w:p w14:paraId="5015E5AE" w14:textId="77777777" w:rsidR="00E42721" w:rsidRPr="00312D86" w:rsidRDefault="00E42721" w:rsidP="00F555E9">
            <w:pPr>
              <w:snapToGrid w:val="0"/>
              <w:rPr>
                <w:sz w:val="16"/>
                <w:szCs w:val="16"/>
              </w:rPr>
            </w:pPr>
            <w:r w:rsidRPr="00312D86">
              <w:rPr>
                <w:color w:val="000000"/>
                <w:sz w:val="16"/>
                <w:szCs w:val="16"/>
              </w:rPr>
              <w:t>1002</w:t>
            </w:r>
          </w:p>
        </w:tc>
        <w:tc>
          <w:tcPr>
            <w:tcW w:w="864" w:type="dxa"/>
            <w:vAlign w:val="center"/>
            <w:hideMark/>
          </w:tcPr>
          <w:p w14:paraId="73192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6CABD1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AC458E5"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69931E9C"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4C0A23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BF58E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6CAEC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27A7D76" w14:textId="77777777" w:rsidR="00E42721" w:rsidRPr="009B3DCC" w:rsidRDefault="00E42721" w:rsidP="00F555E9">
            <w:pPr>
              <w:snapToGrid w:val="0"/>
              <w:jc w:val="center"/>
              <w:rPr>
                <w:sz w:val="16"/>
                <w:szCs w:val="16"/>
              </w:rPr>
            </w:pPr>
            <w:r w:rsidRPr="00266687">
              <w:rPr>
                <w:color w:val="000000"/>
                <w:sz w:val="16"/>
                <w:szCs w:val="16"/>
              </w:rPr>
              <w:t>21.00</w:t>
            </w:r>
          </w:p>
        </w:tc>
        <w:tc>
          <w:tcPr>
            <w:tcW w:w="1008" w:type="dxa"/>
            <w:vAlign w:val="center"/>
            <w:hideMark/>
          </w:tcPr>
          <w:p w14:paraId="502BD7E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38A944A" w14:textId="77777777" w:rsidTr="00F555E9">
        <w:trPr>
          <w:trHeight w:val="165"/>
        </w:trPr>
        <w:tc>
          <w:tcPr>
            <w:tcW w:w="360" w:type="dxa"/>
            <w:vAlign w:val="center"/>
            <w:hideMark/>
          </w:tcPr>
          <w:p w14:paraId="6A34AA99" w14:textId="77777777" w:rsidR="00E42721" w:rsidRPr="00312D86" w:rsidRDefault="00E42721" w:rsidP="00F555E9">
            <w:pPr>
              <w:snapToGrid w:val="0"/>
              <w:rPr>
                <w:sz w:val="16"/>
                <w:szCs w:val="16"/>
              </w:rPr>
            </w:pPr>
            <w:r w:rsidRPr="00312D86">
              <w:rPr>
                <w:color w:val="000000"/>
                <w:sz w:val="16"/>
                <w:szCs w:val="16"/>
              </w:rPr>
              <w:t>1003</w:t>
            </w:r>
          </w:p>
        </w:tc>
        <w:tc>
          <w:tcPr>
            <w:tcW w:w="864" w:type="dxa"/>
            <w:vAlign w:val="center"/>
            <w:hideMark/>
          </w:tcPr>
          <w:p w14:paraId="0181966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730F8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27BDC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1FA7894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9494AE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CBFE1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DEFD8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B15A6C" w14:textId="77777777" w:rsidR="00E42721" w:rsidRPr="009B3DCC" w:rsidRDefault="00E42721" w:rsidP="00F555E9">
            <w:pPr>
              <w:snapToGrid w:val="0"/>
              <w:jc w:val="center"/>
              <w:rPr>
                <w:sz w:val="16"/>
                <w:szCs w:val="16"/>
              </w:rPr>
            </w:pPr>
            <w:r w:rsidRPr="00266687">
              <w:rPr>
                <w:color w:val="000000"/>
                <w:sz w:val="16"/>
                <w:szCs w:val="16"/>
              </w:rPr>
              <w:t>23.60</w:t>
            </w:r>
          </w:p>
        </w:tc>
        <w:tc>
          <w:tcPr>
            <w:tcW w:w="1008" w:type="dxa"/>
            <w:vAlign w:val="center"/>
            <w:hideMark/>
          </w:tcPr>
          <w:p w14:paraId="42E6990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5C6324C" w14:textId="77777777" w:rsidTr="00F555E9">
        <w:trPr>
          <w:trHeight w:val="165"/>
        </w:trPr>
        <w:tc>
          <w:tcPr>
            <w:tcW w:w="360" w:type="dxa"/>
            <w:vAlign w:val="center"/>
            <w:hideMark/>
          </w:tcPr>
          <w:p w14:paraId="1667AB6F" w14:textId="77777777" w:rsidR="00E42721" w:rsidRPr="00312D86" w:rsidRDefault="00E42721" w:rsidP="00F555E9">
            <w:pPr>
              <w:snapToGrid w:val="0"/>
              <w:rPr>
                <w:sz w:val="16"/>
                <w:szCs w:val="16"/>
              </w:rPr>
            </w:pPr>
            <w:r w:rsidRPr="00312D86">
              <w:rPr>
                <w:color w:val="000000"/>
                <w:sz w:val="16"/>
                <w:szCs w:val="16"/>
              </w:rPr>
              <w:lastRenderedPageBreak/>
              <w:t>1004</w:t>
            </w:r>
          </w:p>
        </w:tc>
        <w:tc>
          <w:tcPr>
            <w:tcW w:w="864" w:type="dxa"/>
            <w:vAlign w:val="center"/>
            <w:hideMark/>
          </w:tcPr>
          <w:p w14:paraId="22287EE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99BCB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E87212"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3A6CF6FA"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14BB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D9EB2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31F551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11414D" w14:textId="77777777" w:rsidR="00E42721" w:rsidRPr="009B3DCC" w:rsidRDefault="00E42721" w:rsidP="00F555E9">
            <w:pPr>
              <w:snapToGrid w:val="0"/>
              <w:jc w:val="center"/>
              <w:rPr>
                <w:sz w:val="16"/>
                <w:szCs w:val="16"/>
              </w:rPr>
            </w:pPr>
            <w:r w:rsidRPr="00266687">
              <w:rPr>
                <w:color w:val="000000"/>
                <w:sz w:val="16"/>
                <w:szCs w:val="16"/>
              </w:rPr>
              <w:t>26.30</w:t>
            </w:r>
          </w:p>
        </w:tc>
        <w:tc>
          <w:tcPr>
            <w:tcW w:w="1008" w:type="dxa"/>
            <w:vAlign w:val="center"/>
            <w:hideMark/>
          </w:tcPr>
          <w:p w14:paraId="55032C4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544EA91" w14:textId="77777777" w:rsidTr="00F555E9">
        <w:trPr>
          <w:trHeight w:val="165"/>
        </w:trPr>
        <w:tc>
          <w:tcPr>
            <w:tcW w:w="360" w:type="dxa"/>
            <w:vAlign w:val="center"/>
            <w:hideMark/>
          </w:tcPr>
          <w:p w14:paraId="4F8488A4" w14:textId="77777777" w:rsidR="00E42721" w:rsidRPr="00312D86" w:rsidRDefault="00E42721" w:rsidP="00F555E9">
            <w:pPr>
              <w:snapToGrid w:val="0"/>
              <w:rPr>
                <w:sz w:val="16"/>
                <w:szCs w:val="16"/>
              </w:rPr>
            </w:pPr>
            <w:r w:rsidRPr="00312D86">
              <w:rPr>
                <w:color w:val="000000"/>
                <w:sz w:val="16"/>
                <w:szCs w:val="16"/>
              </w:rPr>
              <w:t>1005</w:t>
            </w:r>
          </w:p>
        </w:tc>
        <w:tc>
          <w:tcPr>
            <w:tcW w:w="864" w:type="dxa"/>
            <w:vAlign w:val="center"/>
            <w:hideMark/>
          </w:tcPr>
          <w:p w14:paraId="2A7ADF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D5AA7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F9B675"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FD95975"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1049A4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429CB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82E4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74DE1C" w14:textId="77777777" w:rsidR="00E42721" w:rsidRPr="009B3DCC" w:rsidRDefault="00E42721" w:rsidP="00F555E9">
            <w:pPr>
              <w:snapToGrid w:val="0"/>
              <w:jc w:val="center"/>
              <w:rPr>
                <w:sz w:val="16"/>
                <w:szCs w:val="16"/>
              </w:rPr>
            </w:pPr>
            <w:r w:rsidRPr="00266687">
              <w:rPr>
                <w:color w:val="000000"/>
                <w:sz w:val="16"/>
                <w:szCs w:val="16"/>
              </w:rPr>
              <w:t>18.30</w:t>
            </w:r>
          </w:p>
        </w:tc>
        <w:tc>
          <w:tcPr>
            <w:tcW w:w="1008" w:type="dxa"/>
            <w:vAlign w:val="center"/>
            <w:hideMark/>
          </w:tcPr>
          <w:p w14:paraId="0079A1E8"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49D3AA8D" w14:textId="77777777" w:rsidTr="00F555E9">
        <w:trPr>
          <w:trHeight w:val="165"/>
        </w:trPr>
        <w:tc>
          <w:tcPr>
            <w:tcW w:w="360" w:type="dxa"/>
            <w:vAlign w:val="center"/>
            <w:hideMark/>
          </w:tcPr>
          <w:p w14:paraId="4FE799BD" w14:textId="77777777" w:rsidR="00E42721" w:rsidRPr="00312D86" w:rsidRDefault="00E42721" w:rsidP="00F555E9">
            <w:pPr>
              <w:snapToGrid w:val="0"/>
              <w:rPr>
                <w:sz w:val="16"/>
                <w:szCs w:val="16"/>
              </w:rPr>
            </w:pPr>
            <w:r w:rsidRPr="00312D86">
              <w:rPr>
                <w:color w:val="000000"/>
                <w:sz w:val="16"/>
                <w:szCs w:val="16"/>
              </w:rPr>
              <w:t>1006</w:t>
            </w:r>
          </w:p>
        </w:tc>
        <w:tc>
          <w:tcPr>
            <w:tcW w:w="864" w:type="dxa"/>
            <w:vAlign w:val="center"/>
            <w:hideMark/>
          </w:tcPr>
          <w:p w14:paraId="0301BD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D0C40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FD0E2D"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12157F6F"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DC689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1A4C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83BA4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0FDDA2" w14:textId="77777777" w:rsidR="00E42721" w:rsidRPr="009B3DCC" w:rsidRDefault="00E42721" w:rsidP="00F555E9">
            <w:pPr>
              <w:snapToGrid w:val="0"/>
              <w:jc w:val="center"/>
              <w:rPr>
                <w:sz w:val="16"/>
                <w:szCs w:val="16"/>
              </w:rPr>
            </w:pPr>
            <w:r w:rsidRPr="00266687">
              <w:rPr>
                <w:color w:val="000000"/>
                <w:sz w:val="16"/>
                <w:szCs w:val="16"/>
              </w:rPr>
              <w:t>21.30</w:t>
            </w:r>
          </w:p>
        </w:tc>
        <w:tc>
          <w:tcPr>
            <w:tcW w:w="1008" w:type="dxa"/>
            <w:vAlign w:val="center"/>
            <w:hideMark/>
          </w:tcPr>
          <w:p w14:paraId="22B661D3"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573A851" w14:textId="77777777" w:rsidTr="00F555E9">
        <w:trPr>
          <w:trHeight w:val="165"/>
        </w:trPr>
        <w:tc>
          <w:tcPr>
            <w:tcW w:w="360" w:type="dxa"/>
            <w:vAlign w:val="center"/>
            <w:hideMark/>
          </w:tcPr>
          <w:p w14:paraId="5842C753" w14:textId="77777777" w:rsidR="00E42721" w:rsidRPr="00312D86" w:rsidRDefault="00E42721" w:rsidP="00F555E9">
            <w:pPr>
              <w:snapToGrid w:val="0"/>
              <w:rPr>
                <w:sz w:val="16"/>
                <w:szCs w:val="16"/>
              </w:rPr>
            </w:pPr>
            <w:r w:rsidRPr="00312D86">
              <w:rPr>
                <w:color w:val="000000"/>
                <w:sz w:val="16"/>
                <w:szCs w:val="16"/>
              </w:rPr>
              <w:t>1007</w:t>
            </w:r>
          </w:p>
        </w:tc>
        <w:tc>
          <w:tcPr>
            <w:tcW w:w="864" w:type="dxa"/>
            <w:vAlign w:val="center"/>
            <w:hideMark/>
          </w:tcPr>
          <w:p w14:paraId="14E5AE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6E797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B3658B2"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3EF55A50"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65968A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5F53F8"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3252A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3D025C9" w14:textId="77777777" w:rsidR="00E42721" w:rsidRPr="009B3DCC" w:rsidRDefault="00E42721" w:rsidP="00F555E9">
            <w:pPr>
              <w:snapToGrid w:val="0"/>
              <w:jc w:val="center"/>
              <w:rPr>
                <w:sz w:val="16"/>
                <w:szCs w:val="16"/>
              </w:rPr>
            </w:pPr>
            <w:r w:rsidRPr="00266687">
              <w:rPr>
                <w:color w:val="000000"/>
                <w:sz w:val="16"/>
                <w:szCs w:val="16"/>
              </w:rPr>
              <w:t>24.30</w:t>
            </w:r>
          </w:p>
        </w:tc>
        <w:tc>
          <w:tcPr>
            <w:tcW w:w="1008" w:type="dxa"/>
            <w:vAlign w:val="center"/>
            <w:hideMark/>
          </w:tcPr>
          <w:p w14:paraId="1346929F"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725C7C6" w14:textId="77777777" w:rsidTr="00F555E9">
        <w:trPr>
          <w:trHeight w:val="165"/>
        </w:trPr>
        <w:tc>
          <w:tcPr>
            <w:tcW w:w="360" w:type="dxa"/>
            <w:vAlign w:val="center"/>
            <w:hideMark/>
          </w:tcPr>
          <w:p w14:paraId="110CFB01" w14:textId="77777777" w:rsidR="00E42721" w:rsidRPr="00312D86" w:rsidRDefault="00E42721" w:rsidP="00F555E9">
            <w:pPr>
              <w:snapToGrid w:val="0"/>
              <w:rPr>
                <w:sz w:val="16"/>
                <w:szCs w:val="16"/>
              </w:rPr>
            </w:pPr>
            <w:r w:rsidRPr="00312D86">
              <w:rPr>
                <w:color w:val="000000"/>
                <w:sz w:val="16"/>
                <w:szCs w:val="16"/>
              </w:rPr>
              <w:t>1008</w:t>
            </w:r>
          </w:p>
        </w:tc>
        <w:tc>
          <w:tcPr>
            <w:tcW w:w="864" w:type="dxa"/>
            <w:vAlign w:val="center"/>
            <w:hideMark/>
          </w:tcPr>
          <w:p w14:paraId="3A0605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FE38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AC08A27" w14:textId="77777777" w:rsidR="00E42721" w:rsidRPr="009B3DCC" w:rsidRDefault="00E42721" w:rsidP="00F555E9">
            <w:pPr>
              <w:snapToGrid w:val="0"/>
              <w:jc w:val="center"/>
              <w:rPr>
                <w:sz w:val="16"/>
                <w:szCs w:val="16"/>
              </w:rPr>
            </w:pPr>
            <w:r w:rsidRPr="00266687">
              <w:rPr>
                <w:color w:val="000000"/>
                <w:sz w:val="16"/>
                <w:szCs w:val="16"/>
              </w:rPr>
              <w:t>221</w:t>
            </w:r>
          </w:p>
        </w:tc>
        <w:tc>
          <w:tcPr>
            <w:tcW w:w="1008" w:type="dxa"/>
            <w:vAlign w:val="center"/>
            <w:hideMark/>
          </w:tcPr>
          <w:p w14:paraId="6780B5A9"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4FC5F6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98F6B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3E0D8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9979F7" w14:textId="77777777" w:rsidR="00E42721" w:rsidRPr="009B3DCC" w:rsidRDefault="00E42721" w:rsidP="00F555E9">
            <w:pPr>
              <w:snapToGrid w:val="0"/>
              <w:jc w:val="center"/>
              <w:rPr>
                <w:sz w:val="16"/>
                <w:szCs w:val="16"/>
              </w:rPr>
            </w:pPr>
            <w:r w:rsidRPr="00266687">
              <w:rPr>
                <w:color w:val="000000"/>
                <w:sz w:val="16"/>
                <w:szCs w:val="16"/>
              </w:rPr>
              <w:t>25.90</w:t>
            </w:r>
          </w:p>
        </w:tc>
        <w:tc>
          <w:tcPr>
            <w:tcW w:w="1008" w:type="dxa"/>
            <w:vAlign w:val="center"/>
            <w:hideMark/>
          </w:tcPr>
          <w:p w14:paraId="5CE8B99E"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68E2527D" w14:textId="77777777" w:rsidTr="00F555E9">
        <w:trPr>
          <w:trHeight w:val="165"/>
        </w:trPr>
        <w:tc>
          <w:tcPr>
            <w:tcW w:w="360" w:type="dxa"/>
            <w:vAlign w:val="center"/>
            <w:hideMark/>
          </w:tcPr>
          <w:p w14:paraId="2F6DEDEB" w14:textId="77777777" w:rsidR="00E42721" w:rsidRPr="00312D86" w:rsidRDefault="00E42721" w:rsidP="00F555E9">
            <w:pPr>
              <w:snapToGrid w:val="0"/>
              <w:rPr>
                <w:sz w:val="16"/>
                <w:szCs w:val="16"/>
              </w:rPr>
            </w:pPr>
            <w:r w:rsidRPr="00312D86">
              <w:rPr>
                <w:color w:val="000000"/>
                <w:sz w:val="16"/>
                <w:szCs w:val="16"/>
              </w:rPr>
              <w:t>1009</w:t>
            </w:r>
          </w:p>
        </w:tc>
        <w:tc>
          <w:tcPr>
            <w:tcW w:w="864" w:type="dxa"/>
            <w:vAlign w:val="center"/>
            <w:hideMark/>
          </w:tcPr>
          <w:p w14:paraId="274D14E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28D00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FC11653"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D824513"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9A091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0D779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FB0DBA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E777AD"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70E6FF7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3298A8C0" w14:textId="77777777" w:rsidTr="00F555E9">
        <w:trPr>
          <w:trHeight w:val="165"/>
        </w:trPr>
        <w:tc>
          <w:tcPr>
            <w:tcW w:w="360" w:type="dxa"/>
            <w:vAlign w:val="center"/>
            <w:hideMark/>
          </w:tcPr>
          <w:p w14:paraId="4D836757" w14:textId="77777777" w:rsidR="00E42721" w:rsidRPr="00312D86" w:rsidRDefault="00E42721" w:rsidP="00F555E9">
            <w:pPr>
              <w:snapToGrid w:val="0"/>
              <w:rPr>
                <w:sz w:val="16"/>
                <w:szCs w:val="16"/>
              </w:rPr>
            </w:pPr>
            <w:r w:rsidRPr="00312D86">
              <w:rPr>
                <w:color w:val="000000"/>
                <w:sz w:val="16"/>
                <w:szCs w:val="16"/>
              </w:rPr>
              <w:t>1010</w:t>
            </w:r>
          </w:p>
        </w:tc>
        <w:tc>
          <w:tcPr>
            <w:tcW w:w="864" w:type="dxa"/>
            <w:vAlign w:val="center"/>
            <w:hideMark/>
          </w:tcPr>
          <w:p w14:paraId="45205DF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C1425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219EDBF"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7C2ADC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2925D2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0C66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B8B15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789DD7"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704C1A44"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D54E960" w14:textId="77777777" w:rsidTr="00F555E9">
        <w:trPr>
          <w:trHeight w:val="165"/>
        </w:trPr>
        <w:tc>
          <w:tcPr>
            <w:tcW w:w="360" w:type="dxa"/>
            <w:vAlign w:val="center"/>
            <w:hideMark/>
          </w:tcPr>
          <w:p w14:paraId="258EA5F1" w14:textId="77777777" w:rsidR="00E42721" w:rsidRPr="00312D86" w:rsidRDefault="00E42721" w:rsidP="00F555E9">
            <w:pPr>
              <w:snapToGrid w:val="0"/>
              <w:rPr>
                <w:sz w:val="16"/>
                <w:szCs w:val="16"/>
              </w:rPr>
            </w:pPr>
            <w:r w:rsidRPr="00312D86">
              <w:rPr>
                <w:color w:val="000000"/>
                <w:sz w:val="16"/>
                <w:szCs w:val="16"/>
              </w:rPr>
              <w:t>1011</w:t>
            </w:r>
          </w:p>
        </w:tc>
        <w:tc>
          <w:tcPr>
            <w:tcW w:w="864" w:type="dxa"/>
            <w:vAlign w:val="center"/>
            <w:hideMark/>
          </w:tcPr>
          <w:p w14:paraId="6C80E05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72C83D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1CA9529"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03C93FBB"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A9EA9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E8A28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EB054A2"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DABB626"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2F77ADD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5BC232F9" w14:textId="77777777" w:rsidTr="00F555E9">
        <w:trPr>
          <w:trHeight w:val="165"/>
        </w:trPr>
        <w:tc>
          <w:tcPr>
            <w:tcW w:w="360" w:type="dxa"/>
            <w:vAlign w:val="center"/>
            <w:hideMark/>
          </w:tcPr>
          <w:p w14:paraId="5D89BA4D" w14:textId="77777777" w:rsidR="00E42721" w:rsidRPr="00312D86" w:rsidRDefault="00E42721" w:rsidP="00F555E9">
            <w:pPr>
              <w:snapToGrid w:val="0"/>
              <w:rPr>
                <w:sz w:val="16"/>
                <w:szCs w:val="16"/>
              </w:rPr>
            </w:pPr>
            <w:r w:rsidRPr="00312D86">
              <w:rPr>
                <w:color w:val="000000"/>
                <w:sz w:val="16"/>
                <w:szCs w:val="16"/>
              </w:rPr>
              <w:t>1012</w:t>
            </w:r>
          </w:p>
        </w:tc>
        <w:tc>
          <w:tcPr>
            <w:tcW w:w="864" w:type="dxa"/>
            <w:vAlign w:val="center"/>
            <w:hideMark/>
          </w:tcPr>
          <w:p w14:paraId="07BCFF2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964E1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3DD185" w14:textId="77777777" w:rsidR="00E42721" w:rsidRPr="009B3DCC" w:rsidRDefault="00E42721" w:rsidP="00F555E9">
            <w:pPr>
              <w:snapToGrid w:val="0"/>
              <w:jc w:val="center"/>
              <w:rPr>
                <w:sz w:val="16"/>
                <w:szCs w:val="16"/>
              </w:rPr>
            </w:pPr>
            <w:r w:rsidRPr="00266687">
              <w:rPr>
                <w:color w:val="000000"/>
                <w:sz w:val="16"/>
                <w:szCs w:val="16"/>
              </w:rPr>
              <w:t>222</w:t>
            </w:r>
          </w:p>
        </w:tc>
        <w:tc>
          <w:tcPr>
            <w:tcW w:w="1008" w:type="dxa"/>
            <w:vAlign w:val="center"/>
            <w:hideMark/>
          </w:tcPr>
          <w:p w14:paraId="139BB22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70E96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BC5A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9CA7D4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34A598"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6C196C7" w14:textId="77777777" w:rsidR="00E42721" w:rsidRPr="009B3DCC" w:rsidRDefault="00E42721" w:rsidP="00F555E9">
            <w:pPr>
              <w:snapToGrid w:val="0"/>
              <w:jc w:val="center"/>
              <w:rPr>
                <w:sz w:val="16"/>
                <w:szCs w:val="16"/>
              </w:rPr>
            </w:pPr>
            <w:r w:rsidRPr="00266687">
              <w:rPr>
                <w:color w:val="000000"/>
                <w:sz w:val="16"/>
                <w:szCs w:val="16"/>
              </w:rPr>
              <w:t>5.80</w:t>
            </w:r>
          </w:p>
        </w:tc>
      </w:tr>
      <w:tr w:rsidR="00E42721" w:rsidRPr="009B3DCC" w14:paraId="2ECE4BB4" w14:textId="77777777" w:rsidTr="00F555E9">
        <w:trPr>
          <w:trHeight w:val="165"/>
        </w:trPr>
        <w:tc>
          <w:tcPr>
            <w:tcW w:w="360" w:type="dxa"/>
            <w:vAlign w:val="center"/>
            <w:hideMark/>
          </w:tcPr>
          <w:p w14:paraId="442A5CC3" w14:textId="77777777" w:rsidR="00E42721" w:rsidRPr="00312D86" w:rsidRDefault="00E42721" w:rsidP="00F555E9">
            <w:pPr>
              <w:snapToGrid w:val="0"/>
              <w:rPr>
                <w:sz w:val="16"/>
                <w:szCs w:val="16"/>
              </w:rPr>
            </w:pPr>
            <w:r w:rsidRPr="00312D86">
              <w:rPr>
                <w:color w:val="000000"/>
                <w:sz w:val="16"/>
                <w:szCs w:val="16"/>
              </w:rPr>
              <w:t>1013</w:t>
            </w:r>
          </w:p>
        </w:tc>
        <w:tc>
          <w:tcPr>
            <w:tcW w:w="864" w:type="dxa"/>
            <w:vAlign w:val="center"/>
            <w:hideMark/>
          </w:tcPr>
          <w:p w14:paraId="28358AA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1596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2FA7FF"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0B4CC57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B3F57C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17D5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57DFF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375760"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11FDF82"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55BF754" w14:textId="77777777" w:rsidTr="00F555E9">
        <w:trPr>
          <w:trHeight w:val="180"/>
        </w:trPr>
        <w:tc>
          <w:tcPr>
            <w:tcW w:w="360" w:type="dxa"/>
            <w:vAlign w:val="center"/>
            <w:hideMark/>
          </w:tcPr>
          <w:p w14:paraId="3B3B0B30" w14:textId="77777777" w:rsidR="00E42721" w:rsidRPr="00312D86" w:rsidRDefault="00E42721" w:rsidP="00F555E9">
            <w:pPr>
              <w:snapToGrid w:val="0"/>
              <w:rPr>
                <w:sz w:val="16"/>
                <w:szCs w:val="16"/>
              </w:rPr>
            </w:pPr>
            <w:r w:rsidRPr="00312D86">
              <w:rPr>
                <w:color w:val="000000"/>
                <w:sz w:val="16"/>
                <w:szCs w:val="16"/>
              </w:rPr>
              <w:t>1014</w:t>
            </w:r>
          </w:p>
        </w:tc>
        <w:tc>
          <w:tcPr>
            <w:tcW w:w="864" w:type="dxa"/>
            <w:vAlign w:val="center"/>
            <w:hideMark/>
          </w:tcPr>
          <w:p w14:paraId="6328FF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6D58A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2E3BB1"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3DB4D92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5DFC98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70317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12762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EF9A28A"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19DD2EE0"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764D793C" w14:textId="77777777" w:rsidTr="00F555E9">
        <w:trPr>
          <w:trHeight w:val="165"/>
        </w:trPr>
        <w:tc>
          <w:tcPr>
            <w:tcW w:w="360" w:type="dxa"/>
            <w:vAlign w:val="center"/>
            <w:hideMark/>
          </w:tcPr>
          <w:p w14:paraId="442C34F2" w14:textId="77777777" w:rsidR="00E42721" w:rsidRPr="00312D86" w:rsidRDefault="00E42721" w:rsidP="00F555E9">
            <w:pPr>
              <w:snapToGrid w:val="0"/>
              <w:rPr>
                <w:sz w:val="16"/>
                <w:szCs w:val="16"/>
              </w:rPr>
            </w:pPr>
            <w:r w:rsidRPr="00312D86">
              <w:rPr>
                <w:color w:val="000000"/>
                <w:sz w:val="16"/>
                <w:szCs w:val="16"/>
              </w:rPr>
              <w:t>1015</w:t>
            </w:r>
          </w:p>
        </w:tc>
        <w:tc>
          <w:tcPr>
            <w:tcW w:w="864" w:type="dxa"/>
            <w:vAlign w:val="center"/>
            <w:hideMark/>
          </w:tcPr>
          <w:p w14:paraId="6EF803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9EB85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124668"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7F23E01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E58CA2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F50982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1EAFE4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F296394"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41DDD55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358325A" w14:textId="77777777" w:rsidTr="00F555E9">
        <w:trPr>
          <w:trHeight w:val="165"/>
        </w:trPr>
        <w:tc>
          <w:tcPr>
            <w:tcW w:w="360" w:type="dxa"/>
            <w:vAlign w:val="center"/>
            <w:hideMark/>
          </w:tcPr>
          <w:p w14:paraId="1530F9D2" w14:textId="77777777" w:rsidR="00E42721" w:rsidRPr="00312D86" w:rsidRDefault="00E42721" w:rsidP="00F555E9">
            <w:pPr>
              <w:snapToGrid w:val="0"/>
              <w:rPr>
                <w:sz w:val="16"/>
                <w:szCs w:val="16"/>
              </w:rPr>
            </w:pPr>
            <w:r w:rsidRPr="00312D86">
              <w:rPr>
                <w:color w:val="000000"/>
                <w:sz w:val="16"/>
                <w:szCs w:val="16"/>
              </w:rPr>
              <w:t>1016</w:t>
            </w:r>
          </w:p>
        </w:tc>
        <w:tc>
          <w:tcPr>
            <w:tcW w:w="864" w:type="dxa"/>
            <w:vAlign w:val="center"/>
            <w:hideMark/>
          </w:tcPr>
          <w:p w14:paraId="12ECAD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B7BBA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4FA750D5" w14:textId="77777777" w:rsidR="00E42721" w:rsidRPr="009B3DCC" w:rsidRDefault="00E42721" w:rsidP="00F555E9">
            <w:pPr>
              <w:snapToGrid w:val="0"/>
              <w:jc w:val="center"/>
              <w:rPr>
                <w:sz w:val="16"/>
                <w:szCs w:val="16"/>
              </w:rPr>
            </w:pPr>
            <w:r w:rsidRPr="00266687">
              <w:rPr>
                <w:color w:val="000000"/>
                <w:sz w:val="16"/>
                <w:szCs w:val="16"/>
              </w:rPr>
              <w:t>223</w:t>
            </w:r>
          </w:p>
        </w:tc>
        <w:tc>
          <w:tcPr>
            <w:tcW w:w="1008" w:type="dxa"/>
            <w:vAlign w:val="center"/>
            <w:hideMark/>
          </w:tcPr>
          <w:p w14:paraId="60D4E0AE"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1BC63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7971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AD14B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00A0D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38287689"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48DAFF2" w14:textId="77777777" w:rsidTr="00F555E9">
        <w:trPr>
          <w:trHeight w:val="165"/>
        </w:trPr>
        <w:tc>
          <w:tcPr>
            <w:tcW w:w="360" w:type="dxa"/>
            <w:vAlign w:val="center"/>
            <w:hideMark/>
          </w:tcPr>
          <w:p w14:paraId="69904C3B" w14:textId="77777777" w:rsidR="00E42721" w:rsidRPr="00312D86" w:rsidRDefault="00E42721" w:rsidP="00F555E9">
            <w:pPr>
              <w:snapToGrid w:val="0"/>
              <w:rPr>
                <w:sz w:val="16"/>
                <w:szCs w:val="16"/>
              </w:rPr>
            </w:pPr>
            <w:r w:rsidRPr="00312D86">
              <w:rPr>
                <w:color w:val="000000"/>
                <w:sz w:val="16"/>
                <w:szCs w:val="16"/>
              </w:rPr>
              <w:t>1017</w:t>
            </w:r>
          </w:p>
        </w:tc>
        <w:tc>
          <w:tcPr>
            <w:tcW w:w="864" w:type="dxa"/>
            <w:vAlign w:val="center"/>
            <w:hideMark/>
          </w:tcPr>
          <w:p w14:paraId="5FC973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68E5C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94318BF"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E1925F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5D323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F7F9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37836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B88393"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1C9C55A1"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0D8B7AA" w14:textId="77777777" w:rsidTr="00F555E9">
        <w:trPr>
          <w:trHeight w:val="165"/>
        </w:trPr>
        <w:tc>
          <w:tcPr>
            <w:tcW w:w="360" w:type="dxa"/>
            <w:vAlign w:val="center"/>
            <w:hideMark/>
          </w:tcPr>
          <w:p w14:paraId="3AA3A211" w14:textId="77777777" w:rsidR="00E42721" w:rsidRPr="00312D86" w:rsidRDefault="00E42721" w:rsidP="00F555E9">
            <w:pPr>
              <w:snapToGrid w:val="0"/>
              <w:rPr>
                <w:sz w:val="16"/>
                <w:szCs w:val="16"/>
              </w:rPr>
            </w:pPr>
            <w:r w:rsidRPr="00312D86">
              <w:rPr>
                <w:color w:val="000000"/>
                <w:sz w:val="16"/>
                <w:szCs w:val="16"/>
              </w:rPr>
              <w:t>1018</w:t>
            </w:r>
          </w:p>
        </w:tc>
        <w:tc>
          <w:tcPr>
            <w:tcW w:w="864" w:type="dxa"/>
            <w:vAlign w:val="center"/>
            <w:hideMark/>
          </w:tcPr>
          <w:p w14:paraId="328D472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ED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1C0FA1"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59905EF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2971A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CDFC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E68D74E"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718D56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2EC0ADCF"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95B436" w14:textId="77777777" w:rsidTr="00F555E9">
        <w:trPr>
          <w:trHeight w:val="165"/>
        </w:trPr>
        <w:tc>
          <w:tcPr>
            <w:tcW w:w="360" w:type="dxa"/>
            <w:vAlign w:val="center"/>
            <w:hideMark/>
          </w:tcPr>
          <w:p w14:paraId="050AC9F5" w14:textId="77777777" w:rsidR="00E42721" w:rsidRPr="00312D86" w:rsidRDefault="00E42721" w:rsidP="00F555E9">
            <w:pPr>
              <w:snapToGrid w:val="0"/>
              <w:rPr>
                <w:sz w:val="16"/>
                <w:szCs w:val="16"/>
              </w:rPr>
            </w:pPr>
            <w:r w:rsidRPr="00312D86">
              <w:rPr>
                <w:color w:val="000000"/>
                <w:sz w:val="16"/>
                <w:szCs w:val="16"/>
              </w:rPr>
              <w:t>1019</w:t>
            </w:r>
          </w:p>
        </w:tc>
        <w:tc>
          <w:tcPr>
            <w:tcW w:w="864" w:type="dxa"/>
            <w:vAlign w:val="center"/>
            <w:hideMark/>
          </w:tcPr>
          <w:p w14:paraId="09F25D4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F112C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6A6005"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73F25FB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44F60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433FB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94875B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D9232F" w14:textId="77777777" w:rsidR="00E42721" w:rsidRPr="009B3DCC" w:rsidRDefault="00E42721" w:rsidP="00F555E9">
            <w:pPr>
              <w:snapToGrid w:val="0"/>
              <w:jc w:val="center"/>
              <w:rPr>
                <w:sz w:val="16"/>
                <w:szCs w:val="16"/>
              </w:rPr>
            </w:pPr>
            <w:r w:rsidRPr="00266687">
              <w:rPr>
                <w:color w:val="000000"/>
                <w:sz w:val="16"/>
                <w:szCs w:val="16"/>
              </w:rPr>
              <w:t>16.30</w:t>
            </w:r>
          </w:p>
        </w:tc>
        <w:tc>
          <w:tcPr>
            <w:tcW w:w="1008" w:type="dxa"/>
            <w:vAlign w:val="center"/>
            <w:hideMark/>
          </w:tcPr>
          <w:p w14:paraId="442787E8"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F80CD7D" w14:textId="77777777" w:rsidTr="00F555E9">
        <w:trPr>
          <w:trHeight w:val="165"/>
        </w:trPr>
        <w:tc>
          <w:tcPr>
            <w:tcW w:w="360" w:type="dxa"/>
            <w:vAlign w:val="center"/>
            <w:hideMark/>
          </w:tcPr>
          <w:p w14:paraId="792F48CA" w14:textId="77777777" w:rsidR="00E42721" w:rsidRPr="00312D86" w:rsidRDefault="00E42721" w:rsidP="00F555E9">
            <w:pPr>
              <w:snapToGrid w:val="0"/>
              <w:rPr>
                <w:sz w:val="16"/>
                <w:szCs w:val="16"/>
              </w:rPr>
            </w:pPr>
            <w:r w:rsidRPr="00312D86">
              <w:rPr>
                <w:color w:val="000000"/>
                <w:sz w:val="16"/>
                <w:szCs w:val="16"/>
              </w:rPr>
              <w:t>1020</w:t>
            </w:r>
          </w:p>
        </w:tc>
        <w:tc>
          <w:tcPr>
            <w:tcW w:w="864" w:type="dxa"/>
            <w:vAlign w:val="center"/>
            <w:hideMark/>
          </w:tcPr>
          <w:p w14:paraId="260871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E51F4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CEE3C7C" w14:textId="77777777" w:rsidR="00E42721" w:rsidRPr="009B3DCC" w:rsidRDefault="00E42721" w:rsidP="00F555E9">
            <w:pPr>
              <w:snapToGrid w:val="0"/>
              <w:jc w:val="center"/>
              <w:rPr>
                <w:sz w:val="16"/>
                <w:szCs w:val="16"/>
              </w:rPr>
            </w:pPr>
            <w:r w:rsidRPr="00266687">
              <w:rPr>
                <w:color w:val="000000"/>
                <w:sz w:val="16"/>
                <w:szCs w:val="16"/>
              </w:rPr>
              <w:t>224</w:t>
            </w:r>
          </w:p>
        </w:tc>
        <w:tc>
          <w:tcPr>
            <w:tcW w:w="1008" w:type="dxa"/>
            <w:vAlign w:val="center"/>
            <w:hideMark/>
          </w:tcPr>
          <w:p w14:paraId="0A9362C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534023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9B4DC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04CFC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EA49787" w14:textId="77777777" w:rsidR="00E42721" w:rsidRPr="009B3DCC" w:rsidRDefault="00E42721" w:rsidP="00F555E9">
            <w:pPr>
              <w:snapToGrid w:val="0"/>
              <w:jc w:val="center"/>
              <w:rPr>
                <w:sz w:val="16"/>
                <w:szCs w:val="16"/>
              </w:rPr>
            </w:pPr>
            <w:r w:rsidRPr="00266687">
              <w:rPr>
                <w:color w:val="000000"/>
                <w:sz w:val="16"/>
                <w:szCs w:val="16"/>
              </w:rPr>
              <w:t>18.40</w:t>
            </w:r>
          </w:p>
        </w:tc>
        <w:tc>
          <w:tcPr>
            <w:tcW w:w="1008" w:type="dxa"/>
            <w:vAlign w:val="center"/>
            <w:hideMark/>
          </w:tcPr>
          <w:p w14:paraId="6B560EC0"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995E94C" w14:textId="77777777" w:rsidTr="00F555E9">
        <w:trPr>
          <w:trHeight w:val="165"/>
        </w:trPr>
        <w:tc>
          <w:tcPr>
            <w:tcW w:w="360" w:type="dxa"/>
            <w:vAlign w:val="center"/>
            <w:hideMark/>
          </w:tcPr>
          <w:p w14:paraId="6B582A6B" w14:textId="77777777" w:rsidR="00E42721" w:rsidRPr="00312D86" w:rsidRDefault="00E42721" w:rsidP="00F555E9">
            <w:pPr>
              <w:snapToGrid w:val="0"/>
              <w:rPr>
                <w:sz w:val="16"/>
                <w:szCs w:val="16"/>
              </w:rPr>
            </w:pPr>
            <w:r w:rsidRPr="00312D86">
              <w:rPr>
                <w:color w:val="000000"/>
                <w:sz w:val="16"/>
                <w:szCs w:val="16"/>
              </w:rPr>
              <w:t>1021</w:t>
            </w:r>
          </w:p>
        </w:tc>
        <w:tc>
          <w:tcPr>
            <w:tcW w:w="864" w:type="dxa"/>
            <w:vAlign w:val="center"/>
            <w:hideMark/>
          </w:tcPr>
          <w:p w14:paraId="30604E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A8842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0E30E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1BCD79F"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4A8CB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A89291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FA39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8E6DB5" w14:textId="77777777" w:rsidR="00E42721" w:rsidRPr="009B3DCC" w:rsidRDefault="00E42721" w:rsidP="00F555E9">
            <w:pPr>
              <w:snapToGrid w:val="0"/>
              <w:jc w:val="center"/>
              <w:rPr>
                <w:sz w:val="16"/>
                <w:szCs w:val="16"/>
              </w:rPr>
            </w:pPr>
            <w:r w:rsidRPr="00266687">
              <w:rPr>
                <w:color w:val="000000"/>
                <w:sz w:val="16"/>
                <w:szCs w:val="16"/>
              </w:rPr>
              <w:t>15.80</w:t>
            </w:r>
          </w:p>
        </w:tc>
        <w:tc>
          <w:tcPr>
            <w:tcW w:w="1008" w:type="dxa"/>
            <w:vAlign w:val="center"/>
            <w:hideMark/>
          </w:tcPr>
          <w:p w14:paraId="3F137C5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445F92A8" w14:textId="77777777" w:rsidTr="00F555E9">
        <w:trPr>
          <w:trHeight w:val="165"/>
        </w:trPr>
        <w:tc>
          <w:tcPr>
            <w:tcW w:w="360" w:type="dxa"/>
            <w:vAlign w:val="center"/>
            <w:hideMark/>
          </w:tcPr>
          <w:p w14:paraId="372404B1" w14:textId="77777777" w:rsidR="00E42721" w:rsidRPr="00312D86" w:rsidRDefault="00E42721" w:rsidP="00F555E9">
            <w:pPr>
              <w:snapToGrid w:val="0"/>
              <w:rPr>
                <w:sz w:val="16"/>
                <w:szCs w:val="16"/>
              </w:rPr>
            </w:pPr>
            <w:r w:rsidRPr="00312D86">
              <w:rPr>
                <w:color w:val="000000"/>
                <w:sz w:val="16"/>
                <w:szCs w:val="16"/>
              </w:rPr>
              <w:t>1022</w:t>
            </w:r>
          </w:p>
        </w:tc>
        <w:tc>
          <w:tcPr>
            <w:tcW w:w="864" w:type="dxa"/>
            <w:vAlign w:val="center"/>
            <w:hideMark/>
          </w:tcPr>
          <w:p w14:paraId="7BD4CC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0483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ECEACA9"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39C2AAF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C25517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3C7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3809E7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4AF62C" w14:textId="77777777" w:rsidR="00E42721" w:rsidRPr="009B3DCC" w:rsidRDefault="00E42721" w:rsidP="00F555E9">
            <w:pPr>
              <w:snapToGrid w:val="0"/>
              <w:jc w:val="center"/>
              <w:rPr>
                <w:sz w:val="16"/>
                <w:szCs w:val="16"/>
              </w:rPr>
            </w:pPr>
            <w:r w:rsidRPr="00266687">
              <w:rPr>
                <w:color w:val="000000"/>
                <w:sz w:val="16"/>
                <w:szCs w:val="16"/>
              </w:rPr>
              <w:t>17.40</w:t>
            </w:r>
          </w:p>
        </w:tc>
        <w:tc>
          <w:tcPr>
            <w:tcW w:w="1008" w:type="dxa"/>
            <w:vAlign w:val="center"/>
            <w:hideMark/>
          </w:tcPr>
          <w:p w14:paraId="0ED2B467"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7CFA2042" w14:textId="77777777" w:rsidTr="00F555E9">
        <w:trPr>
          <w:trHeight w:val="165"/>
        </w:trPr>
        <w:tc>
          <w:tcPr>
            <w:tcW w:w="360" w:type="dxa"/>
            <w:vAlign w:val="center"/>
            <w:hideMark/>
          </w:tcPr>
          <w:p w14:paraId="218A1C90" w14:textId="77777777" w:rsidR="00E42721" w:rsidRPr="00312D86" w:rsidRDefault="00E42721" w:rsidP="00F555E9">
            <w:pPr>
              <w:snapToGrid w:val="0"/>
              <w:rPr>
                <w:sz w:val="16"/>
                <w:szCs w:val="16"/>
              </w:rPr>
            </w:pPr>
            <w:r w:rsidRPr="00312D86">
              <w:rPr>
                <w:color w:val="000000"/>
                <w:sz w:val="16"/>
                <w:szCs w:val="16"/>
              </w:rPr>
              <w:t>1023</w:t>
            </w:r>
          </w:p>
        </w:tc>
        <w:tc>
          <w:tcPr>
            <w:tcW w:w="864" w:type="dxa"/>
            <w:vAlign w:val="center"/>
            <w:hideMark/>
          </w:tcPr>
          <w:p w14:paraId="4A76788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9F5E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95BA797"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0C390B5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741C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883F6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985C0B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B3E9122" w14:textId="77777777" w:rsidR="00E42721" w:rsidRPr="009B3DCC" w:rsidRDefault="00E42721" w:rsidP="00F555E9">
            <w:pPr>
              <w:snapToGrid w:val="0"/>
              <w:jc w:val="center"/>
              <w:rPr>
                <w:sz w:val="16"/>
                <w:szCs w:val="16"/>
              </w:rPr>
            </w:pPr>
            <w:r w:rsidRPr="00266687">
              <w:rPr>
                <w:color w:val="000000"/>
                <w:sz w:val="16"/>
                <w:szCs w:val="16"/>
              </w:rPr>
              <w:t>20.50</w:t>
            </w:r>
          </w:p>
        </w:tc>
        <w:tc>
          <w:tcPr>
            <w:tcW w:w="1008" w:type="dxa"/>
            <w:vAlign w:val="center"/>
            <w:hideMark/>
          </w:tcPr>
          <w:p w14:paraId="6A5293B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968F4BD" w14:textId="77777777" w:rsidTr="00F555E9">
        <w:trPr>
          <w:trHeight w:val="165"/>
        </w:trPr>
        <w:tc>
          <w:tcPr>
            <w:tcW w:w="360" w:type="dxa"/>
            <w:vAlign w:val="center"/>
            <w:hideMark/>
          </w:tcPr>
          <w:p w14:paraId="22B46E14" w14:textId="77777777" w:rsidR="00E42721" w:rsidRPr="00312D86" w:rsidRDefault="00E42721" w:rsidP="00F555E9">
            <w:pPr>
              <w:snapToGrid w:val="0"/>
              <w:rPr>
                <w:sz w:val="16"/>
                <w:szCs w:val="16"/>
              </w:rPr>
            </w:pPr>
            <w:r w:rsidRPr="00312D86">
              <w:rPr>
                <w:color w:val="000000"/>
                <w:sz w:val="16"/>
                <w:szCs w:val="16"/>
              </w:rPr>
              <w:t>1024</w:t>
            </w:r>
          </w:p>
        </w:tc>
        <w:tc>
          <w:tcPr>
            <w:tcW w:w="864" w:type="dxa"/>
            <w:vAlign w:val="center"/>
            <w:hideMark/>
          </w:tcPr>
          <w:p w14:paraId="7EEFB0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54453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7F154D5" w14:textId="77777777" w:rsidR="00E42721" w:rsidRPr="009B3DCC" w:rsidRDefault="00E42721" w:rsidP="00F555E9">
            <w:pPr>
              <w:snapToGrid w:val="0"/>
              <w:jc w:val="center"/>
              <w:rPr>
                <w:sz w:val="16"/>
                <w:szCs w:val="16"/>
              </w:rPr>
            </w:pPr>
            <w:r w:rsidRPr="00266687">
              <w:rPr>
                <w:color w:val="000000"/>
                <w:sz w:val="16"/>
                <w:szCs w:val="16"/>
              </w:rPr>
              <w:t>225</w:t>
            </w:r>
          </w:p>
        </w:tc>
        <w:tc>
          <w:tcPr>
            <w:tcW w:w="1008" w:type="dxa"/>
            <w:vAlign w:val="center"/>
            <w:hideMark/>
          </w:tcPr>
          <w:p w14:paraId="60504C23"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0385D5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6E839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BAA1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66CCF" w14:textId="77777777" w:rsidR="00E42721" w:rsidRPr="009B3DCC" w:rsidRDefault="00E42721" w:rsidP="00F555E9">
            <w:pPr>
              <w:snapToGrid w:val="0"/>
              <w:jc w:val="center"/>
              <w:rPr>
                <w:sz w:val="16"/>
                <w:szCs w:val="16"/>
              </w:rPr>
            </w:pPr>
            <w:r w:rsidRPr="00266687">
              <w:rPr>
                <w:color w:val="000000"/>
                <w:sz w:val="16"/>
                <w:szCs w:val="16"/>
              </w:rPr>
              <w:t>24.60</w:t>
            </w:r>
          </w:p>
        </w:tc>
        <w:tc>
          <w:tcPr>
            <w:tcW w:w="1008" w:type="dxa"/>
            <w:vAlign w:val="center"/>
            <w:hideMark/>
          </w:tcPr>
          <w:p w14:paraId="01190F34"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15BE305D" w14:textId="77777777" w:rsidTr="00F555E9">
        <w:trPr>
          <w:trHeight w:val="165"/>
        </w:trPr>
        <w:tc>
          <w:tcPr>
            <w:tcW w:w="360" w:type="dxa"/>
            <w:vAlign w:val="center"/>
            <w:hideMark/>
          </w:tcPr>
          <w:p w14:paraId="0A81CF01" w14:textId="77777777" w:rsidR="00E42721" w:rsidRPr="00312D86" w:rsidRDefault="00E42721" w:rsidP="00F555E9">
            <w:pPr>
              <w:snapToGrid w:val="0"/>
              <w:rPr>
                <w:sz w:val="16"/>
                <w:szCs w:val="16"/>
              </w:rPr>
            </w:pPr>
            <w:r w:rsidRPr="00312D86">
              <w:rPr>
                <w:color w:val="000000"/>
                <w:sz w:val="16"/>
                <w:szCs w:val="16"/>
              </w:rPr>
              <w:t>1025</w:t>
            </w:r>
          </w:p>
        </w:tc>
        <w:tc>
          <w:tcPr>
            <w:tcW w:w="864" w:type="dxa"/>
            <w:vAlign w:val="center"/>
            <w:hideMark/>
          </w:tcPr>
          <w:p w14:paraId="30EF1E3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6747C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3953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33E22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1CB78D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E75E5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81B1D3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33D09F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7B35484"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302A7150" w14:textId="77777777" w:rsidTr="00F555E9">
        <w:trPr>
          <w:trHeight w:val="165"/>
        </w:trPr>
        <w:tc>
          <w:tcPr>
            <w:tcW w:w="360" w:type="dxa"/>
            <w:vAlign w:val="center"/>
            <w:hideMark/>
          </w:tcPr>
          <w:p w14:paraId="3C521330" w14:textId="77777777" w:rsidR="00E42721" w:rsidRPr="00312D86" w:rsidRDefault="00E42721" w:rsidP="00F555E9">
            <w:pPr>
              <w:snapToGrid w:val="0"/>
              <w:rPr>
                <w:sz w:val="16"/>
                <w:szCs w:val="16"/>
              </w:rPr>
            </w:pPr>
            <w:r w:rsidRPr="00312D86">
              <w:rPr>
                <w:color w:val="000000"/>
                <w:sz w:val="16"/>
                <w:szCs w:val="16"/>
              </w:rPr>
              <w:t>1026</w:t>
            </w:r>
          </w:p>
        </w:tc>
        <w:tc>
          <w:tcPr>
            <w:tcW w:w="864" w:type="dxa"/>
            <w:vAlign w:val="center"/>
            <w:hideMark/>
          </w:tcPr>
          <w:p w14:paraId="33B6E32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34B998"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3C0A3B5"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3055260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A0BB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3799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20DC1F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D783C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AE6B7EA"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2C79D0D" w14:textId="77777777" w:rsidTr="00F555E9">
        <w:trPr>
          <w:trHeight w:val="165"/>
        </w:trPr>
        <w:tc>
          <w:tcPr>
            <w:tcW w:w="360" w:type="dxa"/>
            <w:vAlign w:val="center"/>
            <w:hideMark/>
          </w:tcPr>
          <w:p w14:paraId="6749D3B7" w14:textId="77777777" w:rsidR="00E42721" w:rsidRPr="00312D86" w:rsidRDefault="00E42721" w:rsidP="00F555E9">
            <w:pPr>
              <w:snapToGrid w:val="0"/>
              <w:rPr>
                <w:sz w:val="16"/>
                <w:szCs w:val="16"/>
              </w:rPr>
            </w:pPr>
            <w:r w:rsidRPr="00312D86">
              <w:rPr>
                <w:color w:val="000000"/>
                <w:sz w:val="16"/>
                <w:szCs w:val="16"/>
              </w:rPr>
              <w:t>1027</w:t>
            </w:r>
          </w:p>
        </w:tc>
        <w:tc>
          <w:tcPr>
            <w:tcW w:w="864" w:type="dxa"/>
            <w:vAlign w:val="center"/>
            <w:hideMark/>
          </w:tcPr>
          <w:p w14:paraId="164C02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09AFD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7AC7B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2F03979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7DB22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B9B8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BE0AAD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076CA5"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68DFF505"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61BDAE67" w14:textId="77777777" w:rsidTr="00F555E9">
        <w:trPr>
          <w:trHeight w:val="165"/>
        </w:trPr>
        <w:tc>
          <w:tcPr>
            <w:tcW w:w="360" w:type="dxa"/>
            <w:vAlign w:val="center"/>
            <w:hideMark/>
          </w:tcPr>
          <w:p w14:paraId="6EE0EC90" w14:textId="77777777" w:rsidR="00E42721" w:rsidRPr="00312D86" w:rsidRDefault="00E42721" w:rsidP="00F555E9">
            <w:pPr>
              <w:snapToGrid w:val="0"/>
              <w:rPr>
                <w:sz w:val="16"/>
                <w:szCs w:val="16"/>
              </w:rPr>
            </w:pPr>
            <w:r w:rsidRPr="00312D86">
              <w:rPr>
                <w:color w:val="000000"/>
                <w:sz w:val="16"/>
                <w:szCs w:val="16"/>
              </w:rPr>
              <w:t>1028</w:t>
            </w:r>
          </w:p>
        </w:tc>
        <w:tc>
          <w:tcPr>
            <w:tcW w:w="864" w:type="dxa"/>
            <w:vAlign w:val="center"/>
            <w:hideMark/>
          </w:tcPr>
          <w:p w14:paraId="45E03F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EE473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E2DC950" w14:textId="77777777" w:rsidR="00E42721" w:rsidRPr="009B3DCC" w:rsidRDefault="00E42721" w:rsidP="00F555E9">
            <w:pPr>
              <w:snapToGrid w:val="0"/>
              <w:jc w:val="center"/>
              <w:rPr>
                <w:sz w:val="16"/>
                <w:szCs w:val="16"/>
              </w:rPr>
            </w:pPr>
            <w:r w:rsidRPr="00266687">
              <w:rPr>
                <w:color w:val="000000"/>
                <w:sz w:val="16"/>
                <w:szCs w:val="16"/>
              </w:rPr>
              <w:t>226</w:t>
            </w:r>
          </w:p>
        </w:tc>
        <w:tc>
          <w:tcPr>
            <w:tcW w:w="1008" w:type="dxa"/>
            <w:vAlign w:val="center"/>
            <w:hideMark/>
          </w:tcPr>
          <w:p w14:paraId="7D90E9D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B67A68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26CAFE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EA544D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4E41EB"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3643CA89"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5ABE27FB" w14:textId="77777777" w:rsidTr="00F555E9">
        <w:trPr>
          <w:trHeight w:val="180"/>
        </w:trPr>
        <w:tc>
          <w:tcPr>
            <w:tcW w:w="360" w:type="dxa"/>
            <w:vAlign w:val="center"/>
            <w:hideMark/>
          </w:tcPr>
          <w:p w14:paraId="44D88DF1" w14:textId="77777777" w:rsidR="00E42721" w:rsidRPr="00312D86" w:rsidRDefault="00E42721" w:rsidP="00F555E9">
            <w:pPr>
              <w:snapToGrid w:val="0"/>
              <w:rPr>
                <w:sz w:val="16"/>
                <w:szCs w:val="16"/>
              </w:rPr>
            </w:pPr>
            <w:r w:rsidRPr="00312D86">
              <w:rPr>
                <w:color w:val="000000"/>
                <w:sz w:val="16"/>
                <w:szCs w:val="16"/>
              </w:rPr>
              <w:t>1029</w:t>
            </w:r>
          </w:p>
        </w:tc>
        <w:tc>
          <w:tcPr>
            <w:tcW w:w="864" w:type="dxa"/>
            <w:vAlign w:val="center"/>
            <w:hideMark/>
          </w:tcPr>
          <w:p w14:paraId="42CA3F4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3EB44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3A6AFA1"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3CACA5E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466576C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8A33F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F860B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A46D4E"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702352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77C11DC" w14:textId="77777777" w:rsidTr="00F555E9">
        <w:trPr>
          <w:trHeight w:val="165"/>
        </w:trPr>
        <w:tc>
          <w:tcPr>
            <w:tcW w:w="360" w:type="dxa"/>
            <w:vAlign w:val="center"/>
            <w:hideMark/>
          </w:tcPr>
          <w:p w14:paraId="4C10A9F7" w14:textId="77777777" w:rsidR="00E42721" w:rsidRPr="00312D86" w:rsidRDefault="00E42721" w:rsidP="00F555E9">
            <w:pPr>
              <w:snapToGrid w:val="0"/>
              <w:rPr>
                <w:sz w:val="16"/>
                <w:szCs w:val="16"/>
              </w:rPr>
            </w:pPr>
            <w:r w:rsidRPr="00312D86">
              <w:rPr>
                <w:color w:val="000000"/>
                <w:sz w:val="16"/>
                <w:szCs w:val="16"/>
              </w:rPr>
              <w:t>1030</w:t>
            </w:r>
          </w:p>
        </w:tc>
        <w:tc>
          <w:tcPr>
            <w:tcW w:w="864" w:type="dxa"/>
            <w:vAlign w:val="center"/>
            <w:hideMark/>
          </w:tcPr>
          <w:p w14:paraId="365544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240A0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1A04B37"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7D722CB5"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2A1F0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F4B40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ABF0C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41A40B"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1C3EFCFC"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49FABA09" w14:textId="77777777" w:rsidTr="00F555E9">
        <w:trPr>
          <w:trHeight w:val="165"/>
        </w:trPr>
        <w:tc>
          <w:tcPr>
            <w:tcW w:w="360" w:type="dxa"/>
            <w:vAlign w:val="center"/>
            <w:hideMark/>
          </w:tcPr>
          <w:p w14:paraId="2DC5F53F" w14:textId="77777777" w:rsidR="00E42721" w:rsidRPr="00312D86" w:rsidRDefault="00E42721" w:rsidP="00F555E9">
            <w:pPr>
              <w:snapToGrid w:val="0"/>
              <w:rPr>
                <w:sz w:val="16"/>
                <w:szCs w:val="16"/>
              </w:rPr>
            </w:pPr>
            <w:r w:rsidRPr="00312D86">
              <w:rPr>
                <w:color w:val="000000"/>
                <w:sz w:val="16"/>
                <w:szCs w:val="16"/>
              </w:rPr>
              <w:t>1031</w:t>
            </w:r>
          </w:p>
        </w:tc>
        <w:tc>
          <w:tcPr>
            <w:tcW w:w="864" w:type="dxa"/>
            <w:vAlign w:val="center"/>
            <w:hideMark/>
          </w:tcPr>
          <w:p w14:paraId="1E5E40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EE02D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5F0C3A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608EE90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8ED2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2B05A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85772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F3984BC"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CA61184"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401531A" w14:textId="77777777" w:rsidTr="00F555E9">
        <w:trPr>
          <w:trHeight w:val="165"/>
        </w:trPr>
        <w:tc>
          <w:tcPr>
            <w:tcW w:w="360" w:type="dxa"/>
            <w:vAlign w:val="center"/>
            <w:hideMark/>
          </w:tcPr>
          <w:p w14:paraId="32BFD73E" w14:textId="77777777" w:rsidR="00E42721" w:rsidRPr="00312D86" w:rsidRDefault="00E42721" w:rsidP="00F555E9">
            <w:pPr>
              <w:snapToGrid w:val="0"/>
              <w:rPr>
                <w:sz w:val="16"/>
                <w:szCs w:val="16"/>
              </w:rPr>
            </w:pPr>
            <w:r w:rsidRPr="00312D86">
              <w:rPr>
                <w:color w:val="000000"/>
                <w:sz w:val="16"/>
                <w:szCs w:val="16"/>
              </w:rPr>
              <w:t>1032</w:t>
            </w:r>
          </w:p>
        </w:tc>
        <w:tc>
          <w:tcPr>
            <w:tcW w:w="864" w:type="dxa"/>
            <w:vAlign w:val="center"/>
            <w:hideMark/>
          </w:tcPr>
          <w:p w14:paraId="04B135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60156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1C638" w14:textId="77777777" w:rsidR="00E42721" w:rsidRPr="009B3DCC" w:rsidRDefault="00E42721" w:rsidP="00F555E9">
            <w:pPr>
              <w:snapToGrid w:val="0"/>
              <w:jc w:val="center"/>
              <w:rPr>
                <w:sz w:val="16"/>
                <w:szCs w:val="16"/>
              </w:rPr>
            </w:pPr>
            <w:r w:rsidRPr="00266687">
              <w:rPr>
                <w:color w:val="000000"/>
                <w:sz w:val="16"/>
                <w:szCs w:val="16"/>
              </w:rPr>
              <w:t>227</w:t>
            </w:r>
          </w:p>
        </w:tc>
        <w:tc>
          <w:tcPr>
            <w:tcW w:w="1008" w:type="dxa"/>
            <w:vAlign w:val="center"/>
            <w:hideMark/>
          </w:tcPr>
          <w:p w14:paraId="4CBE15DB"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33593F4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DAD5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050741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982961D"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1C59566"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3E646DBA" w14:textId="77777777" w:rsidTr="00F555E9">
        <w:trPr>
          <w:trHeight w:val="165"/>
        </w:trPr>
        <w:tc>
          <w:tcPr>
            <w:tcW w:w="360" w:type="dxa"/>
            <w:vAlign w:val="center"/>
            <w:hideMark/>
          </w:tcPr>
          <w:p w14:paraId="51DDFF9C" w14:textId="77777777" w:rsidR="00E42721" w:rsidRPr="00312D86" w:rsidRDefault="00E42721" w:rsidP="00F555E9">
            <w:pPr>
              <w:snapToGrid w:val="0"/>
              <w:rPr>
                <w:sz w:val="16"/>
                <w:szCs w:val="16"/>
              </w:rPr>
            </w:pPr>
            <w:r w:rsidRPr="00312D86">
              <w:rPr>
                <w:color w:val="000000"/>
                <w:sz w:val="16"/>
                <w:szCs w:val="16"/>
              </w:rPr>
              <w:t>1033</w:t>
            </w:r>
          </w:p>
        </w:tc>
        <w:tc>
          <w:tcPr>
            <w:tcW w:w="864" w:type="dxa"/>
            <w:vAlign w:val="center"/>
            <w:hideMark/>
          </w:tcPr>
          <w:p w14:paraId="4CA3E4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68110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058A78F"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4210A04"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28A18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EC89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66E86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5EE9800"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1D4A1716"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5AEE96" w14:textId="77777777" w:rsidTr="00F555E9">
        <w:trPr>
          <w:trHeight w:val="165"/>
        </w:trPr>
        <w:tc>
          <w:tcPr>
            <w:tcW w:w="360" w:type="dxa"/>
            <w:vAlign w:val="center"/>
            <w:hideMark/>
          </w:tcPr>
          <w:p w14:paraId="2DD23E08" w14:textId="77777777" w:rsidR="00E42721" w:rsidRPr="00312D86" w:rsidRDefault="00E42721" w:rsidP="00F555E9">
            <w:pPr>
              <w:snapToGrid w:val="0"/>
              <w:rPr>
                <w:sz w:val="16"/>
                <w:szCs w:val="16"/>
              </w:rPr>
            </w:pPr>
            <w:r w:rsidRPr="00312D86">
              <w:rPr>
                <w:color w:val="000000"/>
                <w:sz w:val="16"/>
                <w:szCs w:val="16"/>
              </w:rPr>
              <w:t>1034</w:t>
            </w:r>
          </w:p>
        </w:tc>
        <w:tc>
          <w:tcPr>
            <w:tcW w:w="864" w:type="dxa"/>
            <w:vAlign w:val="center"/>
            <w:hideMark/>
          </w:tcPr>
          <w:p w14:paraId="75A27AF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55440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0A892"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76EFE0FF"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978F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065F49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4C39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EB0019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413A1596"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A21C3CD" w14:textId="77777777" w:rsidTr="00F555E9">
        <w:trPr>
          <w:trHeight w:val="165"/>
        </w:trPr>
        <w:tc>
          <w:tcPr>
            <w:tcW w:w="360" w:type="dxa"/>
            <w:vAlign w:val="center"/>
            <w:hideMark/>
          </w:tcPr>
          <w:p w14:paraId="777FDB30" w14:textId="77777777" w:rsidR="00E42721" w:rsidRPr="00312D86" w:rsidRDefault="00E42721" w:rsidP="00F555E9">
            <w:pPr>
              <w:snapToGrid w:val="0"/>
              <w:rPr>
                <w:sz w:val="16"/>
                <w:szCs w:val="16"/>
              </w:rPr>
            </w:pPr>
            <w:r w:rsidRPr="00312D86">
              <w:rPr>
                <w:color w:val="000000"/>
                <w:sz w:val="16"/>
                <w:szCs w:val="16"/>
              </w:rPr>
              <w:t>1035</w:t>
            </w:r>
          </w:p>
        </w:tc>
        <w:tc>
          <w:tcPr>
            <w:tcW w:w="864" w:type="dxa"/>
            <w:vAlign w:val="center"/>
            <w:hideMark/>
          </w:tcPr>
          <w:p w14:paraId="7F08B3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BD93C17"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7E2F4D5"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48D744E1"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57A39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05E4D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62A175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7CEB774"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1060BC3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494FED3E" w14:textId="77777777" w:rsidTr="00F555E9">
        <w:trPr>
          <w:trHeight w:val="165"/>
        </w:trPr>
        <w:tc>
          <w:tcPr>
            <w:tcW w:w="360" w:type="dxa"/>
            <w:vAlign w:val="center"/>
            <w:hideMark/>
          </w:tcPr>
          <w:p w14:paraId="2C617B4C" w14:textId="77777777" w:rsidR="00E42721" w:rsidRPr="00312D86" w:rsidRDefault="00E42721" w:rsidP="00F555E9">
            <w:pPr>
              <w:snapToGrid w:val="0"/>
              <w:rPr>
                <w:sz w:val="16"/>
                <w:szCs w:val="16"/>
              </w:rPr>
            </w:pPr>
            <w:r w:rsidRPr="00312D86">
              <w:rPr>
                <w:color w:val="000000"/>
                <w:sz w:val="16"/>
                <w:szCs w:val="16"/>
              </w:rPr>
              <w:t>1036</w:t>
            </w:r>
          </w:p>
        </w:tc>
        <w:tc>
          <w:tcPr>
            <w:tcW w:w="864" w:type="dxa"/>
            <w:vAlign w:val="center"/>
            <w:hideMark/>
          </w:tcPr>
          <w:p w14:paraId="32C3D4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C3927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D5FAD3" w14:textId="77777777" w:rsidR="00E42721" w:rsidRPr="009B3DCC" w:rsidRDefault="00E42721" w:rsidP="00F555E9">
            <w:pPr>
              <w:snapToGrid w:val="0"/>
              <w:jc w:val="center"/>
              <w:rPr>
                <w:sz w:val="16"/>
                <w:szCs w:val="16"/>
              </w:rPr>
            </w:pPr>
            <w:r w:rsidRPr="00266687">
              <w:rPr>
                <w:color w:val="000000"/>
                <w:sz w:val="16"/>
                <w:szCs w:val="16"/>
              </w:rPr>
              <w:t>228</w:t>
            </w:r>
          </w:p>
        </w:tc>
        <w:tc>
          <w:tcPr>
            <w:tcW w:w="1008" w:type="dxa"/>
            <w:vAlign w:val="center"/>
            <w:hideMark/>
          </w:tcPr>
          <w:p w14:paraId="16046192"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11FED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EE5601"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266086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F5D3F6C" w14:textId="77777777" w:rsidR="00E42721" w:rsidRPr="009B3DCC" w:rsidRDefault="00E42721" w:rsidP="00F555E9">
            <w:pPr>
              <w:snapToGrid w:val="0"/>
              <w:jc w:val="center"/>
              <w:rPr>
                <w:sz w:val="16"/>
                <w:szCs w:val="16"/>
              </w:rPr>
            </w:pPr>
            <w:r w:rsidRPr="00266687">
              <w:rPr>
                <w:color w:val="000000"/>
                <w:sz w:val="16"/>
                <w:szCs w:val="16"/>
              </w:rPr>
              <w:t>12.10</w:t>
            </w:r>
          </w:p>
        </w:tc>
        <w:tc>
          <w:tcPr>
            <w:tcW w:w="1008" w:type="dxa"/>
            <w:vAlign w:val="center"/>
            <w:hideMark/>
          </w:tcPr>
          <w:p w14:paraId="2756D5AC"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C17465C" w14:textId="77777777" w:rsidTr="00F555E9">
        <w:trPr>
          <w:trHeight w:val="165"/>
        </w:trPr>
        <w:tc>
          <w:tcPr>
            <w:tcW w:w="360" w:type="dxa"/>
            <w:vAlign w:val="center"/>
            <w:hideMark/>
          </w:tcPr>
          <w:p w14:paraId="1A4D417C" w14:textId="77777777" w:rsidR="00E42721" w:rsidRPr="00312D86" w:rsidRDefault="00E42721" w:rsidP="00F555E9">
            <w:pPr>
              <w:snapToGrid w:val="0"/>
              <w:rPr>
                <w:sz w:val="16"/>
                <w:szCs w:val="16"/>
              </w:rPr>
            </w:pPr>
            <w:r w:rsidRPr="00312D86">
              <w:rPr>
                <w:color w:val="000000"/>
                <w:sz w:val="16"/>
                <w:szCs w:val="16"/>
              </w:rPr>
              <w:t>1037</w:t>
            </w:r>
          </w:p>
        </w:tc>
        <w:tc>
          <w:tcPr>
            <w:tcW w:w="864" w:type="dxa"/>
            <w:vAlign w:val="center"/>
            <w:hideMark/>
          </w:tcPr>
          <w:p w14:paraId="20D603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D4B23E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6AC5191"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2BC217E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01C6FF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FFDED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140FC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8AF32DD" w14:textId="77777777" w:rsidR="00E42721" w:rsidRPr="009B3DCC" w:rsidRDefault="00E42721" w:rsidP="00F555E9">
            <w:pPr>
              <w:snapToGrid w:val="0"/>
              <w:jc w:val="center"/>
              <w:rPr>
                <w:sz w:val="16"/>
                <w:szCs w:val="16"/>
              </w:rPr>
            </w:pPr>
            <w:r w:rsidRPr="00266687">
              <w:rPr>
                <w:color w:val="000000"/>
                <w:sz w:val="16"/>
                <w:szCs w:val="16"/>
              </w:rPr>
              <w:t>12.70</w:t>
            </w:r>
          </w:p>
        </w:tc>
        <w:tc>
          <w:tcPr>
            <w:tcW w:w="1008" w:type="dxa"/>
            <w:vAlign w:val="center"/>
            <w:hideMark/>
          </w:tcPr>
          <w:p w14:paraId="743F511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7FA74543" w14:textId="77777777" w:rsidTr="00F555E9">
        <w:trPr>
          <w:trHeight w:val="165"/>
        </w:trPr>
        <w:tc>
          <w:tcPr>
            <w:tcW w:w="360" w:type="dxa"/>
            <w:vAlign w:val="center"/>
            <w:hideMark/>
          </w:tcPr>
          <w:p w14:paraId="63F31142" w14:textId="77777777" w:rsidR="00E42721" w:rsidRPr="00312D86" w:rsidRDefault="00E42721" w:rsidP="00F555E9">
            <w:pPr>
              <w:snapToGrid w:val="0"/>
              <w:rPr>
                <w:sz w:val="16"/>
                <w:szCs w:val="16"/>
              </w:rPr>
            </w:pPr>
            <w:r w:rsidRPr="00312D86">
              <w:rPr>
                <w:color w:val="000000"/>
                <w:sz w:val="16"/>
                <w:szCs w:val="16"/>
              </w:rPr>
              <w:t>1038</w:t>
            </w:r>
          </w:p>
        </w:tc>
        <w:tc>
          <w:tcPr>
            <w:tcW w:w="864" w:type="dxa"/>
            <w:vAlign w:val="center"/>
            <w:hideMark/>
          </w:tcPr>
          <w:p w14:paraId="7EEA090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68917A"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DA1E9FD"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179A3B5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2E36DC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7E1E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5A16C7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CCB41D6" w14:textId="77777777" w:rsidR="00E42721" w:rsidRPr="009B3DCC" w:rsidRDefault="00E42721" w:rsidP="00F555E9">
            <w:pPr>
              <w:snapToGrid w:val="0"/>
              <w:jc w:val="center"/>
              <w:rPr>
                <w:sz w:val="16"/>
                <w:szCs w:val="16"/>
              </w:rPr>
            </w:pPr>
            <w:r w:rsidRPr="00266687">
              <w:rPr>
                <w:color w:val="000000"/>
                <w:sz w:val="16"/>
                <w:szCs w:val="16"/>
              </w:rPr>
              <w:t>14.00</w:t>
            </w:r>
          </w:p>
        </w:tc>
        <w:tc>
          <w:tcPr>
            <w:tcW w:w="1008" w:type="dxa"/>
            <w:vAlign w:val="center"/>
            <w:hideMark/>
          </w:tcPr>
          <w:p w14:paraId="2CA98D8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0A4002" w14:textId="77777777" w:rsidTr="00F555E9">
        <w:trPr>
          <w:trHeight w:val="165"/>
        </w:trPr>
        <w:tc>
          <w:tcPr>
            <w:tcW w:w="360" w:type="dxa"/>
            <w:vAlign w:val="center"/>
            <w:hideMark/>
          </w:tcPr>
          <w:p w14:paraId="4F1917A5" w14:textId="77777777" w:rsidR="00E42721" w:rsidRPr="00312D86" w:rsidRDefault="00E42721" w:rsidP="00F555E9">
            <w:pPr>
              <w:snapToGrid w:val="0"/>
              <w:rPr>
                <w:sz w:val="16"/>
                <w:szCs w:val="16"/>
              </w:rPr>
            </w:pPr>
            <w:r w:rsidRPr="00312D86">
              <w:rPr>
                <w:color w:val="000000"/>
                <w:sz w:val="16"/>
                <w:szCs w:val="16"/>
              </w:rPr>
              <w:t>1039</w:t>
            </w:r>
          </w:p>
        </w:tc>
        <w:tc>
          <w:tcPr>
            <w:tcW w:w="864" w:type="dxa"/>
            <w:vAlign w:val="center"/>
            <w:hideMark/>
          </w:tcPr>
          <w:p w14:paraId="10ACFB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74B299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9867CA9"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76949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D29C8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70DE3B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4F4F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C965E48" w14:textId="77777777" w:rsidR="00E42721" w:rsidRPr="009B3DCC" w:rsidRDefault="00E42721" w:rsidP="00F555E9">
            <w:pPr>
              <w:snapToGrid w:val="0"/>
              <w:jc w:val="center"/>
              <w:rPr>
                <w:sz w:val="16"/>
                <w:szCs w:val="16"/>
              </w:rPr>
            </w:pPr>
            <w:r w:rsidRPr="00266687">
              <w:rPr>
                <w:color w:val="000000"/>
                <w:sz w:val="16"/>
                <w:szCs w:val="16"/>
              </w:rPr>
              <w:t>17.80</w:t>
            </w:r>
          </w:p>
        </w:tc>
        <w:tc>
          <w:tcPr>
            <w:tcW w:w="1008" w:type="dxa"/>
            <w:vAlign w:val="center"/>
            <w:hideMark/>
          </w:tcPr>
          <w:p w14:paraId="4FABAC9F"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3289135" w14:textId="77777777" w:rsidTr="00F555E9">
        <w:trPr>
          <w:trHeight w:val="165"/>
        </w:trPr>
        <w:tc>
          <w:tcPr>
            <w:tcW w:w="360" w:type="dxa"/>
            <w:vAlign w:val="center"/>
            <w:hideMark/>
          </w:tcPr>
          <w:p w14:paraId="0C4643F4" w14:textId="77777777" w:rsidR="00E42721" w:rsidRPr="00312D86" w:rsidRDefault="00E42721" w:rsidP="00F555E9">
            <w:pPr>
              <w:snapToGrid w:val="0"/>
              <w:rPr>
                <w:sz w:val="16"/>
                <w:szCs w:val="16"/>
              </w:rPr>
            </w:pPr>
            <w:r w:rsidRPr="00312D86">
              <w:rPr>
                <w:color w:val="000000"/>
                <w:sz w:val="16"/>
                <w:szCs w:val="16"/>
              </w:rPr>
              <w:t>1040</w:t>
            </w:r>
          </w:p>
        </w:tc>
        <w:tc>
          <w:tcPr>
            <w:tcW w:w="864" w:type="dxa"/>
            <w:vAlign w:val="center"/>
            <w:hideMark/>
          </w:tcPr>
          <w:p w14:paraId="7EA996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F0083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578C6D3" w14:textId="77777777" w:rsidR="00E42721" w:rsidRPr="009B3DCC" w:rsidRDefault="00E42721" w:rsidP="00F555E9">
            <w:pPr>
              <w:snapToGrid w:val="0"/>
              <w:jc w:val="center"/>
              <w:rPr>
                <w:sz w:val="16"/>
                <w:szCs w:val="16"/>
              </w:rPr>
            </w:pPr>
            <w:r w:rsidRPr="00266687">
              <w:rPr>
                <w:color w:val="000000"/>
                <w:sz w:val="16"/>
                <w:szCs w:val="16"/>
              </w:rPr>
              <w:t>229</w:t>
            </w:r>
          </w:p>
        </w:tc>
        <w:tc>
          <w:tcPr>
            <w:tcW w:w="1008" w:type="dxa"/>
            <w:vAlign w:val="center"/>
            <w:hideMark/>
          </w:tcPr>
          <w:p w14:paraId="3570957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B23108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3D24F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C0EE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9CCA55" w14:textId="77777777" w:rsidR="00E42721" w:rsidRPr="009B3DCC" w:rsidRDefault="00E42721" w:rsidP="00F555E9">
            <w:pPr>
              <w:snapToGrid w:val="0"/>
              <w:jc w:val="center"/>
              <w:rPr>
                <w:sz w:val="16"/>
                <w:szCs w:val="16"/>
              </w:rPr>
            </w:pPr>
            <w:r w:rsidRPr="00266687">
              <w:rPr>
                <w:color w:val="000000"/>
                <w:sz w:val="16"/>
                <w:szCs w:val="16"/>
              </w:rPr>
              <w:t>21.50</w:t>
            </w:r>
          </w:p>
        </w:tc>
        <w:tc>
          <w:tcPr>
            <w:tcW w:w="1008" w:type="dxa"/>
            <w:vAlign w:val="center"/>
            <w:hideMark/>
          </w:tcPr>
          <w:p w14:paraId="690AECBA"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BCF9F3B" w14:textId="77777777" w:rsidTr="00F555E9">
        <w:trPr>
          <w:trHeight w:val="165"/>
        </w:trPr>
        <w:tc>
          <w:tcPr>
            <w:tcW w:w="360" w:type="dxa"/>
            <w:vAlign w:val="center"/>
            <w:hideMark/>
          </w:tcPr>
          <w:p w14:paraId="26577ED7" w14:textId="77777777" w:rsidR="00E42721" w:rsidRPr="00312D86" w:rsidRDefault="00E42721" w:rsidP="00F555E9">
            <w:pPr>
              <w:snapToGrid w:val="0"/>
              <w:rPr>
                <w:sz w:val="16"/>
                <w:szCs w:val="16"/>
              </w:rPr>
            </w:pPr>
            <w:r w:rsidRPr="00312D86">
              <w:rPr>
                <w:color w:val="000000"/>
                <w:sz w:val="16"/>
                <w:szCs w:val="16"/>
              </w:rPr>
              <w:t>1041</w:t>
            </w:r>
          </w:p>
        </w:tc>
        <w:tc>
          <w:tcPr>
            <w:tcW w:w="864" w:type="dxa"/>
            <w:vAlign w:val="center"/>
            <w:hideMark/>
          </w:tcPr>
          <w:p w14:paraId="05A9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AD4C9E0"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0518652"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29AB98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4CB48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4D07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4AF3A7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625553"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04701B2F"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7B550A5" w14:textId="77777777" w:rsidTr="00F555E9">
        <w:trPr>
          <w:trHeight w:val="165"/>
        </w:trPr>
        <w:tc>
          <w:tcPr>
            <w:tcW w:w="360" w:type="dxa"/>
            <w:vAlign w:val="center"/>
            <w:hideMark/>
          </w:tcPr>
          <w:p w14:paraId="471C8D60" w14:textId="77777777" w:rsidR="00E42721" w:rsidRPr="00312D86" w:rsidRDefault="00E42721" w:rsidP="00F555E9">
            <w:pPr>
              <w:snapToGrid w:val="0"/>
              <w:rPr>
                <w:sz w:val="16"/>
                <w:szCs w:val="16"/>
              </w:rPr>
            </w:pPr>
            <w:r w:rsidRPr="00312D86">
              <w:rPr>
                <w:color w:val="000000"/>
                <w:sz w:val="16"/>
                <w:szCs w:val="16"/>
              </w:rPr>
              <w:t>1042</w:t>
            </w:r>
          </w:p>
        </w:tc>
        <w:tc>
          <w:tcPr>
            <w:tcW w:w="864" w:type="dxa"/>
            <w:vAlign w:val="center"/>
            <w:hideMark/>
          </w:tcPr>
          <w:p w14:paraId="2D6867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62173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32124E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09913A77"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7C8F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98B6D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AA9A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0F1AACB" w14:textId="77777777" w:rsidR="00E42721" w:rsidRPr="009B3DCC" w:rsidRDefault="00E42721" w:rsidP="00F555E9">
            <w:pPr>
              <w:snapToGrid w:val="0"/>
              <w:jc w:val="center"/>
              <w:rPr>
                <w:sz w:val="16"/>
                <w:szCs w:val="16"/>
              </w:rPr>
            </w:pPr>
            <w:r w:rsidRPr="00266687">
              <w:rPr>
                <w:color w:val="000000"/>
                <w:sz w:val="16"/>
                <w:szCs w:val="16"/>
              </w:rPr>
              <w:t>21.90</w:t>
            </w:r>
          </w:p>
        </w:tc>
        <w:tc>
          <w:tcPr>
            <w:tcW w:w="1008" w:type="dxa"/>
            <w:vAlign w:val="center"/>
            <w:hideMark/>
          </w:tcPr>
          <w:p w14:paraId="02321DF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2BC9279" w14:textId="77777777" w:rsidTr="00F555E9">
        <w:trPr>
          <w:trHeight w:val="180"/>
        </w:trPr>
        <w:tc>
          <w:tcPr>
            <w:tcW w:w="360" w:type="dxa"/>
            <w:vAlign w:val="center"/>
            <w:hideMark/>
          </w:tcPr>
          <w:p w14:paraId="61E3ACB3" w14:textId="77777777" w:rsidR="00E42721" w:rsidRPr="00312D86" w:rsidRDefault="00E42721" w:rsidP="00F555E9">
            <w:pPr>
              <w:snapToGrid w:val="0"/>
              <w:rPr>
                <w:sz w:val="16"/>
                <w:szCs w:val="16"/>
              </w:rPr>
            </w:pPr>
            <w:r w:rsidRPr="00312D86">
              <w:rPr>
                <w:color w:val="000000"/>
                <w:sz w:val="16"/>
                <w:szCs w:val="16"/>
              </w:rPr>
              <w:t>1043</w:t>
            </w:r>
          </w:p>
        </w:tc>
        <w:tc>
          <w:tcPr>
            <w:tcW w:w="864" w:type="dxa"/>
            <w:vAlign w:val="center"/>
            <w:hideMark/>
          </w:tcPr>
          <w:p w14:paraId="766528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E07E3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C55F32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485DA802"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4C033F3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9C65A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1F3FD7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4EF972"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68C46DFE"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0840BE7E" w14:textId="77777777" w:rsidTr="00F555E9">
        <w:trPr>
          <w:trHeight w:val="165"/>
        </w:trPr>
        <w:tc>
          <w:tcPr>
            <w:tcW w:w="360" w:type="dxa"/>
            <w:vAlign w:val="center"/>
            <w:hideMark/>
          </w:tcPr>
          <w:p w14:paraId="274C06B2" w14:textId="77777777" w:rsidR="00E42721" w:rsidRPr="00312D86" w:rsidRDefault="00E42721" w:rsidP="00F555E9">
            <w:pPr>
              <w:snapToGrid w:val="0"/>
              <w:rPr>
                <w:sz w:val="16"/>
                <w:szCs w:val="16"/>
              </w:rPr>
            </w:pPr>
            <w:r w:rsidRPr="00312D86">
              <w:rPr>
                <w:color w:val="000000"/>
                <w:sz w:val="16"/>
                <w:szCs w:val="16"/>
              </w:rPr>
              <w:t>1044</w:t>
            </w:r>
          </w:p>
        </w:tc>
        <w:tc>
          <w:tcPr>
            <w:tcW w:w="864" w:type="dxa"/>
            <w:vAlign w:val="center"/>
            <w:hideMark/>
          </w:tcPr>
          <w:p w14:paraId="2AA9B33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4DACBC"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DE87B04"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5AC436AC"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47245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ED3AE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F920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519F80" w14:textId="77777777" w:rsidR="00E42721" w:rsidRPr="009B3DCC" w:rsidRDefault="00E42721" w:rsidP="00F555E9">
            <w:pPr>
              <w:snapToGrid w:val="0"/>
              <w:jc w:val="center"/>
              <w:rPr>
                <w:sz w:val="16"/>
                <w:szCs w:val="16"/>
              </w:rPr>
            </w:pPr>
            <w:r w:rsidRPr="00266687">
              <w:rPr>
                <w:color w:val="000000"/>
                <w:sz w:val="16"/>
                <w:szCs w:val="16"/>
              </w:rPr>
              <w:t>30.20</w:t>
            </w:r>
          </w:p>
        </w:tc>
        <w:tc>
          <w:tcPr>
            <w:tcW w:w="1008" w:type="dxa"/>
            <w:vAlign w:val="center"/>
            <w:hideMark/>
          </w:tcPr>
          <w:p w14:paraId="3B60B65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9AA8A4C" w14:textId="77777777" w:rsidTr="00F555E9">
        <w:trPr>
          <w:trHeight w:val="165"/>
        </w:trPr>
        <w:tc>
          <w:tcPr>
            <w:tcW w:w="360" w:type="dxa"/>
            <w:vAlign w:val="center"/>
            <w:hideMark/>
          </w:tcPr>
          <w:p w14:paraId="36D89DCC" w14:textId="77777777" w:rsidR="00E42721" w:rsidRPr="00312D86" w:rsidRDefault="00E42721" w:rsidP="00F555E9">
            <w:pPr>
              <w:snapToGrid w:val="0"/>
              <w:rPr>
                <w:sz w:val="16"/>
                <w:szCs w:val="16"/>
              </w:rPr>
            </w:pPr>
            <w:r w:rsidRPr="00312D86">
              <w:rPr>
                <w:color w:val="000000"/>
                <w:sz w:val="16"/>
                <w:szCs w:val="16"/>
              </w:rPr>
              <w:t>1045</w:t>
            </w:r>
          </w:p>
        </w:tc>
        <w:tc>
          <w:tcPr>
            <w:tcW w:w="864" w:type="dxa"/>
            <w:vAlign w:val="center"/>
            <w:hideMark/>
          </w:tcPr>
          <w:p w14:paraId="2F2A73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9EC26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794EABF"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6FE68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8FB92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1FB6C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9B2A1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4D8ECCD"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31014B1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0A3877EE" w14:textId="77777777" w:rsidTr="00F555E9">
        <w:trPr>
          <w:trHeight w:val="165"/>
        </w:trPr>
        <w:tc>
          <w:tcPr>
            <w:tcW w:w="360" w:type="dxa"/>
            <w:vAlign w:val="center"/>
            <w:hideMark/>
          </w:tcPr>
          <w:p w14:paraId="3E885063" w14:textId="77777777" w:rsidR="00E42721" w:rsidRPr="00312D86" w:rsidRDefault="00E42721" w:rsidP="00F555E9">
            <w:pPr>
              <w:snapToGrid w:val="0"/>
              <w:rPr>
                <w:sz w:val="16"/>
                <w:szCs w:val="16"/>
              </w:rPr>
            </w:pPr>
            <w:r w:rsidRPr="00312D86">
              <w:rPr>
                <w:color w:val="000000"/>
                <w:sz w:val="16"/>
                <w:szCs w:val="16"/>
              </w:rPr>
              <w:t>1046</w:t>
            </w:r>
          </w:p>
        </w:tc>
        <w:tc>
          <w:tcPr>
            <w:tcW w:w="864" w:type="dxa"/>
            <w:vAlign w:val="center"/>
            <w:hideMark/>
          </w:tcPr>
          <w:p w14:paraId="0E80CA7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E3412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246F818"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47A8677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2971E2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C555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12098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4033DC1"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B64EF2E"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75666139" w14:textId="77777777" w:rsidTr="00F555E9">
        <w:trPr>
          <w:trHeight w:val="165"/>
        </w:trPr>
        <w:tc>
          <w:tcPr>
            <w:tcW w:w="360" w:type="dxa"/>
            <w:vAlign w:val="center"/>
            <w:hideMark/>
          </w:tcPr>
          <w:p w14:paraId="335D8C20" w14:textId="77777777" w:rsidR="00E42721" w:rsidRPr="00312D86" w:rsidRDefault="00E42721" w:rsidP="00F555E9">
            <w:pPr>
              <w:snapToGrid w:val="0"/>
              <w:rPr>
                <w:sz w:val="16"/>
                <w:szCs w:val="16"/>
              </w:rPr>
            </w:pPr>
            <w:r w:rsidRPr="00312D86">
              <w:rPr>
                <w:color w:val="000000"/>
                <w:sz w:val="16"/>
                <w:szCs w:val="16"/>
              </w:rPr>
              <w:t>1047</w:t>
            </w:r>
          </w:p>
        </w:tc>
        <w:tc>
          <w:tcPr>
            <w:tcW w:w="864" w:type="dxa"/>
            <w:vAlign w:val="center"/>
            <w:hideMark/>
          </w:tcPr>
          <w:p w14:paraId="26D576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421602"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53259E"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60D6DE89"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E241A3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0D9D46"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57473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54F3EF"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181EEC92"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C79F930" w14:textId="77777777" w:rsidTr="00F555E9">
        <w:trPr>
          <w:trHeight w:val="165"/>
        </w:trPr>
        <w:tc>
          <w:tcPr>
            <w:tcW w:w="360" w:type="dxa"/>
            <w:vAlign w:val="center"/>
            <w:hideMark/>
          </w:tcPr>
          <w:p w14:paraId="73ACACC8" w14:textId="77777777" w:rsidR="00E42721" w:rsidRPr="00312D86" w:rsidRDefault="00E42721" w:rsidP="00F555E9">
            <w:pPr>
              <w:snapToGrid w:val="0"/>
              <w:rPr>
                <w:sz w:val="16"/>
                <w:szCs w:val="16"/>
              </w:rPr>
            </w:pPr>
            <w:r w:rsidRPr="00312D86">
              <w:rPr>
                <w:color w:val="000000"/>
                <w:sz w:val="16"/>
                <w:szCs w:val="16"/>
              </w:rPr>
              <w:t>1048</w:t>
            </w:r>
          </w:p>
        </w:tc>
        <w:tc>
          <w:tcPr>
            <w:tcW w:w="864" w:type="dxa"/>
            <w:vAlign w:val="center"/>
            <w:hideMark/>
          </w:tcPr>
          <w:p w14:paraId="426D76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5CAB5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A260B84" w14:textId="77777777" w:rsidR="00E42721" w:rsidRPr="009B3DCC" w:rsidRDefault="00E42721" w:rsidP="00F555E9">
            <w:pPr>
              <w:snapToGrid w:val="0"/>
              <w:jc w:val="center"/>
              <w:rPr>
                <w:sz w:val="16"/>
                <w:szCs w:val="16"/>
              </w:rPr>
            </w:pPr>
            <w:r w:rsidRPr="00266687">
              <w:rPr>
                <w:color w:val="000000"/>
                <w:sz w:val="16"/>
                <w:szCs w:val="16"/>
              </w:rPr>
              <w:t>231</w:t>
            </w:r>
          </w:p>
        </w:tc>
        <w:tc>
          <w:tcPr>
            <w:tcW w:w="1008" w:type="dxa"/>
            <w:vAlign w:val="center"/>
            <w:hideMark/>
          </w:tcPr>
          <w:p w14:paraId="7094716F"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9D0AF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DC408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DA3B7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B66401"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5C27587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3C2CB49" w14:textId="77777777" w:rsidTr="00F555E9">
        <w:trPr>
          <w:trHeight w:val="165"/>
        </w:trPr>
        <w:tc>
          <w:tcPr>
            <w:tcW w:w="360" w:type="dxa"/>
            <w:vAlign w:val="center"/>
            <w:hideMark/>
          </w:tcPr>
          <w:p w14:paraId="1E59A179" w14:textId="77777777" w:rsidR="00E42721" w:rsidRPr="00312D86" w:rsidRDefault="00E42721" w:rsidP="00F555E9">
            <w:pPr>
              <w:snapToGrid w:val="0"/>
              <w:rPr>
                <w:sz w:val="16"/>
                <w:szCs w:val="16"/>
              </w:rPr>
            </w:pPr>
            <w:r w:rsidRPr="00312D86">
              <w:rPr>
                <w:color w:val="000000"/>
                <w:sz w:val="16"/>
                <w:szCs w:val="16"/>
              </w:rPr>
              <w:t>1049</w:t>
            </w:r>
          </w:p>
        </w:tc>
        <w:tc>
          <w:tcPr>
            <w:tcW w:w="864" w:type="dxa"/>
            <w:vAlign w:val="center"/>
            <w:hideMark/>
          </w:tcPr>
          <w:p w14:paraId="6F945C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A6AC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A44D2BE"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3D55AA4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1A7224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800A99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75DBF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858195"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6CC8F097"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5D220093" w14:textId="77777777" w:rsidTr="00F555E9">
        <w:trPr>
          <w:trHeight w:val="165"/>
        </w:trPr>
        <w:tc>
          <w:tcPr>
            <w:tcW w:w="360" w:type="dxa"/>
            <w:vAlign w:val="center"/>
            <w:hideMark/>
          </w:tcPr>
          <w:p w14:paraId="12FDA83B" w14:textId="77777777" w:rsidR="00E42721" w:rsidRPr="00312D86" w:rsidRDefault="00E42721" w:rsidP="00F555E9">
            <w:pPr>
              <w:snapToGrid w:val="0"/>
              <w:rPr>
                <w:sz w:val="16"/>
                <w:szCs w:val="16"/>
              </w:rPr>
            </w:pPr>
            <w:r w:rsidRPr="00312D86">
              <w:rPr>
                <w:color w:val="000000"/>
                <w:sz w:val="16"/>
                <w:szCs w:val="16"/>
              </w:rPr>
              <w:t>1050</w:t>
            </w:r>
          </w:p>
        </w:tc>
        <w:tc>
          <w:tcPr>
            <w:tcW w:w="864" w:type="dxa"/>
            <w:vAlign w:val="center"/>
            <w:hideMark/>
          </w:tcPr>
          <w:p w14:paraId="282BAAE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E479CEF"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C5C47D5"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4B3C630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6B033F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0C7B4C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86EE26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F148EA"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3870044"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530F7B3E" w14:textId="77777777" w:rsidTr="00F555E9">
        <w:trPr>
          <w:trHeight w:val="165"/>
        </w:trPr>
        <w:tc>
          <w:tcPr>
            <w:tcW w:w="360" w:type="dxa"/>
            <w:vAlign w:val="center"/>
            <w:hideMark/>
          </w:tcPr>
          <w:p w14:paraId="7C7CF95D" w14:textId="77777777" w:rsidR="00E42721" w:rsidRPr="00312D86" w:rsidRDefault="00E42721" w:rsidP="00F555E9">
            <w:pPr>
              <w:snapToGrid w:val="0"/>
              <w:rPr>
                <w:sz w:val="16"/>
                <w:szCs w:val="16"/>
              </w:rPr>
            </w:pPr>
            <w:r w:rsidRPr="00312D86">
              <w:rPr>
                <w:color w:val="000000"/>
                <w:sz w:val="16"/>
                <w:szCs w:val="16"/>
              </w:rPr>
              <w:t>1051</w:t>
            </w:r>
          </w:p>
        </w:tc>
        <w:tc>
          <w:tcPr>
            <w:tcW w:w="864" w:type="dxa"/>
            <w:vAlign w:val="center"/>
            <w:hideMark/>
          </w:tcPr>
          <w:p w14:paraId="61776F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FF5D59"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8ACF31B"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6DF70921"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262B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57190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0684AB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07C75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21765109"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3142034E" w14:textId="77777777" w:rsidTr="00F555E9">
        <w:trPr>
          <w:trHeight w:val="165"/>
        </w:trPr>
        <w:tc>
          <w:tcPr>
            <w:tcW w:w="360" w:type="dxa"/>
            <w:vAlign w:val="center"/>
            <w:hideMark/>
          </w:tcPr>
          <w:p w14:paraId="13F7E37A" w14:textId="77777777" w:rsidR="00E42721" w:rsidRPr="00312D86" w:rsidRDefault="00E42721" w:rsidP="00F555E9">
            <w:pPr>
              <w:snapToGrid w:val="0"/>
              <w:rPr>
                <w:sz w:val="16"/>
                <w:szCs w:val="16"/>
              </w:rPr>
            </w:pPr>
            <w:r w:rsidRPr="00312D86">
              <w:rPr>
                <w:color w:val="000000"/>
                <w:sz w:val="16"/>
                <w:szCs w:val="16"/>
              </w:rPr>
              <w:t>1052</w:t>
            </w:r>
          </w:p>
        </w:tc>
        <w:tc>
          <w:tcPr>
            <w:tcW w:w="864" w:type="dxa"/>
            <w:vAlign w:val="center"/>
            <w:hideMark/>
          </w:tcPr>
          <w:p w14:paraId="27DE6C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FB186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DE36003" w14:textId="77777777" w:rsidR="00E42721" w:rsidRPr="009B3DCC" w:rsidRDefault="00E42721" w:rsidP="00F555E9">
            <w:pPr>
              <w:snapToGrid w:val="0"/>
              <w:jc w:val="center"/>
              <w:rPr>
                <w:sz w:val="16"/>
                <w:szCs w:val="16"/>
              </w:rPr>
            </w:pPr>
            <w:r w:rsidRPr="00266687">
              <w:rPr>
                <w:color w:val="000000"/>
                <w:sz w:val="16"/>
                <w:szCs w:val="16"/>
              </w:rPr>
              <w:t>232</w:t>
            </w:r>
          </w:p>
        </w:tc>
        <w:tc>
          <w:tcPr>
            <w:tcW w:w="1008" w:type="dxa"/>
            <w:vAlign w:val="center"/>
            <w:hideMark/>
          </w:tcPr>
          <w:p w14:paraId="06E728F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D1B1E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809D8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28718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B97287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00F77B4E" w14:textId="77777777" w:rsidR="00E42721" w:rsidRPr="009B3DCC" w:rsidRDefault="00E42721" w:rsidP="00F555E9">
            <w:pPr>
              <w:snapToGrid w:val="0"/>
              <w:jc w:val="center"/>
              <w:rPr>
                <w:sz w:val="16"/>
                <w:szCs w:val="16"/>
              </w:rPr>
            </w:pPr>
            <w:r w:rsidRPr="00266687">
              <w:rPr>
                <w:color w:val="000000"/>
                <w:sz w:val="16"/>
                <w:szCs w:val="16"/>
              </w:rPr>
              <w:t>5.70</w:t>
            </w:r>
          </w:p>
        </w:tc>
      </w:tr>
      <w:tr w:rsidR="00E42721" w:rsidRPr="009B3DCC" w14:paraId="06A0A8A2" w14:textId="77777777" w:rsidTr="00F555E9">
        <w:trPr>
          <w:trHeight w:val="165"/>
        </w:trPr>
        <w:tc>
          <w:tcPr>
            <w:tcW w:w="360" w:type="dxa"/>
            <w:vAlign w:val="center"/>
            <w:hideMark/>
          </w:tcPr>
          <w:p w14:paraId="4C858201" w14:textId="77777777" w:rsidR="00E42721" w:rsidRPr="00312D86" w:rsidRDefault="00E42721" w:rsidP="00F555E9">
            <w:pPr>
              <w:snapToGrid w:val="0"/>
              <w:rPr>
                <w:sz w:val="16"/>
                <w:szCs w:val="16"/>
              </w:rPr>
            </w:pPr>
            <w:r w:rsidRPr="00312D86">
              <w:rPr>
                <w:color w:val="000000"/>
                <w:sz w:val="16"/>
                <w:szCs w:val="16"/>
              </w:rPr>
              <w:t>1053</w:t>
            </w:r>
          </w:p>
        </w:tc>
        <w:tc>
          <w:tcPr>
            <w:tcW w:w="864" w:type="dxa"/>
            <w:vAlign w:val="center"/>
            <w:hideMark/>
          </w:tcPr>
          <w:p w14:paraId="38D94E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39E7BCE"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72004368"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F26E81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2A379C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83879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F5332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B71DDA"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35011C1F"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23920A4" w14:textId="77777777" w:rsidTr="00F555E9">
        <w:trPr>
          <w:trHeight w:val="165"/>
        </w:trPr>
        <w:tc>
          <w:tcPr>
            <w:tcW w:w="360" w:type="dxa"/>
            <w:vAlign w:val="center"/>
            <w:hideMark/>
          </w:tcPr>
          <w:p w14:paraId="5C71FA62" w14:textId="77777777" w:rsidR="00E42721" w:rsidRPr="00312D86" w:rsidRDefault="00E42721" w:rsidP="00F555E9">
            <w:pPr>
              <w:snapToGrid w:val="0"/>
              <w:rPr>
                <w:sz w:val="16"/>
                <w:szCs w:val="16"/>
              </w:rPr>
            </w:pPr>
            <w:r w:rsidRPr="00312D86">
              <w:rPr>
                <w:color w:val="000000"/>
                <w:sz w:val="16"/>
                <w:szCs w:val="16"/>
              </w:rPr>
              <w:t>1054</w:t>
            </w:r>
          </w:p>
        </w:tc>
        <w:tc>
          <w:tcPr>
            <w:tcW w:w="864" w:type="dxa"/>
            <w:vAlign w:val="center"/>
            <w:hideMark/>
          </w:tcPr>
          <w:p w14:paraId="1B9F6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E948C6B"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3DBB1C0"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0E3ED42A"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1B5E18B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E5F21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784B07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71F4AF"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6C4AD4C"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417623EF" w14:textId="77777777" w:rsidTr="00F555E9">
        <w:trPr>
          <w:trHeight w:val="165"/>
        </w:trPr>
        <w:tc>
          <w:tcPr>
            <w:tcW w:w="360" w:type="dxa"/>
            <w:vAlign w:val="center"/>
            <w:hideMark/>
          </w:tcPr>
          <w:p w14:paraId="54A5F9DC" w14:textId="77777777" w:rsidR="00E42721" w:rsidRPr="00312D86" w:rsidRDefault="00E42721" w:rsidP="00F555E9">
            <w:pPr>
              <w:snapToGrid w:val="0"/>
              <w:rPr>
                <w:sz w:val="16"/>
                <w:szCs w:val="16"/>
              </w:rPr>
            </w:pPr>
            <w:r w:rsidRPr="00312D86">
              <w:rPr>
                <w:color w:val="000000"/>
                <w:sz w:val="16"/>
                <w:szCs w:val="16"/>
              </w:rPr>
              <w:t>1055</w:t>
            </w:r>
          </w:p>
        </w:tc>
        <w:tc>
          <w:tcPr>
            <w:tcW w:w="864" w:type="dxa"/>
            <w:vAlign w:val="center"/>
            <w:hideMark/>
          </w:tcPr>
          <w:p w14:paraId="7E6F554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281F6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6E4A51C4"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342FBCBF"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668BE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661F2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7C4D30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E0D3E4"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102DA095"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16B8A406" w14:textId="77777777" w:rsidTr="00F555E9">
        <w:trPr>
          <w:trHeight w:val="165"/>
        </w:trPr>
        <w:tc>
          <w:tcPr>
            <w:tcW w:w="360" w:type="dxa"/>
            <w:vAlign w:val="center"/>
            <w:hideMark/>
          </w:tcPr>
          <w:p w14:paraId="6C4D5D51" w14:textId="77777777" w:rsidR="00E42721" w:rsidRPr="00312D86" w:rsidRDefault="00E42721" w:rsidP="00F555E9">
            <w:pPr>
              <w:snapToGrid w:val="0"/>
              <w:rPr>
                <w:sz w:val="16"/>
                <w:szCs w:val="16"/>
              </w:rPr>
            </w:pPr>
            <w:r w:rsidRPr="00312D86">
              <w:rPr>
                <w:color w:val="000000"/>
                <w:sz w:val="16"/>
                <w:szCs w:val="16"/>
              </w:rPr>
              <w:t>1056</w:t>
            </w:r>
          </w:p>
        </w:tc>
        <w:tc>
          <w:tcPr>
            <w:tcW w:w="864" w:type="dxa"/>
            <w:vAlign w:val="center"/>
            <w:hideMark/>
          </w:tcPr>
          <w:p w14:paraId="6F01CFE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92BFB1"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FD0C83D" w14:textId="77777777" w:rsidR="00E42721" w:rsidRPr="009B3DCC" w:rsidRDefault="00E42721" w:rsidP="00F555E9">
            <w:pPr>
              <w:snapToGrid w:val="0"/>
              <w:jc w:val="center"/>
              <w:rPr>
                <w:sz w:val="16"/>
                <w:szCs w:val="16"/>
              </w:rPr>
            </w:pPr>
            <w:r w:rsidRPr="00266687">
              <w:rPr>
                <w:color w:val="000000"/>
                <w:sz w:val="16"/>
                <w:szCs w:val="16"/>
              </w:rPr>
              <w:t>233</w:t>
            </w:r>
          </w:p>
        </w:tc>
        <w:tc>
          <w:tcPr>
            <w:tcW w:w="1008" w:type="dxa"/>
            <w:vAlign w:val="center"/>
            <w:hideMark/>
          </w:tcPr>
          <w:p w14:paraId="279E84F5"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5F78B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A679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180502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290D30C"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28FD412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76A2407A" w14:textId="77777777" w:rsidTr="00F555E9">
        <w:trPr>
          <w:trHeight w:val="180"/>
        </w:trPr>
        <w:tc>
          <w:tcPr>
            <w:tcW w:w="360" w:type="dxa"/>
            <w:vAlign w:val="center"/>
            <w:hideMark/>
          </w:tcPr>
          <w:p w14:paraId="44793885" w14:textId="77777777" w:rsidR="00E42721" w:rsidRPr="00312D86" w:rsidRDefault="00E42721" w:rsidP="00F555E9">
            <w:pPr>
              <w:snapToGrid w:val="0"/>
              <w:rPr>
                <w:sz w:val="16"/>
                <w:szCs w:val="16"/>
              </w:rPr>
            </w:pPr>
            <w:r w:rsidRPr="00312D86">
              <w:rPr>
                <w:color w:val="000000"/>
                <w:sz w:val="16"/>
                <w:szCs w:val="16"/>
              </w:rPr>
              <w:t>1057</w:t>
            </w:r>
          </w:p>
        </w:tc>
        <w:tc>
          <w:tcPr>
            <w:tcW w:w="864" w:type="dxa"/>
            <w:vAlign w:val="center"/>
            <w:hideMark/>
          </w:tcPr>
          <w:p w14:paraId="797A24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E867ED"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7E7CD6F"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52C0E919"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DBB5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2747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1A64C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98E994" w14:textId="77777777" w:rsidR="00E42721" w:rsidRPr="009B3DCC" w:rsidRDefault="00E42721" w:rsidP="00F555E9">
            <w:pPr>
              <w:snapToGrid w:val="0"/>
              <w:jc w:val="center"/>
              <w:rPr>
                <w:sz w:val="16"/>
                <w:szCs w:val="16"/>
              </w:rPr>
            </w:pPr>
            <w:r w:rsidRPr="00266687">
              <w:rPr>
                <w:color w:val="000000"/>
                <w:sz w:val="16"/>
                <w:szCs w:val="16"/>
              </w:rPr>
              <w:t>14.30</w:t>
            </w:r>
          </w:p>
        </w:tc>
        <w:tc>
          <w:tcPr>
            <w:tcW w:w="1008" w:type="dxa"/>
            <w:vAlign w:val="center"/>
            <w:hideMark/>
          </w:tcPr>
          <w:p w14:paraId="7245B0F3"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B0F2B83" w14:textId="77777777" w:rsidTr="00F555E9">
        <w:trPr>
          <w:trHeight w:val="165"/>
        </w:trPr>
        <w:tc>
          <w:tcPr>
            <w:tcW w:w="360" w:type="dxa"/>
            <w:vAlign w:val="center"/>
            <w:hideMark/>
          </w:tcPr>
          <w:p w14:paraId="49907F3B" w14:textId="77777777" w:rsidR="00E42721" w:rsidRPr="00312D86" w:rsidRDefault="00E42721" w:rsidP="00F555E9">
            <w:pPr>
              <w:snapToGrid w:val="0"/>
              <w:rPr>
                <w:sz w:val="16"/>
                <w:szCs w:val="16"/>
              </w:rPr>
            </w:pPr>
            <w:r w:rsidRPr="00312D86">
              <w:rPr>
                <w:color w:val="000000"/>
                <w:sz w:val="16"/>
                <w:szCs w:val="16"/>
              </w:rPr>
              <w:t>1058</w:t>
            </w:r>
          </w:p>
        </w:tc>
        <w:tc>
          <w:tcPr>
            <w:tcW w:w="864" w:type="dxa"/>
            <w:vAlign w:val="center"/>
            <w:hideMark/>
          </w:tcPr>
          <w:p w14:paraId="476DDE7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FC418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46A26F7"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65AC8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299300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D46D1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569B8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3C80EB0"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3CE868F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6FD49EA" w14:textId="77777777" w:rsidTr="00F555E9">
        <w:trPr>
          <w:trHeight w:val="165"/>
        </w:trPr>
        <w:tc>
          <w:tcPr>
            <w:tcW w:w="360" w:type="dxa"/>
            <w:vAlign w:val="center"/>
            <w:hideMark/>
          </w:tcPr>
          <w:p w14:paraId="50051662" w14:textId="77777777" w:rsidR="00E42721" w:rsidRPr="00312D86" w:rsidRDefault="00E42721" w:rsidP="00F555E9">
            <w:pPr>
              <w:snapToGrid w:val="0"/>
              <w:rPr>
                <w:sz w:val="16"/>
                <w:szCs w:val="16"/>
              </w:rPr>
            </w:pPr>
            <w:r w:rsidRPr="00312D86">
              <w:rPr>
                <w:color w:val="000000"/>
                <w:sz w:val="16"/>
                <w:szCs w:val="16"/>
              </w:rPr>
              <w:t>1059</w:t>
            </w:r>
          </w:p>
        </w:tc>
        <w:tc>
          <w:tcPr>
            <w:tcW w:w="864" w:type="dxa"/>
            <w:vAlign w:val="center"/>
            <w:hideMark/>
          </w:tcPr>
          <w:p w14:paraId="6E38869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912D26"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217DC4E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70F6967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EF681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DC4E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3D887D3"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4DF675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298B7B13"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F4004C4" w14:textId="77777777" w:rsidTr="00F555E9">
        <w:trPr>
          <w:trHeight w:val="165"/>
        </w:trPr>
        <w:tc>
          <w:tcPr>
            <w:tcW w:w="360" w:type="dxa"/>
            <w:vAlign w:val="center"/>
            <w:hideMark/>
          </w:tcPr>
          <w:p w14:paraId="1E0970D3" w14:textId="77777777" w:rsidR="00E42721" w:rsidRPr="00312D86" w:rsidRDefault="00E42721" w:rsidP="00F555E9">
            <w:pPr>
              <w:snapToGrid w:val="0"/>
              <w:rPr>
                <w:sz w:val="16"/>
                <w:szCs w:val="16"/>
              </w:rPr>
            </w:pPr>
            <w:r w:rsidRPr="00312D86">
              <w:rPr>
                <w:color w:val="000000"/>
                <w:sz w:val="16"/>
                <w:szCs w:val="16"/>
              </w:rPr>
              <w:t>1060</w:t>
            </w:r>
          </w:p>
        </w:tc>
        <w:tc>
          <w:tcPr>
            <w:tcW w:w="864" w:type="dxa"/>
            <w:vAlign w:val="center"/>
            <w:hideMark/>
          </w:tcPr>
          <w:p w14:paraId="6B3A07D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4AF3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527905A0" w14:textId="77777777" w:rsidR="00E42721" w:rsidRPr="009B3DCC" w:rsidRDefault="00E42721" w:rsidP="00F555E9">
            <w:pPr>
              <w:snapToGrid w:val="0"/>
              <w:jc w:val="center"/>
              <w:rPr>
                <w:sz w:val="16"/>
                <w:szCs w:val="16"/>
              </w:rPr>
            </w:pPr>
            <w:r w:rsidRPr="00266687">
              <w:rPr>
                <w:color w:val="000000"/>
                <w:sz w:val="16"/>
                <w:szCs w:val="16"/>
              </w:rPr>
              <w:t>234</w:t>
            </w:r>
          </w:p>
        </w:tc>
        <w:tc>
          <w:tcPr>
            <w:tcW w:w="1008" w:type="dxa"/>
            <w:vAlign w:val="center"/>
            <w:hideMark/>
          </w:tcPr>
          <w:p w14:paraId="07D99D66"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278167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02A6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4C7C7F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F4E6515" w14:textId="77777777" w:rsidR="00E42721" w:rsidRPr="009B3DCC" w:rsidRDefault="00E42721" w:rsidP="00F555E9">
            <w:pPr>
              <w:snapToGrid w:val="0"/>
              <w:jc w:val="center"/>
              <w:rPr>
                <w:sz w:val="16"/>
                <w:szCs w:val="16"/>
              </w:rPr>
            </w:pPr>
            <w:r w:rsidRPr="00266687">
              <w:rPr>
                <w:color w:val="000000"/>
                <w:sz w:val="16"/>
                <w:szCs w:val="16"/>
              </w:rPr>
              <w:t>19.20</w:t>
            </w:r>
          </w:p>
        </w:tc>
        <w:tc>
          <w:tcPr>
            <w:tcW w:w="1008" w:type="dxa"/>
            <w:vAlign w:val="center"/>
            <w:hideMark/>
          </w:tcPr>
          <w:p w14:paraId="3D88AC1F"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2365A60A" w14:textId="77777777" w:rsidTr="00F555E9">
        <w:trPr>
          <w:trHeight w:val="165"/>
        </w:trPr>
        <w:tc>
          <w:tcPr>
            <w:tcW w:w="360" w:type="dxa"/>
            <w:vAlign w:val="center"/>
            <w:hideMark/>
          </w:tcPr>
          <w:p w14:paraId="1603B570" w14:textId="77777777" w:rsidR="00E42721" w:rsidRPr="00312D86" w:rsidRDefault="00E42721" w:rsidP="00F555E9">
            <w:pPr>
              <w:snapToGrid w:val="0"/>
              <w:rPr>
                <w:sz w:val="16"/>
                <w:szCs w:val="16"/>
              </w:rPr>
            </w:pPr>
            <w:r w:rsidRPr="00312D86">
              <w:rPr>
                <w:color w:val="000000"/>
                <w:sz w:val="16"/>
                <w:szCs w:val="16"/>
              </w:rPr>
              <w:t>1061</w:t>
            </w:r>
          </w:p>
        </w:tc>
        <w:tc>
          <w:tcPr>
            <w:tcW w:w="864" w:type="dxa"/>
            <w:vAlign w:val="center"/>
            <w:hideMark/>
          </w:tcPr>
          <w:p w14:paraId="275442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7BDD43"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38E44B87"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29323B0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070E81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92EF9E"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9FF6B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6D369B4"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778AD04A"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3A116E79" w14:textId="77777777" w:rsidTr="00F555E9">
        <w:trPr>
          <w:trHeight w:val="165"/>
        </w:trPr>
        <w:tc>
          <w:tcPr>
            <w:tcW w:w="360" w:type="dxa"/>
            <w:vAlign w:val="center"/>
            <w:hideMark/>
          </w:tcPr>
          <w:p w14:paraId="0D9F8A8E" w14:textId="77777777" w:rsidR="00E42721" w:rsidRPr="00312D86" w:rsidRDefault="00E42721" w:rsidP="00F555E9">
            <w:pPr>
              <w:snapToGrid w:val="0"/>
              <w:rPr>
                <w:sz w:val="16"/>
                <w:szCs w:val="16"/>
              </w:rPr>
            </w:pPr>
            <w:r w:rsidRPr="00312D86">
              <w:rPr>
                <w:color w:val="000000"/>
                <w:sz w:val="16"/>
                <w:szCs w:val="16"/>
              </w:rPr>
              <w:t>1062</w:t>
            </w:r>
          </w:p>
        </w:tc>
        <w:tc>
          <w:tcPr>
            <w:tcW w:w="864" w:type="dxa"/>
            <w:vAlign w:val="center"/>
            <w:hideMark/>
          </w:tcPr>
          <w:p w14:paraId="3C9310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EEB61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0CC1AB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0128FB34"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C39B9E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9CCB3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32D30E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BA9C7B"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7D121736"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75D4E4F" w14:textId="77777777" w:rsidTr="00F555E9">
        <w:trPr>
          <w:trHeight w:val="165"/>
        </w:trPr>
        <w:tc>
          <w:tcPr>
            <w:tcW w:w="360" w:type="dxa"/>
            <w:vAlign w:val="center"/>
            <w:hideMark/>
          </w:tcPr>
          <w:p w14:paraId="49C7FB89" w14:textId="77777777" w:rsidR="00E42721" w:rsidRPr="00312D86" w:rsidRDefault="00E42721" w:rsidP="00F555E9">
            <w:pPr>
              <w:snapToGrid w:val="0"/>
              <w:rPr>
                <w:sz w:val="16"/>
                <w:szCs w:val="16"/>
              </w:rPr>
            </w:pPr>
            <w:r w:rsidRPr="00312D86">
              <w:rPr>
                <w:color w:val="000000"/>
                <w:sz w:val="16"/>
                <w:szCs w:val="16"/>
              </w:rPr>
              <w:t>1063</w:t>
            </w:r>
          </w:p>
        </w:tc>
        <w:tc>
          <w:tcPr>
            <w:tcW w:w="864" w:type="dxa"/>
            <w:vAlign w:val="center"/>
            <w:hideMark/>
          </w:tcPr>
          <w:p w14:paraId="18099F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44AC7D5"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03E10EF3"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6C072836"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99E98B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454F940"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AEAC7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BE6A771"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4AB25B1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07F0F516" w14:textId="77777777" w:rsidTr="00F555E9">
        <w:trPr>
          <w:trHeight w:val="165"/>
        </w:trPr>
        <w:tc>
          <w:tcPr>
            <w:tcW w:w="360" w:type="dxa"/>
            <w:vAlign w:val="center"/>
            <w:hideMark/>
          </w:tcPr>
          <w:p w14:paraId="1191F515" w14:textId="77777777" w:rsidR="00E42721" w:rsidRPr="00312D86" w:rsidRDefault="00E42721" w:rsidP="00F555E9">
            <w:pPr>
              <w:snapToGrid w:val="0"/>
              <w:rPr>
                <w:sz w:val="16"/>
                <w:szCs w:val="16"/>
              </w:rPr>
            </w:pPr>
            <w:r w:rsidRPr="00312D86">
              <w:rPr>
                <w:color w:val="000000"/>
                <w:sz w:val="16"/>
                <w:szCs w:val="16"/>
              </w:rPr>
              <w:t>1064</w:t>
            </w:r>
          </w:p>
        </w:tc>
        <w:tc>
          <w:tcPr>
            <w:tcW w:w="864" w:type="dxa"/>
            <w:vAlign w:val="center"/>
            <w:hideMark/>
          </w:tcPr>
          <w:p w14:paraId="2773EB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52F30B4" w14:textId="77777777" w:rsidR="00E42721" w:rsidRPr="009B3DCC" w:rsidRDefault="00E42721" w:rsidP="00F555E9">
            <w:pPr>
              <w:snapToGrid w:val="0"/>
              <w:jc w:val="center"/>
              <w:rPr>
                <w:sz w:val="16"/>
                <w:szCs w:val="16"/>
              </w:rPr>
            </w:pPr>
            <w:r w:rsidRPr="00266687">
              <w:rPr>
                <w:color w:val="000000"/>
                <w:sz w:val="16"/>
                <w:szCs w:val="16"/>
              </w:rPr>
              <w:t>Gem Russet</w:t>
            </w:r>
          </w:p>
        </w:tc>
        <w:tc>
          <w:tcPr>
            <w:tcW w:w="504" w:type="dxa"/>
            <w:vAlign w:val="center"/>
            <w:hideMark/>
          </w:tcPr>
          <w:p w14:paraId="1E6C2D0E" w14:textId="77777777" w:rsidR="00E42721" w:rsidRPr="009B3DCC" w:rsidRDefault="00E42721" w:rsidP="00F555E9">
            <w:pPr>
              <w:snapToGrid w:val="0"/>
              <w:jc w:val="center"/>
              <w:rPr>
                <w:sz w:val="16"/>
                <w:szCs w:val="16"/>
              </w:rPr>
            </w:pPr>
            <w:r w:rsidRPr="00266687">
              <w:rPr>
                <w:color w:val="000000"/>
                <w:sz w:val="16"/>
                <w:szCs w:val="16"/>
              </w:rPr>
              <w:t>235</w:t>
            </w:r>
          </w:p>
        </w:tc>
        <w:tc>
          <w:tcPr>
            <w:tcW w:w="1008" w:type="dxa"/>
            <w:vAlign w:val="center"/>
            <w:hideMark/>
          </w:tcPr>
          <w:p w14:paraId="3709266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512758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34E7BB"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AAE9A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D22A51"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3CAE5B4A"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7A0A5909" w14:textId="77777777" w:rsidTr="00F555E9">
        <w:trPr>
          <w:trHeight w:val="165"/>
        </w:trPr>
        <w:tc>
          <w:tcPr>
            <w:tcW w:w="360" w:type="dxa"/>
            <w:vAlign w:val="center"/>
            <w:hideMark/>
          </w:tcPr>
          <w:p w14:paraId="41F7003E" w14:textId="77777777" w:rsidR="00E42721" w:rsidRPr="00312D86" w:rsidRDefault="00E42721" w:rsidP="00F555E9">
            <w:pPr>
              <w:snapToGrid w:val="0"/>
              <w:rPr>
                <w:sz w:val="16"/>
                <w:szCs w:val="16"/>
              </w:rPr>
            </w:pPr>
            <w:r w:rsidRPr="00312D86">
              <w:rPr>
                <w:color w:val="000000"/>
                <w:sz w:val="16"/>
                <w:szCs w:val="16"/>
              </w:rPr>
              <w:t>1065</w:t>
            </w:r>
          </w:p>
        </w:tc>
        <w:tc>
          <w:tcPr>
            <w:tcW w:w="864" w:type="dxa"/>
            <w:vAlign w:val="center"/>
            <w:hideMark/>
          </w:tcPr>
          <w:p w14:paraId="3BD12D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D1456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1610D57"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5349728F"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3BCBB6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6D5380"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0F2938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B689E80"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79569D8"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BE393F6" w14:textId="77777777" w:rsidTr="00F555E9">
        <w:trPr>
          <w:trHeight w:val="165"/>
        </w:trPr>
        <w:tc>
          <w:tcPr>
            <w:tcW w:w="360" w:type="dxa"/>
            <w:vAlign w:val="center"/>
            <w:hideMark/>
          </w:tcPr>
          <w:p w14:paraId="7A0698BD" w14:textId="77777777" w:rsidR="00E42721" w:rsidRPr="00312D86" w:rsidRDefault="00E42721" w:rsidP="00F555E9">
            <w:pPr>
              <w:snapToGrid w:val="0"/>
              <w:rPr>
                <w:sz w:val="16"/>
                <w:szCs w:val="16"/>
              </w:rPr>
            </w:pPr>
            <w:r w:rsidRPr="00312D86">
              <w:rPr>
                <w:color w:val="000000"/>
                <w:sz w:val="16"/>
                <w:szCs w:val="16"/>
              </w:rPr>
              <w:t>1066</w:t>
            </w:r>
          </w:p>
        </w:tc>
        <w:tc>
          <w:tcPr>
            <w:tcW w:w="864" w:type="dxa"/>
            <w:vAlign w:val="center"/>
            <w:hideMark/>
          </w:tcPr>
          <w:p w14:paraId="6A1E8F3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68CA8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C2E9AED"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42FA2F91"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12FFB3B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9ECF8B"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458CF3B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6DB23B"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A5B4E9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35C1FC3" w14:textId="77777777" w:rsidTr="00F555E9">
        <w:trPr>
          <w:trHeight w:val="165"/>
        </w:trPr>
        <w:tc>
          <w:tcPr>
            <w:tcW w:w="360" w:type="dxa"/>
            <w:vAlign w:val="center"/>
            <w:hideMark/>
          </w:tcPr>
          <w:p w14:paraId="54AFFD50" w14:textId="77777777" w:rsidR="00E42721" w:rsidRPr="00312D86" w:rsidRDefault="00E42721" w:rsidP="00F555E9">
            <w:pPr>
              <w:snapToGrid w:val="0"/>
              <w:rPr>
                <w:sz w:val="16"/>
                <w:szCs w:val="16"/>
              </w:rPr>
            </w:pPr>
            <w:r w:rsidRPr="00312D86">
              <w:rPr>
                <w:color w:val="000000"/>
                <w:sz w:val="16"/>
                <w:szCs w:val="16"/>
              </w:rPr>
              <w:t>1067</w:t>
            </w:r>
          </w:p>
        </w:tc>
        <w:tc>
          <w:tcPr>
            <w:tcW w:w="864" w:type="dxa"/>
            <w:vAlign w:val="center"/>
            <w:hideMark/>
          </w:tcPr>
          <w:p w14:paraId="7E95C1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34CF7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F08B1C5"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1B98B7B9"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CCCEF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1D2805"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1295284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F35F06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3544807"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35B044EF" w14:textId="77777777" w:rsidTr="00F555E9">
        <w:trPr>
          <w:trHeight w:val="165"/>
        </w:trPr>
        <w:tc>
          <w:tcPr>
            <w:tcW w:w="360" w:type="dxa"/>
            <w:vAlign w:val="center"/>
            <w:hideMark/>
          </w:tcPr>
          <w:p w14:paraId="603B7945" w14:textId="77777777" w:rsidR="00E42721" w:rsidRPr="00312D86" w:rsidRDefault="00E42721" w:rsidP="00F555E9">
            <w:pPr>
              <w:snapToGrid w:val="0"/>
              <w:rPr>
                <w:sz w:val="16"/>
                <w:szCs w:val="16"/>
              </w:rPr>
            </w:pPr>
            <w:r w:rsidRPr="00312D86">
              <w:rPr>
                <w:color w:val="000000"/>
                <w:sz w:val="16"/>
                <w:szCs w:val="16"/>
              </w:rPr>
              <w:t>1068</w:t>
            </w:r>
          </w:p>
        </w:tc>
        <w:tc>
          <w:tcPr>
            <w:tcW w:w="864" w:type="dxa"/>
            <w:vAlign w:val="center"/>
            <w:hideMark/>
          </w:tcPr>
          <w:p w14:paraId="64A8287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24C28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48A84F" w14:textId="77777777" w:rsidR="00E42721" w:rsidRPr="009B3DCC" w:rsidRDefault="00E42721" w:rsidP="00F555E9">
            <w:pPr>
              <w:snapToGrid w:val="0"/>
              <w:jc w:val="center"/>
              <w:rPr>
                <w:sz w:val="16"/>
                <w:szCs w:val="16"/>
              </w:rPr>
            </w:pPr>
            <w:r w:rsidRPr="00266687">
              <w:rPr>
                <w:color w:val="000000"/>
                <w:sz w:val="16"/>
                <w:szCs w:val="16"/>
              </w:rPr>
              <w:t>237</w:t>
            </w:r>
          </w:p>
        </w:tc>
        <w:tc>
          <w:tcPr>
            <w:tcW w:w="1008" w:type="dxa"/>
            <w:vAlign w:val="center"/>
            <w:hideMark/>
          </w:tcPr>
          <w:p w14:paraId="396DE007" w14:textId="77777777" w:rsidR="00E42721" w:rsidRPr="009B3DCC" w:rsidRDefault="00E42721" w:rsidP="00F555E9">
            <w:pPr>
              <w:snapToGrid w:val="0"/>
              <w:jc w:val="center"/>
              <w:rPr>
                <w:sz w:val="16"/>
                <w:szCs w:val="16"/>
              </w:rPr>
            </w:pPr>
            <w:r w:rsidRPr="00266687">
              <w:rPr>
                <w:color w:val="000000"/>
                <w:sz w:val="16"/>
                <w:szCs w:val="16"/>
              </w:rPr>
              <w:t>2003-12-23</w:t>
            </w:r>
          </w:p>
        </w:tc>
        <w:tc>
          <w:tcPr>
            <w:tcW w:w="1008" w:type="dxa"/>
            <w:hideMark/>
          </w:tcPr>
          <w:p w14:paraId="473833C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2280F58" w14:textId="77777777" w:rsidR="00E42721" w:rsidRPr="009B3DCC" w:rsidRDefault="00E42721" w:rsidP="00F555E9">
            <w:pPr>
              <w:snapToGrid w:val="0"/>
              <w:jc w:val="center"/>
              <w:rPr>
                <w:sz w:val="16"/>
                <w:szCs w:val="16"/>
              </w:rPr>
            </w:pPr>
            <w:r w:rsidRPr="00266687">
              <w:rPr>
                <w:color w:val="000000"/>
                <w:sz w:val="16"/>
                <w:szCs w:val="16"/>
              </w:rPr>
              <w:t>2003</w:t>
            </w:r>
          </w:p>
        </w:tc>
        <w:tc>
          <w:tcPr>
            <w:tcW w:w="1008" w:type="dxa"/>
            <w:vAlign w:val="center"/>
            <w:hideMark/>
          </w:tcPr>
          <w:p w14:paraId="65E194E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A1B793B"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2B068F32"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52CCD24" w14:textId="77777777" w:rsidTr="00F555E9">
        <w:trPr>
          <w:trHeight w:val="165"/>
        </w:trPr>
        <w:tc>
          <w:tcPr>
            <w:tcW w:w="360" w:type="dxa"/>
            <w:vAlign w:val="center"/>
            <w:hideMark/>
          </w:tcPr>
          <w:p w14:paraId="46516183" w14:textId="77777777" w:rsidR="00E42721" w:rsidRPr="00312D86" w:rsidRDefault="00E42721" w:rsidP="00F555E9">
            <w:pPr>
              <w:snapToGrid w:val="0"/>
              <w:rPr>
                <w:sz w:val="16"/>
                <w:szCs w:val="16"/>
              </w:rPr>
            </w:pPr>
            <w:r w:rsidRPr="00312D86">
              <w:rPr>
                <w:color w:val="000000"/>
                <w:sz w:val="16"/>
                <w:szCs w:val="16"/>
              </w:rPr>
              <w:t>1069</w:t>
            </w:r>
          </w:p>
        </w:tc>
        <w:tc>
          <w:tcPr>
            <w:tcW w:w="864" w:type="dxa"/>
            <w:vAlign w:val="center"/>
            <w:hideMark/>
          </w:tcPr>
          <w:p w14:paraId="3B16AC8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FE51A3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32ACCA0"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BF8F5A8"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78F51E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A2C07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4BFB2E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3F6856"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1092A76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FBCF6AA" w14:textId="77777777" w:rsidTr="00F555E9">
        <w:trPr>
          <w:trHeight w:val="165"/>
        </w:trPr>
        <w:tc>
          <w:tcPr>
            <w:tcW w:w="360" w:type="dxa"/>
            <w:vAlign w:val="center"/>
            <w:hideMark/>
          </w:tcPr>
          <w:p w14:paraId="02C6DD29" w14:textId="77777777" w:rsidR="00E42721" w:rsidRPr="00312D86" w:rsidRDefault="00E42721" w:rsidP="00F555E9">
            <w:pPr>
              <w:snapToGrid w:val="0"/>
              <w:rPr>
                <w:sz w:val="16"/>
                <w:szCs w:val="16"/>
              </w:rPr>
            </w:pPr>
            <w:r w:rsidRPr="00312D86">
              <w:rPr>
                <w:color w:val="000000"/>
                <w:sz w:val="16"/>
                <w:szCs w:val="16"/>
              </w:rPr>
              <w:t>1070</w:t>
            </w:r>
          </w:p>
        </w:tc>
        <w:tc>
          <w:tcPr>
            <w:tcW w:w="864" w:type="dxa"/>
            <w:vAlign w:val="center"/>
            <w:hideMark/>
          </w:tcPr>
          <w:p w14:paraId="221F23C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AC070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59736F8"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3524993E"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5817AE7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8E29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BCFC5C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CE21504"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684D121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47891CC" w14:textId="77777777" w:rsidTr="00F555E9">
        <w:trPr>
          <w:trHeight w:val="180"/>
        </w:trPr>
        <w:tc>
          <w:tcPr>
            <w:tcW w:w="360" w:type="dxa"/>
            <w:vAlign w:val="center"/>
            <w:hideMark/>
          </w:tcPr>
          <w:p w14:paraId="3F4FDBEF" w14:textId="77777777" w:rsidR="00E42721" w:rsidRPr="00312D86" w:rsidRDefault="00E42721" w:rsidP="00F555E9">
            <w:pPr>
              <w:snapToGrid w:val="0"/>
              <w:rPr>
                <w:sz w:val="16"/>
                <w:szCs w:val="16"/>
              </w:rPr>
            </w:pPr>
            <w:r w:rsidRPr="00312D86">
              <w:rPr>
                <w:color w:val="000000"/>
                <w:sz w:val="16"/>
                <w:szCs w:val="16"/>
              </w:rPr>
              <w:lastRenderedPageBreak/>
              <w:t>1071</w:t>
            </w:r>
          </w:p>
        </w:tc>
        <w:tc>
          <w:tcPr>
            <w:tcW w:w="864" w:type="dxa"/>
            <w:vAlign w:val="center"/>
            <w:hideMark/>
          </w:tcPr>
          <w:p w14:paraId="75B5232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13A73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A033E4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5979EED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35CC399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C967D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A24A4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073F50"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69148D2B"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4ADBEB9" w14:textId="77777777" w:rsidTr="00F555E9">
        <w:trPr>
          <w:trHeight w:val="165"/>
        </w:trPr>
        <w:tc>
          <w:tcPr>
            <w:tcW w:w="360" w:type="dxa"/>
            <w:vAlign w:val="center"/>
            <w:hideMark/>
          </w:tcPr>
          <w:p w14:paraId="307E1D85" w14:textId="77777777" w:rsidR="00E42721" w:rsidRPr="00312D86" w:rsidRDefault="00E42721" w:rsidP="00F555E9">
            <w:pPr>
              <w:snapToGrid w:val="0"/>
              <w:rPr>
                <w:sz w:val="16"/>
                <w:szCs w:val="16"/>
              </w:rPr>
            </w:pPr>
            <w:r w:rsidRPr="00312D86">
              <w:rPr>
                <w:color w:val="000000"/>
                <w:sz w:val="16"/>
                <w:szCs w:val="16"/>
              </w:rPr>
              <w:t>1072</w:t>
            </w:r>
          </w:p>
        </w:tc>
        <w:tc>
          <w:tcPr>
            <w:tcW w:w="864" w:type="dxa"/>
            <w:vAlign w:val="center"/>
            <w:hideMark/>
          </w:tcPr>
          <w:p w14:paraId="713F4C0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455C60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999ACDE" w14:textId="77777777" w:rsidR="00E42721" w:rsidRPr="009B3DCC" w:rsidRDefault="00E42721" w:rsidP="00F555E9">
            <w:pPr>
              <w:snapToGrid w:val="0"/>
              <w:jc w:val="center"/>
              <w:rPr>
                <w:sz w:val="16"/>
                <w:szCs w:val="16"/>
              </w:rPr>
            </w:pPr>
            <w:r w:rsidRPr="00266687">
              <w:rPr>
                <w:color w:val="000000"/>
                <w:sz w:val="16"/>
                <w:szCs w:val="16"/>
              </w:rPr>
              <w:t>238</w:t>
            </w:r>
          </w:p>
        </w:tc>
        <w:tc>
          <w:tcPr>
            <w:tcW w:w="1008" w:type="dxa"/>
            <w:vAlign w:val="center"/>
            <w:hideMark/>
          </w:tcPr>
          <w:p w14:paraId="67898355" w14:textId="77777777" w:rsidR="00E42721" w:rsidRPr="009B3DCC" w:rsidRDefault="00E42721" w:rsidP="00F555E9">
            <w:pPr>
              <w:snapToGrid w:val="0"/>
              <w:jc w:val="center"/>
              <w:rPr>
                <w:sz w:val="16"/>
                <w:szCs w:val="16"/>
              </w:rPr>
            </w:pPr>
            <w:r w:rsidRPr="00266687">
              <w:rPr>
                <w:color w:val="000000"/>
                <w:sz w:val="16"/>
                <w:szCs w:val="16"/>
              </w:rPr>
              <w:t>2004-01-07</w:t>
            </w:r>
          </w:p>
        </w:tc>
        <w:tc>
          <w:tcPr>
            <w:tcW w:w="1008" w:type="dxa"/>
            <w:hideMark/>
          </w:tcPr>
          <w:p w14:paraId="218047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3251C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27919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ACFC4BB"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FBB04A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6D022D4" w14:textId="77777777" w:rsidTr="00F555E9">
        <w:trPr>
          <w:trHeight w:val="165"/>
        </w:trPr>
        <w:tc>
          <w:tcPr>
            <w:tcW w:w="360" w:type="dxa"/>
            <w:vAlign w:val="center"/>
            <w:hideMark/>
          </w:tcPr>
          <w:p w14:paraId="787AB36B" w14:textId="77777777" w:rsidR="00E42721" w:rsidRPr="00312D86" w:rsidRDefault="00E42721" w:rsidP="00F555E9">
            <w:pPr>
              <w:snapToGrid w:val="0"/>
              <w:rPr>
                <w:sz w:val="16"/>
                <w:szCs w:val="16"/>
              </w:rPr>
            </w:pPr>
            <w:r w:rsidRPr="00312D86">
              <w:rPr>
                <w:color w:val="000000"/>
                <w:sz w:val="16"/>
                <w:szCs w:val="16"/>
              </w:rPr>
              <w:t>1073</w:t>
            </w:r>
          </w:p>
        </w:tc>
        <w:tc>
          <w:tcPr>
            <w:tcW w:w="864" w:type="dxa"/>
            <w:vAlign w:val="center"/>
            <w:hideMark/>
          </w:tcPr>
          <w:p w14:paraId="1642058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DDA2C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5FB9FF3"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11340B51"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14A2D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B8734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02C5A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09A4CDA"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4A83368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6CCA6403" w14:textId="77777777" w:rsidTr="00F555E9">
        <w:trPr>
          <w:trHeight w:val="165"/>
        </w:trPr>
        <w:tc>
          <w:tcPr>
            <w:tcW w:w="360" w:type="dxa"/>
            <w:vAlign w:val="center"/>
            <w:hideMark/>
          </w:tcPr>
          <w:p w14:paraId="19D4D890" w14:textId="77777777" w:rsidR="00E42721" w:rsidRPr="00312D86" w:rsidRDefault="00E42721" w:rsidP="00F555E9">
            <w:pPr>
              <w:snapToGrid w:val="0"/>
              <w:rPr>
                <w:sz w:val="16"/>
                <w:szCs w:val="16"/>
              </w:rPr>
            </w:pPr>
            <w:r w:rsidRPr="00312D86">
              <w:rPr>
                <w:color w:val="000000"/>
                <w:sz w:val="16"/>
                <w:szCs w:val="16"/>
              </w:rPr>
              <w:t>1074</w:t>
            </w:r>
          </w:p>
        </w:tc>
        <w:tc>
          <w:tcPr>
            <w:tcW w:w="864" w:type="dxa"/>
            <w:vAlign w:val="center"/>
            <w:hideMark/>
          </w:tcPr>
          <w:p w14:paraId="1584D2F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9E58F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CC7287D"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4F68FE74"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09F6871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A8C30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500A8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3B02B4A"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78799EB4"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7F7AC8AB" w14:textId="77777777" w:rsidTr="00F555E9">
        <w:trPr>
          <w:trHeight w:val="165"/>
        </w:trPr>
        <w:tc>
          <w:tcPr>
            <w:tcW w:w="360" w:type="dxa"/>
            <w:vAlign w:val="center"/>
            <w:hideMark/>
          </w:tcPr>
          <w:p w14:paraId="2B6BB469" w14:textId="77777777" w:rsidR="00E42721" w:rsidRPr="00312D86" w:rsidRDefault="00E42721" w:rsidP="00F555E9">
            <w:pPr>
              <w:snapToGrid w:val="0"/>
              <w:rPr>
                <w:sz w:val="16"/>
                <w:szCs w:val="16"/>
              </w:rPr>
            </w:pPr>
            <w:r w:rsidRPr="00312D86">
              <w:rPr>
                <w:color w:val="000000"/>
                <w:sz w:val="16"/>
                <w:szCs w:val="16"/>
              </w:rPr>
              <w:t>1075</w:t>
            </w:r>
          </w:p>
        </w:tc>
        <w:tc>
          <w:tcPr>
            <w:tcW w:w="864" w:type="dxa"/>
            <w:vAlign w:val="center"/>
            <w:hideMark/>
          </w:tcPr>
          <w:p w14:paraId="5DF4FA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3E093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8F32EDB"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04597F26"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786F846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368A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C6E33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AB09A34"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44189E3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73F1970" w14:textId="77777777" w:rsidTr="00F555E9">
        <w:trPr>
          <w:trHeight w:val="165"/>
        </w:trPr>
        <w:tc>
          <w:tcPr>
            <w:tcW w:w="360" w:type="dxa"/>
            <w:vAlign w:val="center"/>
            <w:hideMark/>
          </w:tcPr>
          <w:p w14:paraId="247151C4" w14:textId="77777777" w:rsidR="00E42721" w:rsidRPr="00312D86" w:rsidRDefault="00E42721" w:rsidP="00F555E9">
            <w:pPr>
              <w:snapToGrid w:val="0"/>
              <w:rPr>
                <w:sz w:val="16"/>
                <w:szCs w:val="16"/>
              </w:rPr>
            </w:pPr>
            <w:r w:rsidRPr="00312D86">
              <w:rPr>
                <w:color w:val="000000"/>
                <w:sz w:val="16"/>
                <w:szCs w:val="16"/>
              </w:rPr>
              <w:t>1076</w:t>
            </w:r>
          </w:p>
        </w:tc>
        <w:tc>
          <w:tcPr>
            <w:tcW w:w="864" w:type="dxa"/>
            <w:vAlign w:val="center"/>
            <w:hideMark/>
          </w:tcPr>
          <w:p w14:paraId="2A5A999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C39B2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2360AA" w14:textId="77777777" w:rsidR="00E42721" w:rsidRPr="009B3DCC" w:rsidRDefault="00E42721" w:rsidP="00F555E9">
            <w:pPr>
              <w:snapToGrid w:val="0"/>
              <w:jc w:val="center"/>
              <w:rPr>
                <w:sz w:val="16"/>
                <w:szCs w:val="16"/>
              </w:rPr>
            </w:pPr>
            <w:r w:rsidRPr="00266687">
              <w:rPr>
                <w:color w:val="000000"/>
                <w:sz w:val="16"/>
                <w:szCs w:val="16"/>
              </w:rPr>
              <w:t>239</w:t>
            </w:r>
          </w:p>
        </w:tc>
        <w:tc>
          <w:tcPr>
            <w:tcW w:w="1008" w:type="dxa"/>
            <w:vAlign w:val="center"/>
            <w:hideMark/>
          </w:tcPr>
          <w:p w14:paraId="3740103B" w14:textId="77777777" w:rsidR="00E42721" w:rsidRPr="009B3DCC" w:rsidRDefault="00E42721" w:rsidP="00F555E9">
            <w:pPr>
              <w:snapToGrid w:val="0"/>
              <w:jc w:val="center"/>
              <w:rPr>
                <w:sz w:val="16"/>
                <w:szCs w:val="16"/>
              </w:rPr>
            </w:pPr>
            <w:r w:rsidRPr="00266687">
              <w:rPr>
                <w:color w:val="000000"/>
                <w:sz w:val="16"/>
                <w:szCs w:val="16"/>
              </w:rPr>
              <w:t>2004-01-22</w:t>
            </w:r>
          </w:p>
        </w:tc>
        <w:tc>
          <w:tcPr>
            <w:tcW w:w="1008" w:type="dxa"/>
            <w:hideMark/>
          </w:tcPr>
          <w:p w14:paraId="2FBB83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A8C89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124E5E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F93E770" w14:textId="77777777" w:rsidR="00E42721" w:rsidRPr="009B3DCC" w:rsidRDefault="00E42721" w:rsidP="00F555E9">
            <w:pPr>
              <w:snapToGrid w:val="0"/>
              <w:jc w:val="center"/>
              <w:rPr>
                <w:sz w:val="16"/>
                <w:szCs w:val="16"/>
              </w:rPr>
            </w:pPr>
            <w:r w:rsidRPr="00266687">
              <w:rPr>
                <w:color w:val="000000"/>
                <w:sz w:val="16"/>
                <w:szCs w:val="16"/>
              </w:rPr>
              <w:t>16.00</w:t>
            </w:r>
          </w:p>
        </w:tc>
        <w:tc>
          <w:tcPr>
            <w:tcW w:w="1008" w:type="dxa"/>
            <w:vAlign w:val="center"/>
            <w:hideMark/>
          </w:tcPr>
          <w:p w14:paraId="1822B9D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58BA8D02" w14:textId="77777777" w:rsidTr="00F555E9">
        <w:trPr>
          <w:trHeight w:val="165"/>
        </w:trPr>
        <w:tc>
          <w:tcPr>
            <w:tcW w:w="360" w:type="dxa"/>
            <w:vAlign w:val="center"/>
            <w:hideMark/>
          </w:tcPr>
          <w:p w14:paraId="1ABF8BFF" w14:textId="77777777" w:rsidR="00E42721" w:rsidRPr="00312D86" w:rsidRDefault="00E42721" w:rsidP="00F555E9">
            <w:pPr>
              <w:snapToGrid w:val="0"/>
              <w:rPr>
                <w:sz w:val="16"/>
                <w:szCs w:val="16"/>
              </w:rPr>
            </w:pPr>
            <w:r w:rsidRPr="00312D86">
              <w:rPr>
                <w:color w:val="000000"/>
                <w:sz w:val="16"/>
                <w:szCs w:val="16"/>
              </w:rPr>
              <w:t>1077</w:t>
            </w:r>
          </w:p>
        </w:tc>
        <w:tc>
          <w:tcPr>
            <w:tcW w:w="864" w:type="dxa"/>
            <w:vAlign w:val="center"/>
            <w:hideMark/>
          </w:tcPr>
          <w:p w14:paraId="416A72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C4FE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F60436E"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6B07AB86"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204C28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B48AC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D3C500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D6F9AE" w14:textId="77777777" w:rsidR="00E42721" w:rsidRPr="009B3DCC" w:rsidRDefault="00E42721" w:rsidP="00F555E9">
            <w:pPr>
              <w:snapToGrid w:val="0"/>
              <w:jc w:val="center"/>
              <w:rPr>
                <w:sz w:val="16"/>
                <w:szCs w:val="16"/>
              </w:rPr>
            </w:pPr>
            <w:r w:rsidRPr="00266687">
              <w:rPr>
                <w:color w:val="000000"/>
                <w:sz w:val="16"/>
                <w:szCs w:val="16"/>
              </w:rPr>
              <w:t>15.90</w:t>
            </w:r>
          </w:p>
        </w:tc>
        <w:tc>
          <w:tcPr>
            <w:tcW w:w="1008" w:type="dxa"/>
            <w:vAlign w:val="center"/>
            <w:hideMark/>
          </w:tcPr>
          <w:p w14:paraId="4B355995"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1487D34D" w14:textId="77777777" w:rsidTr="00F555E9">
        <w:trPr>
          <w:trHeight w:val="165"/>
        </w:trPr>
        <w:tc>
          <w:tcPr>
            <w:tcW w:w="360" w:type="dxa"/>
            <w:vAlign w:val="center"/>
            <w:hideMark/>
          </w:tcPr>
          <w:p w14:paraId="07C06471" w14:textId="77777777" w:rsidR="00E42721" w:rsidRPr="00312D86" w:rsidRDefault="00E42721" w:rsidP="00F555E9">
            <w:pPr>
              <w:snapToGrid w:val="0"/>
              <w:rPr>
                <w:sz w:val="16"/>
                <w:szCs w:val="16"/>
              </w:rPr>
            </w:pPr>
            <w:r w:rsidRPr="00312D86">
              <w:rPr>
                <w:color w:val="000000"/>
                <w:sz w:val="16"/>
                <w:szCs w:val="16"/>
              </w:rPr>
              <w:t>1078</w:t>
            </w:r>
          </w:p>
        </w:tc>
        <w:tc>
          <w:tcPr>
            <w:tcW w:w="864" w:type="dxa"/>
            <w:vAlign w:val="center"/>
            <w:hideMark/>
          </w:tcPr>
          <w:p w14:paraId="7AD9E6F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7D85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E7BBEC3"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C5219CD"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54B4BAF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47497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7F25A0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775154A"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51BE81D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9FC3C91" w14:textId="77777777" w:rsidTr="00F555E9">
        <w:trPr>
          <w:trHeight w:val="165"/>
        </w:trPr>
        <w:tc>
          <w:tcPr>
            <w:tcW w:w="360" w:type="dxa"/>
            <w:vAlign w:val="center"/>
            <w:hideMark/>
          </w:tcPr>
          <w:p w14:paraId="39C1DB4F" w14:textId="77777777" w:rsidR="00E42721" w:rsidRPr="00312D86" w:rsidRDefault="00E42721" w:rsidP="00F555E9">
            <w:pPr>
              <w:snapToGrid w:val="0"/>
              <w:rPr>
                <w:sz w:val="16"/>
                <w:szCs w:val="16"/>
              </w:rPr>
            </w:pPr>
            <w:r w:rsidRPr="00312D86">
              <w:rPr>
                <w:color w:val="000000"/>
                <w:sz w:val="16"/>
                <w:szCs w:val="16"/>
              </w:rPr>
              <w:t>1079</w:t>
            </w:r>
          </w:p>
        </w:tc>
        <w:tc>
          <w:tcPr>
            <w:tcW w:w="864" w:type="dxa"/>
            <w:vAlign w:val="center"/>
            <w:hideMark/>
          </w:tcPr>
          <w:p w14:paraId="5D0731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F85B8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DB511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31C372B8"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3214C4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1C8086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1F79FA0"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3B3A427"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DAD3CA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205B3838" w14:textId="77777777" w:rsidTr="00F555E9">
        <w:trPr>
          <w:trHeight w:val="165"/>
        </w:trPr>
        <w:tc>
          <w:tcPr>
            <w:tcW w:w="360" w:type="dxa"/>
            <w:vAlign w:val="center"/>
            <w:hideMark/>
          </w:tcPr>
          <w:p w14:paraId="1CAC4A1D" w14:textId="77777777" w:rsidR="00E42721" w:rsidRPr="00312D86" w:rsidRDefault="00E42721" w:rsidP="00F555E9">
            <w:pPr>
              <w:snapToGrid w:val="0"/>
              <w:rPr>
                <w:sz w:val="16"/>
                <w:szCs w:val="16"/>
              </w:rPr>
            </w:pPr>
            <w:r w:rsidRPr="00312D86">
              <w:rPr>
                <w:color w:val="000000"/>
                <w:sz w:val="16"/>
                <w:szCs w:val="16"/>
              </w:rPr>
              <w:t>1080</w:t>
            </w:r>
          </w:p>
        </w:tc>
        <w:tc>
          <w:tcPr>
            <w:tcW w:w="864" w:type="dxa"/>
            <w:vAlign w:val="center"/>
            <w:hideMark/>
          </w:tcPr>
          <w:p w14:paraId="18A4004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6AC1B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39C918C"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888AB22" w14:textId="77777777" w:rsidR="00E42721" w:rsidRPr="009B3DCC" w:rsidRDefault="00E42721" w:rsidP="00F555E9">
            <w:pPr>
              <w:snapToGrid w:val="0"/>
              <w:jc w:val="center"/>
              <w:rPr>
                <w:sz w:val="16"/>
                <w:szCs w:val="16"/>
              </w:rPr>
            </w:pPr>
            <w:r w:rsidRPr="00266687">
              <w:rPr>
                <w:color w:val="000000"/>
                <w:sz w:val="16"/>
                <w:szCs w:val="16"/>
              </w:rPr>
              <w:t>2004-02-11</w:t>
            </w:r>
          </w:p>
        </w:tc>
        <w:tc>
          <w:tcPr>
            <w:tcW w:w="1008" w:type="dxa"/>
            <w:hideMark/>
          </w:tcPr>
          <w:p w14:paraId="0E1A1A2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6B46F5"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08DDC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4671E3"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128C02F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C4AFF7E" w14:textId="77777777" w:rsidTr="00F555E9">
        <w:trPr>
          <w:trHeight w:val="165"/>
        </w:trPr>
        <w:tc>
          <w:tcPr>
            <w:tcW w:w="360" w:type="dxa"/>
            <w:vAlign w:val="center"/>
            <w:hideMark/>
          </w:tcPr>
          <w:p w14:paraId="6688786F" w14:textId="77777777" w:rsidR="00E42721" w:rsidRPr="00312D86" w:rsidRDefault="00E42721" w:rsidP="00F555E9">
            <w:pPr>
              <w:snapToGrid w:val="0"/>
              <w:rPr>
                <w:sz w:val="16"/>
                <w:szCs w:val="16"/>
              </w:rPr>
            </w:pPr>
            <w:r w:rsidRPr="00312D86">
              <w:rPr>
                <w:color w:val="000000"/>
                <w:sz w:val="16"/>
                <w:szCs w:val="16"/>
              </w:rPr>
              <w:t>1081</w:t>
            </w:r>
          </w:p>
        </w:tc>
        <w:tc>
          <w:tcPr>
            <w:tcW w:w="864" w:type="dxa"/>
            <w:vAlign w:val="center"/>
            <w:hideMark/>
          </w:tcPr>
          <w:p w14:paraId="1C812E1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1F42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B918204"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4835D69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475C0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472A54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D3AA9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8822A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57A627A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6C71A23B" w14:textId="77777777" w:rsidTr="00F555E9">
        <w:trPr>
          <w:trHeight w:val="165"/>
        </w:trPr>
        <w:tc>
          <w:tcPr>
            <w:tcW w:w="360" w:type="dxa"/>
            <w:vAlign w:val="center"/>
            <w:hideMark/>
          </w:tcPr>
          <w:p w14:paraId="04383A80" w14:textId="77777777" w:rsidR="00E42721" w:rsidRPr="00312D86" w:rsidRDefault="00E42721" w:rsidP="00F555E9">
            <w:pPr>
              <w:snapToGrid w:val="0"/>
              <w:rPr>
                <w:sz w:val="16"/>
                <w:szCs w:val="16"/>
              </w:rPr>
            </w:pPr>
            <w:r w:rsidRPr="00312D86">
              <w:rPr>
                <w:color w:val="000000"/>
                <w:sz w:val="16"/>
                <w:szCs w:val="16"/>
              </w:rPr>
              <w:t>1082</w:t>
            </w:r>
          </w:p>
        </w:tc>
        <w:tc>
          <w:tcPr>
            <w:tcW w:w="864" w:type="dxa"/>
            <w:vAlign w:val="center"/>
            <w:hideMark/>
          </w:tcPr>
          <w:p w14:paraId="7C28FD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805FD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6E9BB0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1FB817E4"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47949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BFF5B5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E5FA5B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6655596"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891623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28EC4D7B" w14:textId="77777777" w:rsidTr="00F555E9">
        <w:trPr>
          <w:trHeight w:val="165"/>
        </w:trPr>
        <w:tc>
          <w:tcPr>
            <w:tcW w:w="360" w:type="dxa"/>
            <w:vAlign w:val="center"/>
            <w:hideMark/>
          </w:tcPr>
          <w:p w14:paraId="5E69B1DC" w14:textId="77777777" w:rsidR="00E42721" w:rsidRPr="00312D86" w:rsidRDefault="00E42721" w:rsidP="00F555E9">
            <w:pPr>
              <w:snapToGrid w:val="0"/>
              <w:rPr>
                <w:sz w:val="16"/>
                <w:szCs w:val="16"/>
              </w:rPr>
            </w:pPr>
            <w:r w:rsidRPr="00312D86">
              <w:rPr>
                <w:color w:val="000000"/>
                <w:sz w:val="16"/>
                <w:szCs w:val="16"/>
              </w:rPr>
              <w:t>1083</w:t>
            </w:r>
          </w:p>
        </w:tc>
        <w:tc>
          <w:tcPr>
            <w:tcW w:w="864" w:type="dxa"/>
            <w:vAlign w:val="center"/>
            <w:hideMark/>
          </w:tcPr>
          <w:p w14:paraId="17D92BA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6C5A4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4CFD02D"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2372104A"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9E79FD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CD3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97E120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486B68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F14B83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0B478FAD" w14:textId="77777777" w:rsidTr="00F555E9">
        <w:trPr>
          <w:trHeight w:val="165"/>
        </w:trPr>
        <w:tc>
          <w:tcPr>
            <w:tcW w:w="360" w:type="dxa"/>
            <w:vAlign w:val="center"/>
            <w:hideMark/>
          </w:tcPr>
          <w:p w14:paraId="0C653B4F" w14:textId="77777777" w:rsidR="00E42721" w:rsidRPr="00312D86" w:rsidRDefault="00E42721" w:rsidP="00F555E9">
            <w:pPr>
              <w:snapToGrid w:val="0"/>
              <w:rPr>
                <w:sz w:val="16"/>
                <w:szCs w:val="16"/>
              </w:rPr>
            </w:pPr>
            <w:r w:rsidRPr="00312D86">
              <w:rPr>
                <w:color w:val="000000"/>
                <w:sz w:val="16"/>
                <w:szCs w:val="16"/>
              </w:rPr>
              <w:t>1084</w:t>
            </w:r>
          </w:p>
        </w:tc>
        <w:tc>
          <w:tcPr>
            <w:tcW w:w="864" w:type="dxa"/>
            <w:vAlign w:val="center"/>
            <w:hideMark/>
          </w:tcPr>
          <w:p w14:paraId="22A0EE1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DA982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0C3263" w14:textId="77777777" w:rsidR="00E42721" w:rsidRPr="009B3DCC" w:rsidRDefault="00E42721" w:rsidP="00F555E9">
            <w:pPr>
              <w:snapToGrid w:val="0"/>
              <w:jc w:val="center"/>
              <w:rPr>
                <w:sz w:val="16"/>
                <w:szCs w:val="16"/>
              </w:rPr>
            </w:pPr>
            <w:r w:rsidRPr="00266687">
              <w:rPr>
                <w:color w:val="000000"/>
                <w:sz w:val="16"/>
                <w:szCs w:val="16"/>
              </w:rPr>
              <w:t>241</w:t>
            </w:r>
          </w:p>
        </w:tc>
        <w:tc>
          <w:tcPr>
            <w:tcW w:w="1008" w:type="dxa"/>
            <w:vAlign w:val="center"/>
            <w:hideMark/>
          </w:tcPr>
          <w:p w14:paraId="59F5E37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492454D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D7018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061D6C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79887A"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57597A7"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3D257AD0" w14:textId="77777777" w:rsidTr="00F555E9">
        <w:trPr>
          <w:trHeight w:val="165"/>
        </w:trPr>
        <w:tc>
          <w:tcPr>
            <w:tcW w:w="360" w:type="dxa"/>
            <w:vAlign w:val="center"/>
            <w:hideMark/>
          </w:tcPr>
          <w:p w14:paraId="535FA78E" w14:textId="77777777" w:rsidR="00E42721" w:rsidRPr="00312D86" w:rsidRDefault="00E42721" w:rsidP="00F555E9">
            <w:pPr>
              <w:snapToGrid w:val="0"/>
              <w:rPr>
                <w:sz w:val="16"/>
                <w:szCs w:val="16"/>
              </w:rPr>
            </w:pPr>
            <w:r w:rsidRPr="00312D86">
              <w:rPr>
                <w:color w:val="000000"/>
                <w:sz w:val="16"/>
                <w:szCs w:val="16"/>
              </w:rPr>
              <w:t>1085</w:t>
            </w:r>
          </w:p>
        </w:tc>
        <w:tc>
          <w:tcPr>
            <w:tcW w:w="864" w:type="dxa"/>
            <w:vAlign w:val="center"/>
            <w:hideMark/>
          </w:tcPr>
          <w:p w14:paraId="17ABC5E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D42E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E098AF7"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F252016"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4E4CDDA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E064FF"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C8F8B3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DC8B21"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4CD25C2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CACDAA1" w14:textId="77777777" w:rsidTr="00F555E9">
        <w:trPr>
          <w:trHeight w:val="180"/>
        </w:trPr>
        <w:tc>
          <w:tcPr>
            <w:tcW w:w="360" w:type="dxa"/>
            <w:vAlign w:val="center"/>
            <w:hideMark/>
          </w:tcPr>
          <w:p w14:paraId="61E55E12" w14:textId="77777777" w:rsidR="00E42721" w:rsidRPr="00312D86" w:rsidRDefault="00E42721" w:rsidP="00F555E9">
            <w:pPr>
              <w:snapToGrid w:val="0"/>
              <w:rPr>
                <w:sz w:val="16"/>
                <w:szCs w:val="16"/>
              </w:rPr>
            </w:pPr>
            <w:r w:rsidRPr="00312D86">
              <w:rPr>
                <w:color w:val="000000"/>
                <w:sz w:val="16"/>
                <w:szCs w:val="16"/>
              </w:rPr>
              <w:t>1086</w:t>
            </w:r>
          </w:p>
        </w:tc>
        <w:tc>
          <w:tcPr>
            <w:tcW w:w="864" w:type="dxa"/>
            <w:vAlign w:val="center"/>
            <w:hideMark/>
          </w:tcPr>
          <w:p w14:paraId="3756B09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C108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F5D4AA8"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6905FAA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56CC6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F60F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2AC400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20883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5C16404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434BF25" w14:textId="77777777" w:rsidTr="00F555E9">
        <w:trPr>
          <w:trHeight w:val="165"/>
        </w:trPr>
        <w:tc>
          <w:tcPr>
            <w:tcW w:w="360" w:type="dxa"/>
            <w:vAlign w:val="center"/>
            <w:hideMark/>
          </w:tcPr>
          <w:p w14:paraId="6E4C2F79" w14:textId="77777777" w:rsidR="00E42721" w:rsidRPr="00312D86" w:rsidRDefault="00E42721" w:rsidP="00F555E9">
            <w:pPr>
              <w:snapToGrid w:val="0"/>
              <w:rPr>
                <w:sz w:val="16"/>
                <w:szCs w:val="16"/>
              </w:rPr>
            </w:pPr>
            <w:r w:rsidRPr="00312D86">
              <w:rPr>
                <w:color w:val="000000"/>
                <w:sz w:val="16"/>
                <w:szCs w:val="16"/>
              </w:rPr>
              <w:t>1087</w:t>
            </w:r>
          </w:p>
        </w:tc>
        <w:tc>
          <w:tcPr>
            <w:tcW w:w="864" w:type="dxa"/>
            <w:vAlign w:val="center"/>
            <w:hideMark/>
          </w:tcPr>
          <w:p w14:paraId="7BC61E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A96BE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0CE1D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7D4080B7"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2E96F29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E5DD2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6063026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15F26F8"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4A66C8D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641FF9CE" w14:textId="77777777" w:rsidTr="00F555E9">
        <w:trPr>
          <w:trHeight w:val="165"/>
        </w:trPr>
        <w:tc>
          <w:tcPr>
            <w:tcW w:w="360" w:type="dxa"/>
            <w:vAlign w:val="center"/>
            <w:hideMark/>
          </w:tcPr>
          <w:p w14:paraId="5695C7C1" w14:textId="77777777" w:rsidR="00E42721" w:rsidRPr="00312D86" w:rsidRDefault="00E42721" w:rsidP="00F555E9">
            <w:pPr>
              <w:snapToGrid w:val="0"/>
              <w:rPr>
                <w:sz w:val="16"/>
                <w:szCs w:val="16"/>
              </w:rPr>
            </w:pPr>
            <w:r w:rsidRPr="00312D86">
              <w:rPr>
                <w:color w:val="000000"/>
                <w:sz w:val="16"/>
                <w:szCs w:val="16"/>
              </w:rPr>
              <w:t>1088</w:t>
            </w:r>
          </w:p>
        </w:tc>
        <w:tc>
          <w:tcPr>
            <w:tcW w:w="864" w:type="dxa"/>
            <w:vAlign w:val="center"/>
            <w:hideMark/>
          </w:tcPr>
          <w:p w14:paraId="4B1D24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17102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7D43396" w14:textId="77777777" w:rsidR="00E42721" w:rsidRPr="009B3DCC" w:rsidRDefault="00E42721" w:rsidP="00F555E9">
            <w:pPr>
              <w:snapToGrid w:val="0"/>
              <w:jc w:val="center"/>
              <w:rPr>
                <w:sz w:val="16"/>
                <w:szCs w:val="16"/>
              </w:rPr>
            </w:pPr>
            <w:r w:rsidRPr="00266687">
              <w:rPr>
                <w:color w:val="000000"/>
                <w:sz w:val="16"/>
                <w:szCs w:val="16"/>
              </w:rPr>
              <w:t>242</w:t>
            </w:r>
          </w:p>
        </w:tc>
        <w:tc>
          <w:tcPr>
            <w:tcW w:w="1008" w:type="dxa"/>
            <w:vAlign w:val="center"/>
            <w:hideMark/>
          </w:tcPr>
          <w:p w14:paraId="52CBE5E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3F6B5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04D63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9A190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1BDF0DC"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1ECE1C4A"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1E3F917" w14:textId="77777777" w:rsidTr="00F555E9">
        <w:trPr>
          <w:trHeight w:val="165"/>
        </w:trPr>
        <w:tc>
          <w:tcPr>
            <w:tcW w:w="360" w:type="dxa"/>
            <w:vAlign w:val="center"/>
            <w:hideMark/>
          </w:tcPr>
          <w:p w14:paraId="39BF3325" w14:textId="77777777" w:rsidR="00E42721" w:rsidRPr="00312D86" w:rsidRDefault="00E42721" w:rsidP="00F555E9">
            <w:pPr>
              <w:snapToGrid w:val="0"/>
              <w:rPr>
                <w:sz w:val="16"/>
                <w:szCs w:val="16"/>
              </w:rPr>
            </w:pPr>
            <w:r w:rsidRPr="00312D86">
              <w:rPr>
                <w:color w:val="000000"/>
                <w:sz w:val="16"/>
                <w:szCs w:val="16"/>
              </w:rPr>
              <w:t>1089</w:t>
            </w:r>
          </w:p>
        </w:tc>
        <w:tc>
          <w:tcPr>
            <w:tcW w:w="864" w:type="dxa"/>
            <w:vAlign w:val="center"/>
            <w:hideMark/>
          </w:tcPr>
          <w:p w14:paraId="7719EE1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8CF54B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4F226EF"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CC5D9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330321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AFF79D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5F14D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3F8347"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509C292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60423176" w14:textId="77777777" w:rsidTr="00F555E9">
        <w:trPr>
          <w:trHeight w:val="165"/>
        </w:trPr>
        <w:tc>
          <w:tcPr>
            <w:tcW w:w="360" w:type="dxa"/>
            <w:vAlign w:val="center"/>
            <w:hideMark/>
          </w:tcPr>
          <w:p w14:paraId="71D7B01C" w14:textId="77777777" w:rsidR="00E42721" w:rsidRPr="00312D86" w:rsidRDefault="00E42721" w:rsidP="00F555E9">
            <w:pPr>
              <w:snapToGrid w:val="0"/>
              <w:rPr>
                <w:sz w:val="16"/>
                <w:szCs w:val="16"/>
              </w:rPr>
            </w:pPr>
            <w:r w:rsidRPr="00312D86">
              <w:rPr>
                <w:color w:val="000000"/>
                <w:sz w:val="16"/>
                <w:szCs w:val="16"/>
              </w:rPr>
              <w:t>1090</w:t>
            </w:r>
          </w:p>
        </w:tc>
        <w:tc>
          <w:tcPr>
            <w:tcW w:w="864" w:type="dxa"/>
            <w:vAlign w:val="center"/>
            <w:hideMark/>
          </w:tcPr>
          <w:p w14:paraId="7A8C0A5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74D8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297632A"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4C40A0A"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FC1FBE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FEA61D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DB8CF3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5F28E2E" w14:textId="77777777" w:rsidR="00E42721" w:rsidRPr="009B3DCC" w:rsidRDefault="00E42721" w:rsidP="00F555E9">
            <w:pPr>
              <w:snapToGrid w:val="0"/>
              <w:jc w:val="center"/>
              <w:rPr>
                <w:sz w:val="16"/>
                <w:szCs w:val="16"/>
              </w:rPr>
            </w:pPr>
            <w:r w:rsidRPr="00266687">
              <w:rPr>
                <w:color w:val="000000"/>
                <w:sz w:val="16"/>
                <w:szCs w:val="16"/>
              </w:rPr>
              <w:t>10.80</w:t>
            </w:r>
          </w:p>
        </w:tc>
        <w:tc>
          <w:tcPr>
            <w:tcW w:w="1008" w:type="dxa"/>
            <w:vAlign w:val="center"/>
            <w:hideMark/>
          </w:tcPr>
          <w:p w14:paraId="554557B2"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9BFF881" w14:textId="77777777" w:rsidTr="00F555E9">
        <w:trPr>
          <w:trHeight w:val="165"/>
        </w:trPr>
        <w:tc>
          <w:tcPr>
            <w:tcW w:w="360" w:type="dxa"/>
            <w:vAlign w:val="center"/>
            <w:hideMark/>
          </w:tcPr>
          <w:p w14:paraId="667067FD" w14:textId="77777777" w:rsidR="00E42721" w:rsidRPr="00312D86" w:rsidRDefault="00E42721" w:rsidP="00F555E9">
            <w:pPr>
              <w:snapToGrid w:val="0"/>
              <w:rPr>
                <w:sz w:val="16"/>
                <w:szCs w:val="16"/>
              </w:rPr>
            </w:pPr>
            <w:r w:rsidRPr="00312D86">
              <w:rPr>
                <w:color w:val="000000"/>
                <w:sz w:val="16"/>
                <w:szCs w:val="16"/>
              </w:rPr>
              <w:t>1091</w:t>
            </w:r>
          </w:p>
        </w:tc>
        <w:tc>
          <w:tcPr>
            <w:tcW w:w="864" w:type="dxa"/>
            <w:vAlign w:val="center"/>
            <w:hideMark/>
          </w:tcPr>
          <w:p w14:paraId="015232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97666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3FC19C"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4EF36BF7"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B81CAF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53E5E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6A6D0A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89FE134"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88F3A6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3B6FABD" w14:textId="77777777" w:rsidTr="00F555E9">
        <w:trPr>
          <w:trHeight w:val="165"/>
        </w:trPr>
        <w:tc>
          <w:tcPr>
            <w:tcW w:w="360" w:type="dxa"/>
            <w:vAlign w:val="center"/>
            <w:hideMark/>
          </w:tcPr>
          <w:p w14:paraId="44AD2F2D" w14:textId="77777777" w:rsidR="00E42721" w:rsidRPr="00312D86" w:rsidRDefault="00E42721" w:rsidP="00F555E9">
            <w:pPr>
              <w:snapToGrid w:val="0"/>
              <w:rPr>
                <w:sz w:val="16"/>
                <w:szCs w:val="16"/>
              </w:rPr>
            </w:pPr>
            <w:r w:rsidRPr="00312D86">
              <w:rPr>
                <w:color w:val="000000"/>
                <w:sz w:val="16"/>
                <w:szCs w:val="16"/>
              </w:rPr>
              <w:t>1092</w:t>
            </w:r>
          </w:p>
        </w:tc>
        <w:tc>
          <w:tcPr>
            <w:tcW w:w="864" w:type="dxa"/>
            <w:vAlign w:val="center"/>
            <w:hideMark/>
          </w:tcPr>
          <w:p w14:paraId="42F7A1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02128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8DDD73" w14:textId="77777777" w:rsidR="00E42721" w:rsidRPr="009B3DCC" w:rsidRDefault="00E42721" w:rsidP="00F555E9">
            <w:pPr>
              <w:snapToGrid w:val="0"/>
              <w:jc w:val="center"/>
              <w:rPr>
                <w:sz w:val="16"/>
                <w:szCs w:val="16"/>
              </w:rPr>
            </w:pPr>
            <w:r w:rsidRPr="00266687">
              <w:rPr>
                <w:color w:val="000000"/>
                <w:sz w:val="16"/>
                <w:szCs w:val="16"/>
              </w:rPr>
              <w:t>243</w:t>
            </w:r>
          </w:p>
        </w:tc>
        <w:tc>
          <w:tcPr>
            <w:tcW w:w="1008" w:type="dxa"/>
            <w:vAlign w:val="center"/>
            <w:hideMark/>
          </w:tcPr>
          <w:p w14:paraId="587549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69C890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417F5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BE6C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14E3F1C" w14:textId="77777777" w:rsidR="00E42721" w:rsidRPr="009B3DCC" w:rsidRDefault="00E42721" w:rsidP="00F555E9">
            <w:pPr>
              <w:snapToGrid w:val="0"/>
              <w:jc w:val="center"/>
              <w:rPr>
                <w:sz w:val="16"/>
                <w:szCs w:val="16"/>
              </w:rPr>
            </w:pPr>
            <w:r w:rsidRPr="00266687">
              <w:rPr>
                <w:color w:val="000000"/>
                <w:sz w:val="16"/>
                <w:szCs w:val="16"/>
              </w:rPr>
              <w:t>15.70</w:t>
            </w:r>
          </w:p>
        </w:tc>
        <w:tc>
          <w:tcPr>
            <w:tcW w:w="1008" w:type="dxa"/>
            <w:vAlign w:val="center"/>
            <w:hideMark/>
          </w:tcPr>
          <w:p w14:paraId="41D7ED4A"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F33732D" w14:textId="77777777" w:rsidTr="00F555E9">
        <w:trPr>
          <w:trHeight w:val="165"/>
        </w:trPr>
        <w:tc>
          <w:tcPr>
            <w:tcW w:w="360" w:type="dxa"/>
            <w:vAlign w:val="center"/>
            <w:hideMark/>
          </w:tcPr>
          <w:p w14:paraId="6DBDE9BE" w14:textId="77777777" w:rsidR="00E42721" w:rsidRPr="00312D86" w:rsidRDefault="00E42721" w:rsidP="00F555E9">
            <w:pPr>
              <w:snapToGrid w:val="0"/>
              <w:rPr>
                <w:sz w:val="16"/>
                <w:szCs w:val="16"/>
              </w:rPr>
            </w:pPr>
            <w:r w:rsidRPr="00312D86">
              <w:rPr>
                <w:color w:val="000000"/>
                <w:sz w:val="16"/>
                <w:szCs w:val="16"/>
              </w:rPr>
              <w:t>1093</w:t>
            </w:r>
          </w:p>
        </w:tc>
        <w:tc>
          <w:tcPr>
            <w:tcW w:w="864" w:type="dxa"/>
            <w:vAlign w:val="center"/>
            <w:hideMark/>
          </w:tcPr>
          <w:p w14:paraId="29BD09F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4354BB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A74BCF"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7C13F5E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24CC7CA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D5CF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C8574D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6E0C0DD"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753A6D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18C9456" w14:textId="77777777" w:rsidTr="00F555E9">
        <w:trPr>
          <w:trHeight w:val="165"/>
        </w:trPr>
        <w:tc>
          <w:tcPr>
            <w:tcW w:w="360" w:type="dxa"/>
            <w:vAlign w:val="center"/>
            <w:hideMark/>
          </w:tcPr>
          <w:p w14:paraId="43D63141" w14:textId="77777777" w:rsidR="00E42721" w:rsidRPr="00312D86" w:rsidRDefault="00E42721" w:rsidP="00F555E9">
            <w:pPr>
              <w:snapToGrid w:val="0"/>
              <w:rPr>
                <w:sz w:val="16"/>
                <w:szCs w:val="16"/>
              </w:rPr>
            </w:pPr>
            <w:r w:rsidRPr="00312D86">
              <w:rPr>
                <w:color w:val="000000"/>
                <w:sz w:val="16"/>
                <w:szCs w:val="16"/>
              </w:rPr>
              <w:t>1094</w:t>
            </w:r>
          </w:p>
        </w:tc>
        <w:tc>
          <w:tcPr>
            <w:tcW w:w="864" w:type="dxa"/>
            <w:vAlign w:val="center"/>
            <w:hideMark/>
          </w:tcPr>
          <w:p w14:paraId="0B2C756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A02A9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28E8B3D"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61809FB0"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E7B1EF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5EF4F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9E98E4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0038007" w14:textId="77777777" w:rsidR="00E42721" w:rsidRPr="009B3DCC" w:rsidRDefault="00E42721" w:rsidP="00F555E9">
            <w:pPr>
              <w:snapToGrid w:val="0"/>
              <w:jc w:val="center"/>
              <w:rPr>
                <w:sz w:val="16"/>
                <w:szCs w:val="16"/>
              </w:rPr>
            </w:pPr>
            <w:r w:rsidRPr="00266687">
              <w:rPr>
                <w:color w:val="000000"/>
                <w:sz w:val="16"/>
                <w:szCs w:val="16"/>
              </w:rPr>
              <w:t>17.30</w:t>
            </w:r>
          </w:p>
        </w:tc>
        <w:tc>
          <w:tcPr>
            <w:tcW w:w="1008" w:type="dxa"/>
            <w:vAlign w:val="center"/>
            <w:hideMark/>
          </w:tcPr>
          <w:p w14:paraId="71533E5E"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9010052" w14:textId="77777777" w:rsidTr="00F555E9">
        <w:trPr>
          <w:trHeight w:val="165"/>
        </w:trPr>
        <w:tc>
          <w:tcPr>
            <w:tcW w:w="360" w:type="dxa"/>
            <w:vAlign w:val="center"/>
            <w:hideMark/>
          </w:tcPr>
          <w:p w14:paraId="29236835" w14:textId="77777777" w:rsidR="00E42721" w:rsidRPr="00312D86" w:rsidRDefault="00E42721" w:rsidP="00F555E9">
            <w:pPr>
              <w:snapToGrid w:val="0"/>
              <w:rPr>
                <w:sz w:val="16"/>
                <w:szCs w:val="16"/>
              </w:rPr>
            </w:pPr>
            <w:r w:rsidRPr="00312D86">
              <w:rPr>
                <w:color w:val="000000"/>
                <w:sz w:val="16"/>
                <w:szCs w:val="16"/>
              </w:rPr>
              <w:t>1095</w:t>
            </w:r>
          </w:p>
        </w:tc>
        <w:tc>
          <w:tcPr>
            <w:tcW w:w="864" w:type="dxa"/>
            <w:vAlign w:val="center"/>
            <w:hideMark/>
          </w:tcPr>
          <w:p w14:paraId="4E617F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5B13A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A0E25B0"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0BC8D557"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32AD1C9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62E5FE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C21668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67F5F5" w14:textId="77777777" w:rsidR="00E42721" w:rsidRPr="009B3DCC" w:rsidRDefault="00E42721" w:rsidP="00F555E9">
            <w:pPr>
              <w:snapToGrid w:val="0"/>
              <w:jc w:val="center"/>
              <w:rPr>
                <w:sz w:val="16"/>
                <w:szCs w:val="16"/>
              </w:rPr>
            </w:pPr>
            <w:r w:rsidRPr="00266687">
              <w:rPr>
                <w:color w:val="000000"/>
                <w:sz w:val="16"/>
                <w:szCs w:val="16"/>
              </w:rPr>
              <w:t>19.90</w:t>
            </w:r>
          </w:p>
        </w:tc>
        <w:tc>
          <w:tcPr>
            <w:tcW w:w="1008" w:type="dxa"/>
            <w:vAlign w:val="center"/>
            <w:hideMark/>
          </w:tcPr>
          <w:p w14:paraId="67537D76"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89D425D" w14:textId="77777777" w:rsidTr="00F555E9">
        <w:trPr>
          <w:trHeight w:val="165"/>
        </w:trPr>
        <w:tc>
          <w:tcPr>
            <w:tcW w:w="360" w:type="dxa"/>
            <w:vAlign w:val="center"/>
            <w:hideMark/>
          </w:tcPr>
          <w:p w14:paraId="06760536" w14:textId="77777777" w:rsidR="00E42721" w:rsidRPr="00312D86" w:rsidRDefault="00E42721" w:rsidP="00F555E9">
            <w:pPr>
              <w:snapToGrid w:val="0"/>
              <w:rPr>
                <w:sz w:val="16"/>
                <w:szCs w:val="16"/>
              </w:rPr>
            </w:pPr>
            <w:r w:rsidRPr="00312D86">
              <w:rPr>
                <w:color w:val="000000"/>
                <w:sz w:val="16"/>
                <w:szCs w:val="16"/>
              </w:rPr>
              <w:t>1096</w:t>
            </w:r>
          </w:p>
        </w:tc>
        <w:tc>
          <w:tcPr>
            <w:tcW w:w="864" w:type="dxa"/>
            <w:vAlign w:val="center"/>
            <w:hideMark/>
          </w:tcPr>
          <w:p w14:paraId="78B29D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75773A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FD837E" w14:textId="77777777" w:rsidR="00E42721" w:rsidRPr="009B3DCC" w:rsidRDefault="00E42721" w:rsidP="00F555E9">
            <w:pPr>
              <w:snapToGrid w:val="0"/>
              <w:jc w:val="center"/>
              <w:rPr>
                <w:sz w:val="16"/>
                <w:szCs w:val="16"/>
              </w:rPr>
            </w:pPr>
            <w:r w:rsidRPr="00266687">
              <w:rPr>
                <w:color w:val="000000"/>
                <w:sz w:val="16"/>
                <w:szCs w:val="16"/>
              </w:rPr>
              <w:t>244</w:t>
            </w:r>
          </w:p>
        </w:tc>
        <w:tc>
          <w:tcPr>
            <w:tcW w:w="1008" w:type="dxa"/>
            <w:vAlign w:val="center"/>
            <w:hideMark/>
          </w:tcPr>
          <w:p w14:paraId="48AA7C4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F6E5A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A12E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D771B4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D5EFD3D" w14:textId="77777777" w:rsidR="00E42721" w:rsidRPr="009B3DCC" w:rsidRDefault="00E42721" w:rsidP="00F555E9">
            <w:pPr>
              <w:snapToGrid w:val="0"/>
              <w:jc w:val="center"/>
              <w:rPr>
                <w:sz w:val="16"/>
                <w:szCs w:val="16"/>
              </w:rPr>
            </w:pPr>
            <w:r w:rsidRPr="00266687">
              <w:rPr>
                <w:color w:val="000000"/>
                <w:sz w:val="16"/>
                <w:szCs w:val="16"/>
              </w:rPr>
              <w:t>22.60</w:t>
            </w:r>
          </w:p>
        </w:tc>
        <w:tc>
          <w:tcPr>
            <w:tcW w:w="1008" w:type="dxa"/>
            <w:vAlign w:val="center"/>
            <w:hideMark/>
          </w:tcPr>
          <w:p w14:paraId="0025E3B5"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FA0D3A1" w14:textId="77777777" w:rsidTr="00F555E9">
        <w:trPr>
          <w:trHeight w:val="165"/>
        </w:trPr>
        <w:tc>
          <w:tcPr>
            <w:tcW w:w="360" w:type="dxa"/>
            <w:vAlign w:val="center"/>
            <w:hideMark/>
          </w:tcPr>
          <w:p w14:paraId="5407B8AF" w14:textId="77777777" w:rsidR="00E42721" w:rsidRPr="00312D86" w:rsidRDefault="00E42721" w:rsidP="00F555E9">
            <w:pPr>
              <w:snapToGrid w:val="0"/>
              <w:rPr>
                <w:sz w:val="16"/>
                <w:szCs w:val="16"/>
              </w:rPr>
            </w:pPr>
            <w:r w:rsidRPr="00312D86">
              <w:rPr>
                <w:color w:val="000000"/>
                <w:sz w:val="16"/>
                <w:szCs w:val="16"/>
              </w:rPr>
              <w:t>1097</w:t>
            </w:r>
          </w:p>
        </w:tc>
        <w:tc>
          <w:tcPr>
            <w:tcW w:w="864" w:type="dxa"/>
            <w:vAlign w:val="center"/>
            <w:hideMark/>
          </w:tcPr>
          <w:p w14:paraId="4745041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B9C8A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B52BB22"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4FE1B76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144EEA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83BA5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91186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626EF4"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64475550"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823B6D8" w14:textId="77777777" w:rsidTr="00F555E9">
        <w:trPr>
          <w:trHeight w:val="165"/>
        </w:trPr>
        <w:tc>
          <w:tcPr>
            <w:tcW w:w="360" w:type="dxa"/>
            <w:vAlign w:val="center"/>
            <w:hideMark/>
          </w:tcPr>
          <w:p w14:paraId="77E37ABC" w14:textId="77777777" w:rsidR="00E42721" w:rsidRPr="00312D86" w:rsidRDefault="00E42721" w:rsidP="00F555E9">
            <w:pPr>
              <w:snapToGrid w:val="0"/>
              <w:rPr>
                <w:sz w:val="16"/>
                <w:szCs w:val="16"/>
              </w:rPr>
            </w:pPr>
            <w:r w:rsidRPr="00312D86">
              <w:rPr>
                <w:color w:val="000000"/>
                <w:sz w:val="16"/>
                <w:szCs w:val="16"/>
              </w:rPr>
              <w:t>1098</w:t>
            </w:r>
          </w:p>
        </w:tc>
        <w:tc>
          <w:tcPr>
            <w:tcW w:w="864" w:type="dxa"/>
            <w:vAlign w:val="center"/>
            <w:hideMark/>
          </w:tcPr>
          <w:p w14:paraId="6CE887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AE363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96289C3"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44BD701"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C84210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F4A1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E3902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71ED3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24A20EE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F36F135" w14:textId="77777777" w:rsidTr="00F555E9">
        <w:trPr>
          <w:trHeight w:val="165"/>
        </w:trPr>
        <w:tc>
          <w:tcPr>
            <w:tcW w:w="360" w:type="dxa"/>
            <w:vAlign w:val="center"/>
            <w:hideMark/>
          </w:tcPr>
          <w:p w14:paraId="0D2A7C60" w14:textId="77777777" w:rsidR="00E42721" w:rsidRPr="00312D86" w:rsidRDefault="00E42721" w:rsidP="00F555E9">
            <w:pPr>
              <w:snapToGrid w:val="0"/>
              <w:rPr>
                <w:sz w:val="16"/>
                <w:szCs w:val="16"/>
              </w:rPr>
            </w:pPr>
            <w:r w:rsidRPr="00312D86">
              <w:rPr>
                <w:color w:val="000000"/>
                <w:sz w:val="16"/>
                <w:szCs w:val="16"/>
              </w:rPr>
              <w:t>1099</w:t>
            </w:r>
          </w:p>
        </w:tc>
        <w:tc>
          <w:tcPr>
            <w:tcW w:w="864" w:type="dxa"/>
            <w:vAlign w:val="center"/>
            <w:hideMark/>
          </w:tcPr>
          <w:p w14:paraId="31F224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78A43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413409"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6C763DD8"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F2F7B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B4376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BBE67D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2A2CC3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A8158C3"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29B3C5D0" w14:textId="77777777" w:rsidTr="00F555E9">
        <w:trPr>
          <w:trHeight w:val="180"/>
        </w:trPr>
        <w:tc>
          <w:tcPr>
            <w:tcW w:w="360" w:type="dxa"/>
            <w:vAlign w:val="center"/>
            <w:hideMark/>
          </w:tcPr>
          <w:p w14:paraId="19D032DB" w14:textId="77777777" w:rsidR="00E42721" w:rsidRPr="00312D86" w:rsidRDefault="00E42721" w:rsidP="00F555E9">
            <w:pPr>
              <w:snapToGrid w:val="0"/>
              <w:rPr>
                <w:sz w:val="16"/>
                <w:szCs w:val="16"/>
              </w:rPr>
            </w:pPr>
            <w:r w:rsidRPr="00312D86">
              <w:rPr>
                <w:color w:val="000000"/>
                <w:sz w:val="16"/>
                <w:szCs w:val="16"/>
              </w:rPr>
              <w:t>1100</w:t>
            </w:r>
          </w:p>
        </w:tc>
        <w:tc>
          <w:tcPr>
            <w:tcW w:w="864" w:type="dxa"/>
            <w:vAlign w:val="center"/>
            <w:hideMark/>
          </w:tcPr>
          <w:p w14:paraId="633BC2A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6A7DC10"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0B1FF4B" w14:textId="77777777" w:rsidR="00E42721" w:rsidRPr="009B3DCC" w:rsidRDefault="00E42721" w:rsidP="00F555E9">
            <w:pPr>
              <w:snapToGrid w:val="0"/>
              <w:jc w:val="center"/>
              <w:rPr>
                <w:sz w:val="16"/>
                <w:szCs w:val="16"/>
              </w:rPr>
            </w:pPr>
            <w:r w:rsidRPr="00266687">
              <w:rPr>
                <w:color w:val="000000"/>
                <w:sz w:val="16"/>
                <w:szCs w:val="16"/>
              </w:rPr>
              <w:t>245</w:t>
            </w:r>
          </w:p>
        </w:tc>
        <w:tc>
          <w:tcPr>
            <w:tcW w:w="1008" w:type="dxa"/>
            <w:vAlign w:val="center"/>
            <w:hideMark/>
          </w:tcPr>
          <w:p w14:paraId="779BC3E6"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2DB73EE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F3D5A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A57CC3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43544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23059F0F"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415E18DC" w14:textId="77777777" w:rsidTr="00F555E9">
        <w:trPr>
          <w:trHeight w:val="165"/>
        </w:trPr>
        <w:tc>
          <w:tcPr>
            <w:tcW w:w="360" w:type="dxa"/>
            <w:vAlign w:val="center"/>
            <w:hideMark/>
          </w:tcPr>
          <w:p w14:paraId="70B87B5A" w14:textId="77777777" w:rsidR="00E42721" w:rsidRPr="00312D86" w:rsidRDefault="00E42721" w:rsidP="00F555E9">
            <w:pPr>
              <w:snapToGrid w:val="0"/>
              <w:rPr>
                <w:sz w:val="16"/>
                <w:szCs w:val="16"/>
              </w:rPr>
            </w:pPr>
            <w:r w:rsidRPr="00312D86">
              <w:rPr>
                <w:color w:val="000000"/>
                <w:sz w:val="16"/>
                <w:szCs w:val="16"/>
              </w:rPr>
              <w:t>1101</w:t>
            </w:r>
          </w:p>
        </w:tc>
        <w:tc>
          <w:tcPr>
            <w:tcW w:w="864" w:type="dxa"/>
            <w:vAlign w:val="center"/>
            <w:hideMark/>
          </w:tcPr>
          <w:p w14:paraId="70610DC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5A5C4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3936A5B"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29641F58"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1133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93A981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7EA8DE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C5244B6" w14:textId="77777777" w:rsidR="00E42721" w:rsidRPr="009B3DCC" w:rsidRDefault="00E42721" w:rsidP="00F555E9">
            <w:pPr>
              <w:snapToGrid w:val="0"/>
              <w:jc w:val="center"/>
              <w:rPr>
                <w:sz w:val="16"/>
                <w:szCs w:val="16"/>
              </w:rPr>
            </w:pPr>
            <w:r w:rsidRPr="00266687">
              <w:rPr>
                <w:color w:val="000000"/>
                <w:sz w:val="16"/>
                <w:szCs w:val="16"/>
              </w:rPr>
              <w:t>4.50</w:t>
            </w:r>
          </w:p>
        </w:tc>
        <w:tc>
          <w:tcPr>
            <w:tcW w:w="1008" w:type="dxa"/>
            <w:vAlign w:val="center"/>
            <w:hideMark/>
          </w:tcPr>
          <w:p w14:paraId="3B22CEA3"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A513DFB" w14:textId="77777777" w:rsidTr="00F555E9">
        <w:trPr>
          <w:trHeight w:val="165"/>
        </w:trPr>
        <w:tc>
          <w:tcPr>
            <w:tcW w:w="360" w:type="dxa"/>
            <w:vAlign w:val="center"/>
            <w:hideMark/>
          </w:tcPr>
          <w:p w14:paraId="51EC7B00" w14:textId="77777777" w:rsidR="00E42721" w:rsidRPr="00312D86" w:rsidRDefault="00E42721" w:rsidP="00F555E9">
            <w:pPr>
              <w:snapToGrid w:val="0"/>
              <w:rPr>
                <w:sz w:val="16"/>
                <w:szCs w:val="16"/>
              </w:rPr>
            </w:pPr>
            <w:r w:rsidRPr="00312D86">
              <w:rPr>
                <w:color w:val="000000"/>
                <w:sz w:val="16"/>
                <w:szCs w:val="16"/>
              </w:rPr>
              <w:t>1102</w:t>
            </w:r>
          </w:p>
        </w:tc>
        <w:tc>
          <w:tcPr>
            <w:tcW w:w="864" w:type="dxa"/>
            <w:vAlign w:val="center"/>
            <w:hideMark/>
          </w:tcPr>
          <w:p w14:paraId="783788F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58F318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6B8C76"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75F88034"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95B35F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B320DF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4D756B"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89E83C8"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432577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26216C39" w14:textId="77777777" w:rsidTr="00F555E9">
        <w:trPr>
          <w:trHeight w:val="165"/>
        </w:trPr>
        <w:tc>
          <w:tcPr>
            <w:tcW w:w="360" w:type="dxa"/>
            <w:vAlign w:val="center"/>
            <w:hideMark/>
          </w:tcPr>
          <w:p w14:paraId="69C374F0" w14:textId="77777777" w:rsidR="00E42721" w:rsidRPr="00312D86" w:rsidRDefault="00E42721" w:rsidP="00F555E9">
            <w:pPr>
              <w:snapToGrid w:val="0"/>
              <w:rPr>
                <w:sz w:val="16"/>
                <w:szCs w:val="16"/>
              </w:rPr>
            </w:pPr>
            <w:r w:rsidRPr="00312D86">
              <w:rPr>
                <w:color w:val="000000"/>
                <w:sz w:val="16"/>
                <w:szCs w:val="16"/>
              </w:rPr>
              <w:t>1103</w:t>
            </w:r>
          </w:p>
        </w:tc>
        <w:tc>
          <w:tcPr>
            <w:tcW w:w="864" w:type="dxa"/>
            <w:vAlign w:val="center"/>
            <w:hideMark/>
          </w:tcPr>
          <w:p w14:paraId="0A6A02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E3C87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DE721"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5EE8A06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D5F3B5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74FB7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7E08D5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C9A9BB9"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254B14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6EC4ABD1" w14:textId="77777777" w:rsidTr="00F555E9">
        <w:trPr>
          <w:trHeight w:val="165"/>
        </w:trPr>
        <w:tc>
          <w:tcPr>
            <w:tcW w:w="360" w:type="dxa"/>
            <w:vAlign w:val="center"/>
            <w:hideMark/>
          </w:tcPr>
          <w:p w14:paraId="6B419D79" w14:textId="77777777" w:rsidR="00E42721" w:rsidRPr="00312D86" w:rsidRDefault="00E42721" w:rsidP="00F555E9">
            <w:pPr>
              <w:snapToGrid w:val="0"/>
              <w:rPr>
                <w:sz w:val="16"/>
                <w:szCs w:val="16"/>
              </w:rPr>
            </w:pPr>
            <w:r w:rsidRPr="00312D86">
              <w:rPr>
                <w:color w:val="000000"/>
                <w:sz w:val="16"/>
                <w:szCs w:val="16"/>
              </w:rPr>
              <w:t>1104</w:t>
            </w:r>
          </w:p>
        </w:tc>
        <w:tc>
          <w:tcPr>
            <w:tcW w:w="864" w:type="dxa"/>
            <w:vAlign w:val="center"/>
            <w:hideMark/>
          </w:tcPr>
          <w:p w14:paraId="4F4311D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B10015A"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010C5E5" w14:textId="77777777" w:rsidR="00E42721" w:rsidRPr="009B3DCC" w:rsidRDefault="00E42721" w:rsidP="00F555E9">
            <w:pPr>
              <w:snapToGrid w:val="0"/>
              <w:jc w:val="center"/>
              <w:rPr>
                <w:sz w:val="16"/>
                <w:szCs w:val="16"/>
              </w:rPr>
            </w:pPr>
            <w:r w:rsidRPr="00266687">
              <w:rPr>
                <w:color w:val="000000"/>
                <w:sz w:val="16"/>
                <w:szCs w:val="16"/>
              </w:rPr>
              <w:t>246</w:t>
            </w:r>
          </w:p>
        </w:tc>
        <w:tc>
          <w:tcPr>
            <w:tcW w:w="1008" w:type="dxa"/>
            <w:vAlign w:val="center"/>
            <w:hideMark/>
          </w:tcPr>
          <w:p w14:paraId="6E84A0C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7117FFA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B7871B"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BC6DDC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368290"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013BD0C4"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FAF6294" w14:textId="77777777" w:rsidTr="00F555E9">
        <w:trPr>
          <w:trHeight w:val="165"/>
        </w:trPr>
        <w:tc>
          <w:tcPr>
            <w:tcW w:w="360" w:type="dxa"/>
            <w:vAlign w:val="center"/>
            <w:hideMark/>
          </w:tcPr>
          <w:p w14:paraId="0A006F1C" w14:textId="77777777" w:rsidR="00E42721" w:rsidRPr="00312D86" w:rsidRDefault="00E42721" w:rsidP="00F555E9">
            <w:pPr>
              <w:snapToGrid w:val="0"/>
              <w:rPr>
                <w:sz w:val="16"/>
                <w:szCs w:val="16"/>
              </w:rPr>
            </w:pPr>
            <w:r w:rsidRPr="00312D86">
              <w:rPr>
                <w:color w:val="000000"/>
                <w:sz w:val="16"/>
                <w:szCs w:val="16"/>
              </w:rPr>
              <w:t>1105</w:t>
            </w:r>
          </w:p>
        </w:tc>
        <w:tc>
          <w:tcPr>
            <w:tcW w:w="864" w:type="dxa"/>
            <w:vAlign w:val="center"/>
            <w:hideMark/>
          </w:tcPr>
          <w:p w14:paraId="4DB33FB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09F3DD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81376EF"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0DC679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2424CC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8849C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B834F2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781632B"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09C618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6EE514" w14:textId="77777777" w:rsidTr="00F555E9">
        <w:trPr>
          <w:trHeight w:val="165"/>
        </w:trPr>
        <w:tc>
          <w:tcPr>
            <w:tcW w:w="360" w:type="dxa"/>
            <w:vAlign w:val="center"/>
            <w:hideMark/>
          </w:tcPr>
          <w:p w14:paraId="5665746C" w14:textId="77777777" w:rsidR="00E42721" w:rsidRPr="00312D86" w:rsidRDefault="00E42721" w:rsidP="00F555E9">
            <w:pPr>
              <w:snapToGrid w:val="0"/>
              <w:rPr>
                <w:sz w:val="16"/>
                <w:szCs w:val="16"/>
              </w:rPr>
            </w:pPr>
            <w:r w:rsidRPr="00312D86">
              <w:rPr>
                <w:color w:val="000000"/>
                <w:sz w:val="16"/>
                <w:szCs w:val="16"/>
              </w:rPr>
              <w:t>1106</w:t>
            </w:r>
          </w:p>
        </w:tc>
        <w:tc>
          <w:tcPr>
            <w:tcW w:w="864" w:type="dxa"/>
            <w:vAlign w:val="center"/>
            <w:hideMark/>
          </w:tcPr>
          <w:p w14:paraId="0D3036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B97282"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6A915D"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79574FB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59ACCE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B4235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FBBD35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3A850B5"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6B2CF2E3"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7A00375" w14:textId="77777777" w:rsidTr="00F555E9">
        <w:trPr>
          <w:trHeight w:val="165"/>
        </w:trPr>
        <w:tc>
          <w:tcPr>
            <w:tcW w:w="360" w:type="dxa"/>
            <w:vAlign w:val="center"/>
            <w:hideMark/>
          </w:tcPr>
          <w:p w14:paraId="5756F86C" w14:textId="77777777" w:rsidR="00E42721" w:rsidRPr="00312D86" w:rsidRDefault="00E42721" w:rsidP="00F555E9">
            <w:pPr>
              <w:snapToGrid w:val="0"/>
              <w:rPr>
                <w:sz w:val="16"/>
                <w:szCs w:val="16"/>
              </w:rPr>
            </w:pPr>
            <w:r w:rsidRPr="00312D86">
              <w:rPr>
                <w:color w:val="000000"/>
                <w:sz w:val="16"/>
                <w:szCs w:val="16"/>
              </w:rPr>
              <w:t>1107</w:t>
            </w:r>
          </w:p>
        </w:tc>
        <w:tc>
          <w:tcPr>
            <w:tcW w:w="864" w:type="dxa"/>
            <w:vAlign w:val="center"/>
            <w:hideMark/>
          </w:tcPr>
          <w:p w14:paraId="3E851E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DCCCE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8AC9647"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300DE0A9"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F70761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86ED06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3EECC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0E0F1F"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7966CBA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271C9DC" w14:textId="77777777" w:rsidTr="00F555E9">
        <w:trPr>
          <w:trHeight w:val="165"/>
        </w:trPr>
        <w:tc>
          <w:tcPr>
            <w:tcW w:w="360" w:type="dxa"/>
            <w:vAlign w:val="center"/>
            <w:hideMark/>
          </w:tcPr>
          <w:p w14:paraId="50B1A374" w14:textId="77777777" w:rsidR="00E42721" w:rsidRPr="00312D86" w:rsidRDefault="00E42721" w:rsidP="00F555E9">
            <w:pPr>
              <w:snapToGrid w:val="0"/>
              <w:rPr>
                <w:sz w:val="16"/>
                <w:szCs w:val="16"/>
              </w:rPr>
            </w:pPr>
            <w:r w:rsidRPr="00312D86">
              <w:rPr>
                <w:color w:val="000000"/>
                <w:sz w:val="16"/>
                <w:szCs w:val="16"/>
              </w:rPr>
              <w:t>1108</w:t>
            </w:r>
          </w:p>
        </w:tc>
        <w:tc>
          <w:tcPr>
            <w:tcW w:w="864" w:type="dxa"/>
            <w:vAlign w:val="center"/>
            <w:hideMark/>
          </w:tcPr>
          <w:p w14:paraId="49D86E0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0221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FC7D62A" w14:textId="77777777" w:rsidR="00E42721" w:rsidRPr="009B3DCC" w:rsidRDefault="00E42721" w:rsidP="00F555E9">
            <w:pPr>
              <w:snapToGrid w:val="0"/>
              <w:jc w:val="center"/>
              <w:rPr>
                <w:sz w:val="16"/>
                <w:szCs w:val="16"/>
              </w:rPr>
            </w:pPr>
            <w:r w:rsidRPr="00266687">
              <w:rPr>
                <w:color w:val="000000"/>
                <w:sz w:val="16"/>
                <w:szCs w:val="16"/>
              </w:rPr>
              <w:t>247</w:t>
            </w:r>
          </w:p>
        </w:tc>
        <w:tc>
          <w:tcPr>
            <w:tcW w:w="1008" w:type="dxa"/>
            <w:vAlign w:val="center"/>
            <w:hideMark/>
          </w:tcPr>
          <w:p w14:paraId="106FE520"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FB5A44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6B7B8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6FA89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AA27C13"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67E9DA0"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B01E494" w14:textId="77777777" w:rsidTr="00F555E9">
        <w:trPr>
          <w:trHeight w:val="165"/>
        </w:trPr>
        <w:tc>
          <w:tcPr>
            <w:tcW w:w="360" w:type="dxa"/>
            <w:vAlign w:val="center"/>
            <w:hideMark/>
          </w:tcPr>
          <w:p w14:paraId="3259C262" w14:textId="77777777" w:rsidR="00E42721" w:rsidRPr="00312D86" w:rsidRDefault="00E42721" w:rsidP="00F555E9">
            <w:pPr>
              <w:snapToGrid w:val="0"/>
              <w:rPr>
                <w:sz w:val="16"/>
                <w:szCs w:val="16"/>
              </w:rPr>
            </w:pPr>
            <w:r w:rsidRPr="00312D86">
              <w:rPr>
                <w:color w:val="000000"/>
                <w:sz w:val="16"/>
                <w:szCs w:val="16"/>
              </w:rPr>
              <w:t>1109</w:t>
            </w:r>
          </w:p>
        </w:tc>
        <w:tc>
          <w:tcPr>
            <w:tcW w:w="864" w:type="dxa"/>
            <w:vAlign w:val="center"/>
            <w:hideMark/>
          </w:tcPr>
          <w:p w14:paraId="3882EB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98A0B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75A8E42"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5810448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0321E4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5A474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06D3D5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D64B0E"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3D0A30E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445197C" w14:textId="77777777" w:rsidTr="00F555E9">
        <w:trPr>
          <w:trHeight w:val="165"/>
        </w:trPr>
        <w:tc>
          <w:tcPr>
            <w:tcW w:w="360" w:type="dxa"/>
            <w:vAlign w:val="center"/>
            <w:hideMark/>
          </w:tcPr>
          <w:p w14:paraId="22AAEE7D" w14:textId="77777777" w:rsidR="00E42721" w:rsidRPr="00312D86" w:rsidRDefault="00E42721" w:rsidP="00F555E9">
            <w:pPr>
              <w:snapToGrid w:val="0"/>
              <w:rPr>
                <w:sz w:val="16"/>
                <w:szCs w:val="16"/>
              </w:rPr>
            </w:pPr>
            <w:r w:rsidRPr="00312D86">
              <w:rPr>
                <w:color w:val="000000"/>
                <w:sz w:val="16"/>
                <w:szCs w:val="16"/>
              </w:rPr>
              <w:t>1110</w:t>
            </w:r>
          </w:p>
        </w:tc>
        <w:tc>
          <w:tcPr>
            <w:tcW w:w="864" w:type="dxa"/>
            <w:vAlign w:val="center"/>
            <w:hideMark/>
          </w:tcPr>
          <w:p w14:paraId="128BFA6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F11A506"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2F490BB"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7B60F639"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D2F3E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E4A86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31C96E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D64449" w14:textId="77777777" w:rsidR="00E42721" w:rsidRPr="009B3DCC" w:rsidRDefault="00E42721" w:rsidP="00F555E9">
            <w:pPr>
              <w:snapToGrid w:val="0"/>
              <w:jc w:val="center"/>
              <w:rPr>
                <w:sz w:val="16"/>
                <w:szCs w:val="16"/>
              </w:rPr>
            </w:pPr>
            <w:r w:rsidRPr="00266687">
              <w:rPr>
                <w:color w:val="000000"/>
                <w:sz w:val="16"/>
                <w:szCs w:val="16"/>
              </w:rPr>
              <w:t>12.40</w:t>
            </w:r>
          </w:p>
        </w:tc>
        <w:tc>
          <w:tcPr>
            <w:tcW w:w="1008" w:type="dxa"/>
            <w:vAlign w:val="center"/>
            <w:hideMark/>
          </w:tcPr>
          <w:p w14:paraId="79065DB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60CC9075" w14:textId="77777777" w:rsidTr="00F555E9">
        <w:trPr>
          <w:trHeight w:val="165"/>
        </w:trPr>
        <w:tc>
          <w:tcPr>
            <w:tcW w:w="360" w:type="dxa"/>
            <w:vAlign w:val="center"/>
            <w:hideMark/>
          </w:tcPr>
          <w:p w14:paraId="69EF56ED" w14:textId="77777777" w:rsidR="00E42721" w:rsidRPr="00312D86" w:rsidRDefault="00E42721" w:rsidP="00F555E9">
            <w:pPr>
              <w:snapToGrid w:val="0"/>
              <w:rPr>
                <w:sz w:val="16"/>
                <w:szCs w:val="16"/>
              </w:rPr>
            </w:pPr>
            <w:r w:rsidRPr="00312D86">
              <w:rPr>
                <w:color w:val="000000"/>
                <w:sz w:val="16"/>
                <w:szCs w:val="16"/>
              </w:rPr>
              <w:t>1111</w:t>
            </w:r>
          </w:p>
        </w:tc>
        <w:tc>
          <w:tcPr>
            <w:tcW w:w="864" w:type="dxa"/>
            <w:vAlign w:val="center"/>
            <w:hideMark/>
          </w:tcPr>
          <w:p w14:paraId="1DE6BAB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9682B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4212D60"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27D68AA0"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C90F24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ABFC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40BC23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227875C" w14:textId="77777777" w:rsidR="00E42721" w:rsidRPr="009B3DCC" w:rsidRDefault="00E42721" w:rsidP="00F555E9">
            <w:pPr>
              <w:snapToGrid w:val="0"/>
              <w:jc w:val="center"/>
              <w:rPr>
                <w:sz w:val="16"/>
                <w:szCs w:val="16"/>
              </w:rPr>
            </w:pPr>
            <w:r w:rsidRPr="00266687">
              <w:rPr>
                <w:color w:val="000000"/>
                <w:sz w:val="16"/>
                <w:szCs w:val="16"/>
              </w:rPr>
              <w:t>15.10</w:t>
            </w:r>
          </w:p>
        </w:tc>
        <w:tc>
          <w:tcPr>
            <w:tcW w:w="1008" w:type="dxa"/>
            <w:vAlign w:val="center"/>
            <w:hideMark/>
          </w:tcPr>
          <w:p w14:paraId="2180AF2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E1887F2" w14:textId="77777777" w:rsidTr="00F555E9">
        <w:trPr>
          <w:trHeight w:val="165"/>
        </w:trPr>
        <w:tc>
          <w:tcPr>
            <w:tcW w:w="360" w:type="dxa"/>
            <w:vAlign w:val="center"/>
            <w:hideMark/>
          </w:tcPr>
          <w:p w14:paraId="22CECD2B" w14:textId="77777777" w:rsidR="00E42721" w:rsidRPr="00312D86" w:rsidRDefault="00E42721" w:rsidP="00F555E9">
            <w:pPr>
              <w:snapToGrid w:val="0"/>
              <w:rPr>
                <w:sz w:val="16"/>
                <w:szCs w:val="16"/>
              </w:rPr>
            </w:pPr>
            <w:r w:rsidRPr="00312D86">
              <w:rPr>
                <w:color w:val="000000"/>
                <w:sz w:val="16"/>
                <w:szCs w:val="16"/>
              </w:rPr>
              <w:t>1112</w:t>
            </w:r>
          </w:p>
        </w:tc>
        <w:tc>
          <w:tcPr>
            <w:tcW w:w="864" w:type="dxa"/>
            <w:vAlign w:val="center"/>
            <w:hideMark/>
          </w:tcPr>
          <w:p w14:paraId="72A1BD5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1E9A0D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ACB9FFC" w14:textId="77777777" w:rsidR="00E42721" w:rsidRPr="009B3DCC" w:rsidRDefault="00E42721" w:rsidP="00F555E9">
            <w:pPr>
              <w:snapToGrid w:val="0"/>
              <w:jc w:val="center"/>
              <w:rPr>
                <w:sz w:val="16"/>
                <w:szCs w:val="16"/>
              </w:rPr>
            </w:pPr>
            <w:r w:rsidRPr="00266687">
              <w:rPr>
                <w:color w:val="000000"/>
                <w:sz w:val="16"/>
                <w:szCs w:val="16"/>
              </w:rPr>
              <w:t>248</w:t>
            </w:r>
          </w:p>
        </w:tc>
        <w:tc>
          <w:tcPr>
            <w:tcW w:w="1008" w:type="dxa"/>
            <w:vAlign w:val="center"/>
            <w:hideMark/>
          </w:tcPr>
          <w:p w14:paraId="30C55E84"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1EC7AAD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CF2FA5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07AA0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6ACC5F" w14:textId="77777777" w:rsidR="00E42721" w:rsidRPr="009B3DCC" w:rsidRDefault="00E42721" w:rsidP="00F555E9">
            <w:pPr>
              <w:snapToGrid w:val="0"/>
              <w:jc w:val="center"/>
              <w:rPr>
                <w:sz w:val="16"/>
                <w:szCs w:val="16"/>
              </w:rPr>
            </w:pPr>
            <w:r w:rsidRPr="00266687">
              <w:rPr>
                <w:color w:val="000000"/>
                <w:sz w:val="16"/>
                <w:szCs w:val="16"/>
              </w:rPr>
              <w:t>16.40</w:t>
            </w:r>
          </w:p>
        </w:tc>
        <w:tc>
          <w:tcPr>
            <w:tcW w:w="1008" w:type="dxa"/>
            <w:vAlign w:val="center"/>
            <w:hideMark/>
          </w:tcPr>
          <w:p w14:paraId="0B2F3BD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6555D0C8" w14:textId="77777777" w:rsidTr="00F555E9">
        <w:trPr>
          <w:trHeight w:val="165"/>
        </w:trPr>
        <w:tc>
          <w:tcPr>
            <w:tcW w:w="360" w:type="dxa"/>
            <w:vAlign w:val="center"/>
            <w:hideMark/>
          </w:tcPr>
          <w:p w14:paraId="7E240FA6" w14:textId="77777777" w:rsidR="00E42721" w:rsidRPr="00312D86" w:rsidRDefault="00E42721" w:rsidP="00F555E9">
            <w:pPr>
              <w:snapToGrid w:val="0"/>
              <w:rPr>
                <w:sz w:val="16"/>
                <w:szCs w:val="16"/>
              </w:rPr>
            </w:pPr>
            <w:r w:rsidRPr="00312D86">
              <w:rPr>
                <w:color w:val="000000"/>
                <w:sz w:val="16"/>
                <w:szCs w:val="16"/>
              </w:rPr>
              <w:t>1113</w:t>
            </w:r>
          </w:p>
        </w:tc>
        <w:tc>
          <w:tcPr>
            <w:tcW w:w="864" w:type="dxa"/>
            <w:vAlign w:val="center"/>
            <w:hideMark/>
          </w:tcPr>
          <w:p w14:paraId="4879511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29781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EF1BB50"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7AABD0B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C71EDF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C30A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A7C6E0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296CA34" w14:textId="77777777" w:rsidR="00E42721" w:rsidRPr="009B3DCC" w:rsidRDefault="00E42721" w:rsidP="00F555E9">
            <w:pPr>
              <w:snapToGrid w:val="0"/>
              <w:jc w:val="center"/>
              <w:rPr>
                <w:sz w:val="16"/>
                <w:szCs w:val="16"/>
              </w:rPr>
            </w:pPr>
            <w:r w:rsidRPr="00266687">
              <w:rPr>
                <w:color w:val="000000"/>
                <w:sz w:val="16"/>
                <w:szCs w:val="16"/>
              </w:rPr>
              <w:t>16.60</w:t>
            </w:r>
          </w:p>
        </w:tc>
        <w:tc>
          <w:tcPr>
            <w:tcW w:w="1008" w:type="dxa"/>
            <w:vAlign w:val="center"/>
            <w:hideMark/>
          </w:tcPr>
          <w:p w14:paraId="7DD812CA"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07598869" w14:textId="77777777" w:rsidTr="00F555E9">
        <w:trPr>
          <w:trHeight w:val="180"/>
        </w:trPr>
        <w:tc>
          <w:tcPr>
            <w:tcW w:w="360" w:type="dxa"/>
            <w:vAlign w:val="center"/>
            <w:hideMark/>
          </w:tcPr>
          <w:p w14:paraId="28377D2C" w14:textId="77777777" w:rsidR="00E42721" w:rsidRPr="00312D86" w:rsidRDefault="00E42721" w:rsidP="00F555E9">
            <w:pPr>
              <w:snapToGrid w:val="0"/>
              <w:rPr>
                <w:sz w:val="16"/>
                <w:szCs w:val="16"/>
              </w:rPr>
            </w:pPr>
            <w:r w:rsidRPr="00312D86">
              <w:rPr>
                <w:color w:val="000000"/>
                <w:sz w:val="16"/>
                <w:szCs w:val="16"/>
              </w:rPr>
              <w:t>1114</w:t>
            </w:r>
          </w:p>
        </w:tc>
        <w:tc>
          <w:tcPr>
            <w:tcW w:w="864" w:type="dxa"/>
            <w:vAlign w:val="center"/>
            <w:hideMark/>
          </w:tcPr>
          <w:p w14:paraId="73C9C5C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B4E6A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D01E858"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6D3B309D"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2C4DD2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55DE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CD0A2B0"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AFE1B1F" w14:textId="77777777" w:rsidR="00E42721" w:rsidRPr="009B3DCC" w:rsidRDefault="00E42721" w:rsidP="00F555E9">
            <w:pPr>
              <w:snapToGrid w:val="0"/>
              <w:jc w:val="center"/>
              <w:rPr>
                <w:sz w:val="16"/>
                <w:szCs w:val="16"/>
              </w:rPr>
            </w:pPr>
            <w:r w:rsidRPr="00266687">
              <w:rPr>
                <w:color w:val="000000"/>
                <w:sz w:val="16"/>
                <w:szCs w:val="16"/>
              </w:rPr>
              <w:t>19.40</w:t>
            </w:r>
          </w:p>
        </w:tc>
        <w:tc>
          <w:tcPr>
            <w:tcW w:w="1008" w:type="dxa"/>
            <w:vAlign w:val="center"/>
            <w:hideMark/>
          </w:tcPr>
          <w:p w14:paraId="71633E4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2A103027" w14:textId="77777777" w:rsidTr="00F555E9">
        <w:trPr>
          <w:trHeight w:val="165"/>
        </w:trPr>
        <w:tc>
          <w:tcPr>
            <w:tcW w:w="360" w:type="dxa"/>
            <w:vAlign w:val="center"/>
            <w:hideMark/>
          </w:tcPr>
          <w:p w14:paraId="10D2CA70" w14:textId="77777777" w:rsidR="00E42721" w:rsidRPr="00312D86" w:rsidRDefault="00E42721" w:rsidP="00F555E9">
            <w:pPr>
              <w:snapToGrid w:val="0"/>
              <w:rPr>
                <w:sz w:val="16"/>
                <w:szCs w:val="16"/>
              </w:rPr>
            </w:pPr>
            <w:r w:rsidRPr="00312D86">
              <w:rPr>
                <w:color w:val="000000"/>
                <w:sz w:val="16"/>
                <w:szCs w:val="16"/>
              </w:rPr>
              <w:t>1115</w:t>
            </w:r>
          </w:p>
        </w:tc>
        <w:tc>
          <w:tcPr>
            <w:tcW w:w="864" w:type="dxa"/>
            <w:vAlign w:val="center"/>
            <w:hideMark/>
          </w:tcPr>
          <w:p w14:paraId="01ACD73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C86EF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A558605"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4E035691"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11CCF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963280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033A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2DDD15C" w14:textId="77777777" w:rsidR="00E42721" w:rsidRPr="009B3DCC" w:rsidRDefault="00E42721" w:rsidP="00F555E9">
            <w:pPr>
              <w:snapToGrid w:val="0"/>
              <w:jc w:val="center"/>
              <w:rPr>
                <w:sz w:val="16"/>
                <w:szCs w:val="16"/>
              </w:rPr>
            </w:pPr>
            <w:r w:rsidRPr="00266687">
              <w:rPr>
                <w:color w:val="000000"/>
                <w:sz w:val="16"/>
                <w:szCs w:val="16"/>
              </w:rPr>
              <w:t>22.30</w:t>
            </w:r>
          </w:p>
        </w:tc>
        <w:tc>
          <w:tcPr>
            <w:tcW w:w="1008" w:type="dxa"/>
            <w:vAlign w:val="center"/>
            <w:hideMark/>
          </w:tcPr>
          <w:p w14:paraId="22B58DD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07498C6" w14:textId="77777777" w:rsidTr="00F555E9">
        <w:trPr>
          <w:trHeight w:val="165"/>
        </w:trPr>
        <w:tc>
          <w:tcPr>
            <w:tcW w:w="360" w:type="dxa"/>
            <w:vAlign w:val="center"/>
            <w:hideMark/>
          </w:tcPr>
          <w:p w14:paraId="4A140BFA" w14:textId="77777777" w:rsidR="00E42721" w:rsidRPr="00312D86" w:rsidRDefault="00E42721" w:rsidP="00F555E9">
            <w:pPr>
              <w:snapToGrid w:val="0"/>
              <w:rPr>
                <w:sz w:val="16"/>
                <w:szCs w:val="16"/>
              </w:rPr>
            </w:pPr>
            <w:r w:rsidRPr="00312D86">
              <w:rPr>
                <w:color w:val="000000"/>
                <w:sz w:val="16"/>
                <w:szCs w:val="16"/>
              </w:rPr>
              <w:t>1116</w:t>
            </w:r>
          </w:p>
        </w:tc>
        <w:tc>
          <w:tcPr>
            <w:tcW w:w="864" w:type="dxa"/>
            <w:vAlign w:val="center"/>
            <w:hideMark/>
          </w:tcPr>
          <w:p w14:paraId="7E1C5E6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15F1E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9255A19" w14:textId="77777777" w:rsidR="00E42721" w:rsidRPr="009B3DCC" w:rsidRDefault="00E42721" w:rsidP="00F555E9">
            <w:pPr>
              <w:snapToGrid w:val="0"/>
              <w:jc w:val="center"/>
              <w:rPr>
                <w:sz w:val="16"/>
                <w:szCs w:val="16"/>
              </w:rPr>
            </w:pPr>
            <w:r w:rsidRPr="00266687">
              <w:rPr>
                <w:color w:val="000000"/>
                <w:sz w:val="16"/>
                <w:szCs w:val="16"/>
              </w:rPr>
              <w:t>249</w:t>
            </w:r>
          </w:p>
        </w:tc>
        <w:tc>
          <w:tcPr>
            <w:tcW w:w="1008" w:type="dxa"/>
            <w:vAlign w:val="center"/>
            <w:hideMark/>
          </w:tcPr>
          <w:p w14:paraId="08FE69B8"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232A7C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ED9D3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9B5D58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FCE3206" w14:textId="77777777" w:rsidR="00E42721" w:rsidRPr="009B3DCC" w:rsidRDefault="00E42721" w:rsidP="00F555E9">
            <w:pPr>
              <w:snapToGrid w:val="0"/>
              <w:jc w:val="center"/>
              <w:rPr>
                <w:sz w:val="16"/>
                <w:szCs w:val="16"/>
              </w:rPr>
            </w:pPr>
            <w:r w:rsidRPr="00266687">
              <w:rPr>
                <w:color w:val="000000"/>
                <w:sz w:val="16"/>
                <w:szCs w:val="16"/>
              </w:rPr>
              <w:t>24.40</w:t>
            </w:r>
          </w:p>
        </w:tc>
        <w:tc>
          <w:tcPr>
            <w:tcW w:w="1008" w:type="dxa"/>
            <w:vAlign w:val="center"/>
            <w:hideMark/>
          </w:tcPr>
          <w:p w14:paraId="04620C0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CED92D9" w14:textId="77777777" w:rsidTr="00F555E9">
        <w:trPr>
          <w:trHeight w:val="165"/>
        </w:trPr>
        <w:tc>
          <w:tcPr>
            <w:tcW w:w="360" w:type="dxa"/>
            <w:vAlign w:val="center"/>
            <w:hideMark/>
          </w:tcPr>
          <w:p w14:paraId="5415C629" w14:textId="77777777" w:rsidR="00E42721" w:rsidRPr="00312D86" w:rsidRDefault="00E42721" w:rsidP="00F555E9">
            <w:pPr>
              <w:snapToGrid w:val="0"/>
              <w:rPr>
                <w:sz w:val="16"/>
                <w:szCs w:val="16"/>
              </w:rPr>
            </w:pPr>
            <w:r w:rsidRPr="00312D86">
              <w:rPr>
                <w:color w:val="000000"/>
                <w:sz w:val="16"/>
                <w:szCs w:val="16"/>
              </w:rPr>
              <w:t>1117</w:t>
            </w:r>
          </w:p>
        </w:tc>
        <w:tc>
          <w:tcPr>
            <w:tcW w:w="864" w:type="dxa"/>
            <w:vAlign w:val="center"/>
            <w:hideMark/>
          </w:tcPr>
          <w:p w14:paraId="625FF1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5CA514F"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D9DEF2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EECB8D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5A7C95E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8FB1E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A9F0B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183B29C" w14:textId="77777777" w:rsidR="00E42721" w:rsidRPr="009B3DCC" w:rsidRDefault="00E42721" w:rsidP="00F555E9">
            <w:pPr>
              <w:snapToGrid w:val="0"/>
              <w:jc w:val="center"/>
              <w:rPr>
                <w:sz w:val="16"/>
                <w:szCs w:val="16"/>
              </w:rPr>
            </w:pPr>
            <w:r w:rsidRPr="00266687">
              <w:rPr>
                <w:color w:val="000000"/>
                <w:sz w:val="16"/>
                <w:szCs w:val="16"/>
              </w:rPr>
              <w:t>1.10</w:t>
            </w:r>
          </w:p>
        </w:tc>
        <w:tc>
          <w:tcPr>
            <w:tcW w:w="1008" w:type="dxa"/>
            <w:vAlign w:val="center"/>
            <w:hideMark/>
          </w:tcPr>
          <w:p w14:paraId="3467CB43"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1ADF725B" w14:textId="77777777" w:rsidTr="00F555E9">
        <w:trPr>
          <w:trHeight w:val="165"/>
        </w:trPr>
        <w:tc>
          <w:tcPr>
            <w:tcW w:w="360" w:type="dxa"/>
            <w:vAlign w:val="center"/>
            <w:hideMark/>
          </w:tcPr>
          <w:p w14:paraId="11275515" w14:textId="77777777" w:rsidR="00E42721" w:rsidRPr="00312D86" w:rsidRDefault="00E42721" w:rsidP="00F555E9">
            <w:pPr>
              <w:snapToGrid w:val="0"/>
              <w:rPr>
                <w:sz w:val="16"/>
                <w:szCs w:val="16"/>
              </w:rPr>
            </w:pPr>
            <w:r w:rsidRPr="00312D86">
              <w:rPr>
                <w:color w:val="000000"/>
                <w:sz w:val="16"/>
                <w:szCs w:val="16"/>
              </w:rPr>
              <w:t>1118</w:t>
            </w:r>
          </w:p>
        </w:tc>
        <w:tc>
          <w:tcPr>
            <w:tcW w:w="864" w:type="dxa"/>
            <w:vAlign w:val="center"/>
            <w:hideMark/>
          </w:tcPr>
          <w:p w14:paraId="2CF7B1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738D83"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08B9F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D1F82A"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C2A442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C84ED9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29BDC3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05C6826"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41453C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9206989" w14:textId="77777777" w:rsidTr="00F555E9">
        <w:trPr>
          <w:trHeight w:val="165"/>
        </w:trPr>
        <w:tc>
          <w:tcPr>
            <w:tcW w:w="360" w:type="dxa"/>
            <w:vAlign w:val="center"/>
            <w:hideMark/>
          </w:tcPr>
          <w:p w14:paraId="0932DE36" w14:textId="77777777" w:rsidR="00E42721" w:rsidRPr="00312D86" w:rsidRDefault="00E42721" w:rsidP="00F555E9">
            <w:pPr>
              <w:snapToGrid w:val="0"/>
              <w:rPr>
                <w:sz w:val="16"/>
                <w:szCs w:val="16"/>
              </w:rPr>
            </w:pPr>
            <w:r w:rsidRPr="00312D86">
              <w:rPr>
                <w:color w:val="000000"/>
                <w:sz w:val="16"/>
                <w:szCs w:val="16"/>
              </w:rPr>
              <w:t>1119</w:t>
            </w:r>
          </w:p>
        </w:tc>
        <w:tc>
          <w:tcPr>
            <w:tcW w:w="864" w:type="dxa"/>
            <w:vAlign w:val="center"/>
            <w:hideMark/>
          </w:tcPr>
          <w:p w14:paraId="7F8366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EF5AA2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618D16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CAAA39C"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5398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7101CE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030E4C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EC504CE"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3755FEE5"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6E80C79" w14:textId="77777777" w:rsidTr="00F555E9">
        <w:trPr>
          <w:trHeight w:val="165"/>
        </w:trPr>
        <w:tc>
          <w:tcPr>
            <w:tcW w:w="360" w:type="dxa"/>
            <w:vAlign w:val="center"/>
            <w:hideMark/>
          </w:tcPr>
          <w:p w14:paraId="6B7D9E82" w14:textId="77777777" w:rsidR="00E42721" w:rsidRPr="00312D86" w:rsidRDefault="00E42721" w:rsidP="00F555E9">
            <w:pPr>
              <w:snapToGrid w:val="0"/>
              <w:rPr>
                <w:sz w:val="16"/>
                <w:szCs w:val="16"/>
              </w:rPr>
            </w:pPr>
            <w:r w:rsidRPr="00312D86">
              <w:rPr>
                <w:color w:val="000000"/>
                <w:sz w:val="16"/>
                <w:szCs w:val="16"/>
              </w:rPr>
              <w:t>1120</w:t>
            </w:r>
          </w:p>
        </w:tc>
        <w:tc>
          <w:tcPr>
            <w:tcW w:w="864" w:type="dxa"/>
            <w:vAlign w:val="center"/>
            <w:hideMark/>
          </w:tcPr>
          <w:p w14:paraId="4D36D7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BEC1C4C"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C0660F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BC36110"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716F81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DC8BBE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8DE99F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EC55FEA"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44FD5D10"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062097EF" w14:textId="77777777" w:rsidTr="00F555E9">
        <w:trPr>
          <w:trHeight w:val="165"/>
        </w:trPr>
        <w:tc>
          <w:tcPr>
            <w:tcW w:w="360" w:type="dxa"/>
            <w:vAlign w:val="center"/>
            <w:hideMark/>
          </w:tcPr>
          <w:p w14:paraId="4F3359BE" w14:textId="77777777" w:rsidR="00E42721" w:rsidRPr="00312D86" w:rsidRDefault="00E42721" w:rsidP="00F555E9">
            <w:pPr>
              <w:snapToGrid w:val="0"/>
              <w:rPr>
                <w:sz w:val="16"/>
                <w:szCs w:val="16"/>
              </w:rPr>
            </w:pPr>
            <w:r w:rsidRPr="00312D86">
              <w:rPr>
                <w:color w:val="000000"/>
                <w:sz w:val="16"/>
                <w:szCs w:val="16"/>
              </w:rPr>
              <w:t>1121</w:t>
            </w:r>
          </w:p>
        </w:tc>
        <w:tc>
          <w:tcPr>
            <w:tcW w:w="864" w:type="dxa"/>
            <w:vAlign w:val="center"/>
            <w:hideMark/>
          </w:tcPr>
          <w:p w14:paraId="0006BB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50D93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1A977DC"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1D67FD7A"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97400E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53274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B16EA0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91D8F9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7E1BA89D"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2E46B2E2" w14:textId="77777777" w:rsidTr="00F555E9">
        <w:trPr>
          <w:trHeight w:val="165"/>
        </w:trPr>
        <w:tc>
          <w:tcPr>
            <w:tcW w:w="360" w:type="dxa"/>
            <w:vAlign w:val="center"/>
            <w:hideMark/>
          </w:tcPr>
          <w:p w14:paraId="2B7159E8" w14:textId="77777777" w:rsidR="00E42721" w:rsidRPr="00312D86" w:rsidRDefault="00E42721" w:rsidP="00F555E9">
            <w:pPr>
              <w:snapToGrid w:val="0"/>
              <w:rPr>
                <w:sz w:val="16"/>
                <w:szCs w:val="16"/>
              </w:rPr>
            </w:pPr>
            <w:r w:rsidRPr="00312D86">
              <w:rPr>
                <w:color w:val="000000"/>
                <w:sz w:val="16"/>
                <w:szCs w:val="16"/>
              </w:rPr>
              <w:t>1122</w:t>
            </w:r>
          </w:p>
        </w:tc>
        <w:tc>
          <w:tcPr>
            <w:tcW w:w="864" w:type="dxa"/>
            <w:vAlign w:val="center"/>
            <w:hideMark/>
          </w:tcPr>
          <w:p w14:paraId="3692E7F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D9713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CD8B180"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201E84FF"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DE0EA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81BB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403892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B15A9D"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5CEDEA69"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56B1D7E0" w14:textId="77777777" w:rsidTr="00F555E9">
        <w:trPr>
          <w:trHeight w:val="165"/>
        </w:trPr>
        <w:tc>
          <w:tcPr>
            <w:tcW w:w="360" w:type="dxa"/>
            <w:vAlign w:val="center"/>
            <w:hideMark/>
          </w:tcPr>
          <w:p w14:paraId="694961CA" w14:textId="77777777" w:rsidR="00E42721" w:rsidRPr="00312D86" w:rsidRDefault="00E42721" w:rsidP="00F555E9">
            <w:pPr>
              <w:snapToGrid w:val="0"/>
              <w:rPr>
                <w:sz w:val="16"/>
                <w:szCs w:val="16"/>
              </w:rPr>
            </w:pPr>
            <w:r w:rsidRPr="00312D86">
              <w:rPr>
                <w:color w:val="000000"/>
                <w:sz w:val="16"/>
                <w:szCs w:val="16"/>
              </w:rPr>
              <w:t>1123</w:t>
            </w:r>
          </w:p>
        </w:tc>
        <w:tc>
          <w:tcPr>
            <w:tcW w:w="864" w:type="dxa"/>
            <w:vAlign w:val="center"/>
            <w:hideMark/>
          </w:tcPr>
          <w:p w14:paraId="3F396C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9038C5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2ACCE7"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5D038CB6"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6C3A174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9CE87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D8F3B68"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E6C94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22C4104B"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77C6DF80" w14:textId="77777777" w:rsidTr="00F555E9">
        <w:trPr>
          <w:trHeight w:val="165"/>
        </w:trPr>
        <w:tc>
          <w:tcPr>
            <w:tcW w:w="360" w:type="dxa"/>
            <w:vAlign w:val="center"/>
            <w:hideMark/>
          </w:tcPr>
          <w:p w14:paraId="7FB382EA" w14:textId="77777777" w:rsidR="00E42721" w:rsidRPr="00312D86" w:rsidRDefault="00E42721" w:rsidP="00F555E9">
            <w:pPr>
              <w:snapToGrid w:val="0"/>
              <w:rPr>
                <w:sz w:val="16"/>
                <w:szCs w:val="16"/>
              </w:rPr>
            </w:pPr>
            <w:r w:rsidRPr="00312D86">
              <w:rPr>
                <w:color w:val="000000"/>
                <w:sz w:val="16"/>
                <w:szCs w:val="16"/>
              </w:rPr>
              <w:t>1124</w:t>
            </w:r>
          </w:p>
        </w:tc>
        <w:tc>
          <w:tcPr>
            <w:tcW w:w="864" w:type="dxa"/>
            <w:vAlign w:val="center"/>
            <w:hideMark/>
          </w:tcPr>
          <w:p w14:paraId="24B243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5CE560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7C6C97F" w14:textId="77777777" w:rsidR="00E42721" w:rsidRPr="009B3DCC" w:rsidRDefault="00E42721" w:rsidP="00F555E9">
            <w:pPr>
              <w:snapToGrid w:val="0"/>
              <w:jc w:val="center"/>
              <w:rPr>
                <w:sz w:val="16"/>
                <w:szCs w:val="16"/>
              </w:rPr>
            </w:pPr>
            <w:r w:rsidRPr="00266687">
              <w:rPr>
                <w:color w:val="000000"/>
                <w:sz w:val="16"/>
                <w:szCs w:val="16"/>
              </w:rPr>
              <w:t>251</w:t>
            </w:r>
          </w:p>
        </w:tc>
        <w:tc>
          <w:tcPr>
            <w:tcW w:w="1008" w:type="dxa"/>
            <w:vAlign w:val="center"/>
            <w:hideMark/>
          </w:tcPr>
          <w:p w14:paraId="602CD22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286BA7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5AB7B8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AFF61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F81965E"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39727A34"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5F80EDF" w14:textId="77777777" w:rsidTr="00F555E9">
        <w:trPr>
          <w:trHeight w:val="165"/>
        </w:trPr>
        <w:tc>
          <w:tcPr>
            <w:tcW w:w="360" w:type="dxa"/>
            <w:vAlign w:val="center"/>
            <w:hideMark/>
          </w:tcPr>
          <w:p w14:paraId="23791DB3" w14:textId="77777777" w:rsidR="00E42721" w:rsidRPr="00312D86" w:rsidRDefault="00E42721" w:rsidP="00F555E9">
            <w:pPr>
              <w:snapToGrid w:val="0"/>
              <w:rPr>
                <w:sz w:val="16"/>
                <w:szCs w:val="16"/>
              </w:rPr>
            </w:pPr>
            <w:r w:rsidRPr="00312D86">
              <w:rPr>
                <w:color w:val="000000"/>
                <w:sz w:val="16"/>
                <w:szCs w:val="16"/>
              </w:rPr>
              <w:t>1125</w:t>
            </w:r>
          </w:p>
        </w:tc>
        <w:tc>
          <w:tcPr>
            <w:tcW w:w="864" w:type="dxa"/>
            <w:vAlign w:val="center"/>
            <w:hideMark/>
          </w:tcPr>
          <w:p w14:paraId="78751A9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F8A066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242E2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00A6EDE"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B4C346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8359FE"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20217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AFC06C" w14:textId="77777777" w:rsidR="00E42721" w:rsidRPr="009B3DCC" w:rsidRDefault="00E42721" w:rsidP="00F555E9">
            <w:pPr>
              <w:snapToGrid w:val="0"/>
              <w:jc w:val="center"/>
              <w:rPr>
                <w:sz w:val="16"/>
                <w:szCs w:val="16"/>
              </w:rPr>
            </w:pPr>
            <w:r w:rsidRPr="00266687">
              <w:rPr>
                <w:color w:val="000000"/>
                <w:sz w:val="16"/>
                <w:szCs w:val="16"/>
              </w:rPr>
              <w:t>7.10</w:t>
            </w:r>
          </w:p>
        </w:tc>
        <w:tc>
          <w:tcPr>
            <w:tcW w:w="1008" w:type="dxa"/>
            <w:vAlign w:val="center"/>
            <w:hideMark/>
          </w:tcPr>
          <w:p w14:paraId="0375B6F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E82387E" w14:textId="77777777" w:rsidTr="00F555E9">
        <w:trPr>
          <w:trHeight w:val="165"/>
        </w:trPr>
        <w:tc>
          <w:tcPr>
            <w:tcW w:w="360" w:type="dxa"/>
            <w:vAlign w:val="center"/>
            <w:hideMark/>
          </w:tcPr>
          <w:p w14:paraId="285F5A41" w14:textId="77777777" w:rsidR="00E42721" w:rsidRPr="00312D86" w:rsidRDefault="00E42721" w:rsidP="00F555E9">
            <w:pPr>
              <w:snapToGrid w:val="0"/>
              <w:rPr>
                <w:sz w:val="16"/>
                <w:szCs w:val="16"/>
              </w:rPr>
            </w:pPr>
            <w:r w:rsidRPr="00312D86">
              <w:rPr>
                <w:color w:val="000000"/>
                <w:sz w:val="16"/>
                <w:szCs w:val="16"/>
              </w:rPr>
              <w:t>1126</w:t>
            </w:r>
          </w:p>
        </w:tc>
        <w:tc>
          <w:tcPr>
            <w:tcW w:w="864" w:type="dxa"/>
            <w:vAlign w:val="center"/>
            <w:hideMark/>
          </w:tcPr>
          <w:p w14:paraId="6D162FE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3884EB"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1E4FD050"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76F75597"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99B7B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CDC56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BF2372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63A55F1"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76FFCDA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14AA00D7" w14:textId="77777777" w:rsidTr="00F555E9">
        <w:trPr>
          <w:trHeight w:val="165"/>
        </w:trPr>
        <w:tc>
          <w:tcPr>
            <w:tcW w:w="360" w:type="dxa"/>
            <w:vAlign w:val="center"/>
            <w:hideMark/>
          </w:tcPr>
          <w:p w14:paraId="74BE2119" w14:textId="77777777" w:rsidR="00E42721" w:rsidRPr="00312D86" w:rsidRDefault="00E42721" w:rsidP="00F555E9">
            <w:pPr>
              <w:snapToGrid w:val="0"/>
              <w:rPr>
                <w:sz w:val="16"/>
                <w:szCs w:val="16"/>
              </w:rPr>
            </w:pPr>
            <w:r w:rsidRPr="00312D86">
              <w:rPr>
                <w:color w:val="000000"/>
                <w:sz w:val="16"/>
                <w:szCs w:val="16"/>
              </w:rPr>
              <w:t>1127</w:t>
            </w:r>
          </w:p>
        </w:tc>
        <w:tc>
          <w:tcPr>
            <w:tcW w:w="864" w:type="dxa"/>
            <w:vAlign w:val="center"/>
            <w:hideMark/>
          </w:tcPr>
          <w:p w14:paraId="3D08A86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32509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54B69E7"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692ABF12"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27F114F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BF2CFD"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DC22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97DF649"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05E1720"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4F86630B" w14:textId="77777777" w:rsidTr="00F555E9">
        <w:trPr>
          <w:trHeight w:val="165"/>
        </w:trPr>
        <w:tc>
          <w:tcPr>
            <w:tcW w:w="360" w:type="dxa"/>
            <w:vAlign w:val="center"/>
            <w:hideMark/>
          </w:tcPr>
          <w:p w14:paraId="58EF0641" w14:textId="77777777" w:rsidR="00E42721" w:rsidRPr="00312D86" w:rsidRDefault="00E42721" w:rsidP="00F555E9">
            <w:pPr>
              <w:snapToGrid w:val="0"/>
              <w:rPr>
                <w:sz w:val="16"/>
                <w:szCs w:val="16"/>
              </w:rPr>
            </w:pPr>
            <w:r w:rsidRPr="00312D86">
              <w:rPr>
                <w:color w:val="000000"/>
                <w:sz w:val="16"/>
                <w:szCs w:val="16"/>
              </w:rPr>
              <w:t>1128</w:t>
            </w:r>
          </w:p>
        </w:tc>
        <w:tc>
          <w:tcPr>
            <w:tcW w:w="864" w:type="dxa"/>
            <w:vAlign w:val="center"/>
            <w:hideMark/>
          </w:tcPr>
          <w:p w14:paraId="64CFD6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6EC6F1"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8D2C5B1" w14:textId="77777777" w:rsidR="00E42721" w:rsidRPr="009B3DCC" w:rsidRDefault="00E42721" w:rsidP="00F555E9">
            <w:pPr>
              <w:snapToGrid w:val="0"/>
              <w:jc w:val="center"/>
              <w:rPr>
                <w:sz w:val="16"/>
                <w:szCs w:val="16"/>
              </w:rPr>
            </w:pPr>
            <w:r w:rsidRPr="00266687">
              <w:rPr>
                <w:color w:val="000000"/>
                <w:sz w:val="16"/>
                <w:szCs w:val="16"/>
              </w:rPr>
              <w:t>252</w:t>
            </w:r>
          </w:p>
        </w:tc>
        <w:tc>
          <w:tcPr>
            <w:tcW w:w="1008" w:type="dxa"/>
            <w:vAlign w:val="center"/>
            <w:hideMark/>
          </w:tcPr>
          <w:p w14:paraId="48F715B4"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4A0884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D830A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7CF5E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95B855C" w14:textId="77777777" w:rsidR="00E42721" w:rsidRPr="009B3DCC" w:rsidRDefault="00E42721" w:rsidP="00F555E9">
            <w:pPr>
              <w:snapToGrid w:val="0"/>
              <w:jc w:val="center"/>
              <w:rPr>
                <w:sz w:val="16"/>
                <w:szCs w:val="16"/>
              </w:rPr>
            </w:pPr>
            <w:r w:rsidRPr="00266687">
              <w:rPr>
                <w:color w:val="000000"/>
                <w:sz w:val="16"/>
                <w:szCs w:val="16"/>
              </w:rPr>
              <w:t>9.20</w:t>
            </w:r>
          </w:p>
        </w:tc>
        <w:tc>
          <w:tcPr>
            <w:tcW w:w="1008" w:type="dxa"/>
            <w:vAlign w:val="center"/>
            <w:hideMark/>
          </w:tcPr>
          <w:p w14:paraId="5718050B"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85A3748" w14:textId="77777777" w:rsidTr="00F555E9">
        <w:trPr>
          <w:trHeight w:val="180"/>
        </w:trPr>
        <w:tc>
          <w:tcPr>
            <w:tcW w:w="360" w:type="dxa"/>
            <w:vAlign w:val="center"/>
            <w:hideMark/>
          </w:tcPr>
          <w:p w14:paraId="719273FC" w14:textId="77777777" w:rsidR="00E42721" w:rsidRPr="00312D86" w:rsidRDefault="00E42721" w:rsidP="00F555E9">
            <w:pPr>
              <w:snapToGrid w:val="0"/>
              <w:rPr>
                <w:sz w:val="16"/>
                <w:szCs w:val="16"/>
              </w:rPr>
            </w:pPr>
            <w:r w:rsidRPr="00312D86">
              <w:rPr>
                <w:color w:val="000000"/>
                <w:sz w:val="16"/>
                <w:szCs w:val="16"/>
              </w:rPr>
              <w:t>1129</w:t>
            </w:r>
          </w:p>
        </w:tc>
        <w:tc>
          <w:tcPr>
            <w:tcW w:w="864" w:type="dxa"/>
            <w:vAlign w:val="center"/>
            <w:hideMark/>
          </w:tcPr>
          <w:p w14:paraId="1A7886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C6210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7EED612"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097756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D7F32C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3CADD25"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892B5C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F5444E6"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2EE3E879"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990C47B" w14:textId="77777777" w:rsidTr="00F555E9">
        <w:trPr>
          <w:trHeight w:val="165"/>
        </w:trPr>
        <w:tc>
          <w:tcPr>
            <w:tcW w:w="360" w:type="dxa"/>
            <w:vAlign w:val="center"/>
            <w:hideMark/>
          </w:tcPr>
          <w:p w14:paraId="3807B061" w14:textId="77777777" w:rsidR="00E42721" w:rsidRPr="00312D86" w:rsidRDefault="00E42721" w:rsidP="00F555E9">
            <w:pPr>
              <w:snapToGrid w:val="0"/>
              <w:rPr>
                <w:sz w:val="16"/>
                <w:szCs w:val="16"/>
              </w:rPr>
            </w:pPr>
            <w:r w:rsidRPr="00312D86">
              <w:rPr>
                <w:color w:val="000000"/>
                <w:sz w:val="16"/>
                <w:szCs w:val="16"/>
              </w:rPr>
              <w:t>1130</w:t>
            </w:r>
          </w:p>
        </w:tc>
        <w:tc>
          <w:tcPr>
            <w:tcW w:w="864" w:type="dxa"/>
            <w:vAlign w:val="center"/>
            <w:hideMark/>
          </w:tcPr>
          <w:p w14:paraId="1A06506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F467C97"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4E26A783"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3BF533C4"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FC49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B68FC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7B6AFD8"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84B030"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4B67D63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ED1B76E" w14:textId="77777777" w:rsidTr="00F555E9">
        <w:trPr>
          <w:trHeight w:val="165"/>
        </w:trPr>
        <w:tc>
          <w:tcPr>
            <w:tcW w:w="360" w:type="dxa"/>
            <w:vAlign w:val="center"/>
            <w:hideMark/>
          </w:tcPr>
          <w:p w14:paraId="71CE82BD" w14:textId="77777777" w:rsidR="00E42721" w:rsidRPr="00312D86" w:rsidRDefault="00E42721" w:rsidP="00F555E9">
            <w:pPr>
              <w:snapToGrid w:val="0"/>
              <w:rPr>
                <w:sz w:val="16"/>
                <w:szCs w:val="16"/>
              </w:rPr>
            </w:pPr>
            <w:r w:rsidRPr="00312D86">
              <w:rPr>
                <w:color w:val="000000"/>
                <w:sz w:val="16"/>
                <w:szCs w:val="16"/>
              </w:rPr>
              <w:t>1131</w:t>
            </w:r>
          </w:p>
        </w:tc>
        <w:tc>
          <w:tcPr>
            <w:tcW w:w="864" w:type="dxa"/>
            <w:vAlign w:val="center"/>
            <w:hideMark/>
          </w:tcPr>
          <w:p w14:paraId="1A7A879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9B19515"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5CB13AEB"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162E1F9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27FA68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6233584"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FC911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FC17D27" w14:textId="77777777" w:rsidR="00E42721" w:rsidRPr="009B3DCC" w:rsidRDefault="00E42721" w:rsidP="00F555E9">
            <w:pPr>
              <w:snapToGrid w:val="0"/>
              <w:jc w:val="center"/>
              <w:rPr>
                <w:sz w:val="16"/>
                <w:szCs w:val="16"/>
              </w:rPr>
            </w:pPr>
            <w:r w:rsidRPr="00266687">
              <w:rPr>
                <w:color w:val="000000"/>
                <w:sz w:val="16"/>
                <w:szCs w:val="16"/>
              </w:rPr>
              <w:t>13.90</w:t>
            </w:r>
          </w:p>
        </w:tc>
        <w:tc>
          <w:tcPr>
            <w:tcW w:w="1008" w:type="dxa"/>
            <w:vAlign w:val="center"/>
            <w:hideMark/>
          </w:tcPr>
          <w:p w14:paraId="5CEB02A7"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4D9B4B5" w14:textId="77777777" w:rsidTr="00F555E9">
        <w:trPr>
          <w:trHeight w:val="165"/>
        </w:trPr>
        <w:tc>
          <w:tcPr>
            <w:tcW w:w="360" w:type="dxa"/>
            <w:vAlign w:val="center"/>
            <w:hideMark/>
          </w:tcPr>
          <w:p w14:paraId="0E76CCFB" w14:textId="77777777" w:rsidR="00E42721" w:rsidRPr="00312D86" w:rsidRDefault="00E42721" w:rsidP="00F555E9">
            <w:pPr>
              <w:snapToGrid w:val="0"/>
              <w:rPr>
                <w:sz w:val="16"/>
                <w:szCs w:val="16"/>
              </w:rPr>
            </w:pPr>
            <w:r w:rsidRPr="00312D86">
              <w:rPr>
                <w:color w:val="000000"/>
                <w:sz w:val="16"/>
                <w:szCs w:val="16"/>
              </w:rPr>
              <w:t>1132</w:t>
            </w:r>
          </w:p>
        </w:tc>
        <w:tc>
          <w:tcPr>
            <w:tcW w:w="864" w:type="dxa"/>
            <w:vAlign w:val="center"/>
            <w:hideMark/>
          </w:tcPr>
          <w:p w14:paraId="7EA280B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31BE68"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7E627D69" w14:textId="77777777" w:rsidR="00E42721" w:rsidRPr="009B3DCC" w:rsidRDefault="00E42721" w:rsidP="00F555E9">
            <w:pPr>
              <w:snapToGrid w:val="0"/>
              <w:jc w:val="center"/>
              <w:rPr>
                <w:sz w:val="16"/>
                <w:szCs w:val="16"/>
              </w:rPr>
            </w:pPr>
            <w:r w:rsidRPr="00266687">
              <w:rPr>
                <w:color w:val="000000"/>
                <w:sz w:val="16"/>
                <w:szCs w:val="16"/>
              </w:rPr>
              <w:t>253</w:t>
            </w:r>
          </w:p>
        </w:tc>
        <w:tc>
          <w:tcPr>
            <w:tcW w:w="1008" w:type="dxa"/>
            <w:vAlign w:val="center"/>
            <w:hideMark/>
          </w:tcPr>
          <w:p w14:paraId="237218FC"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6B354E7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11148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54DA0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E1F2BB1"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CDC273A"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244283B2" w14:textId="77777777" w:rsidTr="00F555E9">
        <w:trPr>
          <w:trHeight w:val="165"/>
        </w:trPr>
        <w:tc>
          <w:tcPr>
            <w:tcW w:w="360" w:type="dxa"/>
            <w:vAlign w:val="center"/>
            <w:hideMark/>
          </w:tcPr>
          <w:p w14:paraId="0EF67F64" w14:textId="77777777" w:rsidR="00E42721" w:rsidRPr="00312D86" w:rsidRDefault="00E42721" w:rsidP="00F555E9">
            <w:pPr>
              <w:snapToGrid w:val="0"/>
              <w:rPr>
                <w:sz w:val="16"/>
                <w:szCs w:val="16"/>
              </w:rPr>
            </w:pPr>
            <w:r w:rsidRPr="00312D86">
              <w:rPr>
                <w:color w:val="000000"/>
                <w:sz w:val="16"/>
                <w:szCs w:val="16"/>
              </w:rPr>
              <w:t>1133</w:t>
            </w:r>
          </w:p>
        </w:tc>
        <w:tc>
          <w:tcPr>
            <w:tcW w:w="864" w:type="dxa"/>
            <w:vAlign w:val="center"/>
            <w:hideMark/>
          </w:tcPr>
          <w:p w14:paraId="2181C79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AD1CDE9"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DD51B05"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637A4B35"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5A4198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7431B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A5673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374B7D8"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7FBD827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C88F387" w14:textId="77777777" w:rsidTr="00F555E9">
        <w:trPr>
          <w:trHeight w:val="165"/>
        </w:trPr>
        <w:tc>
          <w:tcPr>
            <w:tcW w:w="360" w:type="dxa"/>
            <w:vAlign w:val="center"/>
            <w:hideMark/>
          </w:tcPr>
          <w:p w14:paraId="26C2F857" w14:textId="77777777" w:rsidR="00E42721" w:rsidRPr="00312D86" w:rsidRDefault="00E42721" w:rsidP="00F555E9">
            <w:pPr>
              <w:snapToGrid w:val="0"/>
              <w:rPr>
                <w:sz w:val="16"/>
                <w:szCs w:val="16"/>
              </w:rPr>
            </w:pPr>
            <w:r w:rsidRPr="00312D86">
              <w:rPr>
                <w:color w:val="000000"/>
                <w:sz w:val="16"/>
                <w:szCs w:val="16"/>
              </w:rPr>
              <w:t>1134</w:t>
            </w:r>
          </w:p>
        </w:tc>
        <w:tc>
          <w:tcPr>
            <w:tcW w:w="864" w:type="dxa"/>
            <w:vAlign w:val="center"/>
            <w:hideMark/>
          </w:tcPr>
          <w:p w14:paraId="20BDEF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1A0CA64"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0081328D"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777D04F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12355FD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AA78C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AE80A3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2DCA1FD" w14:textId="77777777" w:rsidR="00E42721" w:rsidRPr="009B3DCC" w:rsidRDefault="00E42721" w:rsidP="00F555E9">
            <w:pPr>
              <w:snapToGrid w:val="0"/>
              <w:jc w:val="center"/>
              <w:rPr>
                <w:sz w:val="16"/>
                <w:szCs w:val="16"/>
              </w:rPr>
            </w:pPr>
            <w:r w:rsidRPr="00266687">
              <w:rPr>
                <w:color w:val="000000"/>
                <w:sz w:val="16"/>
                <w:szCs w:val="16"/>
              </w:rPr>
              <w:t>15.40</w:t>
            </w:r>
          </w:p>
        </w:tc>
        <w:tc>
          <w:tcPr>
            <w:tcW w:w="1008" w:type="dxa"/>
            <w:vAlign w:val="center"/>
            <w:hideMark/>
          </w:tcPr>
          <w:p w14:paraId="153F6817"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404CBC0C" w14:textId="77777777" w:rsidTr="00F555E9">
        <w:trPr>
          <w:trHeight w:val="165"/>
        </w:trPr>
        <w:tc>
          <w:tcPr>
            <w:tcW w:w="360" w:type="dxa"/>
            <w:vAlign w:val="center"/>
            <w:hideMark/>
          </w:tcPr>
          <w:p w14:paraId="6CF34C38" w14:textId="77777777" w:rsidR="00E42721" w:rsidRPr="00312D86" w:rsidRDefault="00E42721" w:rsidP="00F555E9">
            <w:pPr>
              <w:snapToGrid w:val="0"/>
              <w:rPr>
                <w:sz w:val="16"/>
                <w:szCs w:val="16"/>
              </w:rPr>
            </w:pPr>
            <w:r w:rsidRPr="00312D86">
              <w:rPr>
                <w:color w:val="000000"/>
                <w:sz w:val="16"/>
                <w:szCs w:val="16"/>
              </w:rPr>
              <w:t>1135</w:t>
            </w:r>
          </w:p>
        </w:tc>
        <w:tc>
          <w:tcPr>
            <w:tcW w:w="864" w:type="dxa"/>
            <w:vAlign w:val="center"/>
            <w:hideMark/>
          </w:tcPr>
          <w:p w14:paraId="4CBFF9C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DF183E"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38B1FC82"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1F30D5F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F8DADF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958986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06DB8AE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D61F7"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12541F98"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16A2663" w14:textId="77777777" w:rsidTr="00F555E9">
        <w:trPr>
          <w:trHeight w:val="165"/>
        </w:trPr>
        <w:tc>
          <w:tcPr>
            <w:tcW w:w="360" w:type="dxa"/>
            <w:vAlign w:val="center"/>
            <w:hideMark/>
          </w:tcPr>
          <w:p w14:paraId="5AD6EA2E" w14:textId="77777777" w:rsidR="00E42721" w:rsidRPr="00312D86" w:rsidRDefault="00E42721" w:rsidP="00F555E9">
            <w:pPr>
              <w:snapToGrid w:val="0"/>
              <w:rPr>
                <w:sz w:val="16"/>
                <w:szCs w:val="16"/>
              </w:rPr>
            </w:pPr>
            <w:r w:rsidRPr="00312D86">
              <w:rPr>
                <w:color w:val="000000"/>
                <w:sz w:val="16"/>
                <w:szCs w:val="16"/>
              </w:rPr>
              <w:t>1136</w:t>
            </w:r>
          </w:p>
        </w:tc>
        <w:tc>
          <w:tcPr>
            <w:tcW w:w="864" w:type="dxa"/>
            <w:vAlign w:val="center"/>
            <w:hideMark/>
          </w:tcPr>
          <w:p w14:paraId="01E2CE0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5071B9D" w14:textId="77777777" w:rsidR="00E42721" w:rsidRPr="009B3DCC" w:rsidRDefault="00E42721" w:rsidP="00F555E9">
            <w:pPr>
              <w:snapToGrid w:val="0"/>
              <w:jc w:val="center"/>
              <w:rPr>
                <w:sz w:val="16"/>
                <w:szCs w:val="16"/>
              </w:rPr>
            </w:pPr>
            <w:r w:rsidRPr="00266687">
              <w:rPr>
                <w:color w:val="000000"/>
                <w:sz w:val="16"/>
                <w:szCs w:val="16"/>
              </w:rPr>
              <w:t>Innovator</w:t>
            </w:r>
          </w:p>
        </w:tc>
        <w:tc>
          <w:tcPr>
            <w:tcW w:w="504" w:type="dxa"/>
            <w:vAlign w:val="center"/>
            <w:hideMark/>
          </w:tcPr>
          <w:p w14:paraId="2CBB48E7" w14:textId="77777777" w:rsidR="00E42721" w:rsidRPr="009B3DCC" w:rsidRDefault="00E42721" w:rsidP="00F555E9">
            <w:pPr>
              <w:snapToGrid w:val="0"/>
              <w:jc w:val="center"/>
              <w:rPr>
                <w:sz w:val="16"/>
                <w:szCs w:val="16"/>
              </w:rPr>
            </w:pPr>
            <w:r w:rsidRPr="00266687">
              <w:rPr>
                <w:color w:val="000000"/>
                <w:sz w:val="16"/>
                <w:szCs w:val="16"/>
              </w:rPr>
              <w:t>254</w:t>
            </w:r>
          </w:p>
        </w:tc>
        <w:tc>
          <w:tcPr>
            <w:tcW w:w="1008" w:type="dxa"/>
            <w:vAlign w:val="center"/>
            <w:hideMark/>
          </w:tcPr>
          <w:p w14:paraId="27E8A1DB"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29623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4DDCB21"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BC6B01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05D586A" w14:textId="77777777" w:rsidR="00E42721" w:rsidRPr="009B3DCC" w:rsidRDefault="00E42721" w:rsidP="00F555E9">
            <w:pPr>
              <w:snapToGrid w:val="0"/>
              <w:jc w:val="center"/>
              <w:rPr>
                <w:sz w:val="16"/>
                <w:szCs w:val="16"/>
              </w:rPr>
            </w:pPr>
            <w:r w:rsidRPr="00266687">
              <w:rPr>
                <w:color w:val="000000"/>
                <w:sz w:val="16"/>
                <w:szCs w:val="16"/>
              </w:rPr>
              <w:t>18.50</w:t>
            </w:r>
          </w:p>
        </w:tc>
        <w:tc>
          <w:tcPr>
            <w:tcW w:w="1008" w:type="dxa"/>
            <w:vAlign w:val="center"/>
            <w:hideMark/>
          </w:tcPr>
          <w:p w14:paraId="6815A50F"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6D52C81" w14:textId="77777777" w:rsidTr="00F555E9">
        <w:trPr>
          <w:trHeight w:val="165"/>
        </w:trPr>
        <w:tc>
          <w:tcPr>
            <w:tcW w:w="360" w:type="dxa"/>
            <w:vAlign w:val="center"/>
            <w:hideMark/>
          </w:tcPr>
          <w:p w14:paraId="004F7A10" w14:textId="77777777" w:rsidR="00E42721" w:rsidRPr="00312D86" w:rsidRDefault="00E42721" w:rsidP="00F555E9">
            <w:pPr>
              <w:snapToGrid w:val="0"/>
              <w:rPr>
                <w:sz w:val="16"/>
                <w:szCs w:val="16"/>
              </w:rPr>
            </w:pPr>
            <w:r w:rsidRPr="00312D86">
              <w:rPr>
                <w:color w:val="000000"/>
                <w:sz w:val="16"/>
                <w:szCs w:val="16"/>
              </w:rPr>
              <w:t>1137</w:t>
            </w:r>
          </w:p>
        </w:tc>
        <w:tc>
          <w:tcPr>
            <w:tcW w:w="864" w:type="dxa"/>
            <w:vAlign w:val="center"/>
            <w:hideMark/>
          </w:tcPr>
          <w:p w14:paraId="040A5F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10BB1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5E604D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0455329F"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5383AC8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D7F9AE9"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366E49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5B5555" w14:textId="77777777" w:rsidR="00E42721" w:rsidRPr="009B3DCC" w:rsidRDefault="00E42721" w:rsidP="00F555E9">
            <w:pPr>
              <w:snapToGrid w:val="0"/>
              <w:jc w:val="center"/>
              <w:rPr>
                <w:sz w:val="16"/>
                <w:szCs w:val="16"/>
              </w:rPr>
            </w:pPr>
            <w:r w:rsidRPr="00266687">
              <w:rPr>
                <w:color w:val="000000"/>
                <w:sz w:val="16"/>
                <w:szCs w:val="16"/>
              </w:rPr>
              <w:t>3.50</w:t>
            </w:r>
          </w:p>
        </w:tc>
        <w:tc>
          <w:tcPr>
            <w:tcW w:w="1008" w:type="dxa"/>
            <w:vAlign w:val="center"/>
            <w:hideMark/>
          </w:tcPr>
          <w:p w14:paraId="73E582BB"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62D4214A" w14:textId="77777777" w:rsidTr="00F555E9">
        <w:trPr>
          <w:trHeight w:val="165"/>
        </w:trPr>
        <w:tc>
          <w:tcPr>
            <w:tcW w:w="360" w:type="dxa"/>
            <w:vAlign w:val="center"/>
            <w:hideMark/>
          </w:tcPr>
          <w:p w14:paraId="7B193257" w14:textId="77777777" w:rsidR="00E42721" w:rsidRPr="00312D86" w:rsidRDefault="00E42721" w:rsidP="00F555E9">
            <w:pPr>
              <w:snapToGrid w:val="0"/>
              <w:rPr>
                <w:sz w:val="16"/>
                <w:szCs w:val="16"/>
              </w:rPr>
            </w:pPr>
            <w:r w:rsidRPr="00312D86">
              <w:rPr>
                <w:color w:val="000000"/>
                <w:sz w:val="16"/>
                <w:szCs w:val="16"/>
              </w:rPr>
              <w:lastRenderedPageBreak/>
              <w:t>1138</w:t>
            </w:r>
          </w:p>
        </w:tc>
        <w:tc>
          <w:tcPr>
            <w:tcW w:w="864" w:type="dxa"/>
            <w:vAlign w:val="center"/>
            <w:hideMark/>
          </w:tcPr>
          <w:p w14:paraId="10AD3FE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78290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9CBA5C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74A4674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621B561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DC3039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D6D205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E7E0F01"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7512870E"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51535FF5" w14:textId="77777777" w:rsidTr="00F555E9">
        <w:trPr>
          <w:trHeight w:val="165"/>
        </w:trPr>
        <w:tc>
          <w:tcPr>
            <w:tcW w:w="360" w:type="dxa"/>
            <w:vAlign w:val="center"/>
            <w:hideMark/>
          </w:tcPr>
          <w:p w14:paraId="7F0E01CD" w14:textId="77777777" w:rsidR="00E42721" w:rsidRPr="00312D86" w:rsidRDefault="00E42721" w:rsidP="00F555E9">
            <w:pPr>
              <w:snapToGrid w:val="0"/>
              <w:rPr>
                <w:sz w:val="16"/>
                <w:szCs w:val="16"/>
              </w:rPr>
            </w:pPr>
            <w:r w:rsidRPr="00312D86">
              <w:rPr>
                <w:color w:val="000000"/>
                <w:sz w:val="16"/>
                <w:szCs w:val="16"/>
              </w:rPr>
              <w:t>1139</w:t>
            </w:r>
          </w:p>
        </w:tc>
        <w:tc>
          <w:tcPr>
            <w:tcW w:w="864" w:type="dxa"/>
            <w:vAlign w:val="center"/>
            <w:hideMark/>
          </w:tcPr>
          <w:p w14:paraId="57680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03A2F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2901E4C"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2DE71C68"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639909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6D677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52651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A1C6FE7"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FFDA943"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48450743" w14:textId="77777777" w:rsidTr="00F555E9">
        <w:trPr>
          <w:trHeight w:val="165"/>
        </w:trPr>
        <w:tc>
          <w:tcPr>
            <w:tcW w:w="360" w:type="dxa"/>
            <w:vAlign w:val="center"/>
            <w:hideMark/>
          </w:tcPr>
          <w:p w14:paraId="06951412" w14:textId="77777777" w:rsidR="00E42721" w:rsidRPr="00312D86" w:rsidRDefault="00E42721" w:rsidP="00F555E9">
            <w:pPr>
              <w:snapToGrid w:val="0"/>
              <w:rPr>
                <w:sz w:val="16"/>
                <w:szCs w:val="16"/>
              </w:rPr>
            </w:pPr>
            <w:r w:rsidRPr="00312D86">
              <w:rPr>
                <w:color w:val="000000"/>
                <w:sz w:val="16"/>
                <w:szCs w:val="16"/>
              </w:rPr>
              <w:t>1140</w:t>
            </w:r>
          </w:p>
        </w:tc>
        <w:tc>
          <w:tcPr>
            <w:tcW w:w="864" w:type="dxa"/>
            <w:vAlign w:val="center"/>
            <w:hideMark/>
          </w:tcPr>
          <w:p w14:paraId="202FB6C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182D72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844F6D" w14:textId="77777777" w:rsidR="00E42721" w:rsidRPr="009B3DCC" w:rsidRDefault="00E42721" w:rsidP="00F555E9">
            <w:pPr>
              <w:snapToGrid w:val="0"/>
              <w:jc w:val="center"/>
              <w:rPr>
                <w:sz w:val="16"/>
                <w:szCs w:val="16"/>
              </w:rPr>
            </w:pPr>
            <w:r w:rsidRPr="00266687">
              <w:rPr>
                <w:color w:val="000000"/>
                <w:sz w:val="16"/>
                <w:szCs w:val="16"/>
              </w:rPr>
              <w:t>255</w:t>
            </w:r>
          </w:p>
        </w:tc>
        <w:tc>
          <w:tcPr>
            <w:tcW w:w="1008" w:type="dxa"/>
            <w:vAlign w:val="center"/>
            <w:hideMark/>
          </w:tcPr>
          <w:p w14:paraId="35E7F026"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4BC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FD788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0650A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51D111"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35CE594F"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337F4948" w14:textId="77777777" w:rsidTr="00F555E9">
        <w:trPr>
          <w:trHeight w:val="165"/>
        </w:trPr>
        <w:tc>
          <w:tcPr>
            <w:tcW w:w="360" w:type="dxa"/>
            <w:vAlign w:val="center"/>
            <w:hideMark/>
          </w:tcPr>
          <w:p w14:paraId="1B346DD5" w14:textId="77777777" w:rsidR="00E42721" w:rsidRPr="00312D86" w:rsidRDefault="00E42721" w:rsidP="00F555E9">
            <w:pPr>
              <w:snapToGrid w:val="0"/>
              <w:rPr>
                <w:sz w:val="16"/>
                <w:szCs w:val="16"/>
              </w:rPr>
            </w:pPr>
            <w:r w:rsidRPr="00312D86">
              <w:rPr>
                <w:color w:val="000000"/>
                <w:sz w:val="16"/>
                <w:szCs w:val="16"/>
              </w:rPr>
              <w:t>1141</w:t>
            </w:r>
          </w:p>
        </w:tc>
        <w:tc>
          <w:tcPr>
            <w:tcW w:w="864" w:type="dxa"/>
            <w:vAlign w:val="center"/>
            <w:hideMark/>
          </w:tcPr>
          <w:p w14:paraId="45664BB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0735BF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49BB3D9"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444F709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6A001B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36F8D2C"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9879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E54704"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70E24508"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0A6A293C" w14:textId="77777777" w:rsidTr="00F555E9">
        <w:trPr>
          <w:trHeight w:val="165"/>
        </w:trPr>
        <w:tc>
          <w:tcPr>
            <w:tcW w:w="360" w:type="dxa"/>
            <w:vAlign w:val="center"/>
            <w:hideMark/>
          </w:tcPr>
          <w:p w14:paraId="352B0EEC" w14:textId="77777777" w:rsidR="00E42721" w:rsidRPr="00312D86" w:rsidRDefault="00E42721" w:rsidP="00F555E9">
            <w:pPr>
              <w:snapToGrid w:val="0"/>
              <w:rPr>
                <w:sz w:val="16"/>
                <w:szCs w:val="16"/>
              </w:rPr>
            </w:pPr>
            <w:r w:rsidRPr="00312D86">
              <w:rPr>
                <w:color w:val="000000"/>
                <w:sz w:val="16"/>
                <w:szCs w:val="16"/>
              </w:rPr>
              <w:t>1142</w:t>
            </w:r>
          </w:p>
        </w:tc>
        <w:tc>
          <w:tcPr>
            <w:tcW w:w="864" w:type="dxa"/>
            <w:vAlign w:val="center"/>
            <w:hideMark/>
          </w:tcPr>
          <w:p w14:paraId="4FE83D5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B850E2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A7C3A04"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6ACA9B78"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9BB3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E9F038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557E9E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8B506CE"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3D2D60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F570E59" w14:textId="77777777" w:rsidTr="00F555E9">
        <w:trPr>
          <w:trHeight w:val="180"/>
        </w:trPr>
        <w:tc>
          <w:tcPr>
            <w:tcW w:w="360" w:type="dxa"/>
            <w:vAlign w:val="center"/>
            <w:hideMark/>
          </w:tcPr>
          <w:p w14:paraId="25BC8FFB" w14:textId="77777777" w:rsidR="00E42721" w:rsidRPr="00312D86" w:rsidRDefault="00E42721" w:rsidP="00F555E9">
            <w:pPr>
              <w:snapToGrid w:val="0"/>
              <w:rPr>
                <w:sz w:val="16"/>
                <w:szCs w:val="16"/>
              </w:rPr>
            </w:pPr>
            <w:r w:rsidRPr="00312D86">
              <w:rPr>
                <w:color w:val="000000"/>
                <w:sz w:val="16"/>
                <w:szCs w:val="16"/>
              </w:rPr>
              <w:t>1143</w:t>
            </w:r>
          </w:p>
        </w:tc>
        <w:tc>
          <w:tcPr>
            <w:tcW w:w="864" w:type="dxa"/>
            <w:vAlign w:val="center"/>
            <w:hideMark/>
          </w:tcPr>
          <w:p w14:paraId="4DEC57F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EF7790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6EA89EF"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1EBA7CDA"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35487B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E867F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AE9C7A6"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59CFF61"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72FDD812"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75105A78" w14:textId="77777777" w:rsidTr="00F555E9">
        <w:trPr>
          <w:trHeight w:val="165"/>
        </w:trPr>
        <w:tc>
          <w:tcPr>
            <w:tcW w:w="360" w:type="dxa"/>
            <w:vAlign w:val="center"/>
            <w:hideMark/>
          </w:tcPr>
          <w:p w14:paraId="19CE1DB6" w14:textId="77777777" w:rsidR="00E42721" w:rsidRPr="00312D86" w:rsidRDefault="00E42721" w:rsidP="00F555E9">
            <w:pPr>
              <w:snapToGrid w:val="0"/>
              <w:rPr>
                <w:sz w:val="16"/>
                <w:szCs w:val="16"/>
              </w:rPr>
            </w:pPr>
            <w:r w:rsidRPr="00312D86">
              <w:rPr>
                <w:color w:val="000000"/>
                <w:sz w:val="16"/>
                <w:szCs w:val="16"/>
              </w:rPr>
              <w:t>1144</w:t>
            </w:r>
          </w:p>
        </w:tc>
        <w:tc>
          <w:tcPr>
            <w:tcW w:w="864" w:type="dxa"/>
            <w:vAlign w:val="center"/>
            <w:hideMark/>
          </w:tcPr>
          <w:p w14:paraId="13569D7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E4C4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F51CCF7" w14:textId="77777777" w:rsidR="00E42721" w:rsidRPr="009B3DCC" w:rsidRDefault="00E42721" w:rsidP="00F555E9">
            <w:pPr>
              <w:snapToGrid w:val="0"/>
              <w:jc w:val="center"/>
              <w:rPr>
                <w:sz w:val="16"/>
                <w:szCs w:val="16"/>
              </w:rPr>
            </w:pPr>
            <w:r w:rsidRPr="00266687">
              <w:rPr>
                <w:color w:val="000000"/>
                <w:sz w:val="16"/>
                <w:szCs w:val="16"/>
              </w:rPr>
              <w:t>256</w:t>
            </w:r>
          </w:p>
        </w:tc>
        <w:tc>
          <w:tcPr>
            <w:tcW w:w="1008" w:type="dxa"/>
            <w:vAlign w:val="center"/>
            <w:hideMark/>
          </w:tcPr>
          <w:p w14:paraId="3031015D"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30E1A5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F152F02"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AB92A6E"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9D9B7A"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15623ECF"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56CF4E9C" w14:textId="77777777" w:rsidTr="00F555E9">
        <w:trPr>
          <w:trHeight w:val="165"/>
        </w:trPr>
        <w:tc>
          <w:tcPr>
            <w:tcW w:w="360" w:type="dxa"/>
            <w:vAlign w:val="center"/>
            <w:hideMark/>
          </w:tcPr>
          <w:p w14:paraId="0F6BB48B" w14:textId="77777777" w:rsidR="00E42721" w:rsidRPr="00312D86" w:rsidRDefault="00E42721" w:rsidP="00F555E9">
            <w:pPr>
              <w:snapToGrid w:val="0"/>
              <w:rPr>
                <w:sz w:val="16"/>
                <w:szCs w:val="16"/>
              </w:rPr>
            </w:pPr>
            <w:r w:rsidRPr="00312D86">
              <w:rPr>
                <w:color w:val="000000"/>
                <w:sz w:val="16"/>
                <w:szCs w:val="16"/>
              </w:rPr>
              <w:t>1145</w:t>
            </w:r>
          </w:p>
        </w:tc>
        <w:tc>
          <w:tcPr>
            <w:tcW w:w="864" w:type="dxa"/>
            <w:vAlign w:val="center"/>
            <w:hideMark/>
          </w:tcPr>
          <w:p w14:paraId="31F9F13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CA7B81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94D9CBA"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21824DA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EEA07D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33A91F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8FEEE6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0BA872" w14:textId="77777777" w:rsidR="00E42721" w:rsidRPr="009B3DCC" w:rsidRDefault="00E42721" w:rsidP="00F555E9">
            <w:pPr>
              <w:snapToGrid w:val="0"/>
              <w:jc w:val="center"/>
              <w:rPr>
                <w:sz w:val="16"/>
                <w:szCs w:val="16"/>
              </w:rPr>
            </w:pPr>
            <w:r w:rsidRPr="00266687">
              <w:rPr>
                <w:color w:val="000000"/>
                <w:sz w:val="16"/>
                <w:szCs w:val="16"/>
              </w:rPr>
              <w:t>10.10</w:t>
            </w:r>
          </w:p>
        </w:tc>
        <w:tc>
          <w:tcPr>
            <w:tcW w:w="1008" w:type="dxa"/>
            <w:vAlign w:val="center"/>
            <w:hideMark/>
          </w:tcPr>
          <w:p w14:paraId="154A19D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5DDD274A" w14:textId="77777777" w:rsidTr="00F555E9">
        <w:trPr>
          <w:trHeight w:val="165"/>
        </w:trPr>
        <w:tc>
          <w:tcPr>
            <w:tcW w:w="360" w:type="dxa"/>
            <w:vAlign w:val="center"/>
            <w:hideMark/>
          </w:tcPr>
          <w:p w14:paraId="6A07A544" w14:textId="77777777" w:rsidR="00E42721" w:rsidRPr="00312D86" w:rsidRDefault="00E42721" w:rsidP="00F555E9">
            <w:pPr>
              <w:snapToGrid w:val="0"/>
              <w:rPr>
                <w:sz w:val="16"/>
                <w:szCs w:val="16"/>
              </w:rPr>
            </w:pPr>
            <w:r w:rsidRPr="00312D86">
              <w:rPr>
                <w:color w:val="000000"/>
                <w:sz w:val="16"/>
                <w:szCs w:val="16"/>
              </w:rPr>
              <w:t>1146</w:t>
            </w:r>
          </w:p>
        </w:tc>
        <w:tc>
          <w:tcPr>
            <w:tcW w:w="864" w:type="dxa"/>
            <w:vAlign w:val="center"/>
            <w:hideMark/>
          </w:tcPr>
          <w:p w14:paraId="425BFF7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E634E7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2C52E54"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018F07DD"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72D575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17D7FD3"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69D9C51"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782A105"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6968359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7F342DAC" w14:textId="77777777" w:rsidTr="00F555E9">
        <w:trPr>
          <w:trHeight w:val="165"/>
        </w:trPr>
        <w:tc>
          <w:tcPr>
            <w:tcW w:w="360" w:type="dxa"/>
            <w:vAlign w:val="center"/>
            <w:hideMark/>
          </w:tcPr>
          <w:p w14:paraId="083933A1" w14:textId="77777777" w:rsidR="00E42721" w:rsidRPr="00312D86" w:rsidRDefault="00E42721" w:rsidP="00F555E9">
            <w:pPr>
              <w:snapToGrid w:val="0"/>
              <w:rPr>
                <w:sz w:val="16"/>
                <w:szCs w:val="16"/>
              </w:rPr>
            </w:pPr>
            <w:r w:rsidRPr="00312D86">
              <w:rPr>
                <w:color w:val="000000"/>
                <w:sz w:val="16"/>
                <w:szCs w:val="16"/>
              </w:rPr>
              <w:t>1147</w:t>
            </w:r>
          </w:p>
        </w:tc>
        <w:tc>
          <w:tcPr>
            <w:tcW w:w="864" w:type="dxa"/>
            <w:vAlign w:val="center"/>
            <w:hideMark/>
          </w:tcPr>
          <w:p w14:paraId="157E50A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E7D940"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E863EE5"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3F27BE71"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2C1DA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1E57E9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C36050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6CA548"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60D81A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43ACEDF9" w14:textId="77777777" w:rsidTr="00F555E9">
        <w:trPr>
          <w:trHeight w:val="165"/>
        </w:trPr>
        <w:tc>
          <w:tcPr>
            <w:tcW w:w="360" w:type="dxa"/>
            <w:vAlign w:val="center"/>
            <w:hideMark/>
          </w:tcPr>
          <w:p w14:paraId="0FC9144D" w14:textId="77777777" w:rsidR="00E42721" w:rsidRPr="00312D86" w:rsidRDefault="00E42721" w:rsidP="00F555E9">
            <w:pPr>
              <w:snapToGrid w:val="0"/>
              <w:rPr>
                <w:sz w:val="16"/>
                <w:szCs w:val="16"/>
              </w:rPr>
            </w:pPr>
            <w:r w:rsidRPr="00312D86">
              <w:rPr>
                <w:color w:val="000000"/>
                <w:sz w:val="16"/>
                <w:szCs w:val="16"/>
              </w:rPr>
              <w:t>1148</w:t>
            </w:r>
          </w:p>
        </w:tc>
        <w:tc>
          <w:tcPr>
            <w:tcW w:w="864" w:type="dxa"/>
            <w:vAlign w:val="center"/>
            <w:hideMark/>
          </w:tcPr>
          <w:p w14:paraId="301C88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1A75E8D"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E3251C" w14:textId="77777777" w:rsidR="00E42721" w:rsidRPr="009B3DCC" w:rsidRDefault="00E42721" w:rsidP="00F555E9">
            <w:pPr>
              <w:snapToGrid w:val="0"/>
              <w:jc w:val="center"/>
              <w:rPr>
                <w:sz w:val="16"/>
                <w:szCs w:val="16"/>
              </w:rPr>
            </w:pPr>
            <w:r w:rsidRPr="00266687">
              <w:rPr>
                <w:color w:val="000000"/>
                <w:sz w:val="16"/>
                <w:szCs w:val="16"/>
              </w:rPr>
              <w:t>257</w:t>
            </w:r>
          </w:p>
        </w:tc>
        <w:tc>
          <w:tcPr>
            <w:tcW w:w="1008" w:type="dxa"/>
            <w:vAlign w:val="center"/>
            <w:hideMark/>
          </w:tcPr>
          <w:p w14:paraId="51136D8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715CA88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ABA4BDE"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FD2AD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6612D82"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491B9EEE"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F76B83B" w14:textId="77777777" w:rsidTr="00F555E9">
        <w:trPr>
          <w:trHeight w:val="165"/>
        </w:trPr>
        <w:tc>
          <w:tcPr>
            <w:tcW w:w="360" w:type="dxa"/>
            <w:vAlign w:val="center"/>
            <w:hideMark/>
          </w:tcPr>
          <w:p w14:paraId="5C32374E" w14:textId="77777777" w:rsidR="00E42721" w:rsidRPr="00312D86" w:rsidRDefault="00E42721" w:rsidP="00F555E9">
            <w:pPr>
              <w:snapToGrid w:val="0"/>
              <w:rPr>
                <w:sz w:val="16"/>
                <w:szCs w:val="16"/>
              </w:rPr>
            </w:pPr>
            <w:r w:rsidRPr="00312D86">
              <w:rPr>
                <w:color w:val="000000"/>
                <w:sz w:val="16"/>
                <w:szCs w:val="16"/>
              </w:rPr>
              <w:t>1149</w:t>
            </w:r>
          </w:p>
        </w:tc>
        <w:tc>
          <w:tcPr>
            <w:tcW w:w="864" w:type="dxa"/>
            <w:vAlign w:val="center"/>
            <w:hideMark/>
          </w:tcPr>
          <w:p w14:paraId="0D80A0F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AC510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FADCBA4"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296A38B5"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B0E41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CED4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508130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1CE7771"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58C8EE9C"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01BB739" w14:textId="77777777" w:rsidTr="00F555E9">
        <w:trPr>
          <w:trHeight w:val="165"/>
        </w:trPr>
        <w:tc>
          <w:tcPr>
            <w:tcW w:w="360" w:type="dxa"/>
            <w:vAlign w:val="center"/>
            <w:hideMark/>
          </w:tcPr>
          <w:p w14:paraId="788675F0" w14:textId="77777777" w:rsidR="00E42721" w:rsidRPr="00312D86" w:rsidRDefault="00E42721" w:rsidP="00F555E9">
            <w:pPr>
              <w:snapToGrid w:val="0"/>
              <w:rPr>
                <w:sz w:val="16"/>
                <w:szCs w:val="16"/>
              </w:rPr>
            </w:pPr>
            <w:r w:rsidRPr="00312D86">
              <w:rPr>
                <w:color w:val="000000"/>
                <w:sz w:val="16"/>
                <w:szCs w:val="16"/>
              </w:rPr>
              <w:t>1150</w:t>
            </w:r>
          </w:p>
        </w:tc>
        <w:tc>
          <w:tcPr>
            <w:tcW w:w="864" w:type="dxa"/>
            <w:vAlign w:val="center"/>
            <w:hideMark/>
          </w:tcPr>
          <w:p w14:paraId="596775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1124B0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5D5C5A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550C7DCB"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B42C4B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B807C0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22646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1724058" w14:textId="77777777" w:rsidR="00E42721" w:rsidRPr="009B3DCC" w:rsidRDefault="00E42721" w:rsidP="00F555E9">
            <w:pPr>
              <w:snapToGrid w:val="0"/>
              <w:jc w:val="center"/>
              <w:rPr>
                <w:sz w:val="16"/>
                <w:szCs w:val="16"/>
              </w:rPr>
            </w:pPr>
            <w:r w:rsidRPr="00266687">
              <w:rPr>
                <w:color w:val="000000"/>
                <w:sz w:val="16"/>
                <w:szCs w:val="16"/>
              </w:rPr>
              <w:t>13.60</w:t>
            </w:r>
          </w:p>
        </w:tc>
        <w:tc>
          <w:tcPr>
            <w:tcW w:w="1008" w:type="dxa"/>
            <w:vAlign w:val="center"/>
            <w:hideMark/>
          </w:tcPr>
          <w:p w14:paraId="471B5F1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04680F3D" w14:textId="77777777" w:rsidTr="00F555E9">
        <w:trPr>
          <w:trHeight w:val="165"/>
        </w:trPr>
        <w:tc>
          <w:tcPr>
            <w:tcW w:w="360" w:type="dxa"/>
            <w:vAlign w:val="center"/>
            <w:hideMark/>
          </w:tcPr>
          <w:p w14:paraId="4250AC38" w14:textId="77777777" w:rsidR="00E42721" w:rsidRPr="00312D86" w:rsidRDefault="00E42721" w:rsidP="00F555E9">
            <w:pPr>
              <w:snapToGrid w:val="0"/>
              <w:rPr>
                <w:sz w:val="16"/>
                <w:szCs w:val="16"/>
              </w:rPr>
            </w:pPr>
            <w:r w:rsidRPr="00312D86">
              <w:rPr>
                <w:color w:val="000000"/>
                <w:sz w:val="16"/>
                <w:szCs w:val="16"/>
              </w:rPr>
              <w:t>1151</w:t>
            </w:r>
          </w:p>
        </w:tc>
        <w:tc>
          <w:tcPr>
            <w:tcW w:w="864" w:type="dxa"/>
            <w:vAlign w:val="center"/>
            <w:hideMark/>
          </w:tcPr>
          <w:p w14:paraId="2BEBC81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F69251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FC0459C"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E3B473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328D9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31F9F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4F319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A2EB59E"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5CFA2B9D"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61AFCCC4" w14:textId="77777777" w:rsidTr="00F555E9">
        <w:trPr>
          <w:trHeight w:val="165"/>
        </w:trPr>
        <w:tc>
          <w:tcPr>
            <w:tcW w:w="360" w:type="dxa"/>
            <w:vAlign w:val="center"/>
            <w:hideMark/>
          </w:tcPr>
          <w:p w14:paraId="271D4B89" w14:textId="77777777" w:rsidR="00E42721" w:rsidRPr="00312D86" w:rsidRDefault="00E42721" w:rsidP="00F555E9">
            <w:pPr>
              <w:snapToGrid w:val="0"/>
              <w:rPr>
                <w:sz w:val="16"/>
                <w:szCs w:val="16"/>
              </w:rPr>
            </w:pPr>
            <w:r w:rsidRPr="00312D86">
              <w:rPr>
                <w:color w:val="000000"/>
                <w:sz w:val="16"/>
                <w:szCs w:val="16"/>
              </w:rPr>
              <w:t>1152</w:t>
            </w:r>
          </w:p>
        </w:tc>
        <w:tc>
          <w:tcPr>
            <w:tcW w:w="864" w:type="dxa"/>
            <w:vAlign w:val="center"/>
            <w:hideMark/>
          </w:tcPr>
          <w:p w14:paraId="29E79F5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5D8748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FBCB37" w14:textId="77777777" w:rsidR="00E42721" w:rsidRPr="009B3DCC" w:rsidRDefault="00E42721" w:rsidP="00F555E9">
            <w:pPr>
              <w:snapToGrid w:val="0"/>
              <w:jc w:val="center"/>
              <w:rPr>
                <w:sz w:val="16"/>
                <w:szCs w:val="16"/>
              </w:rPr>
            </w:pPr>
            <w:r w:rsidRPr="00266687">
              <w:rPr>
                <w:color w:val="000000"/>
                <w:sz w:val="16"/>
                <w:szCs w:val="16"/>
              </w:rPr>
              <w:t>258</w:t>
            </w:r>
          </w:p>
        </w:tc>
        <w:tc>
          <w:tcPr>
            <w:tcW w:w="1008" w:type="dxa"/>
            <w:vAlign w:val="center"/>
            <w:hideMark/>
          </w:tcPr>
          <w:p w14:paraId="15AFEB34"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18DEE4C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9FBC40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A9BB4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2760283" w14:textId="77777777" w:rsidR="00E42721" w:rsidRPr="009B3DCC" w:rsidRDefault="00E42721" w:rsidP="00F555E9">
            <w:pPr>
              <w:snapToGrid w:val="0"/>
              <w:jc w:val="center"/>
              <w:rPr>
                <w:sz w:val="16"/>
                <w:szCs w:val="16"/>
              </w:rPr>
            </w:pPr>
            <w:r w:rsidRPr="00266687">
              <w:rPr>
                <w:color w:val="000000"/>
                <w:sz w:val="16"/>
                <w:szCs w:val="16"/>
              </w:rPr>
              <w:t>18.10</w:t>
            </w:r>
          </w:p>
        </w:tc>
        <w:tc>
          <w:tcPr>
            <w:tcW w:w="1008" w:type="dxa"/>
            <w:vAlign w:val="center"/>
            <w:hideMark/>
          </w:tcPr>
          <w:p w14:paraId="544B23F8"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5E289E10" w14:textId="77777777" w:rsidTr="00F555E9">
        <w:trPr>
          <w:trHeight w:val="165"/>
        </w:trPr>
        <w:tc>
          <w:tcPr>
            <w:tcW w:w="360" w:type="dxa"/>
            <w:vAlign w:val="center"/>
            <w:hideMark/>
          </w:tcPr>
          <w:p w14:paraId="304F55B8" w14:textId="77777777" w:rsidR="00E42721" w:rsidRPr="00312D86" w:rsidRDefault="00E42721" w:rsidP="00F555E9">
            <w:pPr>
              <w:snapToGrid w:val="0"/>
              <w:rPr>
                <w:sz w:val="16"/>
                <w:szCs w:val="16"/>
              </w:rPr>
            </w:pPr>
            <w:r w:rsidRPr="00312D86">
              <w:rPr>
                <w:color w:val="000000"/>
                <w:sz w:val="16"/>
                <w:szCs w:val="16"/>
              </w:rPr>
              <w:t>1153</w:t>
            </w:r>
          </w:p>
        </w:tc>
        <w:tc>
          <w:tcPr>
            <w:tcW w:w="864" w:type="dxa"/>
            <w:vAlign w:val="center"/>
            <w:hideMark/>
          </w:tcPr>
          <w:p w14:paraId="6E9837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962A8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BEA4EC9"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DD7BBD"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59E0F24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BB67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8C23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2CC2B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0837C260"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B705CB2" w14:textId="77777777" w:rsidTr="00F555E9">
        <w:trPr>
          <w:trHeight w:val="165"/>
        </w:trPr>
        <w:tc>
          <w:tcPr>
            <w:tcW w:w="360" w:type="dxa"/>
            <w:vAlign w:val="center"/>
            <w:hideMark/>
          </w:tcPr>
          <w:p w14:paraId="5744A6B3" w14:textId="77777777" w:rsidR="00E42721" w:rsidRPr="00312D86" w:rsidRDefault="00E42721" w:rsidP="00F555E9">
            <w:pPr>
              <w:snapToGrid w:val="0"/>
              <w:rPr>
                <w:sz w:val="16"/>
                <w:szCs w:val="16"/>
              </w:rPr>
            </w:pPr>
            <w:r w:rsidRPr="00312D86">
              <w:rPr>
                <w:color w:val="000000"/>
                <w:sz w:val="16"/>
                <w:szCs w:val="16"/>
              </w:rPr>
              <w:t>1154</w:t>
            </w:r>
          </w:p>
        </w:tc>
        <w:tc>
          <w:tcPr>
            <w:tcW w:w="864" w:type="dxa"/>
            <w:vAlign w:val="center"/>
            <w:hideMark/>
          </w:tcPr>
          <w:p w14:paraId="7FBC078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B79B276"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6C052C7"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0B346427"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73F2E70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9721C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F8E9A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302965C5"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3F31FAD4"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7B4AF5B4" w14:textId="77777777" w:rsidTr="00F555E9">
        <w:trPr>
          <w:trHeight w:val="165"/>
        </w:trPr>
        <w:tc>
          <w:tcPr>
            <w:tcW w:w="360" w:type="dxa"/>
            <w:vAlign w:val="center"/>
            <w:hideMark/>
          </w:tcPr>
          <w:p w14:paraId="20A11605" w14:textId="77777777" w:rsidR="00E42721" w:rsidRPr="00312D86" w:rsidRDefault="00E42721" w:rsidP="00F555E9">
            <w:pPr>
              <w:snapToGrid w:val="0"/>
              <w:rPr>
                <w:sz w:val="16"/>
                <w:szCs w:val="16"/>
              </w:rPr>
            </w:pPr>
            <w:r w:rsidRPr="00312D86">
              <w:rPr>
                <w:color w:val="000000"/>
                <w:sz w:val="16"/>
                <w:szCs w:val="16"/>
              </w:rPr>
              <w:t>1155</w:t>
            </w:r>
          </w:p>
        </w:tc>
        <w:tc>
          <w:tcPr>
            <w:tcW w:w="864" w:type="dxa"/>
            <w:vAlign w:val="center"/>
            <w:hideMark/>
          </w:tcPr>
          <w:p w14:paraId="5ED6934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DE213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ACAA20"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7707461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D19EB7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66A930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197AE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313926A"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20E48EE7"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0CC916AF" w14:textId="77777777" w:rsidTr="00F555E9">
        <w:trPr>
          <w:trHeight w:val="165"/>
        </w:trPr>
        <w:tc>
          <w:tcPr>
            <w:tcW w:w="360" w:type="dxa"/>
            <w:vAlign w:val="center"/>
            <w:hideMark/>
          </w:tcPr>
          <w:p w14:paraId="05C0FDAB" w14:textId="77777777" w:rsidR="00E42721" w:rsidRPr="00312D86" w:rsidRDefault="00E42721" w:rsidP="00F555E9">
            <w:pPr>
              <w:snapToGrid w:val="0"/>
              <w:rPr>
                <w:sz w:val="16"/>
                <w:szCs w:val="16"/>
              </w:rPr>
            </w:pPr>
            <w:r w:rsidRPr="00312D86">
              <w:rPr>
                <w:color w:val="000000"/>
                <w:sz w:val="16"/>
                <w:szCs w:val="16"/>
              </w:rPr>
              <w:t>1156</w:t>
            </w:r>
          </w:p>
        </w:tc>
        <w:tc>
          <w:tcPr>
            <w:tcW w:w="864" w:type="dxa"/>
            <w:vAlign w:val="center"/>
            <w:hideMark/>
          </w:tcPr>
          <w:p w14:paraId="57D0459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C0A7BB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939B8E1" w14:textId="77777777" w:rsidR="00E42721" w:rsidRPr="009B3DCC" w:rsidRDefault="00E42721" w:rsidP="00F555E9">
            <w:pPr>
              <w:snapToGrid w:val="0"/>
              <w:jc w:val="center"/>
              <w:rPr>
                <w:sz w:val="16"/>
                <w:szCs w:val="16"/>
              </w:rPr>
            </w:pPr>
            <w:r w:rsidRPr="00266687">
              <w:rPr>
                <w:color w:val="000000"/>
                <w:sz w:val="16"/>
                <w:szCs w:val="16"/>
              </w:rPr>
              <w:t>259</w:t>
            </w:r>
          </w:p>
        </w:tc>
        <w:tc>
          <w:tcPr>
            <w:tcW w:w="1008" w:type="dxa"/>
            <w:vAlign w:val="center"/>
            <w:hideMark/>
          </w:tcPr>
          <w:p w14:paraId="66768AF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6CBF2AC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CD8314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CE8A60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435230B" w14:textId="77777777" w:rsidR="00E42721" w:rsidRPr="009B3DCC" w:rsidRDefault="00E42721" w:rsidP="00F555E9">
            <w:pPr>
              <w:snapToGrid w:val="0"/>
              <w:jc w:val="center"/>
              <w:rPr>
                <w:sz w:val="16"/>
                <w:szCs w:val="16"/>
              </w:rPr>
            </w:pPr>
            <w:r w:rsidRPr="00266687">
              <w:rPr>
                <w:color w:val="000000"/>
                <w:sz w:val="16"/>
                <w:szCs w:val="16"/>
              </w:rPr>
              <w:t>1.90</w:t>
            </w:r>
          </w:p>
        </w:tc>
        <w:tc>
          <w:tcPr>
            <w:tcW w:w="1008" w:type="dxa"/>
            <w:vAlign w:val="center"/>
            <w:hideMark/>
          </w:tcPr>
          <w:p w14:paraId="158E3D0F" w14:textId="77777777" w:rsidR="00E42721" w:rsidRPr="009B3DCC" w:rsidRDefault="00E42721" w:rsidP="00F555E9">
            <w:pPr>
              <w:snapToGrid w:val="0"/>
              <w:jc w:val="center"/>
              <w:rPr>
                <w:sz w:val="16"/>
                <w:szCs w:val="16"/>
              </w:rPr>
            </w:pPr>
            <w:r w:rsidRPr="00266687">
              <w:rPr>
                <w:color w:val="000000"/>
                <w:sz w:val="16"/>
                <w:szCs w:val="16"/>
              </w:rPr>
              <w:t>5.60</w:t>
            </w:r>
          </w:p>
        </w:tc>
      </w:tr>
      <w:tr w:rsidR="00E42721" w:rsidRPr="009B3DCC" w14:paraId="2328A78D" w14:textId="77777777" w:rsidTr="00F555E9">
        <w:trPr>
          <w:trHeight w:val="180"/>
        </w:trPr>
        <w:tc>
          <w:tcPr>
            <w:tcW w:w="360" w:type="dxa"/>
            <w:vAlign w:val="center"/>
            <w:hideMark/>
          </w:tcPr>
          <w:p w14:paraId="1977EDD3" w14:textId="77777777" w:rsidR="00E42721" w:rsidRPr="00312D86" w:rsidRDefault="00E42721" w:rsidP="00F555E9">
            <w:pPr>
              <w:snapToGrid w:val="0"/>
              <w:rPr>
                <w:sz w:val="16"/>
                <w:szCs w:val="16"/>
              </w:rPr>
            </w:pPr>
            <w:r w:rsidRPr="00312D86">
              <w:rPr>
                <w:color w:val="000000"/>
                <w:sz w:val="16"/>
                <w:szCs w:val="16"/>
              </w:rPr>
              <w:t>1157</w:t>
            </w:r>
          </w:p>
        </w:tc>
        <w:tc>
          <w:tcPr>
            <w:tcW w:w="864" w:type="dxa"/>
            <w:vAlign w:val="center"/>
            <w:hideMark/>
          </w:tcPr>
          <w:p w14:paraId="28EB7E9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D6501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E5925B"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402C900A"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89EA77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98ABC1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A5FC6D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5B9D7C"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0B5A286"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6302717E" w14:textId="77777777" w:rsidTr="00F555E9">
        <w:trPr>
          <w:trHeight w:val="165"/>
        </w:trPr>
        <w:tc>
          <w:tcPr>
            <w:tcW w:w="360" w:type="dxa"/>
            <w:vAlign w:val="center"/>
            <w:hideMark/>
          </w:tcPr>
          <w:p w14:paraId="69B0A0E4" w14:textId="77777777" w:rsidR="00E42721" w:rsidRPr="00312D86" w:rsidRDefault="00E42721" w:rsidP="00F555E9">
            <w:pPr>
              <w:snapToGrid w:val="0"/>
              <w:rPr>
                <w:sz w:val="16"/>
                <w:szCs w:val="16"/>
              </w:rPr>
            </w:pPr>
            <w:r w:rsidRPr="00312D86">
              <w:rPr>
                <w:color w:val="000000"/>
                <w:sz w:val="16"/>
                <w:szCs w:val="16"/>
              </w:rPr>
              <w:t>1158</w:t>
            </w:r>
          </w:p>
        </w:tc>
        <w:tc>
          <w:tcPr>
            <w:tcW w:w="864" w:type="dxa"/>
            <w:vAlign w:val="center"/>
            <w:hideMark/>
          </w:tcPr>
          <w:p w14:paraId="38192E6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91634FB"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3FB5BEC"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7D02454C"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B2969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EB87539"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57600E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B0D2E53" w14:textId="77777777" w:rsidR="00E42721" w:rsidRPr="009B3DCC" w:rsidRDefault="00E42721" w:rsidP="00F555E9">
            <w:pPr>
              <w:snapToGrid w:val="0"/>
              <w:jc w:val="center"/>
              <w:rPr>
                <w:sz w:val="16"/>
                <w:szCs w:val="16"/>
              </w:rPr>
            </w:pPr>
            <w:r w:rsidRPr="00266687">
              <w:rPr>
                <w:color w:val="000000"/>
                <w:sz w:val="16"/>
                <w:szCs w:val="16"/>
              </w:rPr>
              <w:t>4.20</w:t>
            </w:r>
          </w:p>
        </w:tc>
        <w:tc>
          <w:tcPr>
            <w:tcW w:w="1008" w:type="dxa"/>
            <w:vAlign w:val="center"/>
            <w:hideMark/>
          </w:tcPr>
          <w:p w14:paraId="43B71DE3"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2C57C492" w14:textId="77777777" w:rsidTr="00F555E9">
        <w:trPr>
          <w:trHeight w:val="165"/>
        </w:trPr>
        <w:tc>
          <w:tcPr>
            <w:tcW w:w="360" w:type="dxa"/>
            <w:vAlign w:val="center"/>
            <w:hideMark/>
          </w:tcPr>
          <w:p w14:paraId="6FC8DB6B" w14:textId="77777777" w:rsidR="00E42721" w:rsidRPr="00312D86" w:rsidRDefault="00E42721" w:rsidP="00F555E9">
            <w:pPr>
              <w:snapToGrid w:val="0"/>
              <w:rPr>
                <w:sz w:val="16"/>
                <w:szCs w:val="16"/>
              </w:rPr>
            </w:pPr>
            <w:r w:rsidRPr="00312D86">
              <w:rPr>
                <w:color w:val="000000"/>
                <w:sz w:val="16"/>
                <w:szCs w:val="16"/>
              </w:rPr>
              <w:t>1159</w:t>
            </w:r>
          </w:p>
        </w:tc>
        <w:tc>
          <w:tcPr>
            <w:tcW w:w="864" w:type="dxa"/>
            <w:vAlign w:val="center"/>
            <w:hideMark/>
          </w:tcPr>
          <w:p w14:paraId="0796804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3C2CBC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10516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3410D562"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04D6E4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2F86DB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F95E3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4547692"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755A996" w14:textId="77777777" w:rsidR="00E42721" w:rsidRPr="009B3DCC" w:rsidRDefault="00E42721" w:rsidP="00F555E9">
            <w:pPr>
              <w:snapToGrid w:val="0"/>
              <w:jc w:val="center"/>
              <w:rPr>
                <w:sz w:val="16"/>
                <w:szCs w:val="16"/>
              </w:rPr>
            </w:pPr>
            <w:r w:rsidRPr="00266687">
              <w:rPr>
                <w:color w:val="000000"/>
                <w:sz w:val="16"/>
                <w:szCs w:val="16"/>
              </w:rPr>
              <w:t>4.50</w:t>
            </w:r>
          </w:p>
        </w:tc>
      </w:tr>
      <w:tr w:rsidR="00E42721" w:rsidRPr="009B3DCC" w14:paraId="0684C729" w14:textId="77777777" w:rsidTr="00F555E9">
        <w:trPr>
          <w:trHeight w:val="165"/>
        </w:trPr>
        <w:tc>
          <w:tcPr>
            <w:tcW w:w="360" w:type="dxa"/>
            <w:vAlign w:val="center"/>
            <w:hideMark/>
          </w:tcPr>
          <w:p w14:paraId="3E1CF03A" w14:textId="77777777" w:rsidR="00E42721" w:rsidRPr="00312D86" w:rsidRDefault="00E42721" w:rsidP="00F555E9">
            <w:pPr>
              <w:snapToGrid w:val="0"/>
              <w:rPr>
                <w:sz w:val="16"/>
                <w:szCs w:val="16"/>
              </w:rPr>
            </w:pPr>
            <w:r w:rsidRPr="00312D86">
              <w:rPr>
                <w:color w:val="000000"/>
                <w:sz w:val="16"/>
                <w:szCs w:val="16"/>
              </w:rPr>
              <w:t>1160</w:t>
            </w:r>
          </w:p>
        </w:tc>
        <w:tc>
          <w:tcPr>
            <w:tcW w:w="864" w:type="dxa"/>
            <w:vAlign w:val="center"/>
            <w:hideMark/>
          </w:tcPr>
          <w:p w14:paraId="7738BD1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6BAAA9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22E51B8"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5601DFE7"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20F775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63FF33"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74234D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F24332"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3608B140"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089B2474" w14:textId="77777777" w:rsidTr="00F555E9">
        <w:trPr>
          <w:trHeight w:val="165"/>
        </w:trPr>
        <w:tc>
          <w:tcPr>
            <w:tcW w:w="360" w:type="dxa"/>
            <w:vAlign w:val="center"/>
            <w:hideMark/>
          </w:tcPr>
          <w:p w14:paraId="2ED91A61" w14:textId="77777777" w:rsidR="00E42721" w:rsidRPr="00312D86" w:rsidRDefault="00E42721" w:rsidP="00F555E9">
            <w:pPr>
              <w:snapToGrid w:val="0"/>
              <w:rPr>
                <w:sz w:val="16"/>
                <w:szCs w:val="16"/>
              </w:rPr>
            </w:pPr>
            <w:r w:rsidRPr="00312D86">
              <w:rPr>
                <w:color w:val="000000"/>
                <w:sz w:val="16"/>
                <w:szCs w:val="16"/>
              </w:rPr>
              <w:t>1161</w:t>
            </w:r>
          </w:p>
        </w:tc>
        <w:tc>
          <w:tcPr>
            <w:tcW w:w="864" w:type="dxa"/>
            <w:vAlign w:val="center"/>
            <w:hideMark/>
          </w:tcPr>
          <w:p w14:paraId="59D5D4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B4DD29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3948C1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4D073FB"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6BFE1B4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E6879D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917C0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F3F835F"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29FD42A"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2FE129D" w14:textId="77777777" w:rsidTr="00F555E9">
        <w:trPr>
          <w:trHeight w:val="165"/>
        </w:trPr>
        <w:tc>
          <w:tcPr>
            <w:tcW w:w="360" w:type="dxa"/>
            <w:vAlign w:val="center"/>
            <w:hideMark/>
          </w:tcPr>
          <w:p w14:paraId="42D23DC6" w14:textId="77777777" w:rsidR="00E42721" w:rsidRPr="00312D86" w:rsidRDefault="00E42721" w:rsidP="00F555E9">
            <w:pPr>
              <w:snapToGrid w:val="0"/>
              <w:rPr>
                <w:sz w:val="16"/>
                <w:szCs w:val="16"/>
              </w:rPr>
            </w:pPr>
            <w:r w:rsidRPr="00312D86">
              <w:rPr>
                <w:color w:val="000000"/>
                <w:sz w:val="16"/>
                <w:szCs w:val="16"/>
              </w:rPr>
              <w:t>1162</w:t>
            </w:r>
          </w:p>
        </w:tc>
        <w:tc>
          <w:tcPr>
            <w:tcW w:w="864" w:type="dxa"/>
            <w:vAlign w:val="center"/>
            <w:hideMark/>
          </w:tcPr>
          <w:p w14:paraId="1698A1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8702484"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135C23C"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06692907"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0B57B1F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53D79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1836C0C"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9D4D563"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50B0651"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136A9F1C" w14:textId="77777777" w:rsidTr="00F555E9">
        <w:trPr>
          <w:trHeight w:val="165"/>
        </w:trPr>
        <w:tc>
          <w:tcPr>
            <w:tcW w:w="360" w:type="dxa"/>
            <w:vAlign w:val="center"/>
            <w:hideMark/>
          </w:tcPr>
          <w:p w14:paraId="481CEBEC" w14:textId="77777777" w:rsidR="00E42721" w:rsidRPr="00312D86" w:rsidRDefault="00E42721" w:rsidP="00F555E9">
            <w:pPr>
              <w:snapToGrid w:val="0"/>
              <w:rPr>
                <w:sz w:val="16"/>
                <w:szCs w:val="16"/>
              </w:rPr>
            </w:pPr>
            <w:r w:rsidRPr="00312D86">
              <w:rPr>
                <w:color w:val="000000"/>
                <w:sz w:val="16"/>
                <w:szCs w:val="16"/>
              </w:rPr>
              <w:t>1163</w:t>
            </w:r>
          </w:p>
        </w:tc>
        <w:tc>
          <w:tcPr>
            <w:tcW w:w="864" w:type="dxa"/>
            <w:vAlign w:val="center"/>
            <w:hideMark/>
          </w:tcPr>
          <w:p w14:paraId="1893A33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EA2137"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0934D1"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4B3BF6E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67B4ECF"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8B4E1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23EA71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89DBB35" w14:textId="77777777" w:rsidR="00E42721" w:rsidRPr="009B3DCC" w:rsidRDefault="00E42721" w:rsidP="00F555E9">
            <w:pPr>
              <w:snapToGrid w:val="0"/>
              <w:jc w:val="center"/>
              <w:rPr>
                <w:sz w:val="16"/>
                <w:szCs w:val="16"/>
              </w:rPr>
            </w:pPr>
            <w:r w:rsidRPr="00266687">
              <w:rPr>
                <w:color w:val="000000"/>
                <w:sz w:val="16"/>
                <w:szCs w:val="16"/>
              </w:rPr>
              <w:t>9.50</w:t>
            </w:r>
          </w:p>
        </w:tc>
        <w:tc>
          <w:tcPr>
            <w:tcW w:w="1008" w:type="dxa"/>
            <w:vAlign w:val="center"/>
            <w:hideMark/>
          </w:tcPr>
          <w:p w14:paraId="3623B88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DD3647D" w14:textId="77777777" w:rsidTr="00F555E9">
        <w:trPr>
          <w:trHeight w:val="165"/>
        </w:trPr>
        <w:tc>
          <w:tcPr>
            <w:tcW w:w="360" w:type="dxa"/>
            <w:vAlign w:val="center"/>
            <w:hideMark/>
          </w:tcPr>
          <w:p w14:paraId="7C66B203" w14:textId="77777777" w:rsidR="00E42721" w:rsidRPr="00312D86" w:rsidRDefault="00E42721" w:rsidP="00F555E9">
            <w:pPr>
              <w:snapToGrid w:val="0"/>
              <w:rPr>
                <w:sz w:val="16"/>
                <w:szCs w:val="16"/>
              </w:rPr>
            </w:pPr>
            <w:r w:rsidRPr="00312D86">
              <w:rPr>
                <w:color w:val="000000"/>
                <w:sz w:val="16"/>
                <w:szCs w:val="16"/>
              </w:rPr>
              <w:t>1164</w:t>
            </w:r>
          </w:p>
        </w:tc>
        <w:tc>
          <w:tcPr>
            <w:tcW w:w="864" w:type="dxa"/>
            <w:vAlign w:val="center"/>
            <w:hideMark/>
          </w:tcPr>
          <w:p w14:paraId="0AC809D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72D399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D08400F" w14:textId="77777777" w:rsidR="00E42721" w:rsidRPr="009B3DCC" w:rsidRDefault="00E42721" w:rsidP="00F555E9">
            <w:pPr>
              <w:snapToGrid w:val="0"/>
              <w:jc w:val="center"/>
              <w:rPr>
                <w:sz w:val="16"/>
                <w:szCs w:val="16"/>
              </w:rPr>
            </w:pPr>
            <w:r w:rsidRPr="00266687">
              <w:rPr>
                <w:color w:val="000000"/>
                <w:sz w:val="16"/>
                <w:szCs w:val="16"/>
              </w:rPr>
              <w:t>261</w:t>
            </w:r>
          </w:p>
        </w:tc>
        <w:tc>
          <w:tcPr>
            <w:tcW w:w="1008" w:type="dxa"/>
            <w:vAlign w:val="center"/>
            <w:hideMark/>
          </w:tcPr>
          <w:p w14:paraId="208E5B3D"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104EFA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10B2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474EF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0DD9B4"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5F65C21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96989A" w14:textId="77777777" w:rsidTr="00F555E9">
        <w:trPr>
          <w:trHeight w:val="165"/>
        </w:trPr>
        <w:tc>
          <w:tcPr>
            <w:tcW w:w="360" w:type="dxa"/>
            <w:vAlign w:val="center"/>
            <w:hideMark/>
          </w:tcPr>
          <w:p w14:paraId="11C2E67B" w14:textId="77777777" w:rsidR="00E42721" w:rsidRPr="00312D86" w:rsidRDefault="00E42721" w:rsidP="00F555E9">
            <w:pPr>
              <w:snapToGrid w:val="0"/>
              <w:rPr>
                <w:sz w:val="16"/>
                <w:szCs w:val="16"/>
              </w:rPr>
            </w:pPr>
            <w:r w:rsidRPr="00312D86">
              <w:rPr>
                <w:color w:val="000000"/>
                <w:sz w:val="16"/>
                <w:szCs w:val="16"/>
              </w:rPr>
              <w:t>1165</w:t>
            </w:r>
          </w:p>
        </w:tc>
        <w:tc>
          <w:tcPr>
            <w:tcW w:w="864" w:type="dxa"/>
            <w:vAlign w:val="center"/>
            <w:hideMark/>
          </w:tcPr>
          <w:p w14:paraId="7D10B2B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4A4A22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AEE3259"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5F0E5B4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44D139B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9A009C8"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BA4117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0403F27" w14:textId="77777777" w:rsidR="00E42721" w:rsidRPr="009B3DCC" w:rsidRDefault="00E42721" w:rsidP="00F555E9">
            <w:pPr>
              <w:snapToGrid w:val="0"/>
              <w:jc w:val="center"/>
              <w:rPr>
                <w:sz w:val="16"/>
                <w:szCs w:val="16"/>
              </w:rPr>
            </w:pPr>
            <w:r w:rsidRPr="00266687">
              <w:rPr>
                <w:color w:val="000000"/>
                <w:sz w:val="16"/>
                <w:szCs w:val="16"/>
              </w:rPr>
              <w:t>12.90</w:t>
            </w:r>
          </w:p>
        </w:tc>
        <w:tc>
          <w:tcPr>
            <w:tcW w:w="1008" w:type="dxa"/>
            <w:vAlign w:val="center"/>
            <w:hideMark/>
          </w:tcPr>
          <w:p w14:paraId="1BC3AB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990D774" w14:textId="77777777" w:rsidTr="00F555E9">
        <w:trPr>
          <w:trHeight w:val="165"/>
        </w:trPr>
        <w:tc>
          <w:tcPr>
            <w:tcW w:w="360" w:type="dxa"/>
            <w:vAlign w:val="center"/>
            <w:hideMark/>
          </w:tcPr>
          <w:p w14:paraId="78691CA4" w14:textId="77777777" w:rsidR="00E42721" w:rsidRPr="00312D86" w:rsidRDefault="00E42721" w:rsidP="00F555E9">
            <w:pPr>
              <w:snapToGrid w:val="0"/>
              <w:rPr>
                <w:sz w:val="16"/>
                <w:szCs w:val="16"/>
              </w:rPr>
            </w:pPr>
            <w:r w:rsidRPr="00312D86">
              <w:rPr>
                <w:color w:val="000000"/>
                <w:sz w:val="16"/>
                <w:szCs w:val="16"/>
              </w:rPr>
              <w:t>1166</w:t>
            </w:r>
          </w:p>
        </w:tc>
        <w:tc>
          <w:tcPr>
            <w:tcW w:w="864" w:type="dxa"/>
            <w:vAlign w:val="center"/>
            <w:hideMark/>
          </w:tcPr>
          <w:p w14:paraId="737CB17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1B12608"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40CC7DD"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095C43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39C136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5A0C63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3E1BCA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60EDF69"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039D6DFB"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B5AA3AD" w14:textId="77777777" w:rsidTr="00F555E9">
        <w:trPr>
          <w:trHeight w:val="165"/>
        </w:trPr>
        <w:tc>
          <w:tcPr>
            <w:tcW w:w="360" w:type="dxa"/>
            <w:vAlign w:val="center"/>
            <w:hideMark/>
          </w:tcPr>
          <w:p w14:paraId="54A6497E" w14:textId="77777777" w:rsidR="00E42721" w:rsidRPr="00312D86" w:rsidRDefault="00E42721" w:rsidP="00F555E9">
            <w:pPr>
              <w:snapToGrid w:val="0"/>
              <w:rPr>
                <w:sz w:val="16"/>
                <w:szCs w:val="16"/>
              </w:rPr>
            </w:pPr>
            <w:r w:rsidRPr="00312D86">
              <w:rPr>
                <w:color w:val="000000"/>
                <w:sz w:val="16"/>
                <w:szCs w:val="16"/>
              </w:rPr>
              <w:t>1167</w:t>
            </w:r>
          </w:p>
        </w:tc>
        <w:tc>
          <w:tcPr>
            <w:tcW w:w="864" w:type="dxa"/>
            <w:vAlign w:val="center"/>
            <w:hideMark/>
          </w:tcPr>
          <w:p w14:paraId="0A5E442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68B2A1"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499A202"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64E8E032"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4EDC43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8D5A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72ED7"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4FCACAD" w14:textId="77777777" w:rsidR="00E42721" w:rsidRPr="009B3DCC" w:rsidRDefault="00E42721" w:rsidP="00F555E9">
            <w:pPr>
              <w:snapToGrid w:val="0"/>
              <w:jc w:val="center"/>
              <w:rPr>
                <w:sz w:val="16"/>
                <w:szCs w:val="16"/>
              </w:rPr>
            </w:pPr>
            <w:r w:rsidRPr="00266687">
              <w:rPr>
                <w:color w:val="000000"/>
                <w:sz w:val="16"/>
                <w:szCs w:val="16"/>
              </w:rPr>
              <w:t>16.50</w:t>
            </w:r>
          </w:p>
        </w:tc>
        <w:tc>
          <w:tcPr>
            <w:tcW w:w="1008" w:type="dxa"/>
            <w:vAlign w:val="center"/>
            <w:hideMark/>
          </w:tcPr>
          <w:p w14:paraId="6C790FA8"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B20B268" w14:textId="77777777" w:rsidTr="00F555E9">
        <w:trPr>
          <w:trHeight w:val="165"/>
        </w:trPr>
        <w:tc>
          <w:tcPr>
            <w:tcW w:w="360" w:type="dxa"/>
            <w:vAlign w:val="center"/>
            <w:hideMark/>
          </w:tcPr>
          <w:p w14:paraId="5F462998" w14:textId="77777777" w:rsidR="00E42721" w:rsidRPr="00312D86" w:rsidRDefault="00E42721" w:rsidP="00F555E9">
            <w:pPr>
              <w:snapToGrid w:val="0"/>
              <w:rPr>
                <w:sz w:val="16"/>
                <w:szCs w:val="16"/>
              </w:rPr>
            </w:pPr>
            <w:r w:rsidRPr="00312D86">
              <w:rPr>
                <w:color w:val="000000"/>
                <w:sz w:val="16"/>
                <w:szCs w:val="16"/>
              </w:rPr>
              <w:t>1168</w:t>
            </w:r>
          </w:p>
        </w:tc>
        <w:tc>
          <w:tcPr>
            <w:tcW w:w="864" w:type="dxa"/>
            <w:vAlign w:val="center"/>
            <w:hideMark/>
          </w:tcPr>
          <w:p w14:paraId="21B68EE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394EFDC"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3C2B0C0" w14:textId="77777777" w:rsidR="00E42721" w:rsidRPr="009B3DCC" w:rsidRDefault="00E42721" w:rsidP="00F555E9">
            <w:pPr>
              <w:snapToGrid w:val="0"/>
              <w:jc w:val="center"/>
              <w:rPr>
                <w:sz w:val="16"/>
                <w:szCs w:val="16"/>
              </w:rPr>
            </w:pPr>
            <w:r w:rsidRPr="00266687">
              <w:rPr>
                <w:color w:val="000000"/>
                <w:sz w:val="16"/>
                <w:szCs w:val="16"/>
              </w:rPr>
              <w:t>262</w:t>
            </w:r>
          </w:p>
        </w:tc>
        <w:tc>
          <w:tcPr>
            <w:tcW w:w="1008" w:type="dxa"/>
            <w:vAlign w:val="center"/>
            <w:hideMark/>
          </w:tcPr>
          <w:p w14:paraId="4F0389E5"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5CDEF5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455B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C3A322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FA259EE" w14:textId="77777777" w:rsidR="00E42721" w:rsidRPr="009B3DCC" w:rsidRDefault="00E42721" w:rsidP="00F555E9">
            <w:pPr>
              <w:snapToGrid w:val="0"/>
              <w:jc w:val="center"/>
              <w:rPr>
                <w:sz w:val="16"/>
                <w:szCs w:val="16"/>
              </w:rPr>
            </w:pPr>
            <w:r w:rsidRPr="00266687">
              <w:rPr>
                <w:color w:val="000000"/>
                <w:sz w:val="16"/>
                <w:szCs w:val="16"/>
              </w:rPr>
              <w:t>19.50</w:t>
            </w:r>
          </w:p>
        </w:tc>
        <w:tc>
          <w:tcPr>
            <w:tcW w:w="1008" w:type="dxa"/>
            <w:vAlign w:val="center"/>
            <w:hideMark/>
          </w:tcPr>
          <w:p w14:paraId="1260EAE9"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566FAD9D" w14:textId="77777777" w:rsidTr="00F555E9">
        <w:trPr>
          <w:trHeight w:val="165"/>
        </w:trPr>
        <w:tc>
          <w:tcPr>
            <w:tcW w:w="360" w:type="dxa"/>
            <w:vAlign w:val="center"/>
            <w:hideMark/>
          </w:tcPr>
          <w:p w14:paraId="2068F761" w14:textId="77777777" w:rsidR="00E42721" w:rsidRPr="00312D86" w:rsidRDefault="00E42721" w:rsidP="00F555E9">
            <w:pPr>
              <w:snapToGrid w:val="0"/>
              <w:rPr>
                <w:sz w:val="16"/>
                <w:szCs w:val="16"/>
              </w:rPr>
            </w:pPr>
            <w:r w:rsidRPr="00312D86">
              <w:rPr>
                <w:color w:val="000000"/>
                <w:sz w:val="16"/>
                <w:szCs w:val="16"/>
              </w:rPr>
              <w:t>1169</w:t>
            </w:r>
          </w:p>
        </w:tc>
        <w:tc>
          <w:tcPr>
            <w:tcW w:w="864" w:type="dxa"/>
            <w:vAlign w:val="center"/>
            <w:hideMark/>
          </w:tcPr>
          <w:p w14:paraId="75E715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D3205AE"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10C70B"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75B0BADF"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17FE00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677B24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38FE867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7939B5" w14:textId="77777777" w:rsidR="00E42721" w:rsidRPr="009B3DCC" w:rsidRDefault="00E42721" w:rsidP="00F555E9">
            <w:pPr>
              <w:snapToGrid w:val="0"/>
              <w:jc w:val="center"/>
              <w:rPr>
                <w:sz w:val="16"/>
                <w:szCs w:val="16"/>
              </w:rPr>
            </w:pPr>
            <w:r w:rsidRPr="00266687">
              <w:rPr>
                <w:color w:val="000000"/>
                <w:sz w:val="16"/>
                <w:szCs w:val="16"/>
              </w:rPr>
              <w:t>14.20</w:t>
            </w:r>
          </w:p>
        </w:tc>
        <w:tc>
          <w:tcPr>
            <w:tcW w:w="1008" w:type="dxa"/>
            <w:vAlign w:val="center"/>
            <w:hideMark/>
          </w:tcPr>
          <w:p w14:paraId="20A78A41"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6B54D11" w14:textId="77777777" w:rsidTr="00F555E9">
        <w:trPr>
          <w:trHeight w:val="165"/>
        </w:trPr>
        <w:tc>
          <w:tcPr>
            <w:tcW w:w="360" w:type="dxa"/>
            <w:vAlign w:val="center"/>
            <w:hideMark/>
          </w:tcPr>
          <w:p w14:paraId="15643D40" w14:textId="77777777" w:rsidR="00E42721" w:rsidRPr="00312D86" w:rsidRDefault="00E42721" w:rsidP="00F555E9">
            <w:pPr>
              <w:snapToGrid w:val="0"/>
              <w:rPr>
                <w:sz w:val="16"/>
                <w:szCs w:val="16"/>
              </w:rPr>
            </w:pPr>
            <w:r w:rsidRPr="00312D86">
              <w:rPr>
                <w:color w:val="000000"/>
                <w:sz w:val="16"/>
                <w:szCs w:val="16"/>
              </w:rPr>
              <w:t>1170</w:t>
            </w:r>
          </w:p>
        </w:tc>
        <w:tc>
          <w:tcPr>
            <w:tcW w:w="864" w:type="dxa"/>
            <w:vAlign w:val="center"/>
            <w:hideMark/>
          </w:tcPr>
          <w:p w14:paraId="418E723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0FAD5"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6637619"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40B68A2E"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5DFCC2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5A87612"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AC67253"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A1C8F33" w14:textId="77777777" w:rsidR="00E42721" w:rsidRPr="009B3DCC" w:rsidRDefault="00E42721" w:rsidP="00F555E9">
            <w:pPr>
              <w:snapToGrid w:val="0"/>
              <w:jc w:val="center"/>
              <w:rPr>
                <w:sz w:val="16"/>
                <w:szCs w:val="16"/>
              </w:rPr>
            </w:pPr>
            <w:r w:rsidRPr="00266687">
              <w:rPr>
                <w:color w:val="000000"/>
                <w:sz w:val="16"/>
                <w:szCs w:val="16"/>
              </w:rPr>
              <w:t>19.10</w:t>
            </w:r>
          </w:p>
        </w:tc>
        <w:tc>
          <w:tcPr>
            <w:tcW w:w="1008" w:type="dxa"/>
            <w:vAlign w:val="center"/>
            <w:hideMark/>
          </w:tcPr>
          <w:p w14:paraId="34AE8872"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6E47BFC0" w14:textId="77777777" w:rsidTr="00F555E9">
        <w:trPr>
          <w:trHeight w:val="180"/>
        </w:trPr>
        <w:tc>
          <w:tcPr>
            <w:tcW w:w="360" w:type="dxa"/>
            <w:vAlign w:val="center"/>
            <w:hideMark/>
          </w:tcPr>
          <w:p w14:paraId="145A3BE0" w14:textId="77777777" w:rsidR="00E42721" w:rsidRPr="00312D86" w:rsidRDefault="00E42721" w:rsidP="00F555E9">
            <w:pPr>
              <w:snapToGrid w:val="0"/>
              <w:rPr>
                <w:sz w:val="16"/>
                <w:szCs w:val="16"/>
              </w:rPr>
            </w:pPr>
            <w:r w:rsidRPr="00312D86">
              <w:rPr>
                <w:color w:val="000000"/>
                <w:sz w:val="16"/>
                <w:szCs w:val="16"/>
              </w:rPr>
              <w:t>1171</w:t>
            </w:r>
          </w:p>
        </w:tc>
        <w:tc>
          <w:tcPr>
            <w:tcW w:w="864" w:type="dxa"/>
            <w:vAlign w:val="center"/>
            <w:hideMark/>
          </w:tcPr>
          <w:p w14:paraId="64B7CAC7"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9EB1C4A"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BA94795"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382BECFB"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82F287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42FF11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0E40B801"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3DFBE20" w14:textId="77777777" w:rsidR="00E42721" w:rsidRPr="009B3DCC" w:rsidRDefault="00E42721" w:rsidP="00F555E9">
            <w:pPr>
              <w:snapToGrid w:val="0"/>
              <w:jc w:val="center"/>
              <w:rPr>
                <w:sz w:val="16"/>
                <w:szCs w:val="16"/>
              </w:rPr>
            </w:pPr>
            <w:r w:rsidRPr="00266687">
              <w:rPr>
                <w:color w:val="000000"/>
                <w:sz w:val="16"/>
                <w:szCs w:val="16"/>
              </w:rPr>
              <w:t>23.30</w:t>
            </w:r>
          </w:p>
        </w:tc>
        <w:tc>
          <w:tcPr>
            <w:tcW w:w="1008" w:type="dxa"/>
            <w:vAlign w:val="center"/>
            <w:hideMark/>
          </w:tcPr>
          <w:p w14:paraId="198DC192"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786F211" w14:textId="77777777" w:rsidTr="00F555E9">
        <w:trPr>
          <w:trHeight w:val="165"/>
        </w:trPr>
        <w:tc>
          <w:tcPr>
            <w:tcW w:w="360" w:type="dxa"/>
            <w:vAlign w:val="center"/>
            <w:hideMark/>
          </w:tcPr>
          <w:p w14:paraId="51940E0D" w14:textId="77777777" w:rsidR="00E42721" w:rsidRPr="00312D86" w:rsidRDefault="00E42721" w:rsidP="00F555E9">
            <w:pPr>
              <w:snapToGrid w:val="0"/>
              <w:rPr>
                <w:sz w:val="16"/>
                <w:szCs w:val="16"/>
              </w:rPr>
            </w:pPr>
            <w:r w:rsidRPr="00312D86">
              <w:rPr>
                <w:color w:val="000000"/>
                <w:sz w:val="16"/>
                <w:szCs w:val="16"/>
              </w:rPr>
              <w:t>1172</w:t>
            </w:r>
          </w:p>
        </w:tc>
        <w:tc>
          <w:tcPr>
            <w:tcW w:w="864" w:type="dxa"/>
            <w:vAlign w:val="center"/>
            <w:hideMark/>
          </w:tcPr>
          <w:p w14:paraId="37EBF8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2B259B3" w14:textId="77777777" w:rsidR="00E42721" w:rsidRPr="009B3DCC" w:rsidRDefault="00E42721" w:rsidP="00F555E9">
            <w:pPr>
              <w:snapToGrid w:val="0"/>
              <w:jc w:val="center"/>
              <w:rPr>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F282F93" w14:textId="77777777" w:rsidR="00E42721" w:rsidRPr="009B3DCC" w:rsidRDefault="00E42721" w:rsidP="00F555E9">
            <w:pPr>
              <w:snapToGrid w:val="0"/>
              <w:jc w:val="center"/>
              <w:rPr>
                <w:sz w:val="16"/>
                <w:szCs w:val="16"/>
              </w:rPr>
            </w:pPr>
            <w:r w:rsidRPr="00266687">
              <w:rPr>
                <w:color w:val="000000"/>
                <w:sz w:val="16"/>
                <w:szCs w:val="16"/>
              </w:rPr>
              <w:t>263</w:t>
            </w:r>
          </w:p>
        </w:tc>
        <w:tc>
          <w:tcPr>
            <w:tcW w:w="1008" w:type="dxa"/>
            <w:vAlign w:val="center"/>
            <w:hideMark/>
          </w:tcPr>
          <w:p w14:paraId="03B5E483"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740C1B5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F823A8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20BA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3F7DBB2" w14:textId="77777777" w:rsidR="00E42721" w:rsidRPr="009B3DCC" w:rsidRDefault="00E42721" w:rsidP="00F555E9">
            <w:pPr>
              <w:snapToGrid w:val="0"/>
              <w:jc w:val="center"/>
              <w:rPr>
                <w:sz w:val="16"/>
                <w:szCs w:val="16"/>
              </w:rPr>
            </w:pPr>
            <w:r w:rsidRPr="00266687">
              <w:rPr>
                <w:color w:val="000000"/>
                <w:sz w:val="16"/>
                <w:szCs w:val="16"/>
              </w:rPr>
              <w:t>23.70</w:t>
            </w:r>
          </w:p>
        </w:tc>
        <w:tc>
          <w:tcPr>
            <w:tcW w:w="1008" w:type="dxa"/>
            <w:vAlign w:val="center"/>
            <w:hideMark/>
          </w:tcPr>
          <w:p w14:paraId="36B421F1"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DB66EE6" w14:textId="77777777" w:rsidTr="00F555E9">
        <w:trPr>
          <w:trHeight w:val="165"/>
        </w:trPr>
        <w:tc>
          <w:tcPr>
            <w:tcW w:w="360" w:type="dxa"/>
            <w:vAlign w:val="center"/>
            <w:hideMark/>
          </w:tcPr>
          <w:p w14:paraId="4F015602" w14:textId="77777777" w:rsidR="00E42721" w:rsidRPr="00312D86" w:rsidRDefault="00E42721" w:rsidP="00F555E9">
            <w:pPr>
              <w:snapToGrid w:val="0"/>
              <w:rPr>
                <w:sz w:val="16"/>
                <w:szCs w:val="16"/>
              </w:rPr>
            </w:pPr>
            <w:r w:rsidRPr="00312D86">
              <w:rPr>
                <w:color w:val="000000"/>
                <w:sz w:val="16"/>
                <w:szCs w:val="16"/>
              </w:rPr>
              <w:t>1173</w:t>
            </w:r>
          </w:p>
        </w:tc>
        <w:tc>
          <w:tcPr>
            <w:tcW w:w="864" w:type="dxa"/>
            <w:vAlign w:val="center"/>
            <w:hideMark/>
          </w:tcPr>
          <w:p w14:paraId="014D70C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2EC6B4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DBFBE7"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1C5B96FD"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00BC1D6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BFA33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1E51AB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D3E756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002B06F4"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3C8BFAE9" w14:textId="77777777" w:rsidTr="00F555E9">
        <w:trPr>
          <w:trHeight w:val="165"/>
        </w:trPr>
        <w:tc>
          <w:tcPr>
            <w:tcW w:w="360" w:type="dxa"/>
            <w:vAlign w:val="center"/>
            <w:hideMark/>
          </w:tcPr>
          <w:p w14:paraId="2AC92022" w14:textId="77777777" w:rsidR="00E42721" w:rsidRPr="00312D86" w:rsidRDefault="00E42721" w:rsidP="00F555E9">
            <w:pPr>
              <w:snapToGrid w:val="0"/>
              <w:rPr>
                <w:sz w:val="16"/>
                <w:szCs w:val="16"/>
              </w:rPr>
            </w:pPr>
            <w:r w:rsidRPr="00312D86">
              <w:rPr>
                <w:color w:val="000000"/>
                <w:sz w:val="16"/>
                <w:szCs w:val="16"/>
              </w:rPr>
              <w:t>1174</w:t>
            </w:r>
          </w:p>
        </w:tc>
        <w:tc>
          <w:tcPr>
            <w:tcW w:w="864" w:type="dxa"/>
            <w:vAlign w:val="center"/>
            <w:hideMark/>
          </w:tcPr>
          <w:p w14:paraId="00E2918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EF49CB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92BE6D3"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04431EA9"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1DFBE7B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3F4A19B"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AE8A08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096275F8"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21545D4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A9709F5" w14:textId="77777777" w:rsidTr="00F555E9">
        <w:trPr>
          <w:trHeight w:val="165"/>
        </w:trPr>
        <w:tc>
          <w:tcPr>
            <w:tcW w:w="360" w:type="dxa"/>
            <w:vAlign w:val="center"/>
            <w:hideMark/>
          </w:tcPr>
          <w:p w14:paraId="61258F5D" w14:textId="77777777" w:rsidR="00E42721" w:rsidRPr="00312D86" w:rsidRDefault="00E42721" w:rsidP="00F555E9">
            <w:pPr>
              <w:snapToGrid w:val="0"/>
              <w:rPr>
                <w:sz w:val="16"/>
                <w:szCs w:val="16"/>
              </w:rPr>
            </w:pPr>
            <w:r w:rsidRPr="00312D86">
              <w:rPr>
                <w:color w:val="000000"/>
                <w:sz w:val="16"/>
                <w:szCs w:val="16"/>
              </w:rPr>
              <w:t>1175</w:t>
            </w:r>
          </w:p>
        </w:tc>
        <w:tc>
          <w:tcPr>
            <w:tcW w:w="864" w:type="dxa"/>
            <w:vAlign w:val="center"/>
            <w:hideMark/>
          </w:tcPr>
          <w:p w14:paraId="78F9D10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2D3F49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85C48E9"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4765E19E"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2A8D557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B14CC1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37E64C9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916476E"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6BF0E5F"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61760DEF" w14:textId="77777777" w:rsidTr="00F555E9">
        <w:trPr>
          <w:trHeight w:val="165"/>
        </w:trPr>
        <w:tc>
          <w:tcPr>
            <w:tcW w:w="360" w:type="dxa"/>
            <w:vAlign w:val="center"/>
            <w:hideMark/>
          </w:tcPr>
          <w:p w14:paraId="3F65E5BA" w14:textId="77777777" w:rsidR="00E42721" w:rsidRPr="00312D86" w:rsidRDefault="00E42721" w:rsidP="00F555E9">
            <w:pPr>
              <w:snapToGrid w:val="0"/>
              <w:rPr>
                <w:sz w:val="16"/>
                <w:szCs w:val="16"/>
              </w:rPr>
            </w:pPr>
            <w:r w:rsidRPr="00312D86">
              <w:rPr>
                <w:color w:val="000000"/>
                <w:sz w:val="16"/>
                <w:szCs w:val="16"/>
              </w:rPr>
              <w:t>1176</w:t>
            </w:r>
          </w:p>
        </w:tc>
        <w:tc>
          <w:tcPr>
            <w:tcW w:w="864" w:type="dxa"/>
            <w:vAlign w:val="center"/>
            <w:hideMark/>
          </w:tcPr>
          <w:p w14:paraId="432AF5B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2219C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E7593CE" w14:textId="77777777" w:rsidR="00E42721" w:rsidRPr="009B3DCC" w:rsidRDefault="00E42721" w:rsidP="00F555E9">
            <w:pPr>
              <w:snapToGrid w:val="0"/>
              <w:jc w:val="center"/>
              <w:rPr>
                <w:sz w:val="16"/>
                <w:szCs w:val="16"/>
              </w:rPr>
            </w:pPr>
            <w:r w:rsidRPr="00266687">
              <w:rPr>
                <w:color w:val="000000"/>
                <w:sz w:val="16"/>
                <w:szCs w:val="16"/>
              </w:rPr>
              <w:t>264</w:t>
            </w:r>
          </w:p>
        </w:tc>
        <w:tc>
          <w:tcPr>
            <w:tcW w:w="1008" w:type="dxa"/>
            <w:vAlign w:val="center"/>
            <w:hideMark/>
          </w:tcPr>
          <w:p w14:paraId="3FB42645" w14:textId="77777777" w:rsidR="00E42721" w:rsidRPr="009B3DCC" w:rsidRDefault="00E42721" w:rsidP="00F555E9">
            <w:pPr>
              <w:snapToGrid w:val="0"/>
              <w:jc w:val="center"/>
              <w:rPr>
                <w:sz w:val="16"/>
                <w:szCs w:val="16"/>
              </w:rPr>
            </w:pPr>
            <w:r w:rsidRPr="00266687">
              <w:rPr>
                <w:color w:val="000000"/>
                <w:sz w:val="16"/>
                <w:szCs w:val="16"/>
              </w:rPr>
              <w:t>2004-11-28</w:t>
            </w:r>
          </w:p>
        </w:tc>
        <w:tc>
          <w:tcPr>
            <w:tcW w:w="1008" w:type="dxa"/>
            <w:hideMark/>
          </w:tcPr>
          <w:p w14:paraId="7D2CF62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0EB8B16"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74393E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68DAE47"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6463BDD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AFB0CC6" w14:textId="77777777" w:rsidTr="00F555E9">
        <w:trPr>
          <w:trHeight w:val="165"/>
        </w:trPr>
        <w:tc>
          <w:tcPr>
            <w:tcW w:w="360" w:type="dxa"/>
            <w:vAlign w:val="center"/>
            <w:hideMark/>
          </w:tcPr>
          <w:p w14:paraId="09017234" w14:textId="77777777" w:rsidR="00E42721" w:rsidRPr="00312D86" w:rsidRDefault="00E42721" w:rsidP="00F555E9">
            <w:pPr>
              <w:snapToGrid w:val="0"/>
              <w:rPr>
                <w:sz w:val="16"/>
                <w:szCs w:val="16"/>
              </w:rPr>
            </w:pPr>
            <w:r w:rsidRPr="00312D86">
              <w:rPr>
                <w:color w:val="000000"/>
                <w:sz w:val="16"/>
                <w:szCs w:val="16"/>
              </w:rPr>
              <w:t>1177</w:t>
            </w:r>
          </w:p>
        </w:tc>
        <w:tc>
          <w:tcPr>
            <w:tcW w:w="864" w:type="dxa"/>
            <w:vAlign w:val="center"/>
            <w:hideMark/>
          </w:tcPr>
          <w:p w14:paraId="1786E95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B28E2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603C54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9B34812"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7DE0C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2FB81D0"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5AFDB8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684E6FC" w14:textId="77777777" w:rsidR="00E42721" w:rsidRPr="009B3DCC" w:rsidRDefault="00E42721" w:rsidP="00F555E9">
            <w:pPr>
              <w:snapToGrid w:val="0"/>
              <w:jc w:val="center"/>
              <w:rPr>
                <w:sz w:val="16"/>
                <w:szCs w:val="16"/>
              </w:rPr>
            </w:pPr>
            <w:r w:rsidRPr="00266687">
              <w:rPr>
                <w:color w:val="000000"/>
                <w:sz w:val="16"/>
                <w:szCs w:val="16"/>
              </w:rPr>
              <w:t>4.30</w:t>
            </w:r>
          </w:p>
        </w:tc>
        <w:tc>
          <w:tcPr>
            <w:tcW w:w="1008" w:type="dxa"/>
            <w:vAlign w:val="center"/>
            <w:hideMark/>
          </w:tcPr>
          <w:p w14:paraId="639E4CF4"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430FE2C7" w14:textId="77777777" w:rsidTr="00F555E9">
        <w:trPr>
          <w:trHeight w:val="165"/>
        </w:trPr>
        <w:tc>
          <w:tcPr>
            <w:tcW w:w="360" w:type="dxa"/>
            <w:vAlign w:val="center"/>
            <w:hideMark/>
          </w:tcPr>
          <w:p w14:paraId="1C25E37F" w14:textId="77777777" w:rsidR="00E42721" w:rsidRPr="00312D86" w:rsidRDefault="00E42721" w:rsidP="00F555E9">
            <w:pPr>
              <w:snapToGrid w:val="0"/>
              <w:rPr>
                <w:sz w:val="16"/>
                <w:szCs w:val="16"/>
              </w:rPr>
            </w:pPr>
            <w:r w:rsidRPr="00312D86">
              <w:rPr>
                <w:color w:val="000000"/>
                <w:sz w:val="16"/>
                <w:szCs w:val="16"/>
              </w:rPr>
              <w:t>1178</w:t>
            </w:r>
          </w:p>
        </w:tc>
        <w:tc>
          <w:tcPr>
            <w:tcW w:w="864" w:type="dxa"/>
            <w:vAlign w:val="center"/>
            <w:hideMark/>
          </w:tcPr>
          <w:p w14:paraId="7495314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A8FC50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886C11D"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04AB3D05"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3850A7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92C680A"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07A006CD"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1319EAC" w14:textId="77777777" w:rsidR="00E42721" w:rsidRPr="009B3DCC" w:rsidRDefault="00E42721" w:rsidP="00F555E9">
            <w:pPr>
              <w:snapToGrid w:val="0"/>
              <w:jc w:val="center"/>
              <w:rPr>
                <w:sz w:val="16"/>
                <w:szCs w:val="16"/>
              </w:rPr>
            </w:pPr>
            <w:r w:rsidRPr="00266687">
              <w:rPr>
                <w:color w:val="000000"/>
                <w:sz w:val="16"/>
                <w:szCs w:val="16"/>
              </w:rPr>
              <w:t>6.00</w:t>
            </w:r>
          </w:p>
        </w:tc>
        <w:tc>
          <w:tcPr>
            <w:tcW w:w="1008" w:type="dxa"/>
            <w:vAlign w:val="center"/>
            <w:hideMark/>
          </w:tcPr>
          <w:p w14:paraId="07A0E8C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09C175C5" w14:textId="77777777" w:rsidTr="00F555E9">
        <w:trPr>
          <w:trHeight w:val="165"/>
        </w:trPr>
        <w:tc>
          <w:tcPr>
            <w:tcW w:w="360" w:type="dxa"/>
            <w:vAlign w:val="center"/>
            <w:hideMark/>
          </w:tcPr>
          <w:p w14:paraId="537BD21F" w14:textId="77777777" w:rsidR="00E42721" w:rsidRPr="00312D86" w:rsidRDefault="00E42721" w:rsidP="00F555E9">
            <w:pPr>
              <w:snapToGrid w:val="0"/>
              <w:rPr>
                <w:sz w:val="16"/>
                <w:szCs w:val="16"/>
              </w:rPr>
            </w:pPr>
            <w:r w:rsidRPr="00312D86">
              <w:rPr>
                <w:color w:val="000000"/>
                <w:sz w:val="16"/>
                <w:szCs w:val="16"/>
              </w:rPr>
              <w:t>1179</w:t>
            </w:r>
          </w:p>
        </w:tc>
        <w:tc>
          <w:tcPr>
            <w:tcW w:w="864" w:type="dxa"/>
            <w:vAlign w:val="center"/>
            <w:hideMark/>
          </w:tcPr>
          <w:p w14:paraId="5038C35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AA66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01ACAB6"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3EDF597F"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19792B8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871A47"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207FFE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7F0AF76"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07880F59"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5C138ED9" w14:textId="77777777" w:rsidTr="00F555E9">
        <w:trPr>
          <w:trHeight w:val="165"/>
        </w:trPr>
        <w:tc>
          <w:tcPr>
            <w:tcW w:w="360" w:type="dxa"/>
            <w:vAlign w:val="center"/>
            <w:hideMark/>
          </w:tcPr>
          <w:p w14:paraId="5DCFAF07" w14:textId="77777777" w:rsidR="00E42721" w:rsidRPr="00312D86" w:rsidRDefault="00E42721" w:rsidP="00F555E9">
            <w:pPr>
              <w:snapToGrid w:val="0"/>
              <w:rPr>
                <w:sz w:val="16"/>
                <w:szCs w:val="16"/>
              </w:rPr>
            </w:pPr>
            <w:r w:rsidRPr="00312D86">
              <w:rPr>
                <w:color w:val="000000"/>
                <w:sz w:val="16"/>
                <w:szCs w:val="16"/>
              </w:rPr>
              <w:t>1180</w:t>
            </w:r>
          </w:p>
        </w:tc>
        <w:tc>
          <w:tcPr>
            <w:tcW w:w="864" w:type="dxa"/>
            <w:vAlign w:val="center"/>
            <w:hideMark/>
          </w:tcPr>
          <w:p w14:paraId="037A7CA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D0DF09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AD36802" w14:textId="77777777" w:rsidR="00E42721" w:rsidRPr="009B3DCC" w:rsidRDefault="00E42721" w:rsidP="00F555E9">
            <w:pPr>
              <w:snapToGrid w:val="0"/>
              <w:jc w:val="center"/>
              <w:rPr>
                <w:sz w:val="16"/>
                <w:szCs w:val="16"/>
              </w:rPr>
            </w:pPr>
            <w:r w:rsidRPr="00266687">
              <w:rPr>
                <w:color w:val="000000"/>
                <w:sz w:val="16"/>
                <w:szCs w:val="16"/>
              </w:rPr>
              <w:t>265</w:t>
            </w:r>
          </w:p>
        </w:tc>
        <w:tc>
          <w:tcPr>
            <w:tcW w:w="1008" w:type="dxa"/>
            <w:vAlign w:val="center"/>
            <w:hideMark/>
          </w:tcPr>
          <w:p w14:paraId="4B49F370" w14:textId="77777777" w:rsidR="00E42721" w:rsidRPr="009B3DCC" w:rsidRDefault="00E42721" w:rsidP="00F555E9">
            <w:pPr>
              <w:snapToGrid w:val="0"/>
              <w:jc w:val="center"/>
              <w:rPr>
                <w:sz w:val="16"/>
                <w:szCs w:val="16"/>
              </w:rPr>
            </w:pPr>
            <w:r w:rsidRPr="00266687">
              <w:rPr>
                <w:color w:val="000000"/>
                <w:sz w:val="16"/>
                <w:szCs w:val="16"/>
              </w:rPr>
              <w:t>2004-12-04</w:t>
            </w:r>
          </w:p>
        </w:tc>
        <w:tc>
          <w:tcPr>
            <w:tcW w:w="1008" w:type="dxa"/>
            <w:hideMark/>
          </w:tcPr>
          <w:p w14:paraId="6F0CD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11CC9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54E389C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828D8CE"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12121DF2"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A1CC780" w14:textId="77777777" w:rsidTr="00F555E9">
        <w:trPr>
          <w:trHeight w:val="165"/>
        </w:trPr>
        <w:tc>
          <w:tcPr>
            <w:tcW w:w="360" w:type="dxa"/>
            <w:vAlign w:val="center"/>
            <w:hideMark/>
          </w:tcPr>
          <w:p w14:paraId="755C150A" w14:textId="77777777" w:rsidR="00E42721" w:rsidRPr="00312D86" w:rsidRDefault="00E42721" w:rsidP="00F555E9">
            <w:pPr>
              <w:snapToGrid w:val="0"/>
              <w:rPr>
                <w:sz w:val="16"/>
                <w:szCs w:val="16"/>
              </w:rPr>
            </w:pPr>
            <w:r w:rsidRPr="00312D86">
              <w:rPr>
                <w:color w:val="000000"/>
                <w:sz w:val="16"/>
                <w:szCs w:val="16"/>
              </w:rPr>
              <w:t>1181</w:t>
            </w:r>
          </w:p>
        </w:tc>
        <w:tc>
          <w:tcPr>
            <w:tcW w:w="864" w:type="dxa"/>
            <w:vAlign w:val="center"/>
            <w:hideMark/>
          </w:tcPr>
          <w:p w14:paraId="68A0044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DD154D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2B07A4C"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7508650"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373D503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63B9E8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783CA81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A0A0D91" w14:textId="77777777" w:rsidR="00E42721" w:rsidRPr="009B3DCC" w:rsidRDefault="00E42721" w:rsidP="00F555E9">
            <w:pPr>
              <w:snapToGrid w:val="0"/>
              <w:jc w:val="center"/>
              <w:rPr>
                <w:sz w:val="16"/>
                <w:szCs w:val="16"/>
              </w:rPr>
            </w:pPr>
            <w:r w:rsidRPr="00266687">
              <w:rPr>
                <w:color w:val="000000"/>
                <w:sz w:val="16"/>
                <w:szCs w:val="16"/>
              </w:rPr>
              <w:t>11.50</w:t>
            </w:r>
          </w:p>
        </w:tc>
        <w:tc>
          <w:tcPr>
            <w:tcW w:w="1008" w:type="dxa"/>
            <w:vAlign w:val="center"/>
            <w:hideMark/>
          </w:tcPr>
          <w:p w14:paraId="7EB753F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428E116" w14:textId="77777777" w:rsidTr="00F555E9">
        <w:trPr>
          <w:trHeight w:val="165"/>
        </w:trPr>
        <w:tc>
          <w:tcPr>
            <w:tcW w:w="360" w:type="dxa"/>
            <w:vAlign w:val="center"/>
            <w:hideMark/>
          </w:tcPr>
          <w:p w14:paraId="1D1E701D" w14:textId="77777777" w:rsidR="00E42721" w:rsidRPr="00312D86" w:rsidRDefault="00E42721" w:rsidP="00F555E9">
            <w:pPr>
              <w:snapToGrid w:val="0"/>
              <w:rPr>
                <w:sz w:val="16"/>
                <w:szCs w:val="16"/>
              </w:rPr>
            </w:pPr>
            <w:r w:rsidRPr="00312D86">
              <w:rPr>
                <w:color w:val="000000"/>
                <w:sz w:val="16"/>
                <w:szCs w:val="16"/>
              </w:rPr>
              <w:t>1182</w:t>
            </w:r>
          </w:p>
        </w:tc>
        <w:tc>
          <w:tcPr>
            <w:tcW w:w="864" w:type="dxa"/>
            <w:vAlign w:val="center"/>
            <w:hideMark/>
          </w:tcPr>
          <w:p w14:paraId="33BFD0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0B30D3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00E2229"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4941676B"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6D295C9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6D3170D"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4B283F1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6209286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145ECE9C"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71D56D74" w14:textId="77777777" w:rsidTr="00F555E9">
        <w:trPr>
          <w:trHeight w:val="165"/>
        </w:trPr>
        <w:tc>
          <w:tcPr>
            <w:tcW w:w="360" w:type="dxa"/>
            <w:vAlign w:val="center"/>
            <w:hideMark/>
          </w:tcPr>
          <w:p w14:paraId="7F4FB51F" w14:textId="77777777" w:rsidR="00E42721" w:rsidRPr="00312D86" w:rsidRDefault="00E42721" w:rsidP="00F555E9">
            <w:pPr>
              <w:snapToGrid w:val="0"/>
              <w:rPr>
                <w:sz w:val="16"/>
                <w:szCs w:val="16"/>
              </w:rPr>
            </w:pPr>
            <w:r w:rsidRPr="00312D86">
              <w:rPr>
                <w:color w:val="000000"/>
                <w:sz w:val="16"/>
                <w:szCs w:val="16"/>
              </w:rPr>
              <w:t>1183</w:t>
            </w:r>
          </w:p>
        </w:tc>
        <w:tc>
          <w:tcPr>
            <w:tcW w:w="864" w:type="dxa"/>
            <w:vAlign w:val="center"/>
            <w:hideMark/>
          </w:tcPr>
          <w:p w14:paraId="2FE46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82795C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1AAF612"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26AF0282"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22FFF34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02460D4"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1EA378C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05D93B6" w14:textId="77777777" w:rsidR="00E42721" w:rsidRPr="009B3DCC" w:rsidRDefault="00E42721" w:rsidP="00F555E9">
            <w:pPr>
              <w:snapToGrid w:val="0"/>
              <w:jc w:val="center"/>
              <w:rPr>
                <w:sz w:val="16"/>
                <w:szCs w:val="16"/>
              </w:rPr>
            </w:pPr>
            <w:r w:rsidRPr="00266687">
              <w:rPr>
                <w:color w:val="000000"/>
                <w:sz w:val="16"/>
                <w:szCs w:val="16"/>
              </w:rPr>
              <w:t>17.60</w:t>
            </w:r>
          </w:p>
        </w:tc>
        <w:tc>
          <w:tcPr>
            <w:tcW w:w="1008" w:type="dxa"/>
            <w:vAlign w:val="center"/>
            <w:hideMark/>
          </w:tcPr>
          <w:p w14:paraId="20F854AE"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A6D605" w14:textId="77777777" w:rsidTr="00F555E9">
        <w:trPr>
          <w:trHeight w:val="165"/>
        </w:trPr>
        <w:tc>
          <w:tcPr>
            <w:tcW w:w="360" w:type="dxa"/>
            <w:vAlign w:val="center"/>
            <w:hideMark/>
          </w:tcPr>
          <w:p w14:paraId="23D4E5FE" w14:textId="77777777" w:rsidR="00E42721" w:rsidRPr="00312D86" w:rsidRDefault="00E42721" w:rsidP="00F555E9">
            <w:pPr>
              <w:snapToGrid w:val="0"/>
              <w:rPr>
                <w:sz w:val="16"/>
                <w:szCs w:val="16"/>
              </w:rPr>
            </w:pPr>
            <w:r w:rsidRPr="00312D86">
              <w:rPr>
                <w:color w:val="000000"/>
                <w:sz w:val="16"/>
                <w:szCs w:val="16"/>
              </w:rPr>
              <w:t>1184</w:t>
            </w:r>
          </w:p>
        </w:tc>
        <w:tc>
          <w:tcPr>
            <w:tcW w:w="864" w:type="dxa"/>
            <w:vAlign w:val="center"/>
            <w:hideMark/>
          </w:tcPr>
          <w:p w14:paraId="3987F5A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E7B9D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7D26E4F" w14:textId="77777777" w:rsidR="00E42721" w:rsidRPr="009B3DCC" w:rsidRDefault="00E42721" w:rsidP="00F555E9">
            <w:pPr>
              <w:snapToGrid w:val="0"/>
              <w:jc w:val="center"/>
              <w:rPr>
                <w:sz w:val="16"/>
                <w:szCs w:val="16"/>
              </w:rPr>
            </w:pPr>
            <w:r w:rsidRPr="00266687">
              <w:rPr>
                <w:color w:val="000000"/>
                <w:sz w:val="16"/>
                <w:szCs w:val="16"/>
              </w:rPr>
              <w:t>266</w:t>
            </w:r>
          </w:p>
        </w:tc>
        <w:tc>
          <w:tcPr>
            <w:tcW w:w="1008" w:type="dxa"/>
            <w:vAlign w:val="center"/>
            <w:hideMark/>
          </w:tcPr>
          <w:p w14:paraId="0EDEC5C9" w14:textId="77777777" w:rsidR="00E42721" w:rsidRPr="009B3DCC" w:rsidRDefault="00E42721" w:rsidP="00F555E9">
            <w:pPr>
              <w:snapToGrid w:val="0"/>
              <w:jc w:val="center"/>
              <w:rPr>
                <w:sz w:val="16"/>
                <w:szCs w:val="16"/>
              </w:rPr>
            </w:pPr>
            <w:r w:rsidRPr="00266687">
              <w:rPr>
                <w:color w:val="000000"/>
                <w:sz w:val="16"/>
                <w:szCs w:val="16"/>
              </w:rPr>
              <w:t>2004-12-26</w:t>
            </w:r>
          </w:p>
        </w:tc>
        <w:tc>
          <w:tcPr>
            <w:tcW w:w="1008" w:type="dxa"/>
            <w:hideMark/>
          </w:tcPr>
          <w:p w14:paraId="135677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41ADA1" w14:textId="77777777" w:rsidR="00E42721" w:rsidRPr="009B3DCC" w:rsidRDefault="00E42721" w:rsidP="00F555E9">
            <w:pPr>
              <w:snapToGrid w:val="0"/>
              <w:jc w:val="center"/>
              <w:rPr>
                <w:sz w:val="16"/>
                <w:szCs w:val="16"/>
              </w:rPr>
            </w:pPr>
            <w:r w:rsidRPr="00266687">
              <w:rPr>
                <w:color w:val="000000"/>
                <w:sz w:val="16"/>
                <w:szCs w:val="16"/>
              </w:rPr>
              <w:t>2004</w:t>
            </w:r>
          </w:p>
        </w:tc>
        <w:tc>
          <w:tcPr>
            <w:tcW w:w="1008" w:type="dxa"/>
            <w:vAlign w:val="center"/>
            <w:hideMark/>
          </w:tcPr>
          <w:p w14:paraId="2DAEF0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A9C4F" w14:textId="77777777" w:rsidR="00E42721" w:rsidRPr="009B3DCC" w:rsidRDefault="00E42721" w:rsidP="00F555E9">
            <w:pPr>
              <w:snapToGrid w:val="0"/>
              <w:jc w:val="center"/>
              <w:rPr>
                <w:sz w:val="16"/>
                <w:szCs w:val="16"/>
              </w:rPr>
            </w:pPr>
            <w:r w:rsidRPr="00266687">
              <w:rPr>
                <w:color w:val="000000"/>
                <w:sz w:val="16"/>
                <w:szCs w:val="16"/>
              </w:rPr>
              <w:t>22.40</w:t>
            </w:r>
          </w:p>
        </w:tc>
        <w:tc>
          <w:tcPr>
            <w:tcW w:w="1008" w:type="dxa"/>
            <w:vAlign w:val="center"/>
            <w:hideMark/>
          </w:tcPr>
          <w:p w14:paraId="4E2B569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76525EFB" w14:textId="77777777" w:rsidTr="00F555E9">
        <w:trPr>
          <w:trHeight w:val="165"/>
        </w:trPr>
        <w:tc>
          <w:tcPr>
            <w:tcW w:w="360" w:type="dxa"/>
            <w:vAlign w:val="center"/>
            <w:hideMark/>
          </w:tcPr>
          <w:p w14:paraId="6E6D69DC" w14:textId="77777777" w:rsidR="00E42721" w:rsidRPr="00312D86" w:rsidRDefault="00E42721" w:rsidP="00F555E9">
            <w:pPr>
              <w:snapToGrid w:val="0"/>
              <w:rPr>
                <w:sz w:val="16"/>
                <w:szCs w:val="16"/>
              </w:rPr>
            </w:pPr>
            <w:r w:rsidRPr="00312D86">
              <w:rPr>
                <w:color w:val="000000"/>
                <w:sz w:val="16"/>
                <w:szCs w:val="16"/>
              </w:rPr>
              <w:t>1185</w:t>
            </w:r>
          </w:p>
        </w:tc>
        <w:tc>
          <w:tcPr>
            <w:tcW w:w="864" w:type="dxa"/>
            <w:vAlign w:val="center"/>
            <w:hideMark/>
          </w:tcPr>
          <w:p w14:paraId="76831A6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99AB0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84306E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0E6BCFB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590B66A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56D2A92"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6806F51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F522DC" w14:textId="77777777" w:rsidR="00E42721" w:rsidRPr="009B3DCC" w:rsidRDefault="00E42721" w:rsidP="00F555E9">
            <w:pPr>
              <w:snapToGrid w:val="0"/>
              <w:jc w:val="center"/>
              <w:rPr>
                <w:sz w:val="16"/>
                <w:szCs w:val="16"/>
              </w:rPr>
            </w:pPr>
            <w:r w:rsidRPr="00266687">
              <w:rPr>
                <w:color w:val="000000"/>
                <w:sz w:val="16"/>
                <w:szCs w:val="16"/>
              </w:rPr>
              <w:t>13.50</w:t>
            </w:r>
          </w:p>
        </w:tc>
        <w:tc>
          <w:tcPr>
            <w:tcW w:w="1008" w:type="dxa"/>
            <w:vAlign w:val="center"/>
            <w:hideMark/>
          </w:tcPr>
          <w:p w14:paraId="704731E7" w14:textId="77777777" w:rsidR="00E42721" w:rsidRPr="009B3DCC" w:rsidRDefault="00E42721" w:rsidP="00F555E9">
            <w:pPr>
              <w:snapToGrid w:val="0"/>
              <w:jc w:val="center"/>
              <w:rPr>
                <w:sz w:val="16"/>
                <w:szCs w:val="16"/>
              </w:rPr>
            </w:pPr>
            <w:r w:rsidRPr="00266687">
              <w:rPr>
                <w:color w:val="000000"/>
                <w:sz w:val="16"/>
                <w:szCs w:val="16"/>
              </w:rPr>
              <w:t>0.80</w:t>
            </w:r>
          </w:p>
        </w:tc>
      </w:tr>
      <w:tr w:rsidR="00E42721" w:rsidRPr="009B3DCC" w14:paraId="04720236" w14:textId="77777777" w:rsidTr="00F555E9">
        <w:trPr>
          <w:trHeight w:val="180"/>
        </w:trPr>
        <w:tc>
          <w:tcPr>
            <w:tcW w:w="360" w:type="dxa"/>
            <w:vAlign w:val="center"/>
            <w:hideMark/>
          </w:tcPr>
          <w:p w14:paraId="5112AAF5" w14:textId="77777777" w:rsidR="00E42721" w:rsidRPr="00312D86" w:rsidRDefault="00E42721" w:rsidP="00F555E9">
            <w:pPr>
              <w:snapToGrid w:val="0"/>
              <w:rPr>
                <w:sz w:val="16"/>
                <w:szCs w:val="16"/>
              </w:rPr>
            </w:pPr>
            <w:r w:rsidRPr="00312D86">
              <w:rPr>
                <w:color w:val="000000"/>
                <w:sz w:val="16"/>
                <w:szCs w:val="16"/>
              </w:rPr>
              <w:t>1186</w:t>
            </w:r>
          </w:p>
        </w:tc>
        <w:tc>
          <w:tcPr>
            <w:tcW w:w="864" w:type="dxa"/>
            <w:vAlign w:val="center"/>
            <w:hideMark/>
          </w:tcPr>
          <w:p w14:paraId="543568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005141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E1AC5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559CB56E"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77E92F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7D6DD3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8F120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57F98A9" w14:textId="77777777" w:rsidR="00E42721" w:rsidRPr="009B3DCC" w:rsidRDefault="00E42721" w:rsidP="00F555E9">
            <w:pPr>
              <w:snapToGrid w:val="0"/>
              <w:jc w:val="center"/>
              <w:rPr>
                <w:sz w:val="16"/>
                <w:szCs w:val="16"/>
              </w:rPr>
            </w:pPr>
            <w:r w:rsidRPr="00266687">
              <w:rPr>
                <w:color w:val="000000"/>
                <w:sz w:val="16"/>
                <w:szCs w:val="16"/>
              </w:rPr>
              <w:t>17.20</w:t>
            </w:r>
          </w:p>
        </w:tc>
        <w:tc>
          <w:tcPr>
            <w:tcW w:w="1008" w:type="dxa"/>
            <w:vAlign w:val="center"/>
            <w:hideMark/>
          </w:tcPr>
          <w:p w14:paraId="3B10895A"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90399BE" w14:textId="77777777" w:rsidTr="00F555E9">
        <w:trPr>
          <w:trHeight w:val="165"/>
        </w:trPr>
        <w:tc>
          <w:tcPr>
            <w:tcW w:w="360" w:type="dxa"/>
            <w:vAlign w:val="center"/>
            <w:hideMark/>
          </w:tcPr>
          <w:p w14:paraId="24CB9428" w14:textId="77777777" w:rsidR="00E42721" w:rsidRPr="00312D86" w:rsidRDefault="00E42721" w:rsidP="00F555E9">
            <w:pPr>
              <w:snapToGrid w:val="0"/>
              <w:rPr>
                <w:sz w:val="16"/>
                <w:szCs w:val="16"/>
              </w:rPr>
            </w:pPr>
            <w:r w:rsidRPr="00312D86">
              <w:rPr>
                <w:color w:val="000000"/>
                <w:sz w:val="16"/>
                <w:szCs w:val="16"/>
              </w:rPr>
              <w:t>1187</w:t>
            </w:r>
          </w:p>
        </w:tc>
        <w:tc>
          <w:tcPr>
            <w:tcW w:w="864" w:type="dxa"/>
            <w:vAlign w:val="center"/>
            <w:hideMark/>
          </w:tcPr>
          <w:p w14:paraId="30FF816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13E8B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7D48DD2"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3051B876"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4A1E546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89966A4"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00345E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89E25E2" w14:textId="77777777" w:rsidR="00E42721" w:rsidRPr="009B3DCC" w:rsidRDefault="00E42721" w:rsidP="00F555E9">
            <w:pPr>
              <w:snapToGrid w:val="0"/>
              <w:jc w:val="center"/>
              <w:rPr>
                <w:sz w:val="16"/>
                <w:szCs w:val="16"/>
              </w:rPr>
            </w:pPr>
            <w:r w:rsidRPr="00266687">
              <w:rPr>
                <w:color w:val="000000"/>
                <w:sz w:val="16"/>
                <w:szCs w:val="16"/>
              </w:rPr>
              <w:t>23.20</w:t>
            </w:r>
          </w:p>
        </w:tc>
        <w:tc>
          <w:tcPr>
            <w:tcW w:w="1008" w:type="dxa"/>
            <w:vAlign w:val="center"/>
            <w:hideMark/>
          </w:tcPr>
          <w:p w14:paraId="06201CF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4D641238" w14:textId="77777777" w:rsidTr="00F555E9">
        <w:trPr>
          <w:trHeight w:val="165"/>
        </w:trPr>
        <w:tc>
          <w:tcPr>
            <w:tcW w:w="360" w:type="dxa"/>
            <w:vAlign w:val="center"/>
            <w:hideMark/>
          </w:tcPr>
          <w:p w14:paraId="3A2DC8BB" w14:textId="77777777" w:rsidR="00E42721" w:rsidRPr="00312D86" w:rsidRDefault="00E42721" w:rsidP="00F555E9">
            <w:pPr>
              <w:snapToGrid w:val="0"/>
              <w:rPr>
                <w:sz w:val="16"/>
                <w:szCs w:val="16"/>
              </w:rPr>
            </w:pPr>
            <w:r w:rsidRPr="00312D86">
              <w:rPr>
                <w:color w:val="000000"/>
                <w:sz w:val="16"/>
                <w:szCs w:val="16"/>
              </w:rPr>
              <w:t>1188</w:t>
            </w:r>
          </w:p>
        </w:tc>
        <w:tc>
          <w:tcPr>
            <w:tcW w:w="864" w:type="dxa"/>
            <w:vAlign w:val="center"/>
            <w:hideMark/>
          </w:tcPr>
          <w:p w14:paraId="097A8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BA7E4D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03AE9B" w14:textId="77777777" w:rsidR="00E42721" w:rsidRPr="009B3DCC" w:rsidRDefault="00E42721" w:rsidP="00F555E9">
            <w:pPr>
              <w:snapToGrid w:val="0"/>
              <w:jc w:val="center"/>
              <w:rPr>
                <w:sz w:val="16"/>
                <w:szCs w:val="16"/>
              </w:rPr>
            </w:pPr>
            <w:r w:rsidRPr="00266687">
              <w:rPr>
                <w:color w:val="000000"/>
                <w:sz w:val="16"/>
                <w:szCs w:val="16"/>
              </w:rPr>
              <w:t>267</w:t>
            </w:r>
          </w:p>
        </w:tc>
        <w:tc>
          <w:tcPr>
            <w:tcW w:w="1008" w:type="dxa"/>
            <w:vAlign w:val="center"/>
            <w:hideMark/>
          </w:tcPr>
          <w:p w14:paraId="2F4E2C41" w14:textId="77777777" w:rsidR="00E42721" w:rsidRPr="009B3DCC" w:rsidRDefault="00E42721" w:rsidP="00F555E9">
            <w:pPr>
              <w:snapToGrid w:val="0"/>
              <w:jc w:val="center"/>
              <w:rPr>
                <w:sz w:val="16"/>
                <w:szCs w:val="16"/>
              </w:rPr>
            </w:pPr>
            <w:r w:rsidRPr="00266687">
              <w:rPr>
                <w:color w:val="000000"/>
                <w:sz w:val="16"/>
                <w:szCs w:val="16"/>
              </w:rPr>
              <w:t>2005-01-22</w:t>
            </w:r>
          </w:p>
        </w:tc>
        <w:tc>
          <w:tcPr>
            <w:tcW w:w="1008" w:type="dxa"/>
            <w:hideMark/>
          </w:tcPr>
          <w:p w14:paraId="6504791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7A5C85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E035D7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247591" w14:textId="77777777" w:rsidR="00E42721" w:rsidRPr="009B3DCC" w:rsidRDefault="00E42721" w:rsidP="00F555E9">
            <w:pPr>
              <w:snapToGrid w:val="0"/>
              <w:jc w:val="center"/>
              <w:rPr>
                <w:sz w:val="16"/>
                <w:szCs w:val="16"/>
              </w:rPr>
            </w:pPr>
            <w:r w:rsidRPr="00266687">
              <w:rPr>
                <w:color w:val="000000"/>
                <w:sz w:val="16"/>
                <w:szCs w:val="16"/>
              </w:rPr>
              <w:t>26.60</w:t>
            </w:r>
          </w:p>
        </w:tc>
        <w:tc>
          <w:tcPr>
            <w:tcW w:w="1008" w:type="dxa"/>
            <w:vAlign w:val="center"/>
            <w:hideMark/>
          </w:tcPr>
          <w:p w14:paraId="5BBF1A6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789D7586" w14:textId="77777777" w:rsidTr="00F555E9">
        <w:trPr>
          <w:trHeight w:val="165"/>
        </w:trPr>
        <w:tc>
          <w:tcPr>
            <w:tcW w:w="360" w:type="dxa"/>
            <w:vAlign w:val="center"/>
            <w:hideMark/>
          </w:tcPr>
          <w:p w14:paraId="131BC869" w14:textId="77777777" w:rsidR="00E42721" w:rsidRPr="00312D86" w:rsidRDefault="00E42721" w:rsidP="00F555E9">
            <w:pPr>
              <w:snapToGrid w:val="0"/>
              <w:rPr>
                <w:sz w:val="16"/>
                <w:szCs w:val="16"/>
              </w:rPr>
            </w:pPr>
            <w:r w:rsidRPr="00312D86">
              <w:rPr>
                <w:color w:val="000000"/>
                <w:sz w:val="16"/>
                <w:szCs w:val="16"/>
              </w:rPr>
              <w:t>1189</w:t>
            </w:r>
          </w:p>
        </w:tc>
        <w:tc>
          <w:tcPr>
            <w:tcW w:w="864" w:type="dxa"/>
            <w:vAlign w:val="center"/>
            <w:hideMark/>
          </w:tcPr>
          <w:p w14:paraId="2BE4245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6A53AA7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BECD21"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00D02C2E"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4D3B953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1D9054E"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DAD2C7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790CF97" w14:textId="77777777" w:rsidR="00E42721" w:rsidRPr="009B3DCC" w:rsidRDefault="00E42721" w:rsidP="00F555E9">
            <w:pPr>
              <w:snapToGrid w:val="0"/>
              <w:jc w:val="center"/>
              <w:rPr>
                <w:sz w:val="16"/>
                <w:szCs w:val="16"/>
              </w:rPr>
            </w:pPr>
            <w:r w:rsidRPr="00266687">
              <w:rPr>
                <w:color w:val="000000"/>
                <w:sz w:val="16"/>
                <w:szCs w:val="16"/>
              </w:rPr>
              <w:t>2.10</w:t>
            </w:r>
          </w:p>
        </w:tc>
        <w:tc>
          <w:tcPr>
            <w:tcW w:w="1008" w:type="dxa"/>
            <w:vAlign w:val="center"/>
            <w:hideMark/>
          </w:tcPr>
          <w:p w14:paraId="0978C154"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72088FC3" w14:textId="77777777" w:rsidTr="00F555E9">
        <w:trPr>
          <w:trHeight w:val="165"/>
        </w:trPr>
        <w:tc>
          <w:tcPr>
            <w:tcW w:w="360" w:type="dxa"/>
            <w:vAlign w:val="center"/>
            <w:hideMark/>
          </w:tcPr>
          <w:p w14:paraId="4BB296DB" w14:textId="77777777" w:rsidR="00E42721" w:rsidRPr="00312D86" w:rsidRDefault="00E42721" w:rsidP="00F555E9">
            <w:pPr>
              <w:snapToGrid w:val="0"/>
              <w:rPr>
                <w:sz w:val="16"/>
                <w:szCs w:val="16"/>
              </w:rPr>
            </w:pPr>
            <w:r w:rsidRPr="00312D86">
              <w:rPr>
                <w:color w:val="000000"/>
                <w:sz w:val="16"/>
                <w:szCs w:val="16"/>
              </w:rPr>
              <w:t>1190</w:t>
            </w:r>
          </w:p>
        </w:tc>
        <w:tc>
          <w:tcPr>
            <w:tcW w:w="864" w:type="dxa"/>
            <w:vAlign w:val="center"/>
            <w:hideMark/>
          </w:tcPr>
          <w:p w14:paraId="1D522F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4E575E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E8CBA7"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7AD98A13"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0692F4E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EC9773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1EF4F2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4BC3A4C"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7415591C"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62C5E953" w14:textId="77777777" w:rsidTr="00F555E9">
        <w:trPr>
          <w:trHeight w:val="165"/>
        </w:trPr>
        <w:tc>
          <w:tcPr>
            <w:tcW w:w="360" w:type="dxa"/>
            <w:vAlign w:val="center"/>
            <w:hideMark/>
          </w:tcPr>
          <w:p w14:paraId="4D803123" w14:textId="77777777" w:rsidR="00E42721" w:rsidRPr="00312D86" w:rsidRDefault="00E42721" w:rsidP="00F555E9">
            <w:pPr>
              <w:snapToGrid w:val="0"/>
              <w:rPr>
                <w:sz w:val="16"/>
                <w:szCs w:val="16"/>
              </w:rPr>
            </w:pPr>
            <w:r w:rsidRPr="00312D86">
              <w:rPr>
                <w:color w:val="000000"/>
                <w:sz w:val="16"/>
                <w:szCs w:val="16"/>
              </w:rPr>
              <w:t>1191</w:t>
            </w:r>
          </w:p>
        </w:tc>
        <w:tc>
          <w:tcPr>
            <w:tcW w:w="864" w:type="dxa"/>
            <w:vAlign w:val="center"/>
            <w:hideMark/>
          </w:tcPr>
          <w:p w14:paraId="49E9EAF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DE740F3"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BB3677F"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4C9635F9"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39A16C3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0C092B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6C9DE3B"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395F7685" w14:textId="77777777" w:rsidR="00E42721" w:rsidRPr="009B3DCC" w:rsidRDefault="00E42721" w:rsidP="00F555E9">
            <w:pPr>
              <w:snapToGrid w:val="0"/>
              <w:jc w:val="center"/>
              <w:rPr>
                <w:sz w:val="16"/>
                <w:szCs w:val="16"/>
              </w:rPr>
            </w:pPr>
            <w:r w:rsidRPr="00266687">
              <w:rPr>
                <w:color w:val="000000"/>
                <w:sz w:val="16"/>
                <w:szCs w:val="16"/>
              </w:rPr>
              <w:t>2.30</w:t>
            </w:r>
          </w:p>
        </w:tc>
        <w:tc>
          <w:tcPr>
            <w:tcW w:w="1008" w:type="dxa"/>
            <w:vAlign w:val="center"/>
            <w:hideMark/>
          </w:tcPr>
          <w:p w14:paraId="1E529FB7" w14:textId="77777777" w:rsidR="00E42721" w:rsidRPr="009B3DCC" w:rsidRDefault="00E42721" w:rsidP="00F555E9">
            <w:pPr>
              <w:snapToGrid w:val="0"/>
              <w:jc w:val="center"/>
              <w:rPr>
                <w:sz w:val="16"/>
                <w:szCs w:val="16"/>
              </w:rPr>
            </w:pPr>
            <w:r w:rsidRPr="00266687">
              <w:rPr>
                <w:color w:val="000000"/>
                <w:sz w:val="16"/>
                <w:szCs w:val="16"/>
              </w:rPr>
              <w:t>5.30</w:t>
            </w:r>
          </w:p>
        </w:tc>
      </w:tr>
      <w:tr w:rsidR="00E42721" w:rsidRPr="009B3DCC" w14:paraId="1EC6BC6B" w14:textId="77777777" w:rsidTr="00F555E9">
        <w:trPr>
          <w:trHeight w:val="165"/>
        </w:trPr>
        <w:tc>
          <w:tcPr>
            <w:tcW w:w="360" w:type="dxa"/>
            <w:vAlign w:val="center"/>
            <w:hideMark/>
          </w:tcPr>
          <w:p w14:paraId="5D94F7AE" w14:textId="77777777" w:rsidR="00E42721" w:rsidRPr="00312D86" w:rsidRDefault="00E42721" w:rsidP="00F555E9">
            <w:pPr>
              <w:snapToGrid w:val="0"/>
              <w:rPr>
                <w:sz w:val="16"/>
                <w:szCs w:val="16"/>
              </w:rPr>
            </w:pPr>
            <w:r w:rsidRPr="00312D86">
              <w:rPr>
                <w:color w:val="000000"/>
                <w:sz w:val="16"/>
                <w:szCs w:val="16"/>
              </w:rPr>
              <w:t>1192</w:t>
            </w:r>
          </w:p>
        </w:tc>
        <w:tc>
          <w:tcPr>
            <w:tcW w:w="864" w:type="dxa"/>
            <w:vAlign w:val="center"/>
            <w:hideMark/>
          </w:tcPr>
          <w:p w14:paraId="36EEC8F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19FB3A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6BAAE14" w14:textId="77777777" w:rsidR="00E42721" w:rsidRPr="009B3DCC" w:rsidRDefault="00E42721" w:rsidP="00F555E9">
            <w:pPr>
              <w:snapToGrid w:val="0"/>
              <w:jc w:val="center"/>
              <w:rPr>
                <w:sz w:val="16"/>
                <w:szCs w:val="16"/>
              </w:rPr>
            </w:pPr>
            <w:r w:rsidRPr="00266687">
              <w:rPr>
                <w:color w:val="000000"/>
                <w:sz w:val="16"/>
                <w:szCs w:val="16"/>
              </w:rPr>
              <w:t>268</w:t>
            </w:r>
          </w:p>
        </w:tc>
        <w:tc>
          <w:tcPr>
            <w:tcW w:w="1008" w:type="dxa"/>
            <w:vAlign w:val="center"/>
            <w:hideMark/>
          </w:tcPr>
          <w:p w14:paraId="22B534DF" w14:textId="77777777" w:rsidR="00E42721" w:rsidRPr="009B3DCC" w:rsidRDefault="00E42721" w:rsidP="00F555E9">
            <w:pPr>
              <w:snapToGrid w:val="0"/>
              <w:jc w:val="center"/>
              <w:rPr>
                <w:sz w:val="16"/>
                <w:szCs w:val="16"/>
              </w:rPr>
            </w:pPr>
            <w:r w:rsidRPr="00266687">
              <w:rPr>
                <w:color w:val="000000"/>
                <w:sz w:val="16"/>
                <w:szCs w:val="16"/>
              </w:rPr>
              <w:t>2005-11-16</w:t>
            </w:r>
          </w:p>
        </w:tc>
        <w:tc>
          <w:tcPr>
            <w:tcW w:w="1008" w:type="dxa"/>
            <w:hideMark/>
          </w:tcPr>
          <w:p w14:paraId="1CBA1AC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A19D2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1517CE99"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D5D71BD"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14E1354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0360E45B" w14:textId="77777777" w:rsidTr="00F555E9">
        <w:trPr>
          <w:trHeight w:val="165"/>
        </w:trPr>
        <w:tc>
          <w:tcPr>
            <w:tcW w:w="360" w:type="dxa"/>
            <w:vAlign w:val="center"/>
            <w:hideMark/>
          </w:tcPr>
          <w:p w14:paraId="4937087F" w14:textId="77777777" w:rsidR="00E42721" w:rsidRPr="00312D86" w:rsidRDefault="00E42721" w:rsidP="00F555E9">
            <w:pPr>
              <w:snapToGrid w:val="0"/>
              <w:rPr>
                <w:sz w:val="16"/>
                <w:szCs w:val="16"/>
              </w:rPr>
            </w:pPr>
            <w:r w:rsidRPr="00312D86">
              <w:rPr>
                <w:color w:val="000000"/>
                <w:sz w:val="16"/>
                <w:szCs w:val="16"/>
              </w:rPr>
              <w:t>1193</w:t>
            </w:r>
          </w:p>
        </w:tc>
        <w:tc>
          <w:tcPr>
            <w:tcW w:w="864" w:type="dxa"/>
            <w:vAlign w:val="center"/>
            <w:hideMark/>
          </w:tcPr>
          <w:p w14:paraId="5F4DCFB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727A38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6B98DBE"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277F9D19"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65BA913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161A93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AA6AD8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5CE7F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23CD915"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8841F54" w14:textId="77777777" w:rsidTr="00F555E9">
        <w:trPr>
          <w:trHeight w:val="165"/>
        </w:trPr>
        <w:tc>
          <w:tcPr>
            <w:tcW w:w="360" w:type="dxa"/>
            <w:vAlign w:val="center"/>
            <w:hideMark/>
          </w:tcPr>
          <w:p w14:paraId="372535D9" w14:textId="77777777" w:rsidR="00E42721" w:rsidRPr="00312D86" w:rsidRDefault="00E42721" w:rsidP="00F555E9">
            <w:pPr>
              <w:snapToGrid w:val="0"/>
              <w:rPr>
                <w:sz w:val="16"/>
                <w:szCs w:val="16"/>
              </w:rPr>
            </w:pPr>
            <w:r w:rsidRPr="00312D86">
              <w:rPr>
                <w:color w:val="000000"/>
                <w:sz w:val="16"/>
                <w:szCs w:val="16"/>
              </w:rPr>
              <w:t>1194</w:t>
            </w:r>
          </w:p>
        </w:tc>
        <w:tc>
          <w:tcPr>
            <w:tcW w:w="864" w:type="dxa"/>
            <w:vAlign w:val="center"/>
            <w:hideMark/>
          </w:tcPr>
          <w:p w14:paraId="298FA7E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298CEF"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01066E4"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70483043"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C7068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F6DD706"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53DED0E7"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60111F3"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121A5D90"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1F1FBE19" w14:textId="77777777" w:rsidTr="00F555E9">
        <w:trPr>
          <w:trHeight w:val="165"/>
        </w:trPr>
        <w:tc>
          <w:tcPr>
            <w:tcW w:w="360" w:type="dxa"/>
            <w:vAlign w:val="center"/>
            <w:hideMark/>
          </w:tcPr>
          <w:p w14:paraId="1FB28DF8" w14:textId="77777777" w:rsidR="00E42721" w:rsidRPr="00312D86" w:rsidRDefault="00E42721" w:rsidP="00F555E9">
            <w:pPr>
              <w:snapToGrid w:val="0"/>
              <w:rPr>
                <w:sz w:val="16"/>
                <w:szCs w:val="16"/>
              </w:rPr>
            </w:pPr>
            <w:r w:rsidRPr="00312D86">
              <w:rPr>
                <w:color w:val="000000"/>
                <w:sz w:val="16"/>
                <w:szCs w:val="16"/>
              </w:rPr>
              <w:t>1195</w:t>
            </w:r>
          </w:p>
        </w:tc>
        <w:tc>
          <w:tcPr>
            <w:tcW w:w="864" w:type="dxa"/>
            <w:vAlign w:val="center"/>
            <w:hideMark/>
          </w:tcPr>
          <w:p w14:paraId="1FFD1C44"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C3226E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B0A7F33"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1CBE8BDD"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550869F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ED4EF0F"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9E3E83F"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7516B8B"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59975EE1"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0A6B7A59" w14:textId="77777777" w:rsidTr="00F555E9">
        <w:trPr>
          <w:trHeight w:val="165"/>
        </w:trPr>
        <w:tc>
          <w:tcPr>
            <w:tcW w:w="360" w:type="dxa"/>
            <w:vAlign w:val="center"/>
            <w:hideMark/>
          </w:tcPr>
          <w:p w14:paraId="1FCC8F30" w14:textId="77777777" w:rsidR="00E42721" w:rsidRPr="00312D86" w:rsidRDefault="00E42721" w:rsidP="00F555E9">
            <w:pPr>
              <w:snapToGrid w:val="0"/>
              <w:rPr>
                <w:sz w:val="16"/>
                <w:szCs w:val="16"/>
              </w:rPr>
            </w:pPr>
            <w:r w:rsidRPr="00312D86">
              <w:rPr>
                <w:color w:val="000000"/>
                <w:sz w:val="16"/>
                <w:szCs w:val="16"/>
              </w:rPr>
              <w:t>1196</w:t>
            </w:r>
          </w:p>
        </w:tc>
        <w:tc>
          <w:tcPr>
            <w:tcW w:w="864" w:type="dxa"/>
            <w:vAlign w:val="center"/>
            <w:hideMark/>
          </w:tcPr>
          <w:p w14:paraId="059DF09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722B32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3EEBA1" w14:textId="77777777" w:rsidR="00E42721" w:rsidRPr="009B3DCC" w:rsidRDefault="00E42721" w:rsidP="00F555E9">
            <w:pPr>
              <w:snapToGrid w:val="0"/>
              <w:jc w:val="center"/>
              <w:rPr>
                <w:sz w:val="16"/>
                <w:szCs w:val="16"/>
              </w:rPr>
            </w:pPr>
            <w:r w:rsidRPr="00266687">
              <w:rPr>
                <w:color w:val="000000"/>
                <w:sz w:val="16"/>
                <w:szCs w:val="16"/>
              </w:rPr>
              <w:t>269</w:t>
            </w:r>
          </w:p>
        </w:tc>
        <w:tc>
          <w:tcPr>
            <w:tcW w:w="1008" w:type="dxa"/>
            <w:vAlign w:val="center"/>
            <w:hideMark/>
          </w:tcPr>
          <w:p w14:paraId="6DE255E1" w14:textId="77777777" w:rsidR="00E42721" w:rsidRPr="009B3DCC" w:rsidRDefault="00E42721" w:rsidP="00F555E9">
            <w:pPr>
              <w:snapToGrid w:val="0"/>
              <w:jc w:val="center"/>
              <w:rPr>
                <w:sz w:val="16"/>
                <w:szCs w:val="16"/>
              </w:rPr>
            </w:pPr>
            <w:r w:rsidRPr="00266687">
              <w:rPr>
                <w:color w:val="000000"/>
                <w:sz w:val="16"/>
                <w:szCs w:val="16"/>
              </w:rPr>
              <w:t>2005-12-01</w:t>
            </w:r>
          </w:p>
        </w:tc>
        <w:tc>
          <w:tcPr>
            <w:tcW w:w="1008" w:type="dxa"/>
            <w:hideMark/>
          </w:tcPr>
          <w:p w14:paraId="1F058324"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84ACD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9E830E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A9554D" w14:textId="77777777" w:rsidR="00E42721" w:rsidRPr="009B3DCC" w:rsidRDefault="00E42721" w:rsidP="00F555E9">
            <w:pPr>
              <w:snapToGrid w:val="0"/>
              <w:jc w:val="center"/>
              <w:rPr>
                <w:sz w:val="16"/>
                <w:szCs w:val="16"/>
              </w:rPr>
            </w:pPr>
            <w:r w:rsidRPr="00266687">
              <w:rPr>
                <w:color w:val="000000"/>
                <w:sz w:val="16"/>
                <w:szCs w:val="16"/>
              </w:rPr>
              <w:t>6.50</w:t>
            </w:r>
          </w:p>
        </w:tc>
        <w:tc>
          <w:tcPr>
            <w:tcW w:w="1008" w:type="dxa"/>
            <w:vAlign w:val="center"/>
            <w:hideMark/>
          </w:tcPr>
          <w:p w14:paraId="5A3A5213"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1E84CD7F" w14:textId="77777777" w:rsidTr="00F555E9">
        <w:trPr>
          <w:trHeight w:val="165"/>
        </w:trPr>
        <w:tc>
          <w:tcPr>
            <w:tcW w:w="360" w:type="dxa"/>
            <w:vAlign w:val="center"/>
            <w:hideMark/>
          </w:tcPr>
          <w:p w14:paraId="58415AD5" w14:textId="77777777" w:rsidR="00E42721" w:rsidRPr="00312D86" w:rsidRDefault="00E42721" w:rsidP="00F555E9">
            <w:pPr>
              <w:snapToGrid w:val="0"/>
              <w:rPr>
                <w:sz w:val="16"/>
                <w:szCs w:val="16"/>
              </w:rPr>
            </w:pPr>
            <w:r w:rsidRPr="00312D86">
              <w:rPr>
                <w:color w:val="000000"/>
                <w:sz w:val="16"/>
                <w:szCs w:val="16"/>
              </w:rPr>
              <w:t>1197</w:t>
            </w:r>
          </w:p>
        </w:tc>
        <w:tc>
          <w:tcPr>
            <w:tcW w:w="864" w:type="dxa"/>
            <w:vAlign w:val="center"/>
            <w:hideMark/>
          </w:tcPr>
          <w:p w14:paraId="5E46878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2CB14D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3EAAC02"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D59BE5"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59CA91DB"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B4A6D87"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158AE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221E821" w14:textId="77777777" w:rsidR="00E42721" w:rsidRPr="009B3DCC" w:rsidRDefault="00E42721" w:rsidP="00F555E9">
            <w:pPr>
              <w:snapToGrid w:val="0"/>
              <w:jc w:val="center"/>
              <w:rPr>
                <w:sz w:val="16"/>
                <w:szCs w:val="16"/>
              </w:rPr>
            </w:pPr>
            <w:r w:rsidRPr="00266687">
              <w:rPr>
                <w:color w:val="000000"/>
                <w:sz w:val="16"/>
                <w:szCs w:val="16"/>
              </w:rPr>
              <w:t>8.30</w:t>
            </w:r>
          </w:p>
        </w:tc>
        <w:tc>
          <w:tcPr>
            <w:tcW w:w="1008" w:type="dxa"/>
            <w:vAlign w:val="center"/>
            <w:hideMark/>
          </w:tcPr>
          <w:p w14:paraId="29D2FEC6"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F3DF452" w14:textId="77777777" w:rsidTr="00F555E9">
        <w:trPr>
          <w:trHeight w:val="165"/>
        </w:trPr>
        <w:tc>
          <w:tcPr>
            <w:tcW w:w="360" w:type="dxa"/>
            <w:vAlign w:val="center"/>
            <w:hideMark/>
          </w:tcPr>
          <w:p w14:paraId="67CC3343" w14:textId="77777777" w:rsidR="00E42721" w:rsidRPr="00312D86" w:rsidRDefault="00E42721" w:rsidP="00F555E9">
            <w:pPr>
              <w:snapToGrid w:val="0"/>
              <w:rPr>
                <w:sz w:val="16"/>
                <w:szCs w:val="16"/>
              </w:rPr>
            </w:pPr>
            <w:r w:rsidRPr="00312D86">
              <w:rPr>
                <w:color w:val="000000"/>
                <w:sz w:val="16"/>
                <w:szCs w:val="16"/>
              </w:rPr>
              <w:t>1198</w:t>
            </w:r>
          </w:p>
        </w:tc>
        <w:tc>
          <w:tcPr>
            <w:tcW w:w="864" w:type="dxa"/>
            <w:vAlign w:val="center"/>
            <w:hideMark/>
          </w:tcPr>
          <w:p w14:paraId="1FD77F0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931531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44E4704"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A07493C"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749142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39F38CD"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E52C8B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8EC0AAD"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326246A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C095CE1" w14:textId="77777777" w:rsidTr="00F555E9">
        <w:trPr>
          <w:trHeight w:val="165"/>
        </w:trPr>
        <w:tc>
          <w:tcPr>
            <w:tcW w:w="360" w:type="dxa"/>
            <w:vAlign w:val="center"/>
            <w:hideMark/>
          </w:tcPr>
          <w:p w14:paraId="06D2E4B4" w14:textId="77777777" w:rsidR="00E42721" w:rsidRPr="00312D86" w:rsidRDefault="00E42721" w:rsidP="00F555E9">
            <w:pPr>
              <w:snapToGrid w:val="0"/>
              <w:rPr>
                <w:sz w:val="16"/>
                <w:szCs w:val="16"/>
              </w:rPr>
            </w:pPr>
            <w:r w:rsidRPr="00312D86">
              <w:rPr>
                <w:color w:val="000000"/>
                <w:sz w:val="16"/>
                <w:szCs w:val="16"/>
              </w:rPr>
              <w:t>1199</w:t>
            </w:r>
          </w:p>
        </w:tc>
        <w:tc>
          <w:tcPr>
            <w:tcW w:w="864" w:type="dxa"/>
            <w:vAlign w:val="center"/>
            <w:hideMark/>
          </w:tcPr>
          <w:p w14:paraId="639C8B0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78F84B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7E3E24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C6DCB83"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4B25402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19D5E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D2EF2CD"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1D258934" w14:textId="77777777" w:rsidR="00E42721" w:rsidRPr="009B3DCC" w:rsidRDefault="00E42721" w:rsidP="00F555E9">
            <w:pPr>
              <w:snapToGrid w:val="0"/>
              <w:jc w:val="center"/>
              <w:rPr>
                <w:sz w:val="16"/>
                <w:szCs w:val="16"/>
              </w:rPr>
            </w:pPr>
            <w:r w:rsidRPr="00266687">
              <w:rPr>
                <w:color w:val="000000"/>
                <w:sz w:val="16"/>
                <w:szCs w:val="16"/>
              </w:rPr>
              <w:t>10.70</w:t>
            </w:r>
          </w:p>
        </w:tc>
        <w:tc>
          <w:tcPr>
            <w:tcW w:w="1008" w:type="dxa"/>
            <w:vAlign w:val="center"/>
            <w:hideMark/>
          </w:tcPr>
          <w:p w14:paraId="440D447E"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08119A2F" w14:textId="77777777" w:rsidTr="00F555E9">
        <w:trPr>
          <w:trHeight w:val="180"/>
        </w:trPr>
        <w:tc>
          <w:tcPr>
            <w:tcW w:w="360" w:type="dxa"/>
            <w:vAlign w:val="center"/>
            <w:hideMark/>
          </w:tcPr>
          <w:p w14:paraId="1E3D0C0A" w14:textId="77777777" w:rsidR="00E42721" w:rsidRPr="00312D86" w:rsidRDefault="00E42721" w:rsidP="00F555E9">
            <w:pPr>
              <w:snapToGrid w:val="0"/>
              <w:rPr>
                <w:sz w:val="16"/>
                <w:szCs w:val="16"/>
              </w:rPr>
            </w:pPr>
            <w:r w:rsidRPr="00312D86">
              <w:rPr>
                <w:color w:val="000000"/>
                <w:sz w:val="16"/>
                <w:szCs w:val="16"/>
              </w:rPr>
              <w:t>1200</w:t>
            </w:r>
          </w:p>
        </w:tc>
        <w:tc>
          <w:tcPr>
            <w:tcW w:w="864" w:type="dxa"/>
            <w:vAlign w:val="center"/>
            <w:hideMark/>
          </w:tcPr>
          <w:p w14:paraId="2703AF7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36FBEF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0FE46A1"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35E83EBE" w14:textId="77777777" w:rsidR="00E42721" w:rsidRPr="009B3DCC" w:rsidRDefault="00E42721" w:rsidP="00F555E9">
            <w:pPr>
              <w:snapToGrid w:val="0"/>
              <w:jc w:val="center"/>
              <w:rPr>
                <w:sz w:val="16"/>
                <w:szCs w:val="16"/>
              </w:rPr>
            </w:pPr>
            <w:r w:rsidRPr="00266687">
              <w:rPr>
                <w:color w:val="000000"/>
                <w:sz w:val="16"/>
                <w:szCs w:val="16"/>
              </w:rPr>
              <w:t>2005-12-14</w:t>
            </w:r>
          </w:p>
        </w:tc>
        <w:tc>
          <w:tcPr>
            <w:tcW w:w="1008" w:type="dxa"/>
            <w:hideMark/>
          </w:tcPr>
          <w:p w14:paraId="29BBD7F7"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58F4F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3DBAD0E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2EDA6C1" w14:textId="77777777" w:rsidR="00E42721" w:rsidRPr="009B3DCC" w:rsidRDefault="00E42721" w:rsidP="00F555E9">
            <w:pPr>
              <w:snapToGrid w:val="0"/>
              <w:jc w:val="center"/>
              <w:rPr>
                <w:sz w:val="16"/>
                <w:szCs w:val="16"/>
              </w:rPr>
            </w:pPr>
            <w:r w:rsidRPr="00266687">
              <w:rPr>
                <w:color w:val="000000"/>
                <w:sz w:val="16"/>
                <w:szCs w:val="16"/>
              </w:rPr>
              <w:t>11.70</w:t>
            </w:r>
          </w:p>
        </w:tc>
        <w:tc>
          <w:tcPr>
            <w:tcW w:w="1008" w:type="dxa"/>
            <w:vAlign w:val="center"/>
            <w:hideMark/>
          </w:tcPr>
          <w:p w14:paraId="32231CB8"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03CD4BFE" w14:textId="77777777" w:rsidTr="00F555E9">
        <w:trPr>
          <w:trHeight w:val="165"/>
        </w:trPr>
        <w:tc>
          <w:tcPr>
            <w:tcW w:w="360" w:type="dxa"/>
            <w:vAlign w:val="center"/>
            <w:hideMark/>
          </w:tcPr>
          <w:p w14:paraId="2654C0A9" w14:textId="77777777" w:rsidR="00E42721" w:rsidRPr="00312D86" w:rsidRDefault="00E42721" w:rsidP="00F555E9">
            <w:pPr>
              <w:snapToGrid w:val="0"/>
              <w:rPr>
                <w:sz w:val="16"/>
                <w:szCs w:val="16"/>
              </w:rPr>
            </w:pPr>
            <w:r w:rsidRPr="00312D86">
              <w:rPr>
                <w:color w:val="000000"/>
                <w:sz w:val="16"/>
                <w:szCs w:val="16"/>
              </w:rPr>
              <w:t>1201</w:t>
            </w:r>
          </w:p>
        </w:tc>
        <w:tc>
          <w:tcPr>
            <w:tcW w:w="864" w:type="dxa"/>
            <w:vAlign w:val="center"/>
            <w:hideMark/>
          </w:tcPr>
          <w:p w14:paraId="1C6FE71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C01331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51131F3"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1FB60D26"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2623246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D39373A"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0708667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84EC3A2"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30B3FBB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019280D" w14:textId="77777777" w:rsidTr="00F555E9">
        <w:trPr>
          <w:trHeight w:val="165"/>
        </w:trPr>
        <w:tc>
          <w:tcPr>
            <w:tcW w:w="360" w:type="dxa"/>
            <w:vAlign w:val="center"/>
            <w:hideMark/>
          </w:tcPr>
          <w:p w14:paraId="75E909F0" w14:textId="77777777" w:rsidR="00E42721" w:rsidRPr="00312D86" w:rsidRDefault="00E42721" w:rsidP="00F555E9">
            <w:pPr>
              <w:snapToGrid w:val="0"/>
              <w:rPr>
                <w:sz w:val="16"/>
                <w:szCs w:val="16"/>
              </w:rPr>
            </w:pPr>
            <w:r w:rsidRPr="00312D86">
              <w:rPr>
                <w:color w:val="000000"/>
                <w:sz w:val="16"/>
                <w:szCs w:val="16"/>
              </w:rPr>
              <w:t>1202</w:t>
            </w:r>
          </w:p>
        </w:tc>
        <w:tc>
          <w:tcPr>
            <w:tcW w:w="864" w:type="dxa"/>
            <w:vAlign w:val="center"/>
            <w:hideMark/>
          </w:tcPr>
          <w:p w14:paraId="082F450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772B4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EC41C8F"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348864A7"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6F8A382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9A0A90"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449405A9"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DAA0BF1" w14:textId="77777777" w:rsidR="00E42721" w:rsidRPr="009B3DCC" w:rsidRDefault="00E42721" w:rsidP="00F555E9">
            <w:pPr>
              <w:snapToGrid w:val="0"/>
              <w:jc w:val="center"/>
              <w:rPr>
                <w:sz w:val="16"/>
                <w:szCs w:val="16"/>
              </w:rPr>
            </w:pPr>
            <w:r w:rsidRPr="00266687">
              <w:rPr>
                <w:color w:val="000000"/>
                <w:sz w:val="16"/>
                <w:szCs w:val="16"/>
              </w:rPr>
              <w:t>18.00</w:t>
            </w:r>
          </w:p>
        </w:tc>
        <w:tc>
          <w:tcPr>
            <w:tcW w:w="1008" w:type="dxa"/>
            <w:vAlign w:val="center"/>
            <w:hideMark/>
          </w:tcPr>
          <w:p w14:paraId="7F991DCC"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6CF9194" w14:textId="77777777" w:rsidTr="00F555E9">
        <w:trPr>
          <w:trHeight w:val="165"/>
        </w:trPr>
        <w:tc>
          <w:tcPr>
            <w:tcW w:w="360" w:type="dxa"/>
            <w:vAlign w:val="center"/>
            <w:hideMark/>
          </w:tcPr>
          <w:p w14:paraId="502247D3" w14:textId="77777777" w:rsidR="00E42721" w:rsidRPr="00312D86" w:rsidRDefault="00E42721" w:rsidP="00F555E9">
            <w:pPr>
              <w:snapToGrid w:val="0"/>
              <w:rPr>
                <w:sz w:val="16"/>
                <w:szCs w:val="16"/>
              </w:rPr>
            </w:pPr>
            <w:r w:rsidRPr="00312D86">
              <w:rPr>
                <w:color w:val="000000"/>
                <w:sz w:val="16"/>
                <w:szCs w:val="16"/>
              </w:rPr>
              <w:t>1203</w:t>
            </w:r>
          </w:p>
        </w:tc>
        <w:tc>
          <w:tcPr>
            <w:tcW w:w="864" w:type="dxa"/>
            <w:vAlign w:val="center"/>
            <w:hideMark/>
          </w:tcPr>
          <w:p w14:paraId="4E2A3FF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E4F08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AEC1FF0"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924388"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3935904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6ED8FEC"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72B7222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76A7298E" w14:textId="77777777" w:rsidR="00E42721" w:rsidRPr="009B3DCC" w:rsidRDefault="00E42721" w:rsidP="00F555E9">
            <w:pPr>
              <w:snapToGrid w:val="0"/>
              <w:jc w:val="center"/>
              <w:rPr>
                <w:sz w:val="16"/>
                <w:szCs w:val="16"/>
              </w:rPr>
            </w:pPr>
            <w:r w:rsidRPr="00266687">
              <w:rPr>
                <w:color w:val="000000"/>
                <w:sz w:val="16"/>
                <w:szCs w:val="16"/>
              </w:rPr>
              <w:t>20.60</w:t>
            </w:r>
          </w:p>
        </w:tc>
        <w:tc>
          <w:tcPr>
            <w:tcW w:w="1008" w:type="dxa"/>
            <w:vAlign w:val="center"/>
            <w:hideMark/>
          </w:tcPr>
          <w:p w14:paraId="05F22DB1"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2FEB3ED" w14:textId="77777777" w:rsidTr="00F555E9">
        <w:trPr>
          <w:trHeight w:val="165"/>
        </w:trPr>
        <w:tc>
          <w:tcPr>
            <w:tcW w:w="360" w:type="dxa"/>
            <w:vAlign w:val="center"/>
            <w:hideMark/>
          </w:tcPr>
          <w:p w14:paraId="5410B008" w14:textId="77777777" w:rsidR="00E42721" w:rsidRPr="00312D86" w:rsidRDefault="00E42721" w:rsidP="00F555E9">
            <w:pPr>
              <w:snapToGrid w:val="0"/>
              <w:rPr>
                <w:sz w:val="16"/>
                <w:szCs w:val="16"/>
              </w:rPr>
            </w:pPr>
            <w:r w:rsidRPr="00312D86">
              <w:rPr>
                <w:color w:val="000000"/>
                <w:sz w:val="16"/>
                <w:szCs w:val="16"/>
              </w:rPr>
              <w:t>1204</w:t>
            </w:r>
          </w:p>
        </w:tc>
        <w:tc>
          <w:tcPr>
            <w:tcW w:w="864" w:type="dxa"/>
            <w:vAlign w:val="center"/>
            <w:hideMark/>
          </w:tcPr>
          <w:p w14:paraId="1F3E17DF"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C268E3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E2BBE42" w14:textId="77777777" w:rsidR="00E42721" w:rsidRPr="009B3DCC" w:rsidRDefault="00E42721" w:rsidP="00F555E9">
            <w:pPr>
              <w:snapToGrid w:val="0"/>
              <w:jc w:val="center"/>
              <w:rPr>
                <w:sz w:val="16"/>
                <w:szCs w:val="16"/>
              </w:rPr>
            </w:pPr>
            <w:r w:rsidRPr="00266687">
              <w:rPr>
                <w:color w:val="000000"/>
                <w:sz w:val="16"/>
                <w:szCs w:val="16"/>
              </w:rPr>
              <w:t>271</w:t>
            </w:r>
          </w:p>
        </w:tc>
        <w:tc>
          <w:tcPr>
            <w:tcW w:w="1008" w:type="dxa"/>
            <w:vAlign w:val="center"/>
            <w:hideMark/>
          </w:tcPr>
          <w:p w14:paraId="4F2ECCBB" w14:textId="77777777" w:rsidR="00E42721" w:rsidRPr="009B3DCC" w:rsidRDefault="00E42721" w:rsidP="00F555E9">
            <w:pPr>
              <w:snapToGrid w:val="0"/>
              <w:jc w:val="center"/>
              <w:rPr>
                <w:sz w:val="16"/>
                <w:szCs w:val="16"/>
              </w:rPr>
            </w:pPr>
            <w:r w:rsidRPr="00266687">
              <w:rPr>
                <w:color w:val="000000"/>
                <w:sz w:val="16"/>
                <w:szCs w:val="16"/>
              </w:rPr>
              <w:t>2005-12-30</w:t>
            </w:r>
          </w:p>
        </w:tc>
        <w:tc>
          <w:tcPr>
            <w:tcW w:w="1008" w:type="dxa"/>
            <w:hideMark/>
          </w:tcPr>
          <w:p w14:paraId="51710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78C7D1F5" w14:textId="77777777" w:rsidR="00E42721" w:rsidRPr="009B3DCC" w:rsidRDefault="00E42721" w:rsidP="00F555E9">
            <w:pPr>
              <w:snapToGrid w:val="0"/>
              <w:jc w:val="center"/>
              <w:rPr>
                <w:sz w:val="16"/>
                <w:szCs w:val="16"/>
              </w:rPr>
            </w:pPr>
            <w:r w:rsidRPr="00266687">
              <w:rPr>
                <w:color w:val="000000"/>
                <w:sz w:val="16"/>
                <w:szCs w:val="16"/>
              </w:rPr>
              <w:t>2005</w:t>
            </w:r>
          </w:p>
        </w:tc>
        <w:tc>
          <w:tcPr>
            <w:tcW w:w="1008" w:type="dxa"/>
            <w:vAlign w:val="center"/>
            <w:hideMark/>
          </w:tcPr>
          <w:p w14:paraId="24CE9ED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AF6050" w14:textId="77777777" w:rsidR="00E42721" w:rsidRPr="009B3DCC" w:rsidRDefault="00E42721" w:rsidP="00F555E9">
            <w:pPr>
              <w:snapToGrid w:val="0"/>
              <w:jc w:val="center"/>
              <w:rPr>
                <w:sz w:val="16"/>
                <w:szCs w:val="16"/>
              </w:rPr>
            </w:pPr>
            <w:r w:rsidRPr="00266687">
              <w:rPr>
                <w:color w:val="000000"/>
                <w:sz w:val="16"/>
                <w:szCs w:val="16"/>
              </w:rPr>
              <w:t>21.70</w:t>
            </w:r>
          </w:p>
        </w:tc>
        <w:tc>
          <w:tcPr>
            <w:tcW w:w="1008" w:type="dxa"/>
            <w:vAlign w:val="center"/>
            <w:hideMark/>
          </w:tcPr>
          <w:p w14:paraId="540EB33B"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0B0CB4EB" w14:textId="77777777" w:rsidTr="00F555E9">
        <w:trPr>
          <w:trHeight w:val="165"/>
        </w:trPr>
        <w:tc>
          <w:tcPr>
            <w:tcW w:w="360" w:type="dxa"/>
            <w:vAlign w:val="center"/>
            <w:hideMark/>
          </w:tcPr>
          <w:p w14:paraId="10496E9B" w14:textId="77777777" w:rsidR="00E42721" w:rsidRPr="0063304A" w:rsidRDefault="00E42721" w:rsidP="00F555E9">
            <w:pPr>
              <w:snapToGrid w:val="0"/>
              <w:rPr>
                <w:sz w:val="16"/>
                <w:szCs w:val="16"/>
              </w:rPr>
            </w:pPr>
            <w:r w:rsidRPr="0063304A">
              <w:rPr>
                <w:color w:val="000000"/>
                <w:sz w:val="16"/>
                <w:szCs w:val="16"/>
              </w:rPr>
              <w:lastRenderedPageBreak/>
              <w:t>1205</w:t>
            </w:r>
          </w:p>
        </w:tc>
        <w:tc>
          <w:tcPr>
            <w:tcW w:w="864" w:type="dxa"/>
            <w:vAlign w:val="center"/>
            <w:hideMark/>
          </w:tcPr>
          <w:p w14:paraId="6C24EC2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8559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BC1E99"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60EE8CFA"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3AA331E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1BE580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E4356E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86A1119" w14:textId="77777777" w:rsidR="00E42721" w:rsidRPr="009B3DCC" w:rsidRDefault="00E42721" w:rsidP="00F555E9">
            <w:pPr>
              <w:snapToGrid w:val="0"/>
              <w:jc w:val="center"/>
              <w:rPr>
                <w:sz w:val="16"/>
                <w:szCs w:val="16"/>
              </w:rPr>
            </w:pPr>
            <w:r w:rsidRPr="00266687">
              <w:rPr>
                <w:color w:val="000000"/>
                <w:sz w:val="16"/>
                <w:szCs w:val="16"/>
              </w:rPr>
              <w:t>20.40</w:t>
            </w:r>
          </w:p>
        </w:tc>
        <w:tc>
          <w:tcPr>
            <w:tcW w:w="1008" w:type="dxa"/>
            <w:vAlign w:val="center"/>
            <w:hideMark/>
          </w:tcPr>
          <w:p w14:paraId="381EA780"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19DCAC82" w14:textId="77777777" w:rsidTr="00F555E9">
        <w:trPr>
          <w:trHeight w:val="165"/>
        </w:trPr>
        <w:tc>
          <w:tcPr>
            <w:tcW w:w="360" w:type="dxa"/>
            <w:vAlign w:val="center"/>
            <w:hideMark/>
          </w:tcPr>
          <w:p w14:paraId="01853F91" w14:textId="77777777" w:rsidR="00E42721" w:rsidRPr="0063304A" w:rsidRDefault="00E42721" w:rsidP="00F555E9">
            <w:pPr>
              <w:snapToGrid w:val="0"/>
              <w:rPr>
                <w:sz w:val="16"/>
                <w:szCs w:val="16"/>
              </w:rPr>
            </w:pPr>
            <w:r w:rsidRPr="0063304A">
              <w:rPr>
                <w:color w:val="000000"/>
                <w:sz w:val="16"/>
                <w:szCs w:val="16"/>
              </w:rPr>
              <w:t>1206</w:t>
            </w:r>
          </w:p>
        </w:tc>
        <w:tc>
          <w:tcPr>
            <w:tcW w:w="864" w:type="dxa"/>
            <w:vAlign w:val="center"/>
            <w:hideMark/>
          </w:tcPr>
          <w:p w14:paraId="6FE446E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380489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B6C7017"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5A14E989"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F501C0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507B5B"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D993616"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79BCD6B6" w14:textId="77777777" w:rsidR="00E42721" w:rsidRPr="009B3DCC" w:rsidRDefault="00E42721" w:rsidP="00F555E9">
            <w:pPr>
              <w:snapToGrid w:val="0"/>
              <w:jc w:val="center"/>
              <w:rPr>
                <w:sz w:val="16"/>
                <w:szCs w:val="16"/>
              </w:rPr>
            </w:pPr>
            <w:r w:rsidRPr="00266687">
              <w:rPr>
                <w:color w:val="000000"/>
                <w:sz w:val="16"/>
                <w:szCs w:val="16"/>
              </w:rPr>
              <w:t>21.60</w:t>
            </w:r>
          </w:p>
        </w:tc>
        <w:tc>
          <w:tcPr>
            <w:tcW w:w="1008" w:type="dxa"/>
            <w:vAlign w:val="center"/>
            <w:hideMark/>
          </w:tcPr>
          <w:p w14:paraId="5C85F389"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13D28A66" w14:textId="77777777" w:rsidTr="00F555E9">
        <w:trPr>
          <w:trHeight w:val="165"/>
        </w:trPr>
        <w:tc>
          <w:tcPr>
            <w:tcW w:w="360" w:type="dxa"/>
            <w:vAlign w:val="center"/>
            <w:hideMark/>
          </w:tcPr>
          <w:p w14:paraId="41D2B39E" w14:textId="77777777" w:rsidR="00E42721" w:rsidRPr="0063304A" w:rsidRDefault="00E42721" w:rsidP="00F555E9">
            <w:pPr>
              <w:snapToGrid w:val="0"/>
              <w:rPr>
                <w:sz w:val="16"/>
                <w:szCs w:val="16"/>
              </w:rPr>
            </w:pPr>
            <w:r w:rsidRPr="0063304A">
              <w:rPr>
                <w:color w:val="000000"/>
                <w:sz w:val="16"/>
                <w:szCs w:val="16"/>
              </w:rPr>
              <w:t>1207</w:t>
            </w:r>
          </w:p>
        </w:tc>
        <w:tc>
          <w:tcPr>
            <w:tcW w:w="864" w:type="dxa"/>
            <w:vAlign w:val="center"/>
            <w:hideMark/>
          </w:tcPr>
          <w:p w14:paraId="4B419DAC"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F4AB13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F7C793E"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45443490"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64A14783"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A414635"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2F1C05"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0B52D193" w14:textId="77777777" w:rsidR="00E42721" w:rsidRPr="009B3DCC" w:rsidRDefault="00E42721" w:rsidP="00F555E9">
            <w:pPr>
              <w:snapToGrid w:val="0"/>
              <w:jc w:val="center"/>
              <w:rPr>
                <w:sz w:val="16"/>
                <w:szCs w:val="16"/>
              </w:rPr>
            </w:pPr>
            <w:r w:rsidRPr="00266687">
              <w:rPr>
                <w:color w:val="000000"/>
                <w:sz w:val="16"/>
                <w:szCs w:val="16"/>
              </w:rPr>
              <w:t>22.80</w:t>
            </w:r>
          </w:p>
        </w:tc>
        <w:tc>
          <w:tcPr>
            <w:tcW w:w="1008" w:type="dxa"/>
            <w:vAlign w:val="center"/>
            <w:hideMark/>
          </w:tcPr>
          <w:p w14:paraId="033E9B2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7E75F19" w14:textId="77777777" w:rsidTr="00F555E9">
        <w:trPr>
          <w:trHeight w:val="165"/>
        </w:trPr>
        <w:tc>
          <w:tcPr>
            <w:tcW w:w="360" w:type="dxa"/>
            <w:vAlign w:val="center"/>
            <w:hideMark/>
          </w:tcPr>
          <w:p w14:paraId="0F142820" w14:textId="77777777" w:rsidR="00E42721" w:rsidRPr="0063304A" w:rsidRDefault="00E42721" w:rsidP="00F555E9">
            <w:pPr>
              <w:snapToGrid w:val="0"/>
              <w:rPr>
                <w:sz w:val="16"/>
                <w:szCs w:val="16"/>
              </w:rPr>
            </w:pPr>
            <w:r w:rsidRPr="0063304A">
              <w:rPr>
                <w:color w:val="000000"/>
                <w:sz w:val="16"/>
                <w:szCs w:val="16"/>
              </w:rPr>
              <w:t>1208</w:t>
            </w:r>
          </w:p>
        </w:tc>
        <w:tc>
          <w:tcPr>
            <w:tcW w:w="864" w:type="dxa"/>
            <w:vAlign w:val="center"/>
            <w:hideMark/>
          </w:tcPr>
          <w:p w14:paraId="13541F8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4A57F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481D2AA5" w14:textId="77777777" w:rsidR="00E42721" w:rsidRPr="009B3DCC" w:rsidRDefault="00E42721" w:rsidP="00F555E9">
            <w:pPr>
              <w:snapToGrid w:val="0"/>
              <w:jc w:val="center"/>
              <w:rPr>
                <w:sz w:val="16"/>
                <w:szCs w:val="16"/>
              </w:rPr>
            </w:pPr>
            <w:r w:rsidRPr="00266687">
              <w:rPr>
                <w:color w:val="000000"/>
                <w:sz w:val="16"/>
                <w:szCs w:val="16"/>
              </w:rPr>
              <w:t>272</w:t>
            </w:r>
          </w:p>
        </w:tc>
        <w:tc>
          <w:tcPr>
            <w:tcW w:w="1008" w:type="dxa"/>
            <w:vAlign w:val="center"/>
            <w:hideMark/>
          </w:tcPr>
          <w:p w14:paraId="21F9D136" w14:textId="77777777" w:rsidR="00E42721" w:rsidRPr="009B3DCC" w:rsidRDefault="00E42721" w:rsidP="00F555E9">
            <w:pPr>
              <w:snapToGrid w:val="0"/>
              <w:jc w:val="center"/>
              <w:rPr>
                <w:sz w:val="16"/>
                <w:szCs w:val="16"/>
              </w:rPr>
            </w:pPr>
            <w:r w:rsidRPr="00266687">
              <w:rPr>
                <w:color w:val="000000"/>
                <w:sz w:val="16"/>
                <w:szCs w:val="16"/>
              </w:rPr>
              <w:t>2006-01-13</w:t>
            </w:r>
          </w:p>
        </w:tc>
        <w:tc>
          <w:tcPr>
            <w:tcW w:w="1008" w:type="dxa"/>
            <w:hideMark/>
          </w:tcPr>
          <w:p w14:paraId="07DBD33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42D39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79BB8C2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AFBFD79" w14:textId="77777777" w:rsidR="00E42721" w:rsidRPr="009B3DCC" w:rsidRDefault="00E42721" w:rsidP="00F555E9">
            <w:pPr>
              <w:snapToGrid w:val="0"/>
              <w:jc w:val="center"/>
              <w:rPr>
                <w:sz w:val="16"/>
                <w:szCs w:val="16"/>
              </w:rPr>
            </w:pPr>
            <w:r w:rsidRPr="00266687">
              <w:rPr>
                <w:color w:val="000000"/>
                <w:sz w:val="16"/>
                <w:szCs w:val="16"/>
              </w:rPr>
              <w:t>26.20</w:t>
            </w:r>
          </w:p>
        </w:tc>
        <w:tc>
          <w:tcPr>
            <w:tcW w:w="1008" w:type="dxa"/>
            <w:vAlign w:val="center"/>
            <w:hideMark/>
          </w:tcPr>
          <w:p w14:paraId="2037CE05"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4C0A0293" w14:textId="77777777" w:rsidTr="00F555E9">
        <w:trPr>
          <w:trHeight w:val="165"/>
        </w:trPr>
        <w:tc>
          <w:tcPr>
            <w:tcW w:w="360" w:type="dxa"/>
            <w:vAlign w:val="center"/>
            <w:hideMark/>
          </w:tcPr>
          <w:p w14:paraId="22380E49" w14:textId="77777777" w:rsidR="00E42721" w:rsidRPr="0063304A" w:rsidRDefault="00E42721" w:rsidP="00F555E9">
            <w:pPr>
              <w:snapToGrid w:val="0"/>
              <w:rPr>
                <w:sz w:val="16"/>
                <w:szCs w:val="16"/>
              </w:rPr>
            </w:pPr>
            <w:r w:rsidRPr="0063304A">
              <w:rPr>
                <w:color w:val="000000"/>
                <w:sz w:val="16"/>
                <w:szCs w:val="16"/>
              </w:rPr>
              <w:t>1209</w:t>
            </w:r>
          </w:p>
        </w:tc>
        <w:tc>
          <w:tcPr>
            <w:tcW w:w="864" w:type="dxa"/>
            <w:vAlign w:val="center"/>
            <w:hideMark/>
          </w:tcPr>
          <w:p w14:paraId="5B88D5F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2B846D1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259224F"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085F137"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2D838D8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AD8E62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E03674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9D50CA"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053136A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4D9F0924" w14:textId="77777777" w:rsidTr="00F555E9">
        <w:trPr>
          <w:trHeight w:val="165"/>
        </w:trPr>
        <w:tc>
          <w:tcPr>
            <w:tcW w:w="360" w:type="dxa"/>
            <w:vAlign w:val="center"/>
            <w:hideMark/>
          </w:tcPr>
          <w:p w14:paraId="3711A8CE" w14:textId="77777777" w:rsidR="00E42721" w:rsidRPr="0063304A" w:rsidRDefault="00E42721" w:rsidP="00F555E9">
            <w:pPr>
              <w:snapToGrid w:val="0"/>
              <w:rPr>
                <w:sz w:val="16"/>
                <w:szCs w:val="16"/>
              </w:rPr>
            </w:pPr>
            <w:r w:rsidRPr="0063304A">
              <w:rPr>
                <w:color w:val="000000"/>
                <w:sz w:val="16"/>
                <w:szCs w:val="16"/>
              </w:rPr>
              <w:t>1210</w:t>
            </w:r>
          </w:p>
        </w:tc>
        <w:tc>
          <w:tcPr>
            <w:tcW w:w="864" w:type="dxa"/>
            <w:vAlign w:val="center"/>
            <w:hideMark/>
          </w:tcPr>
          <w:p w14:paraId="3B85B3C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34F14C4"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5BDC688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31A2441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391B837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F8F6D41"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C5F4E92"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F562FE7"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87863F2"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2EC21A12" w14:textId="77777777" w:rsidTr="00F555E9">
        <w:trPr>
          <w:trHeight w:val="165"/>
        </w:trPr>
        <w:tc>
          <w:tcPr>
            <w:tcW w:w="360" w:type="dxa"/>
            <w:vAlign w:val="center"/>
            <w:hideMark/>
          </w:tcPr>
          <w:p w14:paraId="692E75D4" w14:textId="77777777" w:rsidR="00E42721" w:rsidRPr="0063304A" w:rsidRDefault="00E42721" w:rsidP="00F555E9">
            <w:pPr>
              <w:snapToGrid w:val="0"/>
              <w:rPr>
                <w:sz w:val="16"/>
                <w:szCs w:val="16"/>
              </w:rPr>
            </w:pPr>
            <w:r w:rsidRPr="0063304A">
              <w:rPr>
                <w:color w:val="000000"/>
                <w:sz w:val="16"/>
                <w:szCs w:val="16"/>
              </w:rPr>
              <w:t>1211</w:t>
            </w:r>
          </w:p>
        </w:tc>
        <w:tc>
          <w:tcPr>
            <w:tcW w:w="864" w:type="dxa"/>
            <w:vAlign w:val="center"/>
            <w:hideMark/>
          </w:tcPr>
          <w:p w14:paraId="366B385B"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A5DDBF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DCB8113"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5323652E"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0FED872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666BD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E73872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4413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1171D0C"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5F7D2B40" w14:textId="77777777" w:rsidTr="00F555E9">
        <w:trPr>
          <w:trHeight w:val="165"/>
        </w:trPr>
        <w:tc>
          <w:tcPr>
            <w:tcW w:w="360" w:type="dxa"/>
            <w:vAlign w:val="center"/>
            <w:hideMark/>
          </w:tcPr>
          <w:p w14:paraId="676EEDAB" w14:textId="77777777" w:rsidR="00E42721" w:rsidRPr="0063304A" w:rsidRDefault="00E42721" w:rsidP="00F555E9">
            <w:pPr>
              <w:snapToGrid w:val="0"/>
              <w:rPr>
                <w:sz w:val="16"/>
                <w:szCs w:val="16"/>
              </w:rPr>
            </w:pPr>
            <w:r w:rsidRPr="0063304A">
              <w:rPr>
                <w:color w:val="000000"/>
                <w:sz w:val="16"/>
                <w:szCs w:val="16"/>
              </w:rPr>
              <w:t>1212</w:t>
            </w:r>
          </w:p>
        </w:tc>
        <w:tc>
          <w:tcPr>
            <w:tcW w:w="864" w:type="dxa"/>
            <w:vAlign w:val="center"/>
            <w:hideMark/>
          </w:tcPr>
          <w:p w14:paraId="25A09DC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DD0A66B"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88D1E47" w14:textId="77777777" w:rsidR="00E42721" w:rsidRPr="009B3DCC" w:rsidRDefault="00E42721" w:rsidP="00F555E9">
            <w:pPr>
              <w:snapToGrid w:val="0"/>
              <w:jc w:val="center"/>
              <w:rPr>
                <w:sz w:val="16"/>
                <w:szCs w:val="16"/>
              </w:rPr>
            </w:pPr>
            <w:r w:rsidRPr="00266687">
              <w:rPr>
                <w:color w:val="000000"/>
                <w:sz w:val="16"/>
                <w:szCs w:val="16"/>
              </w:rPr>
              <w:t>273</w:t>
            </w:r>
          </w:p>
        </w:tc>
        <w:tc>
          <w:tcPr>
            <w:tcW w:w="1008" w:type="dxa"/>
            <w:vAlign w:val="center"/>
            <w:hideMark/>
          </w:tcPr>
          <w:p w14:paraId="08CF679B" w14:textId="77777777" w:rsidR="00E42721" w:rsidRPr="009B3DCC" w:rsidRDefault="00E42721" w:rsidP="00F555E9">
            <w:pPr>
              <w:snapToGrid w:val="0"/>
              <w:jc w:val="center"/>
              <w:rPr>
                <w:sz w:val="16"/>
                <w:szCs w:val="16"/>
              </w:rPr>
            </w:pPr>
            <w:r w:rsidRPr="00266687">
              <w:rPr>
                <w:color w:val="000000"/>
                <w:sz w:val="16"/>
                <w:szCs w:val="16"/>
              </w:rPr>
              <w:t>2006-12-02</w:t>
            </w:r>
          </w:p>
        </w:tc>
        <w:tc>
          <w:tcPr>
            <w:tcW w:w="1008" w:type="dxa"/>
            <w:hideMark/>
          </w:tcPr>
          <w:p w14:paraId="17C668AC"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1AA4D47"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D63588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7476A8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29CE0406"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7FB24D27" w14:textId="77777777" w:rsidTr="00F555E9">
        <w:trPr>
          <w:trHeight w:val="165"/>
        </w:trPr>
        <w:tc>
          <w:tcPr>
            <w:tcW w:w="360" w:type="dxa"/>
            <w:vAlign w:val="center"/>
            <w:hideMark/>
          </w:tcPr>
          <w:p w14:paraId="5FF1249E" w14:textId="77777777" w:rsidR="00E42721" w:rsidRPr="0063304A" w:rsidRDefault="00E42721" w:rsidP="00F555E9">
            <w:pPr>
              <w:snapToGrid w:val="0"/>
              <w:rPr>
                <w:sz w:val="16"/>
                <w:szCs w:val="16"/>
              </w:rPr>
            </w:pPr>
            <w:r w:rsidRPr="0063304A">
              <w:rPr>
                <w:color w:val="000000"/>
                <w:sz w:val="16"/>
                <w:szCs w:val="16"/>
              </w:rPr>
              <w:t>1213</w:t>
            </w:r>
          </w:p>
        </w:tc>
        <w:tc>
          <w:tcPr>
            <w:tcW w:w="864" w:type="dxa"/>
            <w:vAlign w:val="center"/>
            <w:hideMark/>
          </w:tcPr>
          <w:p w14:paraId="4116B098"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E817FF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69175B9B"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0223595"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B6E5AA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398F4D0"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2DF4AD4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EA91F5E" w14:textId="77777777" w:rsidR="00E42721" w:rsidRPr="009B3DCC" w:rsidRDefault="00E42721" w:rsidP="00F555E9">
            <w:pPr>
              <w:snapToGrid w:val="0"/>
              <w:jc w:val="center"/>
              <w:rPr>
                <w:sz w:val="16"/>
                <w:szCs w:val="16"/>
              </w:rPr>
            </w:pPr>
            <w:r w:rsidRPr="00266687">
              <w:rPr>
                <w:color w:val="000000"/>
                <w:sz w:val="16"/>
                <w:szCs w:val="16"/>
              </w:rPr>
              <w:t>3.70</w:t>
            </w:r>
          </w:p>
        </w:tc>
        <w:tc>
          <w:tcPr>
            <w:tcW w:w="1008" w:type="dxa"/>
            <w:vAlign w:val="center"/>
            <w:hideMark/>
          </w:tcPr>
          <w:p w14:paraId="59251C0F" w14:textId="77777777" w:rsidR="00E42721" w:rsidRPr="009B3DCC" w:rsidRDefault="00E42721" w:rsidP="00F555E9">
            <w:pPr>
              <w:snapToGrid w:val="0"/>
              <w:jc w:val="center"/>
              <w:rPr>
                <w:sz w:val="16"/>
                <w:szCs w:val="16"/>
              </w:rPr>
            </w:pPr>
            <w:r w:rsidRPr="00266687">
              <w:rPr>
                <w:color w:val="000000"/>
                <w:sz w:val="16"/>
                <w:szCs w:val="16"/>
              </w:rPr>
              <w:t>4.70</w:t>
            </w:r>
          </w:p>
        </w:tc>
      </w:tr>
      <w:tr w:rsidR="00E42721" w:rsidRPr="009B3DCC" w14:paraId="3E48AE6E" w14:textId="77777777" w:rsidTr="00F555E9">
        <w:trPr>
          <w:trHeight w:val="180"/>
        </w:trPr>
        <w:tc>
          <w:tcPr>
            <w:tcW w:w="360" w:type="dxa"/>
            <w:vAlign w:val="center"/>
            <w:hideMark/>
          </w:tcPr>
          <w:p w14:paraId="7646CBF9" w14:textId="77777777" w:rsidR="00E42721" w:rsidRPr="0063304A" w:rsidRDefault="00E42721" w:rsidP="00F555E9">
            <w:pPr>
              <w:snapToGrid w:val="0"/>
              <w:rPr>
                <w:sz w:val="16"/>
                <w:szCs w:val="16"/>
              </w:rPr>
            </w:pPr>
            <w:r w:rsidRPr="0063304A">
              <w:rPr>
                <w:color w:val="000000"/>
                <w:sz w:val="16"/>
                <w:szCs w:val="16"/>
              </w:rPr>
              <w:t>1214</w:t>
            </w:r>
          </w:p>
        </w:tc>
        <w:tc>
          <w:tcPr>
            <w:tcW w:w="864" w:type="dxa"/>
            <w:vAlign w:val="center"/>
            <w:hideMark/>
          </w:tcPr>
          <w:p w14:paraId="150C0493"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09182B49"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F41459D"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06189DC9"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7969E45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E69998C"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43475AF"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4B93B515" w14:textId="77777777" w:rsidR="00E42721" w:rsidRPr="009B3DCC" w:rsidRDefault="00E42721" w:rsidP="00F555E9">
            <w:pPr>
              <w:snapToGrid w:val="0"/>
              <w:jc w:val="center"/>
              <w:rPr>
                <w:sz w:val="16"/>
                <w:szCs w:val="16"/>
              </w:rPr>
            </w:pPr>
            <w:r w:rsidRPr="00266687">
              <w:rPr>
                <w:color w:val="000000"/>
                <w:sz w:val="16"/>
                <w:szCs w:val="16"/>
              </w:rPr>
              <w:t>5.00</w:t>
            </w:r>
          </w:p>
        </w:tc>
        <w:tc>
          <w:tcPr>
            <w:tcW w:w="1008" w:type="dxa"/>
            <w:vAlign w:val="center"/>
            <w:hideMark/>
          </w:tcPr>
          <w:p w14:paraId="7C96BFCA"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48F692C9" w14:textId="77777777" w:rsidTr="00F555E9">
        <w:trPr>
          <w:trHeight w:val="165"/>
        </w:trPr>
        <w:tc>
          <w:tcPr>
            <w:tcW w:w="360" w:type="dxa"/>
            <w:vAlign w:val="center"/>
            <w:hideMark/>
          </w:tcPr>
          <w:p w14:paraId="05588A28" w14:textId="77777777" w:rsidR="00E42721" w:rsidRPr="0063304A" w:rsidRDefault="00E42721" w:rsidP="00F555E9">
            <w:pPr>
              <w:snapToGrid w:val="0"/>
              <w:rPr>
                <w:sz w:val="16"/>
                <w:szCs w:val="16"/>
              </w:rPr>
            </w:pPr>
            <w:r w:rsidRPr="0063304A">
              <w:rPr>
                <w:color w:val="000000"/>
                <w:sz w:val="16"/>
                <w:szCs w:val="16"/>
              </w:rPr>
              <w:t>1215</w:t>
            </w:r>
          </w:p>
        </w:tc>
        <w:tc>
          <w:tcPr>
            <w:tcW w:w="864" w:type="dxa"/>
            <w:vAlign w:val="center"/>
            <w:hideMark/>
          </w:tcPr>
          <w:p w14:paraId="30B8CBF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76903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B883A2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242B69F2"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308C2DD9"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0CC7BBDF"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57F0BE9"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5F8E8CC"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4907BD50" w14:textId="77777777" w:rsidR="00E42721" w:rsidRPr="009B3DCC" w:rsidRDefault="00E42721" w:rsidP="00F555E9">
            <w:pPr>
              <w:snapToGrid w:val="0"/>
              <w:jc w:val="center"/>
              <w:rPr>
                <w:sz w:val="16"/>
                <w:szCs w:val="16"/>
              </w:rPr>
            </w:pPr>
            <w:r w:rsidRPr="00266687">
              <w:rPr>
                <w:color w:val="000000"/>
                <w:sz w:val="16"/>
                <w:szCs w:val="16"/>
              </w:rPr>
              <w:t>5.20</w:t>
            </w:r>
          </w:p>
        </w:tc>
      </w:tr>
      <w:tr w:rsidR="00E42721" w:rsidRPr="009B3DCC" w14:paraId="62209680" w14:textId="77777777" w:rsidTr="00F555E9">
        <w:trPr>
          <w:trHeight w:val="165"/>
        </w:trPr>
        <w:tc>
          <w:tcPr>
            <w:tcW w:w="360" w:type="dxa"/>
            <w:vAlign w:val="center"/>
            <w:hideMark/>
          </w:tcPr>
          <w:p w14:paraId="3669F200" w14:textId="77777777" w:rsidR="00E42721" w:rsidRPr="0063304A" w:rsidRDefault="00E42721" w:rsidP="00F555E9">
            <w:pPr>
              <w:snapToGrid w:val="0"/>
              <w:rPr>
                <w:sz w:val="16"/>
                <w:szCs w:val="16"/>
              </w:rPr>
            </w:pPr>
            <w:r w:rsidRPr="0063304A">
              <w:rPr>
                <w:color w:val="000000"/>
                <w:sz w:val="16"/>
                <w:szCs w:val="16"/>
              </w:rPr>
              <w:t>1216</w:t>
            </w:r>
          </w:p>
        </w:tc>
        <w:tc>
          <w:tcPr>
            <w:tcW w:w="864" w:type="dxa"/>
            <w:vAlign w:val="center"/>
            <w:hideMark/>
          </w:tcPr>
          <w:p w14:paraId="1975C0B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56E2635"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7DBCAC45" w14:textId="77777777" w:rsidR="00E42721" w:rsidRPr="009B3DCC" w:rsidRDefault="00E42721" w:rsidP="00F555E9">
            <w:pPr>
              <w:snapToGrid w:val="0"/>
              <w:jc w:val="center"/>
              <w:rPr>
                <w:sz w:val="16"/>
                <w:szCs w:val="16"/>
              </w:rPr>
            </w:pPr>
            <w:r w:rsidRPr="00266687">
              <w:rPr>
                <w:color w:val="000000"/>
                <w:sz w:val="16"/>
                <w:szCs w:val="16"/>
              </w:rPr>
              <w:t>274</w:t>
            </w:r>
          </w:p>
        </w:tc>
        <w:tc>
          <w:tcPr>
            <w:tcW w:w="1008" w:type="dxa"/>
            <w:vAlign w:val="center"/>
            <w:hideMark/>
          </w:tcPr>
          <w:p w14:paraId="4A29DE48" w14:textId="77777777" w:rsidR="00E42721" w:rsidRPr="009B3DCC" w:rsidRDefault="00E42721" w:rsidP="00F555E9">
            <w:pPr>
              <w:snapToGrid w:val="0"/>
              <w:jc w:val="center"/>
              <w:rPr>
                <w:sz w:val="16"/>
                <w:szCs w:val="16"/>
              </w:rPr>
            </w:pPr>
            <w:r w:rsidRPr="00266687">
              <w:rPr>
                <w:color w:val="000000"/>
                <w:sz w:val="16"/>
                <w:szCs w:val="16"/>
              </w:rPr>
              <w:t>2006-12-15</w:t>
            </w:r>
          </w:p>
        </w:tc>
        <w:tc>
          <w:tcPr>
            <w:tcW w:w="1008" w:type="dxa"/>
            <w:hideMark/>
          </w:tcPr>
          <w:p w14:paraId="43415CE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94ECB8"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54A25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8ED8A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7B1B51DD" w14:textId="77777777" w:rsidR="00E42721" w:rsidRPr="009B3DCC" w:rsidRDefault="00E42721" w:rsidP="00F555E9">
            <w:pPr>
              <w:snapToGrid w:val="0"/>
              <w:jc w:val="center"/>
              <w:rPr>
                <w:sz w:val="16"/>
                <w:szCs w:val="16"/>
              </w:rPr>
            </w:pPr>
            <w:r w:rsidRPr="00266687">
              <w:rPr>
                <w:color w:val="000000"/>
                <w:sz w:val="16"/>
                <w:szCs w:val="16"/>
              </w:rPr>
              <w:t>5.50</w:t>
            </w:r>
          </w:p>
        </w:tc>
      </w:tr>
      <w:tr w:rsidR="00E42721" w:rsidRPr="009B3DCC" w14:paraId="7C5C9711" w14:textId="77777777" w:rsidTr="00F555E9">
        <w:trPr>
          <w:trHeight w:val="165"/>
        </w:trPr>
        <w:tc>
          <w:tcPr>
            <w:tcW w:w="360" w:type="dxa"/>
            <w:vAlign w:val="center"/>
            <w:hideMark/>
          </w:tcPr>
          <w:p w14:paraId="173A9939" w14:textId="77777777" w:rsidR="00E42721" w:rsidRPr="0063304A" w:rsidRDefault="00E42721" w:rsidP="00F555E9">
            <w:pPr>
              <w:snapToGrid w:val="0"/>
              <w:rPr>
                <w:sz w:val="16"/>
                <w:szCs w:val="16"/>
              </w:rPr>
            </w:pPr>
            <w:r w:rsidRPr="0063304A">
              <w:rPr>
                <w:color w:val="000000"/>
                <w:sz w:val="16"/>
                <w:szCs w:val="16"/>
              </w:rPr>
              <w:t>1217</w:t>
            </w:r>
          </w:p>
        </w:tc>
        <w:tc>
          <w:tcPr>
            <w:tcW w:w="864" w:type="dxa"/>
            <w:vAlign w:val="center"/>
            <w:hideMark/>
          </w:tcPr>
          <w:p w14:paraId="3E14E8B0"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2F7EA1"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019C666"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47DCFDB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3FE13FA"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550FDAA"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4F2044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E3DE32"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77CFDCF5"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298FF940" w14:textId="77777777" w:rsidTr="00F555E9">
        <w:trPr>
          <w:trHeight w:val="165"/>
        </w:trPr>
        <w:tc>
          <w:tcPr>
            <w:tcW w:w="360" w:type="dxa"/>
            <w:vAlign w:val="center"/>
            <w:hideMark/>
          </w:tcPr>
          <w:p w14:paraId="071C4EF5" w14:textId="77777777" w:rsidR="00E42721" w:rsidRPr="0063304A" w:rsidRDefault="00E42721" w:rsidP="00F555E9">
            <w:pPr>
              <w:snapToGrid w:val="0"/>
              <w:rPr>
                <w:sz w:val="16"/>
                <w:szCs w:val="16"/>
              </w:rPr>
            </w:pPr>
            <w:r w:rsidRPr="0063304A">
              <w:rPr>
                <w:color w:val="000000"/>
                <w:sz w:val="16"/>
                <w:szCs w:val="16"/>
              </w:rPr>
              <w:t>1218</w:t>
            </w:r>
          </w:p>
        </w:tc>
        <w:tc>
          <w:tcPr>
            <w:tcW w:w="864" w:type="dxa"/>
            <w:vAlign w:val="center"/>
            <w:hideMark/>
          </w:tcPr>
          <w:p w14:paraId="640DB025"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7C2B5C8C"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68A5049"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2336C9E0"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07EB698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D3CEB29"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551672CA"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593E82A0"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4E262CC2"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10BFD9C" w14:textId="77777777" w:rsidTr="00F555E9">
        <w:trPr>
          <w:trHeight w:val="165"/>
        </w:trPr>
        <w:tc>
          <w:tcPr>
            <w:tcW w:w="360" w:type="dxa"/>
            <w:vAlign w:val="center"/>
            <w:hideMark/>
          </w:tcPr>
          <w:p w14:paraId="1359DFDF" w14:textId="77777777" w:rsidR="00E42721" w:rsidRPr="0063304A" w:rsidRDefault="00E42721" w:rsidP="00F555E9">
            <w:pPr>
              <w:snapToGrid w:val="0"/>
              <w:rPr>
                <w:sz w:val="16"/>
                <w:szCs w:val="16"/>
              </w:rPr>
            </w:pPr>
            <w:r w:rsidRPr="0063304A">
              <w:rPr>
                <w:color w:val="000000"/>
                <w:sz w:val="16"/>
                <w:szCs w:val="16"/>
              </w:rPr>
              <w:t>1219</w:t>
            </w:r>
          </w:p>
        </w:tc>
        <w:tc>
          <w:tcPr>
            <w:tcW w:w="864" w:type="dxa"/>
            <w:vAlign w:val="center"/>
            <w:hideMark/>
          </w:tcPr>
          <w:p w14:paraId="79EE3CC2"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39DDB0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19E7B15F"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688C5496"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A95FED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175E8414"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1FFDC46A"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6564E57B"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6AC48AC1"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FB4424E" w14:textId="77777777" w:rsidTr="00F555E9">
        <w:trPr>
          <w:trHeight w:val="165"/>
        </w:trPr>
        <w:tc>
          <w:tcPr>
            <w:tcW w:w="360" w:type="dxa"/>
            <w:vAlign w:val="center"/>
            <w:hideMark/>
          </w:tcPr>
          <w:p w14:paraId="140D07F1" w14:textId="77777777" w:rsidR="00E42721" w:rsidRPr="0063304A" w:rsidRDefault="00E42721" w:rsidP="00F555E9">
            <w:pPr>
              <w:snapToGrid w:val="0"/>
              <w:rPr>
                <w:sz w:val="16"/>
                <w:szCs w:val="16"/>
              </w:rPr>
            </w:pPr>
            <w:r w:rsidRPr="0063304A">
              <w:rPr>
                <w:color w:val="000000"/>
                <w:sz w:val="16"/>
                <w:szCs w:val="16"/>
              </w:rPr>
              <w:t>1220</w:t>
            </w:r>
          </w:p>
        </w:tc>
        <w:tc>
          <w:tcPr>
            <w:tcW w:w="864" w:type="dxa"/>
            <w:vAlign w:val="center"/>
            <w:hideMark/>
          </w:tcPr>
          <w:p w14:paraId="52F659D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FE1EDF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972FA8B" w14:textId="77777777" w:rsidR="00E42721" w:rsidRPr="009B3DCC" w:rsidRDefault="00E42721" w:rsidP="00F555E9">
            <w:pPr>
              <w:snapToGrid w:val="0"/>
              <w:jc w:val="center"/>
              <w:rPr>
                <w:sz w:val="16"/>
                <w:szCs w:val="16"/>
              </w:rPr>
            </w:pPr>
            <w:r w:rsidRPr="00266687">
              <w:rPr>
                <w:color w:val="000000"/>
                <w:sz w:val="16"/>
                <w:szCs w:val="16"/>
              </w:rPr>
              <w:t>275</w:t>
            </w:r>
          </w:p>
        </w:tc>
        <w:tc>
          <w:tcPr>
            <w:tcW w:w="1008" w:type="dxa"/>
            <w:vAlign w:val="center"/>
            <w:hideMark/>
          </w:tcPr>
          <w:p w14:paraId="3B0269DB" w14:textId="77777777" w:rsidR="00E42721" w:rsidRPr="009B3DCC" w:rsidRDefault="00E42721" w:rsidP="00F555E9">
            <w:pPr>
              <w:snapToGrid w:val="0"/>
              <w:jc w:val="center"/>
              <w:rPr>
                <w:sz w:val="16"/>
                <w:szCs w:val="16"/>
              </w:rPr>
            </w:pPr>
            <w:r w:rsidRPr="00266687">
              <w:rPr>
                <w:color w:val="000000"/>
                <w:sz w:val="16"/>
                <w:szCs w:val="16"/>
              </w:rPr>
              <w:t>2006-12-31</w:t>
            </w:r>
          </w:p>
        </w:tc>
        <w:tc>
          <w:tcPr>
            <w:tcW w:w="1008" w:type="dxa"/>
            <w:hideMark/>
          </w:tcPr>
          <w:p w14:paraId="66A3DBB6"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730B733" w14:textId="77777777" w:rsidR="00E42721" w:rsidRPr="009B3DCC" w:rsidRDefault="00E42721" w:rsidP="00F555E9">
            <w:pPr>
              <w:snapToGrid w:val="0"/>
              <w:jc w:val="center"/>
              <w:rPr>
                <w:sz w:val="16"/>
                <w:szCs w:val="16"/>
              </w:rPr>
            </w:pPr>
            <w:r w:rsidRPr="00266687">
              <w:rPr>
                <w:color w:val="000000"/>
                <w:sz w:val="16"/>
                <w:szCs w:val="16"/>
              </w:rPr>
              <w:t>2006</w:t>
            </w:r>
          </w:p>
        </w:tc>
        <w:tc>
          <w:tcPr>
            <w:tcW w:w="1008" w:type="dxa"/>
            <w:vAlign w:val="center"/>
            <w:hideMark/>
          </w:tcPr>
          <w:p w14:paraId="62F0F07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454C36"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D8984B1"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5CEF34D7" w14:textId="77777777" w:rsidTr="00F555E9">
        <w:trPr>
          <w:trHeight w:val="165"/>
        </w:trPr>
        <w:tc>
          <w:tcPr>
            <w:tcW w:w="360" w:type="dxa"/>
            <w:vAlign w:val="center"/>
            <w:hideMark/>
          </w:tcPr>
          <w:p w14:paraId="71609987" w14:textId="77777777" w:rsidR="00E42721" w:rsidRPr="0063304A" w:rsidRDefault="00E42721" w:rsidP="00F555E9">
            <w:pPr>
              <w:snapToGrid w:val="0"/>
              <w:rPr>
                <w:sz w:val="16"/>
                <w:szCs w:val="16"/>
              </w:rPr>
            </w:pPr>
            <w:r w:rsidRPr="0063304A">
              <w:rPr>
                <w:color w:val="000000"/>
                <w:sz w:val="16"/>
                <w:szCs w:val="16"/>
              </w:rPr>
              <w:t>1221</w:t>
            </w:r>
          </w:p>
        </w:tc>
        <w:tc>
          <w:tcPr>
            <w:tcW w:w="864" w:type="dxa"/>
            <w:vAlign w:val="center"/>
            <w:hideMark/>
          </w:tcPr>
          <w:p w14:paraId="21EEBF2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5F28701E"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D622224"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28C4807E"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15822B35"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DC0440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3FEAE1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C697143"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642AE710"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35F25A3" w14:textId="77777777" w:rsidTr="00F555E9">
        <w:trPr>
          <w:trHeight w:val="165"/>
        </w:trPr>
        <w:tc>
          <w:tcPr>
            <w:tcW w:w="360" w:type="dxa"/>
            <w:vAlign w:val="center"/>
            <w:hideMark/>
          </w:tcPr>
          <w:p w14:paraId="5FCB08C0" w14:textId="77777777" w:rsidR="00E42721" w:rsidRPr="0063304A" w:rsidRDefault="00E42721" w:rsidP="00F555E9">
            <w:pPr>
              <w:snapToGrid w:val="0"/>
              <w:rPr>
                <w:sz w:val="16"/>
                <w:szCs w:val="16"/>
              </w:rPr>
            </w:pPr>
            <w:r w:rsidRPr="0063304A">
              <w:rPr>
                <w:color w:val="000000"/>
                <w:sz w:val="16"/>
                <w:szCs w:val="16"/>
              </w:rPr>
              <w:t>1222</w:t>
            </w:r>
          </w:p>
        </w:tc>
        <w:tc>
          <w:tcPr>
            <w:tcW w:w="864" w:type="dxa"/>
            <w:vAlign w:val="center"/>
            <w:hideMark/>
          </w:tcPr>
          <w:p w14:paraId="0B1B9621"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3C5B2470"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0F91BC39"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64EEA0E2"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319EF790"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3A8C13A6"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2ADA93F5"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1E6AF0E1" w14:textId="77777777" w:rsidR="00E42721" w:rsidRPr="009B3DCC" w:rsidRDefault="00E42721" w:rsidP="00F555E9">
            <w:pPr>
              <w:snapToGrid w:val="0"/>
              <w:jc w:val="center"/>
              <w:rPr>
                <w:sz w:val="16"/>
                <w:szCs w:val="16"/>
              </w:rPr>
            </w:pPr>
            <w:r w:rsidRPr="00266687">
              <w:rPr>
                <w:color w:val="000000"/>
                <w:sz w:val="16"/>
                <w:szCs w:val="16"/>
              </w:rPr>
              <w:t>14.80</w:t>
            </w:r>
          </w:p>
        </w:tc>
        <w:tc>
          <w:tcPr>
            <w:tcW w:w="1008" w:type="dxa"/>
            <w:vAlign w:val="center"/>
            <w:hideMark/>
          </w:tcPr>
          <w:p w14:paraId="07A7972C"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1E3585EB" w14:textId="77777777" w:rsidTr="00F555E9">
        <w:trPr>
          <w:trHeight w:val="165"/>
        </w:trPr>
        <w:tc>
          <w:tcPr>
            <w:tcW w:w="360" w:type="dxa"/>
            <w:vAlign w:val="center"/>
            <w:hideMark/>
          </w:tcPr>
          <w:p w14:paraId="3433AFF6" w14:textId="77777777" w:rsidR="00E42721" w:rsidRPr="0063304A" w:rsidRDefault="00E42721" w:rsidP="00F555E9">
            <w:pPr>
              <w:snapToGrid w:val="0"/>
              <w:rPr>
                <w:sz w:val="16"/>
                <w:szCs w:val="16"/>
              </w:rPr>
            </w:pPr>
            <w:r w:rsidRPr="0063304A">
              <w:rPr>
                <w:color w:val="000000"/>
                <w:sz w:val="16"/>
                <w:szCs w:val="16"/>
              </w:rPr>
              <w:t>1223</w:t>
            </w:r>
          </w:p>
        </w:tc>
        <w:tc>
          <w:tcPr>
            <w:tcW w:w="864" w:type="dxa"/>
            <w:vAlign w:val="center"/>
            <w:hideMark/>
          </w:tcPr>
          <w:p w14:paraId="3DF250BA"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40FB9AD"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52EDFA"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1A805847"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48C76812"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24F050E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325DA4DC"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8A6310" w14:textId="77777777" w:rsidR="00E42721" w:rsidRPr="009B3DCC" w:rsidRDefault="00E42721" w:rsidP="00F555E9">
            <w:pPr>
              <w:snapToGrid w:val="0"/>
              <w:jc w:val="center"/>
              <w:rPr>
                <w:sz w:val="16"/>
                <w:szCs w:val="16"/>
              </w:rPr>
            </w:pPr>
            <w:r w:rsidRPr="00266687">
              <w:rPr>
                <w:color w:val="000000"/>
                <w:sz w:val="16"/>
                <w:szCs w:val="16"/>
              </w:rPr>
              <w:t>14.90</w:t>
            </w:r>
          </w:p>
        </w:tc>
        <w:tc>
          <w:tcPr>
            <w:tcW w:w="1008" w:type="dxa"/>
            <w:vAlign w:val="center"/>
            <w:hideMark/>
          </w:tcPr>
          <w:p w14:paraId="5107402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287B334C" w14:textId="77777777" w:rsidTr="00F555E9">
        <w:trPr>
          <w:trHeight w:val="165"/>
        </w:trPr>
        <w:tc>
          <w:tcPr>
            <w:tcW w:w="360" w:type="dxa"/>
            <w:vAlign w:val="center"/>
            <w:hideMark/>
          </w:tcPr>
          <w:p w14:paraId="065F491D" w14:textId="77777777" w:rsidR="00E42721" w:rsidRPr="0063304A" w:rsidRDefault="00E42721" w:rsidP="00F555E9">
            <w:pPr>
              <w:snapToGrid w:val="0"/>
              <w:rPr>
                <w:sz w:val="16"/>
                <w:szCs w:val="16"/>
              </w:rPr>
            </w:pPr>
            <w:r w:rsidRPr="0063304A">
              <w:rPr>
                <w:color w:val="000000"/>
                <w:sz w:val="16"/>
                <w:szCs w:val="16"/>
              </w:rPr>
              <w:t>1224</w:t>
            </w:r>
          </w:p>
        </w:tc>
        <w:tc>
          <w:tcPr>
            <w:tcW w:w="864" w:type="dxa"/>
            <w:vAlign w:val="center"/>
            <w:hideMark/>
          </w:tcPr>
          <w:p w14:paraId="10848E9E"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85FF5E6"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46962BB" w14:textId="77777777" w:rsidR="00E42721" w:rsidRPr="009B3DCC" w:rsidRDefault="00E42721" w:rsidP="00F555E9">
            <w:pPr>
              <w:snapToGrid w:val="0"/>
              <w:jc w:val="center"/>
              <w:rPr>
                <w:sz w:val="16"/>
                <w:szCs w:val="16"/>
              </w:rPr>
            </w:pPr>
            <w:r w:rsidRPr="00266687">
              <w:rPr>
                <w:color w:val="000000"/>
                <w:sz w:val="16"/>
                <w:szCs w:val="16"/>
              </w:rPr>
              <w:t>276</w:t>
            </w:r>
          </w:p>
        </w:tc>
        <w:tc>
          <w:tcPr>
            <w:tcW w:w="1008" w:type="dxa"/>
            <w:vAlign w:val="center"/>
            <w:hideMark/>
          </w:tcPr>
          <w:p w14:paraId="79FD622B" w14:textId="77777777" w:rsidR="00E42721" w:rsidRPr="009B3DCC" w:rsidRDefault="00E42721" w:rsidP="00F555E9">
            <w:pPr>
              <w:snapToGrid w:val="0"/>
              <w:jc w:val="center"/>
              <w:rPr>
                <w:sz w:val="16"/>
                <w:szCs w:val="16"/>
              </w:rPr>
            </w:pPr>
            <w:r w:rsidRPr="00266687">
              <w:rPr>
                <w:color w:val="000000"/>
                <w:sz w:val="16"/>
                <w:szCs w:val="16"/>
              </w:rPr>
              <w:t>2007-01-21</w:t>
            </w:r>
          </w:p>
        </w:tc>
        <w:tc>
          <w:tcPr>
            <w:tcW w:w="1008" w:type="dxa"/>
            <w:hideMark/>
          </w:tcPr>
          <w:p w14:paraId="08ABFB58"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48D60BDA"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56917C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660CC01" w14:textId="77777777" w:rsidR="00E42721" w:rsidRPr="009B3DCC" w:rsidRDefault="00E42721" w:rsidP="00F555E9">
            <w:pPr>
              <w:snapToGrid w:val="0"/>
              <w:jc w:val="center"/>
              <w:rPr>
                <w:sz w:val="16"/>
                <w:szCs w:val="16"/>
              </w:rPr>
            </w:pPr>
            <w:r w:rsidRPr="00266687">
              <w:rPr>
                <w:color w:val="000000"/>
                <w:sz w:val="16"/>
                <w:szCs w:val="16"/>
              </w:rPr>
              <w:t>16.80</w:t>
            </w:r>
          </w:p>
        </w:tc>
        <w:tc>
          <w:tcPr>
            <w:tcW w:w="1008" w:type="dxa"/>
            <w:vAlign w:val="center"/>
            <w:hideMark/>
          </w:tcPr>
          <w:p w14:paraId="6A7F15FB"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6DC9BD71" w14:textId="77777777" w:rsidTr="00F555E9">
        <w:trPr>
          <w:trHeight w:val="165"/>
        </w:trPr>
        <w:tc>
          <w:tcPr>
            <w:tcW w:w="360" w:type="dxa"/>
            <w:vAlign w:val="center"/>
            <w:hideMark/>
          </w:tcPr>
          <w:p w14:paraId="196BC0C8" w14:textId="77777777" w:rsidR="00E42721" w:rsidRPr="0063304A" w:rsidRDefault="00E42721" w:rsidP="00F555E9">
            <w:pPr>
              <w:snapToGrid w:val="0"/>
              <w:rPr>
                <w:sz w:val="16"/>
                <w:szCs w:val="16"/>
              </w:rPr>
            </w:pPr>
            <w:r w:rsidRPr="0063304A">
              <w:rPr>
                <w:color w:val="000000"/>
                <w:sz w:val="16"/>
                <w:szCs w:val="16"/>
              </w:rPr>
              <w:t>1225</w:t>
            </w:r>
          </w:p>
        </w:tc>
        <w:tc>
          <w:tcPr>
            <w:tcW w:w="864" w:type="dxa"/>
            <w:vAlign w:val="center"/>
            <w:hideMark/>
          </w:tcPr>
          <w:p w14:paraId="55CF67C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0CD6D87"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3EF8FE9"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0870BC82"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67FC790D"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BBCDFE8"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77E6AE9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7C55CA7"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vAlign w:val="center"/>
            <w:hideMark/>
          </w:tcPr>
          <w:p w14:paraId="198065B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8605C71" w14:textId="77777777" w:rsidTr="00F555E9">
        <w:trPr>
          <w:trHeight w:val="165"/>
        </w:trPr>
        <w:tc>
          <w:tcPr>
            <w:tcW w:w="360" w:type="dxa"/>
            <w:vAlign w:val="center"/>
            <w:hideMark/>
          </w:tcPr>
          <w:p w14:paraId="6F759434" w14:textId="77777777" w:rsidR="00E42721" w:rsidRPr="0063304A" w:rsidRDefault="00E42721" w:rsidP="00F555E9">
            <w:pPr>
              <w:snapToGrid w:val="0"/>
              <w:rPr>
                <w:sz w:val="16"/>
                <w:szCs w:val="16"/>
              </w:rPr>
            </w:pPr>
            <w:r w:rsidRPr="0063304A">
              <w:rPr>
                <w:color w:val="000000"/>
                <w:sz w:val="16"/>
                <w:szCs w:val="16"/>
              </w:rPr>
              <w:t>1226</w:t>
            </w:r>
          </w:p>
        </w:tc>
        <w:tc>
          <w:tcPr>
            <w:tcW w:w="864" w:type="dxa"/>
            <w:vAlign w:val="center"/>
            <w:hideMark/>
          </w:tcPr>
          <w:p w14:paraId="0CC38E59"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45389EC2"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82F5BAF"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3BDD0EEF"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2A92AFCE"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586F4887"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403E42F4" w14:textId="77777777" w:rsidR="00E42721" w:rsidRPr="009B3DCC" w:rsidRDefault="00E42721" w:rsidP="00F555E9">
            <w:pPr>
              <w:snapToGrid w:val="0"/>
              <w:jc w:val="center"/>
              <w:rPr>
                <w:sz w:val="16"/>
                <w:szCs w:val="16"/>
              </w:rPr>
            </w:pPr>
            <w:r w:rsidRPr="00266687">
              <w:rPr>
                <w:color w:val="000000"/>
                <w:sz w:val="16"/>
                <w:szCs w:val="16"/>
              </w:rPr>
              <w:t>80</w:t>
            </w:r>
          </w:p>
        </w:tc>
        <w:tc>
          <w:tcPr>
            <w:tcW w:w="1008" w:type="dxa"/>
            <w:vAlign w:val="center"/>
            <w:hideMark/>
          </w:tcPr>
          <w:p w14:paraId="2F9B514D" w14:textId="77777777" w:rsidR="00E42721" w:rsidRPr="009B3DCC" w:rsidRDefault="00E42721" w:rsidP="00F555E9">
            <w:pPr>
              <w:snapToGrid w:val="0"/>
              <w:jc w:val="center"/>
              <w:rPr>
                <w:sz w:val="16"/>
                <w:szCs w:val="16"/>
              </w:rPr>
            </w:pPr>
            <w:r w:rsidRPr="00266687">
              <w:rPr>
                <w:color w:val="000000"/>
                <w:sz w:val="16"/>
                <w:szCs w:val="16"/>
              </w:rPr>
              <w:t>13.30</w:t>
            </w:r>
          </w:p>
        </w:tc>
        <w:tc>
          <w:tcPr>
            <w:tcW w:w="1008" w:type="dxa"/>
            <w:vAlign w:val="center"/>
            <w:hideMark/>
          </w:tcPr>
          <w:p w14:paraId="748AB57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BAFDBD6" w14:textId="77777777" w:rsidTr="00F555E9">
        <w:trPr>
          <w:trHeight w:val="165"/>
        </w:trPr>
        <w:tc>
          <w:tcPr>
            <w:tcW w:w="360" w:type="dxa"/>
            <w:vAlign w:val="center"/>
            <w:hideMark/>
          </w:tcPr>
          <w:p w14:paraId="73C7162B" w14:textId="77777777" w:rsidR="00E42721" w:rsidRPr="0063304A" w:rsidRDefault="00E42721" w:rsidP="00F555E9">
            <w:pPr>
              <w:snapToGrid w:val="0"/>
              <w:rPr>
                <w:sz w:val="16"/>
                <w:szCs w:val="16"/>
              </w:rPr>
            </w:pPr>
            <w:r w:rsidRPr="0063304A">
              <w:rPr>
                <w:color w:val="000000"/>
                <w:sz w:val="16"/>
                <w:szCs w:val="16"/>
              </w:rPr>
              <w:t>1227</w:t>
            </w:r>
          </w:p>
        </w:tc>
        <w:tc>
          <w:tcPr>
            <w:tcW w:w="864" w:type="dxa"/>
            <w:vAlign w:val="center"/>
            <w:hideMark/>
          </w:tcPr>
          <w:p w14:paraId="37AA5586"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C9FD0B8"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3A16F0EB"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1D254B8D"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3AD0347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078B32F"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117EEDA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4D6F5EB4" w14:textId="77777777" w:rsidR="00E42721" w:rsidRPr="009B3DCC" w:rsidRDefault="00E42721" w:rsidP="00F555E9">
            <w:pPr>
              <w:snapToGrid w:val="0"/>
              <w:jc w:val="center"/>
              <w:rPr>
                <w:sz w:val="16"/>
                <w:szCs w:val="16"/>
              </w:rPr>
            </w:pPr>
            <w:r w:rsidRPr="00266687">
              <w:rPr>
                <w:color w:val="000000"/>
                <w:sz w:val="16"/>
                <w:szCs w:val="16"/>
              </w:rPr>
              <w:t>16.10</w:t>
            </w:r>
          </w:p>
        </w:tc>
        <w:tc>
          <w:tcPr>
            <w:tcW w:w="1008" w:type="dxa"/>
            <w:vAlign w:val="center"/>
            <w:hideMark/>
          </w:tcPr>
          <w:p w14:paraId="44910D16"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3E8B72F" w14:textId="77777777" w:rsidTr="00F555E9">
        <w:trPr>
          <w:trHeight w:val="165"/>
        </w:trPr>
        <w:tc>
          <w:tcPr>
            <w:tcW w:w="360" w:type="dxa"/>
            <w:vAlign w:val="center"/>
            <w:hideMark/>
          </w:tcPr>
          <w:p w14:paraId="74916839" w14:textId="77777777" w:rsidR="00E42721" w:rsidRPr="0063304A" w:rsidRDefault="00E42721" w:rsidP="00F555E9">
            <w:pPr>
              <w:snapToGrid w:val="0"/>
              <w:rPr>
                <w:sz w:val="16"/>
                <w:szCs w:val="16"/>
              </w:rPr>
            </w:pPr>
            <w:r w:rsidRPr="0063304A">
              <w:rPr>
                <w:color w:val="000000"/>
                <w:sz w:val="16"/>
                <w:szCs w:val="16"/>
              </w:rPr>
              <w:t>1228</w:t>
            </w:r>
          </w:p>
        </w:tc>
        <w:tc>
          <w:tcPr>
            <w:tcW w:w="864" w:type="dxa"/>
            <w:vAlign w:val="center"/>
            <w:hideMark/>
          </w:tcPr>
          <w:p w14:paraId="0958377D" w14:textId="77777777" w:rsidR="00E42721" w:rsidRPr="009B3DCC" w:rsidRDefault="00E42721" w:rsidP="00F555E9">
            <w:pPr>
              <w:snapToGrid w:val="0"/>
              <w:jc w:val="center"/>
              <w:rPr>
                <w:sz w:val="16"/>
                <w:szCs w:val="16"/>
              </w:rPr>
            </w:pPr>
            <w:r w:rsidRPr="00266687">
              <w:rPr>
                <w:color w:val="000000"/>
                <w:sz w:val="16"/>
                <w:szCs w:val="16"/>
              </w:rPr>
              <w:t>Argentina</w:t>
            </w:r>
          </w:p>
        </w:tc>
        <w:tc>
          <w:tcPr>
            <w:tcW w:w="1152" w:type="dxa"/>
            <w:vAlign w:val="center"/>
            <w:hideMark/>
          </w:tcPr>
          <w:p w14:paraId="185575BA" w14:textId="77777777" w:rsidR="00E42721" w:rsidRPr="009B3DCC" w:rsidRDefault="00E42721" w:rsidP="00F555E9">
            <w:pPr>
              <w:snapToGrid w:val="0"/>
              <w:jc w:val="center"/>
              <w:rPr>
                <w:sz w:val="16"/>
                <w:szCs w:val="16"/>
              </w:rPr>
            </w:pPr>
            <w:r w:rsidRPr="00266687">
              <w:rPr>
                <w:color w:val="000000"/>
                <w:sz w:val="16"/>
                <w:szCs w:val="16"/>
              </w:rPr>
              <w:t>Umatilla Russet</w:t>
            </w:r>
          </w:p>
        </w:tc>
        <w:tc>
          <w:tcPr>
            <w:tcW w:w="504" w:type="dxa"/>
            <w:vAlign w:val="center"/>
            <w:hideMark/>
          </w:tcPr>
          <w:p w14:paraId="219226B5" w14:textId="77777777" w:rsidR="00E42721" w:rsidRPr="009B3DCC" w:rsidRDefault="00E42721" w:rsidP="00F555E9">
            <w:pPr>
              <w:snapToGrid w:val="0"/>
              <w:jc w:val="center"/>
              <w:rPr>
                <w:sz w:val="16"/>
                <w:szCs w:val="16"/>
              </w:rPr>
            </w:pPr>
            <w:r w:rsidRPr="00266687">
              <w:rPr>
                <w:color w:val="000000"/>
                <w:sz w:val="16"/>
                <w:szCs w:val="16"/>
              </w:rPr>
              <w:t>277</w:t>
            </w:r>
          </w:p>
        </w:tc>
        <w:tc>
          <w:tcPr>
            <w:tcW w:w="1008" w:type="dxa"/>
            <w:vAlign w:val="center"/>
            <w:hideMark/>
          </w:tcPr>
          <w:p w14:paraId="7EE3A1D3" w14:textId="77777777" w:rsidR="00E42721" w:rsidRPr="009B3DCC" w:rsidRDefault="00E42721" w:rsidP="00F555E9">
            <w:pPr>
              <w:snapToGrid w:val="0"/>
              <w:jc w:val="center"/>
              <w:rPr>
                <w:sz w:val="16"/>
                <w:szCs w:val="16"/>
              </w:rPr>
            </w:pPr>
            <w:r w:rsidRPr="00266687">
              <w:rPr>
                <w:color w:val="000000"/>
                <w:sz w:val="16"/>
                <w:szCs w:val="16"/>
              </w:rPr>
              <w:t>2007-02-11</w:t>
            </w:r>
          </w:p>
        </w:tc>
        <w:tc>
          <w:tcPr>
            <w:tcW w:w="1008" w:type="dxa"/>
            <w:hideMark/>
          </w:tcPr>
          <w:p w14:paraId="7DC42511" w14:textId="77777777" w:rsidR="00E42721" w:rsidRPr="009B3DCC" w:rsidRDefault="00E42721" w:rsidP="00F555E9">
            <w:pPr>
              <w:snapToGrid w:val="0"/>
              <w:jc w:val="center"/>
              <w:rPr>
                <w:sz w:val="16"/>
                <w:szCs w:val="16"/>
              </w:rPr>
            </w:pPr>
            <w:r w:rsidRPr="00F937ED">
              <w:rPr>
                <w:sz w:val="16"/>
                <w:szCs w:val="16"/>
              </w:rPr>
              <w:t>–</w:t>
            </w:r>
          </w:p>
        </w:tc>
        <w:tc>
          <w:tcPr>
            <w:tcW w:w="720" w:type="dxa"/>
            <w:vAlign w:val="center"/>
            <w:hideMark/>
          </w:tcPr>
          <w:p w14:paraId="68CF0279" w14:textId="77777777" w:rsidR="00E42721" w:rsidRPr="009B3DCC" w:rsidRDefault="00E42721" w:rsidP="00F555E9">
            <w:pPr>
              <w:snapToGrid w:val="0"/>
              <w:jc w:val="center"/>
              <w:rPr>
                <w:sz w:val="16"/>
                <w:szCs w:val="16"/>
              </w:rPr>
            </w:pPr>
            <w:r w:rsidRPr="00266687">
              <w:rPr>
                <w:color w:val="000000"/>
                <w:sz w:val="16"/>
                <w:szCs w:val="16"/>
              </w:rPr>
              <w:t>2007</w:t>
            </w:r>
          </w:p>
        </w:tc>
        <w:tc>
          <w:tcPr>
            <w:tcW w:w="1008" w:type="dxa"/>
            <w:vAlign w:val="center"/>
            <w:hideMark/>
          </w:tcPr>
          <w:p w14:paraId="689EBB30"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C801B79" w14:textId="77777777" w:rsidR="00E42721" w:rsidRPr="009B3DCC" w:rsidRDefault="00E42721" w:rsidP="00F555E9">
            <w:pPr>
              <w:snapToGrid w:val="0"/>
              <w:jc w:val="center"/>
              <w:rPr>
                <w:sz w:val="16"/>
                <w:szCs w:val="16"/>
              </w:rPr>
            </w:pPr>
            <w:r w:rsidRPr="00266687">
              <w:rPr>
                <w:color w:val="000000"/>
                <w:sz w:val="16"/>
                <w:szCs w:val="16"/>
              </w:rPr>
              <w:t>17.70</w:t>
            </w:r>
          </w:p>
        </w:tc>
        <w:tc>
          <w:tcPr>
            <w:tcW w:w="1008" w:type="dxa"/>
            <w:vAlign w:val="center"/>
            <w:hideMark/>
          </w:tcPr>
          <w:p w14:paraId="49AAAE2C"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59170B6F" w14:textId="77777777" w:rsidTr="00F555E9">
        <w:trPr>
          <w:trHeight w:val="180"/>
        </w:trPr>
        <w:tc>
          <w:tcPr>
            <w:tcW w:w="360" w:type="dxa"/>
            <w:vAlign w:val="center"/>
            <w:hideMark/>
          </w:tcPr>
          <w:p w14:paraId="01C860D1" w14:textId="77777777" w:rsidR="00E42721" w:rsidRPr="0063304A" w:rsidRDefault="00E42721" w:rsidP="00F555E9">
            <w:pPr>
              <w:snapToGrid w:val="0"/>
              <w:rPr>
                <w:sz w:val="16"/>
                <w:szCs w:val="16"/>
              </w:rPr>
            </w:pPr>
            <w:r w:rsidRPr="0063304A">
              <w:rPr>
                <w:color w:val="000000"/>
                <w:sz w:val="16"/>
                <w:szCs w:val="16"/>
              </w:rPr>
              <w:t>1229</w:t>
            </w:r>
          </w:p>
        </w:tc>
        <w:tc>
          <w:tcPr>
            <w:tcW w:w="864" w:type="dxa"/>
            <w:vAlign w:val="center"/>
            <w:hideMark/>
          </w:tcPr>
          <w:p w14:paraId="7F36E42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A944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77C49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8BE5389"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689797D1"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AA8201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EE3F32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9F45FC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3F0C61F7"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13378E00" w14:textId="77777777" w:rsidTr="00F555E9">
        <w:trPr>
          <w:trHeight w:val="165"/>
        </w:trPr>
        <w:tc>
          <w:tcPr>
            <w:tcW w:w="360" w:type="dxa"/>
            <w:vAlign w:val="center"/>
            <w:hideMark/>
          </w:tcPr>
          <w:p w14:paraId="641E7ED5" w14:textId="77777777" w:rsidR="00E42721" w:rsidRPr="0063304A" w:rsidRDefault="00E42721" w:rsidP="00F555E9">
            <w:pPr>
              <w:snapToGrid w:val="0"/>
              <w:rPr>
                <w:sz w:val="16"/>
                <w:szCs w:val="16"/>
              </w:rPr>
            </w:pPr>
            <w:r w:rsidRPr="0063304A">
              <w:rPr>
                <w:color w:val="000000"/>
                <w:sz w:val="16"/>
                <w:szCs w:val="16"/>
              </w:rPr>
              <w:t>1230</w:t>
            </w:r>
          </w:p>
        </w:tc>
        <w:tc>
          <w:tcPr>
            <w:tcW w:w="864" w:type="dxa"/>
            <w:vAlign w:val="center"/>
            <w:hideMark/>
          </w:tcPr>
          <w:p w14:paraId="00F4A59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48187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837CD5C"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FCE0688"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D6D8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2BF403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E0E461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A45D64"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509F882A"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525F75F3" w14:textId="77777777" w:rsidTr="00F555E9">
        <w:trPr>
          <w:trHeight w:val="165"/>
        </w:trPr>
        <w:tc>
          <w:tcPr>
            <w:tcW w:w="360" w:type="dxa"/>
            <w:vAlign w:val="center"/>
            <w:hideMark/>
          </w:tcPr>
          <w:p w14:paraId="554F4833" w14:textId="77777777" w:rsidR="00E42721" w:rsidRPr="0063304A" w:rsidRDefault="00E42721" w:rsidP="00F555E9">
            <w:pPr>
              <w:snapToGrid w:val="0"/>
              <w:rPr>
                <w:sz w:val="16"/>
                <w:szCs w:val="16"/>
              </w:rPr>
            </w:pPr>
            <w:r w:rsidRPr="0063304A">
              <w:rPr>
                <w:color w:val="000000"/>
                <w:sz w:val="16"/>
                <w:szCs w:val="16"/>
              </w:rPr>
              <w:t>1231</w:t>
            </w:r>
          </w:p>
        </w:tc>
        <w:tc>
          <w:tcPr>
            <w:tcW w:w="864" w:type="dxa"/>
            <w:vAlign w:val="center"/>
            <w:hideMark/>
          </w:tcPr>
          <w:p w14:paraId="5D91C13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AD478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19DA78A"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18311407"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DDA218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459E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DCC9AD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5E25CE" w14:textId="77777777" w:rsidR="00E42721" w:rsidRPr="009B3DCC" w:rsidRDefault="00E42721" w:rsidP="00F555E9">
            <w:pPr>
              <w:snapToGrid w:val="0"/>
              <w:jc w:val="center"/>
              <w:rPr>
                <w:sz w:val="16"/>
                <w:szCs w:val="16"/>
              </w:rPr>
            </w:pPr>
            <w:r w:rsidRPr="00266687">
              <w:rPr>
                <w:color w:val="000000"/>
                <w:sz w:val="16"/>
                <w:szCs w:val="16"/>
              </w:rPr>
              <w:t>1.50</w:t>
            </w:r>
          </w:p>
        </w:tc>
        <w:tc>
          <w:tcPr>
            <w:tcW w:w="1008" w:type="dxa"/>
            <w:vAlign w:val="center"/>
            <w:hideMark/>
          </w:tcPr>
          <w:p w14:paraId="2FDD284A"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404D705A" w14:textId="77777777" w:rsidTr="00F555E9">
        <w:trPr>
          <w:trHeight w:val="165"/>
        </w:trPr>
        <w:tc>
          <w:tcPr>
            <w:tcW w:w="360" w:type="dxa"/>
            <w:vAlign w:val="center"/>
            <w:hideMark/>
          </w:tcPr>
          <w:p w14:paraId="333CC7AA" w14:textId="77777777" w:rsidR="00E42721" w:rsidRPr="0063304A" w:rsidRDefault="00E42721" w:rsidP="00F555E9">
            <w:pPr>
              <w:snapToGrid w:val="0"/>
              <w:rPr>
                <w:sz w:val="16"/>
                <w:szCs w:val="16"/>
              </w:rPr>
            </w:pPr>
            <w:r w:rsidRPr="0063304A">
              <w:rPr>
                <w:color w:val="000000"/>
                <w:sz w:val="16"/>
                <w:szCs w:val="16"/>
              </w:rPr>
              <w:t>1232</w:t>
            </w:r>
          </w:p>
        </w:tc>
        <w:tc>
          <w:tcPr>
            <w:tcW w:w="864" w:type="dxa"/>
            <w:vAlign w:val="center"/>
            <w:hideMark/>
          </w:tcPr>
          <w:p w14:paraId="3DC49D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ACE87B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0392C15"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4C5CE8BC"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23595C9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422D6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3D5924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358916B"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07CF8C7E"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32C657CC" w14:textId="77777777" w:rsidTr="00F555E9">
        <w:trPr>
          <w:trHeight w:val="165"/>
        </w:trPr>
        <w:tc>
          <w:tcPr>
            <w:tcW w:w="360" w:type="dxa"/>
            <w:vAlign w:val="center"/>
            <w:hideMark/>
          </w:tcPr>
          <w:p w14:paraId="75DBF779" w14:textId="77777777" w:rsidR="00E42721" w:rsidRPr="0063304A" w:rsidRDefault="00E42721" w:rsidP="00F555E9">
            <w:pPr>
              <w:snapToGrid w:val="0"/>
              <w:rPr>
                <w:sz w:val="16"/>
                <w:szCs w:val="16"/>
              </w:rPr>
            </w:pPr>
            <w:r w:rsidRPr="0063304A">
              <w:rPr>
                <w:color w:val="000000"/>
                <w:sz w:val="16"/>
                <w:szCs w:val="16"/>
              </w:rPr>
              <w:t>1233</w:t>
            </w:r>
          </w:p>
        </w:tc>
        <w:tc>
          <w:tcPr>
            <w:tcW w:w="864" w:type="dxa"/>
            <w:vAlign w:val="center"/>
            <w:hideMark/>
          </w:tcPr>
          <w:p w14:paraId="12B1C17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56AF7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0974B6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0734144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3FA65D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21F3F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9987B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9B6AB3E" w14:textId="77777777" w:rsidR="00E42721" w:rsidRPr="009B3DCC" w:rsidRDefault="00E42721" w:rsidP="00F555E9">
            <w:pPr>
              <w:snapToGrid w:val="0"/>
              <w:jc w:val="center"/>
              <w:rPr>
                <w:sz w:val="16"/>
                <w:szCs w:val="16"/>
              </w:rPr>
            </w:pPr>
            <w:r w:rsidRPr="00266687">
              <w:rPr>
                <w:color w:val="000000"/>
                <w:sz w:val="16"/>
                <w:szCs w:val="16"/>
              </w:rPr>
              <w:t>2.60</w:t>
            </w:r>
          </w:p>
        </w:tc>
        <w:tc>
          <w:tcPr>
            <w:tcW w:w="1008" w:type="dxa"/>
            <w:vAlign w:val="center"/>
            <w:hideMark/>
          </w:tcPr>
          <w:p w14:paraId="1FD468D4"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5AB293C" w14:textId="77777777" w:rsidTr="00F555E9">
        <w:trPr>
          <w:trHeight w:val="165"/>
        </w:trPr>
        <w:tc>
          <w:tcPr>
            <w:tcW w:w="360" w:type="dxa"/>
            <w:vAlign w:val="center"/>
            <w:hideMark/>
          </w:tcPr>
          <w:p w14:paraId="7E22EB39" w14:textId="77777777" w:rsidR="00E42721" w:rsidRPr="0063304A" w:rsidRDefault="00E42721" w:rsidP="00F555E9">
            <w:pPr>
              <w:snapToGrid w:val="0"/>
              <w:rPr>
                <w:sz w:val="16"/>
                <w:szCs w:val="16"/>
              </w:rPr>
            </w:pPr>
            <w:r w:rsidRPr="0063304A">
              <w:rPr>
                <w:color w:val="000000"/>
                <w:sz w:val="16"/>
                <w:szCs w:val="16"/>
              </w:rPr>
              <w:t>1234</w:t>
            </w:r>
          </w:p>
        </w:tc>
        <w:tc>
          <w:tcPr>
            <w:tcW w:w="864" w:type="dxa"/>
            <w:vAlign w:val="center"/>
            <w:hideMark/>
          </w:tcPr>
          <w:p w14:paraId="1CA6D9C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7FE5D1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74B54"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E21798E"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2541249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F256CD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9CCCEC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1260A0D"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5B5C796D"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7FE8BBD7" w14:textId="77777777" w:rsidTr="00F555E9">
        <w:trPr>
          <w:trHeight w:val="165"/>
        </w:trPr>
        <w:tc>
          <w:tcPr>
            <w:tcW w:w="360" w:type="dxa"/>
            <w:vAlign w:val="center"/>
            <w:hideMark/>
          </w:tcPr>
          <w:p w14:paraId="1259A616" w14:textId="77777777" w:rsidR="00E42721" w:rsidRPr="0063304A" w:rsidRDefault="00E42721" w:rsidP="00F555E9">
            <w:pPr>
              <w:snapToGrid w:val="0"/>
              <w:rPr>
                <w:sz w:val="16"/>
                <w:szCs w:val="16"/>
              </w:rPr>
            </w:pPr>
            <w:r w:rsidRPr="0063304A">
              <w:rPr>
                <w:color w:val="000000"/>
                <w:sz w:val="16"/>
                <w:szCs w:val="16"/>
              </w:rPr>
              <w:t>1235</w:t>
            </w:r>
          </w:p>
        </w:tc>
        <w:tc>
          <w:tcPr>
            <w:tcW w:w="864" w:type="dxa"/>
            <w:vAlign w:val="center"/>
            <w:hideMark/>
          </w:tcPr>
          <w:p w14:paraId="144551D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607EC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AEBF5C1"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193FAAB5"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3A84A112"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D23F5A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794A1E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C14BDCA"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22C1CD2B"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4D1FCF77" w14:textId="77777777" w:rsidTr="00F555E9">
        <w:trPr>
          <w:trHeight w:val="165"/>
        </w:trPr>
        <w:tc>
          <w:tcPr>
            <w:tcW w:w="360" w:type="dxa"/>
            <w:vAlign w:val="center"/>
            <w:hideMark/>
          </w:tcPr>
          <w:p w14:paraId="1E7B236A" w14:textId="77777777" w:rsidR="00E42721" w:rsidRPr="0063304A" w:rsidRDefault="00E42721" w:rsidP="00F555E9">
            <w:pPr>
              <w:snapToGrid w:val="0"/>
              <w:rPr>
                <w:sz w:val="16"/>
                <w:szCs w:val="16"/>
              </w:rPr>
            </w:pPr>
            <w:r w:rsidRPr="0063304A">
              <w:rPr>
                <w:color w:val="000000"/>
                <w:sz w:val="16"/>
                <w:szCs w:val="16"/>
              </w:rPr>
              <w:t>1236</w:t>
            </w:r>
          </w:p>
        </w:tc>
        <w:tc>
          <w:tcPr>
            <w:tcW w:w="864" w:type="dxa"/>
            <w:vAlign w:val="center"/>
            <w:hideMark/>
          </w:tcPr>
          <w:p w14:paraId="750A5A2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321A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22DD7A5" w14:textId="77777777" w:rsidR="00E42721" w:rsidRPr="009B3DCC" w:rsidRDefault="00E42721" w:rsidP="00F555E9">
            <w:pPr>
              <w:snapToGrid w:val="0"/>
              <w:jc w:val="center"/>
              <w:rPr>
                <w:sz w:val="16"/>
                <w:szCs w:val="16"/>
              </w:rPr>
            </w:pPr>
            <w:r w:rsidRPr="00266687">
              <w:rPr>
                <w:color w:val="000000"/>
                <w:sz w:val="16"/>
                <w:szCs w:val="16"/>
              </w:rPr>
              <w:t>281</w:t>
            </w:r>
          </w:p>
        </w:tc>
        <w:tc>
          <w:tcPr>
            <w:tcW w:w="1008" w:type="dxa"/>
            <w:vAlign w:val="center"/>
            <w:hideMark/>
          </w:tcPr>
          <w:p w14:paraId="33B67FF4"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57712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9D013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6458F2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9186A9"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1AE7E3EE"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46DC59B0" w14:textId="77777777" w:rsidTr="00F555E9">
        <w:trPr>
          <w:trHeight w:val="165"/>
        </w:trPr>
        <w:tc>
          <w:tcPr>
            <w:tcW w:w="360" w:type="dxa"/>
            <w:vAlign w:val="center"/>
            <w:hideMark/>
          </w:tcPr>
          <w:p w14:paraId="5866F64D" w14:textId="77777777" w:rsidR="00E42721" w:rsidRPr="0063304A" w:rsidRDefault="00E42721" w:rsidP="00F555E9">
            <w:pPr>
              <w:snapToGrid w:val="0"/>
              <w:rPr>
                <w:sz w:val="16"/>
                <w:szCs w:val="16"/>
              </w:rPr>
            </w:pPr>
            <w:r w:rsidRPr="0063304A">
              <w:rPr>
                <w:color w:val="000000"/>
                <w:sz w:val="16"/>
                <w:szCs w:val="16"/>
              </w:rPr>
              <w:t>1237</w:t>
            </w:r>
          </w:p>
        </w:tc>
        <w:tc>
          <w:tcPr>
            <w:tcW w:w="864" w:type="dxa"/>
            <w:vAlign w:val="center"/>
            <w:hideMark/>
          </w:tcPr>
          <w:p w14:paraId="0103BB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735057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204CB4"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2A2B4E8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5A70448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002E3E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9EEBF4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72D123C"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272162E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6FCD71E" w14:textId="77777777" w:rsidTr="00F555E9">
        <w:trPr>
          <w:trHeight w:val="165"/>
        </w:trPr>
        <w:tc>
          <w:tcPr>
            <w:tcW w:w="360" w:type="dxa"/>
            <w:vAlign w:val="center"/>
            <w:hideMark/>
          </w:tcPr>
          <w:p w14:paraId="0E699500" w14:textId="77777777" w:rsidR="00E42721" w:rsidRPr="0063304A" w:rsidRDefault="00E42721" w:rsidP="00F555E9">
            <w:pPr>
              <w:snapToGrid w:val="0"/>
              <w:rPr>
                <w:sz w:val="16"/>
                <w:szCs w:val="16"/>
              </w:rPr>
            </w:pPr>
            <w:r w:rsidRPr="0063304A">
              <w:rPr>
                <w:color w:val="000000"/>
                <w:sz w:val="16"/>
                <w:szCs w:val="16"/>
              </w:rPr>
              <w:t>1238</w:t>
            </w:r>
          </w:p>
        </w:tc>
        <w:tc>
          <w:tcPr>
            <w:tcW w:w="864" w:type="dxa"/>
            <w:vAlign w:val="center"/>
            <w:hideMark/>
          </w:tcPr>
          <w:p w14:paraId="0385CF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BE70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8B7E51"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6779C3CA"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4558F87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140F681"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43D5D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132F8CC"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0B7F8ACF"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9B1E506" w14:textId="77777777" w:rsidTr="00F555E9">
        <w:trPr>
          <w:trHeight w:val="165"/>
        </w:trPr>
        <w:tc>
          <w:tcPr>
            <w:tcW w:w="360" w:type="dxa"/>
            <w:vAlign w:val="center"/>
            <w:hideMark/>
          </w:tcPr>
          <w:p w14:paraId="1CD566AA" w14:textId="77777777" w:rsidR="00E42721" w:rsidRPr="0063304A" w:rsidRDefault="00E42721" w:rsidP="00F555E9">
            <w:pPr>
              <w:snapToGrid w:val="0"/>
              <w:rPr>
                <w:sz w:val="16"/>
                <w:szCs w:val="16"/>
              </w:rPr>
            </w:pPr>
            <w:r w:rsidRPr="0063304A">
              <w:rPr>
                <w:color w:val="000000"/>
                <w:sz w:val="16"/>
                <w:szCs w:val="16"/>
              </w:rPr>
              <w:t>1239</w:t>
            </w:r>
          </w:p>
        </w:tc>
        <w:tc>
          <w:tcPr>
            <w:tcW w:w="864" w:type="dxa"/>
            <w:vAlign w:val="center"/>
            <w:hideMark/>
          </w:tcPr>
          <w:p w14:paraId="41D051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FE437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129AFDB"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574C3136"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108B77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6740C3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D04FFE9"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3DA3908"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35CAA1E7"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CA0D77D" w14:textId="77777777" w:rsidTr="00F555E9">
        <w:trPr>
          <w:trHeight w:val="165"/>
        </w:trPr>
        <w:tc>
          <w:tcPr>
            <w:tcW w:w="360" w:type="dxa"/>
            <w:vAlign w:val="center"/>
            <w:hideMark/>
          </w:tcPr>
          <w:p w14:paraId="78ABE34E" w14:textId="77777777" w:rsidR="00E42721" w:rsidRPr="0063304A" w:rsidRDefault="00E42721" w:rsidP="00F555E9">
            <w:pPr>
              <w:snapToGrid w:val="0"/>
              <w:rPr>
                <w:sz w:val="16"/>
                <w:szCs w:val="16"/>
              </w:rPr>
            </w:pPr>
            <w:r w:rsidRPr="0063304A">
              <w:rPr>
                <w:color w:val="000000"/>
                <w:sz w:val="16"/>
                <w:szCs w:val="16"/>
              </w:rPr>
              <w:t>1240</w:t>
            </w:r>
          </w:p>
        </w:tc>
        <w:tc>
          <w:tcPr>
            <w:tcW w:w="864" w:type="dxa"/>
            <w:vAlign w:val="center"/>
            <w:hideMark/>
          </w:tcPr>
          <w:p w14:paraId="753C1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2AC8E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69638A" w14:textId="77777777" w:rsidR="00E42721" w:rsidRPr="009B3DCC" w:rsidRDefault="00E42721" w:rsidP="00F555E9">
            <w:pPr>
              <w:snapToGrid w:val="0"/>
              <w:jc w:val="center"/>
              <w:rPr>
                <w:sz w:val="16"/>
                <w:szCs w:val="16"/>
              </w:rPr>
            </w:pPr>
            <w:r w:rsidRPr="00266687">
              <w:rPr>
                <w:color w:val="000000"/>
                <w:sz w:val="16"/>
                <w:szCs w:val="16"/>
              </w:rPr>
              <w:t>282</w:t>
            </w:r>
          </w:p>
        </w:tc>
        <w:tc>
          <w:tcPr>
            <w:tcW w:w="1008" w:type="dxa"/>
            <w:vAlign w:val="center"/>
            <w:hideMark/>
          </w:tcPr>
          <w:p w14:paraId="1F1C6C04"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068A8D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A226D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BDFB2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4594EA1"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112A3E33"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2A4D43FD" w14:textId="77777777" w:rsidTr="00F555E9">
        <w:trPr>
          <w:trHeight w:val="165"/>
        </w:trPr>
        <w:tc>
          <w:tcPr>
            <w:tcW w:w="360" w:type="dxa"/>
            <w:vAlign w:val="center"/>
            <w:hideMark/>
          </w:tcPr>
          <w:p w14:paraId="61778949" w14:textId="77777777" w:rsidR="00E42721" w:rsidRPr="0063304A" w:rsidRDefault="00E42721" w:rsidP="00F555E9">
            <w:pPr>
              <w:snapToGrid w:val="0"/>
              <w:rPr>
                <w:sz w:val="16"/>
                <w:szCs w:val="16"/>
              </w:rPr>
            </w:pPr>
            <w:r w:rsidRPr="0063304A">
              <w:rPr>
                <w:color w:val="000000"/>
                <w:sz w:val="16"/>
                <w:szCs w:val="16"/>
              </w:rPr>
              <w:t>1241</w:t>
            </w:r>
          </w:p>
        </w:tc>
        <w:tc>
          <w:tcPr>
            <w:tcW w:w="864" w:type="dxa"/>
            <w:vAlign w:val="center"/>
            <w:hideMark/>
          </w:tcPr>
          <w:p w14:paraId="41DA9C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AA617F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F2C369"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0C3F7B13"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7A6138E7"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D0EE2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04E22B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096B5C0" w14:textId="77777777" w:rsidR="00E42721" w:rsidRPr="009B3DCC" w:rsidRDefault="00E42721" w:rsidP="00F555E9">
            <w:pPr>
              <w:snapToGrid w:val="0"/>
              <w:jc w:val="center"/>
              <w:rPr>
                <w:sz w:val="16"/>
                <w:szCs w:val="16"/>
              </w:rPr>
            </w:pPr>
            <w:r w:rsidRPr="00266687">
              <w:rPr>
                <w:color w:val="000000"/>
                <w:sz w:val="16"/>
                <w:szCs w:val="16"/>
              </w:rPr>
              <w:t>4.10</w:t>
            </w:r>
          </w:p>
        </w:tc>
        <w:tc>
          <w:tcPr>
            <w:tcW w:w="1008" w:type="dxa"/>
            <w:vAlign w:val="center"/>
            <w:hideMark/>
          </w:tcPr>
          <w:p w14:paraId="70C7567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29CBE996" w14:textId="77777777" w:rsidTr="00F555E9">
        <w:trPr>
          <w:trHeight w:val="165"/>
        </w:trPr>
        <w:tc>
          <w:tcPr>
            <w:tcW w:w="360" w:type="dxa"/>
            <w:vAlign w:val="center"/>
            <w:hideMark/>
          </w:tcPr>
          <w:p w14:paraId="71360744" w14:textId="77777777" w:rsidR="00E42721" w:rsidRPr="0063304A" w:rsidRDefault="00E42721" w:rsidP="00F555E9">
            <w:pPr>
              <w:snapToGrid w:val="0"/>
              <w:rPr>
                <w:sz w:val="16"/>
                <w:szCs w:val="16"/>
              </w:rPr>
            </w:pPr>
            <w:r w:rsidRPr="0063304A">
              <w:rPr>
                <w:color w:val="000000"/>
                <w:sz w:val="16"/>
                <w:szCs w:val="16"/>
              </w:rPr>
              <w:t>1242</w:t>
            </w:r>
          </w:p>
        </w:tc>
        <w:tc>
          <w:tcPr>
            <w:tcW w:w="864" w:type="dxa"/>
            <w:vAlign w:val="center"/>
            <w:hideMark/>
          </w:tcPr>
          <w:p w14:paraId="40C1AB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0CBC23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3E60C60"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B757D4B"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554657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C62B94"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A8284F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33B40D"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368F12A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9084F99" w14:textId="77777777" w:rsidTr="00F555E9">
        <w:trPr>
          <w:trHeight w:val="180"/>
        </w:trPr>
        <w:tc>
          <w:tcPr>
            <w:tcW w:w="360" w:type="dxa"/>
            <w:vAlign w:val="center"/>
            <w:hideMark/>
          </w:tcPr>
          <w:p w14:paraId="0ECCF391" w14:textId="77777777" w:rsidR="00E42721" w:rsidRPr="0063304A" w:rsidRDefault="00E42721" w:rsidP="00F555E9">
            <w:pPr>
              <w:snapToGrid w:val="0"/>
              <w:rPr>
                <w:sz w:val="16"/>
                <w:szCs w:val="16"/>
              </w:rPr>
            </w:pPr>
            <w:r w:rsidRPr="0063304A">
              <w:rPr>
                <w:color w:val="000000"/>
                <w:sz w:val="16"/>
                <w:szCs w:val="16"/>
              </w:rPr>
              <w:t>1243</w:t>
            </w:r>
          </w:p>
        </w:tc>
        <w:tc>
          <w:tcPr>
            <w:tcW w:w="864" w:type="dxa"/>
            <w:vAlign w:val="center"/>
            <w:hideMark/>
          </w:tcPr>
          <w:p w14:paraId="67A8AD8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15380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21362A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7CBC48A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E3D14E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857A5B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7DB92D"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3359657"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9D55AC6"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78C9BAB7" w14:textId="77777777" w:rsidTr="00F555E9">
        <w:trPr>
          <w:trHeight w:val="165"/>
        </w:trPr>
        <w:tc>
          <w:tcPr>
            <w:tcW w:w="360" w:type="dxa"/>
            <w:vAlign w:val="center"/>
            <w:hideMark/>
          </w:tcPr>
          <w:p w14:paraId="1EE26931" w14:textId="77777777" w:rsidR="00E42721" w:rsidRPr="0063304A" w:rsidRDefault="00E42721" w:rsidP="00F555E9">
            <w:pPr>
              <w:snapToGrid w:val="0"/>
              <w:rPr>
                <w:sz w:val="16"/>
                <w:szCs w:val="16"/>
              </w:rPr>
            </w:pPr>
            <w:r w:rsidRPr="0063304A">
              <w:rPr>
                <w:color w:val="000000"/>
                <w:sz w:val="16"/>
                <w:szCs w:val="16"/>
              </w:rPr>
              <w:t>1244</w:t>
            </w:r>
          </w:p>
        </w:tc>
        <w:tc>
          <w:tcPr>
            <w:tcW w:w="864" w:type="dxa"/>
            <w:vAlign w:val="center"/>
            <w:hideMark/>
          </w:tcPr>
          <w:p w14:paraId="6EEA30A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5944D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0B1F126" w14:textId="77777777" w:rsidR="00E42721" w:rsidRPr="009B3DCC" w:rsidRDefault="00E42721" w:rsidP="00F555E9">
            <w:pPr>
              <w:snapToGrid w:val="0"/>
              <w:jc w:val="center"/>
              <w:rPr>
                <w:sz w:val="16"/>
                <w:szCs w:val="16"/>
              </w:rPr>
            </w:pPr>
            <w:r w:rsidRPr="00266687">
              <w:rPr>
                <w:color w:val="000000"/>
                <w:sz w:val="16"/>
                <w:szCs w:val="16"/>
              </w:rPr>
              <w:t>283</w:t>
            </w:r>
          </w:p>
        </w:tc>
        <w:tc>
          <w:tcPr>
            <w:tcW w:w="1008" w:type="dxa"/>
            <w:vAlign w:val="center"/>
            <w:hideMark/>
          </w:tcPr>
          <w:p w14:paraId="257D15E0"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ABCE86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C2C697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ED7075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40AFC0"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1EA3463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04FE8B67" w14:textId="77777777" w:rsidTr="00F555E9">
        <w:trPr>
          <w:trHeight w:val="165"/>
        </w:trPr>
        <w:tc>
          <w:tcPr>
            <w:tcW w:w="360" w:type="dxa"/>
            <w:vAlign w:val="center"/>
            <w:hideMark/>
          </w:tcPr>
          <w:p w14:paraId="6E0CFFA8" w14:textId="77777777" w:rsidR="00E42721" w:rsidRPr="0063304A" w:rsidRDefault="00E42721" w:rsidP="00F555E9">
            <w:pPr>
              <w:snapToGrid w:val="0"/>
              <w:rPr>
                <w:sz w:val="16"/>
                <w:szCs w:val="16"/>
              </w:rPr>
            </w:pPr>
            <w:r w:rsidRPr="0063304A">
              <w:rPr>
                <w:color w:val="000000"/>
                <w:sz w:val="16"/>
                <w:szCs w:val="16"/>
              </w:rPr>
              <w:t>1245</w:t>
            </w:r>
          </w:p>
        </w:tc>
        <w:tc>
          <w:tcPr>
            <w:tcW w:w="864" w:type="dxa"/>
            <w:vAlign w:val="center"/>
            <w:hideMark/>
          </w:tcPr>
          <w:p w14:paraId="03B8AF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3417EE"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C86DF86"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0D39FE43"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4DBF71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5A2909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9187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20A5437"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314D7E99"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E0D774E" w14:textId="77777777" w:rsidTr="00F555E9">
        <w:trPr>
          <w:trHeight w:val="165"/>
        </w:trPr>
        <w:tc>
          <w:tcPr>
            <w:tcW w:w="360" w:type="dxa"/>
            <w:vAlign w:val="center"/>
            <w:hideMark/>
          </w:tcPr>
          <w:p w14:paraId="34369D66" w14:textId="77777777" w:rsidR="00E42721" w:rsidRPr="0063304A" w:rsidRDefault="00E42721" w:rsidP="00F555E9">
            <w:pPr>
              <w:snapToGrid w:val="0"/>
              <w:rPr>
                <w:sz w:val="16"/>
                <w:szCs w:val="16"/>
              </w:rPr>
            </w:pPr>
            <w:r w:rsidRPr="0063304A">
              <w:rPr>
                <w:color w:val="000000"/>
                <w:sz w:val="16"/>
                <w:szCs w:val="16"/>
              </w:rPr>
              <w:t>1246</w:t>
            </w:r>
          </w:p>
        </w:tc>
        <w:tc>
          <w:tcPr>
            <w:tcW w:w="864" w:type="dxa"/>
            <w:vAlign w:val="center"/>
            <w:hideMark/>
          </w:tcPr>
          <w:p w14:paraId="2E4127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499E93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F9580E7"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557F2384"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098253B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D1BE3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47B02B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E2341C7"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199F4457"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A2F87B8" w14:textId="77777777" w:rsidTr="00F555E9">
        <w:trPr>
          <w:trHeight w:val="165"/>
        </w:trPr>
        <w:tc>
          <w:tcPr>
            <w:tcW w:w="360" w:type="dxa"/>
            <w:vAlign w:val="center"/>
            <w:hideMark/>
          </w:tcPr>
          <w:p w14:paraId="35A69991" w14:textId="77777777" w:rsidR="00E42721" w:rsidRPr="0063304A" w:rsidRDefault="00E42721" w:rsidP="00F555E9">
            <w:pPr>
              <w:snapToGrid w:val="0"/>
              <w:rPr>
                <w:sz w:val="16"/>
                <w:szCs w:val="16"/>
              </w:rPr>
            </w:pPr>
            <w:r w:rsidRPr="0063304A">
              <w:rPr>
                <w:color w:val="000000"/>
                <w:sz w:val="16"/>
                <w:szCs w:val="16"/>
              </w:rPr>
              <w:t>1247</w:t>
            </w:r>
          </w:p>
        </w:tc>
        <w:tc>
          <w:tcPr>
            <w:tcW w:w="864" w:type="dxa"/>
            <w:vAlign w:val="center"/>
            <w:hideMark/>
          </w:tcPr>
          <w:p w14:paraId="535E2C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D5D9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D12E778"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6946C2AE"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AA7701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484FF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D541B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EBD4F63" w14:textId="77777777" w:rsidR="00E42721" w:rsidRPr="009B3DCC" w:rsidRDefault="00E42721" w:rsidP="00F555E9">
            <w:pPr>
              <w:snapToGrid w:val="0"/>
              <w:jc w:val="center"/>
              <w:rPr>
                <w:sz w:val="16"/>
                <w:szCs w:val="16"/>
              </w:rPr>
            </w:pPr>
            <w:r w:rsidRPr="00266687">
              <w:rPr>
                <w:color w:val="000000"/>
                <w:sz w:val="16"/>
                <w:szCs w:val="16"/>
              </w:rPr>
              <w:t>9.60</w:t>
            </w:r>
          </w:p>
        </w:tc>
        <w:tc>
          <w:tcPr>
            <w:tcW w:w="1008" w:type="dxa"/>
            <w:vAlign w:val="center"/>
            <w:hideMark/>
          </w:tcPr>
          <w:p w14:paraId="3F9B76F6"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5ECBAD6B" w14:textId="77777777" w:rsidTr="00F555E9">
        <w:trPr>
          <w:trHeight w:val="165"/>
        </w:trPr>
        <w:tc>
          <w:tcPr>
            <w:tcW w:w="360" w:type="dxa"/>
            <w:vAlign w:val="center"/>
            <w:hideMark/>
          </w:tcPr>
          <w:p w14:paraId="1C767B35" w14:textId="77777777" w:rsidR="00E42721" w:rsidRPr="0063304A" w:rsidRDefault="00E42721" w:rsidP="00F555E9">
            <w:pPr>
              <w:snapToGrid w:val="0"/>
              <w:rPr>
                <w:sz w:val="16"/>
                <w:szCs w:val="16"/>
              </w:rPr>
            </w:pPr>
            <w:r w:rsidRPr="0063304A">
              <w:rPr>
                <w:color w:val="000000"/>
                <w:sz w:val="16"/>
                <w:szCs w:val="16"/>
              </w:rPr>
              <w:t>1248</w:t>
            </w:r>
          </w:p>
        </w:tc>
        <w:tc>
          <w:tcPr>
            <w:tcW w:w="864" w:type="dxa"/>
            <w:vAlign w:val="center"/>
            <w:hideMark/>
          </w:tcPr>
          <w:p w14:paraId="086160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B3292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3E038C" w14:textId="77777777" w:rsidR="00E42721" w:rsidRPr="009B3DCC" w:rsidRDefault="00E42721" w:rsidP="00F555E9">
            <w:pPr>
              <w:snapToGrid w:val="0"/>
              <w:jc w:val="center"/>
              <w:rPr>
                <w:sz w:val="16"/>
                <w:szCs w:val="16"/>
              </w:rPr>
            </w:pPr>
            <w:r w:rsidRPr="00266687">
              <w:rPr>
                <w:color w:val="000000"/>
                <w:sz w:val="16"/>
                <w:szCs w:val="16"/>
              </w:rPr>
              <w:t>284</w:t>
            </w:r>
          </w:p>
        </w:tc>
        <w:tc>
          <w:tcPr>
            <w:tcW w:w="1008" w:type="dxa"/>
            <w:vAlign w:val="center"/>
            <w:hideMark/>
          </w:tcPr>
          <w:p w14:paraId="741AF7E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49A58E9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F5D2FA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4FA9F0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DB34BD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627287A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6FDE743A" w14:textId="77777777" w:rsidTr="00F555E9">
        <w:trPr>
          <w:trHeight w:val="165"/>
        </w:trPr>
        <w:tc>
          <w:tcPr>
            <w:tcW w:w="360" w:type="dxa"/>
            <w:vAlign w:val="center"/>
            <w:hideMark/>
          </w:tcPr>
          <w:p w14:paraId="46C8DD34" w14:textId="77777777" w:rsidR="00E42721" w:rsidRPr="0063304A" w:rsidRDefault="00E42721" w:rsidP="00F555E9">
            <w:pPr>
              <w:snapToGrid w:val="0"/>
              <w:rPr>
                <w:sz w:val="16"/>
                <w:szCs w:val="16"/>
              </w:rPr>
            </w:pPr>
            <w:r w:rsidRPr="0063304A">
              <w:rPr>
                <w:color w:val="000000"/>
                <w:sz w:val="16"/>
                <w:szCs w:val="16"/>
              </w:rPr>
              <w:t>1249</w:t>
            </w:r>
          </w:p>
        </w:tc>
        <w:tc>
          <w:tcPr>
            <w:tcW w:w="864" w:type="dxa"/>
            <w:vAlign w:val="center"/>
            <w:hideMark/>
          </w:tcPr>
          <w:p w14:paraId="22DAECF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C231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0120CB"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2253D63A"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054E37A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4BAC21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BB3ADF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725A18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69B2150D"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3C044AE7" w14:textId="77777777" w:rsidTr="00F555E9">
        <w:trPr>
          <w:trHeight w:val="165"/>
        </w:trPr>
        <w:tc>
          <w:tcPr>
            <w:tcW w:w="360" w:type="dxa"/>
            <w:vAlign w:val="center"/>
            <w:hideMark/>
          </w:tcPr>
          <w:p w14:paraId="441DD379" w14:textId="77777777" w:rsidR="00E42721" w:rsidRPr="0063304A" w:rsidRDefault="00E42721" w:rsidP="00F555E9">
            <w:pPr>
              <w:snapToGrid w:val="0"/>
              <w:rPr>
                <w:sz w:val="16"/>
                <w:szCs w:val="16"/>
              </w:rPr>
            </w:pPr>
            <w:r w:rsidRPr="0063304A">
              <w:rPr>
                <w:color w:val="000000"/>
                <w:sz w:val="16"/>
                <w:szCs w:val="16"/>
              </w:rPr>
              <w:t>1250</w:t>
            </w:r>
          </w:p>
        </w:tc>
        <w:tc>
          <w:tcPr>
            <w:tcW w:w="864" w:type="dxa"/>
            <w:vAlign w:val="center"/>
            <w:hideMark/>
          </w:tcPr>
          <w:p w14:paraId="4746B34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E58A1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31FAFE"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7D76B64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E3B404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21E652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31C205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11EE98" w14:textId="77777777" w:rsidR="00E42721" w:rsidRPr="009B3DCC" w:rsidRDefault="00E42721" w:rsidP="00F555E9">
            <w:pPr>
              <w:snapToGrid w:val="0"/>
              <w:jc w:val="center"/>
              <w:rPr>
                <w:sz w:val="16"/>
                <w:szCs w:val="16"/>
              </w:rPr>
            </w:pPr>
            <w:r w:rsidRPr="00266687">
              <w:rPr>
                <w:color w:val="000000"/>
                <w:sz w:val="16"/>
                <w:szCs w:val="16"/>
              </w:rPr>
              <w:t>8.80</w:t>
            </w:r>
          </w:p>
        </w:tc>
        <w:tc>
          <w:tcPr>
            <w:tcW w:w="1008" w:type="dxa"/>
            <w:vAlign w:val="center"/>
            <w:hideMark/>
          </w:tcPr>
          <w:p w14:paraId="5FFB0539"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EBCDBE1" w14:textId="77777777" w:rsidTr="00F555E9">
        <w:trPr>
          <w:trHeight w:val="165"/>
        </w:trPr>
        <w:tc>
          <w:tcPr>
            <w:tcW w:w="360" w:type="dxa"/>
            <w:vAlign w:val="center"/>
            <w:hideMark/>
          </w:tcPr>
          <w:p w14:paraId="0BBA48AD" w14:textId="77777777" w:rsidR="00E42721" w:rsidRPr="0063304A" w:rsidRDefault="00E42721" w:rsidP="00F555E9">
            <w:pPr>
              <w:snapToGrid w:val="0"/>
              <w:rPr>
                <w:sz w:val="16"/>
                <w:szCs w:val="16"/>
              </w:rPr>
            </w:pPr>
            <w:r w:rsidRPr="0063304A">
              <w:rPr>
                <w:color w:val="000000"/>
                <w:sz w:val="16"/>
                <w:szCs w:val="16"/>
              </w:rPr>
              <w:t>1251</w:t>
            </w:r>
          </w:p>
        </w:tc>
        <w:tc>
          <w:tcPr>
            <w:tcW w:w="864" w:type="dxa"/>
            <w:vAlign w:val="center"/>
            <w:hideMark/>
          </w:tcPr>
          <w:p w14:paraId="0482D6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70F12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9DF1E28"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0F94D3F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5B93EEF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4248F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AF665DA"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09AE3D88"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7C7B3C1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3088A631" w14:textId="77777777" w:rsidTr="00F555E9">
        <w:trPr>
          <w:trHeight w:val="165"/>
        </w:trPr>
        <w:tc>
          <w:tcPr>
            <w:tcW w:w="360" w:type="dxa"/>
            <w:vAlign w:val="center"/>
            <w:hideMark/>
          </w:tcPr>
          <w:p w14:paraId="4E4C1018" w14:textId="77777777" w:rsidR="00E42721" w:rsidRPr="0063304A" w:rsidRDefault="00E42721" w:rsidP="00F555E9">
            <w:pPr>
              <w:snapToGrid w:val="0"/>
              <w:rPr>
                <w:sz w:val="16"/>
                <w:szCs w:val="16"/>
              </w:rPr>
            </w:pPr>
            <w:r w:rsidRPr="0063304A">
              <w:rPr>
                <w:color w:val="000000"/>
                <w:sz w:val="16"/>
                <w:szCs w:val="16"/>
              </w:rPr>
              <w:t>1252</w:t>
            </w:r>
          </w:p>
        </w:tc>
        <w:tc>
          <w:tcPr>
            <w:tcW w:w="864" w:type="dxa"/>
            <w:vAlign w:val="center"/>
            <w:hideMark/>
          </w:tcPr>
          <w:p w14:paraId="57123B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190652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B8491E2" w14:textId="77777777" w:rsidR="00E42721" w:rsidRPr="009B3DCC" w:rsidRDefault="00E42721" w:rsidP="00F555E9">
            <w:pPr>
              <w:snapToGrid w:val="0"/>
              <w:jc w:val="center"/>
              <w:rPr>
                <w:sz w:val="16"/>
                <w:szCs w:val="16"/>
              </w:rPr>
            </w:pPr>
            <w:r w:rsidRPr="00266687">
              <w:rPr>
                <w:color w:val="000000"/>
                <w:sz w:val="16"/>
                <w:szCs w:val="16"/>
              </w:rPr>
              <w:t>285</w:t>
            </w:r>
          </w:p>
        </w:tc>
        <w:tc>
          <w:tcPr>
            <w:tcW w:w="1008" w:type="dxa"/>
            <w:vAlign w:val="center"/>
            <w:hideMark/>
          </w:tcPr>
          <w:p w14:paraId="37DD5E5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42794E9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2C954B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0C3EA7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706A5F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151A645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2EAFF1E" w14:textId="77777777" w:rsidTr="00F555E9">
        <w:trPr>
          <w:trHeight w:val="165"/>
        </w:trPr>
        <w:tc>
          <w:tcPr>
            <w:tcW w:w="360" w:type="dxa"/>
            <w:vAlign w:val="center"/>
            <w:hideMark/>
          </w:tcPr>
          <w:p w14:paraId="055C62F2" w14:textId="77777777" w:rsidR="00E42721" w:rsidRPr="0063304A" w:rsidRDefault="00E42721" w:rsidP="00F555E9">
            <w:pPr>
              <w:snapToGrid w:val="0"/>
              <w:rPr>
                <w:sz w:val="16"/>
                <w:szCs w:val="16"/>
              </w:rPr>
            </w:pPr>
            <w:r w:rsidRPr="0063304A">
              <w:rPr>
                <w:color w:val="000000"/>
                <w:sz w:val="16"/>
                <w:szCs w:val="16"/>
              </w:rPr>
              <w:t>1253</w:t>
            </w:r>
          </w:p>
        </w:tc>
        <w:tc>
          <w:tcPr>
            <w:tcW w:w="864" w:type="dxa"/>
            <w:vAlign w:val="center"/>
            <w:hideMark/>
          </w:tcPr>
          <w:p w14:paraId="444C99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B46C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9B3DC25"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74114943"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563476A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B9442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796C2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03807E4"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50936DE0"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4318A21" w14:textId="77777777" w:rsidTr="00F555E9">
        <w:trPr>
          <w:trHeight w:val="165"/>
        </w:trPr>
        <w:tc>
          <w:tcPr>
            <w:tcW w:w="360" w:type="dxa"/>
            <w:vAlign w:val="center"/>
            <w:hideMark/>
          </w:tcPr>
          <w:p w14:paraId="4C4A0C72" w14:textId="77777777" w:rsidR="00E42721" w:rsidRPr="0063304A" w:rsidRDefault="00E42721" w:rsidP="00F555E9">
            <w:pPr>
              <w:snapToGrid w:val="0"/>
              <w:rPr>
                <w:sz w:val="16"/>
                <w:szCs w:val="16"/>
              </w:rPr>
            </w:pPr>
            <w:r w:rsidRPr="0063304A">
              <w:rPr>
                <w:color w:val="000000"/>
                <w:sz w:val="16"/>
                <w:szCs w:val="16"/>
              </w:rPr>
              <w:t>1254</w:t>
            </w:r>
          </w:p>
        </w:tc>
        <w:tc>
          <w:tcPr>
            <w:tcW w:w="864" w:type="dxa"/>
            <w:vAlign w:val="center"/>
            <w:hideMark/>
          </w:tcPr>
          <w:p w14:paraId="4FCC56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1EFA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88BAB82"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013F7A5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B45F6FB"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620FA0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A2524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DF91E86" w14:textId="77777777" w:rsidR="00E42721" w:rsidRPr="009B3DCC" w:rsidRDefault="00E42721" w:rsidP="00F555E9">
            <w:pPr>
              <w:snapToGrid w:val="0"/>
              <w:jc w:val="center"/>
              <w:rPr>
                <w:sz w:val="16"/>
                <w:szCs w:val="16"/>
              </w:rPr>
            </w:pPr>
            <w:r w:rsidRPr="00266687">
              <w:rPr>
                <w:color w:val="000000"/>
                <w:sz w:val="16"/>
                <w:szCs w:val="16"/>
              </w:rPr>
              <w:t>11.00</w:t>
            </w:r>
          </w:p>
        </w:tc>
        <w:tc>
          <w:tcPr>
            <w:tcW w:w="1008" w:type="dxa"/>
            <w:vAlign w:val="center"/>
            <w:hideMark/>
          </w:tcPr>
          <w:p w14:paraId="5914F616"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E4278AD" w14:textId="77777777" w:rsidTr="00F555E9">
        <w:trPr>
          <w:trHeight w:val="165"/>
        </w:trPr>
        <w:tc>
          <w:tcPr>
            <w:tcW w:w="360" w:type="dxa"/>
            <w:vAlign w:val="center"/>
            <w:hideMark/>
          </w:tcPr>
          <w:p w14:paraId="4B8CC930" w14:textId="77777777" w:rsidR="00E42721" w:rsidRPr="0063304A" w:rsidRDefault="00E42721" w:rsidP="00F555E9">
            <w:pPr>
              <w:snapToGrid w:val="0"/>
              <w:rPr>
                <w:sz w:val="16"/>
                <w:szCs w:val="16"/>
              </w:rPr>
            </w:pPr>
            <w:r w:rsidRPr="0063304A">
              <w:rPr>
                <w:color w:val="000000"/>
                <w:sz w:val="16"/>
                <w:szCs w:val="16"/>
              </w:rPr>
              <w:t>1255</w:t>
            </w:r>
          </w:p>
        </w:tc>
        <w:tc>
          <w:tcPr>
            <w:tcW w:w="864" w:type="dxa"/>
            <w:vAlign w:val="center"/>
            <w:hideMark/>
          </w:tcPr>
          <w:p w14:paraId="730F0EE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BC87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B24D97"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5D576156"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C3E050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253766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6F2CC67"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B9843B1" w14:textId="77777777" w:rsidR="00E42721" w:rsidRPr="009B3DCC" w:rsidRDefault="00E42721" w:rsidP="00F555E9">
            <w:pPr>
              <w:snapToGrid w:val="0"/>
              <w:jc w:val="center"/>
              <w:rPr>
                <w:sz w:val="16"/>
                <w:szCs w:val="16"/>
              </w:rPr>
            </w:pPr>
            <w:r w:rsidRPr="00266687">
              <w:rPr>
                <w:color w:val="000000"/>
                <w:sz w:val="16"/>
                <w:szCs w:val="16"/>
              </w:rPr>
              <w:t>9.70</w:t>
            </w:r>
          </w:p>
        </w:tc>
        <w:tc>
          <w:tcPr>
            <w:tcW w:w="1008" w:type="dxa"/>
            <w:vAlign w:val="center"/>
            <w:hideMark/>
          </w:tcPr>
          <w:p w14:paraId="0B69A097"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8582F72" w14:textId="77777777" w:rsidTr="00F555E9">
        <w:trPr>
          <w:trHeight w:val="165"/>
        </w:trPr>
        <w:tc>
          <w:tcPr>
            <w:tcW w:w="360" w:type="dxa"/>
            <w:vAlign w:val="center"/>
            <w:hideMark/>
          </w:tcPr>
          <w:p w14:paraId="071C6B0E" w14:textId="77777777" w:rsidR="00E42721" w:rsidRPr="0063304A" w:rsidRDefault="00E42721" w:rsidP="00F555E9">
            <w:pPr>
              <w:snapToGrid w:val="0"/>
              <w:rPr>
                <w:sz w:val="16"/>
                <w:szCs w:val="16"/>
              </w:rPr>
            </w:pPr>
            <w:r w:rsidRPr="0063304A">
              <w:rPr>
                <w:color w:val="000000"/>
                <w:sz w:val="16"/>
                <w:szCs w:val="16"/>
              </w:rPr>
              <w:t>1256</w:t>
            </w:r>
          </w:p>
        </w:tc>
        <w:tc>
          <w:tcPr>
            <w:tcW w:w="864" w:type="dxa"/>
            <w:vAlign w:val="center"/>
            <w:hideMark/>
          </w:tcPr>
          <w:p w14:paraId="6843A24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B515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EF4467F" w14:textId="77777777" w:rsidR="00E42721" w:rsidRPr="009B3DCC" w:rsidRDefault="00E42721" w:rsidP="00F555E9">
            <w:pPr>
              <w:snapToGrid w:val="0"/>
              <w:jc w:val="center"/>
              <w:rPr>
                <w:sz w:val="16"/>
                <w:szCs w:val="16"/>
              </w:rPr>
            </w:pPr>
            <w:r w:rsidRPr="00266687">
              <w:rPr>
                <w:color w:val="000000"/>
                <w:sz w:val="16"/>
                <w:szCs w:val="16"/>
              </w:rPr>
              <w:t>286</w:t>
            </w:r>
          </w:p>
        </w:tc>
        <w:tc>
          <w:tcPr>
            <w:tcW w:w="1008" w:type="dxa"/>
            <w:vAlign w:val="center"/>
            <w:hideMark/>
          </w:tcPr>
          <w:p w14:paraId="4C413C45"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7DB1FD8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5720E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996B64F"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5DCAD7F" w14:textId="77777777" w:rsidR="00E42721" w:rsidRPr="009B3DCC" w:rsidRDefault="00E42721" w:rsidP="00F555E9">
            <w:pPr>
              <w:snapToGrid w:val="0"/>
              <w:jc w:val="center"/>
              <w:rPr>
                <w:sz w:val="16"/>
                <w:szCs w:val="16"/>
              </w:rPr>
            </w:pPr>
            <w:r w:rsidRPr="00266687">
              <w:rPr>
                <w:color w:val="000000"/>
                <w:sz w:val="16"/>
                <w:szCs w:val="16"/>
              </w:rPr>
              <w:t>10.30</w:t>
            </w:r>
          </w:p>
        </w:tc>
        <w:tc>
          <w:tcPr>
            <w:tcW w:w="1008" w:type="dxa"/>
            <w:vAlign w:val="center"/>
            <w:hideMark/>
          </w:tcPr>
          <w:p w14:paraId="3DF8AED6"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10547095" w14:textId="77777777" w:rsidTr="00F555E9">
        <w:trPr>
          <w:trHeight w:val="180"/>
        </w:trPr>
        <w:tc>
          <w:tcPr>
            <w:tcW w:w="360" w:type="dxa"/>
            <w:vAlign w:val="center"/>
            <w:hideMark/>
          </w:tcPr>
          <w:p w14:paraId="3A20EAE0" w14:textId="77777777" w:rsidR="00E42721" w:rsidRPr="0063304A" w:rsidRDefault="00E42721" w:rsidP="00F555E9">
            <w:pPr>
              <w:snapToGrid w:val="0"/>
              <w:rPr>
                <w:sz w:val="16"/>
                <w:szCs w:val="16"/>
              </w:rPr>
            </w:pPr>
            <w:r w:rsidRPr="0063304A">
              <w:rPr>
                <w:color w:val="000000"/>
                <w:sz w:val="16"/>
                <w:szCs w:val="16"/>
              </w:rPr>
              <w:t>1257</w:t>
            </w:r>
          </w:p>
        </w:tc>
        <w:tc>
          <w:tcPr>
            <w:tcW w:w="864" w:type="dxa"/>
            <w:vAlign w:val="center"/>
            <w:hideMark/>
          </w:tcPr>
          <w:p w14:paraId="1BDF71A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17410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264F9C"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49C8D1A3"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81F3C5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15BE06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CBCAB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D14F661" w14:textId="77777777" w:rsidR="00E42721" w:rsidRPr="009B3DCC" w:rsidRDefault="00E42721" w:rsidP="00F555E9">
            <w:pPr>
              <w:snapToGrid w:val="0"/>
              <w:jc w:val="center"/>
              <w:rPr>
                <w:sz w:val="16"/>
                <w:szCs w:val="16"/>
              </w:rPr>
            </w:pPr>
            <w:r w:rsidRPr="00266687">
              <w:rPr>
                <w:color w:val="000000"/>
                <w:sz w:val="16"/>
                <w:szCs w:val="16"/>
              </w:rPr>
              <w:t>0.90</w:t>
            </w:r>
          </w:p>
        </w:tc>
        <w:tc>
          <w:tcPr>
            <w:tcW w:w="1008" w:type="dxa"/>
            <w:vAlign w:val="center"/>
            <w:hideMark/>
          </w:tcPr>
          <w:p w14:paraId="383CD216"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19C02950" w14:textId="77777777" w:rsidTr="00F555E9">
        <w:trPr>
          <w:trHeight w:val="165"/>
        </w:trPr>
        <w:tc>
          <w:tcPr>
            <w:tcW w:w="360" w:type="dxa"/>
            <w:vAlign w:val="center"/>
            <w:hideMark/>
          </w:tcPr>
          <w:p w14:paraId="126FCEC3" w14:textId="77777777" w:rsidR="00E42721" w:rsidRPr="0063304A" w:rsidRDefault="00E42721" w:rsidP="00F555E9">
            <w:pPr>
              <w:snapToGrid w:val="0"/>
              <w:rPr>
                <w:sz w:val="16"/>
                <w:szCs w:val="16"/>
              </w:rPr>
            </w:pPr>
            <w:r w:rsidRPr="0063304A">
              <w:rPr>
                <w:color w:val="000000"/>
                <w:sz w:val="16"/>
                <w:szCs w:val="16"/>
              </w:rPr>
              <w:t>1258</w:t>
            </w:r>
          </w:p>
        </w:tc>
        <w:tc>
          <w:tcPr>
            <w:tcW w:w="864" w:type="dxa"/>
            <w:vAlign w:val="center"/>
            <w:hideMark/>
          </w:tcPr>
          <w:p w14:paraId="665BBF0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BBF4C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DAAB849"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696C8642"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036785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57CD61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2ECB5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3C646F" w14:textId="77777777" w:rsidR="00E42721" w:rsidRPr="009B3DCC" w:rsidRDefault="00E42721" w:rsidP="00F555E9">
            <w:pPr>
              <w:snapToGrid w:val="0"/>
              <w:jc w:val="center"/>
              <w:rPr>
                <w:sz w:val="16"/>
                <w:szCs w:val="16"/>
              </w:rPr>
            </w:pPr>
            <w:r w:rsidRPr="00266687">
              <w:rPr>
                <w:color w:val="000000"/>
                <w:sz w:val="16"/>
                <w:szCs w:val="16"/>
              </w:rPr>
              <w:t>1.20</w:t>
            </w:r>
          </w:p>
        </w:tc>
        <w:tc>
          <w:tcPr>
            <w:tcW w:w="1008" w:type="dxa"/>
            <w:vAlign w:val="center"/>
            <w:hideMark/>
          </w:tcPr>
          <w:p w14:paraId="66E5D242"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CEC6749" w14:textId="77777777" w:rsidTr="00F555E9">
        <w:trPr>
          <w:trHeight w:val="165"/>
        </w:trPr>
        <w:tc>
          <w:tcPr>
            <w:tcW w:w="360" w:type="dxa"/>
            <w:vAlign w:val="center"/>
            <w:hideMark/>
          </w:tcPr>
          <w:p w14:paraId="7BFD94C9" w14:textId="77777777" w:rsidR="00E42721" w:rsidRPr="0063304A" w:rsidRDefault="00E42721" w:rsidP="00F555E9">
            <w:pPr>
              <w:snapToGrid w:val="0"/>
              <w:rPr>
                <w:sz w:val="16"/>
                <w:szCs w:val="16"/>
              </w:rPr>
            </w:pPr>
            <w:r w:rsidRPr="0063304A">
              <w:rPr>
                <w:color w:val="000000"/>
                <w:sz w:val="16"/>
                <w:szCs w:val="16"/>
              </w:rPr>
              <w:t>1259</w:t>
            </w:r>
          </w:p>
        </w:tc>
        <w:tc>
          <w:tcPr>
            <w:tcW w:w="864" w:type="dxa"/>
            <w:vAlign w:val="center"/>
            <w:hideMark/>
          </w:tcPr>
          <w:p w14:paraId="4A41E21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C8BB55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6B7D544"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057D80AD"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3ABE20C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AFC210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8CB063"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579671"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383323AD" w14:textId="77777777" w:rsidR="00E42721" w:rsidRPr="009B3DCC" w:rsidRDefault="00E42721" w:rsidP="00F555E9">
            <w:pPr>
              <w:snapToGrid w:val="0"/>
              <w:jc w:val="center"/>
              <w:rPr>
                <w:sz w:val="16"/>
                <w:szCs w:val="16"/>
              </w:rPr>
            </w:pPr>
            <w:r w:rsidRPr="00266687">
              <w:rPr>
                <w:color w:val="000000"/>
                <w:sz w:val="16"/>
                <w:szCs w:val="16"/>
              </w:rPr>
              <w:t>5.00</w:t>
            </w:r>
          </w:p>
        </w:tc>
      </w:tr>
      <w:tr w:rsidR="00E42721" w:rsidRPr="009B3DCC" w14:paraId="0405A422" w14:textId="77777777" w:rsidTr="00F555E9">
        <w:trPr>
          <w:trHeight w:val="165"/>
        </w:trPr>
        <w:tc>
          <w:tcPr>
            <w:tcW w:w="360" w:type="dxa"/>
            <w:vAlign w:val="center"/>
            <w:hideMark/>
          </w:tcPr>
          <w:p w14:paraId="34432147" w14:textId="77777777" w:rsidR="00E42721" w:rsidRPr="0063304A" w:rsidRDefault="00E42721" w:rsidP="00F555E9">
            <w:pPr>
              <w:snapToGrid w:val="0"/>
              <w:rPr>
                <w:sz w:val="16"/>
                <w:szCs w:val="16"/>
              </w:rPr>
            </w:pPr>
            <w:r w:rsidRPr="0063304A">
              <w:rPr>
                <w:color w:val="000000"/>
                <w:sz w:val="16"/>
                <w:szCs w:val="16"/>
              </w:rPr>
              <w:t>1260</w:t>
            </w:r>
          </w:p>
        </w:tc>
        <w:tc>
          <w:tcPr>
            <w:tcW w:w="864" w:type="dxa"/>
            <w:vAlign w:val="center"/>
            <w:hideMark/>
          </w:tcPr>
          <w:p w14:paraId="0E607E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6EB836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1D300F" w14:textId="77777777" w:rsidR="00E42721" w:rsidRPr="009B3DCC" w:rsidRDefault="00E42721" w:rsidP="00F555E9">
            <w:pPr>
              <w:snapToGrid w:val="0"/>
              <w:jc w:val="center"/>
              <w:rPr>
                <w:sz w:val="16"/>
                <w:szCs w:val="16"/>
              </w:rPr>
            </w:pPr>
            <w:r w:rsidRPr="00266687">
              <w:rPr>
                <w:color w:val="000000"/>
                <w:sz w:val="16"/>
                <w:szCs w:val="16"/>
              </w:rPr>
              <w:t>289</w:t>
            </w:r>
          </w:p>
        </w:tc>
        <w:tc>
          <w:tcPr>
            <w:tcW w:w="1008" w:type="dxa"/>
            <w:vAlign w:val="center"/>
            <w:hideMark/>
          </w:tcPr>
          <w:p w14:paraId="5EC96BEA" w14:textId="77777777" w:rsidR="00E42721" w:rsidRPr="009B3DCC" w:rsidRDefault="00E42721" w:rsidP="00F555E9">
            <w:pPr>
              <w:snapToGrid w:val="0"/>
              <w:jc w:val="center"/>
              <w:rPr>
                <w:sz w:val="16"/>
                <w:szCs w:val="16"/>
              </w:rPr>
            </w:pPr>
            <w:r w:rsidRPr="00266687">
              <w:rPr>
                <w:color w:val="000000"/>
                <w:sz w:val="16"/>
                <w:szCs w:val="16"/>
              </w:rPr>
              <w:t>1997-07-29</w:t>
            </w:r>
          </w:p>
        </w:tc>
        <w:tc>
          <w:tcPr>
            <w:tcW w:w="1008" w:type="dxa"/>
            <w:vAlign w:val="center"/>
            <w:hideMark/>
          </w:tcPr>
          <w:p w14:paraId="703DE03F"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0D0D4D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681EAA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1134156" w14:textId="77777777" w:rsidR="00E42721" w:rsidRPr="009B3DCC" w:rsidRDefault="00E42721" w:rsidP="00F555E9">
            <w:pPr>
              <w:snapToGrid w:val="0"/>
              <w:jc w:val="center"/>
              <w:rPr>
                <w:sz w:val="16"/>
                <w:szCs w:val="16"/>
              </w:rPr>
            </w:pPr>
            <w:r w:rsidRPr="00266687">
              <w:rPr>
                <w:color w:val="000000"/>
                <w:sz w:val="16"/>
                <w:szCs w:val="16"/>
              </w:rPr>
              <w:t>1.30</w:t>
            </w:r>
          </w:p>
        </w:tc>
        <w:tc>
          <w:tcPr>
            <w:tcW w:w="1008" w:type="dxa"/>
            <w:vAlign w:val="center"/>
            <w:hideMark/>
          </w:tcPr>
          <w:p w14:paraId="4ABE5D14"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955E5D1" w14:textId="77777777" w:rsidTr="00F555E9">
        <w:trPr>
          <w:trHeight w:val="165"/>
        </w:trPr>
        <w:tc>
          <w:tcPr>
            <w:tcW w:w="360" w:type="dxa"/>
            <w:vAlign w:val="center"/>
            <w:hideMark/>
          </w:tcPr>
          <w:p w14:paraId="677653FD" w14:textId="77777777" w:rsidR="00E42721" w:rsidRPr="0063304A" w:rsidRDefault="00E42721" w:rsidP="00F555E9">
            <w:pPr>
              <w:snapToGrid w:val="0"/>
              <w:rPr>
                <w:sz w:val="16"/>
                <w:szCs w:val="16"/>
              </w:rPr>
            </w:pPr>
            <w:r w:rsidRPr="0063304A">
              <w:rPr>
                <w:color w:val="000000"/>
                <w:sz w:val="16"/>
                <w:szCs w:val="16"/>
              </w:rPr>
              <w:t>1261</w:t>
            </w:r>
          </w:p>
        </w:tc>
        <w:tc>
          <w:tcPr>
            <w:tcW w:w="864" w:type="dxa"/>
            <w:vAlign w:val="center"/>
            <w:hideMark/>
          </w:tcPr>
          <w:p w14:paraId="4180EE1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A3BF39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8FD3AB4"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65C1EA79"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5B4D110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940B8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88BBBF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B614B2"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B44CC15"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68FCC49A" w14:textId="77777777" w:rsidTr="00F555E9">
        <w:trPr>
          <w:trHeight w:val="165"/>
        </w:trPr>
        <w:tc>
          <w:tcPr>
            <w:tcW w:w="360" w:type="dxa"/>
            <w:vAlign w:val="center"/>
            <w:hideMark/>
          </w:tcPr>
          <w:p w14:paraId="1F5E78DD" w14:textId="77777777" w:rsidR="00E42721" w:rsidRPr="0063304A" w:rsidRDefault="00E42721" w:rsidP="00F555E9">
            <w:pPr>
              <w:snapToGrid w:val="0"/>
              <w:rPr>
                <w:sz w:val="16"/>
                <w:szCs w:val="16"/>
              </w:rPr>
            </w:pPr>
            <w:r w:rsidRPr="0063304A">
              <w:rPr>
                <w:color w:val="000000"/>
                <w:sz w:val="16"/>
                <w:szCs w:val="16"/>
              </w:rPr>
              <w:t>1262</w:t>
            </w:r>
          </w:p>
        </w:tc>
        <w:tc>
          <w:tcPr>
            <w:tcW w:w="864" w:type="dxa"/>
            <w:vAlign w:val="center"/>
            <w:hideMark/>
          </w:tcPr>
          <w:p w14:paraId="064F8C6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C933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5D3A778"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43CC6216"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12DBC860"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4A2D15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54493A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2E119DF"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40AA86A8"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6CEEC948" w14:textId="77777777" w:rsidTr="00F555E9">
        <w:trPr>
          <w:trHeight w:val="165"/>
        </w:trPr>
        <w:tc>
          <w:tcPr>
            <w:tcW w:w="360" w:type="dxa"/>
            <w:vAlign w:val="center"/>
            <w:hideMark/>
          </w:tcPr>
          <w:p w14:paraId="440F4586" w14:textId="77777777" w:rsidR="00E42721" w:rsidRPr="0063304A" w:rsidRDefault="00E42721" w:rsidP="00F555E9">
            <w:pPr>
              <w:snapToGrid w:val="0"/>
              <w:rPr>
                <w:sz w:val="16"/>
                <w:szCs w:val="16"/>
              </w:rPr>
            </w:pPr>
            <w:r w:rsidRPr="0063304A">
              <w:rPr>
                <w:color w:val="000000"/>
                <w:sz w:val="16"/>
                <w:szCs w:val="16"/>
              </w:rPr>
              <w:t>1263</w:t>
            </w:r>
          </w:p>
        </w:tc>
        <w:tc>
          <w:tcPr>
            <w:tcW w:w="864" w:type="dxa"/>
            <w:vAlign w:val="center"/>
            <w:hideMark/>
          </w:tcPr>
          <w:p w14:paraId="18EB100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CD1C68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6BA5D3E"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16980DCF"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6256827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BD7AE8D"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C502E38"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7B09C965"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41802A97"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04B644FF" w14:textId="77777777" w:rsidTr="00F555E9">
        <w:trPr>
          <w:trHeight w:val="165"/>
        </w:trPr>
        <w:tc>
          <w:tcPr>
            <w:tcW w:w="360" w:type="dxa"/>
            <w:vAlign w:val="center"/>
            <w:hideMark/>
          </w:tcPr>
          <w:p w14:paraId="1FACB49D" w14:textId="77777777" w:rsidR="00E42721" w:rsidRPr="0063304A" w:rsidRDefault="00E42721" w:rsidP="00F555E9">
            <w:pPr>
              <w:snapToGrid w:val="0"/>
              <w:rPr>
                <w:sz w:val="16"/>
                <w:szCs w:val="16"/>
              </w:rPr>
            </w:pPr>
            <w:r w:rsidRPr="0063304A">
              <w:rPr>
                <w:color w:val="000000"/>
                <w:sz w:val="16"/>
                <w:szCs w:val="16"/>
              </w:rPr>
              <w:t>1264</w:t>
            </w:r>
          </w:p>
        </w:tc>
        <w:tc>
          <w:tcPr>
            <w:tcW w:w="864" w:type="dxa"/>
            <w:vAlign w:val="center"/>
            <w:hideMark/>
          </w:tcPr>
          <w:p w14:paraId="3F999C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3125C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8223CA"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05A3E67D" w14:textId="77777777" w:rsidR="00E42721" w:rsidRPr="009B3DCC" w:rsidRDefault="00E42721" w:rsidP="00F555E9">
            <w:pPr>
              <w:snapToGrid w:val="0"/>
              <w:jc w:val="center"/>
              <w:rPr>
                <w:sz w:val="16"/>
                <w:szCs w:val="16"/>
              </w:rPr>
            </w:pPr>
            <w:r w:rsidRPr="00266687">
              <w:rPr>
                <w:color w:val="000000"/>
                <w:sz w:val="16"/>
                <w:szCs w:val="16"/>
              </w:rPr>
              <w:t>1997-08-05</w:t>
            </w:r>
          </w:p>
        </w:tc>
        <w:tc>
          <w:tcPr>
            <w:tcW w:w="1008" w:type="dxa"/>
            <w:vAlign w:val="center"/>
            <w:hideMark/>
          </w:tcPr>
          <w:p w14:paraId="7BCDF56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74BEF1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71F553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813EF7F"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2FD7CBE8" w14:textId="77777777" w:rsidR="00E42721" w:rsidRPr="009B3DCC" w:rsidRDefault="00E42721" w:rsidP="00F555E9">
            <w:pPr>
              <w:snapToGrid w:val="0"/>
              <w:jc w:val="center"/>
              <w:rPr>
                <w:sz w:val="16"/>
                <w:szCs w:val="16"/>
              </w:rPr>
            </w:pPr>
            <w:r w:rsidRPr="00266687">
              <w:rPr>
                <w:color w:val="000000"/>
                <w:sz w:val="16"/>
                <w:szCs w:val="16"/>
              </w:rPr>
              <w:t>4.40</w:t>
            </w:r>
          </w:p>
        </w:tc>
      </w:tr>
      <w:tr w:rsidR="00E42721" w:rsidRPr="009B3DCC" w14:paraId="16DF9DD4" w14:textId="77777777" w:rsidTr="00F555E9">
        <w:trPr>
          <w:trHeight w:val="165"/>
        </w:trPr>
        <w:tc>
          <w:tcPr>
            <w:tcW w:w="360" w:type="dxa"/>
            <w:vAlign w:val="center"/>
            <w:hideMark/>
          </w:tcPr>
          <w:p w14:paraId="5F81A993" w14:textId="77777777" w:rsidR="00E42721" w:rsidRPr="0063304A" w:rsidRDefault="00E42721" w:rsidP="00F555E9">
            <w:pPr>
              <w:snapToGrid w:val="0"/>
              <w:rPr>
                <w:sz w:val="16"/>
                <w:szCs w:val="16"/>
              </w:rPr>
            </w:pPr>
            <w:r w:rsidRPr="0063304A">
              <w:rPr>
                <w:color w:val="000000"/>
                <w:sz w:val="16"/>
                <w:szCs w:val="16"/>
              </w:rPr>
              <w:t>1265</w:t>
            </w:r>
          </w:p>
        </w:tc>
        <w:tc>
          <w:tcPr>
            <w:tcW w:w="864" w:type="dxa"/>
            <w:vAlign w:val="center"/>
            <w:hideMark/>
          </w:tcPr>
          <w:p w14:paraId="0C535C6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50D63E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DBEE931"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4004C6E8"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124F7E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EB14A9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287C23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32DB19"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530C387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5EB2294B" w14:textId="77777777" w:rsidTr="00F555E9">
        <w:trPr>
          <w:trHeight w:val="165"/>
        </w:trPr>
        <w:tc>
          <w:tcPr>
            <w:tcW w:w="360" w:type="dxa"/>
            <w:vAlign w:val="center"/>
            <w:hideMark/>
          </w:tcPr>
          <w:p w14:paraId="1BB68B03" w14:textId="77777777" w:rsidR="00E42721" w:rsidRPr="0063304A" w:rsidRDefault="00E42721" w:rsidP="00F555E9">
            <w:pPr>
              <w:snapToGrid w:val="0"/>
              <w:rPr>
                <w:sz w:val="16"/>
                <w:szCs w:val="16"/>
              </w:rPr>
            </w:pPr>
            <w:r w:rsidRPr="0063304A">
              <w:rPr>
                <w:color w:val="000000"/>
                <w:sz w:val="16"/>
                <w:szCs w:val="16"/>
              </w:rPr>
              <w:t>1266</w:t>
            </w:r>
          </w:p>
        </w:tc>
        <w:tc>
          <w:tcPr>
            <w:tcW w:w="864" w:type="dxa"/>
            <w:vAlign w:val="center"/>
            <w:hideMark/>
          </w:tcPr>
          <w:p w14:paraId="44FFA0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AAC6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B9DFCD0"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36F8906E"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78C98F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679D61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BA577F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F884FE" w14:textId="77777777" w:rsidR="00E42721" w:rsidRPr="009B3DCC" w:rsidRDefault="00E42721" w:rsidP="00F555E9">
            <w:pPr>
              <w:snapToGrid w:val="0"/>
              <w:jc w:val="center"/>
              <w:rPr>
                <w:sz w:val="16"/>
                <w:szCs w:val="16"/>
              </w:rPr>
            </w:pPr>
            <w:r w:rsidRPr="00266687">
              <w:rPr>
                <w:color w:val="000000"/>
                <w:sz w:val="16"/>
                <w:szCs w:val="16"/>
              </w:rPr>
              <w:t>4.40</w:t>
            </w:r>
          </w:p>
        </w:tc>
        <w:tc>
          <w:tcPr>
            <w:tcW w:w="1008" w:type="dxa"/>
            <w:vAlign w:val="center"/>
            <w:hideMark/>
          </w:tcPr>
          <w:p w14:paraId="1A12CF9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2C7EC810" w14:textId="77777777" w:rsidTr="00F555E9">
        <w:trPr>
          <w:trHeight w:val="165"/>
        </w:trPr>
        <w:tc>
          <w:tcPr>
            <w:tcW w:w="360" w:type="dxa"/>
            <w:vAlign w:val="center"/>
            <w:hideMark/>
          </w:tcPr>
          <w:p w14:paraId="73E71BDA" w14:textId="77777777" w:rsidR="00E42721" w:rsidRPr="0063304A" w:rsidRDefault="00E42721" w:rsidP="00F555E9">
            <w:pPr>
              <w:snapToGrid w:val="0"/>
              <w:rPr>
                <w:sz w:val="16"/>
                <w:szCs w:val="16"/>
              </w:rPr>
            </w:pPr>
            <w:r w:rsidRPr="0063304A">
              <w:rPr>
                <w:color w:val="000000"/>
                <w:sz w:val="16"/>
                <w:szCs w:val="16"/>
              </w:rPr>
              <w:t>1267</w:t>
            </w:r>
          </w:p>
        </w:tc>
        <w:tc>
          <w:tcPr>
            <w:tcW w:w="864" w:type="dxa"/>
            <w:vAlign w:val="center"/>
            <w:hideMark/>
          </w:tcPr>
          <w:p w14:paraId="042472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5619F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32DEDBE"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24067EE5"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83EEE1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14176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770926C"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4ADF8D9" w14:textId="77777777" w:rsidR="00E42721" w:rsidRPr="009B3DCC" w:rsidRDefault="00E42721" w:rsidP="00F555E9">
            <w:pPr>
              <w:snapToGrid w:val="0"/>
              <w:jc w:val="center"/>
              <w:rPr>
                <w:sz w:val="16"/>
                <w:szCs w:val="16"/>
              </w:rPr>
            </w:pPr>
            <w:r w:rsidRPr="00266687">
              <w:rPr>
                <w:color w:val="000000"/>
                <w:sz w:val="16"/>
                <w:szCs w:val="16"/>
              </w:rPr>
              <w:t>4.90</w:t>
            </w:r>
          </w:p>
        </w:tc>
        <w:tc>
          <w:tcPr>
            <w:tcW w:w="1008" w:type="dxa"/>
            <w:vAlign w:val="center"/>
            <w:hideMark/>
          </w:tcPr>
          <w:p w14:paraId="31307ED7"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BC05F70" w14:textId="77777777" w:rsidTr="00F555E9">
        <w:trPr>
          <w:trHeight w:val="165"/>
        </w:trPr>
        <w:tc>
          <w:tcPr>
            <w:tcW w:w="360" w:type="dxa"/>
            <w:vAlign w:val="center"/>
            <w:hideMark/>
          </w:tcPr>
          <w:p w14:paraId="16CDCC01" w14:textId="77777777" w:rsidR="00E42721" w:rsidRPr="0063304A" w:rsidRDefault="00E42721" w:rsidP="00F555E9">
            <w:pPr>
              <w:snapToGrid w:val="0"/>
              <w:rPr>
                <w:sz w:val="16"/>
                <w:szCs w:val="16"/>
              </w:rPr>
            </w:pPr>
            <w:r w:rsidRPr="0063304A">
              <w:rPr>
                <w:color w:val="000000"/>
                <w:sz w:val="16"/>
                <w:szCs w:val="16"/>
              </w:rPr>
              <w:t>1268</w:t>
            </w:r>
          </w:p>
        </w:tc>
        <w:tc>
          <w:tcPr>
            <w:tcW w:w="864" w:type="dxa"/>
            <w:vAlign w:val="center"/>
            <w:hideMark/>
          </w:tcPr>
          <w:p w14:paraId="7018130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A0185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6D29F0B" w14:textId="77777777" w:rsidR="00E42721" w:rsidRPr="009B3DCC" w:rsidRDefault="00E42721" w:rsidP="00F555E9">
            <w:pPr>
              <w:snapToGrid w:val="0"/>
              <w:jc w:val="center"/>
              <w:rPr>
                <w:sz w:val="16"/>
                <w:szCs w:val="16"/>
              </w:rPr>
            </w:pPr>
            <w:r w:rsidRPr="00266687">
              <w:rPr>
                <w:color w:val="000000"/>
                <w:sz w:val="16"/>
                <w:szCs w:val="16"/>
              </w:rPr>
              <w:t>291</w:t>
            </w:r>
          </w:p>
        </w:tc>
        <w:tc>
          <w:tcPr>
            <w:tcW w:w="1008" w:type="dxa"/>
            <w:vAlign w:val="center"/>
            <w:hideMark/>
          </w:tcPr>
          <w:p w14:paraId="792C2FE0" w14:textId="77777777" w:rsidR="00E42721" w:rsidRPr="009B3DCC" w:rsidRDefault="00E42721" w:rsidP="00F555E9">
            <w:pPr>
              <w:snapToGrid w:val="0"/>
              <w:jc w:val="center"/>
              <w:rPr>
                <w:sz w:val="16"/>
                <w:szCs w:val="16"/>
              </w:rPr>
            </w:pPr>
            <w:r w:rsidRPr="00266687">
              <w:rPr>
                <w:color w:val="000000"/>
                <w:sz w:val="16"/>
                <w:szCs w:val="16"/>
              </w:rPr>
              <w:t>1997-08-13</w:t>
            </w:r>
          </w:p>
        </w:tc>
        <w:tc>
          <w:tcPr>
            <w:tcW w:w="1008" w:type="dxa"/>
            <w:vAlign w:val="center"/>
            <w:hideMark/>
          </w:tcPr>
          <w:p w14:paraId="2F359E2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7005EA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43B565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36C8AF2" w14:textId="77777777" w:rsidR="00E42721" w:rsidRPr="009B3DCC" w:rsidRDefault="00E42721" w:rsidP="00F555E9">
            <w:pPr>
              <w:snapToGrid w:val="0"/>
              <w:jc w:val="center"/>
              <w:rPr>
                <w:sz w:val="16"/>
                <w:szCs w:val="16"/>
              </w:rPr>
            </w:pPr>
            <w:r w:rsidRPr="00266687">
              <w:rPr>
                <w:color w:val="000000"/>
                <w:sz w:val="16"/>
                <w:szCs w:val="16"/>
              </w:rPr>
              <w:t>5.40</w:t>
            </w:r>
          </w:p>
        </w:tc>
        <w:tc>
          <w:tcPr>
            <w:tcW w:w="1008" w:type="dxa"/>
            <w:vAlign w:val="center"/>
            <w:hideMark/>
          </w:tcPr>
          <w:p w14:paraId="461B2DFF"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8A9B93D" w14:textId="77777777" w:rsidTr="00F555E9">
        <w:trPr>
          <w:trHeight w:val="165"/>
        </w:trPr>
        <w:tc>
          <w:tcPr>
            <w:tcW w:w="360" w:type="dxa"/>
            <w:vAlign w:val="center"/>
            <w:hideMark/>
          </w:tcPr>
          <w:p w14:paraId="3E1A1052" w14:textId="77777777" w:rsidR="00E42721" w:rsidRPr="0063304A" w:rsidRDefault="00E42721" w:rsidP="00F555E9">
            <w:pPr>
              <w:snapToGrid w:val="0"/>
              <w:rPr>
                <w:sz w:val="16"/>
                <w:szCs w:val="16"/>
              </w:rPr>
            </w:pPr>
            <w:r w:rsidRPr="0063304A">
              <w:rPr>
                <w:color w:val="000000"/>
                <w:sz w:val="16"/>
                <w:szCs w:val="16"/>
              </w:rPr>
              <w:t>1269</w:t>
            </w:r>
          </w:p>
        </w:tc>
        <w:tc>
          <w:tcPr>
            <w:tcW w:w="864" w:type="dxa"/>
            <w:vAlign w:val="center"/>
            <w:hideMark/>
          </w:tcPr>
          <w:p w14:paraId="08F102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F29FD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6E9C5DB"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21582D7D"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4ED5E07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E10F6B7"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6BD5C1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2633D9F" w14:textId="77777777" w:rsidR="00E42721" w:rsidRPr="009B3DCC" w:rsidRDefault="00E42721" w:rsidP="00F555E9">
            <w:pPr>
              <w:snapToGrid w:val="0"/>
              <w:jc w:val="center"/>
              <w:rPr>
                <w:sz w:val="16"/>
                <w:szCs w:val="16"/>
              </w:rPr>
            </w:pPr>
            <w:r w:rsidRPr="00266687">
              <w:rPr>
                <w:color w:val="000000"/>
                <w:sz w:val="16"/>
                <w:szCs w:val="16"/>
              </w:rPr>
              <w:t>3.40</w:t>
            </w:r>
          </w:p>
        </w:tc>
        <w:tc>
          <w:tcPr>
            <w:tcW w:w="1008" w:type="dxa"/>
            <w:vAlign w:val="center"/>
            <w:hideMark/>
          </w:tcPr>
          <w:p w14:paraId="343FA5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59B19549" w14:textId="77777777" w:rsidTr="00F555E9">
        <w:trPr>
          <w:trHeight w:val="165"/>
        </w:trPr>
        <w:tc>
          <w:tcPr>
            <w:tcW w:w="360" w:type="dxa"/>
            <w:vAlign w:val="center"/>
            <w:hideMark/>
          </w:tcPr>
          <w:p w14:paraId="7234012B" w14:textId="77777777" w:rsidR="00E42721" w:rsidRPr="0063304A" w:rsidRDefault="00E42721" w:rsidP="00F555E9">
            <w:pPr>
              <w:snapToGrid w:val="0"/>
              <w:rPr>
                <w:sz w:val="16"/>
                <w:szCs w:val="16"/>
              </w:rPr>
            </w:pPr>
            <w:r w:rsidRPr="0063304A">
              <w:rPr>
                <w:color w:val="000000"/>
                <w:sz w:val="16"/>
                <w:szCs w:val="16"/>
              </w:rPr>
              <w:t>1270</w:t>
            </w:r>
          </w:p>
        </w:tc>
        <w:tc>
          <w:tcPr>
            <w:tcW w:w="864" w:type="dxa"/>
            <w:vAlign w:val="center"/>
            <w:hideMark/>
          </w:tcPr>
          <w:p w14:paraId="501DC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28E86A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0D0C3A1"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73EDE734"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8CBAF6E"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915B40E"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0A92D3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5377BCF"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0C9560DC"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F118F8" w14:textId="77777777" w:rsidTr="00F555E9">
        <w:trPr>
          <w:trHeight w:val="180"/>
        </w:trPr>
        <w:tc>
          <w:tcPr>
            <w:tcW w:w="360" w:type="dxa"/>
            <w:vAlign w:val="center"/>
            <w:hideMark/>
          </w:tcPr>
          <w:p w14:paraId="0CB908A9" w14:textId="77777777" w:rsidR="00E42721" w:rsidRPr="0063304A" w:rsidRDefault="00E42721" w:rsidP="00F555E9">
            <w:pPr>
              <w:snapToGrid w:val="0"/>
              <w:rPr>
                <w:sz w:val="16"/>
                <w:szCs w:val="16"/>
              </w:rPr>
            </w:pPr>
            <w:r w:rsidRPr="0063304A">
              <w:rPr>
                <w:color w:val="000000"/>
                <w:sz w:val="16"/>
                <w:szCs w:val="16"/>
              </w:rPr>
              <w:t>1271</w:t>
            </w:r>
          </w:p>
        </w:tc>
        <w:tc>
          <w:tcPr>
            <w:tcW w:w="864" w:type="dxa"/>
            <w:vAlign w:val="center"/>
            <w:hideMark/>
          </w:tcPr>
          <w:p w14:paraId="318DE78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F7FF5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40C33AD"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3276A16"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5A1D999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C9A40A0"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4ADFCE4"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1CB643D" w14:textId="77777777" w:rsidR="00E42721" w:rsidRPr="009B3DCC" w:rsidRDefault="00E42721" w:rsidP="00F555E9">
            <w:pPr>
              <w:snapToGrid w:val="0"/>
              <w:jc w:val="center"/>
              <w:rPr>
                <w:sz w:val="16"/>
                <w:szCs w:val="16"/>
              </w:rPr>
            </w:pPr>
            <w:r w:rsidRPr="00266687">
              <w:rPr>
                <w:color w:val="000000"/>
                <w:sz w:val="16"/>
                <w:szCs w:val="16"/>
              </w:rPr>
              <w:t>7.80</w:t>
            </w:r>
          </w:p>
        </w:tc>
        <w:tc>
          <w:tcPr>
            <w:tcW w:w="1008" w:type="dxa"/>
            <w:vAlign w:val="center"/>
            <w:hideMark/>
          </w:tcPr>
          <w:p w14:paraId="12D12E7C"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14D85C31" w14:textId="77777777" w:rsidTr="00F555E9">
        <w:trPr>
          <w:trHeight w:val="165"/>
        </w:trPr>
        <w:tc>
          <w:tcPr>
            <w:tcW w:w="360" w:type="dxa"/>
            <w:vAlign w:val="center"/>
            <w:hideMark/>
          </w:tcPr>
          <w:p w14:paraId="2557DEB4" w14:textId="77777777" w:rsidR="00E42721" w:rsidRPr="0063304A" w:rsidRDefault="00E42721" w:rsidP="00F555E9">
            <w:pPr>
              <w:snapToGrid w:val="0"/>
              <w:rPr>
                <w:sz w:val="16"/>
                <w:szCs w:val="16"/>
              </w:rPr>
            </w:pPr>
            <w:r w:rsidRPr="0063304A">
              <w:rPr>
                <w:color w:val="000000"/>
                <w:sz w:val="16"/>
                <w:szCs w:val="16"/>
              </w:rPr>
              <w:lastRenderedPageBreak/>
              <w:t>1272</w:t>
            </w:r>
          </w:p>
        </w:tc>
        <w:tc>
          <w:tcPr>
            <w:tcW w:w="864" w:type="dxa"/>
            <w:vAlign w:val="center"/>
            <w:hideMark/>
          </w:tcPr>
          <w:p w14:paraId="3707559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A5BA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E4B673F" w14:textId="77777777" w:rsidR="00E42721" w:rsidRPr="009B3DCC" w:rsidRDefault="00E42721" w:rsidP="00F555E9">
            <w:pPr>
              <w:snapToGrid w:val="0"/>
              <w:jc w:val="center"/>
              <w:rPr>
                <w:sz w:val="16"/>
                <w:szCs w:val="16"/>
              </w:rPr>
            </w:pPr>
            <w:r w:rsidRPr="00266687">
              <w:rPr>
                <w:color w:val="000000"/>
                <w:sz w:val="16"/>
                <w:szCs w:val="16"/>
              </w:rPr>
              <w:t>292</w:t>
            </w:r>
          </w:p>
        </w:tc>
        <w:tc>
          <w:tcPr>
            <w:tcW w:w="1008" w:type="dxa"/>
            <w:vAlign w:val="center"/>
            <w:hideMark/>
          </w:tcPr>
          <w:p w14:paraId="4DC4913C" w14:textId="77777777" w:rsidR="00E42721" w:rsidRPr="009B3DCC" w:rsidRDefault="00E42721" w:rsidP="00F555E9">
            <w:pPr>
              <w:snapToGrid w:val="0"/>
              <w:jc w:val="center"/>
              <w:rPr>
                <w:sz w:val="16"/>
                <w:szCs w:val="16"/>
              </w:rPr>
            </w:pPr>
            <w:r w:rsidRPr="00266687">
              <w:rPr>
                <w:color w:val="000000"/>
                <w:sz w:val="16"/>
                <w:szCs w:val="16"/>
              </w:rPr>
              <w:t>1997-08-18</w:t>
            </w:r>
          </w:p>
        </w:tc>
        <w:tc>
          <w:tcPr>
            <w:tcW w:w="1008" w:type="dxa"/>
            <w:vAlign w:val="center"/>
            <w:hideMark/>
          </w:tcPr>
          <w:p w14:paraId="0904913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0F441D2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31F857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50CCDA"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55CF82C3"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4B1A831E" w14:textId="77777777" w:rsidTr="00F555E9">
        <w:trPr>
          <w:trHeight w:val="165"/>
        </w:trPr>
        <w:tc>
          <w:tcPr>
            <w:tcW w:w="360" w:type="dxa"/>
            <w:vAlign w:val="center"/>
            <w:hideMark/>
          </w:tcPr>
          <w:p w14:paraId="4B55861D" w14:textId="77777777" w:rsidR="00E42721" w:rsidRPr="0063304A" w:rsidRDefault="00E42721" w:rsidP="00F555E9">
            <w:pPr>
              <w:snapToGrid w:val="0"/>
              <w:rPr>
                <w:sz w:val="16"/>
                <w:szCs w:val="16"/>
              </w:rPr>
            </w:pPr>
            <w:r w:rsidRPr="0063304A">
              <w:rPr>
                <w:color w:val="000000"/>
                <w:sz w:val="16"/>
                <w:szCs w:val="16"/>
              </w:rPr>
              <w:t>1273</w:t>
            </w:r>
          </w:p>
        </w:tc>
        <w:tc>
          <w:tcPr>
            <w:tcW w:w="864" w:type="dxa"/>
            <w:vAlign w:val="center"/>
            <w:hideMark/>
          </w:tcPr>
          <w:p w14:paraId="2B06D6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06D84F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93102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58DED3B9"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76D453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604FCC3"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78619E1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3FA4BEB"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443F4A84"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5CC9DEED" w14:textId="77777777" w:rsidTr="00F555E9">
        <w:trPr>
          <w:trHeight w:val="165"/>
        </w:trPr>
        <w:tc>
          <w:tcPr>
            <w:tcW w:w="360" w:type="dxa"/>
            <w:vAlign w:val="center"/>
            <w:hideMark/>
          </w:tcPr>
          <w:p w14:paraId="5324F595" w14:textId="77777777" w:rsidR="00E42721" w:rsidRPr="0063304A" w:rsidRDefault="00E42721" w:rsidP="00F555E9">
            <w:pPr>
              <w:snapToGrid w:val="0"/>
              <w:rPr>
                <w:sz w:val="16"/>
                <w:szCs w:val="16"/>
              </w:rPr>
            </w:pPr>
            <w:r w:rsidRPr="0063304A">
              <w:rPr>
                <w:color w:val="000000"/>
                <w:sz w:val="16"/>
                <w:szCs w:val="16"/>
              </w:rPr>
              <w:t>1274</w:t>
            </w:r>
          </w:p>
        </w:tc>
        <w:tc>
          <w:tcPr>
            <w:tcW w:w="864" w:type="dxa"/>
            <w:vAlign w:val="center"/>
            <w:hideMark/>
          </w:tcPr>
          <w:p w14:paraId="4BEE2D3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4A94B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739021B"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112B1C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753B15AD"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6BB8DBF"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439DAF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A92E678"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40A032CE"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2D543B7E" w14:textId="77777777" w:rsidTr="00F555E9">
        <w:trPr>
          <w:trHeight w:val="165"/>
        </w:trPr>
        <w:tc>
          <w:tcPr>
            <w:tcW w:w="360" w:type="dxa"/>
            <w:vAlign w:val="center"/>
            <w:hideMark/>
          </w:tcPr>
          <w:p w14:paraId="477A1EFC" w14:textId="77777777" w:rsidR="00E42721" w:rsidRPr="0063304A" w:rsidRDefault="00E42721" w:rsidP="00F555E9">
            <w:pPr>
              <w:snapToGrid w:val="0"/>
              <w:rPr>
                <w:sz w:val="16"/>
                <w:szCs w:val="16"/>
              </w:rPr>
            </w:pPr>
            <w:r w:rsidRPr="0063304A">
              <w:rPr>
                <w:color w:val="000000"/>
                <w:sz w:val="16"/>
                <w:szCs w:val="16"/>
              </w:rPr>
              <w:t>1275</w:t>
            </w:r>
          </w:p>
        </w:tc>
        <w:tc>
          <w:tcPr>
            <w:tcW w:w="864" w:type="dxa"/>
            <w:vAlign w:val="center"/>
            <w:hideMark/>
          </w:tcPr>
          <w:p w14:paraId="3303912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E526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40FE87D"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6156C9D7"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598A33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25E3627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F446956"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1E89CB61"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274C187D"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18A2B9B4" w14:textId="77777777" w:rsidTr="00F555E9">
        <w:trPr>
          <w:trHeight w:val="165"/>
        </w:trPr>
        <w:tc>
          <w:tcPr>
            <w:tcW w:w="360" w:type="dxa"/>
            <w:vAlign w:val="center"/>
            <w:hideMark/>
          </w:tcPr>
          <w:p w14:paraId="137B2093" w14:textId="77777777" w:rsidR="00E42721" w:rsidRPr="0063304A" w:rsidRDefault="00E42721" w:rsidP="00F555E9">
            <w:pPr>
              <w:snapToGrid w:val="0"/>
              <w:rPr>
                <w:sz w:val="16"/>
                <w:szCs w:val="16"/>
              </w:rPr>
            </w:pPr>
            <w:r w:rsidRPr="0063304A">
              <w:rPr>
                <w:color w:val="000000"/>
                <w:sz w:val="16"/>
                <w:szCs w:val="16"/>
              </w:rPr>
              <w:t>1276</w:t>
            </w:r>
          </w:p>
        </w:tc>
        <w:tc>
          <w:tcPr>
            <w:tcW w:w="864" w:type="dxa"/>
            <w:vAlign w:val="center"/>
            <w:hideMark/>
          </w:tcPr>
          <w:p w14:paraId="759D6C0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3467DC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54BD92" w14:textId="77777777" w:rsidR="00E42721" w:rsidRPr="009B3DCC" w:rsidRDefault="00E42721" w:rsidP="00F555E9">
            <w:pPr>
              <w:snapToGrid w:val="0"/>
              <w:jc w:val="center"/>
              <w:rPr>
                <w:sz w:val="16"/>
                <w:szCs w:val="16"/>
              </w:rPr>
            </w:pPr>
            <w:r w:rsidRPr="00266687">
              <w:rPr>
                <w:color w:val="000000"/>
                <w:sz w:val="16"/>
                <w:szCs w:val="16"/>
              </w:rPr>
              <w:t>293</w:t>
            </w:r>
          </w:p>
        </w:tc>
        <w:tc>
          <w:tcPr>
            <w:tcW w:w="1008" w:type="dxa"/>
            <w:vAlign w:val="center"/>
            <w:hideMark/>
          </w:tcPr>
          <w:p w14:paraId="77F9684C" w14:textId="77777777" w:rsidR="00E42721" w:rsidRPr="009B3DCC" w:rsidRDefault="00E42721" w:rsidP="00F555E9">
            <w:pPr>
              <w:snapToGrid w:val="0"/>
              <w:jc w:val="center"/>
              <w:rPr>
                <w:sz w:val="16"/>
                <w:szCs w:val="16"/>
              </w:rPr>
            </w:pPr>
            <w:r w:rsidRPr="00266687">
              <w:rPr>
                <w:color w:val="000000"/>
                <w:sz w:val="16"/>
                <w:szCs w:val="16"/>
              </w:rPr>
              <w:t>1997-08-25</w:t>
            </w:r>
          </w:p>
        </w:tc>
        <w:tc>
          <w:tcPr>
            <w:tcW w:w="1008" w:type="dxa"/>
            <w:vAlign w:val="center"/>
            <w:hideMark/>
          </w:tcPr>
          <w:p w14:paraId="362318C8"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B7A7D2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52052D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4166D0C"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4B6263FD"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C921EA9" w14:textId="77777777" w:rsidTr="00F555E9">
        <w:trPr>
          <w:trHeight w:val="165"/>
        </w:trPr>
        <w:tc>
          <w:tcPr>
            <w:tcW w:w="360" w:type="dxa"/>
            <w:vAlign w:val="center"/>
            <w:hideMark/>
          </w:tcPr>
          <w:p w14:paraId="35BAEB3C" w14:textId="77777777" w:rsidR="00E42721" w:rsidRPr="0063304A" w:rsidRDefault="00E42721" w:rsidP="00F555E9">
            <w:pPr>
              <w:snapToGrid w:val="0"/>
              <w:rPr>
                <w:sz w:val="16"/>
                <w:szCs w:val="16"/>
              </w:rPr>
            </w:pPr>
            <w:r w:rsidRPr="0063304A">
              <w:rPr>
                <w:color w:val="000000"/>
                <w:sz w:val="16"/>
                <w:szCs w:val="16"/>
              </w:rPr>
              <w:t>1277</w:t>
            </w:r>
          </w:p>
        </w:tc>
        <w:tc>
          <w:tcPr>
            <w:tcW w:w="864" w:type="dxa"/>
            <w:vAlign w:val="center"/>
            <w:hideMark/>
          </w:tcPr>
          <w:p w14:paraId="5EDF23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547E8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1863E4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66103010"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1610C2D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0F4A3C"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19FA60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B055C5"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6BD7458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1A4C4564" w14:textId="77777777" w:rsidTr="00F555E9">
        <w:trPr>
          <w:trHeight w:val="165"/>
        </w:trPr>
        <w:tc>
          <w:tcPr>
            <w:tcW w:w="360" w:type="dxa"/>
            <w:vAlign w:val="center"/>
            <w:hideMark/>
          </w:tcPr>
          <w:p w14:paraId="4CAF073F" w14:textId="77777777" w:rsidR="00E42721" w:rsidRPr="0063304A" w:rsidRDefault="00E42721" w:rsidP="00F555E9">
            <w:pPr>
              <w:snapToGrid w:val="0"/>
              <w:rPr>
                <w:sz w:val="16"/>
                <w:szCs w:val="16"/>
              </w:rPr>
            </w:pPr>
            <w:r w:rsidRPr="0063304A">
              <w:rPr>
                <w:color w:val="000000"/>
                <w:sz w:val="16"/>
                <w:szCs w:val="16"/>
              </w:rPr>
              <w:t>1278</w:t>
            </w:r>
          </w:p>
        </w:tc>
        <w:tc>
          <w:tcPr>
            <w:tcW w:w="864" w:type="dxa"/>
            <w:vAlign w:val="center"/>
            <w:hideMark/>
          </w:tcPr>
          <w:p w14:paraId="71B5CB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63FC4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7615B68"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2CFC6B84"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AB56C69"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4D0CE098"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211090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2932069"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414F4D10"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4591850" w14:textId="77777777" w:rsidTr="00F555E9">
        <w:trPr>
          <w:trHeight w:val="165"/>
        </w:trPr>
        <w:tc>
          <w:tcPr>
            <w:tcW w:w="360" w:type="dxa"/>
            <w:vAlign w:val="center"/>
            <w:hideMark/>
          </w:tcPr>
          <w:p w14:paraId="7B0EDA5A" w14:textId="77777777" w:rsidR="00E42721" w:rsidRPr="0063304A" w:rsidRDefault="00E42721" w:rsidP="00F555E9">
            <w:pPr>
              <w:snapToGrid w:val="0"/>
              <w:rPr>
                <w:sz w:val="16"/>
                <w:szCs w:val="16"/>
              </w:rPr>
            </w:pPr>
            <w:r w:rsidRPr="0063304A">
              <w:rPr>
                <w:color w:val="000000"/>
                <w:sz w:val="16"/>
                <w:szCs w:val="16"/>
              </w:rPr>
              <w:t>1279</w:t>
            </w:r>
          </w:p>
        </w:tc>
        <w:tc>
          <w:tcPr>
            <w:tcW w:w="864" w:type="dxa"/>
            <w:vAlign w:val="center"/>
            <w:hideMark/>
          </w:tcPr>
          <w:p w14:paraId="03DBA4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C3F116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A8BA4A3"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1A37E39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D232B03"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9360866"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28ED2A11"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2D738F24"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45471E10"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3B3C46BE" w14:textId="77777777" w:rsidTr="00F555E9">
        <w:trPr>
          <w:trHeight w:val="165"/>
        </w:trPr>
        <w:tc>
          <w:tcPr>
            <w:tcW w:w="360" w:type="dxa"/>
            <w:vAlign w:val="center"/>
            <w:hideMark/>
          </w:tcPr>
          <w:p w14:paraId="7906A05B" w14:textId="77777777" w:rsidR="00E42721" w:rsidRPr="0063304A" w:rsidRDefault="00E42721" w:rsidP="00F555E9">
            <w:pPr>
              <w:snapToGrid w:val="0"/>
              <w:rPr>
                <w:sz w:val="16"/>
                <w:szCs w:val="16"/>
              </w:rPr>
            </w:pPr>
            <w:r w:rsidRPr="0063304A">
              <w:rPr>
                <w:color w:val="000000"/>
                <w:sz w:val="16"/>
                <w:szCs w:val="16"/>
              </w:rPr>
              <w:t>1280</w:t>
            </w:r>
          </w:p>
        </w:tc>
        <w:tc>
          <w:tcPr>
            <w:tcW w:w="864" w:type="dxa"/>
            <w:vAlign w:val="center"/>
            <w:hideMark/>
          </w:tcPr>
          <w:p w14:paraId="0E42C7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EAABD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FCF5D39" w14:textId="77777777" w:rsidR="00E42721" w:rsidRPr="009B3DCC" w:rsidRDefault="00E42721" w:rsidP="00F555E9">
            <w:pPr>
              <w:snapToGrid w:val="0"/>
              <w:jc w:val="center"/>
              <w:rPr>
                <w:sz w:val="16"/>
                <w:szCs w:val="16"/>
              </w:rPr>
            </w:pPr>
            <w:r w:rsidRPr="00266687">
              <w:rPr>
                <w:color w:val="000000"/>
                <w:sz w:val="16"/>
                <w:szCs w:val="16"/>
              </w:rPr>
              <w:t>294</w:t>
            </w:r>
          </w:p>
        </w:tc>
        <w:tc>
          <w:tcPr>
            <w:tcW w:w="1008" w:type="dxa"/>
            <w:vAlign w:val="center"/>
            <w:hideMark/>
          </w:tcPr>
          <w:p w14:paraId="01385929" w14:textId="77777777" w:rsidR="00E42721" w:rsidRPr="009B3DCC" w:rsidRDefault="00E42721" w:rsidP="00F555E9">
            <w:pPr>
              <w:snapToGrid w:val="0"/>
              <w:jc w:val="center"/>
              <w:rPr>
                <w:sz w:val="16"/>
                <w:szCs w:val="16"/>
              </w:rPr>
            </w:pPr>
            <w:r w:rsidRPr="00266687">
              <w:rPr>
                <w:color w:val="000000"/>
                <w:sz w:val="16"/>
                <w:szCs w:val="16"/>
              </w:rPr>
              <w:t>1997-09-03</w:t>
            </w:r>
          </w:p>
        </w:tc>
        <w:tc>
          <w:tcPr>
            <w:tcW w:w="1008" w:type="dxa"/>
            <w:vAlign w:val="center"/>
            <w:hideMark/>
          </w:tcPr>
          <w:p w14:paraId="69C11A56"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301C480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48044AB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7B28F2A"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482B2BCE"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2CEA3CA7" w14:textId="77777777" w:rsidTr="00F555E9">
        <w:trPr>
          <w:trHeight w:val="165"/>
        </w:trPr>
        <w:tc>
          <w:tcPr>
            <w:tcW w:w="360" w:type="dxa"/>
            <w:vAlign w:val="center"/>
            <w:hideMark/>
          </w:tcPr>
          <w:p w14:paraId="1272B6C0" w14:textId="77777777" w:rsidR="00E42721" w:rsidRPr="0063304A" w:rsidRDefault="00E42721" w:rsidP="00F555E9">
            <w:pPr>
              <w:snapToGrid w:val="0"/>
              <w:rPr>
                <w:sz w:val="16"/>
                <w:szCs w:val="16"/>
              </w:rPr>
            </w:pPr>
            <w:r w:rsidRPr="0063304A">
              <w:rPr>
                <w:color w:val="000000"/>
                <w:sz w:val="16"/>
                <w:szCs w:val="16"/>
              </w:rPr>
              <w:t>1281</w:t>
            </w:r>
          </w:p>
        </w:tc>
        <w:tc>
          <w:tcPr>
            <w:tcW w:w="864" w:type="dxa"/>
            <w:vAlign w:val="center"/>
            <w:hideMark/>
          </w:tcPr>
          <w:p w14:paraId="55D9A16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124C2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E005C8A"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1EEB1B50"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C83853C"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C9B18FA"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051A01E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858B4" w14:textId="77777777" w:rsidR="00E42721" w:rsidRPr="009B3DCC" w:rsidRDefault="00E42721" w:rsidP="00F555E9">
            <w:pPr>
              <w:snapToGrid w:val="0"/>
              <w:jc w:val="center"/>
              <w:rPr>
                <w:sz w:val="16"/>
                <w:szCs w:val="16"/>
              </w:rPr>
            </w:pPr>
            <w:r w:rsidRPr="00266687">
              <w:rPr>
                <w:color w:val="000000"/>
                <w:sz w:val="16"/>
                <w:szCs w:val="16"/>
              </w:rPr>
              <w:t>5.90</w:t>
            </w:r>
          </w:p>
        </w:tc>
        <w:tc>
          <w:tcPr>
            <w:tcW w:w="1008" w:type="dxa"/>
            <w:vAlign w:val="center"/>
            <w:hideMark/>
          </w:tcPr>
          <w:p w14:paraId="0DFFE469"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5E31ABD3" w14:textId="77777777" w:rsidTr="00F555E9">
        <w:trPr>
          <w:trHeight w:val="165"/>
        </w:trPr>
        <w:tc>
          <w:tcPr>
            <w:tcW w:w="360" w:type="dxa"/>
            <w:vAlign w:val="center"/>
            <w:hideMark/>
          </w:tcPr>
          <w:p w14:paraId="3125A876" w14:textId="77777777" w:rsidR="00E42721" w:rsidRPr="0063304A" w:rsidRDefault="00E42721" w:rsidP="00F555E9">
            <w:pPr>
              <w:snapToGrid w:val="0"/>
              <w:rPr>
                <w:sz w:val="16"/>
                <w:szCs w:val="16"/>
              </w:rPr>
            </w:pPr>
            <w:r w:rsidRPr="0063304A">
              <w:rPr>
                <w:color w:val="000000"/>
                <w:sz w:val="16"/>
                <w:szCs w:val="16"/>
              </w:rPr>
              <w:t>1282</w:t>
            </w:r>
          </w:p>
        </w:tc>
        <w:tc>
          <w:tcPr>
            <w:tcW w:w="864" w:type="dxa"/>
            <w:vAlign w:val="center"/>
            <w:hideMark/>
          </w:tcPr>
          <w:p w14:paraId="0CBC8FE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8E8A2D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FBC3F3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3D104E9"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04B6046A"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55D3F899"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3FF4F83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3E3791A" w14:textId="77777777" w:rsidR="00E42721" w:rsidRPr="009B3DCC" w:rsidRDefault="00E42721" w:rsidP="00F555E9">
            <w:pPr>
              <w:snapToGrid w:val="0"/>
              <w:jc w:val="center"/>
              <w:rPr>
                <w:sz w:val="16"/>
                <w:szCs w:val="16"/>
              </w:rPr>
            </w:pPr>
            <w:r w:rsidRPr="00266687">
              <w:rPr>
                <w:color w:val="000000"/>
                <w:sz w:val="16"/>
                <w:szCs w:val="16"/>
              </w:rPr>
              <w:t>7.90</w:t>
            </w:r>
          </w:p>
        </w:tc>
        <w:tc>
          <w:tcPr>
            <w:tcW w:w="1008" w:type="dxa"/>
            <w:vAlign w:val="center"/>
            <w:hideMark/>
          </w:tcPr>
          <w:p w14:paraId="38A99E7B"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82F4B" w14:textId="77777777" w:rsidTr="00F555E9">
        <w:trPr>
          <w:trHeight w:val="165"/>
        </w:trPr>
        <w:tc>
          <w:tcPr>
            <w:tcW w:w="360" w:type="dxa"/>
            <w:vAlign w:val="center"/>
            <w:hideMark/>
          </w:tcPr>
          <w:p w14:paraId="3299A102" w14:textId="77777777" w:rsidR="00E42721" w:rsidRPr="0063304A" w:rsidRDefault="00E42721" w:rsidP="00F555E9">
            <w:pPr>
              <w:snapToGrid w:val="0"/>
              <w:rPr>
                <w:sz w:val="16"/>
                <w:szCs w:val="16"/>
              </w:rPr>
            </w:pPr>
            <w:r w:rsidRPr="0063304A">
              <w:rPr>
                <w:color w:val="000000"/>
                <w:sz w:val="16"/>
                <w:szCs w:val="16"/>
              </w:rPr>
              <w:t>1283</w:t>
            </w:r>
          </w:p>
        </w:tc>
        <w:tc>
          <w:tcPr>
            <w:tcW w:w="864" w:type="dxa"/>
            <w:vAlign w:val="center"/>
            <w:hideMark/>
          </w:tcPr>
          <w:p w14:paraId="4AC29E0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350CE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3D6AD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0437866E"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612CEDC5"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13AA872B"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101045FB"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5B595AF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0E048D94"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5FB5DA76" w14:textId="77777777" w:rsidTr="00F555E9">
        <w:trPr>
          <w:trHeight w:val="165"/>
        </w:trPr>
        <w:tc>
          <w:tcPr>
            <w:tcW w:w="360" w:type="dxa"/>
            <w:vAlign w:val="center"/>
            <w:hideMark/>
          </w:tcPr>
          <w:p w14:paraId="37FB49DB" w14:textId="77777777" w:rsidR="00E42721" w:rsidRPr="0063304A" w:rsidRDefault="00E42721" w:rsidP="00F555E9">
            <w:pPr>
              <w:snapToGrid w:val="0"/>
              <w:rPr>
                <w:sz w:val="16"/>
                <w:szCs w:val="16"/>
              </w:rPr>
            </w:pPr>
            <w:r w:rsidRPr="0063304A">
              <w:rPr>
                <w:color w:val="000000"/>
                <w:sz w:val="16"/>
                <w:szCs w:val="16"/>
              </w:rPr>
              <w:t>1284</w:t>
            </w:r>
          </w:p>
        </w:tc>
        <w:tc>
          <w:tcPr>
            <w:tcW w:w="864" w:type="dxa"/>
            <w:vAlign w:val="center"/>
            <w:hideMark/>
          </w:tcPr>
          <w:p w14:paraId="3E4D28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12437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7D1400" w14:textId="77777777" w:rsidR="00E42721" w:rsidRPr="009B3DCC" w:rsidRDefault="00E42721" w:rsidP="00F555E9">
            <w:pPr>
              <w:snapToGrid w:val="0"/>
              <w:jc w:val="center"/>
              <w:rPr>
                <w:sz w:val="16"/>
                <w:szCs w:val="16"/>
              </w:rPr>
            </w:pPr>
            <w:r w:rsidRPr="00266687">
              <w:rPr>
                <w:color w:val="000000"/>
                <w:sz w:val="16"/>
                <w:szCs w:val="16"/>
              </w:rPr>
              <w:t>295</w:t>
            </w:r>
          </w:p>
        </w:tc>
        <w:tc>
          <w:tcPr>
            <w:tcW w:w="1008" w:type="dxa"/>
            <w:vAlign w:val="center"/>
            <w:hideMark/>
          </w:tcPr>
          <w:p w14:paraId="3A75391D" w14:textId="77777777" w:rsidR="00E42721" w:rsidRPr="009B3DCC" w:rsidRDefault="00E42721" w:rsidP="00F555E9">
            <w:pPr>
              <w:snapToGrid w:val="0"/>
              <w:jc w:val="center"/>
              <w:rPr>
                <w:sz w:val="16"/>
                <w:szCs w:val="16"/>
              </w:rPr>
            </w:pPr>
            <w:r w:rsidRPr="00266687">
              <w:rPr>
                <w:color w:val="000000"/>
                <w:sz w:val="16"/>
                <w:szCs w:val="16"/>
              </w:rPr>
              <w:t>1997-09-11</w:t>
            </w:r>
          </w:p>
        </w:tc>
        <w:tc>
          <w:tcPr>
            <w:tcW w:w="1008" w:type="dxa"/>
            <w:vAlign w:val="center"/>
            <w:hideMark/>
          </w:tcPr>
          <w:p w14:paraId="3E1CE3B4" w14:textId="77777777" w:rsidR="00E42721" w:rsidRPr="009B3DCC" w:rsidRDefault="00E42721" w:rsidP="00F555E9">
            <w:pPr>
              <w:snapToGrid w:val="0"/>
              <w:jc w:val="center"/>
              <w:rPr>
                <w:sz w:val="16"/>
                <w:szCs w:val="16"/>
              </w:rPr>
            </w:pPr>
            <w:r w:rsidRPr="00266687">
              <w:rPr>
                <w:color w:val="000000"/>
                <w:sz w:val="16"/>
                <w:szCs w:val="16"/>
              </w:rPr>
              <w:t>Hartland</w:t>
            </w:r>
          </w:p>
        </w:tc>
        <w:tc>
          <w:tcPr>
            <w:tcW w:w="720" w:type="dxa"/>
            <w:vAlign w:val="center"/>
            <w:hideMark/>
          </w:tcPr>
          <w:p w14:paraId="755845E2" w14:textId="77777777" w:rsidR="00E42721" w:rsidRPr="009B3DCC" w:rsidRDefault="00E42721" w:rsidP="00F555E9">
            <w:pPr>
              <w:snapToGrid w:val="0"/>
              <w:jc w:val="center"/>
              <w:rPr>
                <w:sz w:val="16"/>
                <w:szCs w:val="16"/>
              </w:rPr>
            </w:pPr>
            <w:r w:rsidRPr="00266687">
              <w:rPr>
                <w:color w:val="000000"/>
                <w:sz w:val="16"/>
                <w:szCs w:val="16"/>
              </w:rPr>
              <w:t>1997</w:t>
            </w:r>
          </w:p>
        </w:tc>
        <w:tc>
          <w:tcPr>
            <w:tcW w:w="1008" w:type="dxa"/>
            <w:vAlign w:val="center"/>
            <w:hideMark/>
          </w:tcPr>
          <w:p w14:paraId="567DD29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405668A" w14:textId="77777777" w:rsidR="00E42721" w:rsidRPr="009B3DCC" w:rsidRDefault="00E42721" w:rsidP="00F555E9">
            <w:pPr>
              <w:snapToGrid w:val="0"/>
              <w:jc w:val="center"/>
              <w:rPr>
                <w:sz w:val="16"/>
                <w:szCs w:val="16"/>
              </w:rPr>
            </w:pPr>
            <w:r w:rsidRPr="00266687">
              <w:rPr>
                <w:color w:val="000000"/>
                <w:sz w:val="16"/>
                <w:szCs w:val="16"/>
              </w:rPr>
              <w:t>11.30</w:t>
            </w:r>
          </w:p>
        </w:tc>
        <w:tc>
          <w:tcPr>
            <w:tcW w:w="1008" w:type="dxa"/>
            <w:vAlign w:val="center"/>
            <w:hideMark/>
          </w:tcPr>
          <w:p w14:paraId="4E3B9AFE"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5779491" w14:textId="77777777" w:rsidTr="00F555E9">
        <w:trPr>
          <w:trHeight w:val="165"/>
        </w:trPr>
        <w:tc>
          <w:tcPr>
            <w:tcW w:w="360" w:type="dxa"/>
            <w:vAlign w:val="center"/>
            <w:hideMark/>
          </w:tcPr>
          <w:p w14:paraId="5E8AD90D" w14:textId="77777777" w:rsidR="00E42721" w:rsidRPr="0063304A" w:rsidRDefault="00E42721" w:rsidP="00F555E9">
            <w:pPr>
              <w:snapToGrid w:val="0"/>
              <w:rPr>
                <w:sz w:val="16"/>
                <w:szCs w:val="16"/>
              </w:rPr>
            </w:pPr>
            <w:r w:rsidRPr="0063304A">
              <w:rPr>
                <w:color w:val="000000"/>
                <w:sz w:val="16"/>
                <w:szCs w:val="16"/>
              </w:rPr>
              <w:t>1285</w:t>
            </w:r>
          </w:p>
        </w:tc>
        <w:tc>
          <w:tcPr>
            <w:tcW w:w="864" w:type="dxa"/>
            <w:vAlign w:val="center"/>
            <w:hideMark/>
          </w:tcPr>
          <w:p w14:paraId="0FB5AF0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8094BB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7AA2B4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464A47E9"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AB593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EF527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3BEB1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B77460" w14:textId="77777777" w:rsidR="00E42721" w:rsidRPr="009B3DCC" w:rsidRDefault="00E42721" w:rsidP="00F555E9">
            <w:pPr>
              <w:snapToGrid w:val="0"/>
              <w:jc w:val="center"/>
              <w:rPr>
                <w:sz w:val="16"/>
                <w:szCs w:val="16"/>
              </w:rPr>
            </w:pPr>
            <w:r w:rsidRPr="00266687">
              <w:rPr>
                <w:color w:val="000000"/>
                <w:sz w:val="16"/>
                <w:szCs w:val="16"/>
              </w:rPr>
              <w:t>1.40</w:t>
            </w:r>
          </w:p>
        </w:tc>
        <w:tc>
          <w:tcPr>
            <w:tcW w:w="1008" w:type="dxa"/>
            <w:vAlign w:val="center"/>
            <w:hideMark/>
          </w:tcPr>
          <w:p w14:paraId="4BF87399"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551F1058" w14:textId="77777777" w:rsidTr="00F555E9">
        <w:trPr>
          <w:trHeight w:val="180"/>
        </w:trPr>
        <w:tc>
          <w:tcPr>
            <w:tcW w:w="360" w:type="dxa"/>
            <w:vAlign w:val="center"/>
            <w:hideMark/>
          </w:tcPr>
          <w:p w14:paraId="278B4C4E" w14:textId="77777777" w:rsidR="00E42721" w:rsidRPr="0063304A" w:rsidRDefault="00E42721" w:rsidP="00F555E9">
            <w:pPr>
              <w:snapToGrid w:val="0"/>
              <w:rPr>
                <w:sz w:val="16"/>
                <w:szCs w:val="16"/>
              </w:rPr>
            </w:pPr>
            <w:r w:rsidRPr="0063304A">
              <w:rPr>
                <w:color w:val="000000"/>
                <w:sz w:val="16"/>
                <w:szCs w:val="16"/>
              </w:rPr>
              <w:t>1286</w:t>
            </w:r>
          </w:p>
        </w:tc>
        <w:tc>
          <w:tcPr>
            <w:tcW w:w="864" w:type="dxa"/>
            <w:vAlign w:val="center"/>
            <w:hideMark/>
          </w:tcPr>
          <w:p w14:paraId="25FB06B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A3D14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420522"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73CB8D50"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62F93D75"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EB7940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B6F1A4"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60E84A"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7CBC0BD6" w14:textId="77777777" w:rsidR="00E42721" w:rsidRPr="009B3DCC" w:rsidRDefault="00E42721" w:rsidP="00F555E9">
            <w:pPr>
              <w:snapToGrid w:val="0"/>
              <w:jc w:val="center"/>
              <w:rPr>
                <w:sz w:val="16"/>
                <w:szCs w:val="16"/>
              </w:rPr>
            </w:pPr>
            <w:r w:rsidRPr="00266687">
              <w:rPr>
                <w:color w:val="000000"/>
                <w:sz w:val="16"/>
                <w:szCs w:val="16"/>
              </w:rPr>
              <w:t>3.90</w:t>
            </w:r>
          </w:p>
        </w:tc>
      </w:tr>
      <w:tr w:rsidR="00E42721" w:rsidRPr="009B3DCC" w14:paraId="1EB5EAF3" w14:textId="77777777" w:rsidTr="00F555E9">
        <w:trPr>
          <w:trHeight w:val="165"/>
        </w:trPr>
        <w:tc>
          <w:tcPr>
            <w:tcW w:w="360" w:type="dxa"/>
            <w:vAlign w:val="center"/>
            <w:hideMark/>
          </w:tcPr>
          <w:p w14:paraId="23C2E6B3" w14:textId="77777777" w:rsidR="00E42721" w:rsidRPr="0063304A" w:rsidRDefault="00E42721" w:rsidP="00F555E9">
            <w:pPr>
              <w:snapToGrid w:val="0"/>
              <w:rPr>
                <w:sz w:val="16"/>
                <w:szCs w:val="16"/>
              </w:rPr>
            </w:pPr>
            <w:r w:rsidRPr="0063304A">
              <w:rPr>
                <w:color w:val="000000"/>
                <w:sz w:val="16"/>
                <w:szCs w:val="16"/>
              </w:rPr>
              <w:t>1287</w:t>
            </w:r>
          </w:p>
        </w:tc>
        <w:tc>
          <w:tcPr>
            <w:tcW w:w="864" w:type="dxa"/>
            <w:vAlign w:val="center"/>
            <w:hideMark/>
          </w:tcPr>
          <w:p w14:paraId="071915A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5F889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081785" w14:textId="77777777" w:rsidR="00E42721" w:rsidRPr="009B3DCC" w:rsidRDefault="00E42721" w:rsidP="00F555E9">
            <w:pPr>
              <w:snapToGrid w:val="0"/>
              <w:jc w:val="center"/>
              <w:rPr>
                <w:sz w:val="16"/>
                <w:szCs w:val="16"/>
              </w:rPr>
            </w:pPr>
            <w:r w:rsidRPr="00266687">
              <w:rPr>
                <w:color w:val="000000"/>
                <w:sz w:val="16"/>
                <w:szCs w:val="16"/>
              </w:rPr>
              <w:t>298</w:t>
            </w:r>
          </w:p>
        </w:tc>
        <w:tc>
          <w:tcPr>
            <w:tcW w:w="1008" w:type="dxa"/>
            <w:vAlign w:val="center"/>
            <w:hideMark/>
          </w:tcPr>
          <w:p w14:paraId="357B1D2A"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4F1A918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94E980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72B1B28"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BBDCCD5"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3B67F885" w14:textId="77777777" w:rsidR="00E42721" w:rsidRPr="009B3DCC" w:rsidRDefault="00E42721" w:rsidP="00F555E9">
            <w:pPr>
              <w:snapToGrid w:val="0"/>
              <w:jc w:val="center"/>
              <w:rPr>
                <w:sz w:val="16"/>
                <w:szCs w:val="16"/>
              </w:rPr>
            </w:pPr>
            <w:r w:rsidRPr="00266687">
              <w:rPr>
                <w:color w:val="000000"/>
                <w:sz w:val="16"/>
                <w:szCs w:val="16"/>
              </w:rPr>
              <w:t>4.80</w:t>
            </w:r>
          </w:p>
        </w:tc>
      </w:tr>
      <w:tr w:rsidR="00E42721" w:rsidRPr="009B3DCC" w14:paraId="734FEA6F" w14:textId="77777777" w:rsidTr="00F555E9">
        <w:trPr>
          <w:trHeight w:val="165"/>
        </w:trPr>
        <w:tc>
          <w:tcPr>
            <w:tcW w:w="360" w:type="dxa"/>
            <w:vAlign w:val="center"/>
            <w:hideMark/>
          </w:tcPr>
          <w:p w14:paraId="44031D95" w14:textId="77777777" w:rsidR="00E42721" w:rsidRPr="0063304A" w:rsidRDefault="00E42721" w:rsidP="00F555E9">
            <w:pPr>
              <w:snapToGrid w:val="0"/>
              <w:rPr>
                <w:sz w:val="16"/>
                <w:szCs w:val="16"/>
              </w:rPr>
            </w:pPr>
            <w:r w:rsidRPr="0063304A">
              <w:rPr>
                <w:color w:val="000000"/>
                <w:sz w:val="16"/>
                <w:szCs w:val="16"/>
              </w:rPr>
              <w:t>1288</w:t>
            </w:r>
          </w:p>
        </w:tc>
        <w:tc>
          <w:tcPr>
            <w:tcW w:w="864" w:type="dxa"/>
            <w:vAlign w:val="center"/>
            <w:hideMark/>
          </w:tcPr>
          <w:p w14:paraId="4692A48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2BEF99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3798C7D"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190F7C9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22A997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4E85C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6F26C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530221E" w14:textId="77777777" w:rsidR="00E42721" w:rsidRPr="009B3DCC" w:rsidRDefault="00E42721" w:rsidP="00F555E9">
            <w:pPr>
              <w:snapToGrid w:val="0"/>
              <w:jc w:val="center"/>
              <w:rPr>
                <w:sz w:val="16"/>
                <w:szCs w:val="16"/>
              </w:rPr>
            </w:pPr>
            <w:r w:rsidRPr="00266687">
              <w:rPr>
                <w:color w:val="000000"/>
                <w:sz w:val="16"/>
                <w:szCs w:val="16"/>
              </w:rPr>
              <w:t>1.70</w:t>
            </w:r>
          </w:p>
        </w:tc>
        <w:tc>
          <w:tcPr>
            <w:tcW w:w="1008" w:type="dxa"/>
            <w:vAlign w:val="center"/>
            <w:hideMark/>
          </w:tcPr>
          <w:p w14:paraId="5299DA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483F407" w14:textId="77777777" w:rsidTr="00F555E9">
        <w:trPr>
          <w:trHeight w:val="165"/>
        </w:trPr>
        <w:tc>
          <w:tcPr>
            <w:tcW w:w="360" w:type="dxa"/>
            <w:vAlign w:val="center"/>
            <w:hideMark/>
          </w:tcPr>
          <w:p w14:paraId="5BE194DD" w14:textId="77777777" w:rsidR="00E42721" w:rsidRPr="0063304A" w:rsidRDefault="00E42721" w:rsidP="00F555E9">
            <w:pPr>
              <w:snapToGrid w:val="0"/>
              <w:rPr>
                <w:sz w:val="16"/>
                <w:szCs w:val="16"/>
              </w:rPr>
            </w:pPr>
            <w:r w:rsidRPr="0063304A">
              <w:rPr>
                <w:color w:val="000000"/>
                <w:sz w:val="16"/>
                <w:szCs w:val="16"/>
              </w:rPr>
              <w:t>1289</w:t>
            </w:r>
          </w:p>
        </w:tc>
        <w:tc>
          <w:tcPr>
            <w:tcW w:w="864" w:type="dxa"/>
            <w:vAlign w:val="center"/>
            <w:hideMark/>
          </w:tcPr>
          <w:p w14:paraId="7818DBE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B8B27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A343CB"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066C7E0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0B2B2CEF"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267794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6A3A7C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6F69409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33E0720C"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22D0142C" w14:textId="77777777" w:rsidTr="00F555E9">
        <w:trPr>
          <w:trHeight w:val="165"/>
        </w:trPr>
        <w:tc>
          <w:tcPr>
            <w:tcW w:w="360" w:type="dxa"/>
            <w:vAlign w:val="center"/>
            <w:hideMark/>
          </w:tcPr>
          <w:p w14:paraId="153576D4" w14:textId="77777777" w:rsidR="00E42721" w:rsidRPr="0063304A" w:rsidRDefault="00E42721" w:rsidP="00F555E9">
            <w:pPr>
              <w:snapToGrid w:val="0"/>
              <w:rPr>
                <w:sz w:val="16"/>
                <w:szCs w:val="16"/>
              </w:rPr>
            </w:pPr>
            <w:r w:rsidRPr="0063304A">
              <w:rPr>
                <w:color w:val="000000"/>
                <w:sz w:val="16"/>
                <w:szCs w:val="16"/>
              </w:rPr>
              <w:t>1290</w:t>
            </w:r>
          </w:p>
        </w:tc>
        <w:tc>
          <w:tcPr>
            <w:tcW w:w="864" w:type="dxa"/>
            <w:vAlign w:val="center"/>
            <w:hideMark/>
          </w:tcPr>
          <w:p w14:paraId="3F1C650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5C985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4DBA97" w14:textId="77777777" w:rsidR="00E42721" w:rsidRPr="009B3DCC" w:rsidRDefault="00E42721" w:rsidP="00F555E9">
            <w:pPr>
              <w:snapToGrid w:val="0"/>
              <w:jc w:val="center"/>
              <w:rPr>
                <w:sz w:val="16"/>
                <w:szCs w:val="16"/>
              </w:rPr>
            </w:pPr>
            <w:r w:rsidRPr="00266687">
              <w:rPr>
                <w:color w:val="000000"/>
                <w:sz w:val="16"/>
                <w:szCs w:val="16"/>
              </w:rPr>
              <w:t>299</w:t>
            </w:r>
          </w:p>
        </w:tc>
        <w:tc>
          <w:tcPr>
            <w:tcW w:w="1008" w:type="dxa"/>
            <w:vAlign w:val="center"/>
            <w:hideMark/>
          </w:tcPr>
          <w:p w14:paraId="66FC2365"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E6D32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F3F43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90D788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4D532D4" w14:textId="77777777" w:rsidR="00E42721" w:rsidRPr="009B3DCC" w:rsidRDefault="00E42721" w:rsidP="00F555E9">
            <w:pPr>
              <w:snapToGrid w:val="0"/>
              <w:jc w:val="center"/>
              <w:rPr>
                <w:sz w:val="16"/>
                <w:szCs w:val="16"/>
              </w:rPr>
            </w:pPr>
            <w:r w:rsidRPr="00266687">
              <w:rPr>
                <w:color w:val="000000"/>
                <w:sz w:val="16"/>
                <w:szCs w:val="16"/>
              </w:rPr>
              <w:t>2.20</w:t>
            </w:r>
          </w:p>
        </w:tc>
        <w:tc>
          <w:tcPr>
            <w:tcW w:w="1008" w:type="dxa"/>
            <w:vAlign w:val="center"/>
            <w:hideMark/>
          </w:tcPr>
          <w:p w14:paraId="520B9E98" w14:textId="77777777" w:rsidR="00E42721" w:rsidRPr="009B3DCC" w:rsidRDefault="00E42721" w:rsidP="00F555E9">
            <w:pPr>
              <w:snapToGrid w:val="0"/>
              <w:jc w:val="center"/>
              <w:rPr>
                <w:sz w:val="16"/>
                <w:szCs w:val="16"/>
              </w:rPr>
            </w:pPr>
            <w:r w:rsidRPr="00266687">
              <w:rPr>
                <w:color w:val="000000"/>
                <w:sz w:val="16"/>
                <w:szCs w:val="16"/>
              </w:rPr>
              <w:t>3.70</w:t>
            </w:r>
          </w:p>
        </w:tc>
      </w:tr>
      <w:tr w:rsidR="00E42721" w:rsidRPr="009B3DCC" w14:paraId="55855C0A" w14:textId="77777777" w:rsidTr="00F555E9">
        <w:trPr>
          <w:trHeight w:val="165"/>
        </w:trPr>
        <w:tc>
          <w:tcPr>
            <w:tcW w:w="360" w:type="dxa"/>
            <w:vAlign w:val="center"/>
            <w:hideMark/>
          </w:tcPr>
          <w:p w14:paraId="23A2A57E" w14:textId="77777777" w:rsidR="00E42721" w:rsidRPr="0063304A" w:rsidRDefault="00E42721" w:rsidP="00F555E9">
            <w:pPr>
              <w:snapToGrid w:val="0"/>
              <w:rPr>
                <w:sz w:val="16"/>
                <w:szCs w:val="16"/>
              </w:rPr>
            </w:pPr>
            <w:r w:rsidRPr="0063304A">
              <w:rPr>
                <w:color w:val="000000"/>
                <w:sz w:val="16"/>
                <w:szCs w:val="16"/>
              </w:rPr>
              <w:t>1291</w:t>
            </w:r>
          </w:p>
        </w:tc>
        <w:tc>
          <w:tcPr>
            <w:tcW w:w="864" w:type="dxa"/>
            <w:vAlign w:val="center"/>
            <w:hideMark/>
          </w:tcPr>
          <w:p w14:paraId="31B38D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48EA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8545485"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63B3E84"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59DA43B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65982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58BF37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5087633" w14:textId="77777777" w:rsidR="00E42721" w:rsidRPr="009B3DCC" w:rsidRDefault="00E42721" w:rsidP="00F555E9">
            <w:pPr>
              <w:snapToGrid w:val="0"/>
              <w:jc w:val="center"/>
              <w:rPr>
                <w:sz w:val="16"/>
                <w:szCs w:val="16"/>
              </w:rPr>
            </w:pPr>
            <w:r w:rsidRPr="00266687">
              <w:rPr>
                <w:color w:val="000000"/>
                <w:sz w:val="16"/>
                <w:szCs w:val="16"/>
              </w:rPr>
              <w:t>3.90</w:t>
            </w:r>
          </w:p>
        </w:tc>
        <w:tc>
          <w:tcPr>
            <w:tcW w:w="1008" w:type="dxa"/>
            <w:vAlign w:val="center"/>
            <w:hideMark/>
          </w:tcPr>
          <w:p w14:paraId="50AB4510"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5BA9E83" w14:textId="77777777" w:rsidTr="00F555E9">
        <w:trPr>
          <w:trHeight w:val="165"/>
        </w:trPr>
        <w:tc>
          <w:tcPr>
            <w:tcW w:w="360" w:type="dxa"/>
            <w:vAlign w:val="center"/>
            <w:hideMark/>
          </w:tcPr>
          <w:p w14:paraId="7828D4AE" w14:textId="77777777" w:rsidR="00E42721" w:rsidRPr="0063304A" w:rsidRDefault="00E42721" w:rsidP="00F555E9">
            <w:pPr>
              <w:snapToGrid w:val="0"/>
              <w:rPr>
                <w:sz w:val="16"/>
                <w:szCs w:val="16"/>
              </w:rPr>
            </w:pPr>
            <w:r w:rsidRPr="0063304A">
              <w:rPr>
                <w:color w:val="000000"/>
                <w:sz w:val="16"/>
                <w:szCs w:val="16"/>
              </w:rPr>
              <w:t>1292</w:t>
            </w:r>
          </w:p>
        </w:tc>
        <w:tc>
          <w:tcPr>
            <w:tcW w:w="864" w:type="dxa"/>
            <w:vAlign w:val="center"/>
            <w:hideMark/>
          </w:tcPr>
          <w:p w14:paraId="51740A6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BEE5C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5811800"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14826748"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9C1003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C32D7C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58D19A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11D06A4"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51946A30"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43EEECC" w14:textId="77777777" w:rsidTr="00F555E9">
        <w:trPr>
          <w:trHeight w:val="165"/>
        </w:trPr>
        <w:tc>
          <w:tcPr>
            <w:tcW w:w="360" w:type="dxa"/>
            <w:vAlign w:val="center"/>
            <w:hideMark/>
          </w:tcPr>
          <w:p w14:paraId="235FDC30" w14:textId="77777777" w:rsidR="00E42721" w:rsidRPr="0063304A" w:rsidRDefault="00E42721" w:rsidP="00F555E9">
            <w:pPr>
              <w:snapToGrid w:val="0"/>
              <w:rPr>
                <w:sz w:val="16"/>
                <w:szCs w:val="16"/>
              </w:rPr>
            </w:pPr>
            <w:r w:rsidRPr="0063304A">
              <w:rPr>
                <w:color w:val="000000"/>
                <w:sz w:val="16"/>
                <w:szCs w:val="16"/>
              </w:rPr>
              <w:t>1293</w:t>
            </w:r>
          </w:p>
        </w:tc>
        <w:tc>
          <w:tcPr>
            <w:tcW w:w="864" w:type="dxa"/>
            <w:vAlign w:val="center"/>
            <w:hideMark/>
          </w:tcPr>
          <w:p w14:paraId="2F8ED3B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5BCDE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DF6A48D"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7A13B7A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617A247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5D5C12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5E9E9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CF63EDA" w14:textId="77777777" w:rsidR="00E42721" w:rsidRPr="009B3DCC" w:rsidRDefault="00E42721" w:rsidP="00F555E9">
            <w:pPr>
              <w:snapToGrid w:val="0"/>
              <w:jc w:val="center"/>
              <w:rPr>
                <w:sz w:val="16"/>
                <w:szCs w:val="16"/>
              </w:rPr>
            </w:pPr>
            <w:r w:rsidRPr="00266687">
              <w:rPr>
                <w:color w:val="000000"/>
                <w:sz w:val="16"/>
                <w:szCs w:val="16"/>
              </w:rPr>
              <w:t>5.20</w:t>
            </w:r>
          </w:p>
        </w:tc>
        <w:tc>
          <w:tcPr>
            <w:tcW w:w="1008" w:type="dxa"/>
            <w:vAlign w:val="center"/>
            <w:hideMark/>
          </w:tcPr>
          <w:p w14:paraId="5DD5F5AE"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3AD6F8C" w14:textId="77777777" w:rsidTr="00F555E9">
        <w:trPr>
          <w:trHeight w:val="165"/>
        </w:trPr>
        <w:tc>
          <w:tcPr>
            <w:tcW w:w="360" w:type="dxa"/>
            <w:vAlign w:val="center"/>
            <w:hideMark/>
          </w:tcPr>
          <w:p w14:paraId="2D5BF91A" w14:textId="77777777" w:rsidR="00E42721" w:rsidRPr="0063304A" w:rsidRDefault="00E42721" w:rsidP="00F555E9">
            <w:pPr>
              <w:snapToGrid w:val="0"/>
              <w:rPr>
                <w:sz w:val="16"/>
                <w:szCs w:val="16"/>
              </w:rPr>
            </w:pPr>
            <w:r w:rsidRPr="0063304A">
              <w:rPr>
                <w:color w:val="000000"/>
                <w:sz w:val="16"/>
                <w:szCs w:val="16"/>
              </w:rPr>
              <w:t>1294</w:t>
            </w:r>
          </w:p>
        </w:tc>
        <w:tc>
          <w:tcPr>
            <w:tcW w:w="864" w:type="dxa"/>
            <w:vAlign w:val="center"/>
            <w:hideMark/>
          </w:tcPr>
          <w:p w14:paraId="3C7030F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7142BE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BE44C01"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2044801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EF3590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8AC78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B9F6CB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E1B0584"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4DAF9329"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0B67D22F" w14:textId="77777777" w:rsidTr="00F555E9">
        <w:trPr>
          <w:trHeight w:val="165"/>
        </w:trPr>
        <w:tc>
          <w:tcPr>
            <w:tcW w:w="360" w:type="dxa"/>
            <w:vAlign w:val="center"/>
            <w:hideMark/>
          </w:tcPr>
          <w:p w14:paraId="0F9D3E08" w14:textId="77777777" w:rsidR="00E42721" w:rsidRPr="0063304A" w:rsidRDefault="00E42721" w:rsidP="00F555E9">
            <w:pPr>
              <w:snapToGrid w:val="0"/>
              <w:rPr>
                <w:sz w:val="16"/>
                <w:szCs w:val="16"/>
              </w:rPr>
            </w:pPr>
            <w:r w:rsidRPr="0063304A">
              <w:rPr>
                <w:color w:val="000000"/>
                <w:sz w:val="16"/>
                <w:szCs w:val="16"/>
              </w:rPr>
              <w:t>1295</w:t>
            </w:r>
          </w:p>
        </w:tc>
        <w:tc>
          <w:tcPr>
            <w:tcW w:w="864" w:type="dxa"/>
            <w:vAlign w:val="center"/>
            <w:hideMark/>
          </w:tcPr>
          <w:p w14:paraId="1E6169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0C22D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EA13685"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69B570CB"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0B50BD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9406C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5D3F74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FC123B3"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1F834E84"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0140F6B" w14:textId="77777777" w:rsidTr="00F555E9">
        <w:trPr>
          <w:trHeight w:val="165"/>
        </w:trPr>
        <w:tc>
          <w:tcPr>
            <w:tcW w:w="360" w:type="dxa"/>
            <w:vAlign w:val="center"/>
            <w:hideMark/>
          </w:tcPr>
          <w:p w14:paraId="28F6F957" w14:textId="77777777" w:rsidR="00E42721" w:rsidRPr="0063304A" w:rsidRDefault="00E42721" w:rsidP="00F555E9">
            <w:pPr>
              <w:snapToGrid w:val="0"/>
              <w:rPr>
                <w:sz w:val="16"/>
                <w:szCs w:val="16"/>
              </w:rPr>
            </w:pPr>
            <w:r w:rsidRPr="0063304A">
              <w:rPr>
                <w:color w:val="000000"/>
                <w:sz w:val="16"/>
                <w:szCs w:val="16"/>
              </w:rPr>
              <w:t>1296</w:t>
            </w:r>
          </w:p>
        </w:tc>
        <w:tc>
          <w:tcPr>
            <w:tcW w:w="864" w:type="dxa"/>
            <w:vAlign w:val="center"/>
            <w:hideMark/>
          </w:tcPr>
          <w:p w14:paraId="25C855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7764C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C61F532" w14:textId="77777777" w:rsidR="00E42721" w:rsidRPr="009B3DCC" w:rsidRDefault="00E42721" w:rsidP="00F555E9">
            <w:pPr>
              <w:snapToGrid w:val="0"/>
              <w:jc w:val="center"/>
              <w:rPr>
                <w:sz w:val="16"/>
                <w:szCs w:val="16"/>
              </w:rPr>
            </w:pPr>
            <w:r w:rsidRPr="00266687">
              <w:rPr>
                <w:color w:val="000000"/>
                <w:sz w:val="16"/>
                <w:szCs w:val="16"/>
              </w:rPr>
              <w:t>301</w:t>
            </w:r>
          </w:p>
        </w:tc>
        <w:tc>
          <w:tcPr>
            <w:tcW w:w="1008" w:type="dxa"/>
            <w:vAlign w:val="center"/>
            <w:hideMark/>
          </w:tcPr>
          <w:p w14:paraId="45083CE8"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8155D8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B20EA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E9449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AF8E424"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19551505" w14:textId="77777777" w:rsidR="00E42721" w:rsidRPr="009B3DCC" w:rsidRDefault="00E42721" w:rsidP="00F555E9">
            <w:pPr>
              <w:snapToGrid w:val="0"/>
              <w:jc w:val="center"/>
              <w:rPr>
                <w:sz w:val="16"/>
                <w:szCs w:val="16"/>
              </w:rPr>
            </w:pPr>
            <w:r w:rsidRPr="00266687">
              <w:rPr>
                <w:color w:val="000000"/>
                <w:sz w:val="16"/>
                <w:szCs w:val="16"/>
              </w:rPr>
              <w:t>2.90</w:t>
            </w:r>
          </w:p>
        </w:tc>
      </w:tr>
      <w:tr w:rsidR="00E42721" w:rsidRPr="009B3DCC" w14:paraId="7C5E8A0A" w14:textId="77777777" w:rsidTr="00F555E9">
        <w:trPr>
          <w:trHeight w:val="165"/>
        </w:trPr>
        <w:tc>
          <w:tcPr>
            <w:tcW w:w="360" w:type="dxa"/>
            <w:vAlign w:val="center"/>
            <w:hideMark/>
          </w:tcPr>
          <w:p w14:paraId="4CA07B53" w14:textId="77777777" w:rsidR="00E42721" w:rsidRPr="0063304A" w:rsidRDefault="00E42721" w:rsidP="00F555E9">
            <w:pPr>
              <w:snapToGrid w:val="0"/>
              <w:rPr>
                <w:sz w:val="16"/>
                <w:szCs w:val="16"/>
              </w:rPr>
            </w:pPr>
            <w:r w:rsidRPr="0063304A">
              <w:rPr>
                <w:color w:val="000000"/>
                <w:sz w:val="16"/>
                <w:szCs w:val="16"/>
              </w:rPr>
              <w:t>1297</w:t>
            </w:r>
          </w:p>
        </w:tc>
        <w:tc>
          <w:tcPr>
            <w:tcW w:w="864" w:type="dxa"/>
            <w:vAlign w:val="center"/>
            <w:hideMark/>
          </w:tcPr>
          <w:p w14:paraId="43A7F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DFBBC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B32C7D6"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562925B9"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9900E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FC457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A5C36E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EB28751" w14:textId="77777777" w:rsidR="00E42721" w:rsidRPr="009B3DCC" w:rsidRDefault="00E42721" w:rsidP="00F555E9">
            <w:pPr>
              <w:snapToGrid w:val="0"/>
              <w:jc w:val="center"/>
              <w:rPr>
                <w:sz w:val="16"/>
                <w:szCs w:val="16"/>
              </w:rPr>
            </w:pPr>
            <w:r w:rsidRPr="00266687">
              <w:rPr>
                <w:color w:val="000000"/>
                <w:sz w:val="16"/>
                <w:szCs w:val="16"/>
              </w:rPr>
              <w:t>5.10</w:t>
            </w:r>
          </w:p>
        </w:tc>
        <w:tc>
          <w:tcPr>
            <w:tcW w:w="1008" w:type="dxa"/>
            <w:vAlign w:val="center"/>
            <w:hideMark/>
          </w:tcPr>
          <w:p w14:paraId="31FE1B0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352B023E" w14:textId="77777777" w:rsidTr="00F555E9">
        <w:trPr>
          <w:trHeight w:val="165"/>
        </w:trPr>
        <w:tc>
          <w:tcPr>
            <w:tcW w:w="360" w:type="dxa"/>
            <w:vAlign w:val="center"/>
            <w:hideMark/>
          </w:tcPr>
          <w:p w14:paraId="51E2A6EE" w14:textId="77777777" w:rsidR="00E42721" w:rsidRPr="0063304A" w:rsidRDefault="00E42721" w:rsidP="00F555E9">
            <w:pPr>
              <w:snapToGrid w:val="0"/>
              <w:rPr>
                <w:sz w:val="16"/>
                <w:szCs w:val="16"/>
              </w:rPr>
            </w:pPr>
            <w:r w:rsidRPr="0063304A">
              <w:rPr>
                <w:color w:val="000000"/>
                <w:sz w:val="16"/>
                <w:szCs w:val="16"/>
              </w:rPr>
              <w:t>1298</w:t>
            </w:r>
          </w:p>
        </w:tc>
        <w:tc>
          <w:tcPr>
            <w:tcW w:w="864" w:type="dxa"/>
            <w:vAlign w:val="center"/>
            <w:hideMark/>
          </w:tcPr>
          <w:p w14:paraId="7F2AD7B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A19C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7F74C9C"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2542CD7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ED060EA"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B22A3F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F8DBA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80E5913" w14:textId="77777777" w:rsidR="00E42721" w:rsidRPr="009B3DCC" w:rsidRDefault="00E42721" w:rsidP="00F555E9">
            <w:pPr>
              <w:snapToGrid w:val="0"/>
              <w:jc w:val="center"/>
              <w:rPr>
                <w:sz w:val="16"/>
                <w:szCs w:val="16"/>
              </w:rPr>
            </w:pPr>
            <w:r w:rsidRPr="00266687">
              <w:rPr>
                <w:color w:val="000000"/>
                <w:sz w:val="16"/>
                <w:szCs w:val="16"/>
              </w:rPr>
              <w:t>7.50</w:t>
            </w:r>
          </w:p>
        </w:tc>
        <w:tc>
          <w:tcPr>
            <w:tcW w:w="1008" w:type="dxa"/>
            <w:vAlign w:val="center"/>
            <w:hideMark/>
          </w:tcPr>
          <w:p w14:paraId="497C0079" w14:textId="77777777" w:rsidR="00E42721" w:rsidRPr="009B3DCC" w:rsidRDefault="00E42721" w:rsidP="00F555E9">
            <w:pPr>
              <w:snapToGrid w:val="0"/>
              <w:jc w:val="center"/>
              <w:rPr>
                <w:sz w:val="16"/>
                <w:szCs w:val="16"/>
              </w:rPr>
            </w:pPr>
            <w:r w:rsidRPr="00266687">
              <w:rPr>
                <w:color w:val="000000"/>
                <w:sz w:val="16"/>
                <w:szCs w:val="16"/>
              </w:rPr>
              <w:t>2.20</w:t>
            </w:r>
          </w:p>
        </w:tc>
      </w:tr>
      <w:tr w:rsidR="00E42721" w:rsidRPr="009B3DCC" w14:paraId="3DEB6D1F" w14:textId="77777777" w:rsidTr="00F555E9">
        <w:trPr>
          <w:trHeight w:val="165"/>
        </w:trPr>
        <w:tc>
          <w:tcPr>
            <w:tcW w:w="360" w:type="dxa"/>
            <w:vAlign w:val="center"/>
            <w:hideMark/>
          </w:tcPr>
          <w:p w14:paraId="4E01C7A9" w14:textId="77777777" w:rsidR="00E42721" w:rsidRPr="0063304A" w:rsidRDefault="00E42721" w:rsidP="00F555E9">
            <w:pPr>
              <w:snapToGrid w:val="0"/>
              <w:rPr>
                <w:sz w:val="16"/>
                <w:szCs w:val="16"/>
              </w:rPr>
            </w:pPr>
            <w:r w:rsidRPr="0063304A">
              <w:rPr>
                <w:color w:val="000000"/>
                <w:sz w:val="16"/>
                <w:szCs w:val="16"/>
              </w:rPr>
              <w:t>1299</w:t>
            </w:r>
          </w:p>
        </w:tc>
        <w:tc>
          <w:tcPr>
            <w:tcW w:w="864" w:type="dxa"/>
            <w:vAlign w:val="center"/>
            <w:hideMark/>
          </w:tcPr>
          <w:p w14:paraId="35556E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982780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434DFB" w14:textId="77777777" w:rsidR="00E42721" w:rsidRPr="009B3DCC" w:rsidRDefault="00E42721" w:rsidP="00F555E9">
            <w:pPr>
              <w:snapToGrid w:val="0"/>
              <w:jc w:val="center"/>
              <w:rPr>
                <w:sz w:val="16"/>
                <w:szCs w:val="16"/>
              </w:rPr>
            </w:pPr>
            <w:r w:rsidRPr="00266687">
              <w:rPr>
                <w:color w:val="000000"/>
                <w:sz w:val="16"/>
                <w:szCs w:val="16"/>
              </w:rPr>
              <w:t>302</w:t>
            </w:r>
          </w:p>
        </w:tc>
        <w:tc>
          <w:tcPr>
            <w:tcW w:w="1008" w:type="dxa"/>
            <w:vAlign w:val="center"/>
            <w:hideMark/>
          </w:tcPr>
          <w:p w14:paraId="6A135AD1"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038FEC74"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6EE08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FA8725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C37182C" w14:textId="77777777" w:rsidR="00E42721" w:rsidRPr="009B3DCC" w:rsidRDefault="00E42721" w:rsidP="00F555E9">
            <w:pPr>
              <w:snapToGrid w:val="0"/>
              <w:jc w:val="center"/>
              <w:rPr>
                <w:sz w:val="16"/>
                <w:szCs w:val="16"/>
              </w:rPr>
            </w:pPr>
            <w:r w:rsidRPr="00266687">
              <w:rPr>
                <w:color w:val="000000"/>
                <w:sz w:val="16"/>
                <w:szCs w:val="16"/>
              </w:rPr>
              <w:t>7.20</w:t>
            </w:r>
          </w:p>
        </w:tc>
        <w:tc>
          <w:tcPr>
            <w:tcW w:w="1008" w:type="dxa"/>
            <w:vAlign w:val="center"/>
            <w:hideMark/>
          </w:tcPr>
          <w:p w14:paraId="78A71C0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2254BEBE" w14:textId="77777777" w:rsidTr="00F555E9">
        <w:trPr>
          <w:trHeight w:val="180"/>
        </w:trPr>
        <w:tc>
          <w:tcPr>
            <w:tcW w:w="360" w:type="dxa"/>
            <w:vAlign w:val="center"/>
            <w:hideMark/>
          </w:tcPr>
          <w:p w14:paraId="0BC60ED0" w14:textId="77777777" w:rsidR="00E42721" w:rsidRPr="0063304A" w:rsidRDefault="00E42721" w:rsidP="00F555E9">
            <w:pPr>
              <w:snapToGrid w:val="0"/>
              <w:rPr>
                <w:sz w:val="16"/>
                <w:szCs w:val="16"/>
              </w:rPr>
            </w:pPr>
            <w:r w:rsidRPr="0063304A">
              <w:rPr>
                <w:color w:val="000000"/>
                <w:sz w:val="16"/>
                <w:szCs w:val="16"/>
              </w:rPr>
              <w:t>1300</w:t>
            </w:r>
          </w:p>
        </w:tc>
        <w:tc>
          <w:tcPr>
            <w:tcW w:w="864" w:type="dxa"/>
            <w:vAlign w:val="center"/>
            <w:hideMark/>
          </w:tcPr>
          <w:p w14:paraId="4832FF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77360D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0572AF7"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18202B"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2796F4A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5356FA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E086B1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4008DD9" w14:textId="77777777" w:rsidR="00E42721" w:rsidRPr="009B3DCC" w:rsidRDefault="00E42721" w:rsidP="00F555E9">
            <w:pPr>
              <w:snapToGrid w:val="0"/>
              <w:jc w:val="center"/>
              <w:rPr>
                <w:sz w:val="16"/>
                <w:szCs w:val="16"/>
              </w:rPr>
            </w:pPr>
            <w:r w:rsidRPr="00266687">
              <w:rPr>
                <w:color w:val="000000"/>
                <w:sz w:val="16"/>
                <w:szCs w:val="16"/>
              </w:rPr>
              <w:t>8.90</w:t>
            </w:r>
          </w:p>
        </w:tc>
        <w:tc>
          <w:tcPr>
            <w:tcW w:w="1008" w:type="dxa"/>
            <w:vAlign w:val="center"/>
            <w:hideMark/>
          </w:tcPr>
          <w:p w14:paraId="144E7E6C"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5AF8A4D2" w14:textId="77777777" w:rsidTr="00F555E9">
        <w:trPr>
          <w:trHeight w:val="165"/>
        </w:trPr>
        <w:tc>
          <w:tcPr>
            <w:tcW w:w="360" w:type="dxa"/>
            <w:vAlign w:val="center"/>
            <w:hideMark/>
          </w:tcPr>
          <w:p w14:paraId="282639C5" w14:textId="77777777" w:rsidR="00E42721" w:rsidRPr="0063304A" w:rsidRDefault="00E42721" w:rsidP="00F555E9">
            <w:pPr>
              <w:snapToGrid w:val="0"/>
              <w:rPr>
                <w:sz w:val="16"/>
                <w:szCs w:val="16"/>
              </w:rPr>
            </w:pPr>
            <w:r w:rsidRPr="0063304A">
              <w:rPr>
                <w:color w:val="000000"/>
                <w:sz w:val="16"/>
                <w:szCs w:val="16"/>
              </w:rPr>
              <w:t>1301</w:t>
            </w:r>
          </w:p>
        </w:tc>
        <w:tc>
          <w:tcPr>
            <w:tcW w:w="864" w:type="dxa"/>
            <w:vAlign w:val="center"/>
            <w:hideMark/>
          </w:tcPr>
          <w:p w14:paraId="5D82FD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548D2C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5CA9BC4"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58C6A3FD"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578E0F6E"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FF2C5B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F98577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25F9964"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188C572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D2C84B" w14:textId="77777777" w:rsidTr="00F555E9">
        <w:trPr>
          <w:trHeight w:val="165"/>
        </w:trPr>
        <w:tc>
          <w:tcPr>
            <w:tcW w:w="360" w:type="dxa"/>
            <w:vAlign w:val="center"/>
            <w:hideMark/>
          </w:tcPr>
          <w:p w14:paraId="0FD7FFD5" w14:textId="77777777" w:rsidR="00E42721" w:rsidRPr="0063304A" w:rsidRDefault="00E42721" w:rsidP="00F555E9">
            <w:pPr>
              <w:snapToGrid w:val="0"/>
              <w:rPr>
                <w:sz w:val="16"/>
                <w:szCs w:val="16"/>
              </w:rPr>
            </w:pPr>
            <w:r w:rsidRPr="0063304A">
              <w:rPr>
                <w:color w:val="000000"/>
                <w:sz w:val="16"/>
                <w:szCs w:val="16"/>
              </w:rPr>
              <w:t>1302</w:t>
            </w:r>
          </w:p>
        </w:tc>
        <w:tc>
          <w:tcPr>
            <w:tcW w:w="864" w:type="dxa"/>
            <w:vAlign w:val="center"/>
            <w:hideMark/>
          </w:tcPr>
          <w:p w14:paraId="6C7E454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3357A48"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A0F7CA" w14:textId="77777777" w:rsidR="00E42721" w:rsidRPr="009B3DCC" w:rsidRDefault="00E42721" w:rsidP="00F555E9">
            <w:pPr>
              <w:snapToGrid w:val="0"/>
              <w:jc w:val="center"/>
              <w:rPr>
                <w:sz w:val="16"/>
                <w:szCs w:val="16"/>
              </w:rPr>
            </w:pPr>
            <w:r w:rsidRPr="00266687">
              <w:rPr>
                <w:color w:val="000000"/>
                <w:sz w:val="16"/>
                <w:szCs w:val="16"/>
              </w:rPr>
              <w:t>303</w:t>
            </w:r>
          </w:p>
        </w:tc>
        <w:tc>
          <w:tcPr>
            <w:tcW w:w="1008" w:type="dxa"/>
            <w:vAlign w:val="center"/>
            <w:hideMark/>
          </w:tcPr>
          <w:p w14:paraId="3B4F0635"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61ADE29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6DB863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EB7C18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A87DC3D" w14:textId="77777777" w:rsidR="00E42721" w:rsidRPr="009B3DCC" w:rsidRDefault="00E42721" w:rsidP="00F555E9">
            <w:pPr>
              <w:snapToGrid w:val="0"/>
              <w:jc w:val="center"/>
              <w:rPr>
                <w:sz w:val="16"/>
                <w:szCs w:val="16"/>
              </w:rPr>
            </w:pPr>
            <w:r w:rsidRPr="00266687">
              <w:rPr>
                <w:color w:val="000000"/>
                <w:sz w:val="16"/>
                <w:szCs w:val="16"/>
              </w:rPr>
              <w:t>8.70</w:t>
            </w:r>
          </w:p>
        </w:tc>
        <w:tc>
          <w:tcPr>
            <w:tcW w:w="1008" w:type="dxa"/>
            <w:vAlign w:val="center"/>
            <w:hideMark/>
          </w:tcPr>
          <w:p w14:paraId="0918F099"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52A07A65" w14:textId="77777777" w:rsidTr="00F555E9">
        <w:trPr>
          <w:trHeight w:val="165"/>
        </w:trPr>
        <w:tc>
          <w:tcPr>
            <w:tcW w:w="360" w:type="dxa"/>
            <w:vAlign w:val="center"/>
            <w:hideMark/>
          </w:tcPr>
          <w:p w14:paraId="5D5AAD40" w14:textId="77777777" w:rsidR="00E42721" w:rsidRPr="0063304A" w:rsidRDefault="00E42721" w:rsidP="00F555E9">
            <w:pPr>
              <w:snapToGrid w:val="0"/>
              <w:rPr>
                <w:sz w:val="16"/>
                <w:szCs w:val="16"/>
              </w:rPr>
            </w:pPr>
            <w:r w:rsidRPr="0063304A">
              <w:rPr>
                <w:color w:val="000000"/>
                <w:sz w:val="16"/>
                <w:szCs w:val="16"/>
              </w:rPr>
              <w:t>1303</w:t>
            </w:r>
          </w:p>
        </w:tc>
        <w:tc>
          <w:tcPr>
            <w:tcW w:w="864" w:type="dxa"/>
            <w:vAlign w:val="center"/>
            <w:hideMark/>
          </w:tcPr>
          <w:p w14:paraId="7AB55F7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B1B612C"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46B96DA"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E86CFB6"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4DB3A8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9613CD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67B7E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006204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3611596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5A4F8E" w14:textId="77777777" w:rsidTr="00F555E9">
        <w:trPr>
          <w:trHeight w:val="165"/>
        </w:trPr>
        <w:tc>
          <w:tcPr>
            <w:tcW w:w="360" w:type="dxa"/>
            <w:vAlign w:val="center"/>
            <w:hideMark/>
          </w:tcPr>
          <w:p w14:paraId="71845FB0" w14:textId="77777777" w:rsidR="00E42721" w:rsidRPr="0063304A" w:rsidRDefault="00E42721" w:rsidP="00F555E9">
            <w:pPr>
              <w:snapToGrid w:val="0"/>
              <w:rPr>
                <w:sz w:val="16"/>
                <w:szCs w:val="16"/>
              </w:rPr>
            </w:pPr>
            <w:r w:rsidRPr="0063304A">
              <w:rPr>
                <w:color w:val="000000"/>
                <w:sz w:val="16"/>
                <w:szCs w:val="16"/>
              </w:rPr>
              <w:t>1304</w:t>
            </w:r>
          </w:p>
        </w:tc>
        <w:tc>
          <w:tcPr>
            <w:tcW w:w="864" w:type="dxa"/>
            <w:vAlign w:val="center"/>
            <w:hideMark/>
          </w:tcPr>
          <w:p w14:paraId="7E57CB7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92556B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87BA2A2"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3A1B14FE"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3C011CB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1B7FE3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AA0340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EF81B20" w14:textId="77777777" w:rsidR="00E42721" w:rsidRPr="009B3DCC" w:rsidRDefault="00E42721" w:rsidP="00F555E9">
            <w:pPr>
              <w:snapToGrid w:val="0"/>
              <w:jc w:val="center"/>
              <w:rPr>
                <w:sz w:val="16"/>
                <w:szCs w:val="16"/>
              </w:rPr>
            </w:pPr>
            <w:r w:rsidRPr="00266687">
              <w:rPr>
                <w:color w:val="000000"/>
                <w:sz w:val="16"/>
                <w:szCs w:val="16"/>
              </w:rPr>
              <w:t>11.10</w:t>
            </w:r>
          </w:p>
        </w:tc>
        <w:tc>
          <w:tcPr>
            <w:tcW w:w="1008" w:type="dxa"/>
            <w:vAlign w:val="center"/>
            <w:hideMark/>
          </w:tcPr>
          <w:p w14:paraId="1F3571C5"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22ED0B1B" w14:textId="77777777" w:rsidTr="00F555E9">
        <w:trPr>
          <w:trHeight w:val="165"/>
        </w:trPr>
        <w:tc>
          <w:tcPr>
            <w:tcW w:w="360" w:type="dxa"/>
            <w:vAlign w:val="center"/>
            <w:hideMark/>
          </w:tcPr>
          <w:p w14:paraId="03AAF53F" w14:textId="77777777" w:rsidR="00E42721" w:rsidRPr="0063304A" w:rsidRDefault="00E42721" w:rsidP="00F555E9">
            <w:pPr>
              <w:snapToGrid w:val="0"/>
              <w:rPr>
                <w:sz w:val="16"/>
                <w:szCs w:val="16"/>
              </w:rPr>
            </w:pPr>
            <w:r w:rsidRPr="0063304A">
              <w:rPr>
                <w:color w:val="000000"/>
                <w:sz w:val="16"/>
                <w:szCs w:val="16"/>
              </w:rPr>
              <w:t>1305</w:t>
            </w:r>
          </w:p>
        </w:tc>
        <w:tc>
          <w:tcPr>
            <w:tcW w:w="864" w:type="dxa"/>
            <w:vAlign w:val="center"/>
            <w:hideMark/>
          </w:tcPr>
          <w:p w14:paraId="508F32A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095FB9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4E0C28B" w14:textId="77777777" w:rsidR="00E42721" w:rsidRPr="009B3DCC" w:rsidRDefault="00E42721" w:rsidP="00F555E9">
            <w:pPr>
              <w:snapToGrid w:val="0"/>
              <w:jc w:val="center"/>
              <w:rPr>
                <w:sz w:val="16"/>
                <w:szCs w:val="16"/>
              </w:rPr>
            </w:pPr>
            <w:r w:rsidRPr="00266687">
              <w:rPr>
                <w:color w:val="000000"/>
                <w:sz w:val="16"/>
                <w:szCs w:val="16"/>
              </w:rPr>
              <w:t>304</w:t>
            </w:r>
          </w:p>
        </w:tc>
        <w:tc>
          <w:tcPr>
            <w:tcW w:w="1008" w:type="dxa"/>
            <w:vAlign w:val="center"/>
            <w:hideMark/>
          </w:tcPr>
          <w:p w14:paraId="2D94124F"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248F22F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23C1A8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6D319A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8C806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78279E33"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4BF1338F" w14:textId="77777777" w:rsidTr="00F555E9">
        <w:trPr>
          <w:trHeight w:val="165"/>
        </w:trPr>
        <w:tc>
          <w:tcPr>
            <w:tcW w:w="360" w:type="dxa"/>
            <w:vAlign w:val="center"/>
            <w:hideMark/>
          </w:tcPr>
          <w:p w14:paraId="7ACFD8F5" w14:textId="77777777" w:rsidR="00E42721" w:rsidRPr="0063304A" w:rsidRDefault="00E42721" w:rsidP="00F555E9">
            <w:pPr>
              <w:snapToGrid w:val="0"/>
              <w:rPr>
                <w:sz w:val="16"/>
                <w:szCs w:val="16"/>
              </w:rPr>
            </w:pPr>
            <w:r w:rsidRPr="0063304A">
              <w:rPr>
                <w:color w:val="000000"/>
                <w:sz w:val="16"/>
                <w:szCs w:val="16"/>
              </w:rPr>
              <w:t>1306</w:t>
            </w:r>
          </w:p>
        </w:tc>
        <w:tc>
          <w:tcPr>
            <w:tcW w:w="864" w:type="dxa"/>
            <w:vAlign w:val="center"/>
            <w:hideMark/>
          </w:tcPr>
          <w:p w14:paraId="12C31A2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1CF1A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13542F3"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53565A7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32D865B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2C1D31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0CC4ED5"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8F918AC" w14:textId="77777777" w:rsidR="00E42721" w:rsidRPr="009B3DCC" w:rsidRDefault="00E42721" w:rsidP="00F555E9">
            <w:pPr>
              <w:snapToGrid w:val="0"/>
              <w:jc w:val="center"/>
              <w:rPr>
                <w:sz w:val="16"/>
                <w:szCs w:val="16"/>
              </w:rPr>
            </w:pPr>
            <w:r w:rsidRPr="00266687">
              <w:rPr>
                <w:color w:val="000000"/>
                <w:sz w:val="16"/>
                <w:szCs w:val="16"/>
              </w:rPr>
              <w:t>10.90</w:t>
            </w:r>
          </w:p>
        </w:tc>
        <w:tc>
          <w:tcPr>
            <w:tcW w:w="1008" w:type="dxa"/>
            <w:vAlign w:val="center"/>
            <w:hideMark/>
          </w:tcPr>
          <w:p w14:paraId="1734496A"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0C1BC3A3" w14:textId="77777777" w:rsidTr="00F555E9">
        <w:trPr>
          <w:trHeight w:val="165"/>
        </w:trPr>
        <w:tc>
          <w:tcPr>
            <w:tcW w:w="360" w:type="dxa"/>
            <w:vAlign w:val="center"/>
            <w:hideMark/>
          </w:tcPr>
          <w:p w14:paraId="7F53DCCC" w14:textId="77777777" w:rsidR="00E42721" w:rsidRPr="0063304A" w:rsidRDefault="00E42721" w:rsidP="00F555E9">
            <w:pPr>
              <w:snapToGrid w:val="0"/>
              <w:rPr>
                <w:sz w:val="16"/>
                <w:szCs w:val="16"/>
              </w:rPr>
            </w:pPr>
            <w:r w:rsidRPr="0063304A">
              <w:rPr>
                <w:color w:val="000000"/>
                <w:sz w:val="16"/>
                <w:szCs w:val="16"/>
              </w:rPr>
              <w:t>1307</w:t>
            </w:r>
          </w:p>
        </w:tc>
        <w:tc>
          <w:tcPr>
            <w:tcW w:w="864" w:type="dxa"/>
            <w:vAlign w:val="center"/>
            <w:hideMark/>
          </w:tcPr>
          <w:p w14:paraId="4F4A74D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672651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D9D8B5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3FF72381"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0719EDB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C18E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47A0D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964DDCF" w14:textId="77777777" w:rsidR="00E42721" w:rsidRPr="009B3DCC" w:rsidRDefault="00E42721" w:rsidP="00F555E9">
            <w:pPr>
              <w:snapToGrid w:val="0"/>
              <w:jc w:val="center"/>
              <w:rPr>
                <w:sz w:val="16"/>
                <w:szCs w:val="16"/>
              </w:rPr>
            </w:pPr>
            <w:r w:rsidRPr="00266687">
              <w:rPr>
                <w:color w:val="000000"/>
                <w:sz w:val="16"/>
                <w:szCs w:val="16"/>
              </w:rPr>
              <w:t>13.00</w:t>
            </w:r>
          </w:p>
        </w:tc>
        <w:tc>
          <w:tcPr>
            <w:tcW w:w="1008" w:type="dxa"/>
            <w:vAlign w:val="center"/>
            <w:hideMark/>
          </w:tcPr>
          <w:p w14:paraId="0D9E4723" w14:textId="77777777" w:rsidR="00E42721" w:rsidRPr="009B3DCC" w:rsidRDefault="00E42721" w:rsidP="00F555E9">
            <w:pPr>
              <w:snapToGrid w:val="0"/>
              <w:jc w:val="center"/>
              <w:rPr>
                <w:sz w:val="16"/>
                <w:szCs w:val="16"/>
              </w:rPr>
            </w:pPr>
            <w:r w:rsidRPr="00266687">
              <w:rPr>
                <w:color w:val="000000"/>
                <w:sz w:val="16"/>
                <w:szCs w:val="16"/>
              </w:rPr>
              <w:t>1.70</w:t>
            </w:r>
          </w:p>
        </w:tc>
      </w:tr>
      <w:tr w:rsidR="00E42721" w:rsidRPr="009B3DCC" w14:paraId="6D54E990" w14:textId="77777777" w:rsidTr="00F555E9">
        <w:trPr>
          <w:trHeight w:val="165"/>
        </w:trPr>
        <w:tc>
          <w:tcPr>
            <w:tcW w:w="360" w:type="dxa"/>
            <w:vAlign w:val="center"/>
            <w:hideMark/>
          </w:tcPr>
          <w:p w14:paraId="202D075A" w14:textId="77777777" w:rsidR="00E42721" w:rsidRPr="0063304A" w:rsidRDefault="00E42721" w:rsidP="00F555E9">
            <w:pPr>
              <w:snapToGrid w:val="0"/>
              <w:rPr>
                <w:sz w:val="16"/>
                <w:szCs w:val="16"/>
              </w:rPr>
            </w:pPr>
            <w:r w:rsidRPr="0063304A">
              <w:rPr>
                <w:color w:val="000000"/>
                <w:sz w:val="16"/>
                <w:szCs w:val="16"/>
              </w:rPr>
              <w:t>1308</w:t>
            </w:r>
          </w:p>
        </w:tc>
        <w:tc>
          <w:tcPr>
            <w:tcW w:w="864" w:type="dxa"/>
            <w:vAlign w:val="center"/>
            <w:hideMark/>
          </w:tcPr>
          <w:p w14:paraId="7A7FD7F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8C26FF"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CC0D496" w14:textId="77777777" w:rsidR="00E42721" w:rsidRPr="009B3DCC" w:rsidRDefault="00E42721" w:rsidP="00F555E9">
            <w:pPr>
              <w:snapToGrid w:val="0"/>
              <w:jc w:val="center"/>
              <w:rPr>
                <w:sz w:val="16"/>
                <w:szCs w:val="16"/>
              </w:rPr>
            </w:pPr>
            <w:r w:rsidRPr="00266687">
              <w:rPr>
                <w:color w:val="000000"/>
                <w:sz w:val="16"/>
                <w:szCs w:val="16"/>
              </w:rPr>
              <w:t>305</w:t>
            </w:r>
          </w:p>
        </w:tc>
        <w:tc>
          <w:tcPr>
            <w:tcW w:w="1008" w:type="dxa"/>
            <w:vAlign w:val="center"/>
            <w:hideMark/>
          </w:tcPr>
          <w:p w14:paraId="4CA85110"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03AB31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6F5893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9DF99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B7D044D" w14:textId="77777777" w:rsidR="00E42721" w:rsidRPr="009B3DCC" w:rsidRDefault="00E42721" w:rsidP="00F555E9">
            <w:pPr>
              <w:snapToGrid w:val="0"/>
              <w:jc w:val="center"/>
              <w:rPr>
                <w:sz w:val="16"/>
                <w:szCs w:val="16"/>
              </w:rPr>
            </w:pPr>
            <w:r w:rsidRPr="00266687">
              <w:rPr>
                <w:color w:val="000000"/>
                <w:sz w:val="16"/>
                <w:szCs w:val="16"/>
              </w:rPr>
              <w:t>10.20</w:t>
            </w:r>
          </w:p>
        </w:tc>
        <w:tc>
          <w:tcPr>
            <w:tcW w:w="1008" w:type="dxa"/>
            <w:vAlign w:val="center"/>
            <w:hideMark/>
          </w:tcPr>
          <w:p w14:paraId="261ACDC6"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48276F63" w14:textId="77777777" w:rsidTr="00F555E9">
        <w:trPr>
          <w:trHeight w:val="165"/>
        </w:trPr>
        <w:tc>
          <w:tcPr>
            <w:tcW w:w="360" w:type="dxa"/>
            <w:vAlign w:val="center"/>
            <w:hideMark/>
          </w:tcPr>
          <w:p w14:paraId="6D9121D6" w14:textId="77777777" w:rsidR="00E42721" w:rsidRPr="0063304A" w:rsidRDefault="00E42721" w:rsidP="00F555E9">
            <w:pPr>
              <w:snapToGrid w:val="0"/>
              <w:rPr>
                <w:sz w:val="16"/>
                <w:szCs w:val="16"/>
              </w:rPr>
            </w:pPr>
            <w:r w:rsidRPr="0063304A">
              <w:rPr>
                <w:color w:val="000000"/>
                <w:sz w:val="16"/>
                <w:szCs w:val="16"/>
              </w:rPr>
              <w:t>1309</w:t>
            </w:r>
          </w:p>
        </w:tc>
        <w:tc>
          <w:tcPr>
            <w:tcW w:w="864" w:type="dxa"/>
            <w:vAlign w:val="center"/>
            <w:hideMark/>
          </w:tcPr>
          <w:p w14:paraId="73CBF79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E5540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2D4C4F0"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179420E7"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28BEFF1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24D89B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A8582B"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C4B2FAD"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4B70F9AE"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506B30B4" w14:textId="77777777" w:rsidTr="00F555E9">
        <w:trPr>
          <w:trHeight w:val="165"/>
        </w:trPr>
        <w:tc>
          <w:tcPr>
            <w:tcW w:w="360" w:type="dxa"/>
            <w:vAlign w:val="center"/>
            <w:hideMark/>
          </w:tcPr>
          <w:p w14:paraId="2BE90760" w14:textId="77777777" w:rsidR="00E42721" w:rsidRPr="0063304A" w:rsidRDefault="00E42721" w:rsidP="00F555E9">
            <w:pPr>
              <w:snapToGrid w:val="0"/>
              <w:rPr>
                <w:sz w:val="16"/>
                <w:szCs w:val="16"/>
              </w:rPr>
            </w:pPr>
            <w:r w:rsidRPr="0063304A">
              <w:rPr>
                <w:color w:val="000000"/>
                <w:sz w:val="16"/>
                <w:szCs w:val="16"/>
              </w:rPr>
              <w:t>1310</w:t>
            </w:r>
          </w:p>
        </w:tc>
        <w:tc>
          <w:tcPr>
            <w:tcW w:w="864" w:type="dxa"/>
            <w:vAlign w:val="center"/>
            <w:hideMark/>
          </w:tcPr>
          <w:p w14:paraId="25CCC29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B5311F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CE455FD"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5EC3CC62"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884C70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8D377C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3A72E9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FB419A5" w14:textId="77777777" w:rsidR="00E42721" w:rsidRPr="009B3DCC" w:rsidRDefault="00E42721" w:rsidP="00F555E9">
            <w:pPr>
              <w:snapToGrid w:val="0"/>
              <w:jc w:val="center"/>
              <w:rPr>
                <w:sz w:val="16"/>
                <w:szCs w:val="16"/>
              </w:rPr>
            </w:pPr>
            <w:r w:rsidRPr="00266687">
              <w:rPr>
                <w:color w:val="000000"/>
                <w:sz w:val="16"/>
                <w:szCs w:val="16"/>
              </w:rPr>
              <w:t>1.60</w:t>
            </w:r>
          </w:p>
        </w:tc>
        <w:tc>
          <w:tcPr>
            <w:tcW w:w="1008" w:type="dxa"/>
            <w:vAlign w:val="center"/>
            <w:hideMark/>
          </w:tcPr>
          <w:p w14:paraId="1B48BC44" w14:textId="77777777" w:rsidR="00E42721" w:rsidRPr="009B3DCC" w:rsidRDefault="00E42721" w:rsidP="00F555E9">
            <w:pPr>
              <w:snapToGrid w:val="0"/>
              <w:jc w:val="center"/>
              <w:rPr>
                <w:sz w:val="16"/>
                <w:szCs w:val="16"/>
              </w:rPr>
            </w:pPr>
            <w:r w:rsidRPr="00266687">
              <w:rPr>
                <w:color w:val="000000"/>
                <w:sz w:val="16"/>
                <w:szCs w:val="16"/>
              </w:rPr>
              <w:t>4.90</w:t>
            </w:r>
          </w:p>
        </w:tc>
      </w:tr>
      <w:tr w:rsidR="00E42721" w:rsidRPr="009B3DCC" w14:paraId="1047B163" w14:textId="77777777" w:rsidTr="00F555E9">
        <w:trPr>
          <w:trHeight w:val="165"/>
        </w:trPr>
        <w:tc>
          <w:tcPr>
            <w:tcW w:w="360" w:type="dxa"/>
            <w:vAlign w:val="center"/>
            <w:hideMark/>
          </w:tcPr>
          <w:p w14:paraId="3B38457A" w14:textId="77777777" w:rsidR="00E42721" w:rsidRPr="0063304A" w:rsidRDefault="00E42721" w:rsidP="00F555E9">
            <w:pPr>
              <w:snapToGrid w:val="0"/>
              <w:rPr>
                <w:sz w:val="16"/>
                <w:szCs w:val="16"/>
              </w:rPr>
            </w:pPr>
            <w:r w:rsidRPr="0063304A">
              <w:rPr>
                <w:color w:val="000000"/>
                <w:sz w:val="16"/>
                <w:szCs w:val="16"/>
              </w:rPr>
              <w:t>1311</w:t>
            </w:r>
          </w:p>
        </w:tc>
        <w:tc>
          <w:tcPr>
            <w:tcW w:w="864" w:type="dxa"/>
            <w:vAlign w:val="center"/>
            <w:hideMark/>
          </w:tcPr>
          <w:p w14:paraId="78CE3C3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AE94DE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35F09EA" w14:textId="77777777" w:rsidR="00E42721" w:rsidRPr="009B3DCC" w:rsidRDefault="00E42721" w:rsidP="00F555E9">
            <w:pPr>
              <w:snapToGrid w:val="0"/>
              <w:jc w:val="center"/>
              <w:rPr>
                <w:sz w:val="16"/>
                <w:szCs w:val="16"/>
              </w:rPr>
            </w:pPr>
            <w:r w:rsidRPr="00266687">
              <w:rPr>
                <w:color w:val="000000"/>
                <w:sz w:val="16"/>
                <w:szCs w:val="16"/>
              </w:rPr>
              <w:t>308</w:t>
            </w:r>
          </w:p>
        </w:tc>
        <w:tc>
          <w:tcPr>
            <w:tcW w:w="1008" w:type="dxa"/>
            <w:vAlign w:val="center"/>
            <w:hideMark/>
          </w:tcPr>
          <w:p w14:paraId="700C0BCE" w14:textId="77777777" w:rsidR="00E42721" w:rsidRPr="009B3DCC" w:rsidRDefault="00E42721" w:rsidP="00F555E9">
            <w:pPr>
              <w:snapToGrid w:val="0"/>
              <w:jc w:val="center"/>
              <w:rPr>
                <w:sz w:val="16"/>
                <w:szCs w:val="16"/>
              </w:rPr>
            </w:pPr>
            <w:r w:rsidRPr="00266687">
              <w:rPr>
                <w:color w:val="000000"/>
                <w:sz w:val="16"/>
                <w:szCs w:val="16"/>
              </w:rPr>
              <w:t>1995-07-29</w:t>
            </w:r>
          </w:p>
        </w:tc>
        <w:tc>
          <w:tcPr>
            <w:tcW w:w="1008" w:type="dxa"/>
            <w:vAlign w:val="center"/>
            <w:hideMark/>
          </w:tcPr>
          <w:p w14:paraId="192DC7B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C535DE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46E12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B396F4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256E372E" w14:textId="77777777" w:rsidR="00E42721" w:rsidRPr="009B3DCC" w:rsidRDefault="00E42721" w:rsidP="00F555E9">
            <w:pPr>
              <w:snapToGrid w:val="0"/>
              <w:jc w:val="center"/>
              <w:rPr>
                <w:sz w:val="16"/>
                <w:szCs w:val="16"/>
              </w:rPr>
            </w:pPr>
            <w:r w:rsidRPr="00266687">
              <w:rPr>
                <w:color w:val="000000"/>
                <w:sz w:val="16"/>
                <w:szCs w:val="16"/>
              </w:rPr>
              <w:t>5.40</w:t>
            </w:r>
          </w:p>
        </w:tc>
      </w:tr>
      <w:tr w:rsidR="00E42721" w:rsidRPr="009B3DCC" w14:paraId="58B86C25" w14:textId="77777777" w:rsidTr="00F555E9">
        <w:trPr>
          <w:trHeight w:val="165"/>
        </w:trPr>
        <w:tc>
          <w:tcPr>
            <w:tcW w:w="360" w:type="dxa"/>
            <w:vAlign w:val="center"/>
            <w:hideMark/>
          </w:tcPr>
          <w:p w14:paraId="296CD5FE" w14:textId="77777777" w:rsidR="00E42721" w:rsidRPr="0063304A" w:rsidRDefault="00E42721" w:rsidP="00F555E9">
            <w:pPr>
              <w:snapToGrid w:val="0"/>
              <w:rPr>
                <w:sz w:val="16"/>
                <w:szCs w:val="16"/>
              </w:rPr>
            </w:pPr>
            <w:r w:rsidRPr="0063304A">
              <w:rPr>
                <w:color w:val="000000"/>
                <w:sz w:val="16"/>
                <w:szCs w:val="16"/>
              </w:rPr>
              <w:t>1312</w:t>
            </w:r>
          </w:p>
        </w:tc>
        <w:tc>
          <w:tcPr>
            <w:tcW w:w="864" w:type="dxa"/>
            <w:vAlign w:val="center"/>
            <w:hideMark/>
          </w:tcPr>
          <w:p w14:paraId="4F5A3F7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442DD4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42ED298"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3351CBBD"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6401E62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7E848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52C9623"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A8896B3"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650A56FF"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65FF88D7" w14:textId="77777777" w:rsidTr="00F555E9">
        <w:trPr>
          <w:trHeight w:val="165"/>
        </w:trPr>
        <w:tc>
          <w:tcPr>
            <w:tcW w:w="360" w:type="dxa"/>
            <w:vAlign w:val="center"/>
            <w:hideMark/>
          </w:tcPr>
          <w:p w14:paraId="3619BCC8" w14:textId="77777777" w:rsidR="00E42721" w:rsidRPr="0063304A" w:rsidRDefault="00E42721" w:rsidP="00F555E9">
            <w:pPr>
              <w:snapToGrid w:val="0"/>
              <w:rPr>
                <w:sz w:val="16"/>
                <w:szCs w:val="16"/>
              </w:rPr>
            </w:pPr>
            <w:r w:rsidRPr="0063304A">
              <w:rPr>
                <w:color w:val="000000"/>
                <w:sz w:val="16"/>
                <w:szCs w:val="16"/>
              </w:rPr>
              <w:t>1313</w:t>
            </w:r>
          </w:p>
        </w:tc>
        <w:tc>
          <w:tcPr>
            <w:tcW w:w="864" w:type="dxa"/>
            <w:vAlign w:val="center"/>
            <w:hideMark/>
          </w:tcPr>
          <w:p w14:paraId="146C095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FB02448"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36C9C6B"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28B9B2E7"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7110F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8B80B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D55B0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1C2A8"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0E6579D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5BFCE981" w14:textId="77777777" w:rsidTr="00F555E9">
        <w:trPr>
          <w:trHeight w:val="180"/>
        </w:trPr>
        <w:tc>
          <w:tcPr>
            <w:tcW w:w="360" w:type="dxa"/>
            <w:vAlign w:val="center"/>
            <w:hideMark/>
          </w:tcPr>
          <w:p w14:paraId="17317D3F" w14:textId="77777777" w:rsidR="00E42721" w:rsidRPr="0063304A" w:rsidRDefault="00E42721" w:rsidP="00F555E9">
            <w:pPr>
              <w:snapToGrid w:val="0"/>
              <w:rPr>
                <w:sz w:val="16"/>
                <w:szCs w:val="16"/>
              </w:rPr>
            </w:pPr>
            <w:r w:rsidRPr="0063304A">
              <w:rPr>
                <w:color w:val="000000"/>
                <w:sz w:val="16"/>
                <w:szCs w:val="16"/>
              </w:rPr>
              <w:t>1314</w:t>
            </w:r>
          </w:p>
        </w:tc>
        <w:tc>
          <w:tcPr>
            <w:tcW w:w="864" w:type="dxa"/>
            <w:vAlign w:val="center"/>
            <w:hideMark/>
          </w:tcPr>
          <w:p w14:paraId="609E84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5D291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CFD763F" w14:textId="77777777" w:rsidR="00E42721" w:rsidRPr="009B3DCC" w:rsidRDefault="00E42721" w:rsidP="00F555E9">
            <w:pPr>
              <w:snapToGrid w:val="0"/>
              <w:jc w:val="center"/>
              <w:rPr>
                <w:sz w:val="16"/>
                <w:szCs w:val="16"/>
              </w:rPr>
            </w:pPr>
            <w:r w:rsidRPr="00266687">
              <w:rPr>
                <w:color w:val="000000"/>
                <w:sz w:val="16"/>
                <w:szCs w:val="16"/>
              </w:rPr>
              <w:t>309</w:t>
            </w:r>
          </w:p>
        </w:tc>
        <w:tc>
          <w:tcPr>
            <w:tcW w:w="1008" w:type="dxa"/>
            <w:vAlign w:val="center"/>
            <w:hideMark/>
          </w:tcPr>
          <w:p w14:paraId="02AE3F82" w14:textId="77777777" w:rsidR="00E42721" w:rsidRPr="009B3DCC" w:rsidRDefault="00E42721" w:rsidP="00F555E9">
            <w:pPr>
              <w:snapToGrid w:val="0"/>
              <w:jc w:val="center"/>
              <w:rPr>
                <w:sz w:val="16"/>
                <w:szCs w:val="16"/>
              </w:rPr>
            </w:pPr>
            <w:r w:rsidRPr="00266687">
              <w:rPr>
                <w:color w:val="000000"/>
                <w:sz w:val="16"/>
                <w:szCs w:val="16"/>
              </w:rPr>
              <w:t>1995-08-05</w:t>
            </w:r>
          </w:p>
        </w:tc>
        <w:tc>
          <w:tcPr>
            <w:tcW w:w="1008" w:type="dxa"/>
            <w:vAlign w:val="center"/>
            <w:hideMark/>
          </w:tcPr>
          <w:p w14:paraId="71C711ED"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0797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752ABE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9989D19"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5ECF9110" w14:textId="77777777" w:rsidR="00E42721" w:rsidRPr="009B3DCC" w:rsidRDefault="00E42721" w:rsidP="00F555E9">
            <w:pPr>
              <w:snapToGrid w:val="0"/>
              <w:jc w:val="center"/>
              <w:rPr>
                <w:sz w:val="16"/>
                <w:szCs w:val="16"/>
              </w:rPr>
            </w:pPr>
            <w:r w:rsidRPr="00266687">
              <w:rPr>
                <w:color w:val="000000"/>
                <w:sz w:val="16"/>
                <w:szCs w:val="16"/>
              </w:rPr>
              <w:t>4.30</w:t>
            </w:r>
          </w:p>
        </w:tc>
      </w:tr>
      <w:tr w:rsidR="00E42721" w:rsidRPr="009B3DCC" w14:paraId="222BC592" w14:textId="77777777" w:rsidTr="00F555E9">
        <w:trPr>
          <w:trHeight w:val="165"/>
        </w:trPr>
        <w:tc>
          <w:tcPr>
            <w:tcW w:w="360" w:type="dxa"/>
            <w:vAlign w:val="center"/>
            <w:hideMark/>
          </w:tcPr>
          <w:p w14:paraId="1096D9C6" w14:textId="77777777" w:rsidR="00E42721" w:rsidRPr="0063304A" w:rsidRDefault="00E42721" w:rsidP="00F555E9">
            <w:pPr>
              <w:snapToGrid w:val="0"/>
              <w:rPr>
                <w:sz w:val="16"/>
                <w:szCs w:val="16"/>
              </w:rPr>
            </w:pPr>
            <w:r w:rsidRPr="0063304A">
              <w:rPr>
                <w:color w:val="000000"/>
                <w:sz w:val="16"/>
                <w:szCs w:val="16"/>
              </w:rPr>
              <w:t>1315</w:t>
            </w:r>
          </w:p>
        </w:tc>
        <w:tc>
          <w:tcPr>
            <w:tcW w:w="864" w:type="dxa"/>
            <w:vAlign w:val="center"/>
            <w:hideMark/>
          </w:tcPr>
          <w:p w14:paraId="062D479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202A5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7055E89"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2408B58B"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D294E10"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A4C15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F99CE18"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A843DFE"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7E4B19DA"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745B914" w14:textId="77777777" w:rsidTr="00F555E9">
        <w:trPr>
          <w:trHeight w:val="165"/>
        </w:trPr>
        <w:tc>
          <w:tcPr>
            <w:tcW w:w="360" w:type="dxa"/>
            <w:vAlign w:val="center"/>
            <w:hideMark/>
          </w:tcPr>
          <w:p w14:paraId="044731CF" w14:textId="77777777" w:rsidR="00E42721" w:rsidRPr="0063304A" w:rsidRDefault="00E42721" w:rsidP="00F555E9">
            <w:pPr>
              <w:snapToGrid w:val="0"/>
              <w:rPr>
                <w:sz w:val="16"/>
                <w:szCs w:val="16"/>
              </w:rPr>
            </w:pPr>
            <w:r w:rsidRPr="0063304A">
              <w:rPr>
                <w:color w:val="000000"/>
                <w:sz w:val="16"/>
                <w:szCs w:val="16"/>
              </w:rPr>
              <w:t>1316</w:t>
            </w:r>
          </w:p>
        </w:tc>
        <w:tc>
          <w:tcPr>
            <w:tcW w:w="864" w:type="dxa"/>
            <w:vAlign w:val="center"/>
            <w:hideMark/>
          </w:tcPr>
          <w:p w14:paraId="3A4E756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EFB4B9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8F786F"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500C03FA"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78017CD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C200B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64C4B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8DAD33B" w14:textId="77777777" w:rsidR="00E42721" w:rsidRPr="009B3DCC" w:rsidRDefault="00E42721" w:rsidP="00F555E9">
            <w:pPr>
              <w:snapToGrid w:val="0"/>
              <w:jc w:val="center"/>
              <w:rPr>
                <w:sz w:val="16"/>
                <w:szCs w:val="16"/>
              </w:rPr>
            </w:pPr>
            <w:r w:rsidRPr="00266687">
              <w:rPr>
                <w:color w:val="000000"/>
                <w:sz w:val="16"/>
                <w:szCs w:val="16"/>
              </w:rPr>
              <w:t>6.80</w:t>
            </w:r>
          </w:p>
        </w:tc>
        <w:tc>
          <w:tcPr>
            <w:tcW w:w="1008" w:type="dxa"/>
            <w:vAlign w:val="center"/>
            <w:hideMark/>
          </w:tcPr>
          <w:p w14:paraId="0DE64DDC"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05E64B08" w14:textId="77777777" w:rsidTr="00F555E9">
        <w:trPr>
          <w:trHeight w:val="165"/>
        </w:trPr>
        <w:tc>
          <w:tcPr>
            <w:tcW w:w="360" w:type="dxa"/>
            <w:vAlign w:val="center"/>
            <w:hideMark/>
          </w:tcPr>
          <w:p w14:paraId="28DA0B09" w14:textId="77777777" w:rsidR="00E42721" w:rsidRPr="0063304A" w:rsidRDefault="00E42721" w:rsidP="00F555E9">
            <w:pPr>
              <w:snapToGrid w:val="0"/>
              <w:rPr>
                <w:sz w:val="16"/>
                <w:szCs w:val="16"/>
              </w:rPr>
            </w:pPr>
            <w:r w:rsidRPr="0063304A">
              <w:rPr>
                <w:color w:val="000000"/>
                <w:sz w:val="16"/>
                <w:szCs w:val="16"/>
              </w:rPr>
              <w:t>1317</w:t>
            </w:r>
          </w:p>
        </w:tc>
        <w:tc>
          <w:tcPr>
            <w:tcW w:w="864" w:type="dxa"/>
            <w:vAlign w:val="center"/>
            <w:hideMark/>
          </w:tcPr>
          <w:p w14:paraId="4FE618C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998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A7CC1D0" w14:textId="77777777" w:rsidR="00E42721" w:rsidRPr="009B3DCC" w:rsidRDefault="00E42721" w:rsidP="00F555E9">
            <w:pPr>
              <w:snapToGrid w:val="0"/>
              <w:jc w:val="center"/>
              <w:rPr>
                <w:sz w:val="16"/>
                <w:szCs w:val="16"/>
              </w:rPr>
            </w:pPr>
            <w:r w:rsidRPr="00266687">
              <w:rPr>
                <w:color w:val="000000"/>
                <w:sz w:val="16"/>
                <w:szCs w:val="16"/>
              </w:rPr>
              <w:t>310</w:t>
            </w:r>
          </w:p>
        </w:tc>
        <w:tc>
          <w:tcPr>
            <w:tcW w:w="1008" w:type="dxa"/>
            <w:vAlign w:val="center"/>
            <w:hideMark/>
          </w:tcPr>
          <w:p w14:paraId="7F24319C" w14:textId="77777777" w:rsidR="00E42721" w:rsidRPr="009B3DCC" w:rsidRDefault="00E42721" w:rsidP="00F555E9">
            <w:pPr>
              <w:snapToGrid w:val="0"/>
              <w:jc w:val="center"/>
              <w:rPr>
                <w:sz w:val="16"/>
                <w:szCs w:val="16"/>
              </w:rPr>
            </w:pPr>
            <w:r w:rsidRPr="00266687">
              <w:rPr>
                <w:color w:val="000000"/>
                <w:sz w:val="16"/>
                <w:szCs w:val="16"/>
              </w:rPr>
              <w:t>1995-08-15</w:t>
            </w:r>
          </w:p>
        </w:tc>
        <w:tc>
          <w:tcPr>
            <w:tcW w:w="1008" w:type="dxa"/>
            <w:vAlign w:val="center"/>
            <w:hideMark/>
          </w:tcPr>
          <w:p w14:paraId="2A9020D7"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48929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92DD8A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EDD079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1078D093"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71BB2515" w14:textId="77777777" w:rsidTr="00F555E9">
        <w:trPr>
          <w:trHeight w:val="165"/>
        </w:trPr>
        <w:tc>
          <w:tcPr>
            <w:tcW w:w="360" w:type="dxa"/>
            <w:vAlign w:val="center"/>
            <w:hideMark/>
          </w:tcPr>
          <w:p w14:paraId="6ED92B26" w14:textId="77777777" w:rsidR="00E42721" w:rsidRPr="0063304A" w:rsidRDefault="00E42721" w:rsidP="00F555E9">
            <w:pPr>
              <w:snapToGrid w:val="0"/>
              <w:rPr>
                <w:sz w:val="16"/>
                <w:szCs w:val="16"/>
              </w:rPr>
            </w:pPr>
            <w:r w:rsidRPr="0063304A">
              <w:rPr>
                <w:color w:val="000000"/>
                <w:sz w:val="16"/>
                <w:szCs w:val="16"/>
              </w:rPr>
              <w:t>1318</w:t>
            </w:r>
          </w:p>
        </w:tc>
        <w:tc>
          <w:tcPr>
            <w:tcW w:w="864" w:type="dxa"/>
            <w:vAlign w:val="center"/>
            <w:hideMark/>
          </w:tcPr>
          <w:p w14:paraId="1C594851"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381A7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5C8600"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778D730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0881F8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D2FF21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366C26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083DD5CC" w14:textId="77777777" w:rsidR="00E42721" w:rsidRPr="009B3DCC" w:rsidRDefault="00E42721" w:rsidP="00F555E9">
            <w:pPr>
              <w:snapToGrid w:val="0"/>
              <w:jc w:val="center"/>
              <w:rPr>
                <w:sz w:val="16"/>
                <w:szCs w:val="16"/>
              </w:rPr>
            </w:pPr>
            <w:r w:rsidRPr="00266687">
              <w:rPr>
                <w:color w:val="000000"/>
                <w:sz w:val="16"/>
                <w:szCs w:val="16"/>
              </w:rPr>
              <w:t>4.60</w:t>
            </w:r>
          </w:p>
        </w:tc>
        <w:tc>
          <w:tcPr>
            <w:tcW w:w="1008" w:type="dxa"/>
            <w:vAlign w:val="center"/>
            <w:hideMark/>
          </w:tcPr>
          <w:p w14:paraId="473FB2CC"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32A22F8" w14:textId="77777777" w:rsidTr="00F555E9">
        <w:trPr>
          <w:trHeight w:val="165"/>
        </w:trPr>
        <w:tc>
          <w:tcPr>
            <w:tcW w:w="360" w:type="dxa"/>
            <w:vAlign w:val="center"/>
            <w:hideMark/>
          </w:tcPr>
          <w:p w14:paraId="338A82D4" w14:textId="77777777" w:rsidR="00E42721" w:rsidRPr="0063304A" w:rsidRDefault="00E42721" w:rsidP="00F555E9">
            <w:pPr>
              <w:snapToGrid w:val="0"/>
              <w:rPr>
                <w:sz w:val="16"/>
                <w:szCs w:val="16"/>
              </w:rPr>
            </w:pPr>
            <w:r w:rsidRPr="0063304A">
              <w:rPr>
                <w:color w:val="000000"/>
                <w:sz w:val="16"/>
                <w:szCs w:val="16"/>
              </w:rPr>
              <w:t>1319</w:t>
            </w:r>
          </w:p>
        </w:tc>
        <w:tc>
          <w:tcPr>
            <w:tcW w:w="864" w:type="dxa"/>
            <w:vAlign w:val="center"/>
            <w:hideMark/>
          </w:tcPr>
          <w:p w14:paraId="63C9BD9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D7ACA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AAFEF9E"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4A888612"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728C3C2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08ED69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700ED9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19A66C1B" w14:textId="77777777" w:rsidR="00E42721" w:rsidRPr="009B3DCC" w:rsidRDefault="00E42721" w:rsidP="00F555E9">
            <w:pPr>
              <w:snapToGrid w:val="0"/>
              <w:jc w:val="center"/>
              <w:rPr>
                <w:sz w:val="16"/>
                <w:szCs w:val="16"/>
              </w:rPr>
            </w:pPr>
            <w:r w:rsidRPr="00266687">
              <w:rPr>
                <w:color w:val="000000"/>
                <w:sz w:val="16"/>
                <w:szCs w:val="16"/>
              </w:rPr>
              <w:t>5.50</w:t>
            </w:r>
          </w:p>
        </w:tc>
        <w:tc>
          <w:tcPr>
            <w:tcW w:w="1008" w:type="dxa"/>
            <w:vAlign w:val="center"/>
            <w:hideMark/>
          </w:tcPr>
          <w:p w14:paraId="208E0387" w14:textId="77777777" w:rsidR="00E42721" w:rsidRPr="009B3DCC" w:rsidRDefault="00E42721" w:rsidP="00F555E9">
            <w:pPr>
              <w:snapToGrid w:val="0"/>
              <w:jc w:val="center"/>
              <w:rPr>
                <w:sz w:val="16"/>
                <w:szCs w:val="16"/>
              </w:rPr>
            </w:pPr>
            <w:r w:rsidRPr="00266687">
              <w:rPr>
                <w:color w:val="000000"/>
                <w:sz w:val="16"/>
                <w:szCs w:val="16"/>
              </w:rPr>
              <w:t>2.60</w:t>
            </w:r>
          </w:p>
        </w:tc>
      </w:tr>
      <w:tr w:rsidR="00E42721" w:rsidRPr="009B3DCC" w14:paraId="070B1969" w14:textId="77777777" w:rsidTr="00F555E9">
        <w:trPr>
          <w:trHeight w:val="165"/>
        </w:trPr>
        <w:tc>
          <w:tcPr>
            <w:tcW w:w="360" w:type="dxa"/>
            <w:vAlign w:val="center"/>
            <w:hideMark/>
          </w:tcPr>
          <w:p w14:paraId="028C3E2B" w14:textId="77777777" w:rsidR="00E42721" w:rsidRPr="0063304A" w:rsidRDefault="00E42721" w:rsidP="00F555E9">
            <w:pPr>
              <w:snapToGrid w:val="0"/>
              <w:rPr>
                <w:sz w:val="16"/>
                <w:szCs w:val="16"/>
              </w:rPr>
            </w:pPr>
            <w:r w:rsidRPr="0063304A">
              <w:rPr>
                <w:color w:val="000000"/>
                <w:sz w:val="16"/>
                <w:szCs w:val="16"/>
              </w:rPr>
              <w:t>1320</w:t>
            </w:r>
          </w:p>
        </w:tc>
        <w:tc>
          <w:tcPr>
            <w:tcW w:w="864" w:type="dxa"/>
            <w:vAlign w:val="center"/>
            <w:hideMark/>
          </w:tcPr>
          <w:p w14:paraId="5939A25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1575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9583D96" w14:textId="77777777" w:rsidR="00E42721" w:rsidRPr="009B3DCC" w:rsidRDefault="00E42721" w:rsidP="00F555E9">
            <w:pPr>
              <w:snapToGrid w:val="0"/>
              <w:jc w:val="center"/>
              <w:rPr>
                <w:sz w:val="16"/>
                <w:szCs w:val="16"/>
              </w:rPr>
            </w:pPr>
            <w:r w:rsidRPr="00266687">
              <w:rPr>
                <w:color w:val="000000"/>
                <w:sz w:val="16"/>
                <w:szCs w:val="16"/>
              </w:rPr>
              <w:t>311</w:t>
            </w:r>
          </w:p>
        </w:tc>
        <w:tc>
          <w:tcPr>
            <w:tcW w:w="1008" w:type="dxa"/>
            <w:vAlign w:val="center"/>
            <w:hideMark/>
          </w:tcPr>
          <w:p w14:paraId="093F7F35" w14:textId="77777777" w:rsidR="00E42721" w:rsidRPr="009B3DCC" w:rsidRDefault="00E42721" w:rsidP="00F555E9">
            <w:pPr>
              <w:snapToGrid w:val="0"/>
              <w:jc w:val="center"/>
              <w:rPr>
                <w:sz w:val="16"/>
                <w:szCs w:val="16"/>
              </w:rPr>
            </w:pPr>
            <w:r w:rsidRPr="00266687">
              <w:rPr>
                <w:color w:val="000000"/>
                <w:sz w:val="16"/>
                <w:szCs w:val="16"/>
              </w:rPr>
              <w:t>1995-08-22</w:t>
            </w:r>
          </w:p>
        </w:tc>
        <w:tc>
          <w:tcPr>
            <w:tcW w:w="1008" w:type="dxa"/>
            <w:vAlign w:val="center"/>
            <w:hideMark/>
          </w:tcPr>
          <w:p w14:paraId="63FFD45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8810CE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9D7EB55"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B6BDC52" w14:textId="77777777" w:rsidR="00E42721" w:rsidRPr="009B3DCC" w:rsidRDefault="00E42721" w:rsidP="00F555E9">
            <w:pPr>
              <w:snapToGrid w:val="0"/>
              <w:jc w:val="center"/>
              <w:rPr>
                <w:sz w:val="16"/>
                <w:szCs w:val="16"/>
              </w:rPr>
            </w:pPr>
            <w:r w:rsidRPr="00266687">
              <w:rPr>
                <w:color w:val="000000"/>
                <w:sz w:val="16"/>
                <w:szCs w:val="16"/>
              </w:rPr>
              <w:t>8.10</w:t>
            </w:r>
          </w:p>
        </w:tc>
        <w:tc>
          <w:tcPr>
            <w:tcW w:w="1008" w:type="dxa"/>
            <w:vAlign w:val="center"/>
            <w:hideMark/>
          </w:tcPr>
          <w:p w14:paraId="63EFF15B" w14:textId="77777777" w:rsidR="00E42721" w:rsidRPr="009B3DCC" w:rsidRDefault="00E42721" w:rsidP="00F555E9">
            <w:pPr>
              <w:snapToGrid w:val="0"/>
              <w:jc w:val="center"/>
              <w:rPr>
                <w:sz w:val="16"/>
                <w:szCs w:val="16"/>
              </w:rPr>
            </w:pPr>
            <w:r w:rsidRPr="00266687">
              <w:rPr>
                <w:color w:val="000000"/>
                <w:sz w:val="16"/>
                <w:szCs w:val="16"/>
              </w:rPr>
              <w:t>3.30</w:t>
            </w:r>
          </w:p>
        </w:tc>
      </w:tr>
      <w:tr w:rsidR="00E42721" w:rsidRPr="009B3DCC" w14:paraId="0AABB72D" w14:textId="77777777" w:rsidTr="00F555E9">
        <w:trPr>
          <w:trHeight w:val="165"/>
        </w:trPr>
        <w:tc>
          <w:tcPr>
            <w:tcW w:w="360" w:type="dxa"/>
            <w:vAlign w:val="center"/>
            <w:hideMark/>
          </w:tcPr>
          <w:p w14:paraId="4FDA9375" w14:textId="77777777" w:rsidR="00E42721" w:rsidRPr="0063304A" w:rsidRDefault="00E42721" w:rsidP="00F555E9">
            <w:pPr>
              <w:snapToGrid w:val="0"/>
              <w:rPr>
                <w:sz w:val="16"/>
                <w:szCs w:val="16"/>
              </w:rPr>
            </w:pPr>
            <w:r w:rsidRPr="0063304A">
              <w:rPr>
                <w:color w:val="000000"/>
                <w:sz w:val="16"/>
                <w:szCs w:val="16"/>
              </w:rPr>
              <w:t>1321</w:t>
            </w:r>
          </w:p>
        </w:tc>
        <w:tc>
          <w:tcPr>
            <w:tcW w:w="864" w:type="dxa"/>
            <w:vAlign w:val="center"/>
            <w:hideMark/>
          </w:tcPr>
          <w:p w14:paraId="0F57BFD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466F71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D2112DA"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28DD2092"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46373FC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095AA3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8B0481E"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DCB6098" w14:textId="77777777" w:rsidR="00E42721" w:rsidRPr="009B3DCC" w:rsidRDefault="00E42721" w:rsidP="00F555E9">
            <w:pPr>
              <w:snapToGrid w:val="0"/>
              <w:jc w:val="center"/>
              <w:rPr>
                <w:sz w:val="16"/>
                <w:szCs w:val="16"/>
              </w:rPr>
            </w:pPr>
            <w:r w:rsidRPr="00266687">
              <w:rPr>
                <w:color w:val="000000"/>
                <w:sz w:val="16"/>
                <w:szCs w:val="16"/>
              </w:rPr>
              <w:t>7.00</w:t>
            </w:r>
          </w:p>
        </w:tc>
        <w:tc>
          <w:tcPr>
            <w:tcW w:w="1008" w:type="dxa"/>
            <w:vAlign w:val="center"/>
            <w:hideMark/>
          </w:tcPr>
          <w:p w14:paraId="3E457BD0"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23C6E793" w14:textId="77777777" w:rsidTr="00F555E9">
        <w:trPr>
          <w:trHeight w:val="165"/>
        </w:trPr>
        <w:tc>
          <w:tcPr>
            <w:tcW w:w="360" w:type="dxa"/>
            <w:vAlign w:val="center"/>
            <w:hideMark/>
          </w:tcPr>
          <w:p w14:paraId="789F004D" w14:textId="77777777" w:rsidR="00E42721" w:rsidRPr="0063304A" w:rsidRDefault="00E42721" w:rsidP="00F555E9">
            <w:pPr>
              <w:snapToGrid w:val="0"/>
              <w:rPr>
                <w:sz w:val="16"/>
                <w:szCs w:val="16"/>
              </w:rPr>
            </w:pPr>
            <w:r w:rsidRPr="0063304A">
              <w:rPr>
                <w:color w:val="000000"/>
                <w:sz w:val="16"/>
                <w:szCs w:val="16"/>
              </w:rPr>
              <w:t>1322</w:t>
            </w:r>
          </w:p>
        </w:tc>
        <w:tc>
          <w:tcPr>
            <w:tcW w:w="864" w:type="dxa"/>
            <w:vAlign w:val="center"/>
            <w:hideMark/>
          </w:tcPr>
          <w:p w14:paraId="06DB8AB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F64D14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9BCE82E"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6F241BAD"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5746BC6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FB76FB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46DD8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8ADA0DD"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8014528"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7DEEB5F3" w14:textId="77777777" w:rsidTr="00F555E9">
        <w:trPr>
          <w:trHeight w:val="165"/>
        </w:trPr>
        <w:tc>
          <w:tcPr>
            <w:tcW w:w="360" w:type="dxa"/>
            <w:vAlign w:val="center"/>
            <w:hideMark/>
          </w:tcPr>
          <w:p w14:paraId="20AEB64A" w14:textId="77777777" w:rsidR="00E42721" w:rsidRPr="0063304A" w:rsidRDefault="00E42721" w:rsidP="00F555E9">
            <w:pPr>
              <w:snapToGrid w:val="0"/>
              <w:rPr>
                <w:sz w:val="16"/>
                <w:szCs w:val="16"/>
              </w:rPr>
            </w:pPr>
            <w:r w:rsidRPr="0063304A">
              <w:rPr>
                <w:color w:val="000000"/>
                <w:sz w:val="16"/>
                <w:szCs w:val="16"/>
              </w:rPr>
              <w:t>1323</w:t>
            </w:r>
          </w:p>
        </w:tc>
        <w:tc>
          <w:tcPr>
            <w:tcW w:w="864" w:type="dxa"/>
            <w:vAlign w:val="center"/>
            <w:hideMark/>
          </w:tcPr>
          <w:p w14:paraId="6993FE1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877D96"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1E9DD68" w14:textId="77777777" w:rsidR="00E42721" w:rsidRPr="009B3DCC" w:rsidRDefault="00E42721" w:rsidP="00F555E9">
            <w:pPr>
              <w:snapToGrid w:val="0"/>
              <w:jc w:val="center"/>
              <w:rPr>
                <w:sz w:val="16"/>
                <w:szCs w:val="16"/>
              </w:rPr>
            </w:pPr>
            <w:r w:rsidRPr="00266687">
              <w:rPr>
                <w:color w:val="000000"/>
                <w:sz w:val="16"/>
                <w:szCs w:val="16"/>
              </w:rPr>
              <w:t>312</w:t>
            </w:r>
          </w:p>
        </w:tc>
        <w:tc>
          <w:tcPr>
            <w:tcW w:w="1008" w:type="dxa"/>
            <w:vAlign w:val="center"/>
            <w:hideMark/>
          </w:tcPr>
          <w:p w14:paraId="03DF8047" w14:textId="77777777" w:rsidR="00E42721" w:rsidRPr="009B3DCC" w:rsidRDefault="00E42721" w:rsidP="00F555E9">
            <w:pPr>
              <w:snapToGrid w:val="0"/>
              <w:jc w:val="center"/>
              <w:rPr>
                <w:sz w:val="16"/>
                <w:szCs w:val="16"/>
              </w:rPr>
            </w:pPr>
            <w:r w:rsidRPr="00266687">
              <w:rPr>
                <w:color w:val="000000"/>
                <w:sz w:val="16"/>
                <w:szCs w:val="16"/>
              </w:rPr>
              <w:t>1995-08-28</w:t>
            </w:r>
          </w:p>
        </w:tc>
        <w:tc>
          <w:tcPr>
            <w:tcW w:w="1008" w:type="dxa"/>
            <w:vAlign w:val="center"/>
            <w:hideMark/>
          </w:tcPr>
          <w:p w14:paraId="3048DEB1"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7693EDE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1B928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D1E73D" w14:textId="77777777" w:rsidR="00E42721" w:rsidRPr="009B3DCC" w:rsidRDefault="00E42721" w:rsidP="00F555E9">
            <w:pPr>
              <w:snapToGrid w:val="0"/>
              <w:jc w:val="center"/>
              <w:rPr>
                <w:sz w:val="16"/>
                <w:szCs w:val="16"/>
              </w:rPr>
            </w:pPr>
            <w:r w:rsidRPr="00266687">
              <w:rPr>
                <w:color w:val="000000"/>
                <w:sz w:val="16"/>
                <w:szCs w:val="16"/>
              </w:rPr>
              <w:t>8.20</w:t>
            </w:r>
          </w:p>
        </w:tc>
        <w:tc>
          <w:tcPr>
            <w:tcW w:w="1008" w:type="dxa"/>
            <w:vAlign w:val="center"/>
            <w:hideMark/>
          </w:tcPr>
          <w:p w14:paraId="1FA0FBF5"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F041A7C" w14:textId="77777777" w:rsidTr="00F555E9">
        <w:trPr>
          <w:trHeight w:val="165"/>
        </w:trPr>
        <w:tc>
          <w:tcPr>
            <w:tcW w:w="360" w:type="dxa"/>
            <w:vAlign w:val="center"/>
            <w:hideMark/>
          </w:tcPr>
          <w:p w14:paraId="49C72436" w14:textId="77777777" w:rsidR="00E42721" w:rsidRPr="0063304A" w:rsidRDefault="00E42721" w:rsidP="00F555E9">
            <w:pPr>
              <w:snapToGrid w:val="0"/>
              <w:rPr>
                <w:sz w:val="16"/>
                <w:szCs w:val="16"/>
              </w:rPr>
            </w:pPr>
            <w:r w:rsidRPr="0063304A">
              <w:rPr>
                <w:color w:val="000000"/>
                <w:sz w:val="16"/>
                <w:szCs w:val="16"/>
              </w:rPr>
              <w:t>1324</w:t>
            </w:r>
          </w:p>
        </w:tc>
        <w:tc>
          <w:tcPr>
            <w:tcW w:w="864" w:type="dxa"/>
            <w:vAlign w:val="center"/>
            <w:hideMark/>
          </w:tcPr>
          <w:p w14:paraId="77C50C0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6C1FC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80C9D45"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36FA1079"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256B279"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43098E7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0AC5D0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F78B20D" w14:textId="77777777" w:rsidR="00E42721" w:rsidRPr="009B3DCC" w:rsidRDefault="00E42721" w:rsidP="00F555E9">
            <w:pPr>
              <w:snapToGrid w:val="0"/>
              <w:jc w:val="center"/>
              <w:rPr>
                <w:sz w:val="16"/>
                <w:szCs w:val="16"/>
              </w:rPr>
            </w:pPr>
            <w:r w:rsidRPr="00266687">
              <w:rPr>
                <w:color w:val="000000"/>
                <w:sz w:val="16"/>
                <w:szCs w:val="16"/>
              </w:rPr>
              <w:t>7.30</w:t>
            </w:r>
          </w:p>
        </w:tc>
        <w:tc>
          <w:tcPr>
            <w:tcW w:w="1008" w:type="dxa"/>
            <w:vAlign w:val="center"/>
            <w:hideMark/>
          </w:tcPr>
          <w:p w14:paraId="64536986"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0EC0A2ED" w14:textId="77777777" w:rsidTr="00F555E9">
        <w:trPr>
          <w:trHeight w:val="165"/>
        </w:trPr>
        <w:tc>
          <w:tcPr>
            <w:tcW w:w="360" w:type="dxa"/>
            <w:vAlign w:val="center"/>
            <w:hideMark/>
          </w:tcPr>
          <w:p w14:paraId="0B78FAF7" w14:textId="77777777" w:rsidR="00E42721" w:rsidRPr="0063304A" w:rsidRDefault="00E42721" w:rsidP="00F555E9">
            <w:pPr>
              <w:snapToGrid w:val="0"/>
              <w:rPr>
                <w:sz w:val="16"/>
                <w:szCs w:val="16"/>
              </w:rPr>
            </w:pPr>
            <w:r w:rsidRPr="0063304A">
              <w:rPr>
                <w:color w:val="000000"/>
                <w:sz w:val="16"/>
                <w:szCs w:val="16"/>
              </w:rPr>
              <w:t>1325</w:t>
            </w:r>
          </w:p>
        </w:tc>
        <w:tc>
          <w:tcPr>
            <w:tcW w:w="864" w:type="dxa"/>
            <w:vAlign w:val="center"/>
            <w:hideMark/>
          </w:tcPr>
          <w:p w14:paraId="3B40893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5DC87E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857687C"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7C5051A2"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3058A5F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3E3E72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9275E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65933A5" w14:textId="77777777" w:rsidR="00E42721" w:rsidRPr="009B3DCC" w:rsidRDefault="00E42721" w:rsidP="00F555E9">
            <w:pPr>
              <w:snapToGrid w:val="0"/>
              <w:jc w:val="center"/>
              <w:rPr>
                <w:sz w:val="16"/>
                <w:szCs w:val="16"/>
              </w:rPr>
            </w:pPr>
            <w:r w:rsidRPr="00266687">
              <w:rPr>
                <w:color w:val="000000"/>
                <w:sz w:val="16"/>
                <w:szCs w:val="16"/>
              </w:rPr>
              <w:t>12.30</w:t>
            </w:r>
          </w:p>
        </w:tc>
        <w:tc>
          <w:tcPr>
            <w:tcW w:w="1008" w:type="dxa"/>
            <w:vAlign w:val="center"/>
            <w:hideMark/>
          </w:tcPr>
          <w:p w14:paraId="471F16F5"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7D202F6B" w14:textId="77777777" w:rsidTr="00F555E9">
        <w:trPr>
          <w:trHeight w:val="165"/>
        </w:trPr>
        <w:tc>
          <w:tcPr>
            <w:tcW w:w="360" w:type="dxa"/>
            <w:vAlign w:val="center"/>
            <w:hideMark/>
          </w:tcPr>
          <w:p w14:paraId="0F37237C" w14:textId="77777777" w:rsidR="00E42721" w:rsidRPr="0063304A" w:rsidRDefault="00E42721" w:rsidP="00F555E9">
            <w:pPr>
              <w:snapToGrid w:val="0"/>
              <w:rPr>
                <w:sz w:val="16"/>
                <w:szCs w:val="16"/>
              </w:rPr>
            </w:pPr>
            <w:r w:rsidRPr="0063304A">
              <w:rPr>
                <w:color w:val="000000"/>
                <w:sz w:val="16"/>
                <w:szCs w:val="16"/>
              </w:rPr>
              <w:t>1326</w:t>
            </w:r>
          </w:p>
        </w:tc>
        <w:tc>
          <w:tcPr>
            <w:tcW w:w="864" w:type="dxa"/>
            <w:vAlign w:val="center"/>
            <w:hideMark/>
          </w:tcPr>
          <w:p w14:paraId="5159072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F74BC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C634BEF" w14:textId="77777777" w:rsidR="00E42721" w:rsidRPr="009B3DCC" w:rsidRDefault="00E42721" w:rsidP="00F555E9">
            <w:pPr>
              <w:snapToGrid w:val="0"/>
              <w:jc w:val="center"/>
              <w:rPr>
                <w:sz w:val="16"/>
                <w:szCs w:val="16"/>
              </w:rPr>
            </w:pPr>
            <w:r w:rsidRPr="00266687">
              <w:rPr>
                <w:color w:val="000000"/>
                <w:sz w:val="16"/>
                <w:szCs w:val="16"/>
              </w:rPr>
              <w:t>313</w:t>
            </w:r>
          </w:p>
        </w:tc>
        <w:tc>
          <w:tcPr>
            <w:tcW w:w="1008" w:type="dxa"/>
            <w:vAlign w:val="center"/>
            <w:hideMark/>
          </w:tcPr>
          <w:p w14:paraId="2864DDE7" w14:textId="77777777" w:rsidR="00E42721" w:rsidRPr="009B3DCC" w:rsidRDefault="00E42721" w:rsidP="00F555E9">
            <w:pPr>
              <w:snapToGrid w:val="0"/>
              <w:jc w:val="center"/>
              <w:rPr>
                <w:sz w:val="16"/>
                <w:szCs w:val="16"/>
              </w:rPr>
            </w:pPr>
            <w:r w:rsidRPr="00266687">
              <w:rPr>
                <w:color w:val="000000"/>
                <w:sz w:val="16"/>
                <w:szCs w:val="16"/>
              </w:rPr>
              <w:t>1995-09-04</w:t>
            </w:r>
          </w:p>
        </w:tc>
        <w:tc>
          <w:tcPr>
            <w:tcW w:w="1008" w:type="dxa"/>
            <w:vAlign w:val="center"/>
            <w:hideMark/>
          </w:tcPr>
          <w:p w14:paraId="40A1A4B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1439948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036C1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1E56638F" w14:textId="77777777" w:rsidR="00E42721" w:rsidRPr="009B3DCC" w:rsidRDefault="00E42721" w:rsidP="00F555E9">
            <w:pPr>
              <w:snapToGrid w:val="0"/>
              <w:jc w:val="center"/>
              <w:rPr>
                <w:sz w:val="16"/>
                <w:szCs w:val="16"/>
              </w:rPr>
            </w:pPr>
            <w:r w:rsidRPr="00266687">
              <w:rPr>
                <w:color w:val="000000"/>
                <w:sz w:val="16"/>
                <w:szCs w:val="16"/>
              </w:rPr>
              <w:t>13.10</w:t>
            </w:r>
          </w:p>
        </w:tc>
        <w:tc>
          <w:tcPr>
            <w:tcW w:w="1008" w:type="dxa"/>
            <w:vAlign w:val="center"/>
            <w:hideMark/>
          </w:tcPr>
          <w:p w14:paraId="73361713"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42980264" w14:textId="77777777" w:rsidTr="00F555E9">
        <w:trPr>
          <w:trHeight w:val="165"/>
        </w:trPr>
        <w:tc>
          <w:tcPr>
            <w:tcW w:w="360" w:type="dxa"/>
            <w:vAlign w:val="center"/>
            <w:hideMark/>
          </w:tcPr>
          <w:p w14:paraId="56C819AD" w14:textId="77777777" w:rsidR="00E42721" w:rsidRPr="0063304A" w:rsidRDefault="00E42721" w:rsidP="00F555E9">
            <w:pPr>
              <w:snapToGrid w:val="0"/>
              <w:rPr>
                <w:sz w:val="16"/>
                <w:szCs w:val="16"/>
              </w:rPr>
            </w:pPr>
            <w:r w:rsidRPr="0063304A">
              <w:rPr>
                <w:color w:val="000000"/>
                <w:sz w:val="16"/>
                <w:szCs w:val="16"/>
              </w:rPr>
              <w:t>1327</w:t>
            </w:r>
          </w:p>
        </w:tc>
        <w:tc>
          <w:tcPr>
            <w:tcW w:w="864" w:type="dxa"/>
            <w:vAlign w:val="center"/>
            <w:hideMark/>
          </w:tcPr>
          <w:p w14:paraId="558DDA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E0F4229"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6A6A035F"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0010439C"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0AFE60F6"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5BDA7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A3883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AAE482E" w14:textId="77777777" w:rsidR="00E42721" w:rsidRPr="009B3DCC" w:rsidRDefault="00E42721" w:rsidP="00F555E9">
            <w:pPr>
              <w:snapToGrid w:val="0"/>
              <w:jc w:val="center"/>
              <w:rPr>
                <w:sz w:val="16"/>
                <w:szCs w:val="16"/>
              </w:rPr>
            </w:pPr>
            <w:r w:rsidRPr="00266687">
              <w:rPr>
                <w:color w:val="000000"/>
                <w:sz w:val="16"/>
                <w:szCs w:val="16"/>
              </w:rPr>
              <w:t>9.40</w:t>
            </w:r>
          </w:p>
        </w:tc>
        <w:tc>
          <w:tcPr>
            <w:tcW w:w="1008" w:type="dxa"/>
            <w:vAlign w:val="center"/>
            <w:hideMark/>
          </w:tcPr>
          <w:p w14:paraId="7B13D324"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73DF8B9E" w14:textId="77777777" w:rsidTr="00F555E9">
        <w:trPr>
          <w:trHeight w:val="165"/>
        </w:trPr>
        <w:tc>
          <w:tcPr>
            <w:tcW w:w="360" w:type="dxa"/>
            <w:vAlign w:val="center"/>
            <w:hideMark/>
          </w:tcPr>
          <w:p w14:paraId="5CA088F9" w14:textId="77777777" w:rsidR="00E42721" w:rsidRPr="0063304A" w:rsidRDefault="00E42721" w:rsidP="00F555E9">
            <w:pPr>
              <w:snapToGrid w:val="0"/>
              <w:rPr>
                <w:sz w:val="16"/>
                <w:szCs w:val="16"/>
              </w:rPr>
            </w:pPr>
            <w:r w:rsidRPr="0063304A">
              <w:rPr>
                <w:color w:val="000000"/>
                <w:sz w:val="16"/>
                <w:szCs w:val="16"/>
              </w:rPr>
              <w:t>1328</w:t>
            </w:r>
          </w:p>
        </w:tc>
        <w:tc>
          <w:tcPr>
            <w:tcW w:w="864" w:type="dxa"/>
            <w:vAlign w:val="center"/>
            <w:hideMark/>
          </w:tcPr>
          <w:p w14:paraId="15B39F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02C82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0C490F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7FFA8B60"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49C1E9C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2F32FDC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23E2D0E"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6535EA8" w14:textId="77777777" w:rsidR="00E42721" w:rsidRPr="009B3DCC" w:rsidRDefault="00E42721" w:rsidP="00F555E9">
            <w:pPr>
              <w:snapToGrid w:val="0"/>
              <w:jc w:val="center"/>
              <w:rPr>
                <w:sz w:val="16"/>
                <w:szCs w:val="16"/>
              </w:rPr>
            </w:pPr>
            <w:r w:rsidRPr="00266687">
              <w:rPr>
                <w:color w:val="000000"/>
                <w:sz w:val="16"/>
                <w:szCs w:val="16"/>
              </w:rPr>
              <w:t>9.00</w:t>
            </w:r>
          </w:p>
        </w:tc>
        <w:tc>
          <w:tcPr>
            <w:tcW w:w="1008" w:type="dxa"/>
            <w:vAlign w:val="center"/>
            <w:hideMark/>
          </w:tcPr>
          <w:p w14:paraId="37633470" w14:textId="77777777" w:rsidR="00E42721" w:rsidRPr="009B3DCC" w:rsidRDefault="00E42721" w:rsidP="00F555E9">
            <w:pPr>
              <w:snapToGrid w:val="0"/>
              <w:jc w:val="center"/>
              <w:rPr>
                <w:sz w:val="16"/>
                <w:szCs w:val="16"/>
              </w:rPr>
            </w:pPr>
            <w:r w:rsidRPr="00266687">
              <w:rPr>
                <w:color w:val="000000"/>
                <w:sz w:val="16"/>
                <w:szCs w:val="16"/>
              </w:rPr>
              <w:t>1.60</w:t>
            </w:r>
          </w:p>
        </w:tc>
      </w:tr>
      <w:tr w:rsidR="00E42721" w:rsidRPr="009B3DCC" w14:paraId="23CD0C64" w14:textId="77777777" w:rsidTr="00F555E9">
        <w:trPr>
          <w:trHeight w:val="180"/>
        </w:trPr>
        <w:tc>
          <w:tcPr>
            <w:tcW w:w="360" w:type="dxa"/>
            <w:vAlign w:val="center"/>
            <w:hideMark/>
          </w:tcPr>
          <w:p w14:paraId="61FC31EB" w14:textId="77777777" w:rsidR="00E42721" w:rsidRPr="0063304A" w:rsidRDefault="00E42721" w:rsidP="00F555E9">
            <w:pPr>
              <w:snapToGrid w:val="0"/>
              <w:rPr>
                <w:sz w:val="16"/>
                <w:szCs w:val="16"/>
              </w:rPr>
            </w:pPr>
            <w:r w:rsidRPr="0063304A">
              <w:rPr>
                <w:color w:val="000000"/>
                <w:sz w:val="16"/>
                <w:szCs w:val="16"/>
              </w:rPr>
              <w:t>1329</w:t>
            </w:r>
          </w:p>
        </w:tc>
        <w:tc>
          <w:tcPr>
            <w:tcW w:w="864" w:type="dxa"/>
            <w:vAlign w:val="center"/>
            <w:hideMark/>
          </w:tcPr>
          <w:p w14:paraId="2313F8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3461C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4977CCA" w14:textId="77777777" w:rsidR="00E42721" w:rsidRPr="009B3DCC" w:rsidRDefault="00E42721" w:rsidP="00F555E9">
            <w:pPr>
              <w:snapToGrid w:val="0"/>
              <w:jc w:val="center"/>
              <w:rPr>
                <w:sz w:val="16"/>
                <w:szCs w:val="16"/>
              </w:rPr>
            </w:pPr>
            <w:r w:rsidRPr="00266687">
              <w:rPr>
                <w:color w:val="000000"/>
                <w:sz w:val="16"/>
                <w:szCs w:val="16"/>
              </w:rPr>
              <w:t>314</w:t>
            </w:r>
          </w:p>
        </w:tc>
        <w:tc>
          <w:tcPr>
            <w:tcW w:w="1008" w:type="dxa"/>
            <w:vAlign w:val="center"/>
            <w:hideMark/>
          </w:tcPr>
          <w:p w14:paraId="429B0A07" w14:textId="77777777" w:rsidR="00E42721" w:rsidRPr="009B3DCC" w:rsidRDefault="00E42721" w:rsidP="00F555E9">
            <w:pPr>
              <w:snapToGrid w:val="0"/>
              <w:jc w:val="center"/>
              <w:rPr>
                <w:sz w:val="16"/>
                <w:szCs w:val="16"/>
              </w:rPr>
            </w:pPr>
            <w:r w:rsidRPr="00266687">
              <w:rPr>
                <w:color w:val="000000"/>
                <w:sz w:val="16"/>
                <w:szCs w:val="16"/>
              </w:rPr>
              <w:t>1995-09-17</w:t>
            </w:r>
          </w:p>
        </w:tc>
        <w:tc>
          <w:tcPr>
            <w:tcW w:w="1008" w:type="dxa"/>
            <w:vAlign w:val="center"/>
            <w:hideMark/>
          </w:tcPr>
          <w:p w14:paraId="50DC94AB"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940541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3E5D1E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2B1D6C4" w14:textId="77777777" w:rsidR="00E42721" w:rsidRPr="009B3DCC" w:rsidRDefault="00E42721" w:rsidP="00F555E9">
            <w:pPr>
              <w:snapToGrid w:val="0"/>
              <w:jc w:val="center"/>
              <w:rPr>
                <w:sz w:val="16"/>
                <w:szCs w:val="16"/>
              </w:rPr>
            </w:pPr>
            <w:r w:rsidRPr="00266687">
              <w:rPr>
                <w:color w:val="000000"/>
                <w:sz w:val="16"/>
                <w:szCs w:val="16"/>
              </w:rPr>
              <w:t>10.00</w:t>
            </w:r>
          </w:p>
        </w:tc>
        <w:tc>
          <w:tcPr>
            <w:tcW w:w="1008" w:type="dxa"/>
            <w:vAlign w:val="center"/>
            <w:hideMark/>
          </w:tcPr>
          <w:p w14:paraId="0B890D39"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5FE57A7E" w14:textId="77777777" w:rsidTr="00F555E9">
        <w:trPr>
          <w:trHeight w:val="165"/>
        </w:trPr>
        <w:tc>
          <w:tcPr>
            <w:tcW w:w="360" w:type="dxa"/>
            <w:vAlign w:val="center"/>
            <w:hideMark/>
          </w:tcPr>
          <w:p w14:paraId="0C611326" w14:textId="77777777" w:rsidR="00E42721" w:rsidRPr="0063304A" w:rsidRDefault="00E42721" w:rsidP="00F555E9">
            <w:pPr>
              <w:snapToGrid w:val="0"/>
              <w:rPr>
                <w:sz w:val="16"/>
                <w:szCs w:val="16"/>
              </w:rPr>
            </w:pPr>
            <w:r w:rsidRPr="0063304A">
              <w:rPr>
                <w:color w:val="000000"/>
                <w:sz w:val="16"/>
                <w:szCs w:val="16"/>
              </w:rPr>
              <w:t>1330</w:t>
            </w:r>
          </w:p>
        </w:tc>
        <w:tc>
          <w:tcPr>
            <w:tcW w:w="864" w:type="dxa"/>
            <w:vAlign w:val="center"/>
            <w:hideMark/>
          </w:tcPr>
          <w:p w14:paraId="032862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F6470E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B4C1A80"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01A15D0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267B3FD8"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14D1AE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60F2384"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DD27BA2" w14:textId="77777777" w:rsidR="00E42721" w:rsidRPr="009B3DCC" w:rsidRDefault="00E42721" w:rsidP="00F555E9">
            <w:pPr>
              <w:snapToGrid w:val="0"/>
              <w:jc w:val="center"/>
              <w:rPr>
                <w:sz w:val="16"/>
                <w:szCs w:val="16"/>
              </w:rPr>
            </w:pPr>
            <w:r w:rsidRPr="00266687">
              <w:rPr>
                <w:color w:val="000000"/>
                <w:sz w:val="16"/>
                <w:szCs w:val="16"/>
              </w:rPr>
              <w:t>8.50</w:t>
            </w:r>
          </w:p>
        </w:tc>
        <w:tc>
          <w:tcPr>
            <w:tcW w:w="1008" w:type="dxa"/>
            <w:vAlign w:val="center"/>
            <w:hideMark/>
          </w:tcPr>
          <w:p w14:paraId="3EDDD948" w14:textId="77777777" w:rsidR="00E42721" w:rsidRPr="009B3DCC" w:rsidRDefault="00E42721" w:rsidP="00F555E9">
            <w:pPr>
              <w:snapToGrid w:val="0"/>
              <w:jc w:val="center"/>
              <w:rPr>
                <w:sz w:val="16"/>
                <w:szCs w:val="16"/>
              </w:rPr>
            </w:pPr>
            <w:r w:rsidRPr="00266687">
              <w:rPr>
                <w:color w:val="000000"/>
                <w:sz w:val="16"/>
                <w:szCs w:val="16"/>
              </w:rPr>
              <w:t>1.10</w:t>
            </w:r>
          </w:p>
        </w:tc>
      </w:tr>
      <w:tr w:rsidR="00E42721" w:rsidRPr="009B3DCC" w14:paraId="650C00C9" w14:textId="77777777" w:rsidTr="00F555E9">
        <w:trPr>
          <w:trHeight w:val="165"/>
        </w:trPr>
        <w:tc>
          <w:tcPr>
            <w:tcW w:w="360" w:type="dxa"/>
            <w:vAlign w:val="center"/>
            <w:hideMark/>
          </w:tcPr>
          <w:p w14:paraId="01991DBA" w14:textId="77777777" w:rsidR="00E42721" w:rsidRPr="0063304A" w:rsidRDefault="00E42721" w:rsidP="00F555E9">
            <w:pPr>
              <w:snapToGrid w:val="0"/>
              <w:rPr>
                <w:sz w:val="16"/>
                <w:szCs w:val="16"/>
              </w:rPr>
            </w:pPr>
            <w:r w:rsidRPr="0063304A">
              <w:rPr>
                <w:color w:val="000000"/>
                <w:sz w:val="16"/>
                <w:szCs w:val="16"/>
              </w:rPr>
              <w:t>1331</w:t>
            </w:r>
          </w:p>
        </w:tc>
        <w:tc>
          <w:tcPr>
            <w:tcW w:w="864" w:type="dxa"/>
            <w:vAlign w:val="center"/>
            <w:hideMark/>
          </w:tcPr>
          <w:p w14:paraId="6A1615E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5314A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A4B8EBA"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4FAF436C"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11BA5583"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346F3CC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A7CB036"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C80C762" w14:textId="77777777" w:rsidR="00E42721" w:rsidRPr="009B3DCC" w:rsidRDefault="00E42721" w:rsidP="00F555E9">
            <w:pPr>
              <w:snapToGrid w:val="0"/>
              <w:jc w:val="center"/>
              <w:rPr>
                <w:sz w:val="16"/>
                <w:szCs w:val="16"/>
              </w:rPr>
            </w:pPr>
            <w:r w:rsidRPr="00266687">
              <w:rPr>
                <w:color w:val="000000"/>
                <w:sz w:val="16"/>
                <w:szCs w:val="16"/>
              </w:rPr>
              <w:t>11.20</w:t>
            </w:r>
          </w:p>
        </w:tc>
        <w:tc>
          <w:tcPr>
            <w:tcW w:w="1008" w:type="dxa"/>
            <w:vAlign w:val="center"/>
            <w:hideMark/>
          </w:tcPr>
          <w:p w14:paraId="436DC42E"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0521037F" w14:textId="77777777" w:rsidTr="00F555E9">
        <w:trPr>
          <w:trHeight w:val="165"/>
        </w:trPr>
        <w:tc>
          <w:tcPr>
            <w:tcW w:w="360" w:type="dxa"/>
            <w:vAlign w:val="center"/>
            <w:hideMark/>
          </w:tcPr>
          <w:p w14:paraId="18870453" w14:textId="77777777" w:rsidR="00E42721" w:rsidRPr="0063304A" w:rsidRDefault="00E42721" w:rsidP="00F555E9">
            <w:pPr>
              <w:snapToGrid w:val="0"/>
              <w:rPr>
                <w:sz w:val="16"/>
                <w:szCs w:val="16"/>
              </w:rPr>
            </w:pPr>
            <w:r w:rsidRPr="0063304A">
              <w:rPr>
                <w:color w:val="000000"/>
                <w:sz w:val="16"/>
                <w:szCs w:val="16"/>
              </w:rPr>
              <w:t>1332</w:t>
            </w:r>
          </w:p>
        </w:tc>
        <w:tc>
          <w:tcPr>
            <w:tcW w:w="864" w:type="dxa"/>
            <w:vAlign w:val="center"/>
            <w:hideMark/>
          </w:tcPr>
          <w:p w14:paraId="0EBDADC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DC1A6E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292BE6EC" w14:textId="77777777" w:rsidR="00E42721" w:rsidRPr="009B3DCC" w:rsidRDefault="00E42721" w:rsidP="00F555E9">
            <w:pPr>
              <w:snapToGrid w:val="0"/>
              <w:jc w:val="center"/>
              <w:rPr>
                <w:sz w:val="16"/>
                <w:szCs w:val="16"/>
              </w:rPr>
            </w:pPr>
            <w:r w:rsidRPr="00266687">
              <w:rPr>
                <w:color w:val="000000"/>
                <w:sz w:val="16"/>
                <w:szCs w:val="16"/>
              </w:rPr>
              <w:t>315</w:t>
            </w:r>
          </w:p>
        </w:tc>
        <w:tc>
          <w:tcPr>
            <w:tcW w:w="1008" w:type="dxa"/>
            <w:vAlign w:val="center"/>
            <w:hideMark/>
          </w:tcPr>
          <w:p w14:paraId="1446B5C4" w14:textId="77777777" w:rsidR="00E42721" w:rsidRPr="009B3DCC" w:rsidRDefault="00E42721" w:rsidP="00F555E9">
            <w:pPr>
              <w:snapToGrid w:val="0"/>
              <w:jc w:val="center"/>
              <w:rPr>
                <w:sz w:val="16"/>
                <w:szCs w:val="16"/>
              </w:rPr>
            </w:pPr>
            <w:r w:rsidRPr="00266687">
              <w:rPr>
                <w:color w:val="000000"/>
                <w:sz w:val="16"/>
                <w:szCs w:val="16"/>
              </w:rPr>
              <w:t>1995-09-24</w:t>
            </w:r>
          </w:p>
        </w:tc>
        <w:tc>
          <w:tcPr>
            <w:tcW w:w="1008" w:type="dxa"/>
            <w:vAlign w:val="center"/>
            <w:hideMark/>
          </w:tcPr>
          <w:p w14:paraId="77B7E55C" w14:textId="77777777" w:rsidR="00E42721" w:rsidRPr="009B3DCC" w:rsidRDefault="00E42721" w:rsidP="00F555E9">
            <w:pPr>
              <w:snapToGrid w:val="0"/>
              <w:jc w:val="center"/>
              <w:rPr>
                <w:sz w:val="16"/>
                <w:szCs w:val="16"/>
              </w:rPr>
            </w:pPr>
            <w:r w:rsidRPr="00266687">
              <w:rPr>
                <w:color w:val="000000"/>
                <w:sz w:val="16"/>
                <w:szCs w:val="16"/>
              </w:rPr>
              <w:t>Jacksonville</w:t>
            </w:r>
          </w:p>
        </w:tc>
        <w:tc>
          <w:tcPr>
            <w:tcW w:w="720" w:type="dxa"/>
            <w:vAlign w:val="center"/>
            <w:hideMark/>
          </w:tcPr>
          <w:p w14:paraId="64E6ED5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A2CD4D7"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EDFD97" w14:textId="77777777" w:rsidR="00E42721" w:rsidRPr="009B3DCC" w:rsidRDefault="00E42721" w:rsidP="00F555E9">
            <w:pPr>
              <w:snapToGrid w:val="0"/>
              <w:jc w:val="center"/>
              <w:rPr>
                <w:sz w:val="16"/>
                <w:szCs w:val="16"/>
              </w:rPr>
            </w:pPr>
            <w:r w:rsidRPr="00266687">
              <w:rPr>
                <w:color w:val="000000"/>
                <w:sz w:val="16"/>
                <w:szCs w:val="16"/>
              </w:rPr>
              <w:t>12.50</w:t>
            </w:r>
          </w:p>
        </w:tc>
        <w:tc>
          <w:tcPr>
            <w:tcW w:w="1008" w:type="dxa"/>
            <w:vAlign w:val="center"/>
            <w:hideMark/>
          </w:tcPr>
          <w:p w14:paraId="6926809D"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4E8EF475" w14:textId="77777777" w:rsidTr="00F555E9">
        <w:trPr>
          <w:trHeight w:val="165"/>
        </w:trPr>
        <w:tc>
          <w:tcPr>
            <w:tcW w:w="360" w:type="dxa"/>
            <w:vAlign w:val="center"/>
            <w:hideMark/>
          </w:tcPr>
          <w:p w14:paraId="5E8FC74C" w14:textId="77777777" w:rsidR="00E42721" w:rsidRPr="0063304A" w:rsidRDefault="00E42721" w:rsidP="00F555E9">
            <w:pPr>
              <w:snapToGrid w:val="0"/>
              <w:rPr>
                <w:sz w:val="16"/>
                <w:szCs w:val="16"/>
              </w:rPr>
            </w:pPr>
            <w:r w:rsidRPr="0063304A">
              <w:rPr>
                <w:color w:val="000000"/>
                <w:sz w:val="16"/>
                <w:szCs w:val="16"/>
              </w:rPr>
              <w:t>1333</w:t>
            </w:r>
          </w:p>
        </w:tc>
        <w:tc>
          <w:tcPr>
            <w:tcW w:w="864" w:type="dxa"/>
            <w:vAlign w:val="center"/>
            <w:hideMark/>
          </w:tcPr>
          <w:p w14:paraId="4CDD963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D95DA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CEAB20D"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22BD633B"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5694A55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983C2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48381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39CFD10"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8A50A74"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3ED44C61" w14:textId="77777777" w:rsidTr="00F555E9">
        <w:trPr>
          <w:trHeight w:val="165"/>
        </w:trPr>
        <w:tc>
          <w:tcPr>
            <w:tcW w:w="360" w:type="dxa"/>
            <w:vAlign w:val="center"/>
            <w:hideMark/>
          </w:tcPr>
          <w:p w14:paraId="5D45110E" w14:textId="77777777" w:rsidR="00E42721" w:rsidRPr="0063304A" w:rsidRDefault="00E42721" w:rsidP="00F555E9">
            <w:pPr>
              <w:snapToGrid w:val="0"/>
              <w:rPr>
                <w:sz w:val="16"/>
                <w:szCs w:val="16"/>
              </w:rPr>
            </w:pPr>
            <w:r w:rsidRPr="0063304A">
              <w:rPr>
                <w:color w:val="000000"/>
                <w:sz w:val="16"/>
                <w:szCs w:val="16"/>
              </w:rPr>
              <w:t>1334</w:t>
            </w:r>
          </w:p>
        </w:tc>
        <w:tc>
          <w:tcPr>
            <w:tcW w:w="864" w:type="dxa"/>
            <w:vAlign w:val="center"/>
            <w:hideMark/>
          </w:tcPr>
          <w:p w14:paraId="3DAC3D2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3B2A65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7A3E850"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7614324E"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7FDAD41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9077D0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F53529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A93A89F" w14:textId="77777777" w:rsidR="00E42721" w:rsidRPr="009B3DCC" w:rsidRDefault="00E42721" w:rsidP="00F555E9">
            <w:pPr>
              <w:snapToGrid w:val="0"/>
              <w:jc w:val="center"/>
              <w:rPr>
                <w:sz w:val="16"/>
                <w:szCs w:val="16"/>
              </w:rPr>
            </w:pPr>
            <w:r w:rsidRPr="00266687">
              <w:rPr>
                <w:color w:val="000000"/>
                <w:sz w:val="16"/>
                <w:szCs w:val="16"/>
              </w:rPr>
              <w:t>1.00</w:t>
            </w:r>
          </w:p>
        </w:tc>
        <w:tc>
          <w:tcPr>
            <w:tcW w:w="1008" w:type="dxa"/>
            <w:vAlign w:val="center"/>
            <w:hideMark/>
          </w:tcPr>
          <w:p w14:paraId="4DB89FB9" w14:textId="77777777" w:rsidR="00E42721" w:rsidRPr="009B3DCC" w:rsidRDefault="00E42721" w:rsidP="00F555E9">
            <w:pPr>
              <w:snapToGrid w:val="0"/>
              <w:jc w:val="center"/>
              <w:rPr>
                <w:sz w:val="16"/>
                <w:szCs w:val="16"/>
              </w:rPr>
            </w:pPr>
            <w:r w:rsidRPr="00266687">
              <w:rPr>
                <w:color w:val="000000"/>
                <w:sz w:val="16"/>
                <w:szCs w:val="16"/>
              </w:rPr>
              <w:t>5.10</w:t>
            </w:r>
          </w:p>
        </w:tc>
      </w:tr>
      <w:tr w:rsidR="00E42721" w:rsidRPr="009B3DCC" w14:paraId="61DF2D28" w14:textId="77777777" w:rsidTr="00F555E9">
        <w:trPr>
          <w:trHeight w:val="165"/>
        </w:trPr>
        <w:tc>
          <w:tcPr>
            <w:tcW w:w="360" w:type="dxa"/>
            <w:vAlign w:val="center"/>
            <w:hideMark/>
          </w:tcPr>
          <w:p w14:paraId="71830CB6" w14:textId="77777777" w:rsidR="00E42721" w:rsidRPr="0063304A" w:rsidRDefault="00E42721" w:rsidP="00F555E9">
            <w:pPr>
              <w:snapToGrid w:val="0"/>
              <w:rPr>
                <w:sz w:val="16"/>
                <w:szCs w:val="16"/>
              </w:rPr>
            </w:pPr>
            <w:r w:rsidRPr="0063304A">
              <w:rPr>
                <w:color w:val="000000"/>
                <w:sz w:val="16"/>
                <w:szCs w:val="16"/>
              </w:rPr>
              <w:t>1335</w:t>
            </w:r>
          </w:p>
        </w:tc>
        <w:tc>
          <w:tcPr>
            <w:tcW w:w="864" w:type="dxa"/>
            <w:vAlign w:val="center"/>
            <w:hideMark/>
          </w:tcPr>
          <w:p w14:paraId="4B8B9C6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5FBDFA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AC0DBE4" w14:textId="77777777" w:rsidR="00E42721" w:rsidRPr="009B3DCC" w:rsidRDefault="00E42721" w:rsidP="00F555E9">
            <w:pPr>
              <w:snapToGrid w:val="0"/>
              <w:jc w:val="center"/>
              <w:rPr>
                <w:sz w:val="16"/>
                <w:szCs w:val="16"/>
              </w:rPr>
            </w:pPr>
            <w:r w:rsidRPr="00266687">
              <w:rPr>
                <w:color w:val="000000"/>
                <w:sz w:val="16"/>
                <w:szCs w:val="16"/>
              </w:rPr>
              <w:t>318</w:t>
            </w:r>
          </w:p>
        </w:tc>
        <w:tc>
          <w:tcPr>
            <w:tcW w:w="1008" w:type="dxa"/>
            <w:vAlign w:val="center"/>
            <w:hideMark/>
          </w:tcPr>
          <w:p w14:paraId="03C0B730" w14:textId="77777777" w:rsidR="00E42721" w:rsidRPr="009B3DCC" w:rsidRDefault="00E42721" w:rsidP="00F555E9">
            <w:pPr>
              <w:snapToGrid w:val="0"/>
              <w:jc w:val="center"/>
              <w:rPr>
                <w:sz w:val="16"/>
                <w:szCs w:val="16"/>
              </w:rPr>
            </w:pPr>
            <w:r w:rsidRPr="00266687">
              <w:rPr>
                <w:color w:val="000000"/>
                <w:sz w:val="16"/>
                <w:szCs w:val="16"/>
              </w:rPr>
              <w:t>1995-07-15</w:t>
            </w:r>
          </w:p>
        </w:tc>
        <w:tc>
          <w:tcPr>
            <w:tcW w:w="1008" w:type="dxa"/>
            <w:vAlign w:val="center"/>
            <w:hideMark/>
          </w:tcPr>
          <w:p w14:paraId="13405B7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702CD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8B360D"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44A56F35"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19A81FF8" w14:textId="77777777" w:rsidR="00E42721" w:rsidRPr="009B3DCC" w:rsidRDefault="00E42721" w:rsidP="00F555E9">
            <w:pPr>
              <w:snapToGrid w:val="0"/>
              <w:jc w:val="center"/>
              <w:rPr>
                <w:sz w:val="16"/>
                <w:szCs w:val="16"/>
              </w:rPr>
            </w:pPr>
            <w:r w:rsidRPr="00266687">
              <w:rPr>
                <w:color w:val="000000"/>
                <w:sz w:val="16"/>
                <w:szCs w:val="16"/>
              </w:rPr>
              <w:t>4.20</w:t>
            </w:r>
          </w:p>
        </w:tc>
      </w:tr>
      <w:tr w:rsidR="00E42721" w:rsidRPr="009B3DCC" w14:paraId="001C5BE9" w14:textId="77777777" w:rsidTr="00F555E9">
        <w:trPr>
          <w:trHeight w:val="165"/>
        </w:trPr>
        <w:tc>
          <w:tcPr>
            <w:tcW w:w="360" w:type="dxa"/>
            <w:vAlign w:val="center"/>
            <w:hideMark/>
          </w:tcPr>
          <w:p w14:paraId="49D43CFC" w14:textId="77777777" w:rsidR="00E42721" w:rsidRPr="0063304A" w:rsidRDefault="00E42721" w:rsidP="00F555E9">
            <w:pPr>
              <w:snapToGrid w:val="0"/>
              <w:rPr>
                <w:sz w:val="16"/>
                <w:szCs w:val="16"/>
              </w:rPr>
            </w:pPr>
            <w:r w:rsidRPr="0063304A">
              <w:rPr>
                <w:color w:val="000000"/>
                <w:sz w:val="16"/>
                <w:szCs w:val="16"/>
              </w:rPr>
              <w:t>1336</w:t>
            </w:r>
          </w:p>
        </w:tc>
        <w:tc>
          <w:tcPr>
            <w:tcW w:w="864" w:type="dxa"/>
            <w:vAlign w:val="center"/>
            <w:hideMark/>
          </w:tcPr>
          <w:p w14:paraId="6E34672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B659084"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265F9E3"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0D303C87"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E8ED05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7DACC5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FDE8E7C"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80CF334" w14:textId="77777777" w:rsidR="00E42721" w:rsidRPr="009B3DCC" w:rsidRDefault="00E42721" w:rsidP="00F555E9">
            <w:pPr>
              <w:snapToGrid w:val="0"/>
              <w:jc w:val="center"/>
              <w:rPr>
                <w:sz w:val="16"/>
                <w:szCs w:val="16"/>
              </w:rPr>
            </w:pPr>
            <w:r w:rsidRPr="00266687">
              <w:rPr>
                <w:color w:val="000000"/>
                <w:sz w:val="16"/>
                <w:szCs w:val="16"/>
              </w:rPr>
              <w:t>1.80</w:t>
            </w:r>
          </w:p>
        </w:tc>
        <w:tc>
          <w:tcPr>
            <w:tcW w:w="1008" w:type="dxa"/>
            <w:vAlign w:val="center"/>
            <w:hideMark/>
          </w:tcPr>
          <w:p w14:paraId="03DAE8A9" w14:textId="77777777" w:rsidR="00E42721" w:rsidRPr="009B3DCC" w:rsidRDefault="00E42721" w:rsidP="00F555E9">
            <w:pPr>
              <w:snapToGrid w:val="0"/>
              <w:jc w:val="center"/>
              <w:rPr>
                <w:sz w:val="16"/>
                <w:szCs w:val="16"/>
              </w:rPr>
            </w:pPr>
            <w:r w:rsidRPr="00266687">
              <w:rPr>
                <w:color w:val="000000"/>
                <w:sz w:val="16"/>
                <w:szCs w:val="16"/>
              </w:rPr>
              <w:t>3.20</w:t>
            </w:r>
          </w:p>
        </w:tc>
      </w:tr>
      <w:tr w:rsidR="00E42721" w:rsidRPr="009B3DCC" w14:paraId="03F14EE5" w14:textId="77777777" w:rsidTr="00F555E9">
        <w:trPr>
          <w:trHeight w:val="165"/>
        </w:trPr>
        <w:tc>
          <w:tcPr>
            <w:tcW w:w="360" w:type="dxa"/>
            <w:vAlign w:val="center"/>
            <w:hideMark/>
          </w:tcPr>
          <w:p w14:paraId="5AFEBC2E" w14:textId="77777777" w:rsidR="00E42721" w:rsidRPr="0063304A" w:rsidRDefault="00E42721" w:rsidP="00F555E9">
            <w:pPr>
              <w:snapToGrid w:val="0"/>
              <w:rPr>
                <w:sz w:val="16"/>
                <w:szCs w:val="16"/>
              </w:rPr>
            </w:pPr>
            <w:r w:rsidRPr="0063304A">
              <w:rPr>
                <w:color w:val="000000"/>
                <w:sz w:val="16"/>
                <w:szCs w:val="16"/>
              </w:rPr>
              <w:t>1337</w:t>
            </w:r>
          </w:p>
        </w:tc>
        <w:tc>
          <w:tcPr>
            <w:tcW w:w="864" w:type="dxa"/>
            <w:vAlign w:val="center"/>
            <w:hideMark/>
          </w:tcPr>
          <w:p w14:paraId="798615F0"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8048FA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206B548"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666561E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A6A819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2FB2692"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039445"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C5BDDC0" w14:textId="77777777" w:rsidR="00E42721" w:rsidRPr="009B3DCC" w:rsidRDefault="00E42721" w:rsidP="00F555E9">
            <w:pPr>
              <w:snapToGrid w:val="0"/>
              <w:jc w:val="center"/>
              <w:rPr>
                <w:sz w:val="16"/>
                <w:szCs w:val="16"/>
              </w:rPr>
            </w:pPr>
            <w:r w:rsidRPr="00266687">
              <w:rPr>
                <w:color w:val="000000"/>
                <w:sz w:val="16"/>
                <w:szCs w:val="16"/>
              </w:rPr>
              <w:t>2.70</w:t>
            </w:r>
          </w:p>
        </w:tc>
        <w:tc>
          <w:tcPr>
            <w:tcW w:w="1008" w:type="dxa"/>
            <w:vAlign w:val="center"/>
            <w:hideMark/>
          </w:tcPr>
          <w:p w14:paraId="6B5701EA" w14:textId="77777777" w:rsidR="00E42721" w:rsidRPr="009B3DCC" w:rsidRDefault="00E42721" w:rsidP="00F555E9">
            <w:pPr>
              <w:snapToGrid w:val="0"/>
              <w:jc w:val="center"/>
              <w:rPr>
                <w:sz w:val="16"/>
                <w:szCs w:val="16"/>
              </w:rPr>
            </w:pPr>
            <w:r w:rsidRPr="00266687">
              <w:rPr>
                <w:color w:val="000000"/>
                <w:sz w:val="16"/>
                <w:szCs w:val="16"/>
              </w:rPr>
              <w:t>4.00</w:t>
            </w:r>
          </w:p>
        </w:tc>
      </w:tr>
      <w:tr w:rsidR="00E42721" w:rsidRPr="009B3DCC" w14:paraId="06CC0CEF" w14:textId="77777777" w:rsidTr="00F555E9">
        <w:trPr>
          <w:trHeight w:val="165"/>
        </w:trPr>
        <w:tc>
          <w:tcPr>
            <w:tcW w:w="360" w:type="dxa"/>
            <w:vAlign w:val="center"/>
            <w:hideMark/>
          </w:tcPr>
          <w:p w14:paraId="5B6C556C" w14:textId="77777777" w:rsidR="00E42721" w:rsidRPr="0063304A" w:rsidRDefault="00E42721" w:rsidP="00F555E9">
            <w:pPr>
              <w:snapToGrid w:val="0"/>
              <w:rPr>
                <w:sz w:val="16"/>
                <w:szCs w:val="16"/>
              </w:rPr>
            </w:pPr>
            <w:r w:rsidRPr="0063304A">
              <w:rPr>
                <w:color w:val="000000"/>
                <w:sz w:val="16"/>
                <w:szCs w:val="16"/>
              </w:rPr>
              <w:t>1338</w:t>
            </w:r>
          </w:p>
        </w:tc>
        <w:tc>
          <w:tcPr>
            <w:tcW w:w="864" w:type="dxa"/>
            <w:vAlign w:val="center"/>
            <w:hideMark/>
          </w:tcPr>
          <w:p w14:paraId="6615ECD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22C07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E33AAC0" w14:textId="77777777" w:rsidR="00E42721" w:rsidRPr="009B3DCC" w:rsidRDefault="00E42721" w:rsidP="00F555E9">
            <w:pPr>
              <w:snapToGrid w:val="0"/>
              <w:jc w:val="center"/>
              <w:rPr>
                <w:sz w:val="16"/>
                <w:szCs w:val="16"/>
              </w:rPr>
            </w:pPr>
            <w:r w:rsidRPr="00266687">
              <w:rPr>
                <w:color w:val="000000"/>
                <w:sz w:val="16"/>
                <w:szCs w:val="16"/>
              </w:rPr>
              <w:t>319</w:t>
            </w:r>
          </w:p>
        </w:tc>
        <w:tc>
          <w:tcPr>
            <w:tcW w:w="1008" w:type="dxa"/>
            <w:vAlign w:val="center"/>
            <w:hideMark/>
          </w:tcPr>
          <w:p w14:paraId="3F2A3DA0"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528AED9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6CA1B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29DBA3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7FDEADB" w14:textId="77777777" w:rsidR="00E42721" w:rsidRPr="009B3DCC" w:rsidRDefault="00E42721" w:rsidP="00F555E9">
            <w:pPr>
              <w:snapToGrid w:val="0"/>
              <w:jc w:val="center"/>
              <w:rPr>
                <w:sz w:val="16"/>
                <w:szCs w:val="16"/>
              </w:rPr>
            </w:pPr>
            <w:r w:rsidRPr="00266687">
              <w:rPr>
                <w:color w:val="000000"/>
                <w:sz w:val="16"/>
                <w:szCs w:val="16"/>
              </w:rPr>
              <w:t>2.80</w:t>
            </w:r>
          </w:p>
        </w:tc>
        <w:tc>
          <w:tcPr>
            <w:tcW w:w="1008" w:type="dxa"/>
            <w:vAlign w:val="center"/>
            <w:hideMark/>
          </w:tcPr>
          <w:p w14:paraId="6327BEB5" w14:textId="77777777" w:rsidR="00E42721" w:rsidRPr="009B3DCC" w:rsidRDefault="00E42721" w:rsidP="00F555E9">
            <w:pPr>
              <w:snapToGrid w:val="0"/>
              <w:jc w:val="center"/>
              <w:rPr>
                <w:sz w:val="16"/>
                <w:szCs w:val="16"/>
              </w:rPr>
            </w:pPr>
            <w:r w:rsidRPr="00266687">
              <w:rPr>
                <w:color w:val="000000"/>
                <w:sz w:val="16"/>
                <w:szCs w:val="16"/>
              </w:rPr>
              <w:t>3.80</w:t>
            </w:r>
          </w:p>
        </w:tc>
      </w:tr>
      <w:tr w:rsidR="00E42721" w:rsidRPr="009B3DCC" w14:paraId="33C956F3" w14:textId="77777777" w:rsidTr="00F555E9">
        <w:trPr>
          <w:trHeight w:val="165"/>
        </w:trPr>
        <w:tc>
          <w:tcPr>
            <w:tcW w:w="360" w:type="dxa"/>
            <w:vAlign w:val="center"/>
            <w:hideMark/>
          </w:tcPr>
          <w:p w14:paraId="5D18E4DE" w14:textId="77777777" w:rsidR="00E42721" w:rsidRPr="0063304A" w:rsidRDefault="00E42721" w:rsidP="00F555E9">
            <w:pPr>
              <w:snapToGrid w:val="0"/>
              <w:rPr>
                <w:sz w:val="16"/>
                <w:szCs w:val="16"/>
              </w:rPr>
            </w:pPr>
            <w:r w:rsidRPr="0063304A">
              <w:rPr>
                <w:color w:val="000000"/>
                <w:sz w:val="16"/>
                <w:szCs w:val="16"/>
              </w:rPr>
              <w:lastRenderedPageBreak/>
              <w:t>1339</w:t>
            </w:r>
          </w:p>
        </w:tc>
        <w:tc>
          <w:tcPr>
            <w:tcW w:w="864" w:type="dxa"/>
            <w:vAlign w:val="center"/>
            <w:hideMark/>
          </w:tcPr>
          <w:p w14:paraId="1F1113C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2FBDA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5B8BE179"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2055BA26"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13D2F97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FB8B31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BBADB3D"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A7965E4"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3E468E2E" w14:textId="77777777" w:rsidR="00E42721" w:rsidRPr="009B3DCC" w:rsidRDefault="00E42721" w:rsidP="00F555E9">
            <w:pPr>
              <w:snapToGrid w:val="0"/>
              <w:jc w:val="center"/>
              <w:rPr>
                <w:sz w:val="16"/>
                <w:szCs w:val="16"/>
              </w:rPr>
            </w:pPr>
            <w:r w:rsidRPr="00266687">
              <w:rPr>
                <w:color w:val="000000"/>
                <w:sz w:val="16"/>
                <w:szCs w:val="16"/>
              </w:rPr>
              <w:t>1.80</w:t>
            </w:r>
          </w:p>
        </w:tc>
      </w:tr>
      <w:tr w:rsidR="00E42721" w:rsidRPr="009B3DCC" w14:paraId="63816E58" w14:textId="77777777" w:rsidTr="00F555E9">
        <w:trPr>
          <w:trHeight w:val="165"/>
        </w:trPr>
        <w:tc>
          <w:tcPr>
            <w:tcW w:w="360" w:type="dxa"/>
            <w:vAlign w:val="center"/>
            <w:hideMark/>
          </w:tcPr>
          <w:p w14:paraId="4E1972C1" w14:textId="77777777" w:rsidR="00E42721" w:rsidRPr="0063304A" w:rsidRDefault="00E42721" w:rsidP="00F555E9">
            <w:pPr>
              <w:snapToGrid w:val="0"/>
              <w:rPr>
                <w:sz w:val="16"/>
                <w:szCs w:val="16"/>
              </w:rPr>
            </w:pPr>
            <w:r w:rsidRPr="0063304A">
              <w:rPr>
                <w:color w:val="000000"/>
                <w:sz w:val="16"/>
                <w:szCs w:val="16"/>
              </w:rPr>
              <w:t>1340</w:t>
            </w:r>
          </w:p>
        </w:tc>
        <w:tc>
          <w:tcPr>
            <w:tcW w:w="864" w:type="dxa"/>
            <w:vAlign w:val="center"/>
            <w:hideMark/>
          </w:tcPr>
          <w:p w14:paraId="4154451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8EB10D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F1FC9E"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7A75248B"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7B07DEF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13D9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2A48293"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C322E92"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C3189D5" w14:textId="77777777" w:rsidR="00E42721" w:rsidRPr="009B3DCC" w:rsidRDefault="00E42721" w:rsidP="00F555E9">
            <w:pPr>
              <w:snapToGrid w:val="0"/>
              <w:jc w:val="center"/>
              <w:rPr>
                <w:sz w:val="16"/>
                <w:szCs w:val="16"/>
              </w:rPr>
            </w:pPr>
            <w:r w:rsidRPr="00266687">
              <w:rPr>
                <w:color w:val="000000"/>
                <w:sz w:val="16"/>
                <w:szCs w:val="16"/>
              </w:rPr>
              <w:t>3.60</w:t>
            </w:r>
          </w:p>
        </w:tc>
      </w:tr>
      <w:tr w:rsidR="00E42721" w:rsidRPr="009B3DCC" w14:paraId="382D4305" w14:textId="77777777" w:rsidTr="00F555E9">
        <w:trPr>
          <w:trHeight w:val="165"/>
        </w:trPr>
        <w:tc>
          <w:tcPr>
            <w:tcW w:w="360" w:type="dxa"/>
            <w:vAlign w:val="center"/>
            <w:hideMark/>
          </w:tcPr>
          <w:p w14:paraId="7773081F" w14:textId="77777777" w:rsidR="00E42721" w:rsidRPr="0063304A" w:rsidRDefault="00E42721" w:rsidP="00F555E9">
            <w:pPr>
              <w:snapToGrid w:val="0"/>
              <w:rPr>
                <w:sz w:val="16"/>
                <w:szCs w:val="16"/>
              </w:rPr>
            </w:pPr>
            <w:r w:rsidRPr="0063304A">
              <w:rPr>
                <w:color w:val="000000"/>
                <w:sz w:val="16"/>
                <w:szCs w:val="16"/>
              </w:rPr>
              <w:t>1341</w:t>
            </w:r>
          </w:p>
        </w:tc>
        <w:tc>
          <w:tcPr>
            <w:tcW w:w="864" w:type="dxa"/>
            <w:vAlign w:val="center"/>
            <w:hideMark/>
          </w:tcPr>
          <w:p w14:paraId="130B8B8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CF42357"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CFC9904"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01873B8C"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3C041E8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5143B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448BD1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258BCDBD" w14:textId="77777777" w:rsidR="00E42721" w:rsidRPr="009B3DCC" w:rsidRDefault="00E42721" w:rsidP="00F555E9">
            <w:pPr>
              <w:snapToGrid w:val="0"/>
              <w:jc w:val="center"/>
              <w:rPr>
                <w:sz w:val="16"/>
                <w:szCs w:val="16"/>
              </w:rPr>
            </w:pPr>
            <w:r w:rsidRPr="00266687">
              <w:rPr>
                <w:color w:val="000000"/>
                <w:sz w:val="16"/>
                <w:szCs w:val="16"/>
              </w:rPr>
              <w:t>5.30</w:t>
            </w:r>
          </w:p>
        </w:tc>
        <w:tc>
          <w:tcPr>
            <w:tcW w:w="1008" w:type="dxa"/>
            <w:vAlign w:val="center"/>
            <w:hideMark/>
          </w:tcPr>
          <w:p w14:paraId="7F609B28" w14:textId="77777777" w:rsidR="00E42721" w:rsidRPr="009B3DCC" w:rsidRDefault="00E42721" w:rsidP="00F555E9">
            <w:pPr>
              <w:snapToGrid w:val="0"/>
              <w:jc w:val="center"/>
              <w:rPr>
                <w:sz w:val="16"/>
                <w:szCs w:val="16"/>
              </w:rPr>
            </w:pPr>
            <w:r w:rsidRPr="00266687">
              <w:rPr>
                <w:color w:val="000000"/>
                <w:sz w:val="16"/>
                <w:szCs w:val="16"/>
              </w:rPr>
              <w:t>3.50</w:t>
            </w:r>
          </w:p>
        </w:tc>
      </w:tr>
      <w:tr w:rsidR="00E42721" w:rsidRPr="009B3DCC" w14:paraId="081BAB40" w14:textId="77777777" w:rsidTr="00F555E9">
        <w:trPr>
          <w:trHeight w:val="165"/>
        </w:trPr>
        <w:tc>
          <w:tcPr>
            <w:tcW w:w="360" w:type="dxa"/>
            <w:vAlign w:val="center"/>
            <w:hideMark/>
          </w:tcPr>
          <w:p w14:paraId="3B70E977" w14:textId="77777777" w:rsidR="00E42721" w:rsidRPr="0063304A" w:rsidRDefault="00E42721" w:rsidP="00F555E9">
            <w:pPr>
              <w:snapToGrid w:val="0"/>
              <w:rPr>
                <w:sz w:val="16"/>
                <w:szCs w:val="16"/>
              </w:rPr>
            </w:pPr>
            <w:r w:rsidRPr="0063304A">
              <w:rPr>
                <w:color w:val="000000"/>
                <w:sz w:val="16"/>
                <w:szCs w:val="16"/>
              </w:rPr>
              <w:t>1342</w:t>
            </w:r>
          </w:p>
        </w:tc>
        <w:tc>
          <w:tcPr>
            <w:tcW w:w="864" w:type="dxa"/>
            <w:vAlign w:val="center"/>
            <w:hideMark/>
          </w:tcPr>
          <w:p w14:paraId="75B93B1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E1DD346"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93F1B7E"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450E7C4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57C3736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02F4A0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137C1F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317F466" w14:textId="77777777" w:rsidR="00E42721" w:rsidRPr="009B3DCC" w:rsidRDefault="00E42721" w:rsidP="00F555E9">
            <w:pPr>
              <w:snapToGrid w:val="0"/>
              <w:jc w:val="center"/>
              <w:rPr>
                <w:sz w:val="16"/>
                <w:szCs w:val="16"/>
              </w:rPr>
            </w:pPr>
            <w:r w:rsidRPr="00266687">
              <w:rPr>
                <w:color w:val="000000"/>
                <w:sz w:val="16"/>
                <w:szCs w:val="16"/>
              </w:rPr>
              <w:t>3.60</w:t>
            </w:r>
          </w:p>
        </w:tc>
        <w:tc>
          <w:tcPr>
            <w:tcW w:w="1008" w:type="dxa"/>
            <w:vAlign w:val="center"/>
            <w:hideMark/>
          </w:tcPr>
          <w:p w14:paraId="0907B79D"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331FD3D2" w14:textId="77777777" w:rsidTr="00F555E9">
        <w:trPr>
          <w:trHeight w:val="180"/>
        </w:trPr>
        <w:tc>
          <w:tcPr>
            <w:tcW w:w="360" w:type="dxa"/>
            <w:vAlign w:val="center"/>
            <w:hideMark/>
          </w:tcPr>
          <w:p w14:paraId="288565FB" w14:textId="77777777" w:rsidR="00E42721" w:rsidRPr="0063304A" w:rsidRDefault="00E42721" w:rsidP="00F555E9">
            <w:pPr>
              <w:snapToGrid w:val="0"/>
              <w:rPr>
                <w:sz w:val="16"/>
                <w:szCs w:val="16"/>
              </w:rPr>
            </w:pPr>
            <w:r w:rsidRPr="0063304A">
              <w:rPr>
                <w:color w:val="000000"/>
                <w:sz w:val="16"/>
                <w:szCs w:val="16"/>
              </w:rPr>
              <w:t>1343</w:t>
            </w:r>
          </w:p>
        </w:tc>
        <w:tc>
          <w:tcPr>
            <w:tcW w:w="864" w:type="dxa"/>
            <w:vAlign w:val="center"/>
            <w:hideMark/>
          </w:tcPr>
          <w:p w14:paraId="20A61CB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FA83362"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2C7F219"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1B9F651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4CF65CE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255F3B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727982"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00AC5083" w14:textId="77777777" w:rsidR="00E42721" w:rsidRPr="009B3DCC" w:rsidRDefault="00E42721" w:rsidP="00F555E9">
            <w:pPr>
              <w:snapToGrid w:val="0"/>
              <w:jc w:val="center"/>
              <w:rPr>
                <w:sz w:val="16"/>
                <w:szCs w:val="16"/>
              </w:rPr>
            </w:pPr>
            <w:r w:rsidRPr="00266687">
              <w:rPr>
                <w:color w:val="000000"/>
                <w:sz w:val="16"/>
                <w:szCs w:val="16"/>
              </w:rPr>
              <w:t>4.70</w:t>
            </w:r>
          </w:p>
        </w:tc>
        <w:tc>
          <w:tcPr>
            <w:tcW w:w="1008" w:type="dxa"/>
            <w:vAlign w:val="center"/>
            <w:hideMark/>
          </w:tcPr>
          <w:p w14:paraId="6D9974B9" w14:textId="77777777" w:rsidR="00E42721" w:rsidRPr="009B3DCC" w:rsidRDefault="00E42721" w:rsidP="00F555E9">
            <w:pPr>
              <w:snapToGrid w:val="0"/>
              <w:jc w:val="center"/>
              <w:rPr>
                <w:sz w:val="16"/>
                <w:szCs w:val="16"/>
              </w:rPr>
            </w:pPr>
            <w:r w:rsidRPr="00266687">
              <w:rPr>
                <w:color w:val="000000"/>
                <w:sz w:val="16"/>
                <w:szCs w:val="16"/>
              </w:rPr>
              <w:t>2.80</w:t>
            </w:r>
          </w:p>
        </w:tc>
      </w:tr>
      <w:tr w:rsidR="00E42721" w:rsidRPr="009B3DCC" w14:paraId="590129BD" w14:textId="77777777" w:rsidTr="00F555E9">
        <w:trPr>
          <w:trHeight w:val="165"/>
        </w:trPr>
        <w:tc>
          <w:tcPr>
            <w:tcW w:w="360" w:type="dxa"/>
            <w:vAlign w:val="center"/>
            <w:hideMark/>
          </w:tcPr>
          <w:p w14:paraId="670DF2FB" w14:textId="77777777" w:rsidR="00E42721" w:rsidRPr="0063304A" w:rsidRDefault="00E42721" w:rsidP="00F555E9">
            <w:pPr>
              <w:snapToGrid w:val="0"/>
              <w:rPr>
                <w:sz w:val="16"/>
                <w:szCs w:val="16"/>
              </w:rPr>
            </w:pPr>
            <w:r w:rsidRPr="0063304A">
              <w:rPr>
                <w:color w:val="000000"/>
                <w:sz w:val="16"/>
                <w:szCs w:val="16"/>
              </w:rPr>
              <w:t>1344</w:t>
            </w:r>
          </w:p>
        </w:tc>
        <w:tc>
          <w:tcPr>
            <w:tcW w:w="864" w:type="dxa"/>
            <w:vAlign w:val="center"/>
            <w:hideMark/>
          </w:tcPr>
          <w:p w14:paraId="1D2F83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2CB99C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17D6309F" w14:textId="77777777" w:rsidR="00E42721" w:rsidRPr="009B3DCC" w:rsidRDefault="00E42721" w:rsidP="00F555E9">
            <w:pPr>
              <w:snapToGrid w:val="0"/>
              <w:jc w:val="center"/>
              <w:rPr>
                <w:sz w:val="16"/>
                <w:szCs w:val="16"/>
              </w:rPr>
            </w:pPr>
            <w:r w:rsidRPr="00266687">
              <w:rPr>
                <w:color w:val="000000"/>
                <w:sz w:val="16"/>
                <w:szCs w:val="16"/>
              </w:rPr>
              <w:t>321</w:t>
            </w:r>
          </w:p>
        </w:tc>
        <w:tc>
          <w:tcPr>
            <w:tcW w:w="1008" w:type="dxa"/>
            <w:vAlign w:val="center"/>
            <w:hideMark/>
          </w:tcPr>
          <w:p w14:paraId="0F13FD63"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CEC663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41A9FC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71686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5BFAEC1" w14:textId="77777777" w:rsidR="00E42721" w:rsidRPr="009B3DCC" w:rsidRDefault="00E42721" w:rsidP="00F555E9">
            <w:pPr>
              <w:snapToGrid w:val="0"/>
              <w:jc w:val="center"/>
              <w:rPr>
                <w:sz w:val="16"/>
                <w:szCs w:val="16"/>
              </w:rPr>
            </w:pPr>
            <w:r w:rsidRPr="00266687">
              <w:rPr>
                <w:color w:val="000000"/>
                <w:sz w:val="16"/>
                <w:szCs w:val="16"/>
              </w:rPr>
              <w:t>6.10</w:t>
            </w:r>
          </w:p>
        </w:tc>
        <w:tc>
          <w:tcPr>
            <w:tcW w:w="1008" w:type="dxa"/>
            <w:vAlign w:val="center"/>
            <w:hideMark/>
          </w:tcPr>
          <w:p w14:paraId="35A012E2" w14:textId="77777777" w:rsidR="00E42721" w:rsidRPr="009B3DCC" w:rsidRDefault="00E42721" w:rsidP="00F555E9">
            <w:pPr>
              <w:snapToGrid w:val="0"/>
              <w:jc w:val="center"/>
              <w:rPr>
                <w:sz w:val="16"/>
                <w:szCs w:val="16"/>
              </w:rPr>
            </w:pPr>
            <w:r w:rsidRPr="00266687">
              <w:rPr>
                <w:color w:val="000000"/>
                <w:sz w:val="16"/>
                <w:szCs w:val="16"/>
              </w:rPr>
              <w:t>2.70</w:t>
            </w:r>
          </w:p>
        </w:tc>
      </w:tr>
      <w:tr w:rsidR="00E42721" w:rsidRPr="009B3DCC" w14:paraId="1472D4B5" w14:textId="77777777" w:rsidTr="00F555E9">
        <w:trPr>
          <w:trHeight w:val="165"/>
        </w:trPr>
        <w:tc>
          <w:tcPr>
            <w:tcW w:w="360" w:type="dxa"/>
            <w:vAlign w:val="center"/>
            <w:hideMark/>
          </w:tcPr>
          <w:p w14:paraId="1CAB15FF" w14:textId="77777777" w:rsidR="00E42721" w:rsidRPr="0063304A" w:rsidRDefault="00E42721" w:rsidP="00F555E9">
            <w:pPr>
              <w:snapToGrid w:val="0"/>
              <w:rPr>
                <w:sz w:val="16"/>
                <w:szCs w:val="16"/>
              </w:rPr>
            </w:pPr>
            <w:r w:rsidRPr="0063304A">
              <w:rPr>
                <w:color w:val="000000"/>
                <w:sz w:val="16"/>
                <w:szCs w:val="16"/>
              </w:rPr>
              <w:t>1345</w:t>
            </w:r>
          </w:p>
        </w:tc>
        <w:tc>
          <w:tcPr>
            <w:tcW w:w="864" w:type="dxa"/>
            <w:vAlign w:val="center"/>
            <w:hideMark/>
          </w:tcPr>
          <w:p w14:paraId="6A77A56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B119BD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D935F44"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59BA9256"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658CD6E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71CC70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0BA44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7AAA1CC" w14:textId="77777777" w:rsidR="00E42721" w:rsidRPr="009B3DCC" w:rsidRDefault="00E42721" w:rsidP="00F555E9">
            <w:pPr>
              <w:snapToGrid w:val="0"/>
              <w:jc w:val="center"/>
              <w:rPr>
                <w:sz w:val="16"/>
                <w:szCs w:val="16"/>
              </w:rPr>
            </w:pPr>
            <w:r w:rsidRPr="00266687">
              <w:rPr>
                <w:color w:val="000000"/>
                <w:sz w:val="16"/>
                <w:szCs w:val="16"/>
              </w:rPr>
              <w:t>8.40</w:t>
            </w:r>
          </w:p>
        </w:tc>
        <w:tc>
          <w:tcPr>
            <w:tcW w:w="1008" w:type="dxa"/>
            <w:vAlign w:val="center"/>
            <w:hideMark/>
          </w:tcPr>
          <w:p w14:paraId="080DCCB4" w14:textId="77777777" w:rsidR="00E42721" w:rsidRPr="009B3DCC" w:rsidRDefault="00E42721" w:rsidP="00F555E9">
            <w:pPr>
              <w:snapToGrid w:val="0"/>
              <w:jc w:val="center"/>
              <w:rPr>
                <w:sz w:val="16"/>
                <w:szCs w:val="16"/>
              </w:rPr>
            </w:pPr>
            <w:r w:rsidRPr="00266687">
              <w:rPr>
                <w:color w:val="000000"/>
                <w:sz w:val="16"/>
                <w:szCs w:val="16"/>
              </w:rPr>
              <w:t>1.00</w:t>
            </w:r>
          </w:p>
        </w:tc>
      </w:tr>
      <w:tr w:rsidR="00E42721" w:rsidRPr="009B3DCC" w14:paraId="3B882591" w14:textId="77777777" w:rsidTr="00F555E9">
        <w:trPr>
          <w:trHeight w:val="165"/>
        </w:trPr>
        <w:tc>
          <w:tcPr>
            <w:tcW w:w="360" w:type="dxa"/>
            <w:vAlign w:val="center"/>
            <w:hideMark/>
          </w:tcPr>
          <w:p w14:paraId="1456E9E4" w14:textId="77777777" w:rsidR="00E42721" w:rsidRPr="0063304A" w:rsidRDefault="00E42721" w:rsidP="00F555E9">
            <w:pPr>
              <w:snapToGrid w:val="0"/>
              <w:rPr>
                <w:sz w:val="16"/>
                <w:szCs w:val="16"/>
              </w:rPr>
            </w:pPr>
            <w:r w:rsidRPr="0063304A">
              <w:rPr>
                <w:color w:val="000000"/>
                <w:sz w:val="16"/>
                <w:szCs w:val="16"/>
              </w:rPr>
              <w:t>1346</w:t>
            </w:r>
          </w:p>
        </w:tc>
        <w:tc>
          <w:tcPr>
            <w:tcW w:w="864" w:type="dxa"/>
            <w:vAlign w:val="center"/>
            <w:hideMark/>
          </w:tcPr>
          <w:p w14:paraId="655783E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96C17F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2E08A3D"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2B243DBF"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28619E5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403E378"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43A3C19"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206C31" w14:textId="77777777" w:rsidR="00E42721" w:rsidRPr="009B3DCC" w:rsidRDefault="00E42721" w:rsidP="00F555E9">
            <w:pPr>
              <w:snapToGrid w:val="0"/>
              <w:jc w:val="center"/>
              <w:rPr>
                <w:sz w:val="16"/>
                <w:szCs w:val="16"/>
              </w:rPr>
            </w:pPr>
            <w:r w:rsidRPr="00266687">
              <w:rPr>
                <w:color w:val="000000"/>
                <w:sz w:val="16"/>
                <w:szCs w:val="16"/>
              </w:rPr>
              <w:t>6.60</w:t>
            </w:r>
          </w:p>
        </w:tc>
        <w:tc>
          <w:tcPr>
            <w:tcW w:w="1008" w:type="dxa"/>
            <w:vAlign w:val="center"/>
            <w:hideMark/>
          </w:tcPr>
          <w:p w14:paraId="5BE356DC" w14:textId="77777777" w:rsidR="00E42721" w:rsidRPr="009B3DCC" w:rsidRDefault="00E42721" w:rsidP="00F555E9">
            <w:pPr>
              <w:snapToGrid w:val="0"/>
              <w:jc w:val="center"/>
              <w:rPr>
                <w:sz w:val="16"/>
                <w:szCs w:val="16"/>
              </w:rPr>
            </w:pPr>
            <w:r w:rsidRPr="00266687">
              <w:rPr>
                <w:color w:val="000000"/>
                <w:sz w:val="16"/>
                <w:szCs w:val="16"/>
              </w:rPr>
              <w:t>2.30</w:t>
            </w:r>
          </w:p>
        </w:tc>
      </w:tr>
      <w:tr w:rsidR="00E42721" w:rsidRPr="009B3DCC" w14:paraId="3EC3676E" w14:textId="77777777" w:rsidTr="00F555E9">
        <w:trPr>
          <w:trHeight w:val="165"/>
        </w:trPr>
        <w:tc>
          <w:tcPr>
            <w:tcW w:w="360" w:type="dxa"/>
            <w:vAlign w:val="center"/>
            <w:hideMark/>
          </w:tcPr>
          <w:p w14:paraId="7115F7E0" w14:textId="77777777" w:rsidR="00E42721" w:rsidRPr="0063304A" w:rsidRDefault="00E42721" w:rsidP="00F555E9">
            <w:pPr>
              <w:snapToGrid w:val="0"/>
              <w:rPr>
                <w:sz w:val="16"/>
                <w:szCs w:val="16"/>
              </w:rPr>
            </w:pPr>
            <w:r w:rsidRPr="0063304A">
              <w:rPr>
                <w:color w:val="000000"/>
                <w:sz w:val="16"/>
                <w:szCs w:val="16"/>
              </w:rPr>
              <w:t>1347</w:t>
            </w:r>
          </w:p>
        </w:tc>
        <w:tc>
          <w:tcPr>
            <w:tcW w:w="864" w:type="dxa"/>
            <w:vAlign w:val="center"/>
            <w:hideMark/>
          </w:tcPr>
          <w:p w14:paraId="72D3422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D9E0D6A"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2375725A" w14:textId="77777777" w:rsidR="00E42721" w:rsidRPr="009B3DCC" w:rsidRDefault="00E42721" w:rsidP="00F555E9">
            <w:pPr>
              <w:snapToGrid w:val="0"/>
              <w:jc w:val="center"/>
              <w:rPr>
                <w:sz w:val="16"/>
                <w:szCs w:val="16"/>
              </w:rPr>
            </w:pPr>
            <w:r w:rsidRPr="00266687">
              <w:rPr>
                <w:color w:val="000000"/>
                <w:sz w:val="16"/>
                <w:szCs w:val="16"/>
              </w:rPr>
              <w:t>322</w:t>
            </w:r>
          </w:p>
        </w:tc>
        <w:tc>
          <w:tcPr>
            <w:tcW w:w="1008" w:type="dxa"/>
            <w:vAlign w:val="center"/>
            <w:hideMark/>
          </w:tcPr>
          <w:p w14:paraId="6BB0AE2D"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7416D92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2B94864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BF1248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D13C9E7" w14:textId="77777777" w:rsidR="00E42721" w:rsidRPr="009B3DCC" w:rsidRDefault="00E42721" w:rsidP="00F555E9">
            <w:pPr>
              <w:snapToGrid w:val="0"/>
              <w:jc w:val="center"/>
              <w:rPr>
                <w:sz w:val="16"/>
                <w:szCs w:val="16"/>
              </w:rPr>
            </w:pPr>
            <w:r w:rsidRPr="00266687">
              <w:rPr>
                <w:color w:val="000000"/>
                <w:sz w:val="16"/>
                <w:szCs w:val="16"/>
              </w:rPr>
              <w:t>7.40</w:t>
            </w:r>
          </w:p>
        </w:tc>
        <w:tc>
          <w:tcPr>
            <w:tcW w:w="1008" w:type="dxa"/>
            <w:vAlign w:val="center"/>
            <w:hideMark/>
          </w:tcPr>
          <w:p w14:paraId="2B3581DB" w14:textId="77777777" w:rsidR="00E42721" w:rsidRPr="009B3DCC" w:rsidRDefault="00E42721" w:rsidP="00F555E9">
            <w:pPr>
              <w:snapToGrid w:val="0"/>
              <w:jc w:val="center"/>
              <w:rPr>
                <w:sz w:val="16"/>
                <w:szCs w:val="16"/>
              </w:rPr>
            </w:pPr>
            <w:r w:rsidRPr="00266687">
              <w:rPr>
                <w:color w:val="000000"/>
                <w:sz w:val="16"/>
                <w:szCs w:val="16"/>
              </w:rPr>
              <w:t>2.40</w:t>
            </w:r>
          </w:p>
        </w:tc>
      </w:tr>
      <w:tr w:rsidR="00E42721" w:rsidRPr="009B3DCC" w14:paraId="4B3D7E4F" w14:textId="77777777" w:rsidTr="00F555E9">
        <w:trPr>
          <w:trHeight w:val="165"/>
        </w:trPr>
        <w:tc>
          <w:tcPr>
            <w:tcW w:w="360" w:type="dxa"/>
            <w:vAlign w:val="center"/>
            <w:hideMark/>
          </w:tcPr>
          <w:p w14:paraId="6963BBA1" w14:textId="77777777" w:rsidR="00E42721" w:rsidRPr="0063304A" w:rsidRDefault="00E42721" w:rsidP="00F555E9">
            <w:pPr>
              <w:snapToGrid w:val="0"/>
              <w:rPr>
                <w:sz w:val="16"/>
                <w:szCs w:val="16"/>
              </w:rPr>
            </w:pPr>
            <w:r w:rsidRPr="0063304A">
              <w:rPr>
                <w:color w:val="000000"/>
                <w:sz w:val="16"/>
                <w:szCs w:val="16"/>
              </w:rPr>
              <w:t>1348</w:t>
            </w:r>
          </w:p>
        </w:tc>
        <w:tc>
          <w:tcPr>
            <w:tcW w:w="864" w:type="dxa"/>
            <w:vAlign w:val="center"/>
            <w:hideMark/>
          </w:tcPr>
          <w:p w14:paraId="3221F31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B76BC60"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525899C"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3C1D249A"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4511F66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D266159"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4717950"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047ADB5" w14:textId="77777777" w:rsidR="00E42721" w:rsidRPr="009B3DCC" w:rsidRDefault="00E42721" w:rsidP="00F555E9">
            <w:pPr>
              <w:snapToGrid w:val="0"/>
              <w:jc w:val="center"/>
              <w:rPr>
                <w:sz w:val="16"/>
                <w:szCs w:val="16"/>
              </w:rPr>
            </w:pPr>
            <w:r w:rsidRPr="00266687">
              <w:rPr>
                <w:color w:val="000000"/>
                <w:sz w:val="16"/>
                <w:szCs w:val="16"/>
              </w:rPr>
              <w:t>5.80</w:t>
            </w:r>
          </w:p>
        </w:tc>
        <w:tc>
          <w:tcPr>
            <w:tcW w:w="1008" w:type="dxa"/>
            <w:vAlign w:val="center"/>
            <w:hideMark/>
          </w:tcPr>
          <w:p w14:paraId="48DFC2B5"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2F91BFAC" w14:textId="77777777" w:rsidTr="00F555E9">
        <w:trPr>
          <w:trHeight w:val="165"/>
        </w:trPr>
        <w:tc>
          <w:tcPr>
            <w:tcW w:w="360" w:type="dxa"/>
            <w:vAlign w:val="center"/>
            <w:hideMark/>
          </w:tcPr>
          <w:p w14:paraId="11236D66" w14:textId="77777777" w:rsidR="00E42721" w:rsidRPr="0063304A" w:rsidRDefault="00E42721" w:rsidP="00F555E9">
            <w:pPr>
              <w:snapToGrid w:val="0"/>
              <w:rPr>
                <w:sz w:val="16"/>
                <w:szCs w:val="16"/>
              </w:rPr>
            </w:pPr>
            <w:r w:rsidRPr="0063304A">
              <w:rPr>
                <w:color w:val="000000"/>
                <w:sz w:val="16"/>
                <w:szCs w:val="16"/>
              </w:rPr>
              <w:t>1349</w:t>
            </w:r>
          </w:p>
        </w:tc>
        <w:tc>
          <w:tcPr>
            <w:tcW w:w="864" w:type="dxa"/>
            <w:vAlign w:val="center"/>
            <w:hideMark/>
          </w:tcPr>
          <w:p w14:paraId="1728AD9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E980A9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9DA238E"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4092F858"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614E2840"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E6B08C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B3B7E00"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45D8E14" w14:textId="77777777" w:rsidR="00E42721" w:rsidRPr="009B3DCC" w:rsidRDefault="00E42721" w:rsidP="00F555E9">
            <w:pPr>
              <w:snapToGrid w:val="0"/>
              <w:jc w:val="center"/>
              <w:rPr>
                <w:sz w:val="16"/>
                <w:szCs w:val="16"/>
              </w:rPr>
            </w:pPr>
            <w:r w:rsidRPr="00266687">
              <w:rPr>
                <w:color w:val="000000"/>
                <w:sz w:val="16"/>
                <w:szCs w:val="16"/>
              </w:rPr>
              <w:t>8.00</w:t>
            </w:r>
          </w:p>
        </w:tc>
        <w:tc>
          <w:tcPr>
            <w:tcW w:w="1008" w:type="dxa"/>
            <w:vAlign w:val="center"/>
            <w:hideMark/>
          </w:tcPr>
          <w:p w14:paraId="44208B6D" w14:textId="77777777" w:rsidR="00E42721" w:rsidRPr="009B3DCC" w:rsidRDefault="00E42721" w:rsidP="00F555E9">
            <w:pPr>
              <w:snapToGrid w:val="0"/>
              <w:jc w:val="center"/>
              <w:rPr>
                <w:sz w:val="16"/>
                <w:szCs w:val="16"/>
              </w:rPr>
            </w:pPr>
            <w:r w:rsidRPr="00266687">
              <w:rPr>
                <w:color w:val="000000"/>
                <w:sz w:val="16"/>
                <w:szCs w:val="16"/>
              </w:rPr>
              <w:t>2.00</w:t>
            </w:r>
          </w:p>
        </w:tc>
      </w:tr>
      <w:tr w:rsidR="00E42721" w:rsidRPr="009B3DCC" w14:paraId="7425BFE0" w14:textId="77777777" w:rsidTr="00F555E9">
        <w:trPr>
          <w:trHeight w:val="165"/>
        </w:trPr>
        <w:tc>
          <w:tcPr>
            <w:tcW w:w="360" w:type="dxa"/>
            <w:vAlign w:val="center"/>
            <w:hideMark/>
          </w:tcPr>
          <w:p w14:paraId="0572F29E" w14:textId="77777777" w:rsidR="00E42721" w:rsidRPr="0063304A" w:rsidRDefault="00E42721" w:rsidP="00F555E9">
            <w:pPr>
              <w:snapToGrid w:val="0"/>
              <w:rPr>
                <w:sz w:val="16"/>
                <w:szCs w:val="16"/>
              </w:rPr>
            </w:pPr>
            <w:r w:rsidRPr="0063304A">
              <w:rPr>
                <w:color w:val="000000"/>
                <w:sz w:val="16"/>
                <w:szCs w:val="16"/>
              </w:rPr>
              <w:t>1350</w:t>
            </w:r>
          </w:p>
        </w:tc>
        <w:tc>
          <w:tcPr>
            <w:tcW w:w="864" w:type="dxa"/>
            <w:vAlign w:val="center"/>
            <w:hideMark/>
          </w:tcPr>
          <w:p w14:paraId="25D255AA"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12D326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0DF44702" w14:textId="77777777" w:rsidR="00E42721" w:rsidRPr="009B3DCC" w:rsidRDefault="00E42721" w:rsidP="00F555E9">
            <w:pPr>
              <w:snapToGrid w:val="0"/>
              <w:jc w:val="center"/>
              <w:rPr>
                <w:sz w:val="16"/>
                <w:szCs w:val="16"/>
              </w:rPr>
            </w:pPr>
            <w:r w:rsidRPr="00266687">
              <w:rPr>
                <w:color w:val="000000"/>
                <w:sz w:val="16"/>
                <w:szCs w:val="16"/>
              </w:rPr>
              <w:t>323</w:t>
            </w:r>
          </w:p>
        </w:tc>
        <w:tc>
          <w:tcPr>
            <w:tcW w:w="1008" w:type="dxa"/>
            <w:vAlign w:val="center"/>
            <w:hideMark/>
          </w:tcPr>
          <w:p w14:paraId="6F54CF2C" w14:textId="77777777" w:rsidR="00E42721" w:rsidRPr="009B3DCC" w:rsidRDefault="00E42721" w:rsidP="00F555E9">
            <w:pPr>
              <w:snapToGrid w:val="0"/>
              <w:jc w:val="center"/>
              <w:rPr>
                <w:sz w:val="16"/>
                <w:szCs w:val="16"/>
              </w:rPr>
            </w:pPr>
            <w:r w:rsidRPr="00266687">
              <w:rPr>
                <w:color w:val="000000"/>
                <w:sz w:val="16"/>
                <w:szCs w:val="16"/>
              </w:rPr>
              <w:t>1995-08-09</w:t>
            </w:r>
          </w:p>
        </w:tc>
        <w:tc>
          <w:tcPr>
            <w:tcW w:w="1008" w:type="dxa"/>
            <w:vAlign w:val="center"/>
            <w:hideMark/>
          </w:tcPr>
          <w:p w14:paraId="239CB4B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DCD68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C414E3B"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0632099"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05E66E65"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38C568A5" w14:textId="77777777" w:rsidTr="00F555E9">
        <w:trPr>
          <w:trHeight w:val="165"/>
        </w:trPr>
        <w:tc>
          <w:tcPr>
            <w:tcW w:w="360" w:type="dxa"/>
            <w:vAlign w:val="center"/>
            <w:hideMark/>
          </w:tcPr>
          <w:p w14:paraId="673EF480" w14:textId="77777777" w:rsidR="00E42721" w:rsidRPr="0063304A" w:rsidRDefault="00E42721" w:rsidP="00F555E9">
            <w:pPr>
              <w:snapToGrid w:val="0"/>
              <w:rPr>
                <w:sz w:val="16"/>
                <w:szCs w:val="16"/>
              </w:rPr>
            </w:pPr>
            <w:r w:rsidRPr="0063304A">
              <w:rPr>
                <w:color w:val="000000"/>
                <w:sz w:val="16"/>
                <w:szCs w:val="16"/>
              </w:rPr>
              <w:t>1351</w:t>
            </w:r>
          </w:p>
        </w:tc>
        <w:tc>
          <w:tcPr>
            <w:tcW w:w="864" w:type="dxa"/>
            <w:vAlign w:val="center"/>
            <w:hideMark/>
          </w:tcPr>
          <w:p w14:paraId="7536C3B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0FF2EED"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8B82638"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7B9F104D"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4151A3"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4E590D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75F24B8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B48D941" w14:textId="77777777" w:rsidR="00E42721" w:rsidRPr="009B3DCC" w:rsidRDefault="00E42721" w:rsidP="00F555E9">
            <w:pPr>
              <w:snapToGrid w:val="0"/>
              <w:jc w:val="center"/>
              <w:rPr>
                <w:sz w:val="16"/>
                <w:szCs w:val="16"/>
              </w:rPr>
            </w:pPr>
            <w:r w:rsidRPr="00266687">
              <w:rPr>
                <w:color w:val="000000"/>
                <w:sz w:val="16"/>
                <w:szCs w:val="16"/>
              </w:rPr>
              <w:t>7.70</w:t>
            </w:r>
          </w:p>
        </w:tc>
        <w:tc>
          <w:tcPr>
            <w:tcW w:w="1008" w:type="dxa"/>
            <w:vAlign w:val="center"/>
            <w:hideMark/>
          </w:tcPr>
          <w:p w14:paraId="64C370A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EAC3F5A" w14:textId="77777777" w:rsidTr="00F555E9">
        <w:trPr>
          <w:trHeight w:val="165"/>
        </w:trPr>
        <w:tc>
          <w:tcPr>
            <w:tcW w:w="360" w:type="dxa"/>
            <w:vAlign w:val="center"/>
            <w:hideMark/>
          </w:tcPr>
          <w:p w14:paraId="084C61B4" w14:textId="77777777" w:rsidR="00E42721" w:rsidRPr="0063304A" w:rsidRDefault="00E42721" w:rsidP="00F555E9">
            <w:pPr>
              <w:snapToGrid w:val="0"/>
              <w:rPr>
                <w:sz w:val="16"/>
                <w:szCs w:val="16"/>
              </w:rPr>
            </w:pPr>
            <w:r w:rsidRPr="0063304A">
              <w:rPr>
                <w:color w:val="000000"/>
                <w:sz w:val="16"/>
                <w:szCs w:val="16"/>
              </w:rPr>
              <w:t>1352</w:t>
            </w:r>
          </w:p>
        </w:tc>
        <w:tc>
          <w:tcPr>
            <w:tcW w:w="864" w:type="dxa"/>
            <w:vAlign w:val="center"/>
            <w:hideMark/>
          </w:tcPr>
          <w:p w14:paraId="754CEF1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37DF245"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31C40687"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483B2B2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20F272C6"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029CAF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E5CC9BD"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8B4273C" w14:textId="77777777" w:rsidR="00E42721" w:rsidRPr="009B3DCC" w:rsidRDefault="00E42721" w:rsidP="00F555E9">
            <w:pPr>
              <w:snapToGrid w:val="0"/>
              <w:jc w:val="center"/>
              <w:rPr>
                <w:sz w:val="16"/>
                <w:szCs w:val="16"/>
              </w:rPr>
            </w:pPr>
            <w:r w:rsidRPr="00266687">
              <w:rPr>
                <w:color w:val="000000"/>
                <w:sz w:val="16"/>
                <w:szCs w:val="16"/>
              </w:rPr>
              <w:t>9.80</w:t>
            </w:r>
          </w:p>
        </w:tc>
        <w:tc>
          <w:tcPr>
            <w:tcW w:w="1008" w:type="dxa"/>
            <w:vAlign w:val="center"/>
            <w:hideMark/>
          </w:tcPr>
          <w:p w14:paraId="7251FEE3"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6023A074" w14:textId="77777777" w:rsidTr="00F555E9">
        <w:trPr>
          <w:trHeight w:val="165"/>
        </w:trPr>
        <w:tc>
          <w:tcPr>
            <w:tcW w:w="360" w:type="dxa"/>
            <w:vAlign w:val="center"/>
            <w:hideMark/>
          </w:tcPr>
          <w:p w14:paraId="41074752" w14:textId="77777777" w:rsidR="00E42721" w:rsidRPr="0063304A" w:rsidRDefault="00E42721" w:rsidP="00F555E9">
            <w:pPr>
              <w:snapToGrid w:val="0"/>
              <w:rPr>
                <w:sz w:val="16"/>
                <w:szCs w:val="16"/>
              </w:rPr>
            </w:pPr>
            <w:r w:rsidRPr="0063304A">
              <w:rPr>
                <w:color w:val="000000"/>
                <w:sz w:val="16"/>
                <w:szCs w:val="16"/>
              </w:rPr>
              <w:t>1353</w:t>
            </w:r>
          </w:p>
        </w:tc>
        <w:tc>
          <w:tcPr>
            <w:tcW w:w="864" w:type="dxa"/>
            <w:vAlign w:val="center"/>
            <w:hideMark/>
          </w:tcPr>
          <w:p w14:paraId="4F47F6A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6CDFA53"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7090895" w14:textId="77777777" w:rsidR="00E42721" w:rsidRPr="009B3DCC" w:rsidRDefault="00E42721" w:rsidP="00F555E9">
            <w:pPr>
              <w:snapToGrid w:val="0"/>
              <w:jc w:val="center"/>
              <w:rPr>
                <w:sz w:val="16"/>
                <w:szCs w:val="16"/>
              </w:rPr>
            </w:pPr>
            <w:r w:rsidRPr="00266687">
              <w:rPr>
                <w:color w:val="000000"/>
                <w:sz w:val="16"/>
                <w:szCs w:val="16"/>
              </w:rPr>
              <w:t>324</w:t>
            </w:r>
          </w:p>
        </w:tc>
        <w:tc>
          <w:tcPr>
            <w:tcW w:w="1008" w:type="dxa"/>
            <w:vAlign w:val="center"/>
            <w:hideMark/>
          </w:tcPr>
          <w:p w14:paraId="309B327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4CEAEBB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B60F2E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53E064"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09D406AB" w14:textId="77777777" w:rsidR="00E42721" w:rsidRPr="009B3DCC" w:rsidRDefault="00E42721" w:rsidP="00F555E9">
            <w:pPr>
              <w:snapToGrid w:val="0"/>
              <w:jc w:val="center"/>
              <w:rPr>
                <w:sz w:val="16"/>
                <w:szCs w:val="16"/>
              </w:rPr>
            </w:pPr>
            <w:r w:rsidRPr="00266687">
              <w:rPr>
                <w:color w:val="000000"/>
                <w:sz w:val="16"/>
                <w:szCs w:val="16"/>
              </w:rPr>
              <w:t>9.90</w:t>
            </w:r>
          </w:p>
        </w:tc>
        <w:tc>
          <w:tcPr>
            <w:tcW w:w="1008" w:type="dxa"/>
            <w:vAlign w:val="center"/>
            <w:hideMark/>
          </w:tcPr>
          <w:p w14:paraId="2610734A"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0FC2E4D8" w14:textId="77777777" w:rsidTr="00F555E9">
        <w:trPr>
          <w:trHeight w:val="165"/>
        </w:trPr>
        <w:tc>
          <w:tcPr>
            <w:tcW w:w="360" w:type="dxa"/>
            <w:vAlign w:val="center"/>
            <w:hideMark/>
          </w:tcPr>
          <w:p w14:paraId="51CF7E09" w14:textId="77777777" w:rsidR="00E42721" w:rsidRPr="0063304A" w:rsidRDefault="00E42721" w:rsidP="00F555E9">
            <w:pPr>
              <w:snapToGrid w:val="0"/>
              <w:rPr>
                <w:sz w:val="16"/>
                <w:szCs w:val="16"/>
              </w:rPr>
            </w:pPr>
            <w:r w:rsidRPr="0063304A">
              <w:rPr>
                <w:color w:val="000000"/>
                <w:sz w:val="16"/>
                <w:szCs w:val="16"/>
              </w:rPr>
              <w:t>1354</w:t>
            </w:r>
          </w:p>
        </w:tc>
        <w:tc>
          <w:tcPr>
            <w:tcW w:w="864" w:type="dxa"/>
            <w:vAlign w:val="center"/>
            <w:hideMark/>
          </w:tcPr>
          <w:p w14:paraId="2022F30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7D2A351"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66D04EB6"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606898B9"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7B7CDA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159F881"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9F4F7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1B889EF" w14:textId="77777777" w:rsidR="00E42721" w:rsidRPr="009B3DCC" w:rsidRDefault="00E42721" w:rsidP="00F555E9">
            <w:pPr>
              <w:snapToGrid w:val="0"/>
              <w:jc w:val="center"/>
              <w:rPr>
                <w:sz w:val="16"/>
                <w:szCs w:val="16"/>
              </w:rPr>
            </w:pPr>
            <w:r w:rsidRPr="00266687">
              <w:rPr>
                <w:color w:val="000000"/>
                <w:sz w:val="16"/>
                <w:szCs w:val="16"/>
              </w:rPr>
              <w:t>6.30</w:t>
            </w:r>
          </w:p>
        </w:tc>
        <w:tc>
          <w:tcPr>
            <w:tcW w:w="1008" w:type="dxa"/>
            <w:vAlign w:val="center"/>
            <w:hideMark/>
          </w:tcPr>
          <w:p w14:paraId="6F905968"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42DA9644" w14:textId="77777777" w:rsidTr="00F555E9">
        <w:trPr>
          <w:trHeight w:val="165"/>
        </w:trPr>
        <w:tc>
          <w:tcPr>
            <w:tcW w:w="360" w:type="dxa"/>
            <w:vAlign w:val="center"/>
            <w:hideMark/>
          </w:tcPr>
          <w:p w14:paraId="42D1E1E6" w14:textId="77777777" w:rsidR="00E42721" w:rsidRPr="0063304A" w:rsidRDefault="00E42721" w:rsidP="00F555E9">
            <w:pPr>
              <w:snapToGrid w:val="0"/>
              <w:rPr>
                <w:sz w:val="16"/>
                <w:szCs w:val="16"/>
              </w:rPr>
            </w:pPr>
            <w:r w:rsidRPr="0063304A">
              <w:rPr>
                <w:color w:val="000000"/>
                <w:sz w:val="16"/>
                <w:szCs w:val="16"/>
              </w:rPr>
              <w:t>1355</w:t>
            </w:r>
          </w:p>
        </w:tc>
        <w:tc>
          <w:tcPr>
            <w:tcW w:w="864" w:type="dxa"/>
            <w:vAlign w:val="center"/>
            <w:hideMark/>
          </w:tcPr>
          <w:p w14:paraId="08D40D9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196BC9"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4C48DE60"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2287F958"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5575711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580948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0CF3E6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99A188A" w14:textId="77777777" w:rsidR="00E42721" w:rsidRPr="009B3DCC" w:rsidRDefault="00E42721" w:rsidP="00F555E9">
            <w:pPr>
              <w:snapToGrid w:val="0"/>
              <w:jc w:val="center"/>
              <w:rPr>
                <w:sz w:val="16"/>
                <w:szCs w:val="16"/>
              </w:rPr>
            </w:pPr>
            <w:r w:rsidRPr="00266687">
              <w:rPr>
                <w:color w:val="000000"/>
                <w:sz w:val="16"/>
                <w:szCs w:val="16"/>
              </w:rPr>
              <w:t>11.60</w:t>
            </w:r>
          </w:p>
        </w:tc>
        <w:tc>
          <w:tcPr>
            <w:tcW w:w="1008" w:type="dxa"/>
            <w:vAlign w:val="center"/>
            <w:hideMark/>
          </w:tcPr>
          <w:p w14:paraId="17AC2A2C" w14:textId="77777777" w:rsidR="00E42721" w:rsidRPr="009B3DCC" w:rsidRDefault="00E42721" w:rsidP="00F555E9">
            <w:pPr>
              <w:snapToGrid w:val="0"/>
              <w:jc w:val="center"/>
              <w:rPr>
                <w:sz w:val="16"/>
                <w:szCs w:val="16"/>
              </w:rPr>
            </w:pPr>
            <w:r w:rsidRPr="00266687">
              <w:rPr>
                <w:color w:val="000000"/>
                <w:sz w:val="16"/>
                <w:szCs w:val="16"/>
              </w:rPr>
              <w:t>1.40</w:t>
            </w:r>
          </w:p>
        </w:tc>
      </w:tr>
      <w:tr w:rsidR="00E42721" w:rsidRPr="009B3DCC" w14:paraId="5D36A0BE" w14:textId="77777777" w:rsidTr="00F555E9">
        <w:trPr>
          <w:trHeight w:val="165"/>
        </w:trPr>
        <w:tc>
          <w:tcPr>
            <w:tcW w:w="360" w:type="dxa"/>
            <w:vAlign w:val="center"/>
            <w:hideMark/>
          </w:tcPr>
          <w:p w14:paraId="56C37A58" w14:textId="77777777" w:rsidR="00E42721" w:rsidRPr="0063304A" w:rsidRDefault="00E42721" w:rsidP="00F555E9">
            <w:pPr>
              <w:snapToGrid w:val="0"/>
              <w:rPr>
                <w:sz w:val="16"/>
                <w:szCs w:val="16"/>
              </w:rPr>
            </w:pPr>
            <w:r w:rsidRPr="0063304A">
              <w:rPr>
                <w:color w:val="000000"/>
                <w:sz w:val="16"/>
                <w:szCs w:val="16"/>
              </w:rPr>
              <w:t>1356</w:t>
            </w:r>
          </w:p>
        </w:tc>
        <w:tc>
          <w:tcPr>
            <w:tcW w:w="864" w:type="dxa"/>
            <w:vAlign w:val="center"/>
            <w:hideMark/>
          </w:tcPr>
          <w:p w14:paraId="243956A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6BD8ECB" w14:textId="77777777" w:rsidR="00E42721" w:rsidRPr="009B3DCC" w:rsidRDefault="00E42721" w:rsidP="00F555E9">
            <w:pPr>
              <w:snapToGrid w:val="0"/>
              <w:jc w:val="center"/>
              <w:rPr>
                <w:sz w:val="16"/>
                <w:szCs w:val="16"/>
              </w:rPr>
            </w:pPr>
            <w:r w:rsidRPr="00266687">
              <w:rPr>
                <w:color w:val="000000"/>
                <w:sz w:val="16"/>
                <w:szCs w:val="16"/>
              </w:rPr>
              <w:t>Russet Burbank</w:t>
            </w:r>
          </w:p>
        </w:tc>
        <w:tc>
          <w:tcPr>
            <w:tcW w:w="504" w:type="dxa"/>
            <w:vAlign w:val="center"/>
            <w:hideMark/>
          </w:tcPr>
          <w:p w14:paraId="711BEAF1" w14:textId="77777777" w:rsidR="00E42721" w:rsidRPr="009B3DCC" w:rsidRDefault="00E42721" w:rsidP="00F555E9">
            <w:pPr>
              <w:snapToGrid w:val="0"/>
              <w:jc w:val="center"/>
              <w:rPr>
                <w:sz w:val="16"/>
                <w:szCs w:val="16"/>
              </w:rPr>
            </w:pPr>
            <w:r w:rsidRPr="00266687">
              <w:rPr>
                <w:color w:val="000000"/>
                <w:sz w:val="16"/>
                <w:szCs w:val="16"/>
              </w:rPr>
              <w:t>325</w:t>
            </w:r>
          </w:p>
        </w:tc>
        <w:tc>
          <w:tcPr>
            <w:tcW w:w="1008" w:type="dxa"/>
            <w:vAlign w:val="center"/>
            <w:hideMark/>
          </w:tcPr>
          <w:p w14:paraId="571120A7"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471E7F4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806CEF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ECEB2"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C8C4AF8" w14:textId="77777777" w:rsidR="00E42721" w:rsidRPr="009B3DCC" w:rsidRDefault="00E42721" w:rsidP="00F555E9">
            <w:pPr>
              <w:snapToGrid w:val="0"/>
              <w:jc w:val="center"/>
              <w:rPr>
                <w:sz w:val="16"/>
                <w:szCs w:val="16"/>
              </w:rPr>
            </w:pPr>
            <w:r w:rsidRPr="00266687">
              <w:rPr>
                <w:color w:val="000000"/>
                <w:sz w:val="16"/>
                <w:szCs w:val="16"/>
              </w:rPr>
              <w:t>10.60</w:t>
            </w:r>
          </w:p>
        </w:tc>
        <w:tc>
          <w:tcPr>
            <w:tcW w:w="1008" w:type="dxa"/>
            <w:vAlign w:val="center"/>
            <w:hideMark/>
          </w:tcPr>
          <w:p w14:paraId="0D24F0CD"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2E6FFA32" w14:textId="77777777" w:rsidTr="00F555E9">
        <w:trPr>
          <w:trHeight w:val="180"/>
        </w:trPr>
        <w:tc>
          <w:tcPr>
            <w:tcW w:w="360" w:type="dxa"/>
            <w:vAlign w:val="center"/>
            <w:hideMark/>
          </w:tcPr>
          <w:p w14:paraId="13C182AD" w14:textId="77777777" w:rsidR="00E42721" w:rsidRPr="0063304A" w:rsidRDefault="00E42721" w:rsidP="00F555E9">
            <w:pPr>
              <w:snapToGrid w:val="0"/>
              <w:rPr>
                <w:sz w:val="16"/>
                <w:szCs w:val="16"/>
              </w:rPr>
            </w:pPr>
            <w:r w:rsidRPr="0063304A">
              <w:rPr>
                <w:color w:val="000000"/>
                <w:sz w:val="16"/>
                <w:szCs w:val="16"/>
              </w:rPr>
              <w:t>1357</w:t>
            </w:r>
          </w:p>
        </w:tc>
        <w:tc>
          <w:tcPr>
            <w:tcW w:w="864" w:type="dxa"/>
            <w:vAlign w:val="center"/>
            <w:hideMark/>
          </w:tcPr>
          <w:p w14:paraId="01BEDEA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2712C5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ABE3CB5"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F2B99FD"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16BF35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0672CDA"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130818F"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4CE72709" w14:textId="77777777" w:rsidR="00E42721" w:rsidRPr="009B3DCC" w:rsidRDefault="00E42721" w:rsidP="00F555E9">
            <w:pPr>
              <w:snapToGrid w:val="0"/>
              <w:jc w:val="center"/>
              <w:rPr>
                <w:sz w:val="16"/>
                <w:szCs w:val="16"/>
              </w:rPr>
            </w:pPr>
            <w:r w:rsidRPr="00266687">
              <w:rPr>
                <w:color w:val="000000"/>
                <w:sz w:val="16"/>
                <w:szCs w:val="16"/>
              </w:rPr>
              <w:t>2.00</w:t>
            </w:r>
          </w:p>
        </w:tc>
        <w:tc>
          <w:tcPr>
            <w:tcW w:w="1008" w:type="dxa"/>
            <w:vAlign w:val="center"/>
            <w:hideMark/>
          </w:tcPr>
          <w:p w14:paraId="5AD1672C"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6C9DF86F" w14:textId="77777777" w:rsidTr="00F555E9">
        <w:trPr>
          <w:trHeight w:val="165"/>
        </w:trPr>
        <w:tc>
          <w:tcPr>
            <w:tcW w:w="360" w:type="dxa"/>
            <w:vAlign w:val="center"/>
            <w:hideMark/>
          </w:tcPr>
          <w:p w14:paraId="18DE29A2" w14:textId="77777777" w:rsidR="00E42721" w:rsidRPr="0063304A" w:rsidRDefault="00E42721" w:rsidP="00F555E9">
            <w:pPr>
              <w:snapToGrid w:val="0"/>
              <w:rPr>
                <w:sz w:val="16"/>
                <w:szCs w:val="16"/>
              </w:rPr>
            </w:pPr>
            <w:r w:rsidRPr="0063304A">
              <w:rPr>
                <w:color w:val="000000"/>
                <w:sz w:val="16"/>
                <w:szCs w:val="16"/>
              </w:rPr>
              <w:t>1358</w:t>
            </w:r>
          </w:p>
        </w:tc>
        <w:tc>
          <w:tcPr>
            <w:tcW w:w="864" w:type="dxa"/>
            <w:vAlign w:val="center"/>
            <w:hideMark/>
          </w:tcPr>
          <w:p w14:paraId="1DEFDAAF"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A53335"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AA449A"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0816CBAC"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6D90458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2C8F15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DE61CF"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4B5AEA36" w14:textId="77777777" w:rsidR="00E42721" w:rsidRPr="009B3DCC" w:rsidRDefault="00E42721" w:rsidP="00F555E9">
            <w:pPr>
              <w:snapToGrid w:val="0"/>
              <w:jc w:val="center"/>
              <w:rPr>
                <w:sz w:val="16"/>
                <w:szCs w:val="16"/>
              </w:rPr>
            </w:pPr>
            <w:r w:rsidRPr="00266687">
              <w:rPr>
                <w:color w:val="000000"/>
                <w:sz w:val="16"/>
                <w:szCs w:val="16"/>
              </w:rPr>
              <w:t>2.40</w:t>
            </w:r>
          </w:p>
        </w:tc>
        <w:tc>
          <w:tcPr>
            <w:tcW w:w="1008" w:type="dxa"/>
            <w:vAlign w:val="center"/>
            <w:hideMark/>
          </w:tcPr>
          <w:p w14:paraId="79D7F34E"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4F688D20" w14:textId="77777777" w:rsidTr="00F555E9">
        <w:trPr>
          <w:trHeight w:val="165"/>
        </w:trPr>
        <w:tc>
          <w:tcPr>
            <w:tcW w:w="360" w:type="dxa"/>
            <w:vAlign w:val="center"/>
            <w:hideMark/>
          </w:tcPr>
          <w:p w14:paraId="0350B955" w14:textId="77777777" w:rsidR="00E42721" w:rsidRPr="0063304A" w:rsidRDefault="00E42721" w:rsidP="00F555E9">
            <w:pPr>
              <w:snapToGrid w:val="0"/>
              <w:rPr>
                <w:sz w:val="16"/>
                <w:szCs w:val="16"/>
              </w:rPr>
            </w:pPr>
            <w:r w:rsidRPr="0063304A">
              <w:rPr>
                <w:color w:val="000000"/>
                <w:sz w:val="16"/>
                <w:szCs w:val="16"/>
              </w:rPr>
              <w:t>1359</w:t>
            </w:r>
          </w:p>
        </w:tc>
        <w:tc>
          <w:tcPr>
            <w:tcW w:w="864" w:type="dxa"/>
            <w:vAlign w:val="center"/>
            <w:hideMark/>
          </w:tcPr>
          <w:p w14:paraId="4AE2A0D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341ED7D"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40D5E3" w14:textId="77777777" w:rsidR="00E42721" w:rsidRPr="009B3DCC" w:rsidRDefault="00E42721" w:rsidP="00F555E9">
            <w:pPr>
              <w:snapToGrid w:val="0"/>
              <w:jc w:val="center"/>
              <w:rPr>
                <w:sz w:val="16"/>
                <w:szCs w:val="16"/>
              </w:rPr>
            </w:pPr>
            <w:r w:rsidRPr="00266687">
              <w:rPr>
                <w:color w:val="000000"/>
                <w:sz w:val="16"/>
                <w:szCs w:val="16"/>
              </w:rPr>
              <w:t>329</w:t>
            </w:r>
          </w:p>
        </w:tc>
        <w:tc>
          <w:tcPr>
            <w:tcW w:w="1008" w:type="dxa"/>
            <w:vAlign w:val="center"/>
            <w:hideMark/>
          </w:tcPr>
          <w:p w14:paraId="295A3A83" w14:textId="77777777" w:rsidR="00E42721" w:rsidRPr="009B3DCC" w:rsidRDefault="00E42721" w:rsidP="00F555E9">
            <w:pPr>
              <w:snapToGrid w:val="0"/>
              <w:jc w:val="center"/>
              <w:rPr>
                <w:sz w:val="16"/>
                <w:szCs w:val="16"/>
              </w:rPr>
            </w:pPr>
            <w:r w:rsidRPr="00266687">
              <w:rPr>
                <w:color w:val="000000"/>
                <w:sz w:val="16"/>
                <w:szCs w:val="16"/>
              </w:rPr>
              <w:t>1995-07-18</w:t>
            </w:r>
          </w:p>
        </w:tc>
        <w:tc>
          <w:tcPr>
            <w:tcW w:w="1008" w:type="dxa"/>
            <w:vAlign w:val="center"/>
            <w:hideMark/>
          </w:tcPr>
          <w:p w14:paraId="05836D4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E045E1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89B5B26"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B0487C2" w14:textId="77777777" w:rsidR="00E42721" w:rsidRPr="009B3DCC" w:rsidRDefault="00E42721" w:rsidP="00F555E9">
            <w:pPr>
              <w:snapToGrid w:val="0"/>
              <w:jc w:val="center"/>
              <w:rPr>
                <w:sz w:val="16"/>
                <w:szCs w:val="16"/>
              </w:rPr>
            </w:pPr>
            <w:r w:rsidRPr="00266687">
              <w:rPr>
                <w:color w:val="000000"/>
                <w:sz w:val="16"/>
                <w:szCs w:val="16"/>
              </w:rPr>
              <w:t>2.90</w:t>
            </w:r>
          </w:p>
        </w:tc>
        <w:tc>
          <w:tcPr>
            <w:tcW w:w="1008" w:type="dxa"/>
            <w:vAlign w:val="center"/>
            <w:hideMark/>
          </w:tcPr>
          <w:p w14:paraId="27D91E35" w14:textId="77777777" w:rsidR="00E42721" w:rsidRPr="009B3DCC" w:rsidRDefault="00E42721" w:rsidP="00F555E9">
            <w:pPr>
              <w:snapToGrid w:val="0"/>
              <w:jc w:val="center"/>
              <w:rPr>
                <w:sz w:val="16"/>
                <w:szCs w:val="16"/>
              </w:rPr>
            </w:pPr>
            <w:r w:rsidRPr="00266687">
              <w:rPr>
                <w:color w:val="000000"/>
                <w:sz w:val="16"/>
                <w:szCs w:val="16"/>
              </w:rPr>
              <w:t>4.60</w:t>
            </w:r>
          </w:p>
        </w:tc>
      </w:tr>
      <w:tr w:rsidR="00E42721" w:rsidRPr="009B3DCC" w14:paraId="5F4C2154" w14:textId="77777777" w:rsidTr="00F555E9">
        <w:trPr>
          <w:trHeight w:val="165"/>
        </w:trPr>
        <w:tc>
          <w:tcPr>
            <w:tcW w:w="360" w:type="dxa"/>
            <w:vAlign w:val="center"/>
            <w:hideMark/>
          </w:tcPr>
          <w:p w14:paraId="78FAF577" w14:textId="77777777" w:rsidR="00E42721" w:rsidRPr="0063304A" w:rsidRDefault="00E42721" w:rsidP="00F555E9">
            <w:pPr>
              <w:snapToGrid w:val="0"/>
              <w:rPr>
                <w:sz w:val="16"/>
                <w:szCs w:val="16"/>
              </w:rPr>
            </w:pPr>
            <w:r w:rsidRPr="0063304A">
              <w:rPr>
                <w:color w:val="000000"/>
                <w:sz w:val="16"/>
                <w:szCs w:val="16"/>
              </w:rPr>
              <w:t>1360</w:t>
            </w:r>
          </w:p>
        </w:tc>
        <w:tc>
          <w:tcPr>
            <w:tcW w:w="864" w:type="dxa"/>
            <w:vAlign w:val="center"/>
            <w:hideMark/>
          </w:tcPr>
          <w:p w14:paraId="4EA7C53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5450FD2"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57C9A0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682E7F05"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CBD9A7"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969B8A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7DDC877"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2260695B" w14:textId="77777777" w:rsidR="00E42721" w:rsidRPr="009B3DCC" w:rsidRDefault="00E42721" w:rsidP="00F555E9">
            <w:pPr>
              <w:snapToGrid w:val="0"/>
              <w:jc w:val="center"/>
              <w:rPr>
                <w:sz w:val="16"/>
                <w:szCs w:val="16"/>
              </w:rPr>
            </w:pPr>
            <w:r w:rsidRPr="00266687">
              <w:rPr>
                <w:color w:val="000000"/>
                <w:sz w:val="16"/>
                <w:szCs w:val="16"/>
              </w:rPr>
              <w:t>3.20</w:t>
            </w:r>
          </w:p>
        </w:tc>
        <w:tc>
          <w:tcPr>
            <w:tcW w:w="1008" w:type="dxa"/>
            <w:vAlign w:val="center"/>
            <w:hideMark/>
          </w:tcPr>
          <w:p w14:paraId="67B67FA7"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04CEC3DA" w14:textId="77777777" w:rsidTr="00F555E9">
        <w:trPr>
          <w:trHeight w:val="165"/>
        </w:trPr>
        <w:tc>
          <w:tcPr>
            <w:tcW w:w="360" w:type="dxa"/>
            <w:vAlign w:val="center"/>
            <w:hideMark/>
          </w:tcPr>
          <w:p w14:paraId="06A7706E" w14:textId="77777777" w:rsidR="00E42721" w:rsidRPr="0063304A" w:rsidRDefault="00E42721" w:rsidP="00F555E9">
            <w:pPr>
              <w:snapToGrid w:val="0"/>
              <w:rPr>
                <w:sz w:val="16"/>
                <w:szCs w:val="16"/>
              </w:rPr>
            </w:pPr>
            <w:r w:rsidRPr="0063304A">
              <w:rPr>
                <w:color w:val="000000"/>
                <w:sz w:val="16"/>
                <w:szCs w:val="16"/>
              </w:rPr>
              <w:t>1361</w:t>
            </w:r>
          </w:p>
        </w:tc>
        <w:tc>
          <w:tcPr>
            <w:tcW w:w="864" w:type="dxa"/>
            <w:vAlign w:val="center"/>
            <w:hideMark/>
          </w:tcPr>
          <w:p w14:paraId="6090E86D"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32318DD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21B4EB1"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5CA6B11E"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01E5BD6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5A06C7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566DECB8"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521F375E" w14:textId="77777777" w:rsidR="00E42721" w:rsidRPr="009B3DCC" w:rsidRDefault="00E42721" w:rsidP="00F555E9">
            <w:pPr>
              <w:snapToGrid w:val="0"/>
              <w:jc w:val="center"/>
              <w:rPr>
                <w:sz w:val="16"/>
                <w:szCs w:val="16"/>
              </w:rPr>
            </w:pPr>
            <w:r w:rsidRPr="00266687">
              <w:rPr>
                <w:color w:val="000000"/>
                <w:sz w:val="16"/>
                <w:szCs w:val="16"/>
              </w:rPr>
              <w:t>4.80</w:t>
            </w:r>
          </w:p>
        </w:tc>
        <w:tc>
          <w:tcPr>
            <w:tcW w:w="1008" w:type="dxa"/>
            <w:vAlign w:val="center"/>
            <w:hideMark/>
          </w:tcPr>
          <w:p w14:paraId="129BF9E7" w14:textId="77777777" w:rsidR="00E42721" w:rsidRPr="009B3DCC" w:rsidRDefault="00E42721" w:rsidP="00F555E9">
            <w:pPr>
              <w:snapToGrid w:val="0"/>
              <w:jc w:val="center"/>
              <w:rPr>
                <w:sz w:val="16"/>
                <w:szCs w:val="16"/>
              </w:rPr>
            </w:pPr>
            <w:r w:rsidRPr="00266687">
              <w:rPr>
                <w:color w:val="000000"/>
                <w:sz w:val="16"/>
                <w:szCs w:val="16"/>
              </w:rPr>
              <w:t>3.10</w:t>
            </w:r>
          </w:p>
        </w:tc>
      </w:tr>
      <w:tr w:rsidR="00E42721" w:rsidRPr="009B3DCC" w14:paraId="66C3CC0D" w14:textId="77777777" w:rsidTr="00F555E9">
        <w:trPr>
          <w:trHeight w:val="165"/>
        </w:trPr>
        <w:tc>
          <w:tcPr>
            <w:tcW w:w="360" w:type="dxa"/>
            <w:vAlign w:val="center"/>
            <w:hideMark/>
          </w:tcPr>
          <w:p w14:paraId="0B3C26C4" w14:textId="77777777" w:rsidR="00E42721" w:rsidRPr="0063304A" w:rsidRDefault="00E42721" w:rsidP="00F555E9">
            <w:pPr>
              <w:snapToGrid w:val="0"/>
              <w:rPr>
                <w:sz w:val="16"/>
                <w:szCs w:val="16"/>
              </w:rPr>
            </w:pPr>
            <w:r w:rsidRPr="0063304A">
              <w:rPr>
                <w:color w:val="000000"/>
                <w:sz w:val="16"/>
                <w:szCs w:val="16"/>
              </w:rPr>
              <w:t>1362</w:t>
            </w:r>
          </w:p>
        </w:tc>
        <w:tc>
          <w:tcPr>
            <w:tcW w:w="864" w:type="dxa"/>
            <w:vAlign w:val="center"/>
            <w:hideMark/>
          </w:tcPr>
          <w:p w14:paraId="1DA7D2E5"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A525CA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4BA4F9C" w14:textId="77777777" w:rsidR="00E42721" w:rsidRPr="009B3DCC" w:rsidRDefault="00E42721" w:rsidP="00F555E9">
            <w:pPr>
              <w:snapToGrid w:val="0"/>
              <w:jc w:val="center"/>
              <w:rPr>
                <w:sz w:val="16"/>
                <w:szCs w:val="16"/>
              </w:rPr>
            </w:pPr>
            <w:r w:rsidRPr="00266687">
              <w:rPr>
                <w:color w:val="000000"/>
                <w:sz w:val="16"/>
                <w:szCs w:val="16"/>
              </w:rPr>
              <w:t>330</w:t>
            </w:r>
          </w:p>
        </w:tc>
        <w:tc>
          <w:tcPr>
            <w:tcW w:w="1008" w:type="dxa"/>
            <w:vAlign w:val="center"/>
            <w:hideMark/>
          </w:tcPr>
          <w:p w14:paraId="0A8CE9B1" w14:textId="77777777" w:rsidR="00E42721" w:rsidRPr="009B3DCC" w:rsidRDefault="00E42721" w:rsidP="00F555E9">
            <w:pPr>
              <w:snapToGrid w:val="0"/>
              <w:jc w:val="center"/>
              <w:rPr>
                <w:sz w:val="16"/>
                <w:szCs w:val="16"/>
              </w:rPr>
            </w:pPr>
            <w:r w:rsidRPr="00266687">
              <w:rPr>
                <w:color w:val="000000"/>
                <w:sz w:val="16"/>
                <w:szCs w:val="16"/>
              </w:rPr>
              <w:t>1995-07-27</w:t>
            </w:r>
          </w:p>
        </w:tc>
        <w:tc>
          <w:tcPr>
            <w:tcW w:w="1008" w:type="dxa"/>
            <w:vAlign w:val="center"/>
            <w:hideMark/>
          </w:tcPr>
          <w:p w14:paraId="5AEDF2DB"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758AA74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3413CD1"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58C703E7" w14:textId="77777777" w:rsidR="00E42721" w:rsidRPr="009B3DCC" w:rsidRDefault="00E42721" w:rsidP="00F555E9">
            <w:pPr>
              <w:snapToGrid w:val="0"/>
              <w:jc w:val="center"/>
              <w:rPr>
                <w:sz w:val="16"/>
                <w:szCs w:val="16"/>
              </w:rPr>
            </w:pPr>
            <w:r w:rsidRPr="00266687">
              <w:rPr>
                <w:color w:val="000000"/>
                <w:sz w:val="16"/>
                <w:szCs w:val="16"/>
              </w:rPr>
              <w:t>3.80</w:t>
            </w:r>
          </w:p>
        </w:tc>
        <w:tc>
          <w:tcPr>
            <w:tcW w:w="1008" w:type="dxa"/>
            <w:vAlign w:val="center"/>
            <w:hideMark/>
          </w:tcPr>
          <w:p w14:paraId="65ED96EC" w14:textId="77777777" w:rsidR="00E42721" w:rsidRPr="009B3DCC" w:rsidRDefault="00E42721" w:rsidP="00F555E9">
            <w:pPr>
              <w:snapToGrid w:val="0"/>
              <w:jc w:val="center"/>
              <w:rPr>
                <w:sz w:val="16"/>
                <w:szCs w:val="16"/>
              </w:rPr>
            </w:pPr>
            <w:r w:rsidRPr="00266687">
              <w:rPr>
                <w:color w:val="000000"/>
                <w:sz w:val="16"/>
                <w:szCs w:val="16"/>
              </w:rPr>
              <w:t>4.10</w:t>
            </w:r>
          </w:p>
        </w:tc>
      </w:tr>
      <w:tr w:rsidR="00E42721" w:rsidRPr="009B3DCC" w14:paraId="687703F7" w14:textId="77777777" w:rsidTr="00F555E9">
        <w:trPr>
          <w:trHeight w:val="165"/>
        </w:trPr>
        <w:tc>
          <w:tcPr>
            <w:tcW w:w="360" w:type="dxa"/>
            <w:vAlign w:val="center"/>
            <w:hideMark/>
          </w:tcPr>
          <w:p w14:paraId="0077F348" w14:textId="77777777" w:rsidR="00E42721" w:rsidRPr="0063304A" w:rsidRDefault="00E42721" w:rsidP="00F555E9">
            <w:pPr>
              <w:snapToGrid w:val="0"/>
              <w:rPr>
                <w:sz w:val="16"/>
                <w:szCs w:val="16"/>
              </w:rPr>
            </w:pPr>
            <w:r w:rsidRPr="0063304A">
              <w:rPr>
                <w:color w:val="000000"/>
                <w:sz w:val="16"/>
                <w:szCs w:val="16"/>
              </w:rPr>
              <w:t>1363</w:t>
            </w:r>
          </w:p>
        </w:tc>
        <w:tc>
          <w:tcPr>
            <w:tcW w:w="864" w:type="dxa"/>
            <w:vAlign w:val="center"/>
            <w:hideMark/>
          </w:tcPr>
          <w:p w14:paraId="14BCBB7E"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7719C4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C861EE9"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505CA62D"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0D5FE01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225BB9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9A376A"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734CDA1C" w14:textId="77777777" w:rsidR="00E42721" w:rsidRPr="009B3DCC" w:rsidRDefault="00E42721" w:rsidP="00F555E9">
            <w:pPr>
              <w:snapToGrid w:val="0"/>
              <w:jc w:val="center"/>
              <w:rPr>
                <w:sz w:val="16"/>
                <w:szCs w:val="16"/>
              </w:rPr>
            </w:pPr>
            <w:r w:rsidRPr="00266687">
              <w:rPr>
                <w:color w:val="000000"/>
                <w:sz w:val="16"/>
                <w:szCs w:val="16"/>
              </w:rPr>
              <w:t>3.00</w:t>
            </w:r>
          </w:p>
        </w:tc>
        <w:tc>
          <w:tcPr>
            <w:tcW w:w="1008" w:type="dxa"/>
            <w:vAlign w:val="center"/>
            <w:hideMark/>
          </w:tcPr>
          <w:p w14:paraId="66586712"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1180D4D4" w14:textId="77777777" w:rsidTr="00F555E9">
        <w:trPr>
          <w:trHeight w:val="165"/>
        </w:trPr>
        <w:tc>
          <w:tcPr>
            <w:tcW w:w="360" w:type="dxa"/>
            <w:vAlign w:val="center"/>
            <w:hideMark/>
          </w:tcPr>
          <w:p w14:paraId="38E0002F" w14:textId="77777777" w:rsidR="00E42721" w:rsidRPr="0063304A" w:rsidRDefault="00E42721" w:rsidP="00F555E9">
            <w:pPr>
              <w:snapToGrid w:val="0"/>
              <w:rPr>
                <w:sz w:val="16"/>
                <w:szCs w:val="16"/>
              </w:rPr>
            </w:pPr>
            <w:r w:rsidRPr="0063304A">
              <w:rPr>
                <w:color w:val="000000"/>
                <w:sz w:val="16"/>
                <w:szCs w:val="16"/>
              </w:rPr>
              <w:t>1364</w:t>
            </w:r>
          </w:p>
        </w:tc>
        <w:tc>
          <w:tcPr>
            <w:tcW w:w="864" w:type="dxa"/>
            <w:vAlign w:val="center"/>
            <w:hideMark/>
          </w:tcPr>
          <w:p w14:paraId="0473E2AB"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CCB7A8F"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529A1E1"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39341E2A"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1F75FA8A"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0C194C5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1924EAB"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4E0BE47" w14:textId="77777777" w:rsidR="00E42721" w:rsidRPr="009B3DCC" w:rsidRDefault="00E42721" w:rsidP="00F555E9">
            <w:pPr>
              <w:snapToGrid w:val="0"/>
              <w:jc w:val="center"/>
              <w:rPr>
                <w:sz w:val="16"/>
                <w:szCs w:val="16"/>
              </w:rPr>
            </w:pPr>
            <w:r w:rsidRPr="00266687">
              <w:rPr>
                <w:color w:val="000000"/>
                <w:sz w:val="16"/>
                <w:szCs w:val="16"/>
              </w:rPr>
              <w:t>5.70</w:t>
            </w:r>
          </w:p>
        </w:tc>
        <w:tc>
          <w:tcPr>
            <w:tcW w:w="1008" w:type="dxa"/>
            <w:vAlign w:val="center"/>
            <w:hideMark/>
          </w:tcPr>
          <w:p w14:paraId="5CF0808F" w14:textId="77777777" w:rsidR="00E42721" w:rsidRPr="009B3DCC" w:rsidRDefault="00E42721" w:rsidP="00F555E9">
            <w:pPr>
              <w:snapToGrid w:val="0"/>
              <w:jc w:val="center"/>
              <w:rPr>
                <w:sz w:val="16"/>
                <w:szCs w:val="16"/>
              </w:rPr>
            </w:pPr>
            <w:r w:rsidRPr="00266687">
              <w:rPr>
                <w:color w:val="000000"/>
                <w:sz w:val="16"/>
                <w:szCs w:val="16"/>
              </w:rPr>
              <w:t>2.50</w:t>
            </w:r>
          </w:p>
        </w:tc>
      </w:tr>
      <w:tr w:rsidR="00E42721" w:rsidRPr="009B3DCC" w14:paraId="1868FE53" w14:textId="77777777" w:rsidTr="00F555E9">
        <w:trPr>
          <w:trHeight w:val="165"/>
        </w:trPr>
        <w:tc>
          <w:tcPr>
            <w:tcW w:w="360" w:type="dxa"/>
            <w:vAlign w:val="center"/>
            <w:hideMark/>
          </w:tcPr>
          <w:p w14:paraId="16718B8E" w14:textId="77777777" w:rsidR="00E42721" w:rsidRPr="0063304A" w:rsidRDefault="00E42721" w:rsidP="00F555E9">
            <w:pPr>
              <w:snapToGrid w:val="0"/>
              <w:rPr>
                <w:sz w:val="16"/>
                <w:szCs w:val="16"/>
              </w:rPr>
            </w:pPr>
            <w:r w:rsidRPr="0063304A">
              <w:rPr>
                <w:color w:val="000000"/>
                <w:sz w:val="16"/>
                <w:szCs w:val="16"/>
              </w:rPr>
              <w:t>1365</w:t>
            </w:r>
          </w:p>
        </w:tc>
        <w:tc>
          <w:tcPr>
            <w:tcW w:w="864" w:type="dxa"/>
            <w:vAlign w:val="center"/>
            <w:hideMark/>
          </w:tcPr>
          <w:p w14:paraId="1D03857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B2375D4"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A6C12D2" w14:textId="77777777" w:rsidR="00E42721" w:rsidRPr="009B3DCC" w:rsidRDefault="00E42721" w:rsidP="00F555E9">
            <w:pPr>
              <w:snapToGrid w:val="0"/>
              <w:jc w:val="center"/>
              <w:rPr>
                <w:sz w:val="16"/>
                <w:szCs w:val="16"/>
              </w:rPr>
            </w:pPr>
            <w:r w:rsidRPr="00266687">
              <w:rPr>
                <w:color w:val="000000"/>
                <w:sz w:val="16"/>
                <w:szCs w:val="16"/>
              </w:rPr>
              <w:t>331</w:t>
            </w:r>
          </w:p>
        </w:tc>
        <w:tc>
          <w:tcPr>
            <w:tcW w:w="1008" w:type="dxa"/>
            <w:vAlign w:val="center"/>
            <w:hideMark/>
          </w:tcPr>
          <w:p w14:paraId="6F1ABCBB" w14:textId="77777777" w:rsidR="00E42721" w:rsidRPr="009B3DCC" w:rsidRDefault="00E42721" w:rsidP="00F555E9">
            <w:pPr>
              <w:snapToGrid w:val="0"/>
              <w:jc w:val="center"/>
              <w:rPr>
                <w:sz w:val="16"/>
                <w:szCs w:val="16"/>
              </w:rPr>
            </w:pPr>
            <w:r w:rsidRPr="00266687">
              <w:rPr>
                <w:color w:val="000000"/>
                <w:sz w:val="16"/>
                <w:szCs w:val="16"/>
              </w:rPr>
              <w:t>1995-08-01</w:t>
            </w:r>
          </w:p>
        </w:tc>
        <w:tc>
          <w:tcPr>
            <w:tcW w:w="1008" w:type="dxa"/>
            <w:vAlign w:val="center"/>
            <w:hideMark/>
          </w:tcPr>
          <w:p w14:paraId="6FC745D8"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4ACF6FAC"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2FBEB3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657C16CA" w14:textId="77777777" w:rsidR="00E42721" w:rsidRPr="009B3DCC" w:rsidRDefault="00E42721" w:rsidP="00F555E9">
            <w:pPr>
              <w:snapToGrid w:val="0"/>
              <w:jc w:val="center"/>
              <w:rPr>
                <w:sz w:val="16"/>
                <w:szCs w:val="16"/>
              </w:rPr>
            </w:pPr>
            <w:r w:rsidRPr="00266687">
              <w:rPr>
                <w:color w:val="000000"/>
                <w:sz w:val="16"/>
                <w:szCs w:val="16"/>
              </w:rPr>
              <w:t>6.70</w:t>
            </w:r>
          </w:p>
        </w:tc>
        <w:tc>
          <w:tcPr>
            <w:tcW w:w="1008" w:type="dxa"/>
            <w:vAlign w:val="center"/>
            <w:hideMark/>
          </w:tcPr>
          <w:p w14:paraId="648333D9" w14:textId="77777777" w:rsidR="00E42721" w:rsidRPr="009B3DCC" w:rsidRDefault="00E42721" w:rsidP="00F555E9">
            <w:pPr>
              <w:snapToGrid w:val="0"/>
              <w:jc w:val="center"/>
              <w:rPr>
                <w:sz w:val="16"/>
                <w:szCs w:val="16"/>
              </w:rPr>
            </w:pPr>
            <w:r w:rsidRPr="00266687">
              <w:rPr>
                <w:color w:val="000000"/>
                <w:sz w:val="16"/>
                <w:szCs w:val="16"/>
              </w:rPr>
              <w:t>3.40</w:t>
            </w:r>
          </w:p>
        </w:tc>
      </w:tr>
      <w:tr w:rsidR="00E42721" w:rsidRPr="009B3DCC" w14:paraId="1C130D80" w14:textId="77777777" w:rsidTr="00F555E9">
        <w:trPr>
          <w:trHeight w:val="165"/>
        </w:trPr>
        <w:tc>
          <w:tcPr>
            <w:tcW w:w="360" w:type="dxa"/>
            <w:vAlign w:val="center"/>
            <w:hideMark/>
          </w:tcPr>
          <w:p w14:paraId="0EF17E9C" w14:textId="77777777" w:rsidR="00E42721" w:rsidRPr="0063304A" w:rsidRDefault="00E42721" w:rsidP="00F555E9">
            <w:pPr>
              <w:snapToGrid w:val="0"/>
              <w:rPr>
                <w:sz w:val="16"/>
                <w:szCs w:val="16"/>
              </w:rPr>
            </w:pPr>
            <w:r w:rsidRPr="0063304A">
              <w:rPr>
                <w:color w:val="000000"/>
                <w:sz w:val="16"/>
                <w:szCs w:val="16"/>
              </w:rPr>
              <w:t>1366</w:t>
            </w:r>
          </w:p>
        </w:tc>
        <w:tc>
          <w:tcPr>
            <w:tcW w:w="864" w:type="dxa"/>
            <w:vAlign w:val="center"/>
            <w:hideMark/>
          </w:tcPr>
          <w:p w14:paraId="6192F2F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D7F2AAB"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294CC84"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176E175"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58B428E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2933417"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44212F9"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65DEB245" w14:textId="77777777" w:rsidR="00E42721" w:rsidRPr="009B3DCC" w:rsidRDefault="00E42721" w:rsidP="00F555E9">
            <w:pPr>
              <w:snapToGrid w:val="0"/>
              <w:jc w:val="center"/>
              <w:rPr>
                <w:sz w:val="16"/>
                <w:szCs w:val="16"/>
              </w:rPr>
            </w:pPr>
            <w:r w:rsidRPr="00266687">
              <w:rPr>
                <w:color w:val="000000"/>
                <w:sz w:val="16"/>
                <w:szCs w:val="16"/>
              </w:rPr>
              <w:t>5.60</w:t>
            </w:r>
          </w:p>
        </w:tc>
        <w:tc>
          <w:tcPr>
            <w:tcW w:w="1008" w:type="dxa"/>
            <w:vAlign w:val="center"/>
            <w:hideMark/>
          </w:tcPr>
          <w:p w14:paraId="2B69FCC6"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49A5C17" w14:textId="77777777" w:rsidTr="00F555E9">
        <w:trPr>
          <w:trHeight w:val="165"/>
        </w:trPr>
        <w:tc>
          <w:tcPr>
            <w:tcW w:w="360" w:type="dxa"/>
            <w:vAlign w:val="center"/>
            <w:hideMark/>
          </w:tcPr>
          <w:p w14:paraId="21F9AB9D" w14:textId="77777777" w:rsidR="00E42721" w:rsidRPr="0063304A" w:rsidRDefault="00E42721" w:rsidP="00F555E9">
            <w:pPr>
              <w:snapToGrid w:val="0"/>
              <w:rPr>
                <w:sz w:val="16"/>
                <w:szCs w:val="16"/>
              </w:rPr>
            </w:pPr>
            <w:r w:rsidRPr="0063304A">
              <w:rPr>
                <w:color w:val="000000"/>
                <w:sz w:val="16"/>
                <w:szCs w:val="16"/>
              </w:rPr>
              <w:t>1367</w:t>
            </w:r>
          </w:p>
        </w:tc>
        <w:tc>
          <w:tcPr>
            <w:tcW w:w="864" w:type="dxa"/>
            <w:vAlign w:val="center"/>
            <w:hideMark/>
          </w:tcPr>
          <w:p w14:paraId="02395DC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DCFA0E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15C1F80"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63145CB"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B4F63D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6FB65345"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0A57D4C"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7C49092" w14:textId="77777777" w:rsidR="00E42721" w:rsidRPr="009B3DCC" w:rsidRDefault="00E42721" w:rsidP="00F555E9">
            <w:pPr>
              <w:snapToGrid w:val="0"/>
              <w:jc w:val="center"/>
              <w:rPr>
                <w:sz w:val="16"/>
                <w:szCs w:val="16"/>
              </w:rPr>
            </w:pPr>
            <w:r w:rsidRPr="00266687">
              <w:rPr>
                <w:color w:val="000000"/>
                <w:sz w:val="16"/>
                <w:szCs w:val="16"/>
              </w:rPr>
              <w:t>8.60</w:t>
            </w:r>
          </w:p>
        </w:tc>
        <w:tc>
          <w:tcPr>
            <w:tcW w:w="1008" w:type="dxa"/>
            <w:vAlign w:val="center"/>
            <w:hideMark/>
          </w:tcPr>
          <w:p w14:paraId="3AEB0137"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1FB232DA" w14:textId="77777777" w:rsidTr="00F555E9">
        <w:trPr>
          <w:trHeight w:val="165"/>
        </w:trPr>
        <w:tc>
          <w:tcPr>
            <w:tcW w:w="360" w:type="dxa"/>
            <w:vAlign w:val="center"/>
            <w:hideMark/>
          </w:tcPr>
          <w:p w14:paraId="10CBD8A4" w14:textId="77777777" w:rsidR="00E42721" w:rsidRPr="0063304A" w:rsidRDefault="00E42721" w:rsidP="00F555E9">
            <w:pPr>
              <w:snapToGrid w:val="0"/>
              <w:rPr>
                <w:sz w:val="16"/>
                <w:szCs w:val="16"/>
              </w:rPr>
            </w:pPr>
            <w:r w:rsidRPr="0063304A">
              <w:rPr>
                <w:color w:val="000000"/>
                <w:sz w:val="16"/>
                <w:szCs w:val="16"/>
              </w:rPr>
              <w:t>1368</w:t>
            </w:r>
          </w:p>
        </w:tc>
        <w:tc>
          <w:tcPr>
            <w:tcW w:w="864" w:type="dxa"/>
            <w:vAlign w:val="center"/>
            <w:hideMark/>
          </w:tcPr>
          <w:p w14:paraId="7742CFD6"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592C30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0F588C87" w14:textId="77777777" w:rsidR="00E42721" w:rsidRPr="009B3DCC" w:rsidRDefault="00E42721" w:rsidP="00F555E9">
            <w:pPr>
              <w:snapToGrid w:val="0"/>
              <w:jc w:val="center"/>
              <w:rPr>
                <w:sz w:val="16"/>
                <w:szCs w:val="16"/>
              </w:rPr>
            </w:pPr>
            <w:r w:rsidRPr="00266687">
              <w:rPr>
                <w:color w:val="000000"/>
                <w:sz w:val="16"/>
                <w:szCs w:val="16"/>
              </w:rPr>
              <w:t>332</w:t>
            </w:r>
          </w:p>
        </w:tc>
        <w:tc>
          <w:tcPr>
            <w:tcW w:w="1008" w:type="dxa"/>
            <w:vAlign w:val="center"/>
            <w:hideMark/>
          </w:tcPr>
          <w:p w14:paraId="5313D409" w14:textId="77777777" w:rsidR="00E42721" w:rsidRPr="009B3DCC" w:rsidRDefault="00E42721" w:rsidP="00F555E9">
            <w:pPr>
              <w:snapToGrid w:val="0"/>
              <w:jc w:val="center"/>
              <w:rPr>
                <w:sz w:val="16"/>
                <w:szCs w:val="16"/>
              </w:rPr>
            </w:pPr>
            <w:r w:rsidRPr="00266687">
              <w:rPr>
                <w:color w:val="000000"/>
                <w:sz w:val="16"/>
                <w:szCs w:val="16"/>
              </w:rPr>
              <w:t>1995-08-08</w:t>
            </w:r>
          </w:p>
        </w:tc>
        <w:tc>
          <w:tcPr>
            <w:tcW w:w="1008" w:type="dxa"/>
            <w:vAlign w:val="center"/>
            <w:hideMark/>
          </w:tcPr>
          <w:p w14:paraId="3ABA319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40C486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642E1F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3EE30025"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25894F41" w14:textId="77777777" w:rsidR="00E42721" w:rsidRPr="009B3DCC" w:rsidRDefault="00E42721" w:rsidP="00F555E9">
            <w:pPr>
              <w:snapToGrid w:val="0"/>
              <w:jc w:val="center"/>
              <w:rPr>
                <w:sz w:val="16"/>
                <w:szCs w:val="16"/>
              </w:rPr>
            </w:pPr>
            <w:r w:rsidRPr="00266687">
              <w:rPr>
                <w:color w:val="000000"/>
                <w:sz w:val="16"/>
                <w:szCs w:val="16"/>
              </w:rPr>
              <w:t>3.00</w:t>
            </w:r>
          </w:p>
        </w:tc>
      </w:tr>
      <w:tr w:rsidR="00E42721" w:rsidRPr="009B3DCC" w14:paraId="71AFD328" w14:textId="77777777" w:rsidTr="00F555E9">
        <w:trPr>
          <w:trHeight w:val="165"/>
        </w:trPr>
        <w:tc>
          <w:tcPr>
            <w:tcW w:w="360" w:type="dxa"/>
            <w:vAlign w:val="center"/>
            <w:hideMark/>
          </w:tcPr>
          <w:p w14:paraId="12559E8E" w14:textId="77777777" w:rsidR="00E42721" w:rsidRPr="0063304A" w:rsidRDefault="00E42721" w:rsidP="00F555E9">
            <w:pPr>
              <w:snapToGrid w:val="0"/>
              <w:rPr>
                <w:sz w:val="16"/>
                <w:szCs w:val="16"/>
              </w:rPr>
            </w:pPr>
            <w:r w:rsidRPr="0063304A">
              <w:rPr>
                <w:color w:val="000000"/>
                <w:sz w:val="16"/>
                <w:szCs w:val="16"/>
              </w:rPr>
              <w:t>1369</w:t>
            </w:r>
          </w:p>
        </w:tc>
        <w:tc>
          <w:tcPr>
            <w:tcW w:w="864" w:type="dxa"/>
            <w:vAlign w:val="center"/>
            <w:hideMark/>
          </w:tcPr>
          <w:p w14:paraId="79B05A6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7D889FFE"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7D6EC23D"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D1E9ED1"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ABF66C2"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BD5E81B"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38364686"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153C600B" w14:textId="77777777" w:rsidR="00E42721" w:rsidRPr="009B3DCC" w:rsidRDefault="00E42721" w:rsidP="00F555E9">
            <w:pPr>
              <w:snapToGrid w:val="0"/>
              <w:jc w:val="center"/>
              <w:rPr>
                <w:sz w:val="16"/>
                <w:szCs w:val="16"/>
              </w:rPr>
            </w:pPr>
            <w:r w:rsidRPr="00266687">
              <w:rPr>
                <w:color w:val="000000"/>
                <w:sz w:val="16"/>
                <w:szCs w:val="16"/>
              </w:rPr>
              <w:t>10.50</w:t>
            </w:r>
          </w:p>
        </w:tc>
        <w:tc>
          <w:tcPr>
            <w:tcW w:w="1008" w:type="dxa"/>
            <w:vAlign w:val="center"/>
            <w:hideMark/>
          </w:tcPr>
          <w:p w14:paraId="483D45E9"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1702AF26" w14:textId="77777777" w:rsidTr="00F555E9">
        <w:trPr>
          <w:trHeight w:val="165"/>
        </w:trPr>
        <w:tc>
          <w:tcPr>
            <w:tcW w:w="360" w:type="dxa"/>
            <w:vAlign w:val="center"/>
            <w:hideMark/>
          </w:tcPr>
          <w:p w14:paraId="0144ABBB" w14:textId="77777777" w:rsidR="00E42721" w:rsidRPr="0063304A" w:rsidRDefault="00E42721" w:rsidP="00F555E9">
            <w:pPr>
              <w:snapToGrid w:val="0"/>
              <w:rPr>
                <w:sz w:val="16"/>
                <w:szCs w:val="16"/>
              </w:rPr>
            </w:pPr>
            <w:r w:rsidRPr="0063304A">
              <w:rPr>
                <w:color w:val="000000"/>
                <w:sz w:val="16"/>
                <w:szCs w:val="16"/>
              </w:rPr>
              <w:t>1370</w:t>
            </w:r>
          </w:p>
        </w:tc>
        <w:tc>
          <w:tcPr>
            <w:tcW w:w="864" w:type="dxa"/>
            <w:vAlign w:val="center"/>
            <w:hideMark/>
          </w:tcPr>
          <w:p w14:paraId="427CE4B3"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C5E709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E12DDD9"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14D5AB1F"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64127D35"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45A35E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3D24B4A"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359F1918" w14:textId="77777777" w:rsidR="00E42721" w:rsidRPr="009B3DCC" w:rsidRDefault="00E42721" w:rsidP="00F555E9">
            <w:pPr>
              <w:snapToGrid w:val="0"/>
              <w:jc w:val="center"/>
              <w:rPr>
                <w:sz w:val="16"/>
                <w:szCs w:val="16"/>
              </w:rPr>
            </w:pPr>
            <w:r w:rsidRPr="00266687">
              <w:rPr>
                <w:color w:val="000000"/>
                <w:sz w:val="16"/>
                <w:szCs w:val="16"/>
              </w:rPr>
              <w:t>9.10</w:t>
            </w:r>
          </w:p>
        </w:tc>
        <w:tc>
          <w:tcPr>
            <w:tcW w:w="1008" w:type="dxa"/>
            <w:vAlign w:val="center"/>
            <w:hideMark/>
          </w:tcPr>
          <w:p w14:paraId="339284F0" w14:textId="77777777" w:rsidR="00E42721" w:rsidRPr="009B3DCC" w:rsidRDefault="00E42721" w:rsidP="00F555E9">
            <w:pPr>
              <w:snapToGrid w:val="0"/>
              <w:jc w:val="center"/>
              <w:rPr>
                <w:sz w:val="16"/>
                <w:szCs w:val="16"/>
              </w:rPr>
            </w:pPr>
            <w:r w:rsidRPr="00266687">
              <w:rPr>
                <w:color w:val="000000"/>
                <w:sz w:val="16"/>
                <w:szCs w:val="16"/>
              </w:rPr>
              <w:t>1.30</w:t>
            </w:r>
          </w:p>
        </w:tc>
      </w:tr>
      <w:tr w:rsidR="00E42721" w:rsidRPr="009B3DCC" w14:paraId="3754A1CC" w14:textId="77777777" w:rsidTr="00F555E9">
        <w:trPr>
          <w:trHeight w:val="180"/>
        </w:trPr>
        <w:tc>
          <w:tcPr>
            <w:tcW w:w="360" w:type="dxa"/>
            <w:vAlign w:val="center"/>
            <w:hideMark/>
          </w:tcPr>
          <w:p w14:paraId="5D0614FA" w14:textId="77777777" w:rsidR="00E42721" w:rsidRPr="0063304A" w:rsidRDefault="00E42721" w:rsidP="00F555E9">
            <w:pPr>
              <w:snapToGrid w:val="0"/>
              <w:rPr>
                <w:sz w:val="16"/>
                <w:szCs w:val="16"/>
              </w:rPr>
            </w:pPr>
            <w:r w:rsidRPr="0063304A">
              <w:rPr>
                <w:color w:val="000000"/>
                <w:sz w:val="16"/>
                <w:szCs w:val="16"/>
              </w:rPr>
              <w:t>1371</w:t>
            </w:r>
          </w:p>
        </w:tc>
        <w:tc>
          <w:tcPr>
            <w:tcW w:w="864" w:type="dxa"/>
            <w:vAlign w:val="center"/>
            <w:hideMark/>
          </w:tcPr>
          <w:p w14:paraId="4D5FA24C"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E21187"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3C752AB" w14:textId="77777777" w:rsidR="00E42721" w:rsidRPr="009B3DCC" w:rsidRDefault="00E42721" w:rsidP="00F555E9">
            <w:pPr>
              <w:snapToGrid w:val="0"/>
              <w:jc w:val="center"/>
              <w:rPr>
                <w:sz w:val="16"/>
                <w:szCs w:val="16"/>
              </w:rPr>
            </w:pPr>
            <w:r w:rsidRPr="00266687">
              <w:rPr>
                <w:color w:val="000000"/>
                <w:sz w:val="16"/>
                <w:szCs w:val="16"/>
              </w:rPr>
              <w:t>333</w:t>
            </w:r>
          </w:p>
        </w:tc>
        <w:tc>
          <w:tcPr>
            <w:tcW w:w="1008" w:type="dxa"/>
            <w:vAlign w:val="center"/>
            <w:hideMark/>
          </w:tcPr>
          <w:p w14:paraId="50BB2FCE" w14:textId="77777777" w:rsidR="00E42721" w:rsidRPr="009B3DCC" w:rsidRDefault="00E42721" w:rsidP="00F555E9">
            <w:pPr>
              <w:snapToGrid w:val="0"/>
              <w:jc w:val="center"/>
              <w:rPr>
                <w:sz w:val="16"/>
                <w:szCs w:val="16"/>
              </w:rPr>
            </w:pPr>
            <w:r w:rsidRPr="00266687">
              <w:rPr>
                <w:color w:val="000000"/>
                <w:sz w:val="16"/>
                <w:szCs w:val="16"/>
              </w:rPr>
              <w:t>1995-08-25</w:t>
            </w:r>
          </w:p>
        </w:tc>
        <w:tc>
          <w:tcPr>
            <w:tcW w:w="1008" w:type="dxa"/>
            <w:vAlign w:val="center"/>
            <w:hideMark/>
          </w:tcPr>
          <w:p w14:paraId="3825C8D4"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1C964270"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4B7F78DC"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44C7645" w14:textId="77777777" w:rsidR="00E42721" w:rsidRPr="009B3DCC" w:rsidRDefault="00E42721" w:rsidP="00F555E9">
            <w:pPr>
              <w:snapToGrid w:val="0"/>
              <w:jc w:val="center"/>
              <w:rPr>
                <w:sz w:val="16"/>
                <w:szCs w:val="16"/>
              </w:rPr>
            </w:pPr>
            <w:r w:rsidRPr="00266687">
              <w:rPr>
                <w:color w:val="000000"/>
                <w:sz w:val="16"/>
                <w:szCs w:val="16"/>
              </w:rPr>
              <w:t>11.90</w:t>
            </w:r>
          </w:p>
        </w:tc>
        <w:tc>
          <w:tcPr>
            <w:tcW w:w="1008" w:type="dxa"/>
            <w:vAlign w:val="center"/>
            <w:hideMark/>
          </w:tcPr>
          <w:p w14:paraId="346239EA" w14:textId="77777777" w:rsidR="00E42721" w:rsidRPr="009B3DCC" w:rsidRDefault="00E42721" w:rsidP="00F555E9">
            <w:pPr>
              <w:snapToGrid w:val="0"/>
              <w:jc w:val="center"/>
              <w:rPr>
                <w:sz w:val="16"/>
                <w:szCs w:val="16"/>
              </w:rPr>
            </w:pPr>
            <w:r w:rsidRPr="00266687">
              <w:rPr>
                <w:color w:val="000000"/>
                <w:sz w:val="16"/>
                <w:szCs w:val="16"/>
              </w:rPr>
              <w:t>1.90</w:t>
            </w:r>
          </w:p>
        </w:tc>
      </w:tr>
      <w:tr w:rsidR="00E42721" w:rsidRPr="009B3DCC" w14:paraId="1C17A047" w14:textId="77777777" w:rsidTr="00F555E9">
        <w:trPr>
          <w:trHeight w:val="165"/>
        </w:trPr>
        <w:tc>
          <w:tcPr>
            <w:tcW w:w="360" w:type="dxa"/>
            <w:vAlign w:val="center"/>
            <w:hideMark/>
          </w:tcPr>
          <w:p w14:paraId="44CFD624" w14:textId="77777777" w:rsidR="00E42721" w:rsidRPr="0063304A" w:rsidRDefault="00E42721" w:rsidP="00F555E9">
            <w:pPr>
              <w:snapToGrid w:val="0"/>
              <w:rPr>
                <w:sz w:val="16"/>
                <w:szCs w:val="16"/>
              </w:rPr>
            </w:pPr>
            <w:r w:rsidRPr="0063304A">
              <w:rPr>
                <w:color w:val="000000"/>
                <w:sz w:val="16"/>
                <w:szCs w:val="16"/>
              </w:rPr>
              <w:t>1372</w:t>
            </w:r>
          </w:p>
        </w:tc>
        <w:tc>
          <w:tcPr>
            <w:tcW w:w="864" w:type="dxa"/>
            <w:vAlign w:val="center"/>
            <w:hideMark/>
          </w:tcPr>
          <w:p w14:paraId="74570468"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4951081C"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4B0FD9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4FDD835"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295C4C3C"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4E5719D"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1446962"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388B83CF" w14:textId="77777777" w:rsidR="00E42721" w:rsidRPr="009B3DCC" w:rsidRDefault="00E42721" w:rsidP="00F555E9">
            <w:pPr>
              <w:snapToGrid w:val="0"/>
              <w:jc w:val="center"/>
              <w:rPr>
                <w:sz w:val="16"/>
                <w:szCs w:val="16"/>
              </w:rPr>
            </w:pPr>
            <w:r w:rsidRPr="00266687">
              <w:rPr>
                <w:color w:val="000000"/>
                <w:sz w:val="16"/>
                <w:szCs w:val="16"/>
              </w:rPr>
              <w:t>6.40</w:t>
            </w:r>
          </w:p>
        </w:tc>
        <w:tc>
          <w:tcPr>
            <w:tcW w:w="1008" w:type="dxa"/>
            <w:vAlign w:val="center"/>
            <w:hideMark/>
          </w:tcPr>
          <w:p w14:paraId="5B4C604F"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7F4989EB" w14:textId="77777777" w:rsidTr="00F555E9">
        <w:trPr>
          <w:trHeight w:val="165"/>
        </w:trPr>
        <w:tc>
          <w:tcPr>
            <w:tcW w:w="360" w:type="dxa"/>
            <w:vAlign w:val="center"/>
            <w:hideMark/>
          </w:tcPr>
          <w:p w14:paraId="516C74A5" w14:textId="77777777" w:rsidR="00E42721" w:rsidRPr="0063304A" w:rsidRDefault="00E42721" w:rsidP="00F555E9">
            <w:pPr>
              <w:snapToGrid w:val="0"/>
              <w:rPr>
                <w:sz w:val="16"/>
                <w:szCs w:val="16"/>
              </w:rPr>
            </w:pPr>
            <w:r w:rsidRPr="0063304A">
              <w:rPr>
                <w:color w:val="000000"/>
                <w:sz w:val="16"/>
                <w:szCs w:val="16"/>
              </w:rPr>
              <w:t>1373</w:t>
            </w:r>
          </w:p>
        </w:tc>
        <w:tc>
          <w:tcPr>
            <w:tcW w:w="864" w:type="dxa"/>
            <w:vAlign w:val="center"/>
            <w:hideMark/>
          </w:tcPr>
          <w:p w14:paraId="48C3C844"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19E6A8E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40E980DA"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900FF1D"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1647E62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F557894"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6CFF9CC1"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252D93E6" w14:textId="77777777" w:rsidR="00E42721" w:rsidRPr="009B3DCC" w:rsidRDefault="00E42721" w:rsidP="00F555E9">
            <w:pPr>
              <w:snapToGrid w:val="0"/>
              <w:jc w:val="center"/>
              <w:rPr>
                <w:sz w:val="16"/>
                <w:szCs w:val="16"/>
              </w:rPr>
            </w:pPr>
            <w:r w:rsidRPr="00266687">
              <w:rPr>
                <w:color w:val="000000"/>
                <w:sz w:val="16"/>
                <w:szCs w:val="16"/>
              </w:rPr>
              <w:t>12.00</w:t>
            </w:r>
          </w:p>
        </w:tc>
        <w:tc>
          <w:tcPr>
            <w:tcW w:w="1008" w:type="dxa"/>
            <w:vAlign w:val="center"/>
            <w:hideMark/>
          </w:tcPr>
          <w:p w14:paraId="608F94BA" w14:textId="77777777" w:rsidR="00E42721" w:rsidRPr="009B3DCC" w:rsidRDefault="00E42721" w:rsidP="00F555E9">
            <w:pPr>
              <w:snapToGrid w:val="0"/>
              <w:jc w:val="center"/>
              <w:rPr>
                <w:sz w:val="16"/>
                <w:szCs w:val="16"/>
              </w:rPr>
            </w:pPr>
            <w:r w:rsidRPr="00266687">
              <w:rPr>
                <w:color w:val="000000"/>
                <w:sz w:val="16"/>
                <w:szCs w:val="16"/>
              </w:rPr>
              <w:t>1.50</w:t>
            </w:r>
          </w:p>
        </w:tc>
      </w:tr>
      <w:tr w:rsidR="00E42721" w:rsidRPr="009B3DCC" w14:paraId="02F9C711" w14:textId="77777777" w:rsidTr="00F555E9">
        <w:trPr>
          <w:trHeight w:val="165"/>
        </w:trPr>
        <w:tc>
          <w:tcPr>
            <w:tcW w:w="360" w:type="dxa"/>
            <w:vAlign w:val="center"/>
            <w:hideMark/>
          </w:tcPr>
          <w:p w14:paraId="433D0138" w14:textId="77777777" w:rsidR="00E42721" w:rsidRPr="0063304A" w:rsidRDefault="00E42721" w:rsidP="00F555E9">
            <w:pPr>
              <w:snapToGrid w:val="0"/>
              <w:rPr>
                <w:sz w:val="16"/>
                <w:szCs w:val="16"/>
              </w:rPr>
            </w:pPr>
            <w:r w:rsidRPr="0063304A">
              <w:rPr>
                <w:color w:val="000000"/>
                <w:sz w:val="16"/>
                <w:szCs w:val="16"/>
              </w:rPr>
              <w:t>1374</w:t>
            </w:r>
          </w:p>
        </w:tc>
        <w:tc>
          <w:tcPr>
            <w:tcW w:w="864" w:type="dxa"/>
            <w:vAlign w:val="center"/>
            <w:hideMark/>
          </w:tcPr>
          <w:p w14:paraId="16649D2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2CECE863"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179BD8F0" w14:textId="77777777" w:rsidR="00E42721" w:rsidRPr="009B3DCC" w:rsidRDefault="00E42721" w:rsidP="00F555E9">
            <w:pPr>
              <w:snapToGrid w:val="0"/>
              <w:jc w:val="center"/>
              <w:rPr>
                <w:sz w:val="16"/>
                <w:szCs w:val="16"/>
              </w:rPr>
            </w:pPr>
            <w:r w:rsidRPr="00266687">
              <w:rPr>
                <w:color w:val="000000"/>
                <w:sz w:val="16"/>
                <w:szCs w:val="16"/>
              </w:rPr>
              <w:t>334</w:t>
            </w:r>
          </w:p>
        </w:tc>
        <w:tc>
          <w:tcPr>
            <w:tcW w:w="1008" w:type="dxa"/>
            <w:vAlign w:val="center"/>
            <w:hideMark/>
          </w:tcPr>
          <w:p w14:paraId="50DE20CA" w14:textId="77777777" w:rsidR="00E42721" w:rsidRPr="009B3DCC" w:rsidRDefault="00E42721" w:rsidP="00F555E9">
            <w:pPr>
              <w:snapToGrid w:val="0"/>
              <w:jc w:val="center"/>
              <w:rPr>
                <w:sz w:val="16"/>
                <w:szCs w:val="16"/>
              </w:rPr>
            </w:pPr>
            <w:r w:rsidRPr="00266687">
              <w:rPr>
                <w:color w:val="000000"/>
                <w:sz w:val="16"/>
                <w:szCs w:val="16"/>
              </w:rPr>
              <w:t>1995-09-01</w:t>
            </w:r>
          </w:p>
        </w:tc>
        <w:tc>
          <w:tcPr>
            <w:tcW w:w="1008" w:type="dxa"/>
            <w:vAlign w:val="center"/>
            <w:hideMark/>
          </w:tcPr>
          <w:p w14:paraId="749CC8A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DCAEF16"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2D42E3DA"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vAlign w:val="center"/>
            <w:hideMark/>
          </w:tcPr>
          <w:p w14:paraId="7A2BF942" w14:textId="77777777" w:rsidR="00E42721" w:rsidRPr="009B3DCC" w:rsidRDefault="00E42721" w:rsidP="00F555E9">
            <w:pPr>
              <w:snapToGrid w:val="0"/>
              <w:jc w:val="center"/>
              <w:rPr>
                <w:sz w:val="16"/>
                <w:szCs w:val="16"/>
              </w:rPr>
            </w:pPr>
            <w:r w:rsidRPr="00266687">
              <w:rPr>
                <w:color w:val="000000"/>
                <w:sz w:val="16"/>
                <w:szCs w:val="16"/>
              </w:rPr>
              <w:t>15.30</w:t>
            </w:r>
          </w:p>
        </w:tc>
        <w:tc>
          <w:tcPr>
            <w:tcW w:w="1008" w:type="dxa"/>
            <w:vAlign w:val="center"/>
            <w:hideMark/>
          </w:tcPr>
          <w:p w14:paraId="04065BBB" w14:textId="77777777" w:rsidR="00E42721" w:rsidRPr="009B3DCC" w:rsidRDefault="00E42721" w:rsidP="00F555E9">
            <w:pPr>
              <w:snapToGrid w:val="0"/>
              <w:jc w:val="center"/>
              <w:rPr>
                <w:sz w:val="16"/>
                <w:szCs w:val="16"/>
              </w:rPr>
            </w:pPr>
            <w:r w:rsidRPr="00266687">
              <w:rPr>
                <w:color w:val="000000"/>
                <w:sz w:val="16"/>
                <w:szCs w:val="16"/>
              </w:rPr>
              <w:t>2.10</w:t>
            </w:r>
          </w:p>
        </w:tc>
      </w:tr>
      <w:tr w:rsidR="00E42721" w:rsidRPr="009B3DCC" w14:paraId="21D8AB06" w14:textId="77777777" w:rsidTr="00F555E9">
        <w:trPr>
          <w:trHeight w:val="165"/>
        </w:trPr>
        <w:tc>
          <w:tcPr>
            <w:tcW w:w="360" w:type="dxa"/>
            <w:vAlign w:val="center"/>
            <w:hideMark/>
          </w:tcPr>
          <w:p w14:paraId="43567825" w14:textId="77777777" w:rsidR="00E42721" w:rsidRPr="0063304A" w:rsidRDefault="00E42721" w:rsidP="00F555E9">
            <w:pPr>
              <w:snapToGrid w:val="0"/>
              <w:rPr>
                <w:sz w:val="16"/>
                <w:szCs w:val="16"/>
              </w:rPr>
            </w:pPr>
            <w:r w:rsidRPr="0063304A">
              <w:rPr>
                <w:color w:val="000000"/>
                <w:sz w:val="16"/>
                <w:szCs w:val="16"/>
              </w:rPr>
              <w:t>1375</w:t>
            </w:r>
          </w:p>
        </w:tc>
        <w:tc>
          <w:tcPr>
            <w:tcW w:w="864" w:type="dxa"/>
            <w:vAlign w:val="center"/>
            <w:hideMark/>
          </w:tcPr>
          <w:p w14:paraId="674BFA49"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68CDA100"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33A67F14"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1565E25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00A895F9"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5E8E22AF"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0DD57A61" w14:textId="77777777" w:rsidR="00E42721" w:rsidRPr="009B3DCC" w:rsidRDefault="00E42721" w:rsidP="00F555E9">
            <w:pPr>
              <w:snapToGrid w:val="0"/>
              <w:jc w:val="center"/>
              <w:rPr>
                <w:sz w:val="16"/>
                <w:szCs w:val="16"/>
              </w:rPr>
            </w:pPr>
            <w:r w:rsidRPr="00266687">
              <w:rPr>
                <w:color w:val="000000"/>
                <w:sz w:val="16"/>
                <w:szCs w:val="16"/>
              </w:rPr>
              <w:t>0</w:t>
            </w:r>
          </w:p>
        </w:tc>
        <w:tc>
          <w:tcPr>
            <w:tcW w:w="1008" w:type="dxa"/>
            <w:vAlign w:val="center"/>
            <w:hideMark/>
          </w:tcPr>
          <w:p w14:paraId="51C4A245" w14:textId="77777777" w:rsidR="00E42721" w:rsidRPr="009B3DCC" w:rsidRDefault="00E42721" w:rsidP="00F555E9">
            <w:pPr>
              <w:snapToGrid w:val="0"/>
              <w:jc w:val="center"/>
              <w:rPr>
                <w:sz w:val="16"/>
                <w:szCs w:val="16"/>
              </w:rPr>
            </w:pPr>
            <w:r w:rsidRPr="00266687">
              <w:rPr>
                <w:color w:val="000000"/>
                <w:sz w:val="16"/>
                <w:szCs w:val="16"/>
              </w:rPr>
              <w:t>7.60</w:t>
            </w:r>
          </w:p>
        </w:tc>
        <w:tc>
          <w:tcPr>
            <w:tcW w:w="1008" w:type="dxa"/>
            <w:vAlign w:val="center"/>
            <w:hideMark/>
          </w:tcPr>
          <w:p w14:paraId="7F921265" w14:textId="77777777" w:rsidR="00E42721" w:rsidRPr="009B3DCC" w:rsidRDefault="00E42721" w:rsidP="00F555E9">
            <w:pPr>
              <w:snapToGrid w:val="0"/>
              <w:jc w:val="center"/>
              <w:rPr>
                <w:sz w:val="16"/>
                <w:szCs w:val="16"/>
              </w:rPr>
            </w:pPr>
            <w:r w:rsidRPr="00266687">
              <w:rPr>
                <w:color w:val="000000"/>
                <w:sz w:val="16"/>
                <w:szCs w:val="16"/>
              </w:rPr>
              <w:t>0.90</w:t>
            </w:r>
          </w:p>
        </w:tc>
      </w:tr>
      <w:tr w:rsidR="00E42721" w:rsidRPr="009B3DCC" w14:paraId="2D11AF45" w14:textId="77777777" w:rsidTr="00F555E9">
        <w:trPr>
          <w:trHeight w:val="165"/>
        </w:trPr>
        <w:tc>
          <w:tcPr>
            <w:tcW w:w="360" w:type="dxa"/>
            <w:vAlign w:val="center"/>
            <w:hideMark/>
          </w:tcPr>
          <w:p w14:paraId="1025C240" w14:textId="77777777" w:rsidR="00E42721" w:rsidRPr="0063304A" w:rsidRDefault="00E42721" w:rsidP="00F555E9">
            <w:pPr>
              <w:snapToGrid w:val="0"/>
              <w:rPr>
                <w:sz w:val="16"/>
                <w:szCs w:val="16"/>
              </w:rPr>
            </w:pPr>
            <w:r w:rsidRPr="0063304A">
              <w:rPr>
                <w:color w:val="000000"/>
                <w:sz w:val="16"/>
                <w:szCs w:val="16"/>
              </w:rPr>
              <w:t>1376</w:t>
            </w:r>
          </w:p>
        </w:tc>
        <w:tc>
          <w:tcPr>
            <w:tcW w:w="864" w:type="dxa"/>
            <w:vAlign w:val="center"/>
            <w:hideMark/>
          </w:tcPr>
          <w:p w14:paraId="1399C627"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vAlign w:val="center"/>
            <w:hideMark/>
          </w:tcPr>
          <w:p w14:paraId="0D5382CA"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vAlign w:val="center"/>
            <w:hideMark/>
          </w:tcPr>
          <w:p w14:paraId="57CD30D6"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vAlign w:val="center"/>
            <w:hideMark/>
          </w:tcPr>
          <w:p w14:paraId="75D75715"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vAlign w:val="center"/>
            <w:hideMark/>
          </w:tcPr>
          <w:p w14:paraId="6134BC8F"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vAlign w:val="center"/>
            <w:hideMark/>
          </w:tcPr>
          <w:p w14:paraId="3F32A493"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vAlign w:val="center"/>
            <w:hideMark/>
          </w:tcPr>
          <w:p w14:paraId="14E06117" w14:textId="77777777" w:rsidR="00E42721" w:rsidRPr="009B3DCC" w:rsidRDefault="00E42721" w:rsidP="00F555E9">
            <w:pPr>
              <w:snapToGrid w:val="0"/>
              <w:jc w:val="center"/>
              <w:rPr>
                <w:sz w:val="16"/>
                <w:szCs w:val="16"/>
              </w:rPr>
            </w:pPr>
            <w:r w:rsidRPr="00266687">
              <w:rPr>
                <w:color w:val="000000"/>
                <w:sz w:val="16"/>
                <w:szCs w:val="16"/>
              </w:rPr>
              <w:t>50</w:t>
            </w:r>
          </w:p>
        </w:tc>
        <w:tc>
          <w:tcPr>
            <w:tcW w:w="1008" w:type="dxa"/>
            <w:vAlign w:val="center"/>
            <w:hideMark/>
          </w:tcPr>
          <w:p w14:paraId="7EF95FFB" w14:textId="77777777" w:rsidR="00E42721" w:rsidRPr="009B3DCC" w:rsidRDefault="00E42721" w:rsidP="00F555E9">
            <w:pPr>
              <w:snapToGrid w:val="0"/>
              <w:jc w:val="center"/>
              <w:rPr>
                <w:sz w:val="16"/>
                <w:szCs w:val="16"/>
              </w:rPr>
            </w:pPr>
            <w:r w:rsidRPr="00266687">
              <w:rPr>
                <w:color w:val="000000"/>
                <w:sz w:val="16"/>
                <w:szCs w:val="16"/>
              </w:rPr>
              <w:t>15.20</w:t>
            </w:r>
          </w:p>
        </w:tc>
        <w:tc>
          <w:tcPr>
            <w:tcW w:w="1008" w:type="dxa"/>
            <w:vAlign w:val="center"/>
            <w:hideMark/>
          </w:tcPr>
          <w:p w14:paraId="3FE41BF7" w14:textId="77777777" w:rsidR="00E42721" w:rsidRPr="009B3DCC" w:rsidRDefault="00E42721" w:rsidP="00F555E9">
            <w:pPr>
              <w:snapToGrid w:val="0"/>
              <w:jc w:val="center"/>
              <w:rPr>
                <w:sz w:val="16"/>
                <w:szCs w:val="16"/>
              </w:rPr>
            </w:pPr>
            <w:r w:rsidRPr="00266687">
              <w:rPr>
                <w:color w:val="000000"/>
                <w:sz w:val="16"/>
                <w:szCs w:val="16"/>
              </w:rPr>
              <w:t>1.20</w:t>
            </w:r>
          </w:p>
        </w:tc>
      </w:tr>
      <w:tr w:rsidR="00E42721" w:rsidRPr="009B3DCC" w14:paraId="639D3027" w14:textId="77777777" w:rsidTr="00F555E9">
        <w:trPr>
          <w:trHeight w:val="165"/>
        </w:trPr>
        <w:tc>
          <w:tcPr>
            <w:tcW w:w="360" w:type="dxa"/>
            <w:tcBorders>
              <w:bottom w:val="single" w:sz="4" w:space="0" w:color="auto"/>
            </w:tcBorders>
            <w:vAlign w:val="center"/>
            <w:hideMark/>
          </w:tcPr>
          <w:p w14:paraId="1A7DAA0F" w14:textId="77777777" w:rsidR="00E42721" w:rsidRPr="0063304A" w:rsidRDefault="00E42721" w:rsidP="00F555E9">
            <w:pPr>
              <w:snapToGrid w:val="0"/>
              <w:rPr>
                <w:sz w:val="16"/>
                <w:szCs w:val="16"/>
              </w:rPr>
            </w:pPr>
            <w:r w:rsidRPr="0063304A">
              <w:rPr>
                <w:color w:val="000000"/>
                <w:sz w:val="16"/>
                <w:szCs w:val="16"/>
              </w:rPr>
              <w:t>1377</w:t>
            </w:r>
          </w:p>
        </w:tc>
        <w:tc>
          <w:tcPr>
            <w:tcW w:w="864" w:type="dxa"/>
            <w:tcBorders>
              <w:bottom w:val="single" w:sz="4" w:space="0" w:color="auto"/>
            </w:tcBorders>
            <w:vAlign w:val="center"/>
            <w:hideMark/>
          </w:tcPr>
          <w:p w14:paraId="61F1B992" w14:textId="77777777" w:rsidR="00E42721" w:rsidRPr="009B3DCC" w:rsidRDefault="00E42721" w:rsidP="00F555E9">
            <w:pPr>
              <w:snapToGrid w:val="0"/>
              <w:jc w:val="center"/>
              <w:rPr>
                <w:sz w:val="16"/>
                <w:szCs w:val="16"/>
              </w:rPr>
            </w:pPr>
            <w:r w:rsidRPr="00266687">
              <w:rPr>
                <w:color w:val="000000"/>
                <w:sz w:val="16"/>
                <w:szCs w:val="16"/>
              </w:rPr>
              <w:t>Canada</w:t>
            </w:r>
          </w:p>
        </w:tc>
        <w:tc>
          <w:tcPr>
            <w:tcW w:w="1152" w:type="dxa"/>
            <w:tcBorders>
              <w:bottom w:val="single" w:sz="4" w:space="0" w:color="auto"/>
            </w:tcBorders>
            <w:vAlign w:val="center"/>
            <w:hideMark/>
          </w:tcPr>
          <w:p w14:paraId="1168F1C1" w14:textId="77777777" w:rsidR="00E42721" w:rsidRPr="009B3DCC" w:rsidRDefault="00E42721" w:rsidP="00F555E9">
            <w:pPr>
              <w:snapToGrid w:val="0"/>
              <w:jc w:val="center"/>
              <w:rPr>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020F392E" w14:textId="77777777" w:rsidR="00E42721" w:rsidRPr="009B3DCC" w:rsidRDefault="00E42721" w:rsidP="00F555E9">
            <w:pPr>
              <w:snapToGrid w:val="0"/>
              <w:jc w:val="center"/>
              <w:rPr>
                <w:sz w:val="16"/>
                <w:szCs w:val="16"/>
              </w:rPr>
            </w:pPr>
            <w:r w:rsidRPr="00266687">
              <w:rPr>
                <w:color w:val="000000"/>
                <w:sz w:val="16"/>
                <w:szCs w:val="16"/>
              </w:rPr>
              <w:t>335</w:t>
            </w:r>
          </w:p>
        </w:tc>
        <w:tc>
          <w:tcPr>
            <w:tcW w:w="1008" w:type="dxa"/>
            <w:tcBorders>
              <w:bottom w:val="single" w:sz="4" w:space="0" w:color="auto"/>
            </w:tcBorders>
            <w:vAlign w:val="center"/>
            <w:hideMark/>
          </w:tcPr>
          <w:p w14:paraId="1D1158CE" w14:textId="77777777" w:rsidR="00E42721" w:rsidRPr="009B3DCC" w:rsidRDefault="00E42721" w:rsidP="00F555E9">
            <w:pPr>
              <w:snapToGrid w:val="0"/>
              <w:jc w:val="center"/>
              <w:rPr>
                <w:sz w:val="16"/>
                <w:szCs w:val="16"/>
              </w:rPr>
            </w:pPr>
            <w:r w:rsidRPr="00266687">
              <w:rPr>
                <w:color w:val="000000"/>
                <w:sz w:val="16"/>
                <w:szCs w:val="16"/>
              </w:rPr>
              <w:t>1995-09-07</w:t>
            </w:r>
          </w:p>
        </w:tc>
        <w:tc>
          <w:tcPr>
            <w:tcW w:w="1008" w:type="dxa"/>
            <w:tcBorders>
              <w:bottom w:val="single" w:sz="4" w:space="0" w:color="auto"/>
            </w:tcBorders>
            <w:vAlign w:val="center"/>
            <w:hideMark/>
          </w:tcPr>
          <w:p w14:paraId="3D888811" w14:textId="77777777" w:rsidR="00E42721" w:rsidRPr="009B3DCC" w:rsidRDefault="00E42721" w:rsidP="00F555E9">
            <w:pPr>
              <w:snapToGrid w:val="0"/>
              <w:jc w:val="center"/>
              <w:rPr>
                <w:sz w:val="16"/>
                <w:szCs w:val="16"/>
              </w:rPr>
            </w:pPr>
            <w:r w:rsidRPr="00266687">
              <w:rPr>
                <w:color w:val="000000"/>
                <w:sz w:val="16"/>
                <w:szCs w:val="16"/>
              </w:rPr>
              <w:t>London</w:t>
            </w:r>
          </w:p>
        </w:tc>
        <w:tc>
          <w:tcPr>
            <w:tcW w:w="720" w:type="dxa"/>
            <w:tcBorders>
              <w:bottom w:val="single" w:sz="4" w:space="0" w:color="auto"/>
            </w:tcBorders>
            <w:vAlign w:val="center"/>
            <w:hideMark/>
          </w:tcPr>
          <w:p w14:paraId="39D8CB9E" w14:textId="77777777" w:rsidR="00E42721" w:rsidRPr="009B3DCC" w:rsidRDefault="00E42721" w:rsidP="00F555E9">
            <w:pPr>
              <w:snapToGrid w:val="0"/>
              <w:jc w:val="center"/>
              <w:rPr>
                <w:sz w:val="16"/>
                <w:szCs w:val="16"/>
              </w:rPr>
            </w:pPr>
            <w:r w:rsidRPr="00266687">
              <w:rPr>
                <w:color w:val="000000"/>
                <w:sz w:val="16"/>
                <w:szCs w:val="16"/>
              </w:rPr>
              <w:t>1995</w:t>
            </w:r>
          </w:p>
        </w:tc>
        <w:tc>
          <w:tcPr>
            <w:tcW w:w="1008" w:type="dxa"/>
            <w:tcBorders>
              <w:bottom w:val="single" w:sz="4" w:space="0" w:color="auto"/>
            </w:tcBorders>
            <w:vAlign w:val="center"/>
            <w:hideMark/>
          </w:tcPr>
          <w:p w14:paraId="4D084543" w14:textId="77777777" w:rsidR="00E42721" w:rsidRPr="009B3DCC" w:rsidRDefault="00E42721" w:rsidP="00F555E9">
            <w:pPr>
              <w:snapToGrid w:val="0"/>
              <w:jc w:val="center"/>
              <w:rPr>
                <w:sz w:val="16"/>
                <w:szCs w:val="16"/>
              </w:rPr>
            </w:pPr>
            <w:r w:rsidRPr="00266687">
              <w:rPr>
                <w:color w:val="000000"/>
                <w:sz w:val="16"/>
                <w:szCs w:val="16"/>
              </w:rPr>
              <w:t>250</w:t>
            </w:r>
          </w:p>
        </w:tc>
        <w:tc>
          <w:tcPr>
            <w:tcW w:w="1008" w:type="dxa"/>
            <w:tcBorders>
              <w:bottom w:val="single" w:sz="4" w:space="0" w:color="auto"/>
            </w:tcBorders>
            <w:vAlign w:val="center"/>
            <w:hideMark/>
          </w:tcPr>
          <w:p w14:paraId="51560583" w14:textId="77777777" w:rsidR="00E42721" w:rsidRPr="009B3DCC" w:rsidRDefault="00E42721" w:rsidP="00F555E9">
            <w:pPr>
              <w:snapToGrid w:val="0"/>
              <w:jc w:val="center"/>
              <w:rPr>
                <w:sz w:val="16"/>
                <w:szCs w:val="16"/>
              </w:rPr>
            </w:pPr>
            <w:r w:rsidRPr="00266687">
              <w:rPr>
                <w:color w:val="000000"/>
                <w:sz w:val="16"/>
                <w:szCs w:val="16"/>
              </w:rPr>
              <w:t>12.60</w:t>
            </w:r>
          </w:p>
        </w:tc>
        <w:tc>
          <w:tcPr>
            <w:tcW w:w="1008" w:type="dxa"/>
            <w:tcBorders>
              <w:bottom w:val="single" w:sz="4" w:space="0" w:color="auto"/>
            </w:tcBorders>
            <w:vAlign w:val="center"/>
            <w:hideMark/>
          </w:tcPr>
          <w:p w14:paraId="6C1E5B30" w14:textId="77777777" w:rsidR="00E42721" w:rsidRPr="009B3DCC" w:rsidRDefault="00E42721" w:rsidP="00F555E9">
            <w:pPr>
              <w:snapToGrid w:val="0"/>
              <w:jc w:val="center"/>
              <w:rPr>
                <w:sz w:val="16"/>
                <w:szCs w:val="16"/>
              </w:rPr>
            </w:pPr>
            <w:r w:rsidRPr="00266687">
              <w:rPr>
                <w:color w:val="000000"/>
                <w:sz w:val="16"/>
                <w:szCs w:val="16"/>
              </w:rPr>
              <w:t>1.80</w:t>
            </w:r>
          </w:p>
        </w:tc>
      </w:tr>
    </w:tbl>
    <w:p w14:paraId="204D41C7" w14:textId="77777777" w:rsidR="00E42721" w:rsidRDefault="00E42721" w:rsidP="00E42721"/>
    <w:p w14:paraId="10A70AA6" w14:textId="2B5754C6" w:rsidR="00CD1BF1" w:rsidRDefault="00E42721" w:rsidP="00372AF9">
      <w:r>
        <w:br w:type="page"/>
      </w:r>
    </w:p>
    <w:p w14:paraId="3710142F" w14:textId="2B5DEFD3" w:rsidR="00372AF9" w:rsidRDefault="000B1511" w:rsidP="003E6761">
      <w:pPr>
        <w:pStyle w:val="Heading1"/>
      </w:pPr>
      <w:r>
        <w:lastRenderedPageBreak/>
        <w:t>References</w:t>
      </w:r>
    </w:p>
    <w:p w14:paraId="67C3F9CC" w14:textId="0228A184" w:rsidR="00372AF9" w:rsidRPr="00372AF9" w:rsidRDefault="00372AF9" w:rsidP="00DA4FE6">
      <w:pPr>
        <w:pStyle w:val="BodyText2"/>
        <w:rPr>
          <w:noProof/>
        </w:rPr>
      </w:pPr>
      <w:r>
        <w:fldChar w:fldCharType="begin"/>
      </w:r>
      <w:r>
        <w:instrText xml:space="preserve"> ADDIN EN.REFLIST </w:instrText>
      </w:r>
      <w:r>
        <w:fldChar w:fldCharType="separate"/>
      </w:r>
      <w:r w:rsidRPr="00372AF9">
        <w:rPr>
          <w:noProof/>
        </w:rPr>
        <w:t xml:space="preserve">Arguez, A., I. Durre, S. Applequist, M. Squires, R. Vose, X. Yin, and R. Bilotta. (2010). Noaa's U.S. Climate Normals (1981-2010): NOAA National Centers for Environmental Information. Retrieved from </w:t>
      </w:r>
      <w:hyperlink r:id="rId49" w:history="1">
        <w:r w:rsidRPr="00372AF9">
          <w:rPr>
            <w:rStyle w:val="Hyperlink"/>
            <w:noProof/>
          </w:rPr>
          <w:t>https://data.nodc.noaa.gov/cgi-bin/iso?id=gov.noaa.ncdc:C00824</w:t>
        </w:r>
      </w:hyperlink>
    </w:p>
    <w:p w14:paraId="0BC0BEC8" w14:textId="4760A80C" w:rsidR="00372AF9" w:rsidRPr="00372AF9" w:rsidRDefault="00372AF9" w:rsidP="00DA4FE6">
      <w:pPr>
        <w:pStyle w:val="BodyText2"/>
        <w:rPr>
          <w:noProof/>
        </w:rPr>
      </w:pPr>
      <w:r w:rsidRPr="00372AF9">
        <w:rPr>
          <w:noProof/>
        </w:rPr>
        <w:t xml:space="preserve">Barraclough, P.B., J.R. Howarth, J. Jones, R. Lopez-Bellido, S. Parmar, C.E. Shepherd, and M.J. Hawkesford. (2010). Nitrogen Efficiency of Wheat: Genotypic and Environmental Variation and Prospects for Improvement. </w:t>
      </w:r>
      <w:r w:rsidRPr="00372AF9">
        <w:rPr>
          <w:i/>
          <w:noProof/>
        </w:rPr>
        <w:t>Eur. J. Agron., 33</w:t>
      </w:r>
      <w:r w:rsidRPr="00372AF9">
        <w:rPr>
          <w:noProof/>
        </w:rPr>
        <w:t xml:space="preserve">(1), 1-11. </w:t>
      </w:r>
      <w:hyperlink r:id="rId50" w:history="1">
        <w:r w:rsidRPr="00372AF9">
          <w:rPr>
            <w:rStyle w:val="Hyperlink"/>
            <w:noProof/>
          </w:rPr>
          <w:t>https://doi.org/10.1016/j.eja.2010.01.005</w:t>
        </w:r>
      </w:hyperlink>
      <w:r w:rsidRPr="00372AF9">
        <w:rPr>
          <w:noProof/>
        </w:rPr>
        <w:t>.</w:t>
      </w:r>
    </w:p>
    <w:p w14:paraId="12692312" w14:textId="0C555056" w:rsidR="00372AF9" w:rsidRPr="00372AF9" w:rsidRDefault="00372AF9" w:rsidP="00DA4FE6">
      <w:pPr>
        <w:pStyle w:val="BodyText2"/>
        <w:rPr>
          <w:noProof/>
        </w:rPr>
      </w:pPr>
      <w:r w:rsidRPr="00372AF9">
        <w:rPr>
          <w:noProof/>
        </w:rPr>
        <w:t xml:space="preserve">Bélanger, G., J.R. Walsh, J.E. Richards, P.H. Milburn, and N. Ziadi. (2000). Yield Response of Two Potato Culivars to Supplemental Irrigation and N Fertilization in New Brunswick. </w:t>
      </w:r>
      <w:r w:rsidRPr="00372AF9">
        <w:rPr>
          <w:i/>
          <w:noProof/>
        </w:rPr>
        <w:t>Am. J. Potato Res., 77</w:t>
      </w:r>
      <w:r w:rsidRPr="00372AF9">
        <w:rPr>
          <w:noProof/>
        </w:rPr>
        <w:t xml:space="preserve">(1), 11-21. </w:t>
      </w:r>
      <w:hyperlink r:id="rId51" w:history="1">
        <w:r w:rsidRPr="00372AF9">
          <w:rPr>
            <w:rStyle w:val="Hyperlink"/>
            <w:noProof/>
          </w:rPr>
          <w:t>https://doi.org/10.1007/BF02853657</w:t>
        </w:r>
      </w:hyperlink>
      <w:r w:rsidRPr="00372AF9">
        <w:rPr>
          <w:noProof/>
        </w:rPr>
        <w:t>.</w:t>
      </w:r>
    </w:p>
    <w:p w14:paraId="47AFC0E6" w14:textId="56A98810" w:rsidR="00372AF9" w:rsidRPr="00372AF9" w:rsidRDefault="00372AF9" w:rsidP="00DA4FE6">
      <w:pPr>
        <w:pStyle w:val="BodyText2"/>
        <w:rPr>
          <w:noProof/>
        </w:rPr>
      </w:pPr>
      <w:r w:rsidRPr="00372AF9">
        <w:rPr>
          <w:noProof/>
        </w:rPr>
        <w:t xml:space="preserve">Bélanger, G., J.R. Walsh, J.E. Richards, P.H. Milburn, and N. Ziadi. (2001a). Critical Nitrogen Curve and Nitrogen Nutrition Index for Potato in Eastern Canada. </w:t>
      </w:r>
      <w:r w:rsidRPr="00372AF9">
        <w:rPr>
          <w:i/>
          <w:noProof/>
        </w:rPr>
        <w:t>Am. J. Potato Res. , 78</w:t>
      </w:r>
      <w:r w:rsidRPr="00372AF9">
        <w:rPr>
          <w:noProof/>
        </w:rPr>
        <w:t xml:space="preserve">(5), 355-364. </w:t>
      </w:r>
      <w:hyperlink r:id="rId52" w:history="1">
        <w:r w:rsidRPr="00372AF9">
          <w:rPr>
            <w:rStyle w:val="Hyperlink"/>
            <w:noProof/>
          </w:rPr>
          <w:t>https://doi.org/10.1007/BF02884344</w:t>
        </w:r>
      </w:hyperlink>
      <w:r w:rsidRPr="00372AF9">
        <w:rPr>
          <w:noProof/>
        </w:rPr>
        <w:t>.</w:t>
      </w:r>
    </w:p>
    <w:p w14:paraId="11399098" w14:textId="6F1C0D0C" w:rsidR="00372AF9" w:rsidRPr="00372AF9" w:rsidRDefault="00372AF9" w:rsidP="00DA4FE6">
      <w:pPr>
        <w:pStyle w:val="BodyText2"/>
        <w:rPr>
          <w:noProof/>
        </w:rPr>
      </w:pPr>
      <w:r w:rsidRPr="00372AF9">
        <w:rPr>
          <w:noProof/>
        </w:rPr>
        <w:t xml:space="preserve">Bélanger, G., J.R. Walsh, J.E. Richards, P.H. Milburn, and N. Ziadi. (2001b). Tuber Growth and Biomass Partitioning of Two Potato Cultivars Grown under Different N Fertilization Rates with and without Irrigation. </w:t>
      </w:r>
      <w:r w:rsidRPr="00372AF9">
        <w:rPr>
          <w:i/>
          <w:noProof/>
        </w:rPr>
        <w:t>Am. J. Potato Res., 78</w:t>
      </w:r>
      <w:r w:rsidRPr="00372AF9">
        <w:rPr>
          <w:noProof/>
        </w:rPr>
        <w:t xml:space="preserve">(2), 109-117. </w:t>
      </w:r>
      <w:hyperlink r:id="rId53" w:history="1">
        <w:r w:rsidRPr="00372AF9">
          <w:rPr>
            <w:rStyle w:val="Hyperlink"/>
            <w:noProof/>
          </w:rPr>
          <w:t>https://doi.org/10.1007/BF02874766</w:t>
        </w:r>
      </w:hyperlink>
      <w:r w:rsidRPr="00372AF9">
        <w:rPr>
          <w:noProof/>
        </w:rPr>
        <w:t>.</w:t>
      </w:r>
    </w:p>
    <w:p w14:paraId="7939639D" w14:textId="6FD86906" w:rsidR="00372AF9" w:rsidRPr="00372AF9" w:rsidRDefault="00372AF9" w:rsidP="00DA4FE6">
      <w:pPr>
        <w:pStyle w:val="BodyText2"/>
        <w:rPr>
          <w:noProof/>
        </w:rPr>
      </w:pPr>
      <w:r w:rsidRPr="00372AF9">
        <w:rPr>
          <w:noProof/>
        </w:rPr>
        <w:t xml:space="preserve">Ben Abdallah, F., M. Olivier, J.P. Goffart, and O. Minet. (2016). Establishing the Nitrogen Dilution Curve for Potato Cultivar Bintje in Belgium. </w:t>
      </w:r>
      <w:r w:rsidRPr="00372AF9">
        <w:rPr>
          <w:i/>
          <w:noProof/>
        </w:rPr>
        <w:t>Potato Res., 59</w:t>
      </w:r>
      <w:r w:rsidRPr="00372AF9">
        <w:rPr>
          <w:noProof/>
        </w:rPr>
        <w:t xml:space="preserve">(3), 241-258. </w:t>
      </w:r>
      <w:hyperlink r:id="rId54" w:history="1">
        <w:r w:rsidRPr="00372AF9">
          <w:rPr>
            <w:rStyle w:val="Hyperlink"/>
            <w:noProof/>
          </w:rPr>
          <w:t>https://doi.org/10.1007/s11540-016-9331-y</w:t>
        </w:r>
      </w:hyperlink>
      <w:r w:rsidRPr="00372AF9">
        <w:rPr>
          <w:noProof/>
        </w:rPr>
        <w:t>.</w:t>
      </w:r>
    </w:p>
    <w:p w14:paraId="5A54D981" w14:textId="53E362B1" w:rsidR="00372AF9" w:rsidRPr="00372AF9" w:rsidRDefault="00372AF9" w:rsidP="00DA4FE6">
      <w:pPr>
        <w:pStyle w:val="BodyText2"/>
        <w:rPr>
          <w:noProof/>
        </w:rPr>
      </w:pPr>
      <w:r w:rsidRPr="00372AF9">
        <w:rPr>
          <w:noProof/>
        </w:rPr>
        <w:t xml:space="preserve">Bohman, B.J., M. McNearney, J. Crants, and C.J. Rosen. (2020). A Novel Approach to Manage Nitrogen Fertilizer for Potato Production Using Remote Sensing. </w:t>
      </w:r>
      <w:r w:rsidRPr="00372AF9">
        <w:rPr>
          <w:i/>
          <w:noProof/>
        </w:rPr>
        <w:t>Research Reports – 2020</w:t>
      </w:r>
      <w:r w:rsidRPr="00372AF9">
        <w:rPr>
          <w:noProof/>
        </w:rPr>
        <w:t xml:space="preserve">. Fargo, ND: Minnesota Area II Potato Research and Promotion Council and Northern Plains Potato Growers Association. Retrieved from </w:t>
      </w:r>
      <w:hyperlink r:id="rId55" w:history="1">
        <w:r w:rsidRPr="00372AF9">
          <w:rPr>
            <w:rStyle w:val="Hyperlink"/>
            <w:noProof/>
          </w:rPr>
          <w:t>https://www.ag.ndsu.edu/potatoextension/research/2020ResearchBooks.pdf</w:t>
        </w:r>
      </w:hyperlink>
    </w:p>
    <w:p w14:paraId="16BB3190" w14:textId="753C49F1" w:rsidR="00372AF9" w:rsidRPr="00372AF9" w:rsidRDefault="00372AF9" w:rsidP="00DA4FE6">
      <w:pPr>
        <w:pStyle w:val="BodyText2"/>
        <w:rPr>
          <w:noProof/>
        </w:rPr>
      </w:pPr>
      <w:r w:rsidRPr="00372AF9">
        <w:rPr>
          <w:noProof/>
        </w:rPr>
        <w:t xml:space="preserve">Bohman, B.J., C.J. Rosen, and D.J. Mulla. (2021). Relating Nitrogen Use Efficiency to Nitrogen Nutrition Index for Evaluation of Agronomic and Environmental Outcomes in Potato. </w:t>
      </w:r>
      <w:r w:rsidRPr="00372AF9">
        <w:rPr>
          <w:i/>
          <w:noProof/>
        </w:rPr>
        <w:t>Field Crops Res., 262</w:t>
      </w:r>
      <w:r w:rsidRPr="00372AF9">
        <w:rPr>
          <w:noProof/>
        </w:rPr>
        <w:t xml:space="preserve">. </w:t>
      </w:r>
      <w:hyperlink r:id="rId56" w:history="1">
        <w:r w:rsidRPr="00372AF9">
          <w:rPr>
            <w:rStyle w:val="Hyperlink"/>
            <w:noProof/>
          </w:rPr>
          <w:t>https://doi.org/10.1016/j.fcr.2020.108041</w:t>
        </w:r>
      </w:hyperlink>
      <w:r w:rsidRPr="00372AF9">
        <w:rPr>
          <w:noProof/>
        </w:rPr>
        <w:t>.</w:t>
      </w:r>
    </w:p>
    <w:p w14:paraId="409DC625" w14:textId="261E494A" w:rsidR="00372AF9" w:rsidRPr="00372AF9" w:rsidRDefault="00372AF9" w:rsidP="00DA4FE6">
      <w:pPr>
        <w:pStyle w:val="BodyText2"/>
        <w:rPr>
          <w:noProof/>
        </w:rPr>
      </w:pPr>
      <w:r w:rsidRPr="00372AF9">
        <w:rPr>
          <w:noProof/>
        </w:rPr>
        <w:t xml:space="preserve">Bürkner, P.-C. (2017). Brms: An R Package for Bayesian Multilevel Models Using Stan. </w:t>
      </w:r>
      <w:r w:rsidRPr="00372AF9">
        <w:rPr>
          <w:i/>
          <w:noProof/>
        </w:rPr>
        <w:t>J. Stat. Softw., 80</w:t>
      </w:r>
      <w:r w:rsidRPr="00372AF9">
        <w:rPr>
          <w:noProof/>
        </w:rPr>
        <w:t xml:space="preserve">(1). </w:t>
      </w:r>
      <w:hyperlink r:id="rId57" w:history="1">
        <w:r w:rsidRPr="00372AF9">
          <w:rPr>
            <w:rStyle w:val="Hyperlink"/>
            <w:noProof/>
          </w:rPr>
          <w:t>https://doi.org/10.18637/jss.v080.i01</w:t>
        </w:r>
      </w:hyperlink>
      <w:r w:rsidRPr="00372AF9">
        <w:rPr>
          <w:noProof/>
        </w:rPr>
        <w:t>.</w:t>
      </w:r>
    </w:p>
    <w:p w14:paraId="1D683C1B" w14:textId="75A399A2" w:rsidR="00372AF9" w:rsidRPr="00372AF9" w:rsidRDefault="00372AF9" w:rsidP="00DA4FE6">
      <w:pPr>
        <w:pStyle w:val="BodyText2"/>
        <w:rPr>
          <w:noProof/>
        </w:rPr>
      </w:pPr>
      <w:r w:rsidRPr="00372AF9">
        <w:rPr>
          <w:noProof/>
        </w:rPr>
        <w:t xml:space="preserve">Bürkner, P.-C. (2018). Advanced Bayesian Multilevel Modeling with the R Package Brms. </w:t>
      </w:r>
      <w:r w:rsidRPr="00372AF9">
        <w:rPr>
          <w:i/>
          <w:noProof/>
        </w:rPr>
        <w:t>R J., 10</w:t>
      </w:r>
      <w:r w:rsidRPr="00372AF9">
        <w:rPr>
          <w:noProof/>
        </w:rPr>
        <w:t xml:space="preserve">(1), 395-411. </w:t>
      </w:r>
      <w:hyperlink r:id="rId58" w:history="1">
        <w:r w:rsidRPr="00372AF9">
          <w:rPr>
            <w:rStyle w:val="Hyperlink"/>
            <w:noProof/>
          </w:rPr>
          <w:t>https://doi.org/10.32614/RJ-2018-017</w:t>
        </w:r>
      </w:hyperlink>
      <w:r w:rsidRPr="00372AF9">
        <w:rPr>
          <w:noProof/>
        </w:rPr>
        <w:t>.</w:t>
      </w:r>
    </w:p>
    <w:p w14:paraId="26C9D773" w14:textId="61C21AED" w:rsidR="00372AF9" w:rsidRPr="00372AF9" w:rsidRDefault="00372AF9" w:rsidP="00DA4FE6">
      <w:pPr>
        <w:pStyle w:val="BodyText2"/>
        <w:rPr>
          <w:noProof/>
        </w:rPr>
      </w:pPr>
      <w:r w:rsidRPr="00372AF9">
        <w:rPr>
          <w:noProof/>
        </w:rPr>
        <w:t xml:space="preserve">Carpenter, B., A. Gelman, M.D. Hoffman, D. Lee, B. Goodrich, M. Betancourt, M. Brubaker, J. Guo, P. Li, and A. Riddell. (2017). Stan: A Probabilistic Programming Language. </w:t>
      </w:r>
      <w:r w:rsidRPr="00372AF9">
        <w:rPr>
          <w:i/>
          <w:noProof/>
        </w:rPr>
        <w:t>J. Stat. Softw., 76</w:t>
      </w:r>
      <w:r w:rsidRPr="00372AF9">
        <w:rPr>
          <w:noProof/>
        </w:rPr>
        <w:t xml:space="preserve">(1). </w:t>
      </w:r>
      <w:hyperlink r:id="rId59" w:history="1">
        <w:r w:rsidRPr="00372AF9">
          <w:rPr>
            <w:rStyle w:val="Hyperlink"/>
            <w:noProof/>
          </w:rPr>
          <w:t>https://doi.org/10.18637/jss.v076.i01</w:t>
        </w:r>
      </w:hyperlink>
      <w:r w:rsidRPr="00372AF9">
        <w:rPr>
          <w:noProof/>
        </w:rPr>
        <w:t>.</w:t>
      </w:r>
    </w:p>
    <w:p w14:paraId="53F8E020" w14:textId="524AC34D" w:rsidR="00372AF9" w:rsidRPr="00372AF9" w:rsidRDefault="00372AF9" w:rsidP="00DA4FE6">
      <w:pPr>
        <w:pStyle w:val="BodyText2"/>
        <w:rPr>
          <w:noProof/>
        </w:rPr>
      </w:pPr>
      <w:r w:rsidRPr="00372AF9">
        <w:rPr>
          <w:noProof/>
        </w:rPr>
        <w:t xml:space="preserve">Caviglia, O.P., R.J.M. Melchiori, and V.O. Sadras. (2014). Nitrogen Utilization Efficiency in Maize as Affected by Hybrid and N Rate in Late-Sown Crops. </w:t>
      </w:r>
      <w:r w:rsidRPr="00372AF9">
        <w:rPr>
          <w:i/>
          <w:noProof/>
        </w:rPr>
        <w:t>Field Crops Res., 168</w:t>
      </w:r>
      <w:r w:rsidRPr="00372AF9">
        <w:rPr>
          <w:noProof/>
        </w:rPr>
        <w:t xml:space="preserve">, 27-37. </w:t>
      </w:r>
      <w:hyperlink r:id="rId60" w:history="1">
        <w:r w:rsidRPr="00372AF9">
          <w:rPr>
            <w:rStyle w:val="Hyperlink"/>
            <w:noProof/>
          </w:rPr>
          <w:t>https://doi.org/10.1016/j.fcr.2014.08.005</w:t>
        </w:r>
      </w:hyperlink>
      <w:r w:rsidRPr="00372AF9">
        <w:rPr>
          <w:noProof/>
        </w:rPr>
        <w:t>.</w:t>
      </w:r>
    </w:p>
    <w:p w14:paraId="0B59AB49" w14:textId="4FB20DD4" w:rsidR="00372AF9" w:rsidRPr="00372AF9" w:rsidRDefault="00372AF9" w:rsidP="00DA4FE6">
      <w:pPr>
        <w:pStyle w:val="BodyText2"/>
        <w:rPr>
          <w:noProof/>
        </w:rPr>
      </w:pPr>
      <w:r w:rsidRPr="00372AF9">
        <w:rPr>
          <w:noProof/>
        </w:rPr>
        <w:lastRenderedPageBreak/>
        <w:t xml:space="preserve">Ciampitti, I.A., J. Fernandez, S. Tamagno, B. Zhao, G. Lemaire, and D. Makowski. (2021). Does the Critical N Dilution Curve for Maize Crop Vary across Genotype X Environment X Management Scenarios? - a Bayesian Analysis. </w:t>
      </w:r>
      <w:r w:rsidRPr="00372AF9">
        <w:rPr>
          <w:i/>
          <w:noProof/>
        </w:rPr>
        <w:t>Eur. J. Agron., 123</w:t>
      </w:r>
      <w:r w:rsidRPr="00372AF9">
        <w:rPr>
          <w:noProof/>
        </w:rPr>
        <w:t xml:space="preserve">, 126202. </w:t>
      </w:r>
      <w:hyperlink r:id="rId61" w:history="1">
        <w:r w:rsidRPr="00372AF9">
          <w:rPr>
            <w:rStyle w:val="Hyperlink"/>
            <w:noProof/>
          </w:rPr>
          <w:t>https://doi.org/10.1016/j.eja.2020.126202</w:t>
        </w:r>
      </w:hyperlink>
      <w:r w:rsidRPr="00372AF9">
        <w:rPr>
          <w:noProof/>
        </w:rPr>
        <w:t>.</w:t>
      </w:r>
    </w:p>
    <w:p w14:paraId="0EE6E1E6" w14:textId="2C8D607B" w:rsidR="00372AF9" w:rsidRPr="00372AF9" w:rsidRDefault="00372AF9" w:rsidP="00DA4FE6">
      <w:pPr>
        <w:pStyle w:val="BodyText2"/>
        <w:rPr>
          <w:noProof/>
        </w:rPr>
      </w:pPr>
      <w:r w:rsidRPr="00372AF9">
        <w:rPr>
          <w:noProof/>
        </w:rPr>
        <w:t xml:space="preserve">Crants, J., C. Rosen, M. McNearney, and L. Sun. (2017). The Use of Chlorophyll Meters for Nitrogen Management in Potatoes. </w:t>
      </w:r>
      <w:r w:rsidRPr="00372AF9">
        <w:rPr>
          <w:i/>
          <w:noProof/>
        </w:rPr>
        <w:t>Research Reports – 2017</w:t>
      </w:r>
      <w:r w:rsidRPr="00372AF9">
        <w:rPr>
          <w:noProof/>
        </w:rPr>
        <w:t xml:space="preserve">. Fargo, ND: Minnesota Area II Potato Research and Promotion Council and Northern Plains Potato Growers Association. Retrieved from </w:t>
      </w:r>
      <w:hyperlink r:id="rId62" w:history="1">
        <w:r w:rsidRPr="00372AF9">
          <w:rPr>
            <w:rStyle w:val="Hyperlink"/>
            <w:noProof/>
          </w:rPr>
          <w:t>https://www.ag.ndsu.edu/potatoextension/research</w:t>
        </w:r>
      </w:hyperlink>
    </w:p>
    <w:p w14:paraId="3BC8CD16" w14:textId="77777777" w:rsidR="00372AF9" w:rsidRPr="00372AF9" w:rsidRDefault="00372AF9" w:rsidP="00DA4FE6">
      <w:pPr>
        <w:pStyle w:val="BodyText2"/>
        <w:rPr>
          <w:noProof/>
        </w:rPr>
      </w:pPr>
      <w:r w:rsidRPr="00372AF9">
        <w:rPr>
          <w:noProof/>
        </w:rPr>
        <w:t xml:space="preserve">Duchenne, T., J.M. Machet, and M. Martin. (1997). Potatoes. In G. Lemaire (Ed.), </w:t>
      </w:r>
      <w:r w:rsidRPr="00372AF9">
        <w:rPr>
          <w:i/>
          <w:noProof/>
        </w:rPr>
        <w:t>Diagonsis of the Nitrogen Status in Crops</w:t>
      </w:r>
      <w:r w:rsidRPr="00372AF9">
        <w:rPr>
          <w:noProof/>
        </w:rPr>
        <w:t xml:space="preserve"> (pp. 119-130). Berlin: Springer.</w:t>
      </w:r>
    </w:p>
    <w:p w14:paraId="0411AEEE" w14:textId="1F025076" w:rsidR="00372AF9" w:rsidRPr="00372AF9" w:rsidRDefault="00372AF9" w:rsidP="00DA4FE6">
      <w:pPr>
        <w:pStyle w:val="BodyText2"/>
        <w:rPr>
          <w:noProof/>
        </w:rPr>
      </w:pPr>
      <w:r w:rsidRPr="00372AF9">
        <w:rPr>
          <w:noProof/>
        </w:rPr>
        <w:t xml:space="preserve">Egel, D.S. (2017). Midwest Vegetable Production Guide for Commercial Growers. </w:t>
      </w:r>
      <w:r w:rsidRPr="00372AF9">
        <w:rPr>
          <w:i/>
          <w:noProof/>
        </w:rPr>
        <w:t>BU-07094-S</w:t>
      </w:r>
      <w:r w:rsidRPr="00372AF9">
        <w:rPr>
          <w:noProof/>
        </w:rPr>
        <w:t xml:space="preserve">: University of Minnesota Extension. Retrieved from </w:t>
      </w:r>
      <w:hyperlink r:id="rId63" w:history="1">
        <w:r w:rsidRPr="00372AF9">
          <w:rPr>
            <w:rStyle w:val="Hyperlink"/>
            <w:noProof/>
          </w:rPr>
          <w:t>https://ag.purdue.edu/btny/midwest-vegetable-guide/Pages/default.aspx</w:t>
        </w:r>
      </w:hyperlink>
    </w:p>
    <w:p w14:paraId="41CA953E" w14:textId="4B3AADF7" w:rsidR="00372AF9" w:rsidRPr="00372AF9" w:rsidRDefault="00372AF9" w:rsidP="00DA4FE6">
      <w:pPr>
        <w:pStyle w:val="BodyText2"/>
        <w:rPr>
          <w:noProof/>
        </w:rPr>
      </w:pPr>
      <w:r w:rsidRPr="00372AF9">
        <w:rPr>
          <w:noProof/>
        </w:rPr>
        <w:t xml:space="preserve">Errebhi, M., C.J. Rosen, S.C. Gupta, and D.E. Birong. (1998). Potato Yield Response and Nitrate Leaching as Influenced by Nitrogen Management. </w:t>
      </w:r>
      <w:r w:rsidRPr="00372AF9">
        <w:rPr>
          <w:i/>
          <w:noProof/>
        </w:rPr>
        <w:t>Agron. J., 90</w:t>
      </w:r>
      <w:r w:rsidRPr="00372AF9">
        <w:rPr>
          <w:noProof/>
        </w:rPr>
        <w:t xml:space="preserve">, 10-15. </w:t>
      </w:r>
      <w:hyperlink r:id="rId64" w:history="1">
        <w:r w:rsidRPr="00372AF9">
          <w:rPr>
            <w:rStyle w:val="Hyperlink"/>
            <w:noProof/>
          </w:rPr>
          <w:t>https://doi.org/10.2134/agronj1998.00021962009000010003x</w:t>
        </w:r>
      </w:hyperlink>
      <w:r w:rsidRPr="00372AF9">
        <w:rPr>
          <w:noProof/>
        </w:rPr>
        <w:t>.</w:t>
      </w:r>
    </w:p>
    <w:p w14:paraId="05459387" w14:textId="0F469D62" w:rsidR="00372AF9" w:rsidRPr="00372AF9" w:rsidRDefault="00372AF9" w:rsidP="00DA4FE6">
      <w:pPr>
        <w:pStyle w:val="BodyText2"/>
        <w:rPr>
          <w:noProof/>
        </w:rPr>
      </w:pPr>
      <w:r w:rsidRPr="00372AF9">
        <w:rPr>
          <w:noProof/>
        </w:rPr>
        <w:t xml:space="preserve">Franzen, D., A. Robinson, and C. Rosen. (2018). Fertilizing Potato in North Dakota. </w:t>
      </w:r>
      <w:r w:rsidRPr="00372AF9">
        <w:rPr>
          <w:i/>
          <w:noProof/>
        </w:rPr>
        <w:t>SF715</w:t>
      </w:r>
      <w:r w:rsidRPr="00372AF9">
        <w:rPr>
          <w:noProof/>
        </w:rPr>
        <w:t xml:space="preserve">. Fargo, ND: North Dakota State University. Retrieved from </w:t>
      </w:r>
      <w:hyperlink r:id="rId65" w:history="1">
        <w:r w:rsidRPr="00372AF9">
          <w:rPr>
            <w:rStyle w:val="Hyperlink"/>
            <w:noProof/>
          </w:rPr>
          <w:t>https://www.ag.ndsu.edu/publications/crops/fertilizing-potato-in-north-dakota</w:t>
        </w:r>
      </w:hyperlink>
    </w:p>
    <w:p w14:paraId="07DD5DA1" w14:textId="77777777" w:rsidR="00372AF9" w:rsidRPr="00372AF9" w:rsidRDefault="00372AF9" w:rsidP="00DA4FE6">
      <w:pPr>
        <w:pStyle w:val="BodyText2"/>
        <w:rPr>
          <w:noProof/>
        </w:rPr>
      </w:pPr>
      <w:r w:rsidRPr="00372AF9">
        <w:rPr>
          <w:noProof/>
        </w:rPr>
        <w:t xml:space="preserve">Gastal, F., G. Lemaire, J.-L. Durand, and G. Louarn. (2015). Quantifying Crop Responses to Nitrogen and Avenues to Improve Nitrogen-Use Efficiency. In </w:t>
      </w:r>
      <w:r w:rsidRPr="00372AF9">
        <w:rPr>
          <w:i/>
          <w:noProof/>
        </w:rPr>
        <w:t>Crop Physiology</w:t>
      </w:r>
      <w:r w:rsidRPr="00372AF9">
        <w:rPr>
          <w:noProof/>
        </w:rPr>
        <w:t xml:space="preserve"> (Second ed., pp. 161-206).</w:t>
      </w:r>
    </w:p>
    <w:p w14:paraId="210182E0" w14:textId="5C87EFBB" w:rsidR="00372AF9" w:rsidRPr="00372AF9" w:rsidRDefault="00372AF9" w:rsidP="00DA4FE6">
      <w:pPr>
        <w:pStyle w:val="BodyText2"/>
        <w:rPr>
          <w:noProof/>
        </w:rPr>
      </w:pPr>
      <w:r w:rsidRPr="00372AF9">
        <w:rPr>
          <w:noProof/>
        </w:rPr>
        <w:t xml:space="preserve">Giletto, C.M., and H.E. Echeverría. (2015). Critical Nitrogen Dilution Curve in Processing Potato Cultivars. </w:t>
      </w:r>
      <w:r w:rsidRPr="00372AF9">
        <w:rPr>
          <w:i/>
          <w:noProof/>
        </w:rPr>
        <w:t>Am. J. Plant Sci., 06</w:t>
      </w:r>
      <w:r w:rsidRPr="00372AF9">
        <w:rPr>
          <w:noProof/>
        </w:rPr>
        <w:t xml:space="preserve">(19), 3144-3156. </w:t>
      </w:r>
      <w:hyperlink r:id="rId66" w:history="1">
        <w:r w:rsidRPr="00372AF9">
          <w:rPr>
            <w:rStyle w:val="Hyperlink"/>
            <w:noProof/>
          </w:rPr>
          <w:t>https://doi.org/10.4236/ajps.2015.619306</w:t>
        </w:r>
      </w:hyperlink>
      <w:r w:rsidRPr="00372AF9">
        <w:rPr>
          <w:noProof/>
        </w:rPr>
        <w:t>.</w:t>
      </w:r>
    </w:p>
    <w:p w14:paraId="7A663634" w14:textId="2F4D3FE4" w:rsidR="00372AF9" w:rsidRPr="00372AF9" w:rsidRDefault="00372AF9" w:rsidP="00DA4FE6">
      <w:pPr>
        <w:pStyle w:val="BodyText2"/>
        <w:rPr>
          <w:noProof/>
        </w:rPr>
      </w:pPr>
      <w:r w:rsidRPr="00372AF9">
        <w:rPr>
          <w:noProof/>
        </w:rPr>
        <w:t xml:space="preserve">Giletto, C.M., N.I. Reussi Calvo, P. Sandaña, H.E. Echeverría, and G. Bélanger. (2020). Shoot- and Tuber-Based Critical Nitrogen Dilution Curves for the Prediction of the N Status in Potato. </w:t>
      </w:r>
      <w:r w:rsidRPr="00372AF9">
        <w:rPr>
          <w:i/>
          <w:noProof/>
        </w:rPr>
        <w:t>Eur. J. Agron., 119</w:t>
      </w:r>
      <w:r w:rsidRPr="00372AF9">
        <w:rPr>
          <w:noProof/>
        </w:rPr>
        <w:t xml:space="preserve">. </w:t>
      </w:r>
      <w:hyperlink r:id="rId67" w:history="1">
        <w:r w:rsidRPr="00372AF9">
          <w:rPr>
            <w:rStyle w:val="Hyperlink"/>
            <w:noProof/>
          </w:rPr>
          <w:t>https://doi.org/10.1016/j.eja.2020.126114</w:t>
        </w:r>
      </w:hyperlink>
      <w:r w:rsidRPr="00372AF9">
        <w:rPr>
          <w:noProof/>
        </w:rPr>
        <w:t>.</w:t>
      </w:r>
    </w:p>
    <w:p w14:paraId="7EEFAA31" w14:textId="70663D35" w:rsidR="00372AF9" w:rsidRPr="00372AF9" w:rsidRDefault="00372AF9" w:rsidP="00DA4FE6">
      <w:pPr>
        <w:pStyle w:val="BodyText2"/>
        <w:rPr>
          <w:noProof/>
        </w:rPr>
      </w:pPr>
      <w:r w:rsidRPr="00372AF9">
        <w:rPr>
          <w:noProof/>
        </w:rPr>
        <w:t xml:space="preserve">Greenwood, D.J., G. Lemaire, G. Gosse, P. Cruz, A. Draycott, and J.J. Neeteson. (1990). Decline in Percentage N of C3 and C4 Crops with Increasing Plant Mass. </w:t>
      </w:r>
      <w:r w:rsidRPr="00372AF9">
        <w:rPr>
          <w:i/>
          <w:noProof/>
        </w:rPr>
        <w:t>Ann. Bot., 66</w:t>
      </w:r>
      <w:r w:rsidRPr="00372AF9">
        <w:rPr>
          <w:noProof/>
        </w:rPr>
        <w:t xml:space="preserve">(4), 425-436. </w:t>
      </w:r>
      <w:hyperlink r:id="rId68" w:history="1">
        <w:r w:rsidRPr="00372AF9">
          <w:rPr>
            <w:rStyle w:val="Hyperlink"/>
            <w:noProof/>
          </w:rPr>
          <w:t>https://doi.org/10.1093/oxfordjournals.aob.a088044</w:t>
        </w:r>
      </w:hyperlink>
      <w:r w:rsidRPr="00372AF9">
        <w:rPr>
          <w:noProof/>
        </w:rPr>
        <w:t>.</w:t>
      </w:r>
    </w:p>
    <w:p w14:paraId="79C5A02E" w14:textId="476AA4AB" w:rsidR="00372AF9" w:rsidRPr="00372AF9" w:rsidRDefault="00372AF9" w:rsidP="00DA4FE6">
      <w:pPr>
        <w:pStyle w:val="BodyText2"/>
        <w:rPr>
          <w:noProof/>
        </w:rPr>
      </w:pPr>
      <w:r w:rsidRPr="00372AF9">
        <w:rPr>
          <w:noProof/>
        </w:rPr>
        <w:t xml:space="preserve">Greenwood, D.J., J.J. Neeteson, and A. Draycott. (1986). Quantitative Relationships for the Dependence of Growth Rate of Arable Crops on Their Nitrogen Content, Dry Weight and Aerial Environment. </w:t>
      </w:r>
      <w:r w:rsidRPr="00372AF9">
        <w:rPr>
          <w:i/>
          <w:noProof/>
        </w:rPr>
        <w:t>Plant Soil, 91</w:t>
      </w:r>
      <w:r w:rsidRPr="00372AF9">
        <w:rPr>
          <w:noProof/>
        </w:rPr>
        <w:t xml:space="preserve">(3), 281-301. </w:t>
      </w:r>
      <w:hyperlink r:id="rId69" w:history="1">
        <w:r w:rsidRPr="00372AF9">
          <w:rPr>
            <w:rStyle w:val="Hyperlink"/>
            <w:noProof/>
          </w:rPr>
          <w:t>https://doi.org/10.1007/BF02198111</w:t>
        </w:r>
      </w:hyperlink>
      <w:r w:rsidRPr="00372AF9">
        <w:rPr>
          <w:noProof/>
        </w:rPr>
        <w:t>.</w:t>
      </w:r>
    </w:p>
    <w:p w14:paraId="1DB52FB9" w14:textId="61E835C2" w:rsidR="00372AF9" w:rsidRPr="00372AF9" w:rsidRDefault="00372AF9" w:rsidP="00DA4FE6">
      <w:pPr>
        <w:pStyle w:val="BodyText2"/>
        <w:rPr>
          <w:noProof/>
        </w:rPr>
      </w:pPr>
      <w:r w:rsidRPr="00372AF9">
        <w:rPr>
          <w:noProof/>
        </w:rPr>
        <w:t xml:space="preserve">Gupta, S., and C.J. Rosen. (2019). Nitrogen Fertilization Rate and Cold-Induced Sweetening in Potato Tubers During Storage. </w:t>
      </w:r>
      <w:r w:rsidRPr="00372AF9">
        <w:rPr>
          <w:i/>
          <w:noProof/>
        </w:rPr>
        <w:t>Research Reports – 2019</w:t>
      </w:r>
      <w:r w:rsidRPr="00372AF9">
        <w:rPr>
          <w:noProof/>
        </w:rPr>
        <w:t xml:space="preserve">. Fargo, ND: Minnesota Area II Potato Research and Promotion Council and Northern Plains Potato Growers Association. Retrieved from </w:t>
      </w:r>
      <w:hyperlink r:id="rId70" w:history="1">
        <w:r w:rsidRPr="00372AF9">
          <w:rPr>
            <w:rStyle w:val="Hyperlink"/>
            <w:noProof/>
          </w:rPr>
          <w:t>https://www.ag.ndsu.edu/potatoextension/research/2019RESEARCHREPORTS.pdf</w:t>
        </w:r>
      </w:hyperlink>
    </w:p>
    <w:p w14:paraId="0E6CDE98" w14:textId="68371D28" w:rsidR="00372AF9" w:rsidRPr="00372AF9" w:rsidRDefault="00372AF9" w:rsidP="00DA4FE6">
      <w:pPr>
        <w:pStyle w:val="BodyText2"/>
        <w:rPr>
          <w:noProof/>
        </w:rPr>
      </w:pPr>
      <w:r w:rsidRPr="00372AF9">
        <w:rPr>
          <w:noProof/>
        </w:rPr>
        <w:t xml:space="preserve">Gupta, S.K., J. Crants, M. McNearney, and C.J. Rosen. (2020). Evaluation of a Promising Minnesota Clone for N Response, Agronomic Traits &amp; Storage Quality. </w:t>
      </w:r>
      <w:r w:rsidRPr="00372AF9">
        <w:rPr>
          <w:i/>
          <w:noProof/>
        </w:rPr>
        <w:t>Research Reports – 2020</w:t>
      </w:r>
      <w:r w:rsidRPr="00372AF9">
        <w:rPr>
          <w:noProof/>
        </w:rPr>
        <w:t xml:space="preserve">. Fargo, ND: Minnesota Area II Potato Research and Promotion Council and </w:t>
      </w:r>
      <w:r w:rsidRPr="00372AF9">
        <w:rPr>
          <w:noProof/>
        </w:rPr>
        <w:lastRenderedPageBreak/>
        <w:t xml:space="preserve">Northern Plains Potato Growers Association. Retrieved from </w:t>
      </w:r>
      <w:hyperlink r:id="rId71" w:history="1">
        <w:r w:rsidRPr="00372AF9">
          <w:rPr>
            <w:rStyle w:val="Hyperlink"/>
            <w:noProof/>
          </w:rPr>
          <w:t>https://www.ag.ndsu.edu/potatoextension/research/2020ResearchBooks.pdf</w:t>
        </w:r>
      </w:hyperlink>
    </w:p>
    <w:p w14:paraId="1030E238" w14:textId="77777777" w:rsidR="00372AF9" w:rsidRPr="00372AF9" w:rsidRDefault="00372AF9" w:rsidP="00DA4FE6">
      <w:pPr>
        <w:pStyle w:val="BodyText2"/>
        <w:rPr>
          <w:noProof/>
        </w:rPr>
      </w:pPr>
      <w:r w:rsidRPr="00372AF9">
        <w:rPr>
          <w:noProof/>
        </w:rPr>
        <w:t>Hansen, B., and A.G. Giencke. (1988). Sand Plains Research Farm Soil Report. St. Paul, MN: University of Minnesota</w:t>
      </w:r>
    </w:p>
    <w:p w14:paraId="5A9A9D0F" w14:textId="57B4CE9F" w:rsidR="00372AF9" w:rsidRPr="00372AF9" w:rsidRDefault="00372AF9" w:rsidP="00DA4FE6">
      <w:pPr>
        <w:pStyle w:val="BodyText2"/>
        <w:rPr>
          <w:noProof/>
        </w:rPr>
      </w:pPr>
      <w:r w:rsidRPr="00372AF9">
        <w:rPr>
          <w:noProof/>
        </w:rPr>
        <w:t xml:space="preserve">Herrmann, A., and F. Taube. (2004). The Range of the Critical Nitrogen Dilution Curve for Maize (Zea Mays L.) Can Be Extended until Silage Maturity. </w:t>
      </w:r>
      <w:r w:rsidRPr="00372AF9">
        <w:rPr>
          <w:i/>
          <w:noProof/>
        </w:rPr>
        <w:t>Agron. J., 96</w:t>
      </w:r>
      <w:r w:rsidRPr="00372AF9">
        <w:rPr>
          <w:noProof/>
        </w:rPr>
        <w:t xml:space="preserve">(4), 1131-1138. </w:t>
      </w:r>
      <w:hyperlink r:id="rId72" w:history="1">
        <w:r w:rsidRPr="00372AF9">
          <w:rPr>
            <w:rStyle w:val="Hyperlink"/>
            <w:noProof/>
          </w:rPr>
          <w:t>https://doi.org/10.2134/agronj2004.1131</w:t>
        </w:r>
      </w:hyperlink>
      <w:r w:rsidRPr="00372AF9">
        <w:rPr>
          <w:noProof/>
        </w:rPr>
        <w:t>.</w:t>
      </w:r>
    </w:p>
    <w:p w14:paraId="69728180" w14:textId="77777777" w:rsidR="00372AF9" w:rsidRPr="00372AF9" w:rsidRDefault="00372AF9" w:rsidP="00DA4FE6">
      <w:pPr>
        <w:pStyle w:val="BodyText2"/>
        <w:rPr>
          <w:noProof/>
        </w:rPr>
      </w:pPr>
      <w:r w:rsidRPr="00372AF9">
        <w:rPr>
          <w:noProof/>
        </w:rPr>
        <w:t xml:space="preserve">Horneck, D.A., and R.O. Miller. (1998). Determination of Total Nitrogen in Plant Tissue. In Y. P. Kalra (Ed.), </w:t>
      </w:r>
      <w:r w:rsidRPr="00372AF9">
        <w:rPr>
          <w:i/>
          <w:noProof/>
        </w:rPr>
        <w:t>Handbook of Reference Methods for Plant Analysis</w:t>
      </w:r>
      <w:r w:rsidRPr="00372AF9">
        <w:rPr>
          <w:noProof/>
        </w:rPr>
        <w:t xml:space="preserve"> (pp. 75-84). Boston: CRC Press.</w:t>
      </w:r>
    </w:p>
    <w:p w14:paraId="6E9DABAF" w14:textId="77777777" w:rsidR="00372AF9" w:rsidRPr="00372AF9" w:rsidRDefault="00372AF9" w:rsidP="00DA4FE6">
      <w:pPr>
        <w:pStyle w:val="BodyText2"/>
        <w:rPr>
          <w:noProof/>
        </w:rPr>
      </w:pPr>
      <w:r w:rsidRPr="00372AF9">
        <w:rPr>
          <w:noProof/>
        </w:rPr>
        <w:t xml:space="preserve">Horwitz, W., P. Chichilo, and H. Reynolds. (1970). </w:t>
      </w:r>
      <w:r w:rsidRPr="00372AF9">
        <w:rPr>
          <w:i/>
          <w:noProof/>
        </w:rPr>
        <w:t>Official Methods of Analysis of the Association of Official Analytical Chemists.</w:t>
      </w:r>
      <w:r w:rsidRPr="00372AF9">
        <w:rPr>
          <w:noProof/>
        </w:rPr>
        <w:t xml:space="preserve"> (11th ed.). Washington, DC: Association of Official Analytical Chemists.</w:t>
      </w:r>
    </w:p>
    <w:p w14:paraId="506C235A" w14:textId="41CF3B7A" w:rsidR="00372AF9" w:rsidRPr="00372AF9" w:rsidRDefault="00372AF9" w:rsidP="00DA4FE6">
      <w:pPr>
        <w:pStyle w:val="BodyText2"/>
        <w:rPr>
          <w:noProof/>
        </w:rPr>
      </w:pPr>
      <w:r w:rsidRPr="00372AF9">
        <w:rPr>
          <w:noProof/>
        </w:rPr>
        <w:t xml:space="preserve">Houlès, V., M. Guérif, and B. Mary. (2007). Elaboration of a Nitrogen Nutrition Indicator for Winter Wheat Based on Leaf Area Index and Chlorophyll Content for Making Nitrogen Recommendations. </w:t>
      </w:r>
      <w:r w:rsidRPr="00372AF9">
        <w:rPr>
          <w:i/>
          <w:noProof/>
        </w:rPr>
        <w:t>Eur. J. Agron., 27</w:t>
      </w:r>
      <w:r w:rsidRPr="00372AF9">
        <w:rPr>
          <w:noProof/>
        </w:rPr>
        <w:t xml:space="preserve">(1), 1-11. </w:t>
      </w:r>
      <w:hyperlink r:id="rId73" w:history="1">
        <w:r w:rsidRPr="00372AF9">
          <w:rPr>
            <w:rStyle w:val="Hyperlink"/>
            <w:noProof/>
          </w:rPr>
          <w:t>https://doi.org/10.1016/j.eja.2006.10.001</w:t>
        </w:r>
      </w:hyperlink>
      <w:r w:rsidRPr="00372AF9">
        <w:rPr>
          <w:noProof/>
        </w:rPr>
        <w:t>.</w:t>
      </w:r>
    </w:p>
    <w:p w14:paraId="11850A4A" w14:textId="3AC44AEA" w:rsidR="00372AF9" w:rsidRPr="00372AF9" w:rsidRDefault="00372AF9" w:rsidP="00DA4FE6">
      <w:pPr>
        <w:pStyle w:val="BodyText2"/>
        <w:rPr>
          <w:noProof/>
        </w:rPr>
      </w:pPr>
      <w:r w:rsidRPr="00372AF9">
        <w:rPr>
          <w:noProof/>
        </w:rPr>
        <w:t xml:space="preserve">Jones, C.R., T.E. Michaels, C.S. Carley, C.J. Rosen, and L.M. Shannon. (2021). Nitrogen Uptake and Utilization in Advanced Fresh-Market Red Potato Breeding Lines. </w:t>
      </w:r>
      <w:r w:rsidRPr="00372AF9">
        <w:rPr>
          <w:i/>
          <w:noProof/>
        </w:rPr>
        <w:t>Crop Sci., 61</w:t>
      </w:r>
      <w:r w:rsidRPr="00372AF9">
        <w:rPr>
          <w:noProof/>
        </w:rPr>
        <w:t xml:space="preserve">, 878–895. </w:t>
      </w:r>
      <w:hyperlink r:id="rId74" w:history="1">
        <w:r w:rsidRPr="00372AF9">
          <w:rPr>
            <w:rStyle w:val="Hyperlink"/>
            <w:noProof/>
          </w:rPr>
          <w:t>https://doi.org/10.1002/csc2.20297</w:t>
        </w:r>
      </w:hyperlink>
      <w:r w:rsidRPr="00372AF9">
        <w:rPr>
          <w:noProof/>
        </w:rPr>
        <w:t>.</w:t>
      </w:r>
    </w:p>
    <w:p w14:paraId="79DC712B" w14:textId="331D4F28" w:rsidR="00372AF9" w:rsidRPr="00372AF9" w:rsidRDefault="00372AF9" w:rsidP="00DA4FE6">
      <w:pPr>
        <w:pStyle w:val="BodyText2"/>
        <w:rPr>
          <w:noProof/>
        </w:rPr>
      </w:pPr>
      <w:r w:rsidRPr="00372AF9">
        <w:rPr>
          <w:noProof/>
        </w:rPr>
        <w:t xml:space="preserve">Justes, E., B. Mary, J.-M. Meynard, J.-M. Machet, and L. Thelier-Huche. (1994). Determination of a Critical Nitrogen Dilution Curve for Winter Wheat Crops. </w:t>
      </w:r>
      <w:r w:rsidRPr="00372AF9">
        <w:rPr>
          <w:i/>
          <w:noProof/>
        </w:rPr>
        <w:t>Ann. Bot., 74</w:t>
      </w:r>
      <w:r w:rsidRPr="00372AF9">
        <w:rPr>
          <w:noProof/>
        </w:rPr>
        <w:t xml:space="preserve">(4), 397-407. </w:t>
      </w:r>
      <w:hyperlink r:id="rId75" w:history="1">
        <w:r w:rsidRPr="00372AF9">
          <w:rPr>
            <w:rStyle w:val="Hyperlink"/>
            <w:noProof/>
          </w:rPr>
          <w:t>https://doi.org/10.1006/anbo.1994.1133</w:t>
        </w:r>
      </w:hyperlink>
      <w:r w:rsidRPr="00372AF9">
        <w:rPr>
          <w:noProof/>
        </w:rPr>
        <w:t>.</w:t>
      </w:r>
    </w:p>
    <w:p w14:paraId="6E4E8891" w14:textId="0E71167B" w:rsidR="00372AF9" w:rsidRPr="00372AF9" w:rsidRDefault="00372AF9" w:rsidP="00DA4FE6">
      <w:pPr>
        <w:pStyle w:val="BodyText2"/>
        <w:rPr>
          <w:noProof/>
        </w:rPr>
      </w:pPr>
      <w:r w:rsidRPr="00372AF9">
        <w:rPr>
          <w:noProof/>
        </w:rPr>
        <w:t xml:space="preserve">Lemaire, G., and I. Ciampitti. (2020). Crop Mass and N Status as Prerequisite Covariables for Unraveling Nitrogen Use Efficiency across Genotype-by-Environment-by-Management Scenarios: A Review. </w:t>
      </w:r>
      <w:r w:rsidRPr="00372AF9">
        <w:rPr>
          <w:i/>
          <w:noProof/>
        </w:rPr>
        <w:t>Plants, 9</w:t>
      </w:r>
      <w:r w:rsidRPr="00372AF9">
        <w:rPr>
          <w:noProof/>
        </w:rPr>
        <w:t xml:space="preserve">(10). </w:t>
      </w:r>
      <w:hyperlink r:id="rId76" w:history="1">
        <w:r w:rsidRPr="00372AF9">
          <w:rPr>
            <w:rStyle w:val="Hyperlink"/>
            <w:noProof/>
          </w:rPr>
          <w:t>https://doi.org/10.3390/plants9101309</w:t>
        </w:r>
      </w:hyperlink>
      <w:r w:rsidRPr="00372AF9">
        <w:rPr>
          <w:noProof/>
        </w:rPr>
        <w:t>.</w:t>
      </w:r>
    </w:p>
    <w:p w14:paraId="2B92EDD5" w14:textId="77777777" w:rsidR="00372AF9" w:rsidRPr="00372AF9" w:rsidRDefault="00372AF9" w:rsidP="00DA4FE6">
      <w:pPr>
        <w:pStyle w:val="BodyText2"/>
        <w:rPr>
          <w:noProof/>
        </w:rPr>
      </w:pPr>
      <w:r w:rsidRPr="00372AF9">
        <w:rPr>
          <w:noProof/>
        </w:rPr>
        <w:t xml:space="preserve">Lemaire, G., and F. Gastal. (1997). N Uptake and Distribution in Plant Canopies. In G. Lemaire (Ed.), </w:t>
      </w:r>
      <w:r w:rsidRPr="00372AF9">
        <w:rPr>
          <w:i/>
          <w:noProof/>
        </w:rPr>
        <w:t>Diagnosis of the Nitrogen Status in Crops</w:t>
      </w:r>
      <w:r w:rsidRPr="00372AF9">
        <w:rPr>
          <w:noProof/>
        </w:rPr>
        <w:t xml:space="preserve"> (pp. 3-43). Berlin: Springer.</w:t>
      </w:r>
    </w:p>
    <w:p w14:paraId="511C5212" w14:textId="675B9FE1" w:rsidR="00372AF9" w:rsidRPr="00372AF9" w:rsidRDefault="00372AF9" w:rsidP="00DA4FE6">
      <w:pPr>
        <w:pStyle w:val="BodyText2"/>
        <w:rPr>
          <w:noProof/>
        </w:rPr>
      </w:pPr>
      <w:r w:rsidRPr="00372AF9">
        <w:rPr>
          <w:noProof/>
        </w:rPr>
        <w:t xml:space="preserve">Lemaire, G., T. Sinclair, V. Sadras, and G. Bélanger. (2019). Allometric Approach to Crop Nutrition and Implications for Crop Diagnosis and Phenotyping. A Review. </w:t>
      </w:r>
      <w:r w:rsidRPr="00372AF9">
        <w:rPr>
          <w:i/>
          <w:noProof/>
        </w:rPr>
        <w:t>Agron. Sustain. Dev., 39</w:t>
      </w:r>
      <w:r w:rsidRPr="00372AF9">
        <w:rPr>
          <w:noProof/>
        </w:rPr>
        <w:t xml:space="preserve">(2). </w:t>
      </w:r>
      <w:hyperlink r:id="rId77" w:history="1">
        <w:r w:rsidRPr="00372AF9">
          <w:rPr>
            <w:rStyle w:val="Hyperlink"/>
            <w:noProof/>
          </w:rPr>
          <w:t>https://doi.org/10.1007/s13593-019-0570-6</w:t>
        </w:r>
      </w:hyperlink>
      <w:r w:rsidRPr="00372AF9">
        <w:rPr>
          <w:noProof/>
        </w:rPr>
        <w:t>.</w:t>
      </w:r>
    </w:p>
    <w:p w14:paraId="35472F2C" w14:textId="36C0EB22" w:rsidR="00372AF9" w:rsidRPr="00372AF9" w:rsidRDefault="00372AF9" w:rsidP="00DA4FE6">
      <w:pPr>
        <w:pStyle w:val="BodyText2"/>
        <w:rPr>
          <w:noProof/>
        </w:rPr>
      </w:pPr>
      <w:r w:rsidRPr="00372AF9">
        <w:rPr>
          <w:noProof/>
        </w:rPr>
        <w:t xml:space="preserve">Makowski, D., B. Zhao, S.T. Ata-Ul-Karim, and G. Lemaire. (2020). Analyzing Uncertainty in Critical Nitrogen Dilution Curves. </w:t>
      </w:r>
      <w:r w:rsidRPr="00372AF9">
        <w:rPr>
          <w:i/>
          <w:noProof/>
        </w:rPr>
        <w:t>Eur. J. Agron., 118</w:t>
      </w:r>
      <w:r w:rsidRPr="00372AF9">
        <w:rPr>
          <w:noProof/>
        </w:rPr>
        <w:t xml:space="preserve">. </w:t>
      </w:r>
      <w:hyperlink r:id="rId78" w:history="1">
        <w:r w:rsidRPr="00372AF9">
          <w:rPr>
            <w:rStyle w:val="Hyperlink"/>
            <w:noProof/>
          </w:rPr>
          <w:t>https://doi.org/10.1016/j.eja.2020.126076</w:t>
        </w:r>
      </w:hyperlink>
      <w:r w:rsidRPr="00372AF9">
        <w:rPr>
          <w:noProof/>
        </w:rPr>
        <w:t>.</w:t>
      </w:r>
    </w:p>
    <w:p w14:paraId="436EF44E" w14:textId="77777777" w:rsidR="00372AF9" w:rsidRPr="00372AF9" w:rsidRDefault="00372AF9" w:rsidP="00DA4FE6">
      <w:pPr>
        <w:pStyle w:val="BodyText2"/>
        <w:rPr>
          <w:noProof/>
        </w:rPr>
      </w:pPr>
      <w:r w:rsidRPr="00372AF9">
        <w:rPr>
          <w:noProof/>
        </w:rPr>
        <w:t xml:space="preserve">McElreath, R. (2020). </w:t>
      </w:r>
      <w:r w:rsidRPr="00372AF9">
        <w:rPr>
          <w:i/>
          <w:noProof/>
        </w:rPr>
        <w:t>Staistical Rethinking: A Bayesian Course with Examples in R and Stan</w:t>
      </w:r>
      <w:r w:rsidRPr="00372AF9">
        <w:rPr>
          <w:noProof/>
        </w:rPr>
        <w:t xml:space="preserve"> (2nd ed.). Boca Raton: Chapman and Hall/CRC.</w:t>
      </w:r>
    </w:p>
    <w:p w14:paraId="6A32860F" w14:textId="5EA5251A" w:rsidR="00372AF9" w:rsidRPr="00372AF9" w:rsidRDefault="00372AF9" w:rsidP="00DA4FE6">
      <w:pPr>
        <w:pStyle w:val="BodyText2"/>
        <w:rPr>
          <w:noProof/>
        </w:rPr>
      </w:pPr>
      <w:r w:rsidRPr="00372AF9">
        <w:rPr>
          <w:noProof/>
        </w:rPr>
        <w:t xml:space="preserve">Morier, T., A.N. Cambouris, and K. Chokmani. (2015). In-Season Nitrogen Status Assessment and Yield Estimation Using Hyperspectral Vegetation Indices in a Potato Crop. </w:t>
      </w:r>
      <w:r w:rsidRPr="00372AF9">
        <w:rPr>
          <w:i/>
          <w:noProof/>
        </w:rPr>
        <w:t>Agron. J., 107</w:t>
      </w:r>
      <w:r w:rsidRPr="00372AF9">
        <w:rPr>
          <w:noProof/>
        </w:rPr>
        <w:t xml:space="preserve">(4), 1295-1309. </w:t>
      </w:r>
      <w:hyperlink r:id="rId79" w:history="1">
        <w:r w:rsidRPr="00372AF9">
          <w:rPr>
            <w:rStyle w:val="Hyperlink"/>
            <w:noProof/>
          </w:rPr>
          <w:t>https://doi.org/10.2134/agronj14.0402</w:t>
        </w:r>
      </w:hyperlink>
      <w:r w:rsidRPr="00372AF9">
        <w:rPr>
          <w:noProof/>
        </w:rPr>
        <w:t>.</w:t>
      </w:r>
    </w:p>
    <w:p w14:paraId="3AB34E21" w14:textId="6757C970" w:rsidR="00372AF9" w:rsidRPr="00372AF9" w:rsidRDefault="00372AF9" w:rsidP="00DA4FE6">
      <w:pPr>
        <w:pStyle w:val="BodyText2"/>
        <w:rPr>
          <w:noProof/>
        </w:rPr>
      </w:pPr>
      <w:r w:rsidRPr="00372AF9">
        <w:rPr>
          <w:noProof/>
        </w:rPr>
        <w:t xml:space="preserve">Morris, T.F., T.S. Murrell, D.B. Beegle, J.J. Camberato, R.B. Ferguson, J. Grove, Q. Ketterings, P.M. Kyveryga, C.A.M. Laboski, J.M. McGrath, J.J. Meisinger, J. Melkonian, B.N. </w:t>
      </w:r>
      <w:r w:rsidRPr="00372AF9">
        <w:rPr>
          <w:noProof/>
        </w:rPr>
        <w:lastRenderedPageBreak/>
        <w:t xml:space="preserve">Moebius-Clune, E.D. Nafziger, D. Osmond, J.E. Sawyer, P.C. Scharf, W. Smith, J.T. Spargo, H.M. van Es, and H. Yang. (2018). Strengths and Limitations of Nitrogen Rate Recommendations for Corn and Opportunities for Improvement. </w:t>
      </w:r>
      <w:r w:rsidRPr="00372AF9">
        <w:rPr>
          <w:i/>
          <w:noProof/>
        </w:rPr>
        <w:t>Agron. J., 110</w:t>
      </w:r>
      <w:r w:rsidRPr="00372AF9">
        <w:rPr>
          <w:noProof/>
        </w:rPr>
        <w:t xml:space="preserve">(1), 1. </w:t>
      </w:r>
      <w:hyperlink r:id="rId80" w:history="1">
        <w:r w:rsidRPr="00372AF9">
          <w:rPr>
            <w:rStyle w:val="Hyperlink"/>
            <w:noProof/>
          </w:rPr>
          <w:t>https://doi.org/10.2134/agronj2017.02.0112</w:t>
        </w:r>
      </w:hyperlink>
      <w:r w:rsidRPr="00372AF9">
        <w:rPr>
          <w:noProof/>
        </w:rPr>
        <w:t>.</w:t>
      </w:r>
    </w:p>
    <w:p w14:paraId="1365E625" w14:textId="565B49FB" w:rsidR="00372AF9" w:rsidRPr="00372AF9" w:rsidRDefault="00372AF9" w:rsidP="00DA4FE6">
      <w:pPr>
        <w:pStyle w:val="BodyText2"/>
        <w:rPr>
          <w:noProof/>
        </w:rPr>
      </w:pPr>
      <w:r w:rsidRPr="00372AF9">
        <w:rPr>
          <w:noProof/>
        </w:rPr>
        <w:t xml:space="preserve">Nigon, T.J., C. Yang, D.J. Mulla, and D.E. Kaiser. (2019). Computing Uncertainty in the Optimum Nitrogen Rate Using a Generalized Cost Function. </w:t>
      </w:r>
      <w:r w:rsidRPr="00372AF9">
        <w:rPr>
          <w:i/>
          <w:noProof/>
        </w:rPr>
        <w:t>Comput. Electron. Agric., 167</w:t>
      </w:r>
      <w:r w:rsidRPr="00372AF9">
        <w:rPr>
          <w:noProof/>
        </w:rPr>
        <w:t xml:space="preserve">, 105030. </w:t>
      </w:r>
      <w:hyperlink r:id="rId81" w:history="1">
        <w:r w:rsidRPr="00372AF9">
          <w:rPr>
            <w:rStyle w:val="Hyperlink"/>
            <w:noProof/>
          </w:rPr>
          <w:t>https://doi.org/10.1016/j.compag.2019.105030</w:t>
        </w:r>
      </w:hyperlink>
      <w:r w:rsidRPr="00372AF9">
        <w:rPr>
          <w:noProof/>
        </w:rPr>
        <w:t>.</w:t>
      </w:r>
    </w:p>
    <w:p w14:paraId="757D3065" w14:textId="279B04FF" w:rsidR="00372AF9" w:rsidRPr="00372AF9" w:rsidRDefault="00372AF9" w:rsidP="00DA4FE6">
      <w:pPr>
        <w:pStyle w:val="BodyText2"/>
        <w:rPr>
          <w:noProof/>
        </w:rPr>
      </w:pPr>
      <w:r w:rsidRPr="00372AF9">
        <w:rPr>
          <w:noProof/>
        </w:rPr>
        <w:t xml:space="preserve">Plénet, D., and G. Lemaire. (2000). Relationships between Dynamics of Nitrogen Uptake and Dry Matter Accumulation in Maize Crops. Determination of Critical N Concentration. </w:t>
      </w:r>
      <w:r w:rsidRPr="00372AF9">
        <w:rPr>
          <w:i/>
          <w:noProof/>
        </w:rPr>
        <w:t>Plant Soil, 216</w:t>
      </w:r>
      <w:r w:rsidRPr="00372AF9">
        <w:rPr>
          <w:noProof/>
        </w:rPr>
        <w:t xml:space="preserve">(1/2), 65-82. </w:t>
      </w:r>
      <w:hyperlink r:id="rId82" w:history="1">
        <w:r w:rsidRPr="00372AF9">
          <w:rPr>
            <w:rStyle w:val="Hyperlink"/>
            <w:noProof/>
          </w:rPr>
          <w:t>https://doi.org/10.1023/a:1004783431055</w:t>
        </w:r>
      </w:hyperlink>
      <w:r w:rsidRPr="00372AF9">
        <w:rPr>
          <w:noProof/>
        </w:rPr>
        <w:t>.</w:t>
      </w:r>
    </w:p>
    <w:p w14:paraId="1E19E256" w14:textId="11972763" w:rsidR="00372AF9" w:rsidRPr="00372AF9" w:rsidRDefault="00372AF9" w:rsidP="00DA4FE6">
      <w:pPr>
        <w:pStyle w:val="BodyText2"/>
        <w:rPr>
          <w:noProof/>
        </w:rPr>
      </w:pPr>
      <w:r w:rsidRPr="00372AF9">
        <w:rPr>
          <w:noProof/>
        </w:rPr>
        <w:t xml:space="preserve">Plummer, M. (2013). Jags: Just Another Gibs Sampler. Retrieved from </w:t>
      </w:r>
      <w:hyperlink r:id="rId83" w:history="1">
        <w:r w:rsidRPr="00372AF9">
          <w:rPr>
            <w:rStyle w:val="Hyperlink"/>
            <w:noProof/>
          </w:rPr>
          <w:t>http://mcmc-jags.sourceforge.net/</w:t>
        </w:r>
      </w:hyperlink>
      <w:r w:rsidRPr="00372AF9">
        <w:rPr>
          <w:noProof/>
        </w:rPr>
        <w:t>.</w:t>
      </w:r>
    </w:p>
    <w:p w14:paraId="526DAB1D" w14:textId="4701E689" w:rsidR="00372AF9" w:rsidRPr="00372AF9" w:rsidRDefault="00372AF9" w:rsidP="00DA4FE6">
      <w:pPr>
        <w:pStyle w:val="BodyText2"/>
        <w:rPr>
          <w:noProof/>
        </w:rPr>
      </w:pPr>
      <w:r w:rsidRPr="00372AF9">
        <w:rPr>
          <w:noProof/>
        </w:rPr>
        <w:t xml:space="preserve">Plummer, M. (2019). Rjags: Bayesian Graphical Models Using Mcmc. Retrieved from </w:t>
      </w:r>
      <w:hyperlink r:id="rId84" w:history="1">
        <w:r w:rsidRPr="00372AF9">
          <w:rPr>
            <w:rStyle w:val="Hyperlink"/>
            <w:noProof/>
          </w:rPr>
          <w:t>https://CRAN.R-project.org/package=rjags</w:t>
        </w:r>
      </w:hyperlink>
    </w:p>
    <w:p w14:paraId="1BD9090B" w14:textId="33D54C98" w:rsidR="00372AF9" w:rsidRPr="00372AF9" w:rsidRDefault="00372AF9" w:rsidP="00DA4FE6">
      <w:pPr>
        <w:pStyle w:val="BodyText2"/>
        <w:rPr>
          <w:noProof/>
        </w:rPr>
      </w:pPr>
      <w:r w:rsidRPr="00372AF9">
        <w:rPr>
          <w:noProof/>
        </w:rPr>
        <w:t xml:space="preserve">R Core Team. (2021a). R: A Language and Environment for Statistical Computing. Vienna, Austria: R Foundation for Statistical Computing. Retrieved from </w:t>
      </w:r>
      <w:hyperlink r:id="rId85" w:history="1">
        <w:r w:rsidRPr="00372AF9">
          <w:rPr>
            <w:rStyle w:val="Hyperlink"/>
            <w:noProof/>
          </w:rPr>
          <w:t>https://www.R-project.org/</w:t>
        </w:r>
      </w:hyperlink>
    </w:p>
    <w:p w14:paraId="61D76B46" w14:textId="1EC3A757" w:rsidR="00372AF9" w:rsidRPr="00372AF9" w:rsidRDefault="00372AF9" w:rsidP="00DA4FE6">
      <w:pPr>
        <w:pStyle w:val="BodyText2"/>
        <w:rPr>
          <w:noProof/>
        </w:rPr>
      </w:pPr>
      <w:r w:rsidRPr="00372AF9">
        <w:rPr>
          <w:noProof/>
        </w:rPr>
        <w:t xml:space="preserve">R Core Team. (2021b). "Stats": The R Stats Package. Retrieved from </w:t>
      </w:r>
      <w:hyperlink r:id="rId86" w:history="1">
        <w:r w:rsidRPr="00372AF9">
          <w:rPr>
            <w:rStyle w:val="Hyperlink"/>
            <w:noProof/>
          </w:rPr>
          <w:t>https://CRAN.R-project.org/package=stats</w:t>
        </w:r>
      </w:hyperlink>
    </w:p>
    <w:p w14:paraId="57382A55" w14:textId="742C2416" w:rsidR="00372AF9" w:rsidRPr="00372AF9" w:rsidRDefault="00372AF9" w:rsidP="00DA4FE6">
      <w:pPr>
        <w:pStyle w:val="BodyText2"/>
        <w:rPr>
          <w:noProof/>
        </w:rPr>
      </w:pPr>
      <w:r w:rsidRPr="00372AF9">
        <w:rPr>
          <w:noProof/>
        </w:rPr>
        <w:t xml:space="preserve">Rosen, C., D. Birong, and M. Zumwinkle. (1992). Nitrogen Fertilization Studies on Irrigated Potatoes: Nitrogen Use, Soil Nitrate Movement, and Petiole Sap Nitrate Analysis for Predicting Nitrogen Needs. </w:t>
      </w:r>
      <w:r w:rsidRPr="00372AF9">
        <w:rPr>
          <w:i/>
          <w:noProof/>
        </w:rPr>
        <w:t>Field Research in Soil Science – Soil Series #134</w:t>
      </w:r>
      <w:r w:rsidRPr="00372AF9">
        <w:rPr>
          <w:noProof/>
        </w:rPr>
        <w:t xml:space="preserve">. St. Paul, MN: University of Minnesota. Retrieved from </w:t>
      </w:r>
      <w:hyperlink r:id="rId87" w:history="1">
        <w:r w:rsidRPr="00372AF9">
          <w:rPr>
            <w:rStyle w:val="Hyperlink"/>
            <w:noProof/>
          </w:rPr>
          <w:t>https://conservancy.umn.edu/handle/11299/121705</w:t>
        </w:r>
      </w:hyperlink>
    </w:p>
    <w:p w14:paraId="744DEA3C" w14:textId="672C9F30" w:rsidR="00372AF9" w:rsidRPr="00372AF9" w:rsidRDefault="00372AF9" w:rsidP="00DA4FE6">
      <w:pPr>
        <w:pStyle w:val="BodyText2"/>
        <w:rPr>
          <w:noProof/>
        </w:rPr>
      </w:pPr>
      <w:r w:rsidRPr="00372AF9">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372AF9">
        <w:rPr>
          <w:i/>
          <w:noProof/>
        </w:rPr>
        <w:t>Reserach Reports – 2021</w:t>
      </w:r>
      <w:r w:rsidRPr="00372AF9">
        <w:rPr>
          <w:noProof/>
        </w:rPr>
        <w:t xml:space="preserve">. Fargo, ND: Minnesota Area II Potato Research and Promotion Council and Northern Plains Potato Growers Association. Retrieved from </w:t>
      </w:r>
      <w:hyperlink r:id="rId88" w:history="1">
        <w:r w:rsidRPr="00372AF9">
          <w:rPr>
            <w:rStyle w:val="Hyperlink"/>
            <w:noProof/>
          </w:rPr>
          <w:t>https://www.ag.ndsu.edu/potatoextension/research/research_reports_114_4126022392.pdf</w:t>
        </w:r>
      </w:hyperlink>
    </w:p>
    <w:p w14:paraId="66C991FF" w14:textId="727D3B60" w:rsidR="00372AF9" w:rsidRPr="00372AF9" w:rsidRDefault="00372AF9" w:rsidP="00DA4FE6">
      <w:pPr>
        <w:pStyle w:val="BodyText2"/>
        <w:rPr>
          <w:noProof/>
        </w:rPr>
      </w:pPr>
      <w:r w:rsidRPr="00372AF9">
        <w:rPr>
          <w:noProof/>
        </w:rPr>
        <w:t xml:space="preserve">Rosen, C., M. Errebhi, J. Moncrief, S. Gupta, H.H. Cheng, and D. Birong. (1993). Nitrogen Fertilization Studies on Irrigated Potatoes: Nitrogen Use, Soil Nitrate Movement, and Petiole Sap Nitrate Analysis for Predicting Nitrogen Needs. </w:t>
      </w:r>
      <w:r w:rsidRPr="00372AF9">
        <w:rPr>
          <w:i/>
          <w:noProof/>
        </w:rPr>
        <w:t>Field Research in Soil Science – Soil Series #136</w:t>
      </w:r>
      <w:r w:rsidRPr="00372AF9">
        <w:rPr>
          <w:noProof/>
        </w:rPr>
        <w:t xml:space="preserve">. St. Paul, MN: University of Minnesota. Retrieved from </w:t>
      </w:r>
      <w:hyperlink r:id="rId89" w:history="1">
        <w:r w:rsidRPr="00372AF9">
          <w:rPr>
            <w:rStyle w:val="Hyperlink"/>
            <w:noProof/>
          </w:rPr>
          <w:t>https://conservancy.umn.edu/handle/11299/121706</w:t>
        </w:r>
      </w:hyperlink>
    </w:p>
    <w:p w14:paraId="247E6A95" w14:textId="340D4737" w:rsidR="00372AF9" w:rsidRPr="00372AF9" w:rsidRDefault="00372AF9" w:rsidP="00DA4FE6">
      <w:pPr>
        <w:pStyle w:val="BodyText2"/>
        <w:rPr>
          <w:noProof/>
        </w:rPr>
      </w:pPr>
      <w:r w:rsidRPr="00372AF9">
        <w:rPr>
          <w:noProof/>
        </w:rPr>
        <w:t xml:space="preserve">Rosen, C.J. (2018). Potato Fertilization on Irrigated Soils: University of Minnesota Extension. Retrieved from </w:t>
      </w:r>
      <w:hyperlink r:id="rId90" w:history="1">
        <w:r w:rsidRPr="00372AF9">
          <w:rPr>
            <w:rStyle w:val="Hyperlink"/>
            <w:noProof/>
          </w:rPr>
          <w:t>https://extension.umn.edu/crop-specific-needs/potato-fertilization-irrigated-soils</w:t>
        </w:r>
      </w:hyperlink>
    </w:p>
    <w:p w14:paraId="3D1CDD74" w14:textId="2BEDC0D9" w:rsidR="00372AF9" w:rsidRPr="00372AF9" w:rsidRDefault="00372AF9" w:rsidP="00DA4FE6">
      <w:pPr>
        <w:pStyle w:val="BodyText2"/>
        <w:rPr>
          <w:noProof/>
        </w:rPr>
      </w:pPr>
      <w:r w:rsidRPr="00372AF9">
        <w:rPr>
          <w:noProof/>
        </w:rPr>
        <w:t xml:space="preserve">Sadras, V.O., and G. Lemaire. (2014). Quantifying Crop Nitrogen Status for Comparisons of Agronomic Practices and Genotypes. </w:t>
      </w:r>
      <w:r w:rsidRPr="00372AF9">
        <w:rPr>
          <w:i/>
          <w:noProof/>
        </w:rPr>
        <w:t>Field Crops Res., 164</w:t>
      </w:r>
      <w:r w:rsidRPr="00372AF9">
        <w:rPr>
          <w:noProof/>
        </w:rPr>
        <w:t xml:space="preserve">, 54-64. </w:t>
      </w:r>
      <w:hyperlink r:id="rId91" w:history="1">
        <w:r w:rsidRPr="00372AF9">
          <w:rPr>
            <w:rStyle w:val="Hyperlink"/>
            <w:noProof/>
          </w:rPr>
          <w:t>https://doi.org/10.1016/j.fcr.2014.05.006</w:t>
        </w:r>
      </w:hyperlink>
      <w:r w:rsidRPr="00372AF9">
        <w:rPr>
          <w:noProof/>
        </w:rPr>
        <w:t>.</w:t>
      </w:r>
    </w:p>
    <w:p w14:paraId="3C9C0BF6" w14:textId="55AEBB38" w:rsidR="00372AF9" w:rsidRPr="00372AF9" w:rsidRDefault="00372AF9" w:rsidP="00DA4FE6">
      <w:pPr>
        <w:pStyle w:val="BodyText2"/>
        <w:rPr>
          <w:noProof/>
        </w:rPr>
      </w:pPr>
      <w:r w:rsidRPr="00372AF9">
        <w:rPr>
          <w:noProof/>
        </w:rPr>
        <w:lastRenderedPageBreak/>
        <w:t xml:space="preserve">Schad, D.J., M. Betancourt, and S. Vasishth. (2021). Toward a Principled Bayesian Workflow in Cognitive Science. </w:t>
      </w:r>
      <w:r w:rsidRPr="00372AF9">
        <w:rPr>
          <w:i/>
          <w:noProof/>
        </w:rPr>
        <w:t>Psychol Methods, 26</w:t>
      </w:r>
      <w:r w:rsidRPr="00372AF9">
        <w:rPr>
          <w:noProof/>
        </w:rPr>
        <w:t xml:space="preserve">(1), 103-126. </w:t>
      </w:r>
      <w:hyperlink r:id="rId92" w:history="1">
        <w:r w:rsidRPr="00372AF9">
          <w:rPr>
            <w:rStyle w:val="Hyperlink"/>
            <w:noProof/>
          </w:rPr>
          <w:t>https://doi.org/10.1037/met0000275</w:t>
        </w:r>
      </w:hyperlink>
      <w:r w:rsidRPr="00372AF9">
        <w:rPr>
          <w:noProof/>
        </w:rPr>
        <w:t>.</w:t>
      </w:r>
    </w:p>
    <w:p w14:paraId="40D84B82" w14:textId="5706C409" w:rsidR="00372AF9" w:rsidRPr="00372AF9" w:rsidRDefault="00372AF9" w:rsidP="00DA4FE6">
      <w:pPr>
        <w:pStyle w:val="BodyText2"/>
        <w:rPr>
          <w:noProof/>
        </w:rPr>
      </w:pPr>
      <w:r w:rsidRPr="00372AF9">
        <w:rPr>
          <w:noProof/>
        </w:rPr>
        <w:t xml:space="preserve">Steele, D.D., T.F. Scherer, J. Wright, D.G. Hopkins, S.R. Tuscherer, and J. Wright. (2010). Spreadsheet Implementation of Irrigation Scheduling by the Checkbook Method for North Dakota and Minnesota. </w:t>
      </w:r>
      <w:r w:rsidRPr="00372AF9">
        <w:rPr>
          <w:i/>
          <w:noProof/>
        </w:rPr>
        <w:t>Appl. Eng. Agric., 26</w:t>
      </w:r>
      <w:r w:rsidRPr="00372AF9">
        <w:rPr>
          <w:noProof/>
        </w:rPr>
        <w:t xml:space="preserve">, 983-996. </w:t>
      </w:r>
      <w:hyperlink r:id="rId93" w:history="1">
        <w:r w:rsidRPr="00372AF9">
          <w:rPr>
            <w:rStyle w:val="Hyperlink"/>
            <w:noProof/>
          </w:rPr>
          <w:t>https://doi.org/10.13031/2013.35914</w:t>
        </w:r>
      </w:hyperlink>
      <w:r w:rsidRPr="00372AF9">
        <w:rPr>
          <w:noProof/>
        </w:rPr>
        <w:t>.</w:t>
      </w:r>
    </w:p>
    <w:p w14:paraId="240E5C57" w14:textId="02AB9ACF" w:rsidR="00372AF9" w:rsidRPr="00372AF9" w:rsidRDefault="00372AF9" w:rsidP="00DA4FE6">
      <w:pPr>
        <w:pStyle w:val="BodyText2"/>
        <w:rPr>
          <w:noProof/>
        </w:rPr>
      </w:pPr>
      <w:r w:rsidRPr="00372AF9">
        <w:rPr>
          <w:noProof/>
        </w:rPr>
        <w:t xml:space="preserve">Stefaniak, T.R., S. Fitzcollins, R. Figueroa, A.L. Thompson, C. Schmitz Carley, and L.M. Shannon. (2021). Genotype and Variable Nitrogen Effects on Tuber Yield and Quality for Red Fresh Market Potatoes in Minnesota. </w:t>
      </w:r>
      <w:r w:rsidRPr="00372AF9">
        <w:rPr>
          <w:i/>
          <w:noProof/>
        </w:rPr>
        <w:t>Agronomy, 11</w:t>
      </w:r>
      <w:r w:rsidRPr="00372AF9">
        <w:rPr>
          <w:noProof/>
        </w:rPr>
        <w:t xml:space="preserve">, 255. </w:t>
      </w:r>
      <w:hyperlink r:id="rId94" w:history="1">
        <w:r w:rsidRPr="00372AF9">
          <w:rPr>
            <w:rStyle w:val="Hyperlink"/>
            <w:noProof/>
          </w:rPr>
          <w:t>https://doi.org/10.3390/agronomy11020255</w:t>
        </w:r>
      </w:hyperlink>
      <w:r w:rsidRPr="00372AF9">
        <w:rPr>
          <w:noProof/>
        </w:rPr>
        <w:t>.</w:t>
      </w:r>
    </w:p>
    <w:p w14:paraId="68AC6FDF" w14:textId="6E0624D2" w:rsidR="00372AF9" w:rsidRPr="00372AF9" w:rsidRDefault="00372AF9" w:rsidP="00DA4FE6">
      <w:pPr>
        <w:pStyle w:val="BodyText2"/>
        <w:rPr>
          <w:noProof/>
        </w:rPr>
      </w:pPr>
      <w:r w:rsidRPr="00372AF9">
        <w:rPr>
          <w:noProof/>
        </w:rPr>
        <w:t xml:space="preserve">Sun, N. (2017). </w:t>
      </w:r>
      <w:r w:rsidRPr="00372AF9">
        <w:rPr>
          <w:i/>
          <w:noProof/>
        </w:rPr>
        <w:t>Agronomic and Storage Factors Affecting Acrylamide Formation in Processed Potatoes.</w:t>
      </w:r>
      <w:r w:rsidRPr="00372AF9">
        <w:rPr>
          <w:noProof/>
        </w:rPr>
        <w:t xml:space="preserve"> (Ph.D.). University of Minnesota, St. Paul, MN. Retrieved from </w:t>
      </w:r>
      <w:hyperlink r:id="rId95" w:history="1">
        <w:r w:rsidRPr="00372AF9">
          <w:rPr>
            <w:rStyle w:val="Hyperlink"/>
            <w:noProof/>
          </w:rPr>
          <w:t>https://conservancy.umn.edu/handle/11299/190488</w:t>
        </w:r>
      </w:hyperlink>
      <w:r w:rsidRPr="00372AF9">
        <w:rPr>
          <w:noProof/>
        </w:rPr>
        <w:t xml:space="preserve"> </w:t>
      </w:r>
    </w:p>
    <w:p w14:paraId="2383AE81" w14:textId="639D80B3" w:rsidR="00372AF9" w:rsidRPr="00372AF9" w:rsidRDefault="00372AF9" w:rsidP="00DA4FE6">
      <w:pPr>
        <w:pStyle w:val="BodyText2"/>
        <w:rPr>
          <w:noProof/>
        </w:rPr>
      </w:pPr>
      <w:r w:rsidRPr="00372AF9">
        <w:rPr>
          <w:noProof/>
        </w:rPr>
        <w:t xml:space="preserve">Sun, N., Y. Wang, S.K. Gupta, and C.J. Rosen. (2019). Nitrogen Fertility and Cultivar Effects on Potato Agronomic Properties and Acrylamide-Forming Potential. </w:t>
      </w:r>
      <w:r w:rsidRPr="00372AF9">
        <w:rPr>
          <w:i/>
          <w:noProof/>
        </w:rPr>
        <w:t>Agron. J., 111</w:t>
      </w:r>
      <w:r w:rsidRPr="00372AF9">
        <w:rPr>
          <w:noProof/>
        </w:rPr>
        <w:t xml:space="preserve">(1), 408. </w:t>
      </w:r>
      <w:hyperlink r:id="rId96" w:history="1">
        <w:r w:rsidRPr="00372AF9">
          <w:rPr>
            <w:rStyle w:val="Hyperlink"/>
            <w:noProof/>
          </w:rPr>
          <w:t>https://doi.org/10.2134/agronj2018.05.0350</w:t>
        </w:r>
      </w:hyperlink>
      <w:r w:rsidRPr="00372AF9">
        <w:rPr>
          <w:noProof/>
        </w:rPr>
        <w:t>.</w:t>
      </w:r>
    </w:p>
    <w:p w14:paraId="7636D867" w14:textId="3265C433" w:rsidR="00372AF9" w:rsidRPr="00372AF9" w:rsidRDefault="00372AF9" w:rsidP="00DA4FE6">
      <w:pPr>
        <w:pStyle w:val="BodyText2"/>
        <w:rPr>
          <w:noProof/>
        </w:rPr>
      </w:pPr>
      <w:r w:rsidRPr="00372AF9">
        <w:rPr>
          <w:noProof/>
        </w:rPr>
        <w:t xml:space="preserve">Tiwari, J.K., D. Plett, T. Garnett, S.K. Chakrabarti, and R.K. Singh. (2018). Integrated Genomics, Physiology and Breeding Approaches for Improving Nitrogen Use Efficiency in Potato: Translating Knowledge from Other Crops. </w:t>
      </w:r>
      <w:r w:rsidRPr="00372AF9">
        <w:rPr>
          <w:i/>
          <w:noProof/>
        </w:rPr>
        <w:t>Funct. Plant Biol., 45</w:t>
      </w:r>
      <w:r w:rsidRPr="00372AF9">
        <w:rPr>
          <w:noProof/>
        </w:rPr>
        <w:t xml:space="preserve">(6), 587. </w:t>
      </w:r>
      <w:hyperlink r:id="rId97" w:history="1">
        <w:r w:rsidRPr="00372AF9">
          <w:rPr>
            <w:rStyle w:val="Hyperlink"/>
            <w:noProof/>
          </w:rPr>
          <w:t>https://doi.org/10.1071/fp17303</w:t>
        </w:r>
      </w:hyperlink>
      <w:r w:rsidRPr="00372AF9">
        <w:rPr>
          <w:noProof/>
        </w:rPr>
        <w:t>.</w:t>
      </w:r>
    </w:p>
    <w:p w14:paraId="3FDC3D80" w14:textId="4E6DD518" w:rsidR="00372AF9" w:rsidRPr="00372AF9" w:rsidRDefault="00372AF9" w:rsidP="00DA4FE6">
      <w:pPr>
        <w:pStyle w:val="BodyText2"/>
        <w:rPr>
          <w:noProof/>
        </w:rPr>
      </w:pPr>
      <w:r w:rsidRPr="00372AF9">
        <w:rPr>
          <w:noProof/>
        </w:rPr>
        <w:t xml:space="preserve">USDA. (1997). United States Standards for Grades of Potatoes for Processing. Retrieved from </w:t>
      </w:r>
      <w:hyperlink r:id="rId98" w:history="1">
        <w:r w:rsidRPr="00372AF9">
          <w:rPr>
            <w:rStyle w:val="Hyperlink"/>
            <w:noProof/>
          </w:rPr>
          <w:t>https://www.ams.usda.gov/sites/default/files/media/Potatoes_for_Processing_Standard%5B1%5D.pdf</w:t>
        </w:r>
      </w:hyperlink>
    </w:p>
    <w:p w14:paraId="7F0F2A66" w14:textId="145B3FFA" w:rsidR="00372AF9" w:rsidRPr="00372AF9" w:rsidRDefault="00372AF9" w:rsidP="00DA4FE6">
      <w:pPr>
        <w:pStyle w:val="BodyText2"/>
        <w:rPr>
          <w:noProof/>
        </w:rPr>
      </w:pPr>
      <w:r w:rsidRPr="00372AF9">
        <w:rPr>
          <w:noProof/>
        </w:rPr>
        <w:t xml:space="preserve">USDA NRCS. (2013). Soil Series Classification Database – Hubbard Series: United States Department of Agriculture. Retrieved from </w:t>
      </w:r>
      <w:hyperlink r:id="rId99" w:history="1">
        <w:r w:rsidRPr="00372AF9">
          <w:rPr>
            <w:rStyle w:val="Hyperlink"/>
            <w:noProof/>
          </w:rPr>
          <w:t>https://soilseries.sc.egov.usda.gov/OSD_Docs/H/HUBBARD.html</w:t>
        </w:r>
      </w:hyperlink>
    </w:p>
    <w:p w14:paraId="73DDA08C" w14:textId="11D75B1A" w:rsidR="00372AF9" w:rsidRPr="00372AF9" w:rsidRDefault="00372AF9" w:rsidP="00DA4FE6">
      <w:pPr>
        <w:pStyle w:val="BodyText2"/>
        <w:rPr>
          <w:noProof/>
        </w:rPr>
      </w:pPr>
      <w:r w:rsidRPr="00372AF9">
        <w:rPr>
          <w:noProof/>
        </w:rPr>
        <w:t xml:space="preserve">Ushey, K. (2021). Renv: Project Environments. Retrieved from </w:t>
      </w:r>
      <w:hyperlink r:id="rId100" w:history="1">
        <w:r w:rsidRPr="00372AF9">
          <w:rPr>
            <w:rStyle w:val="Hyperlink"/>
            <w:noProof/>
          </w:rPr>
          <w:t>https://CRAN.R-project.org/package=renv</w:t>
        </w:r>
      </w:hyperlink>
    </w:p>
    <w:p w14:paraId="7A5CDB16" w14:textId="3024984E" w:rsidR="00372AF9" w:rsidRPr="00372AF9" w:rsidRDefault="00372AF9" w:rsidP="00DA4FE6">
      <w:pPr>
        <w:pStyle w:val="BodyText2"/>
        <w:rPr>
          <w:noProof/>
        </w:rPr>
      </w:pPr>
      <w:r w:rsidRPr="00372AF9">
        <w:rPr>
          <w:noProof/>
        </w:rPr>
        <w:t xml:space="preserve">Wright, J. (2002). Irrigation Scheduling Checkbook Method. </w:t>
      </w:r>
      <w:r w:rsidRPr="00372AF9">
        <w:rPr>
          <w:i/>
          <w:noProof/>
        </w:rPr>
        <w:t>BU-FO-01322</w:t>
      </w:r>
      <w:r w:rsidRPr="00372AF9">
        <w:rPr>
          <w:noProof/>
        </w:rPr>
        <w:t xml:space="preserve">. St. Paul, MN: University of Minnesota. Retrieved from </w:t>
      </w:r>
      <w:hyperlink r:id="rId101" w:history="1">
        <w:r w:rsidRPr="00372AF9">
          <w:rPr>
            <w:rStyle w:val="Hyperlink"/>
            <w:noProof/>
          </w:rPr>
          <w:t>https://extension.umn.edu/irrigation/irrigation-scheduling-checkbook-method</w:t>
        </w:r>
      </w:hyperlink>
    </w:p>
    <w:p w14:paraId="714A7A5E" w14:textId="643FC203" w:rsidR="00372AF9" w:rsidRPr="00372AF9" w:rsidRDefault="00372AF9" w:rsidP="00DA4FE6">
      <w:pPr>
        <w:pStyle w:val="BodyText2"/>
        <w:rPr>
          <w:noProof/>
        </w:rPr>
      </w:pPr>
      <w:r w:rsidRPr="00372AF9">
        <w:rPr>
          <w:noProof/>
        </w:rPr>
        <w:t xml:space="preserve">Yao, B., X. Wang, G. Lemaire, D. Makowski, Q. Cao, X. Liu, L. Liu, B. Liu, Y. Zhu, W. Cao, and L. Tang. (2021). Uncertainty Analysis of Critical Nitrogen Dilution Curves for Wheat. </w:t>
      </w:r>
      <w:r w:rsidRPr="00372AF9">
        <w:rPr>
          <w:i/>
          <w:noProof/>
        </w:rPr>
        <w:t>Eur. J. Agron., 128</w:t>
      </w:r>
      <w:r w:rsidRPr="00372AF9">
        <w:rPr>
          <w:noProof/>
        </w:rPr>
        <w:t xml:space="preserve">, 126315. </w:t>
      </w:r>
      <w:hyperlink r:id="rId102" w:history="1">
        <w:r w:rsidRPr="00372AF9">
          <w:rPr>
            <w:rStyle w:val="Hyperlink"/>
            <w:noProof/>
          </w:rPr>
          <w:t>https://doi.org/10.1016/j.eja.2021.126315</w:t>
        </w:r>
      </w:hyperlink>
      <w:r w:rsidRPr="00372AF9">
        <w:rPr>
          <w:noProof/>
        </w:rPr>
        <w:t>.</w:t>
      </w:r>
    </w:p>
    <w:p w14:paraId="04FFA610" w14:textId="1A3D9228" w:rsidR="00293AA8" w:rsidRDefault="00372AF9" w:rsidP="00DA4FE6">
      <w:pPr>
        <w:pStyle w:val="BodyText2"/>
      </w:pPr>
      <w:r>
        <w:fldChar w:fldCharType="end"/>
      </w:r>
    </w:p>
    <w:sectPr w:rsidR="00293AA8" w:rsidSect="008970F9">
      <w:footerReference w:type="default" r:id="rId10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Brian Bohman" w:date="2021-08-25T10:51:00Z" w:initials="BB">
    <w:p w14:paraId="605DB369" w14:textId="0292BD70" w:rsidR="00B068FD" w:rsidRDefault="00B068FD">
      <w:pPr>
        <w:pStyle w:val="CommentText"/>
      </w:pPr>
      <w:r>
        <w:rPr>
          <w:rStyle w:val="CommentReference"/>
        </w:rPr>
        <w:annotationRef/>
      </w:r>
      <w:r>
        <w:t>Bélanger: 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29" w:author="Brian Bohman" w:date="2021-08-25T10:52:00Z" w:initials="BB">
    <w:p w14:paraId="46E6E5A8" w14:textId="7587BC45" w:rsidR="00B068FD" w:rsidRDefault="00B068FD">
      <w:pPr>
        <w:pStyle w:val="CommentText"/>
      </w:pPr>
      <w:r>
        <w:rPr>
          <w:rStyle w:val="CommentReference"/>
        </w:rPr>
        <w:annotationRef/>
      </w:r>
      <w:r>
        <w:t>Bélanger: 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precisely CNDC’s. The Bayesian approach, however, has other advantages (e.g., estimation of the uncertainty).</w:t>
      </w:r>
    </w:p>
  </w:comment>
  <w:comment w:id="37" w:author="Brian Bohman" w:date="2021-08-25T10:52:00Z" w:initials="BB">
    <w:p w14:paraId="28B14AB0" w14:textId="2A3523C0" w:rsidR="00B068FD" w:rsidRDefault="00B068FD">
      <w:pPr>
        <w:pStyle w:val="CommentText"/>
      </w:pPr>
      <w:r>
        <w:rPr>
          <w:rStyle w:val="CommentReference"/>
        </w:rPr>
        <w:annotationRef/>
      </w:r>
      <w:r>
        <w:t>Bélanger: References from old to more recent?</w:t>
      </w:r>
    </w:p>
  </w:comment>
  <w:comment w:id="38" w:author="Brian Bohman" w:date="2021-08-25T10:53:00Z" w:initials="BB">
    <w:p w14:paraId="1CB3DF64" w14:textId="7BAB769A" w:rsidR="00B068FD" w:rsidRDefault="00B068FD">
      <w:pPr>
        <w:pStyle w:val="CommentText"/>
      </w:pPr>
      <w:r>
        <w:rPr>
          <w:rStyle w:val="CommentReference"/>
        </w:rPr>
        <w:annotationRef/>
      </w:r>
      <w:r>
        <w:rPr>
          <w:rStyle w:val="CommentReference"/>
        </w:rPr>
        <w:annotationRef/>
      </w:r>
      <w:r>
        <w:t>Bélanger: References from old to more recent?</w:t>
      </w:r>
    </w:p>
  </w:comment>
  <w:comment w:id="51" w:author="Brian Bohman" w:date="2021-08-25T11:23:00Z" w:initials="BB">
    <w:p w14:paraId="750BB2BC" w14:textId="38A4D71F" w:rsidR="00556066" w:rsidRDefault="00556066">
      <w:pPr>
        <w:pStyle w:val="CommentText"/>
      </w:pPr>
      <w:r>
        <w:rPr>
          <w:rStyle w:val="CommentReference"/>
        </w:rPr>
        <w:annotationRef/>
      </w:r>
      <w:r>
        <w:t xml:space="preserve">Ben Abdallah: it will be interesting to charcterise </w:t>
      </w:r>
      <w:r w:rsidRPr="00C0428A">
        <w:t xml:space="preserve">the </w:t>
      </w:r>
      <w:r>
        <w:t xml:space="preserve">used </w:t>
      </w:r>
      <w:r w:rsidRPr="00C0428A">
        <w:t>varieties</w:t>
      </w:r>
      <w:r>
        <w:t xml:space="preserve"> in this study (</w:t>
      </w:r>
      <w:r w:rsidRPr="00C0428A">
        <w:t>maturity</w:t>
      </w:r>
      <w:r>
        <w:t>, the used range of DAE …)</w:t>
      </w:r>
    </w:p>
  </w:comment>
  <w:comment w:id="59" w:author="Brian Bohman" w:date="2021-08-25T10:54:00Z" w:initials="BB">
    <w:p w14:paraId="4ABD6073" w14:textId="02B457DD" w:rsidR="00D70EE0" w:rsidRDefault="00D70EE0">
      <w:pPr>
        <w:pStyle w:val="CommentText"/>
      </w:pPr>
      <w:r>
        <w:rPr>
          <w:rStyle w:val="CommentReference"/>
        </w:rPr>
        <w:annotationRef/>
      </w:r>
      <w:r>
        <w:t xml:space="preserve">Bélanger: </w:t>
      </w:r>
      <w:r>
        <w:rPr>
          <w:rStyle w:val="CommentReference"/>
        </w:rPr>
        <w:annotationRef/>
      </w:r>
      <w:r>
        <w:t>Reference: oldest to the more recent.</w:t>
      </w:r>
    </w:p>
  </w:comment>
  <w:comment w:id="60" w:author="Brian Bohman" w:date="2021-08-25T10:55:00Z" w:initials="BB">
    <w:p w14:paraId="6110ADE6" w14:textId="11EBEEA0" w:rsidR="00C00F51" w:rsidRDefault="00C00F51">
      <w:pPr>
        <w:pStyle w:val="CommentText"/>
      </w:pPr>
      <w:r>
        <w:rPr>
          <w:rStyle w:val="CommentReference"/>
        </w:rPr>
        <w:annotationRef/>
      </w:r>
      <w:r>
        <w:t xml:space="preserve">Bélanger: </w:t>
      </w:r>
      <w:r>
        <w:rPr>
          <w:rStyle w:val="CommentReference"/>
        </w:rPr>
        <w:annotationRef/>
      </w:r>
      <w:r>
        <w:t>You should probably use this form of unit throughout the manuscript.</w:t>
      </w:r>
    </w:p>
  </w:comment>
  <w:comment w:id="61" w:author="Brian Bohman" w:date="2021-08-25T10:56:00Z" w:initials="BB">
    <w:p w14:paraId="6F860896" w14:textId="5927B7CA" w:rsidR="00E73759" w:rsidRDefault="00E73759">
      <w:pPr>
        <w:pStyle w:val="CommentText"/>
      </w:pPr>
      <w:r>
        <w:rPr>
          <w:rStyle w:val="CommentReference"/>
        </w:rPr>
        <w:annotationRef/>
      </w:r>
      <w:r>
        <w:t>Bélanger: To avoid any ambiguies, you may want to use g N 100 g</w:t>
      </w:r>
      <w:r>
        <w:rPr>
          <w:vertAlign w:val="superscript"/>
        </w:rPr>
        <w:t xml:space="preserve">-1 </w:t>
      </w:r>
      <w:r>
        <w:t>DM or g N 100 g</w:t>
      </w:r>
      <w:r>
        <w:rPr>
          <w:vertAlign w:val="superscript"/>
        </w:rPr>
        <w:t xml:space="preserve">-1 </w:t>
      </w:r>
      <w:r>
        <w:t>dry wt.</w:t>
      </w:r>
    </w:p>
  </w:comment>
  <w:comment w:id="64" w:author="Brian Bohman" w:date="2021-08-25T10:56:00Z" w:initials="BB">
    <w:p w14:paraId="29716A9D" w14:textId="2B23B371" w:rsidR="00BB7AC2" w:rsidRDefault="00BB7AC2">
      <w:pPr>
        <w:pStyle w:val="CommentText"/>
      </w:pPr>
      <w:r>
        <w:rPr>
          <w:rStyle w:val="CommentReference"/>
        </w:rPr>
        <w:annotationRef/>
      </w:r>
      <w:r>
        <w:t>Bélanger: In table 1, you report 30 sampling dates, while the text refers to a total of 40 sampling dates (4 x 10).</w:t>
      </w:r>
    </w:p>
  </w:comment>
  <w:comment w:id="68" w:author="Brian Bohman" w:date="2021-08-25T10:58:00Z" w:initials="BB">
    <w:p w14:paraId="3B38CBDE" w14:textId="10F8B944" w:rsidR="005B5781" w:rsidRDefault="005B5781">
      <w:pPr>
        <w:pStyle w:val="CommentText"/>
      </w:pPr>
      <w:r>
        <w:rPr>
          <w:rStyle w:val="CommentReference"/>
        </w:rPr>
        <w:annotationRef/>
      </w:r>
      <w:r>
        <w:t>Bélanger: “a linear-plateau curve is fit for N concentration as a function of biomass”</w:t>
      </w:r>
    </w:p>
  </w:comment>
  <w:comment w:id="120" w:author="Brian Bohman" w:date="2021-08-25T11:07:00Z" w:initials="BB">
    <w:p w14:paraId="7CAE002A" w14:textId="77777777" w:rsidR="00FB2B6F" w:rsidRDefault="00FB2B6F" w:rsidP="00FB2B6F">
      <w:pPr>
        <w:pStyle w:val="CommentText"/>
      </w:pPr>
      <w:r>
        <w:rPr>
          <w:rStyle w:val="CommentReference"/>
        </w:rPr>
        <w:annotationRef/>
      </w:r>
      <w:r>
        <w:t xml:space="preserve">Bélanger: </w:t>
      </w:r>
      <w:r>
        <w:rPr>
          <w:rStyle w:val="CommentReferenc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3A4951E8" w14:textId="77777777" w:rsidR="00FB2B6F" w:rsidRDefault="00FB2B6F" w:rsidP="00FB2B6F">
      <w:pPr>
        <w:pStyle w:val="CommentText"/>
      </w:pPr>
    </w:p>
    <w:p w14:paraId="65E102C2" w14:textId="331C13C8" w:rsidR="00FB2B6F" w:rsidRDefault="00FB2B6F">
      <w:pPr>
        <w:pStyle w:val="CommentText"/>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125" w:author="Brian Bohman" w:date="2021-08-25T11:08:00Z" w:initials="BB">
    <w:p w14:paraId="44C7B7D6" w14:textId="696E13FF" w:rsidR="00FB2B6F" w:rsidRDefault="00FB2B6F">
      <w:pPr>
        <w:pStyle w:val="CommentText"/>
      </w:pPr>
      <w:r>
        <w:rPr>
          <w:rStyle w:val="CommentReference"/>
        </w:rPr>
        <w:annotationRef/>
      </w:r>
      <w:r>
        <w:t>Bélanger: 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126" w:author="Brian Bohman" w:date="2021-08-25T11:08:00Z" w:initials="BB">
    <w:p w14:paraId="72A1289D" w14:textId="7E405E95" w:rsidR="00FB2B6F" w:rsidRDefault="00FB2B6F">
      <w:pPr>
        <w:pStyle w:val="CommentText"/>
      </w:pPr>
      <w:r>
        <w:rPr>
          <w:rStyle w:val="CommentReference"/>
        </w:rPr>
        <w:annotationRef/>
      </w:r>
      <w:r>
        <w:t>Bélanger: I am not sure here that the term “bias” is the most appropriate. As for Belgium, it seems that even without applied N, non-limiting N conditions were reached. This again reflects the need to have a wide range of N conditions to estimate adequately the CNDC’s. The statistical approach cannot replace the quality of the dataset as modellers always say.</w:t>
      </w:r>
    </w:p>
  </w:comment>
  <w:comment w:id="127" w:author="Brian Bohman" w:date="2021-08-25T11:28:00Z" w:initials="BB">
    <w:p w14:paraId="446A7F42" w14:textId="31443962" w:rsidR="00937BF8" w:rsidRDefault="00937BF8" w:rsidP="00937BF8">
      <w:pPr>
        <w:pStyle w:val="NormalWeb"/>
        <w:shd w:val="clear" w:color="auto" w:fill="FFFFFF"/>
      </w:pPr>
      <w:r>
        <w:rPr>
          <w:rStyle w:val="CommentReference"/>
        </w:rPr>
        <w:annotationRef/>
      </w:r>
      <w:r>
        <w:t xml:space="preserve">Ben Abdallah: </w:t>
      </w:r>
      <w:r>
        <w:rPr>
          <w:rFonts w:ascii="Times" w:hAnsi="Times" w:cs="Times"/>
          <w:color w:val="18376A"/>
          <w:sz w:val="29"/>
          <w:szCs w:val="29"/>
        </w:rPr>
        <w:t xml:space="preserve">The </w:t>
      </w:r>
      <w:proofErr w:type="spellStart"/>
      <w:r>
        <w:rPr>
          <w:rFonts w:ascii="Times" w:hAnsi="Times" w:cs="Times"/>
          <w:color w:val="18376A"/>
          <w:sz w:val="29"/>
          <w:szCs w:val="29"/>
        </w:rPr>
        <w:t>higthlight</w:t>
      </w:r>
      <w:proofErr w:type="spellEnd"/>
      <w:r>
        <w:rPr>
          <w:rFonts w:ascii="Times" w:hAnsi="Times" w:cs="Times"/>
          <w:color w:val="18376A"/>
          <w:sz w:val="29"/>
          <w:szCs w:val="29"/>
        </w:rPr>
        <w:t xml:space="preserve"> of this manuscript is that the difference obtained between Nc curves from different studies were attributed mainly to differences in </w:t>
      </w:r>
      <w:proofErr w:type="spellStart"/>
      <w:r>
        <w:rPr>
          <w:rFonts w:ascii="Times" w:hAnsi="Times" w:cs="Times"/>
          <w:color w:val="18376A"/>
          <w:sz w:val="29"/>
          <w:szCs w:val="29"/>
        </w:rPr>
        <w:t>environnement</w:t>
      </w:r>
      <w:proofErr w:type="spellEnd"/>
      <w:r>
        <w:rPr>
          <w:rFonts w:ascii="Times" w:hAnsi="Times" w:cs="Times"/>
          <w:color w:val="18376A"/>
          <w:sz w:val="29"/>
          <w:szCs w:val="29"/>
        </w:rPr>
        <w:t xml:space="preserve">. I think this part needs more discussion such as which type of climatic conditions or field management affects Nc curve in which direction. Is there no effect of soil conditions on Nc curve? These </w:t>
      </w:r>
      <w:proofErr w:type="spellStart"/>
      <w:proofErr w:type="gramStart"/>
      <w:r>
        <w:rPr>
          <w:rFonts w:ascii="Times" w:hAnsi="Times" w:cs="Times"/>
          <w:color w:val="18376A"/>
          <w:sz w:val="29"/>
          <w:szCs w:val="29"/>
        </w:rPr>
        <w:t>informations</w:t>
      </w:r>
      <w:proofErr w:type="spellEnd"/>
      <w:proofErr w:type="gramEnd"/>
      <w:r>
        <w:rPr>
          <w:rFonts w:ascii="Times" w:hAnsi="Times" w:cs="Times"/>
          <w:color w:val="18376A"/>
          <w:sz w:val="29"/>
          <w:szCs w:val="29"/>
        </w:rPr>
        <w:t xml:space="preserve"> can be </w:t>
      </w:r>
      <w:proofErr w:type="spellStart"/>
      <w:r>
        <w:rPr>
          <w:rFonts w:ascii="Times" w:hAnsi="Times" w:cs="Times"/>
          <w:color w:val="18376A"/>
          <w:sz w:val="29"/>
          <w:szCs w:val="29"/>
        </w:rPr>
        <w:t>helpfull</w:t>
      </w:r>
      <w:proofErr w:type="spellEnd"/>
      <w:r>
        <w:rPr>
          <w:rFonts w:ascii="Times" w:hAnsi="Times" w:cs="Times"/>
          <w:color w:val="18376A"/>
          <w:sz w:val="29"/>
          <w:szCs w:val="29"/>
        </w:rPr>
        <w:t xml:space="preserve"> to interpret the results from these type of experiments.</w:t>
      </w:r>
    </w:p>
  </w:comment>
  <w:comment w:id="128" w:author="Brian Bohman" w:date="2021-08-25T11:30:00Z" w:initials="BB">
    <w:p w14:paraId="1482FCFA" w14:textId="472C3389" w:rsidR="00937BF8" w:rsidRDefault="00937BF8">
      <w:pPr>
        <w:pStyle w:val="CommentText"/>
      </w:pPr>
      <w:r>
        <w:rPr>
          <w:rStyle w:val="CommentReference"/>
        </w:rPr>
        <w:annotationRef/>
      </w:r>
      <w:r>
        <w:t xml:space="preserve">Ben Abdallah: </w:t>
      </w:r>
      <w:r>
        <w:rPr>
          <w:rFonts w:ascii="Times" w:hAnsi="Times" w:cs="Times"/>
          <w:color w:val="18376A"/>
          <w:sz w:val="29"/>
          <w:szCs w:val="29"/>
        </w:rPr>
        <w:t>I have used the Nc curves established by your statistical method and we see in the graph below that these curves discriminate better between the limiting and non limiting N conditions than our curve for Bintje (in black). So very interesting approach... But maybe this result is normal since the points used for the validation are also used for the establishment of the equation of the two curves ?!</w:t>
      </w:r>
    </w:p>
  </w:comment>
  <w:comment w:id="133" w:author="Brian Bohman" w:date="2021-08-25T11:09:00Z" w:initials="BB">
    <w:p w14:paraId="4EAF0771" w14:textId="3F11B7F5" w:rsidR="00FB2B6F" w:rsidRDefault="00FB2B6F">
      <w:pPr>
        <w:pStyle w:val="CommentText"/>
      </w:pPr>
      <w:r>
        <w:rPr>
          <w:rStyle w:val="CommentReference"/>
        </w:rPr>
        <w:annotationRef/>
      </w:r>
      <w:r>
        <w:t xml:space="preserve">Bélanger: </w:t>
      </w:r>
      <w:r>
        <w:rPr>
          <w:rStyle w:val="CommentReference"/>
        </w:rPr>
        <w:annotationRef/>
      </w:r>
      <w:r>
        <w:t>g DM g</w:t>
      </w:r>
      <w:r>
        <w:rPr>
          <w:vertAlign w:val="superscript"/>
        </w:rPr>
        <w:t>-1</w:t>
      </w:r>
      <w:r>
        <w:t xml:space="preserve"> N? or g dry wt. g</w:t>
      </w:r>
      <w:r>
        <w:rPr>
          <w:vertAlign w:val="superscript"/>
        </w:rPr>
        <w:t>-1</w:t>
      </w:r>
      <w:r>
        <w:t xml:space="preserve"> N?</w:t>
      </w:r>
    </w:p>
  </w:comment>
  <w:comment w:id="158" w:author="Brian Bohman" w:date="2021-08-25T15:59:00Z" w:initials="BB">
    <w:p w14:paraId="4F2A7C77" w14:textId="73B57980" w:rsidR="006A0ED1" w:rsidRDefault="006A0ED1">
      <w:pPr>
        <w:pStyle w:val="CommentText"/>
      </w:pPr>
      <w:r>
        <w:rPr>
          <w:rStyle w:val="CommentReference"/>
        </w:rPr>
        <w:annotationRef/>
      </w:r>
      <w:r>
        <w:t>Perhaps a discussion of M here needs to relate to the HI? And how the conflicting goal of that might influence the practical implementation of CNDC…</w:t>
      </w:r>
    </w:p>
  </w:comment>
  <w:comment w:id="159" w:author="Brian Bohman" w:date="2021-08-25T11:10:00Z" w:initials="BB">
    <w:p w14:paraId="3AE9F952" w14:textId="571CF063" w:rsidR="002444BF" w:rsidRDefault="002444BF">
      <w:pPr>
        <w:pStyle w:val="CommentText"/>
      </w:pPr>
      <w:r>
        <w:rPr>
          <w:rStyle w:val="CommentReference"/>
        </w:rPr>
        <w:annotationRef/>
      </w:r>
      <w:r>
        <w:t>Bélanger: 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w:t>
      </w:r>
    </w:p>
  </w:comment>
  <w:comment w:id="168" w:author="Brian Bohman" w:date="2021-08-25T11:11:00Z" w:initials="BB">
    <w:p w14:paraId="4FF068C7" w14:textId="6ADA334F" w:rsidR="00AE6AD9" w:rsidRDefault="00AE6AD9">
      <w:pPr>
        <w:pStyle w:val="CommentText"/>
      </w:pPr>
      <w:r>
        <w:rPr>
          <w:rStyle w:val="CommentReference"/>
        </w:rPr>
        <w:annotationRef/>
      </w:r>
      <w:r>
        <w:t>Bélanger: The difference between locations is mostly due to the Argentinian location. Differences between the other locations (Canada, Belgium, and Minnesota) were relatively small compared to the difference with the Argentianian location. As I mentioned elsewhere, I have strong doubts about the low dilution coefficient estimated by the Bayesian method for the Argentian data.  Hence, you have to be caraful with this statement.</w:t>
      </w:r>
    </w:p>
  </w:comment>
  <w:comment w:id="175" w:author="Brian Bohman" w:date="2021-08-25T11:19:00Z" w:initials="BB">
    <w:p w14:paraId="475D594F" w14:textId="105DC2E8" w:rsidR="003D09C9" w:rsidRDefault="003D09C9">
      <w:pPr>
        <w:pStyle w:val="CommentText"/>
      </w:pPr>
      <w:r>
        <w:rPr>
          <w:rStyle w:val="CommentReference"/>
        </w:rPr>
        <w:annotationRef/>
      </w:r>
      <w:r>
        <w:t>Bélanger: 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176" w:author="Brian Bohman" w:date="2021-08-25T11:20:00Z" w:initials="BB">
    <w:p w14:paraId="5A821820" w14:textId="46F336A8" w:rsidR="003D09C9" w:rsidRDefault="003D09C9">
      <w:pPr>
        <w:pStyle w:val="CommentText"/>
      </w:pPr>
      <w:r>
        <w:rPr>
          <w:rStyle w:val="CommentReference"/>
        </w:rPr>
        <w:annotationRef/>
      </w:r>
      <w:r>
        <w:t xml:space="preserve">Bélanger: </w:t>
      </w:r>
      <w:r>
        <w:rPr>
          <w:rStyle w:val="CommentReferenc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 w:id="214" w:author="Brian Bohman" w:date="2021-08-25T15:56:00Z" w:initials="BB">
    <w:p w14:paraId="28A1E21A" w14:textId="423FEBE6" w:rsidR="00AF7BF7" w:rsidRDefault="00AF7BF7">
      <w:pPr>
        <w:pStyle w:val="CommentText"/>
      </w:pPr>
      <w:r>
        <w:rPr>
          <w:rStyle w:val="CommentReference"/>
        </w:rPr>
        <w:annotationRef/>
      </w:r>
      <w:r>
        <w:t>Insert sub-figures here? To highlight Innovator vs. Argentina and Shepody vs. Canada? This might help prove the point here…</w:t>
      </w:r>
      <w:r w:rsidR="004C73D0">
        <w:t xml:space="preserve"> And the same I guess for Belgium aside as the counter-point…</w:t>
      </w:r>
    </w:p>
  </w:comment>
  <w:comment w:id="228" w:author="Brian Bohman" w:date="2021-08-25T10:53:00Z" w:initials="BB">
    <w:p w14:paraId="1488D307" w14:textId="5D9C230B" w:rsidR="00595F3D" w:rsidRDefault="00595F3D">
      <w:pPr>
        <w:pStyle w:val="CommentText"/>
      </w:pPr>
      <w:r>
        <w:rPr>
          <w:rStyle w:val="CommentReference"/>
        </w:rPr>
        <w:annotationRef/>
      </w:r>
      <w:r>
        <w:t>Bélanger: I assume here that you refer to the number of sampling.dates The word “dates” might not be well understood by readers.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B369" w15:done="0"/>
  <w15:commentEx w15:paraId="46E6E5A8" w15:done="0"/>
  <w15:commentEx w15:paraId="28B14AB0" w15:done="0"/>
  <w15:commentEx w15:paraId="1CB3DF64" w15:done="0"/>
  <w15:commentEx w15:paraId="750BB2BC" w15:done="0"/>
  <w15:commentEx w15:paraId="4ABD6073" w15:done="0"/>
  <w15:commentEx w15:paraId="6110ADE6" w15:done="0"/>
  <w15:commentEx w15:paraId="6F860896" w15:done="0"/>
  <w15:commentEx w15:paraId="29716A9D" w15:done="0"/>
  <w15:commentEx w15:paraId="3B38CBDE" w15:done="0"/>
  <w15:commentEx w15:paraId="65E102C2" w15:done="0"/>
  <w15:commentEx w15:paraId="44C7B7D6" w15:done="0"/>
  <w15:commentEx w15:paraId="72A1289D" w15:done="0"/>
  <w15:commentEx w15:paraId="446A7F42" w15:done="0"/>
  <w15:commentEx w15:paraId="1482FCFA" w15:done="0"/>
  <w15:commentEx w15:paraId="4EAF0771" w15:done="0"/>
  <w15:commentEx w15:paraId="4F2A7C77" w15:done="0"/>
  <w15:commentEx w15:paraId="3AE9F952" w15:done="0"/>
  <w15:commentEx w15:paraId="4FF068C7" w15:done="0"/>
  <w15:commentEx w15:paraId="475D594F" w15:done="0"/>
  <w15:commentEx w15:paraId="5A821820" w15:done="0"/>
  <w15:commentEx w15:paraId="28A1E21A" w15:done="0"/>
  <w15:commentEx w15:paraId="1488D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09F47" w16cex:dateUtc="2021-08-25T15:51:00Z"/>
  <w16cex:commentExtensible w16cex:durableId="24D09F5E" w16cex:dateUtc="2021-08-25T15:52:00Z"/>
  <w16cex:commentExtensible w16cex:durableId="24D09F7F" w16cex:dateUtc="2021-08-25T15:52:00Z"/>
  <w16cex:commentExtensible w16cex:durableId="24D09F94" w16cex:dateUtc="2021-08-25T15:53:00Z"/>
  <w16cex:commentExtensible w16cex:durableId="24D0A6CD" w16cex:dateUtc="2021-08-25T16:23:00Z"/>
  <w16cex:commentExtensible w16cex:durableId="24D0A000" w16cex:dateUtc="2021-08-25T15:54:00Z"/>
  <w16cex:commentExtensible w16cex:durableId="24D0A039" w16cex:dateUtc="2021-08-25T15:55:00Z"/>
  <w16cex:commentExtensible w16cex:durableId="24D0A04F" w16cex:dateUtc="2021-08-25T15:56:00Z"/>
  <w16cex:commentExtensible w16cex:durableId="24D0A065" w16cex:dateUtc="2021-08-25T15:56:00Z"/>
  <w16cex:commentExtensible w16cex:durableId="24D0A0DA" w16cex:dateUtc="2021-08-25T15:58:00Z"/>
  <w16cex:commentExtensible w16cex:durableId="24D0A30B" w16cex:dateUtc="2021-08-25T16:07:00Z"/>
  <w16cex:commentExtensible w16cex:durableId="24D0A332" w16cex:dateUtc="2021-08-25T16:08:00Z"/>
  <w16cex:commentExtensible w16cex:durableId="24D0A341" w16cex:dateUtc="2021-08-25T16:08:00Z"/>
  <w16cex:commentExtensible w16cex:durableId="24D0A7C5" w16cex:dateUtc="2021-08-25T16:28:00Z"/>
  <w16cex:commentExtensible w16cex:durableId="24D0A862" w16cex:dateUtc="2021-08-25T16:30:00Z"/>
  <w16cex:commentExtensible w16cex:durableId="24D0A35D" w16cex:dateUtc="2021-08-25T16:09:00Z"/>
  <w16cex:commentExtensible w16cex:durableId="24D0E748" w16cex:dateUtc="2021-08-25T20:59:00Z"/>
  <w16cex:commentExtensible w16cex:durableId="24D0A39A" w16cex:dateUtc="2021-08-25T16:10:00Z"/>
  <w16cex:commentExtensible w16cex:durableId="24D0A3D1" w16cex:dateUtc="2021-08-25T16:11:00Z"/>
  <w16cex:commentExtensible w16cex:durableId="24D0A5D9" w16cex:dateUtc="2021-08-25T16:19:00Z"/>
  <w16cex:commentExtensible w16cex:durableId="24D0A5FB" w16cex:dateUtc="2021-08-25T16:20:00Z"/>
  <w16cex:commentExtensible w16cex:durableId="24D0E69A" w16cex:dateUtc="2021-08-25T20:56:00Z"/>
  <w16cex:commentExtensible w16cex:durableId="24D09FB3" w16cex:dateUtc="2021-08-25T15: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B369" w16cid:durableId="24D09F47"/>
  <w16cid:commentId w16cid:paraId="46E6E5A8" w16cid:durableId="24D09F5E"/>
  <w16cid:commentId w16cid:paraId="28B14AB0" w16cid:durableId="24D09F7F"/>
  <w16cid:commentId w16cid:paraId="1CB3DF64" w16cid:durableId="24D09F94"/>
  <w16cid:commentId w16cid:paraId="750BB2BC" w16cid:durableId="24D0A6CD"/>
  <w16cid:commentId w16cid:paraId="4ABD6073" w16cid:durableId="24D0A000"/>
  <w16cid:commentId w16cid:paraId="6110ADE6" w16cid:durableId="24D0A039"/>
  <w16cid:commentId w16cid:paraId="6F860896" w16cid:durableId="24D0A04F"/>
  <w16cid:commentId w16cid:paraId="29716A9D" w16cid:durableId="24D0A065"/>
  <w16cid:commentId w16cid:paraId="3B38CBDE" w16cid:durableId="24D0A0DA"/>
  <w16cid:commentId w16cid:paraId="65E102C2" w16cid:durableId="24D0A30B"/>
  <w16cid:commentId w16cid:paraId="44C7B7D6" w16cid:durableId="24D0A332"/>
  <w16cid:commentId w16cid:paraId="72A1289D" w16cid:durableId="24D0A341"/>
  <w16cid:commentId w16cid:paraId="446A7F42" w16cid:durableId="24D0A7C5"/>
  <w16cid:commentId w16cid:paraId="1482FCFA" w16cid:durableId="24D0A862"/>
  <w16cid:commentId w16cid:paraId="4EAF0771" w16cid:durableId="24D0A35D"/>
  <w16cid:commentId w16cid:paraId="4F2A7C77" w16cid:durableId="24D0E748"/>
  <w16cid:commentId w16cid:paraId="3AE9F952" w16cid:durableId="24D0A39A"/>
  <w16cid:commentId w16cid:paraId="4FF068C7" w16cid:durableId="24D0A3D1"/>
  <w16cid:commentId w16cid:paraId="475D594F" w16cid:durableId="24D0A5D9"/>
  <w16cid:commentId w16cid:paraId="5A821820" w16cid:durableId="24D0A5FB"/>
  <w16cid:commentId w16cid:paraId="28A1E21A" w16cid:durableId="24D0E69A"/>
  <w16cid:commentId w16cid:paraId="1488D307" w16cid:durableId="24D09F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DB643" w14:textId="77777777" w:rsidR="004F360B" w:rsidRDefault="004F360B" w:rsidP="008970F9">
      <w:r>
        <w:separator/>
      </w:r>
    </w:p>
  </w:endnote>
  <w:endnote w:type="continuationSeparator" w:id="0">
    <w:p w14:paraId="3F3D3569" w14:textId="77777777" w:rsidR="004F360B" w:rsidRDefault="004F360B" w:rsidP="00897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eadings C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2F72" w14:textId="77777777" w:rsidR="008970F9" w:rsidRDefault="008970F9" w:rsidP="008970F9">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sdtContent>
    </w:sdt>
  </w:p>
  <w:p w14:paraId="7215121E" w14:textId="77777777" w:rsidR="008970F9" w:rsidRDefault="0089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609B7" w14:textId="77777777" w:rsidR="004F360B" w:rsidRDefault="004F360B" w:rsidP="008970F9">
      <w:r>
        <w:separator/>
      </w:r>
    </w:p>
  </w:footnote>
  <w:footnote w:type="continuationSeparator" w:id="0">
    <w:p w14:paraId="479474FD" w14:textId="77777777" w:rsidR="004F360B" w:rsidRDefault="004F360B" w:rsidP="00897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6CC0F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4C410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3E74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A05D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FC52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FC49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1F2392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F80A2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86B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DA2E6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BE6658"/>
    <w:multiLevelType w:val="multilevel"/>
    <w:tmpl w:val="1B76F65E"/>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8159DF"/>
    <w:multiLevelType w:val="multilevel"/>
    <w:tmpl w:val="020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E4A7C"/>
    <w:multiLevelType w:val="multilevel"/>
    <w:tmpl w:val="3FB449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F372818"/>
    <w:multiLevelType w:val="hybridMultilevel"/>
    <w:tmpl w:val="B69CF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6B685D"/>
    <w:multiLevelType w:val="multilevel"/>
    <w:tmpl w:val="50427A6E"/>
    <w:styleLink w:val="CurrentList13"/>
    <w:lvl w:ilvl="0">
      <w:start w:val="1"/>
      <w:numFmt w:val="decimal"/>
      <w:suff w:val="space"/>
      <w:lvlText w:val="Chapter %1"/>
      <w:lvlJc w:val="left"/>
      <w:pPr>
        <w:ind w:left="0" w:firstLine="0"/>
      </w:pPr>
      <w:rPr>
        <w:rFonts w:hint="default"/>
        <w:caps/>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90C31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2E56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CB3E36"/>
    <w:multiLevelType w:val="hybridMultilevel"/>
    <w:tmpl w:val="DF24E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1EA1E3A"/>
    <w:multiLevelType w:val="hybridMultilevel"/>
    <w:tmpl w:val="B7442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42479"/>
    <w:multiLevelType w:val="hybridMultilevel"/>
    <w:tmpl w:val="DBFE4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3C32BA"/>
    <w:multiLevelType w:val="multilevel"/>
    <w:tmpl w:val="9E0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D56575"/>
    <w:multiLevelType w:val="multilevel"/>
    <w:tmpl w:val="3A505B16"/>
    <w:styleLink w:val="CurrentList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ED204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7"/>
  </w:num>
  <w:num w:numId="3">
    <w:abstractNumId w:val="28"/>
  </w:num>
  <w:num w:numId="4">
    <w:abstractNumId w:val="24"/>
  </w:num>
  <w:num w:numId="5">
    <w:abstractNumId w:val="1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20"/>
  </w:num>
  <w:num w:numId="10">
    <w:abstractNumId w:val="18"/>
  </w:num>
  <w:num w:numId="11">
    <w:abstractNumId w:val="26"/>
  </w:num>
  <w:num w:numId="12">
    <w:abstractNumId w:val="32"/>
  </w:num>
  <w:num w:numId="13">
    <w:abstractNumId w:val="16"/>
  </w:num>
  <w:num w:numId="14">
    <w:abstractNumId w:val="25"/>
  </w:num>
  <w:num w:numId="15">
    <w:abstractNumId w:val="11"/>
  </w:num>
  <w:num w:numId="16">
    <w:abstractNumId w:val="30"/>
  </w:num>
  <w:num w:numId="17">
    <w:abstractNumId w:val="22"/>
  </w:num>
  <w:num w:numId="18">
    <w:abstractNumId w:val="15"/>
  </w:num>
  <w:num w:numId="19">
    <w:abstractNumId w:val="21"/>
  </w:num>
  <w:num w:numId="20">
    <w:abstractNumId w:val="19"/>
  </w:num>
  <w:num w:numId="21">
    <w:abstractNumId w:val="33"/>
  </w:num>
  <w:num w:numId="22">
    <w:abstractNumId w:val="23"/>
  </w:num>
  <w:num w:numId="23">
    <w:abstractNumId w:val="12"/>
  </w:num>
  <w:num w:numId="24">
    <w:abstractNumId w:val="0"/>
  </w:num>
  <w:num w:numId="25">
    <w:abstractNumId w:val="1"/>
  </w:num>
  <w:num w:numId="26">
    <w:abstractNumId w:val="2"/>
  </w:num>
  <w:num w:numId="27">
    <w:abstractNumId w:val="3"/>
  </w:num>
  <w:num w:numId="28">
    <w:abstractNumId w:val="8"/>
  </w:num>
  <w:num w:numId="29">
    <w:abstractNumId w:val="4"/>
  </w:num>
  <w:num w:numId="30">
    <w:abstractNumId w:val="5"/>
  </w:num>
  <w:num w:numId="31">
    <w:abstractNumId w:val="6"/>
  </w:num>
  <w:num w:numId="32">
    <w:abstractNumId w:val="7"/>
  </w:num>
  <w:num w:numId="33">
    <w:abstractNumId w:val="9"/>
  </w:num>
  <w:num w:numId="34">
    <w:abstractNumId w:val="29"/>
  </w:num>
  <w:num w:numId="3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597&lt;/item&gt;&lt;item&gt;2608&lt;/item&gt;&lt;item&gt;2624&lt;/item&gt;&lt;item&gt;2626&lt;/item&gt;&lt;item&gt;2631&lt;/item&gt;&lt;item&gt;2635&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300016"/>
    <w:rsid w:val="0001710E"/>
    <w:rsid w:val="000B1511"/>
    <w:rsid w:val="000B3B17"/>
    <w:rsid w:val="000E5B9B"/>
    <w:rsid w:val="00137639"/>
    <w:rsid w:val="001413B5"/>
    <w:rsid w:val="00193099"/>
    <w:rsid w:val="002053D0"/>
    <w:rsid w:val="00213544"/>
    <w:rsid w:val="00241C92"/>
    <w:rsid w:val="002444BF"/>
    <w:rsid w:val="002512EA"/>
    <w:rsid w:val="00293AA8"/>
    <w:rsid w:val="002A2CE8"/>
    <w:rsid w:val="002D6B70"/>
    <w:rsid w:val="002E5603"/>
    <w:rsid w:val="00300016"/>
    <w:rsid w:val="0032332C"/>
    <w:rsid w:val="003472C7"/>
    <w:rsid w:val="003561D2"/>
    <w:rsid w:val="00372AF9"/>
    <w:rsid w:val="003D09C9"/>
    <w:rsid w:val="003D3D23"/>
    <w:rsid w:val="003D457E"/>
    <w:rsid w:val="003E04CC"/>
    <w:rsid w:val="003E6761"/>
    <w:rsid w:val="00402622"/>
    <w:rsid w:val="004C4E82"/>
    <w:rsid w:val="004C73D0"/>
    <w:rsid w:val="004D5F6C"/>
    <w:rsid w:val="004E4E86"/>
    <w:rsid w:val="004F360B"/>
    <w:rsid w:val="00544F7E"/>
    <w:rsid w:val="00556066"/>
    <w:rsid w:val="00591C34"/>
    <w:rsid w:val="00593949"/>
    <w:rsid w:val="00595F3D"/>
    <w:rsid w:val="005B5781"/>
    <w:rsid w:val="005F5764"/>
    <w:rsid w:val="006423F7"/>
    <w:rsid w:val="006A0ED1"/>
    <w:rsid w:val="006B565B"/>
    <w:rsid w:val="006E2F30"/>
    <w:rsid w:val="007336C5"/>
    <w:rsid w:val="0078352A"/>
    <w:rsid w:val="007C3302"/>
    <w:rsid w:val="008970F9"/>
    <w:rsid w:val="00937BF8"/>
    <w:rsid w:val="00963AD9"/>
    <w:rsid w:val="009836B1"/>
    <w:rsid w:val="00A66672"/>
    <w:rsid w:val="00A7592B"/>
    <w:rsid w:val="00A832EB"/>
    <w:rsid w:val="00AC5620"/>
    <w:rsid w:val="00AE6AD9"/>
    <w:rsid w:val="00AF5C5D"/>
    <w:rsid w:val="00AF7BF7"/>
    <w:rsid w:val="00B068FD"/>
    <w:rsid w:val="00B16DB5"/>
    <w:rsid w:val="00BB7AC2"/>
    <w:rsid w:val="00C00F51"/>
    <w:rsid w:val="00C617CC"/>
    <w:rsid w:val="00CD1BF1"/>
    <w:rsid w:val="00CD2367"/>
    <w:rsid w:val="00D14E41"/>
    <w:rsid w:val="00D21B12"/>
    <w:rsid w:val="00D70EE0"/>
    <w:rsid w:val="00DA4FE6"/>
    <w:rsid w:val="00DD1DC2"/>
    <w:rsid w:val="00DD789D"/>
    <w:rsid w:val="00DE2C78"/>
    <w:rsid w:val="00DF005C"/>
    <w:rsid w:val="00E072BF"/>
    <w:rsid w:val="00E347A1"/>
    <w:rsid w:val="00E42721"/>
    <w:rsid w:val="00E73759"/>
    <w:rsid w:val="00F0040A"/>
    <w:rsid w:val="00F138CF"/>
    <w:rsid w:val="00FB2B6F"/>
    <w:rsid w:val="00FC2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D352BA"/>
  <w15:chartTrackingRefBased/>
  <w15:docId w15:val="{2DF44CC7-C48D-D14E-84A0-78E36C9F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D2"/>
    <w:pPr>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3561D2"/>
    <w:pPr>
      <w:keepNext/>
      <w:keepLines/>
      <w:numPr>
        <w:numId w:val="1"/>
      </w:numPr>
      <w:spacing w:before="48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61D2"/>
    <w:pPr>
      <w:numPr>
        <w:ilvl w:val="1"/>
        <w:numId w:val="1"/>
      </w:numPr>
      <w:spacing w:before="240" w:line="480" w:lineRule="auto"/>
      <w:outlineLvl w:val="1"/>
    </w:pPr>
    <w:rPr>
      <w:i/>
      <w:iCs/>
    </w:rPr>
  </w:style>
  <w:style w:type="paragraph" w:styleId="Heading3">
    <w:name w:val="heading 3"/>
    <w:basedOn w:val="Normal"/>
    <w:next w:val="Normal"/>
    <w:link w:val="Heading3Char"/>
    <w:uiPriority w:val="9"/>
    <w:unhideWhenUsed/>
    <w:qFormat/>
    <w:rsid w:val="003561D2"/>
    <w:pPr>
      <w:numPr>
        <w:ilvl w:val="2"/>
        <w:numId w:val="1"/>
      </w:numPr>
      <w:spacing w:before="240" w:line="480" w:lineRule="auto"/>
      <w:outlineLvl w:val="2"/>
    </w:pPr>
  </w:style>
  <w:style w:type="paragraph" w:styleId="Heading4">
    <w:name w:val="heading 4"/>
    <w:basedOn w:val="Normal"/>
    <w:next w:val="Normal"/>
    <w:link w:val="Heading4Char"/>
    <w:uiPriority w:val="9"/>
    <w:unhideWhenUsed/>
    <w:qFormat/>
    <w:rsid w:val="00E072BF"/>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E072B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2B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2B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2B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2B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970F9"/>
  </w:style>
  <w:style w:type="paragraph" w:styleId="Header">
    <w:name w:val="header"/>
    <w:basedOn w:val="Normal"/>
    <w:link w:val="HeaderChar"/>
    <w:uiPriority w:val="99"/>
    <w:unhideWhenUsed/>
    <w:rsid w:val="008970F9"/>
    <w:pPr>
      <w:tabs>
        <w:tab w:val="center" w:pos="4680"/>
        <w:tab w:val="right" w:pos="9360"/>
      </w:tabs>
    </w:pPr>
  </w:style>
  <w:style w:type="character" w:customStyle="1" w:styleId="HeaderChar">
    <w:name w:val="Header Char"/>
    <w:basedOn w:val="DefaultParagraphFont"/>
    <w:link w:val="Header"/>
    <w:uiPriority w:val="99"/>
    <w:rsid w:val="008970F9"/>
    <w:rPr>
      <w:rFonts w:ascii="Times New Roman" w:hAnsi="Times New Roman" w:cs="Times New Roman"/>
      <w:lang w:bidi="en-US"/>
    </w:rPr>
  </w:style>
  <w:style w:type="paragraph" w:styleId="Footer">
    <w:name w:val="footer"/>
    <w:basedOn w:val="Normal"/>
    <w:link w:val="FooterChar"/>
    <w:uiPriority w:val="99"/>
    <w:unhideWhenUsed/>
    <w:rsid w:val="008970F9"/>
    <w:pPr>
      <w:tabs>
        <w:tab w:val="center" w:pos="4680"/>
        <w:tab w:val="right" w:pos="9360"/>
      </w:tabs>
    </w:pPr>
  </w:style>
  <w:style w:type="character" w:customStyle="1" w:styleId="FooterChar">
    <w:name w:val="Footer Char"/>
    <w:basedOn w:val="DefaultParagraphFont"/>
    <w:link w:val="Footer"/>
    <w:uiPriority w:val="99"/>
    <w:rsid w:val="008970F9"/>
    <w:rPr>
      <w:rFonts w:ascii="Times New Roman" w:hAnsi="Times New Roman" w:cs="Times New Roman"/>
      <w:lang w:bidi="en-US"/>
    </w:rPr>
  </w:style>
  <w:style w:type="character" w:styleId="PageNumber">
    <w:name w:val="page number"/>
    <w:rsid w:val="008970F9"/>
  </w:style>
  <w:style w:type="character" w:customStyle="1" w:styleId="Heading1Char">
    <w:name w:val="Heading 1 Char"/>
    <w:basedOn w:val="DefaultParagraphFont"/>
    <w:link w:val="Heading1"/>
    <w:uiPriority w:val="9"/>
    <w:rsid w:val="003561D2"/>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561D2"/>
    <w:rPr>
      <w:rFonts w:ascii="Times New Roman" w:hAnsi="Times New Roman" w:cs="Times New Roman"/>
      <w:i/>
      <w:iCs/>
      <w:lang w:bidi="en-US"/>
    </w:rPr>
  </w:style>
  <w:style w:type="character" w:customStyle="1" w:styleId="Heading3Char">
    <w:name w:val="Heading 3 Char"/>
    <w:basedOn w:val="DefaultParagraphFont"/>
    <w:link w:val="Heading3"/>
    <w:uiPriority w:val="9"/>
    <w:rsid w:val="003561D2"/>
    <w:rPr>
      <w:rFonts w:ascii="Times New Roman" w:hAnsi="Times New Roman" w:cs="Times New Roman"/>
      <w:lang w:bidi="en-US"/>
    </w:rPr>
  </w:style>
  <w:style w:type="character" w:customStyle="1" w:styleId="Heading4Char">
    <w:name w:val="Heading 4 Char"/>
    <w:basedOn w:val="DefaultParagraphFont"/>
    <w:link w:val="Heading4"/>
    <w:uiPriority w:val="9"/>
    <w:rsid w:val="00E072BF"/>
    <w:rPr>
      <w:rFonts w:ascii="Times New Roman" w:eastAsiaTheme="majorEastAsia" w:hAnsi="Times New Roman" w:cstheme="majorBidi"/>
      <w:iCs/>
      <w:lang w:bidi="en-US"/>
    </w:rPr>
  </w:style>
  <w:style w:type="character" w:customStyle="1" w:styleId="Heading5Char">
    <w:name w:val="Heading 5 Char"/>
    <w:basedOn w:val="DefaultParagraphFont"/>
    <w:link w:val="Heading5"/>
    <w:uiPriority w:val="9"/>
    <w:semiHidden/>
    <w:rsid w:val="00E072BF"/>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E072BF"/>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E072BF"/>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E072BF"/>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072BF"/>
    <w:rPr>
      <w:rFonts w:asciiTheme="majorHAnsi" w:eastAsiaTheme="majorEastAsia" w:hAnsiTheme="majorHAnsi" w:cstheme="majorBidi"/>
      <w:i/>
      <w:iCs/>
      <w:color w:val="272727" w:themeColor="text1" w:themeTint="D8"/>
      <w:sz w:val="21"/>
      <w:szCs w:val="21"/>
      <w:lang w:bidi="en-US"/>
    </w:rPr>
  </w:style>
  <w:style w:type="paragraph" w:customStyle="1" w:styleId="Body">
    <w:name w:val="Body"/>
    <w:basedOn w:val="Normal"/>
    <w:qFormat/>
    <w:rsid w:val="009836B1"/>
    <w:pPr>
      <w:tabs>
        <w:tab w:val="right" w:pos="8640"/>
      </w:tabs>
      <w:spacing w:before="240" w:line="480" w:lineRule="auto"/>
    </w:pPr>
    <w:rPr>
      <w:rFonts w:eastAsia="Times New Roman"/>
      <w:lang w:bidi="ar-SA"/>
    </w:rPr>
  </w:style>
  <w:style w:type="numbering" w:customStyle="1" w:styleId="CurrentList1">
    <w:name w:val="Current List1"/>
    <w:uiPriority w:val="99"/>
    <w:rsid w:val="00E072BF"/>
    <w:pPr>
      <w:numPr>
        <w:numId w:val="2"/>
      </w:numPr>
    </w:pPr>
  </w:style>
  <w:style w:type="character" w:styleId="Hyperlink">
    <w:name w:val="Hyperlink"/>
    <w:uiPriority w:val="99"/>
    <w:unhideWhenUsed/>
    <w:rsid w:val="00E072BF"/>
    <w:rPr>
      <w:color w:val="auto"/>
      <w:u w:val="none"/>
    </w:rPr>
  </w:style>
  <w:style w:type="table" w:styleId="TableGrid">
    <w:name w:val="Table Grid"/>
    <w:basedOn w:val="TableNormal"/>
    <w:uiPriority w:val="59"/>
    <w:rsid w:val="00356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Normal"/>
    <w:next w:val="Normal"/>
    <w:qFormat/>
    <w:rsid w:val="003561D2"/>
    <w:pPr>
      <w:keepNext/>
      <w:widowControl w:val="0"/>
      <w:tabs>
        <w:tab w:val="center" w:pos="2400"/>
        <w:tab w:val="right" w:pos="4800"/>
        <w:tab w:val="center" w:pos="4920"/>
        <w:tab w:val="right" w:pos="9840"/>
      </w:tabs>
      <w:suppressAutoHyphens/>
      <w:spacing w:before="120" w:after="120"/>
    </w:pPr>
    <w:rPr>
      <w:rFonts w:eastAsia="Times New Roman"/>
      <w:b/>
      <w:kern w:val="24"/>
      <w:sz w:val="20"/>
      <w:szCs w:val="20"/>
      <w:lang w:bidi="ar-SA"/>
    </w:rPr>
  </w:style>
  <w:style w:type="paragraph" w:customStyle="1" w:styleId="TableBody">
    <w:name w:val="Table Body"/>
    <w:basedOn w:val="Normal"/>
    <w:qFormat/>
    <w:rsid w:val="003561D2"/>
    <w:rPr>
      <w:rFonts w:eastAsia="Times New Roman"/>
      <w:sz w:val="20"/>
      <w:szCs w:val="20"/>
    </w:rPr>
  </w:style>
  <w:style w:type="paragraph" w:customStyle="1" w:styleId="TableFootnote">
    <w:name w:val="Table Footnote"/>
    <w:basedOn w:val="TableBody"/>
    <w:qFormat/>
    <w:rsid w:val="003561D2"/>
    <w:pPr>
      <w:spacing w:before="60" w:after="60"/>
    </w:pPr>
    <w:rPr>
      <w:bCs/>
    </w:rPr>
  </w:style>
  <w:style w:type="paragraph" w:styleId="Title">
    <w:name w:val="Title"/>
    <w:basedOn w:val="Normal"/>
    <w:next w:val="Normal"/>
    <w:link w:val="TitleChar"/>
    <w:uiPriority w:val="10"/>
    <w:qFormat/>
    <w:rsid w:val="00E42721"/>
    <w:pPr>
      <w:contextualSpacing/>
      <w:jc w:val="center"/>
    </w:pPr>
    <w:rPr>
      <w:rFonts w:eastAsiaTheme="majorEastAsia" w:cstheme="majorBidi"/>
      <w:b/>
      <w:smallCaps/>
      <w:spacing w:val="-10"/>
      <w:kern w:val="28"/>
      <w:sz w:val="32"/>
      <w:szCs w:val="56"/>
      <w:lang w:bidi="ar-SA"/>
    </w:rPr>
  </w:style>
  <w:style w:type="character" w:customStyle="1" w:styleId="TitleChar">
    <w:name w:val="Title Char"/>
    <w:basedOn w:val="DefaultParagraphFont"/>
    <w:link w:val="Title"/>
    <w:uiPriority w:val="10"/>
    <w:rsid w:val="00E42721"/>
    <w:rPr>
      <w:rFonts w:ascii="Times New Roman" w:eastAsiaTheme="majorEastAsia" w:hAnsi="Times New Roman" w:cstheme="majorBidi"/>
      <w:b/>
      <w:smallCaps/>
      <w:spacing w:val="-10"/>
      <w:kern w:val="28"/>
      <w:sz w:val="32"/>
      <w:szCs w:val="56"/>
    </w:rPr>
  </w:style>
  <w:style w:type="paragraph" w:styleId="Subtitle">
    <w:name w:val="Subtitle"/>
    <w:basedOn w:val="Normal"/>
    <w:next w:val="Normal"/>
    <w:link w:val="SubtitleChar"/>
    <w:uiPriority w:val="11"/>
    <w:qFormat/>
    <w:rsid w:val="00E42721"/>
    <w:pPr>
      <w:numPr>
        <w:ilvl w:val="1"/>
      </w:numPr>
      <w:jc w:val="center"/>
    </w:pPr>
    <w:rPr>
      <w:rFonts w:eastAsiaTheme="minorEastAsia"/>
      <w:smallCaps/>
      <w:color w:val="000000" w:themeColor="text1"/>
      <w:szCs w:val="22"/>
      <w:lang w:bidi="ar-SA"/>
    </w:rPr>
  </w:style>
  <w:style w:type="character" w:customStyle="1" w:styleId="SubtitleChar">
    <w:name w:val="Subtitle Char"/>
    <w:basedOn w:val="DefaultParagraphFont"/>
    <w:link w:val="Subtitle"/>
    <w:uiPriority w:val="11"/>
    <w:rsid w:val="00E42721"/>
    <w:rPr>
      <w:rFonts w:ascii="Times New Roman" w:eastAsiaTheme="minorEastAsia" w:hAnsi="Times New Roman" w:cs="Times New Roman"/>
      <w:smallCaps/>
      <w:color w:val="000000" w:themeColor="text1"/>
      <w:szCs w:val="22"/>
    </w:rPr>
  </w:style>
  <w:style w:type="character" w:styleId="FollowedHyperlink">
    <w:name w:val="FollowedHyperlink"/>
    <w:unhideWhenUsed/>
    <w:rsid w:val="00E42721"/>
    <w:rPr>
      <w:color w:val="auto"/>
      <w:u w:val="none"/>
    </w:rPr>
  </w:style>
  <w:style w:type="paragraph" w:styleId="BodyText">
    <w:name w:val="Body Text"/>
    <w:basedOn w:val="Normal"/>
    <w:link w:val="BodyTextChar"/>
    <w:unhideWhenUsed/>
    <w:rsid w:val="00E42721"/>
    <w:pPr>
      <w:spacing w:line="480" w:lineRule="auto"/>
      <w:jc w:val="left"/>
    </w:pPr>
    <w:rPr>
      <w:rFonts w:eastAsia="Times New Roman"/>
      <w:lang w:bidi="ar-SA"/>
    </w:rPr>
  </w:style>
  <w:style w:type="character" w:customStyle="1" w:styleId="BodyTextChar">
    <w:name w:val="Body Text Char"/>
    <w:basedOn w:val="DefaultParagraphFont"/>
    <w:link w:val="BodyText"/>
    <w:rsid w:val="00E42721"/>
    <w:rPr>
      <w:rFonts w:ascii="Times New Roman" w:eastAsia="Times New Roman" w:hAnsi="Times New Roman" w:cs="Times New Roman"/>
    </w:rPr>
  </w:style>
  <w:style w:type="paragraph" w:styleId="TOC1">
    <w:name w:val="toc 1"/>
    <w:basedOn w:val="Normal"/>
    <w:next w:val="Normal"/>
    <w:uiPriority w:val="39"/>
    <w:unhideWhenUsed/>
    <w:qFormat/>
    <w:rsid w:val="00E42721"/>
    <w:pPr>
      <w:tabs>
        <w:tab w:val="right" w:leader="dot" w:pos="8640"/>
      </w:tabs>
      <w:spacing w:before="360"/>
      <w:ind w:left="360" w:right="360" w:hanging="360"/>
      <w:jc w:val="left"/>
    </w:pPr>
    <w:rPr>
      <w:rFonts w:eastAsia="Times New Roman"/>
      <w:smallCaps/>
      <w:noProof/>
      <w:lang w:bidi="ar-SA"/>
    </w:rPr>
  </w:style>
  <w:style w:type="paragraph" w:customStyle="1" w:styleId="Tablecontents">
    <w:name w:val="Table contents"/>
    <w:basedOn w:val="Normal"/>
    <w:qFormat/>
    <w:rsid w:val="00E42721"/>
    <w:pPr>
      <w:widowControl w:val="0"/>
      <w:tabs>
        <w:tab w:val="center" w:pos="2400"/>
        <w:tab w:val="right" w:pos="4800"/>
        <w:tab w:val="center" w:pos="4920"/>
        <w:tab w:val="right" w:pos="9840"/>
      </w:tabs>
      <w:spacing w:line="180" w:lineRule="atLeast"/>
      <w:jc w:val="center"/>
    </w:pPr>
    <w:rPr>
      <w:rFonts w:ascii="Arial" w:eastAsia="Times New Roman" w:hAnsi="Arial"/>
      <w:kern w:val="24"/>
      <w:sz w:val="16"/>
      <w:lang w:bidi="ar-SA"/>
    </w:rPr>
  </w:style>
  <w:style w:type="paragraph" w:customStyle="1" w:styleId="EndNoteBibliography">
    <w:name w:val="EndNote Bibliography"/>
    <w:basedOn w:val="Normal"/>
    <w:link w:val="EndNoteBibliographyChar"/>
    <w:rsid w:val="00D14E41"/>
    <w:pPr>
      <w:spacing w:after="120"/>
    </w:pPr>
    <w:rPr>
      <w:rFonts w:eastAsia="Times New Roman"/>
      <w:lang w:bidi="ar-SA"/>
    </w:rPr>
  </w:style>
  <w:style w:type="paragraph" w:styleId="BalloonText">
    <w:name w:val="Balloon Text"/>
    <w:basedOn w:val="Normal"/>
    <w:link w:val="BalloonTextChar"/>
    <w:uiPriority w:val="99"/>
    <w:unhideWhenUsed/>
    <w:rsid w:val="00E42721"/>
    <w:pPr>
      <w:jc w:val="left"/>
    </w:pPr>
    <w:rPr>
      <w:rFonts w:ascii="Tahoma" w:eastAsia="Times New Roman" w:hAnsi="Tahoma" w:cs="Tahoma"/>
      <w:sz w:val="16"/>
      <w:szCs w:val="16"/>
      <w:lang w:bidi="ar-SA"/>
    </w:rPr>
  </w:style>
  <w:style w:type="character" w:customStyle="1" w:styleId="BalloonTextChar">
    <w:name w:val="Balloon Text Char"/>
    <w:basedOn w:val="DefaultParagraphFont"/>
    <w:link w:val="BalloonText"/>
    <w:uiPriority w:val="99"/>
    <w:rsid w:val="00E42721"/>
    <w:rPr>
      <w:rFonts w:ascii="Tahoma" w:eastAsia="Times New Roman" w:hAnsi="Tahoma" w:cs="Tahoma"/>
      <w:sz w:val="16"/>
      <w:szCs w:val="16"/>
    </w:rPr>
  </w:style>
  <w:style w:type="paragraph" w:styleId="BodyText2">
    <w:name w:val="Body Text 2"/>
    <w:aliases w:val="Reference List"/>
    <w:basedOn w:val="EndNoteBibliography"/>
    <w:next w:val="BodyText3"/>
    <w:link w:val="BodyText2Char"/>
    <w:uiPriority w:val="99"/>
    <w:unhideWhenUsed/>
    <w:qFormat/>
    <w:rsid w:val="00E42721"/>
    <w:pPr>
      <w:ind w:left="720" w:hanging="720"/>
    </w:pPr>
  </w:style>
  <w:style w:type="character" w:customStyle="1" w:styleId="BodyText2Char">
    <w:name w:val="Body Text 2 Char"/>
    <w:aliases w:val="Reference List Char"/>
    <w:basedOn w:val="DefaultParagraphFont"/>
    <w:link w:val="BodyText2"/>
    <w:uiPriority w:val="99"/>
    <w:rsid w:val="00E42721"/>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E42721"/>
    <w:pPr>
      <w:jc w:val="center"/>
    </w:pPr>
    <w:rPr>
      <w:rFonts w:eastAsia="Times New Roman"/>
    </w:rPr>
  </w:style>
  <w:style w:type="character" w:customStyle="1" w:styleId="EndNoteBibliographyTitleChar">
    <w:name w:val="EndNote Bibliography Title Char"/>
    <w:basedOn w:val="Heading2Char"/>
    <w:link w:val="EndNoteBibliographyTitle"/>
    <w:rsid w:val="00E42721"/>
    <w:rPr>
      <w:rFonts w:ascii="Times New Roman" w:eastAsia="Times New Roman" w:hAnsi="Times New Roman" w:cs="Times New Roman"/>
      <w:i w:val="0"/>
      <w:iCs w:val="0"/>
      <w:lang w:bidi="en-US"/>
    </w:rPr>
  </w:style>
  <w:style w:type="character" w:styleId="UnresolvedMention">
    <w:name w:val="Unresolved Mention"/>
    <w:basedOn w:val="DefaultParagraphFont"/>
    <w:uiPriority w:val="99"/>
    <w:semiHidden/>
    <w:unhideWhenUsed/>
    <w:rsid w:val="00E42721"/>
    <w:rPr>
      <w:color w:val="605E5C"/>
      <w:shd w:val="clear" w:color="auto" w:fill="E1DFDD"/>
    </w:rPr>
  </w:style>
  <w:style w:type="paragraph" w:styleId="NormalWeb">
    <w:name w:val="Normal (Web)"/>
    <w:basedOn w:val="Normal"/>
    <w:uiPriority w:val="99"/>
    <w:unhideWhenUsed/>
    <w:rsid w:val="00E42721"/>
    <w:pPr>
      <w:spacing w:before="100" w:beforeAutospacing="1" w:after="100" w:afterAutospacing="1"/>
      <w:jc w:val="left"/>
    </w:pPr>
    <w:rPr>
      <w:rFonts w:eastAsia="Times New Roman"/>
      <w:lang w:bidi="ar-SA"/>
    </w:rPr>
  </w:style>
  <w:style w:type="paragraph" w:styleId="BodyText3">
    <w:name w:val="Body Text 3"/>
    <w:basedOn w:val="Normal"/>
    <w:link w:val="BodyText3Char"/>
    <w:uiPriority w:val="99"/>
    <w:semiHidden/>
    <w:unhideWhenUsed/>
    <w:rsid w:val="00E42721"/>
    <w:pPr>
      <w:spacing w:after="120"/>
      <w:jc w:val="left"/>
    </w:pPr>
    <w:rPr>
      <w:rFonts w:eastAsia="Times New Roman"/>
      <w:sz w:val="16"/>
      <w:szCs w:val="16"/>
      <w:lang w:bidi="ar-SA"/>
    </w:rPr>
  </w:style>
  <w:style w:type="character" w:customStyle="1" w:styleId="BodyText3Char">
    <w:name w:val="Body Text 3 Char"/>
    <w:basedOn w:val="DefaultParagraphFont"/>
    <w:link w:val="BodyText3"/>
    <w:uiPriority w:val="99"/>
    <w:semiHidden/>
    <w:rsid w:val="00E42721"/>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E42721"/>
    <w:pPr>
      <w:spacing w:after="200"/>
      <w:jc w:val="left"/>
    </w:pPr>
    <w:rPr>
      <w:rFonts w:eastAsia="Times New Roman"/>
      <w:i/>
      <w:iCs/>
      <w:color w:val="44546A" w:themeColor="text2"/>
      <w:sz w:val="18"/>
      <w:szCs w:val="18"/>
      <w:lang w:bidi="ar-SA"/>
    </w:rPr>
  </w:style>
  <w:style w:type="paragraph" w:styleId="TableofFigures">
    <w:name w:val="table of figures"/>
    <w:basedOn w:val="TOC1"/>
    <w:next w:val="Normal"/>
    <w:uiPriority w:val="99"/>
    <w:unhideWhenUsed/>
    <w:rsid w:val="00E42721"/>
    <w:pPr>
      <w:spacing w:before="240"/>
      <w:jc w:val="both"/>
    </w:pPr>
  </w:style>
  <w:style w:type="paragraph" w:styleId="ListParagraph">
    <w:name w:val="List Paragraph"/>
    <w:basedOn w:val="Normal"/>
    <w:uiPriority w:val="34"/>
    <w:qFormat/>
    <w:rsid w:val="00E42721"/>
    <w:pPr>
      <w:ind w:left="720"/>
      <w:contextualSpacing/>
      <w:jc w:val="left"/>
    </w:pPr>
    <w:rPr>
      <w:rFonts w:eastAsia="Times New Roman"/>
      <w:lang w:bidi="ar-SA"/>
    </w:rPr>
  </w:style>
  <w:style w:type="paragraph" w:styleId="TOCHeading">
    <w:name w:val="TOC Heading"/>
    <w:basedOn w:val="Heading1"/>
    <w:next w:val="Normal"/>
    <w:uiPriority w:val="39"/>
    <w:unhideWhenUsed/>
    <w:qFormat/>
    <w:rsid w:val="00E42721"/>
    <w:pPr>
      <w:numPr>
        <w:numId w:val="0"/>
      </w:numPr>
      <w:spacing w:line="276" w:lineRule="auto"/>
      <w:jc w:val="left"/>
      <w:outlineLvl w:val="9"/>
    </w:pPr>
    <w:rPr>
      <w:rFonts w:asciiTheme="majorHAnsi" w:hAnsiTheme="majorHAnsi" w:cs="Times New Roman (Headings CS)"/>
      <w:bCs/>
      <w:caps/>
      <w:smallCaps/>
      <w:color w:val="2F5496" w:themeColor="accent1" w:themeShade="BF"/>
      <w:sz w:val="28"/>
      <w:szCs w:val="28"/>
      <w:lang w:bidi="ar-SA"/>
    </w:rPr>
  </w:style>
  <w:style w:type="paragraph" w:styleId="TOC2">
    <w:name w:val="toc 2"/>
    <w:basedOn w:val="Normal"/>
    <w:next w:val="Normal"/>
    <w:autoRedefine/>
    <w:uiPriority w:val="39"/>
    <w:unhideWhenUsed/>
    <w:rsid w:val="00E42721"/>
    <w:pPr>
      <w:spacing w:before="120"/>
      <w:ind w:left="240"/>
      <w:jc w:val="left"/>
    </w:pPr>
    <w:rPr>
      <w:rFonts w:asciiTheme="minorHAnsi" w:eastAsia="Times New Roman" w:hAnsiTheme="minorHAnsi"/>
      <w:b/>
      <w:bCs/>
      <w:sz w:val="22"/>
      <w:szCs w:val="22"/>
      <w:lang w:bidi="ar-SA"/>
    </w:rPr>
  </w:style>
  <w:style w:type="paragraph" w:styleId="TOC3">
    <w:name w:val="toc 3"/>
    <w:basedOn w:val="Normal"/>
    <w:next w:val="Normal"/>
    <w:autoRedefine/>
    <w:uiPriority w:val="39"/>
    <w:unhideWhenUsed/>
    <w:rsid w:val="00E42721"/>
    <w:pPr>
      <w:ind w:left="480"/>
      <w:jc w:val="left"/>
    </w:pPr>
    <w:rPr>
      <w:rFonts w:asciiTheme="minorHAnsi" w:eastAsia="Times New Roman" w:hAnsiTheme="minorHAnsi"/>
      <w:sz w:val="20"/>
      <w:szCs w:val="20"/>
      <w:lang w:bidi="ar-SA"/>
    </w:rPr>
  </w:style>
  <w:style w:type="paragraph" w:styleId="TOC4">
    <w:name w:val="toc 4"/>
    <w:basedOn w:val="Normal"/>
    <w:next w:val="Normal"/>
    <w:autoRedefine/>
    <w:uiPriority w:val="39"/>
    <w:semiHidden/>
    <w:unhideWhenUsed/>
    <w:rsid w:val="00E42721"/>
    <w:pPr>
      <w:ind w:left="720"/>
      <w:jc w:val="left"/>
    </w:pPr>
    <w:rPr>
      <w:rFonts w:asciiTheme="minorHAnsi" w:eastAsia="Times New Roman" w:hAnsiTheme="minorHAnsi"/>
      <w:sz w:val="20"/>
      <w:szCs w:val="20"/>
      <w:lang w:bidi="ar-SA"/>
    </w:rPr>
  </w:style>
  <w:style w:type="paragraph" w:styleId="TOC5">
    <w:name w:val="toc 5"/>
    <w:basedOn w:val="Normal"/>
    <w:next w:val="Normal"/>
    <w:autoRedefine/>
    <w:uiPriority w:val="39"/>
    <w:semiHidden/>
    <w:unhideWhenUsed/>
    <w:rsid w:val="00E42721"/>
    <w:pPr>
      <w:ind w:left="960"/>
      <w:jc w:val="left"/>
    </w:pPr>
    <w:rPr>
      <w:rFonts w:asciiTheme="minorHAnsi" w:eastAsia="Times New Roman" w:hAnsiTheme="minorHAnsi"/>
      <w:sz w:val="20"/>
      <w:szCs w:val="20"/>
      <w:lang w:bidi="ar-SA"/>
    </w:rPr>
  </w:style>
  <w:style w:type="paragraph" w:styleId="TOC6">
    <w:name w:val="toc 6"/>
    <w:basedOn w:val="Normal"/>
    <w:next w:val="Normal"/>
    <w:autoRedefine/>
    <w:uiPriority w:val="39"/>
    <w:semiHidden/>
    <w:unhideWhenUsed/>
    <w:rsid w:val="00E42721"/>
    <w:pPr>
      <w:ind w:left="1200"/>
      <w:jc w:val="left"/>
    </w:pPr>
    <w:rPr>
      <w:rFonts w:asciiTheme="minorHAnsi" w:eastAsia="Times New Roman" w:hAnsiTheme="minorHAnsi"/>
      <w:sz w:val="20"/>
      <w:szCs w:val="20"/>
      <w:lang w:bidi="ar-SA"/>
    </w:rPr>
  </w:style>
  <w:style w:type="paragraph" w:styleId="TOC7">
    <w:name w:val="toc 7"/>
    <w:basedOn w:val="Normal"/>
    <w:next w:val="Normal"/>
    <w:autoRedefine/>
    <w:uiPriority w:val="39"/>
    <w:semiHidden/>
    <w:unhideWhenUsed/>
    <w:rsid w:val="00E42721"/>
    <w:pPr>
      <w:ind w:left="1440"/>
      <w:jc w:val="left"/>
    </w:pPr>
    <w:rPr>
      <w:rFonts w:asciiTheme="minorHAnsi" w:eastAsia="Times New Roman" w:hAnsiTheme="minorHAnsi"/>
      <w:sz w:val="20"/>
      <w:szCs w:val="20"/>
      <w:lang w:bidi="ar-SA"/>
    </w:rPr>
  </w:style>
  <w:style w:type="paragraph" w:styleId="TOC8">
    <w:name w:val="toc 8"/>
    <w:basedOn w:val="Normal"/>
    <w:next w:val="Normal"/>
    <w:autoRedefine/>
    <w:uiPriority w:val="39"/>
    <w:semiHidden/>
    <w:unhideWhenUsed/>
    <w:rsid w:val="00E42721"/>
    <w:pPr>
      <w:ind w:left="1680"/>
      <w:jc w:val="left"/>
    </w:pPr>
    <w:rPr>
      <w:rFonts w:asciiTheme="minorHAnsi" w:eastAsia="Times New Roman" w:hAnsiTheme="minorHAnsi"/>
      <w:sz w:val="20"/>
      <w:szCs w:val="20"/>
      <w:lang w:bidi="ar-SA"/>
    </w:rPr>
  </w:style>
  <w:style w:type="paragraph" w:styleId="TOC9">
    <w:name w:val="toc 9"/>
    <w:basedOn w:val="Normal"/>
    <w:next w:val="Normal"/>
    <w:autoRedefine/>
    <w:uiPriority w:val="39"/>
    <w:semiHidden/>
    <w:unhideWhenUsed/>
    <w:rsid w:val="00E42721"/>
    <w:pPr>
      <w:ind w:left="1920"/>
      <w:jc w:val="left"/>
    </w:pPr>
    <w:rPr>
      <w:rFonts w:asciiTheme="minorHAnsi" w:eastAsia="Times New Roman" w:hAnsiTheme="minorHAnsi"/>
      <w:sz w:val="20"/>
      <w:szCs w:val="20"/>
      <w:lang w:bidi="ar-SA"/>
    </w:rPr>
  </w:style>
  <w:style w:type="paragraph" w:customStyle="1" w:styleId="Non-ChapterHeading1">
    <w:name w:val="Non-Chapter Heading 1"/>
    <w:basedOn w:val="Heading1"/>
    <w:qFormat/>
    <w:rsid w:val="00E42721"/>
    <w:pPr>
      <w:numPr>
        <w:numId w:val="0"/>
      </w:numPr>
      <w:spacing w:after="240" w:line="240" w:lineRule="auto"/>
      <w:jc w:val="center"/>
    </w:pPr>
    <w:rPr>
      <w:rFonts w:cs="Times New Roman (Headings CS)"/>
      <w:smallCaps/>
      <w:sz w:val="28"/>
      <w:lang w:bidi="ar-SA"/>
    </w:rPr>
  </w:style>
  <w:style w:type="paragraph" w:customStyle="1" w:styleId="Non-TableContentsHeading1">
    <w:name w:val="Non-Table Contents Heading 1"/>
    <w:basedOn w:val="Non-ChapterHeading1"/>
    <w:qFormat/>
    <w:rsid w:val="00E42721"/>
    <w:pPr>
      <w:outlineLvl w:val="9"/>
    </w:pPr>
  </w:style>
  <w:style w:type="paragraph" w:customStyle="1" w:styleId="Equation">
    <w:name w:val="Equation"/>
    <w:basedOn w:val="Normal"/>
    <w:qFormat/>
    <w:rsid w:val="00E42721"/>
    <w:pPr>
      <w:tabs>
        <w:tab w:val="right" w:pos="9270"/>
      </w:tabs>
      <w:spacing w:after="240" w:line="480" w:lineRule="auto"/>
      <w:ind w:left="720"/>
    </w:pPr>
    <w:rPr>
      <w:rFonts w:eastAsia="Times New Roman"/>
    </w:rPr>
  </w:style>
  <w:style w:type="numbering" w:customStyle="1" w:styleId="CurrentList2">
    <w:name w:val="Current List2"/>
    <w:uiPriority w:val="99"/>
    <w:rsid w:val="00E42721"/>
    <w:pPr>
      <w:numPr>
        <w:numId w:val="8"/>
      </w:numPr>
    </w:pPr>
  </w:style>
  <w:style w:type="paragraph" w:customStyle="1" w:styleId="TableHeader">
    <w:name w:val="Table Header"/>
    <w:basedOn w:val="Normal"/>
    <w:qFormat/>
    <w:rsid w:val="00E42721"/>
    <w:pPr>
      <w:spacing w:before="120" w:after="120"/>
    </w:pPr>
    <w:rPr>
      <w:rFonts w:eastAsia="Times New Roman"/>
      <w:sz w:val="20"/>
    </w:rPr>
  </w:style>
  <w:style w:type="paragraph" w:customStyle="1" w:styleId="FigureCaption">
    <w:name w:val="Figure Caption"/>
    <w:basedOn w:val="TableHeader"/>
    <w:qFormat/>
    <w:rsid w:val="00E42721"/>
    <w:pPr>
      <w:spacing w:after="480"/>
    </w:pPr>
    <w:rPr>
      <w:b/>
      <w:bCs/>
    </w:rPr>
  </w:style>
  <w:style w:type="paragraph" w:customStyle="1" w:styleId="Figure">
    <w:name w:val="Figure"/>
    <w:basedOn w:val="TableBody"/>
    <w:qFormat/>
    <w:rsid w:val="00E42721"/>
    <w:rPr>
      <w:noProof/>
    </w:rPr>
  </w:style>
  <w:style w:type="paragraph" w:styleId="Bibliography">
    <w:name w:val="Bibliography"/>
    <w:basedOn w:val="Normal"/>
    <w:next w:val="Normal"/>
    <w:uiPriority w:val="37"/>
    <w:semiHidden/>
    <w:unhideWhenUsed/>
    <w:rsid w:val="00E42721"/>
    <w:pPr>
      <w:jc w:val="left"/>
    </w:pPr>
    <w:rPr>
      <w:rFonts w:eastAsia="Times New Roman"/>
      <w:lang w:bidi="ar-SA"/>
    </w:rPr>
  </w:style>
  <w:style w:type="character" w:customStyle="1" w:styleId="EndNoteBibliographyChar">
    <w:name w:val="EndNote Bibliography Char"/>
    <w:basedOn w:val="DefaultParagraphFont"/>
    <w:link w:val="EndNoteBibliography"/>
    <w:rsid w:val="00D14E41"/>
    <w:rPr>
      <w:rFonts w:ascii="Times New Roman" w:eastAsia="Times New Roman" w:hAnsi="Times New Roman" w:cs="Times New Roman"/>
    </w:rPr>
  </w:style>
  <w:style w:type="table" w:customStyle="1" w:styleId="Mdeck5tablebodythreelines">
    <w:name w:val="M_deck_5_table_body_three_lines"/>
    <w:basedOn w:val="TableNormal"/>
    <w:uiPriority w:val="99"/>
    <w:rsid w:val="00E42721"/>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TableNormal"/>
    <w:uiPriority w:val="99"/>
    <w:rsid w:val="00E42721"/>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E42721"/>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E42721"/>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msonormal0">
    <w:name w:val="msonormal"/>
    <w:basedOn w:val="Normal"/>
    <w:rsid w:val="00E42721"/>
    <w:pPr>
      <w:spacing w:before="100" w:beforeAutospacing="1" w:after="100" w:afterAutospacing="1"/>
      <w:jc w:val="left"/>
    </w:pPr>
    <w:rPr>
      <w:rFonts w:eastAsia="Times New Roman"/>
      <w:lang w:bidi="ar-SA"/>
    </w:rPr>
  </w:style>
  <w:style w:type="character" w:customStyle="1" w:styleId="apple-converted-space">
    <w:name w:val="apple-converted-space"/>
    <w:rsid w:val="00E42721"/>
  </w:style>
  <w:style w:type="character" w:styleId="CommentReference">
    <w:name w:val="annotation reference"/>
    <w:uiPriority w:val="99"/>
    <w:rsid w:val="00E42721"/>
    <w:rPr>
      <w:sz w:val="21"/>
      <w:szCs w:val="21"/>
    </w:rPr>
  </w:style>
  <w:style w:type="paragraph" w:styleId="CommentText">
    <w:name w:val="annotation text"/>
    <w:basedOn w:val="Normal"/>
    <w:link w:val="CommentTextChar"/>
    <w:uiPriority w:val="99"/>
    <w:rsid w:val="00E42721"/>
    <w:pPr>
      <w:spacing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E42721"/>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E42721"/>
    <w:rPr>
      <w:b/>
      <w:bCs/>
    </w:rPr>
  </w:style>
  <w:style w:type="character" w:customStyle="1" w:styleId="CommentSubjectChar">
    <w:name w:val="Comment Subject Char"/>
    <w:basedOn w:val="CommentTextChar"/>
    <w:link w:val="CommentSubject"/>
    <w:rsid w:val="00E42721"/>
    <w:rPr>
      <w:rFonts w:ascii="Palatino Linotype" w:eastAsia="SimSun" w:hAnsi="Palatino Linotype" w:cs="Times New Roman"/>
      <w:b/>
      <w:bCs/>
      <w:noProof/>
      <w:color w:val="000000"/>
      <w:sz w:val="20"/>
      <w:szCs w:val="20"/>
      <w:lang w:eastAsia="zh-CN"/>
    </w:rPr>
  </w:style>
  <w:style w:type="character" w:styleId="EndnoteReference">
    <w:name w:val="endnote reference"/>
    <w:rsid w:val="00E42721"/>
    <w:rPr>
      <w:vertAlign w:val="superscript"/>
    </w:rPr>
  </w:style>
  <w:style w:type="paragraph" w:styleId="EndnoteText">
    <w:name w:val="endnote text"/>
    <w:basedOn w:val="Normal"/>
    <w:link w:val="EndnoteTextChar"/>
    <w:semiHidden/>
    <w:unhideWhenUsed/>
    <w:rsid w:val="00E42721"/>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E42721"/>
    <w:rPr>
      <w:rFonts w:ascii="Palatino Linotype" w:eastAsia="SimSun" w:hAnsi="Palatino Linotype" w:cs="Times New Roman"/>
      <w:noProof/>
      <w:color w:val="000000"/>
      <w:sz w:val="20"/>
      <w:szCs w:val="20"/>
      <w:lang w:eastAsia="zh-CN"/>
    </w:rPr>
  </w:style>
  <w:style w:type="paragraph" w:styleId="FootnoteText">
    <w:name w:val="footnote text"/>
    <w:basedOn w:val="Normal"/>
    <w:link w:val="FootnoteTextChar"/>
    <w:semiHidden/>
    <w:unhideWhenUsed/>
    <w:rsid w:val="00E42721"/>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E42721"/>
    <w:rPr>
      <w:rFonts w:ascii="Palatino Linotype" w:eastAsia="SimSun" w:hAnsi="Palatino Linotype" w:cs="Times New Roman"/>
      <w:noProof/>
      <w:color w:val="000000"/>
      <w:sz w:val="20"/>
      <w:szCs w:val="20"/>
      <w:lang w:eastAsia="zh-CN"/>
    </w:rPr>
  </w:style>
  <w:style w:type="character" w:styleId="PlaceholderText">
    <w:name w:val="Placeholder Text"/>
    <w:uiPriority w:val="99"/>
    <w:semiHidden/>
    <w:rsid w:val="00E42721"/>
    <w:rPr>
      <w:color w:val="808080"/>
    </w:rPr>
  </w:style>
  <w:style w:type="paragraph" w:styleId="Revision">
    <w:name w:val="Revision"/>
    <w:hidden/>
    <w:uiPriority w:val="99"/>
    <w:semiHidden/>
    <w:rsid w:val="00E42721"/>
    <w:rPr>
      <w:rFonts w:ascii="Palatino Linotype" w:eastAsia="SimSun" w:hAnsi="Palatino Linotype" w:cs="Times New Roman"/>
      <w:noProof/>
      <w:color w:val="000000"/>
      <w:sz w:val="20"/>
      <w:szCs w:val="20"/>
      <w:lang w:eastAsia="zh-CN"/>
    </w:rPr>
  </w:style>
  <w:style w:type="numbering" w:customStyle="1" w:styleId="CurrentList3">
    <w:name w:val="Current List3"/>
    <w:uiPriority w:val="99"/>
    <w:rsid w:val="00E42721"/>
    <w:pPr>
      <w:numPr>
        <w:numId w:val="9"/>
      </w:numPr>
    </w:pPr>
  </w:style>
  <w:style w:type="numbering" w:customStyle="1" w:styleId="CurrentList4">
    <w:name w:val="Current List4"/>
    <w:uiPriority w:val="99"/>
    <w:rsid w:val="00E42721"/>
    <w:pPr>
      <w:numPr>
        <w:numId w:val="10"/>
      </w:numPr>
    </w:pPr>
  </w:style>
  <w:style w:type="numbering" w:customStyle="1" w:styleId="CurrentList5">
    <w:name w:val="Current List5"/>
    <w:uiPriority w:val="99"/>
    <w:rsid w:val="00E42721"/>
    <w:pPr>
      <w:numPr>
        <w:numId w:val="11"/>
      </w:numPr>
    </w:pPr>
  </w:style>
  <w:style w:type="numbering" w:customStyle="1" w:styleId="CurrentList6">
    <w:name w:val="Current List6"/>
    <w:uiPriority w:val="99"/>
    <w:rsid w:val="00E42721"/>
    <w:pPr>
      <w:numPr>
        <w:numId w:val="12"/>
      </w:numPr>
    </w:pPr>
  </w:style>
  <w:style w:type="numbering" w:customStyle="1" w:styleId="NoList1">
    <w:name w:val="No List1"/>
    <w:next w:val="NoList"/>
    <w:uiPriority w:val="99"/>
    <w:semiHidden/>
    <w:unhideWhenUsed/>
    <w:rsid w:val="00E42721"/>
  </w:style>
  <w:style w:type="table" w:styleId="TableGridLight">
    <w:name w:val="Grid Table Light"/>
    <w:basedOn w:val="TableNormal"/>
    <w:uiPriority w:val="40"/>
    <w:rsid w:val="00E427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E42721"/>
    <w:pPr>
      <w:numPr>
        <w:numId w:val="13"/>
      </w:numPr>
    </w:pPr>
  </w:style>
  <w:style w:type="numbering" w:customStyle="1" w:styleId="CurrentList8">
    <w:name w:val="Current List8"/>
    <w:uiPriority w:val="99"/>
    <w:rsid w:val="00E42721"/>
    <w:pPr>
      <w:numPr>
        <w:numId w:val="14"/>
      </w:numPr>
    </w:pPr>
  </w:style>
  <w:style w:type="numbering" w:customStyle="1" w:styleId="CurrentList9">
    <w:name w:val="Current List9"/>
    <w:uiPriority w:val="99"/>
    <w:rsid w:val="00E42721"/>
    <w:pPr>
      <w:numPr>
        <w:numId w:val="15"/>
      </w:numPr>
    </w:pPr>
  </w:style>
  <w:style w:type="numbering" w:customStyle="1" w:styleId="CurrentList10">
    <w:name w:val="Current List10"/>
    <w:uiPriority w:val="99"/>
    <w:rsid w:val="00E42721"/>
    <w:pPr>
      <w:numPr>
        <w:numId w:val="16"/>
      </w:numPr>
    </w:pPr>
  </w:style>
  <w:style w:type="numbering" w:customStyle="1" w:styleId="CurrentList11">
    <w:name w:val="Current List11"/>
    <w:uiPriority w:val="99"/>
    <w:rsid w:val="00E42721"/>
    <w:pPr>
      <w:numPr>
        <w:numId w:val="17"/>
      </w:numPr>
    </w:pPr>
  </w:style>
  <w:style w:type="numbering" w:customStyle="1" w:styleId="CurrentList12">
    <w:name w:val="Current List12"/>
    <w:uiPriority w:val="99"/>
    <w:rsid w:val="00E42721"/>
    <w:pPr>
      <w:numPr>
        <w:numId w:val="18"/>
      </w:numPr>
    </w:pPr>
  </w:style>
  <w:style w:type="paragraph" w:customStyle="1" w:styleId="Heading3NoNumbers">
    <w:name w:val="Heading 3 No Numbers"/>
    <w:basedOn w:val="Heading3"/>
    <w:rsid w:val="00E42721"/>
    <w:pPr>
      <w:keepNext/>
      <w:keepLines/>
      <w:numPr>
        <w:ilvl w:val="0"/>
        <w:numId w:val="0"/>
      </w:numPr>
      <w:jc w:val="left"/>
    </w:pPr>
    <w:rPr>
      <w:rFonts w:eastAsiaTheme="majorEastAsia" w:cstheme="majorBidi"/>
      <w:smallCaps/>
      <w:u w:val="single"/>
      <w:lang w:bidi="ar-SA"/>
    </w:rPr>
  </w:style>
  <w:style w:type="numbering" w:customStyle="1" w:styleId="CurrentList13">
    <w:name w:val="Current List13"/>
    <w:uiPriority w:val="99"/>
    <w:rsid w:val="00E42721"/>
    <w:pPr>
      <w:numPr>
        <w:numId w:val="20"/>
      </w:numPr>
    </w:pPr>
  </w:style>
  <w:style w:type="character" w:customStyle="1" w:styleId="number">
    <w:name w:val="number"/>
    <w:basedOn w:val="DefaultParagraphFont"/>
    <w:rsid w:val="00E42721"/>
  </w:style>
  <w:style w:type="character" w:customStyle="1" w:styleId="figurelink">
    <w:name w:val="figurelink"/>
    <w:basedOn w:val="DefaultParagraphFont"/>
    <w:rsid w:val="00E42721"/>
  </w:style>
  <w:style w:type="paragraph" w:customStyle="1" w:styleId="BibliographyList">
    <w:name w:val="Bibliography List"/>
    <w:basedOn w:val="BodyText2"/>
    <w:qFormat/>
    <w:rsid w:val="00E42721"/>
    <w:rPr>
      <w:noProof/>
    </w:rPr>
  </w:style>
  <w:style w:type="character" w:customStyle="1" w:styleId="UnresolvedMention1">
    <w:name w:val="Unresolved Mention1"/>
    <w:basedOn w:val="DefaultParagraphFont"/>
    <w:uiPriority w:val="99"/>
    <w:rsid w:val="00E42721"/>
    <w:rPr>
      <w:color w:val="605E5C"/>
      <w:shd w:val="clear" w:color="auto" w:fill="E1DFDD"/>
    </w:rPr>
  </w:style>
  <w:style w:type="paragraph" w:customStyle="1" w:styleId="References">
    <w:name w:val="References"/>
    <w:basedOn w:val="EndNoteBibliography"/>
    <w:qFormat/>
    <w:rsid w:val="00DA4FE6"/>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905172">
      <w:bodyDiv w:val="1"/>
      <w:marLeft w:val="0"/>
      <w:marRight w:val="0"/>
      <w:marTop w:val="0"/>
      <w:marBottom w:val="0"/>
      <w:divBdr>
        <w:top w:val="none" w:sz="0" w:space="0" w:color="auto"/>
        <w:left w:val="none" w:sz="0" w:space="0" w:color="auto"/>
        <w:bottom w:val="none" w:sz="0" w:space="0" w:color="auto"/>
        <w:right w:val="none" w:sz="0" w:space="0" w:color="auto"/>
      </w:divBdr>
      <w:divsChild>
        <w:div w:id="1278684534">
          <w:marLeft w:val="0"/>
          <w:marRight w:val="0"/>
          <w:marTop w:val="0"/>
          <w:marBottom w:val="0"/>
          <w:divBdr>
            <w:top w:val="none" w:sz="0" w:space="0" w:color="auto"/>
            <w:left w:val="none" w:sz="0" w:space="0" w:color="auto"/>
            <w:bottom w:val="none" w:sz="0" w:space="0" w:color="auto"/>
            <w:right w:val="none" w:sz="0" w:space="0" w:color="auto"/>
          </w:divBdr>
          <w:divsChild>
            <w:div w:id="886916046">
              <w:marLeft w:val="0"/>
              <w:marRight w:val="0"/>
              <w:marTop w:val="0"/>
              <w:marBottom w:val="0"/>
              <w:divBdr>
                <w:top w:val="none" w:sz="0" w:space="0" w:color="auto"/>
                <w:left w:val="none" w:sz="0" w:space="0" w:color="auto"/>
                <w:bottom w:val="none" w:sz="0" w:space="0" w:color="auto"/>
                <w:right w:val="none" w:sz="0" w:space="0" w:color="auto"/>
              </w:divBdr>
              <w:divsChild>
                <w:div w:id="12888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4856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87">
          <w:marLeft w:val="0"/>
          <w:marRight w:val="0"/>
          <w:marTop w:val="0"/>
          <w:marBottom w:val="0"/>
          <w:divBdr>
            <w:top w:val="none" w:sz="0" w:space="0" w:color="auto"/>
            <w:left w:val="none" w:sz="0" w:space="0" w:color="auto"/>
            <w:bottom w:val="none" w:sz="0" w:space="0" w:color="auto"/>
            <w:right w:val="none" w:sz="0" w:space="0" w:color="auto"/>
          </w:divBdr>
          <w:divsChild>
            <w:div w:id="1428960485">
              <w:marLeft w:val="0"/>
              <w:marRight w:val="0"/>
              <w:marTop w:val="0"/>
              <w:marBottom w:val="0"/>
              <w:divBdr>
                <w:top w:val="none" w:sz="0" w:space="0" w:color="auto"/>
                <w:left w:val="none" w:sz="0" w:space="0" w:color="auto"/>
                <w:bottom w:val="none" w:sz="0" w:space="0" w:color="auto"/>
                <w:right w:val="none" w:sz="0" w:space="0" w:color="auto"/>
              </w:divBdr>
              <w:divsChild>
                <w:div w:id="918296833">
                  <w:marLeft w:val="0"/>
                  <w:marRight w:val="0"/>
                  <w:marTop w:val="0"/>
                  <w:marBottom w:val="0"/>
                  <w:divBdr>
                    <w:top w:val="none" w:sz="0" w:space="0" w:color="auto"/>
                    <w:left w:val="none" w:sz="0" w:space="0" w:color="auto"/>
                    <w:bottom w:val="none" w:sz="0" w:space="0" w:color="auto"/>
                    <w:right w:val="none" w:sz="0" w:space="0" w:color="auto"/>
                  </w:divBdr>
                  <w:divsChild>
                    <w:div w:id="11531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717967">
      <w:bodyDiv w:val="1"/>
      <w:marLeft w:val="0"/>
      <w:marRight w:val="0"/>
      <w:marTop w:val="0"/>
      <w:marBottom w:val="0"/>
      <w:divBdr>
        <w:top w:val="none" w:sz="0" w:space="0" w:color="auto"/>
        <w:left w:val="none" w:sz="0" w:space="0" w:color="auto"/>
        <w:bottom w:val="none" w:sz="0" w:space="0" w:color="auto"/>
        <w:right w:val="none" w:sz="0" w:space="0" w:color="auto"/>
      </w:divBdr>
      <w:divsChild>
        <w:div w:id="1265452836">
          <w:marLeft w:val="0"/>
          <w:marRight w:val="0"/>
          <w:marTop w:val="0"/>
          <w:marBottom w:val="0"/>
          <w:divBdr>
            <w:top w:val="none" w:sz="0" w:space="0" w:color="auto"/>
            <w:left w:val="none" w:sz="0" w:space="0" w:color="auto"/>
            <w:bottom w:val="none" w:sz="0" w:space="0" w:color="auto"/>
            <w:right w:val="none" w:sz="0" w:space="0" w:color="auto"/>
          </w:divBdr>
          <w:divsChild>
            <w:div w:id="2050372300">
              <w:marLeft w:val="0"/>
              <w:marRight w:val="0"/>
              <w:marTop w:val="0"/>
              <w:marBottom w:val="0"/>
              <w:divBdr>
                <w:top w:val="none" w:sz="0" w:space="0" w:color="auto"/>
                <w:left w:val="none" w:sz="0" w:space="0" w:color="auto"/>
                <w:bottom w:val="none" w:sz="0" w:space="0" w:color="auto"/>
                <w:right w:val="none" w:sz="0" w:space="0" w:color="auto"/>
              </w:divBdr>
              <w:divsChild>
                <w:div w:id="15910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7400">
      <w:bodyDiv w:val="1"/>
      <w:marLeft w:val="0"/>
      <w:marRight w:val="0"/>
      <w:marTop w:val="0"/>
      <w:marBottom w:val="0"/>
      <w:divBdr>
        <w:top w:val="none" w:sz="0" w:space="0" w:color="auto"/>
        <w:left w:val="none" w:sz="0" w:space="0" w:color="auto"/>
        <w:bottom w:val="none" w:sz="0" w:space="0" w:color="auto"/>
        <w:right w:val="none" w:sz="0" w:space="0" w:color="auto"/>
      </w:divBdr>
      <w:divsChild>
        <w:div w:id="1152675840">
          <w:marLeft w:val="0"/>
          <w:marRight w:val="0"/>
          <w:marTop w:val="0"/>
          <w:marBottom w:val="0"/>
          <w:divBdr>
            <w:top w:val="none" w:sz="0" w:space="0" w:color="auto"/>
            <w:left w:val="none" w:sz="0" w:space="0" w:color="auto"/>
            <w:bottom w:val="none" w:sz="0" w:space="0" w:color="auto"/>
            <w:right w:val="none" w:sz="0" w:space="0" w:color="auto"/>
          </w:divBdr>
          <w:divsChild>
            <w:div w:id="1508713630">
              <w:marLeft w:val="0"/>
              <w:marRight w:val="0"/>
              <w:marTop w:val="0"/>
              <w:marBottom w:val="0"/>
              <w:divBdr>
                <w:top w:val="none" w:sz="0" w:space="0" w:color="auto"/>
                <w:left w:val="none" w:sz="0" w:space="0" w:color="auto"/>
                <w:bottom w:val="none" w:sz="0" w:space="0" w:color="auto"/>
                <w:right w:val="none" w:sz="0" w:space="0" w:color="auto"/>
              </w:divBdr>
              <w:divsChild>
                <w:div w:id="3745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g.purdue.edu/btny/midwest-vegetable-guide/Pages/default.aspx" TargetMode="External"/><Relationship Id="rId68" Type="http://schemas.openxmlformats.org/officeDocument/2006/relationships/hyperlink" Target="https://doi.org/10.1093/oxfordjournals.aob.a088044" TargetMode="External"/><Relationship Id="rId84" Type="http://schemas.openxmlformats.org/officeDocument/2006/relationships/hyperlink" Target="https://CRAN.R-project.org/package=rjags" TargetMode="External"/><Relationship Id="rId89" Type="http://schemas.openxmlformats.org/officeDocument/2006/relationships/hyperlink" Target="https://conservancy.umn.edu/handle/11299/121706" TargetMode="External"/><Relationship Id="rId16" Type="http://schemas.openxmlformats.org/officeDocument/2006/relationships/image" Target="media/image5.png"/><Relationship Id="rId11" Type="http://schemas.openxmlformats.org/officeDocument/2006/relationships/hyperlink" Target="https://github.com/bohm0072/cndc_bayesian_eva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1007/BF02874766" TargetMode="External"/><Relationship Id="rId58" Type="http://schemas.openxmlformats.org/officeDocument/2006/relationships/hyperlink" Target="https://doi.org/10.32614/RJ-2018-017" TargetMode="External"/><Relationship Id="rId74" Type="http://schemas.openxmlformats.org/officeDocument/2006/relationships/hyperlink" Target="https://doi.org/10.1002/csc2.20297" TargetMode="External"/><Relationship Id="rId79" Type="http://schemas.openxmlformats.org/officeDocument/2006/relationships/hyperlink" Target="https://doi.org/10.2134/agronj14.0402" TargetMode="External"/><Relationship Id="rId102" Type="http://schemas.openxmlformats.org/officeDocument/2006/relationships/hyperlink" Target="https://doi.org/10.1016/j.eja.2021.126315" TargetMode="External"/><Relationship Id="rId5" Type="http://schemas.openxmlformats.org/officeDocument/2006/relationships/footnotes" Target="footnotes.xml"/><Relationship Id="rId90" Type="http://schemas.openxmlformats.org/officeDocument/2006/relationships/hyperlink" Target="https://extension.umn.edu/crop-specific-needs/potato-fertilization-irrigated-soils" TargetMode="External"/><Relationship Id="rId95" Type="http://schemas.openxmlformats.org/officeDocument/2006/relationships/hyperlink" Target="https://conservancy.umn.edu/handle/11299/190488"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i.org/10.2134/agronj1998.00021962009000010003x" TargetMode="External"/><Relationship Id="rId69" Type="http://schemas.openxmlformats.org/officeDocument/2006/relationships/hyperlink" Target="https://doi.org/10.1007/BF02198111" TargetMode="External"/><Relationship Id="rId80" Type="http://schemas.openxmlformats.org/officeDocument/2006/relationships/hyperlink" Target="https://doi.org/10.2134/agronj2017.02.0112" TargetMode="External"/><Relationship Id="rId85" Type="http://schemas.openxmlformats.org/officeDocument/2006/relationships/hyperlink" Target="https://www.R-project.org/"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i.org/10.18637/jss.v076.i01" TargetMode="External"/><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i.org/10.1007/s11540-016-9331-y" TargetMode="External"/><Relationship Id="rId62" Type="http://schemas.openxmlformats.org/officeDocument/2006/relationships/hyperlink" Target="https://www.ag.ndsu.edu/potatoextension/research" TargetMode="External"/><Relationship Id="rId70" Type="http://schemas.openxmlformats.org/officeDocument/2006/relationships/hyperlink" Target="https://www.ag.ndsu.edu/potatoextension/research/2019RESEARCHREPORTS.pdf" TargetMode="External"/><Relationship Id="rId75" Type="http://schemas.openxmlformats.org/officeDocument/2006/relationships/hyperlink" Target="https://doi.org/10.1006/anbo.1994.1133" TargetMode="External"/><Relationship Id="rId83" Type="http://schemas.openxmlformats.org/officeDocument/2006/relationships/hyperlink" Target="http://mcmc-jags.sourceforge.net/" TargetMode="External"/><Relationship Id="rId88" Type="http://schemas.openxmlformats.org/officeDocument/2006/relationships/hyperlink" Target="https://www.ag.ndsu.edu/potatoextension/research/research_reports_114_4126022392.pdf" TargetMode="External"/><Relationship Id="rId91" Type="http://schemas.openxmlformats.org/officeDocument/2006/relationships/hyperlink" Target="https://doi.org/10.1016/j.fcr.2014.05.006" TargetMode="External"/><Relationship Id="rId96" Type="http://schemas.openxmlformats.org/officeDocument/2006/relationships/hyperlink" Target="https://doi.org/10.2134/agronj2018.05.035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ata.nodc.noaa.gov/cgi-bin/iso?id=gov.noaa.ncdc:C00824" TargetMode="External"/><Relationship Id="rId57" Type="http://schemas.openxmlformats.org/officeDocument/2006/relationships/hyperlink" Target="https://doi.org/10.18637/jss.v080.i01" TargetMode="External"/><Relationship Id="rId106" Type="http://schemas.openxmlformats.org/officeDocument/2006/relationships/theme" Target="theme/theme1.xml"/><Relationship Id="rId10"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BF02884344" TargetMode="External"/><Relationship Id="rId60" Type="http://schemas.openxmlformats.org/officeDocument/2006/relationships/hyperlink" Target="https://doi.org/10.1016/j.fcr.2014.08.005" TargetMode="External"/><Relationship Id="rId65" Type="http://schemas.openxmlformats.org/officeDocument/2006/relationships/hyperlink" Target="https://www.ag.ndsu.edu/publications/crops/fertilizing-potato-in-north-dakota" TargetMode="External"/><Relationship Id="rId73" Type="http://schemas.openxmlformats.org/officeDocument/2006/relationships/hyperlink" Target="https://doi.org/10.1016/j.eja.2006.10.001" TargetMode="External"/><Relationship Id="rId78" Type="http://schemas.openxmlformats.org/officeDocument/2006/relationships/hyperlink" Target="https://doi.org/10.1016/j.eja.2020.126076" TargetMode="External"/><Relationship Id="rId81" Type="http://schemas.openxmlformats.org/officeDocument/2006/relationships/hyperlink" Target="https://doi.org/10.1016/j.compag.2019.105030" TargetMode="External"/><Relationship Id="rId86" Type="http://schemas.openxmlformats.org/officeDocument/2006/relationships/hyperlink" Target="https://CRAN.R-project.org/package=stats" TargetMode="External"/><Relationship Id="rId94" Type="http://schemas.openxmlformats.org/officeDocument/2006/relationships/hyperlink" Target="https://doi.org/10.3390/agronomy11020255" TargetMode="External"/><Relationship Id="rId99" Type="http://schemas.openxmlformats.org/officeDocument/2006/relationships/hyperlink" Target="https://soilseries.sc.egov.usda.gov/OSD_Docs/H/HUBBARD.html" TargetMode="External"/><Relationship Id="rId101" Type="http://schemas.openxmlformats.org/officeDocument/2006/relationships/hyperlink" Target="https://extension.umn.edu/irrigation/irrigation-scheduling-checkbook-method"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i.org/10.1016/j.eja.2010.01.005" TargetMode="External"/><Relationship Id="rId55" Type="http://schemas.openxmlformats.org/officeDocument/2006/relationships/hyperlink" Target="https://www.ag.ndsu.edu/potatoextension/research/2020ResearchBooks.pdf" TargetMode="External"/><Relationship Id="rId76" Type="http://schemas.openxmlformats.org/officeDocument/2006/relationships/hyperlink" Target="https://doi.org/10.3390/plants9101309" TargetMode="External"/><Relationship Id="rId97" Type="http://schemas.openxmlformats.org/officeDocument/2006/relationships/hyperlink" Target="https://doi.org/10.1071/fp17303" TargetMode="External"/><Relationship Id="rId104"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www.ag.ndsu.edu/potatoextension/research/2020ResearchBooks.pdf" TargetMode="External"/><Relationship Id="rId92" Type="http://schemas.openxmlformats.org/officeDocument/2006/relationships/hyperlink" Target="https://doi.org/10.1037/met0000275"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4236/ajps.2015.619306" TargetMode="External"/><Relationship Id="rId87" Type="http://schemas.openxmlformats.org/officeDocument/2006/relationships/hyperlink" Target="https://conservancy.umn.edu/handle/11299/121705" TargetMode="External"/><Relationship Id="rId61" Type="http://schemas.openxmlformats.org/officeDocument/2006/relationships/hyperlink" Target="https://doi.org/10.1016/j.eja.2020.126202" TargetMode="External"/><Relationship Id="rId82" Type="http://schemas.openxmlformats.org/officeDocument/2006/relationships/hyperlink" Target="https://doi.org/10.1023/a:1004783431055"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016/j.fcr.2020.108041" TargetMode="External"/><Relationship Id="rId77" Type="http://schemas.openxmlformats.org/officeDocument/2006/relationships/hyperlink" Target="https://doi.org/10.1007/s13593-019-0570-6" TargetMode="External"/><Relationship Id="rId100" Type="http://schemas.openxmlformats.org/officeDocument/2006/relationships/hyperlink" Target="https://CRAN.R-project.org/package=renv" TargetMode="External"/><Relationship Id="rId105"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007/BF02853657" TargetMode="External"/><Relationship Id="rId72" Type="http://schemas.openxmlformats.org/officeDocument/2006/relationships/hyperlink" Target="https://doi.org/10.2134/agronj2004.1131" TargetMode="External"/><Relationship Id="rId93" Type="http://schemas.openxmlformats.org/officeDocument/2006/relationships/hyperlink" Target="https://doi.org/10.13031/2013.35914" TargetMode="External"/><Relationship Id="rId98" Type="http://schemas.openxmlformats.org/officeDocument/2006/relationships/hyperlink" Target="https://www.ams.usda.gov/sites/default/files/media/Potatoes_for_Processing_Standard%5B1%5D.pdf"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oi.org/10.1016/j.eja.2020.1261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78</Pages>
  <Words>40879</Words>
  <Characters>233012</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Brian Bohman</cp:lastModifiedBy>
  <cp:revision>38</cp:revision>
  <dcterms:created xsi:type="dcterms:W3CDTF">2021-08-25T15:47:00Z</dcterms:created>
  <dcterms:modified xsi:type="dcterms:W3CDTF">2021-08-25T21:49:00Z</dcterms:modified>
</cp:coreProperties>
</file>