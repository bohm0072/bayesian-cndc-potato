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B525AE" w14:textId="4305E9A0" w:rsidR="008970F9" w:rsidRPr="006423F7" w:rsidRDefault="008970F9" w:rsidP="003561D2">
      <w:pPr>
        <w:pStyle w:val="Body"/>
        <w:rPr>
          <w:b/>
          <w:bCs/>
        </w:rPr>
      </w:pPr>
      <w:r w:rsidRPr="006423F7">
        <w:rPr>
          <w:b/>
          <w:bCs/>
        </w:rPr>
        <w:t>Quantifying</w:t>
      </w:r>
      <w:del w:id="0" w:author="Brian Bohman" w:date="2021-08-25T10:46:00Z">
        <w:r w:rsidRPr="006423F7" w:rsidDel="00F0040A">
          <w:rPr>
            <w:b/>
            <w:bCs/>
          </w:rPr>
          <w:delText xml:space="preserve"> the uncertainty in</w:delText>
        </w:r>
      </w:del>
      <w:r w:rsidRPr="006423F7">
        <w:rPr>
          <w:b/>
          <w:bCs/>
        </w:rPr>
        <w:t xml:space="preserve"> critical N </w:t>
      </w:r>
      <w:ins w:id="1" w:author="Brian Bohman" w:date="2021-08-25T10:46:00Z">
        <w:r w:rsidR="00F0040A">
          <w:rPr>
            <w:b/>
            <w:bCs/>
          </w:rPr>
          <w:t>dilution curves</w:t>
        </w:r>
      </w:ins>
      <w:del w:id="2" w:author="Brian Bohman" w:date="2021-08-25T10:46:00Z">
        <w:r w:rsidRPr="006423F7" w:rsidDel="00F0040A">
          <w:rPr>
            <w:b/>
            <w:bCs/>
          </w:rPr>
          <w:delText>concentration</w:delText>
        </w:r>
      </w:del>
      <w:r w:rsidRPr="006423F7">
        <w:rPr>
          <w:b/>
          <w:bCs/>
        </w:rPr>
        <w:t xml:space="preserve"> for potato using Bayesian methods.</w:t>
      </w:r>
    </w:p>
    <w:p w14:paraId="19735057" w14:textId="77777777" w:rsidR="008970F9" w:rsidRDefault="008970F9" w:rsidP="003561D2">
      <w:pPr>
        <w:pStyle w:val="Body"/>
      </w:pPr>
    </w:p>
    <w:p w14:paraId="77DDE20F" w14:textId="60417E6B" w:rsidR="008970F9" w:rsidRDefault="008970F9" w:rsidP="003561D2">
      <w:pPr>
        <w:pStyle w:val="Body"/>
        <w:rPr>
          <w:ins w:id="3" w:author="Brian Bohman" w:date="2021-08-25T11:22:00Z"/>
        </w:rPr>
      </w:pPr>
      <w:r w:rsidRPr="00E2096D">
        <w:t>Brian J. Bohman</w:t>
      </w:r>
      <w:ins w:id="4" w:author="Brian Bohman" w:date="2021-08-25T11:32:00Z">
        <w:r w:rsidR="00F138CF" w:rsidRPr="00D76AB3">
          <w:rPr>
            <w:vertAlign w:val="superscript"/>
          </w:rPr>
          <w:t>1</w:t>
        </w:r>
      </w:ins>
      <w:r w:rsidRPr="00E2096D">
        <w:t>, Michael J. Culshaw-Maurer</w:t>
      </w:r>
      <w:ins w:id="5" w:author="Brian Bohman" w:date="2021-08-25T11:32:00Z">
        <w:r w:rsidR="00F138CF">
          <w:rPr>
            <w:vertAlign w:val="superscript"/>
          </w:rPr>
          <w:t>2</w:t>
        </w:r>
      </w:ins>
      <w:r w:rsidRPr="00E2096D">
        <w:t xml:space="preserve">, </w:t>
      </w:r>
      <w:proofErr w:type="spellStart"/>
      <w:r w:rsidRPr="00E2096D">
        <w:t>Feriel</w:t>
      </w:r>
      <w:proofErr w:type="spellEnd"/>
      <w:r w:rsidRPr="00E2096D">
        <w:t xml:space="preserve"> Ben Abdallah</w:t>
      </w:r>
      <w:ins w:id="6" w:author="Brian Bohman" w:date="2021-08-25T11:32:00Z">
        <w:r w:rsidR="00F138CF">
          <w:rPr>
            <w:vertAlign w:val="superscript"/>
          </w:rPr>
          <w:t>3</w:t>
        </w:r>
      </w:ins>
      <w:r w:rsidRPr="00E2096D">
        <w:t xml:space="preserve">, </w:t>
      </w:r>
      <w:r>
        <w:t>Claudia Giletto</w:t>
      </w:r>
      <w:ins w:id="7" w:author="Brian Bohman" w:date="2021-08-25T11:32:00Z">
        <w:r w:rsidR="00F138CF">
          <w:rPr>
            <w:vertAlign w:val="superscript"/>
          </w:rPr>
          <w:t>4</w:t>
        </w:r>
      </w:ins>
      <w:r>
        <w:t>, Gilles Bélanger</w:t>
      </w:r>
      <w:ins w:id="8" w:author="Brian Bohman" w:date="2021-08-25T11:32:00Z">
        <w:r w:rsidR="00F138CF">
          <w:rPr>
            <w:vertAlign w:val="superscript"/>
          </w:rPr>
          <w:t>5</w:t>
        </w:r>
      </w:ins>
      <w:r>
        <w:t xml:space="preserve">, </w:t>
      </w:r>
      <w:r w:rsidRPr="00E2096D">
        <w:t>Fabi</w:t>
      </w:r>
      <w:r>
        <w:t>á</w:t>
      </w:r>
      <w:r w:rsidRPr="00E2096D">
        <w:t>n</w:t>
      </w:r>
      <w:r>
        <w:t xml:space="preserve"> G.,</w:t>
      </w:r>
      <w:r w:rsidRPr="00E2096D">
        <w:t xml:space="preserve"> Fern</w:t>
      </w:r>
      <w:r>
        <w:t>á</w:t>
      </w:r>
      <w:r w:rsidRPr="00E2096D">
        <w:t>ndez</w:t>
      </w:r>
      <w:ins w:id="9" w:author="Brian Bohman" w:date="2021-08-25T11:31:00Z">
        <w:r w:rsidR="00F138CF" w:rsidRPr="00D76AB3">
          <w:rPr>
            <w:vertAlign w:val="superscript"/>
          </w:rPr>
          <w:t>1</w:t>
        </w:r>
      </w:ins>
      <w:r w:rsidRPr="00E2096D">
        <w:t xml:space="preserve">, </w:t>
      </w:r>
      <w:proofErr w:type="spellStart"/>
      <w:r w:rsidRPr="00E2096D">
        <w:t>Yuxin</w:t>
      </w:r>
      <w:proofErr w:type="spellEnd"/>
      <w:r w:rsidRPr="00E2096D">
        <w:t xml:space="preserve"> Miao</w:t>
      </w:r>
      <w:ins w:id="10" w:author="Brian Bohman" w:date="2021-08-25T11:31:00Z">
        <w:r w:rsidR="00F138CF" w:rsidRPr="00D76AB3">
          <w:rPr>
            <w:vertAlign w:val="superscript"/>
          </w:rPr>
          <w:t>1</w:t>
        </w:r>
      </w:ins>
      <w:r w:rsidRPr="00E2096D">
        <w:t>, David J. Mulla</w:t>
      </w:r>
      <w:ins w:id="11" w:author="Brian Bohman" w:date="2021-08-25T11:31:00Z">
        <w:r w:rsidR="00F138CF" w:rsidRPr="00D76AB3">
          <w:rPr>
            <w:vertAlign w:val="superscript"/>
          </w:rPr>
          <w:t>1</w:t>
        </w:r>
      </w:ins>
      <w:r w:rsidRPr="00E2096D">
        <w:t>, and Carl J. Rosen</w:t>
      </w:r>
      <w:ins w:id="12" w:author="Brian Bohman" w:date="2021-08-25T11:31:00Z">
        <w:r w:rsidR="00F138CF" w:rsidRPr="00D76AB3">
          <w:rPr>
            <w:vertAlign w:val="superscript"/>
          </w:rPr>
          <w:t>1</w:t>
        </w:r>
      </w:ins>
      <w:ins w:id="13" w:author="Brian Bohman" w:date="2021-08-25T11:32:00Z">
        <w:r w:rsidR="00F138CF">
          <w:rPr>
            <w:vertAlign w:val="superscript"/>
          </w:rPr>
          <w:t>*</w:t>
        </w:r>
      </w:ins>
    </w:p>
    <w:p w14:paraId="5AA71CEB" w14:textId="7B417D84" w:rsidR="00F138CF" w:rsidRDefault="00F138CF" w:rsidP="00F138CF">
      <w:pPr>
        <w:pStyle w:val="Body"/>
        <w:numPr>
          <w:ilvl w:val="0"/>
          <w:numId w:val="35"/>
        </w:numPr>
        <w:rPr>
          <w:ins w:id="14" w:author="Brian Bohman" w:date="2021-08-25T11:33:00Z"/>
        </w:rPr>
      </w:pPr>
      <w:ins w:id="15" w:author="Brian Bohman" w:date="2021-08-25T11:33:00Z">
        <w:r>
          <w:t>Department of Soil, Water, and Climate, University of Minnesota. 1991 Upper Buford Circle, St. Paul MN 55108</w:t>
        </w:r>
      </w:ins>
    </w:p>
    <w:p w14:paraId="22DDB9D8" w14:textId="25736337" w:rsidR="00F138CF" w:rsidRDefault="00F138CF" w:rsidP="00F138CF">
      <w:pPr>
        <w:pStyle w:val="Body"/>
        <w:numPr>
          <w:ilvl w:val="0"/>
          <w:numId w:val="35"/>
        </w:numPr>
        <w:rPr>
          <w:ins w:id="16" w:author="Brian Bohman" w:date="2021-08-25T11:34:00Z"/>
        </w:rPr>
      </w:pPr>
      <w:proofErr w:type="spellStart"/>
      <w:ins w:id="17" w:author="Brian Bohman" w:date="2021-08-25T11:34:00Z">
        <w:r>
          <w:t>CyVerse</w:t>
        </w:r>
        <w:proofErr w:type="spellEnd"/>
        <w:r>
          <w:t>, University of Arizona</w:t>
        </w:r>
        <w:r>
          <w:t>.</w:t>
        </w:r>
      </w:ins>
    </w:p>
    <w:p w14:paraId="56B20D52" w14:textId="762DEEE1" w:rsidR="00F138CF" w:rsidRDefault="00F138CF" w:rsidP="00F138CF">
      <w:pPr>
        <w:pStyle w:val="Body"/>
        <w:numPr>
          <w:ilvl w:val="0"/>
          <w:numId w:val="35"/>
        </w:numPr>
        <w:rPr>
          <w:ins w:id="18" w:author="Brian Bohman" w:date="2021-08-25T11:34:00Z"/>
        </w:rPr>
      </w:pPr>
      <w:ins w:id="19" w:author="Brian Bohman" w:date="2021-08-25T11:34:00Z">
        <w:r w:rsidRPr="00D20541">
          <w:t>Production</w:t>
        </w:r>
        <w:r>
          <w:t xml:space="preserve">s in </w:t>
        </w:r>
        <w:r>
          <w:t>A</w:t>
        </w:r>
        <w:r>
          <w:t>griculture</w:t>
        </w:r>
        <w:r>
          <w:t xml:space="preserve"> </w:t>
        </w:r>
        <w:r w:rsidRPr="00D20541">
          <w:t>Department, Crop Production Unit, Walloon Agricultural Research Centre</w:t>
        </w:r>
        <w:r>
          <w:t>.</w:t>
        </w:r>
      </w:ins>
    </w:p>
    <w:p w14:paraId="5B323176" w14:textId="11802C79" w:rsidR="00F138CF" w:rsidRDefault="00F138CF" w:rsidP="00F138CF">
      <w:pPr>
        <w:pStyle w:val="Body"/>
        <w:numPr>
          <w:ilvl w:val="0"/>
          <w:numId w:val="35"/>
        </w:numPr>
        <w:rPr>
          <w:ins w:id="20" w:author="Brian Bohman" w:date="2021-08-25T11:35:00Z"/>
        </w:rPr>
      </w:pPr>
      <w:ins w:id="21" w:author="Brian Bohman" w:date="2021-08-25T11:35:00Z">
        <w:r w:rsidRPr="00F138CF">
          <w:t xml:space="preserve">Unidad </w:t>
        </w:r>
        <w:proofErr w:type="spellStart"/>
        <w:r w:rsidRPr="00F138CF">
          <w:t>Integrada</w:t>
        </w:r>
        <w:proofErr w:type="spellEnd"/>
        <w:r w:rsidRPr="00F138CF">
          <w:t xml:space="preserve"> </w:t>
        </w:r>
        <w:proofErr w:type="spellStart"/>
        <w:r w:rsidRPr="00F138CF">
          <w:t>Balcarce</w:t>
        </w:r>
        <w:proofErr w:type="spellEnd"/>
        <w:r w:rsidRPr="00F138CF">
          <w:t xml:space="preserve">, </w:t>
        </w:r>
        <w:proofErr w:type="spellStart"/>
        <w:r w:rsidRPr="00F138CF">
          <w:t>Facultad</w:t>
        </w:r>
        <w:proofErr w:type="spellEnd"/>
        <w:r w:rsidRPr="00F138CF">
          <w:t xml:space="preserve"> de </w:t>
        </w:r>
        <w:proofErr w:type="spellStart"/>
        <w:r w:rsidRPr="00F138CF">
          <w:t>Ciencias</w:t>
        </w:r>
        <w:proofErr w:type="spellEnd"/>
        <w:r w:rsidRPr="00F138CF">
          <w:t xml:space="preserve"> </w:t>
        </w:r>
        <w:proofErr w:type="spellStart"/>
        <w:r w:rsidRPr="00F138CF">
          <w:t>Agrarias</w:t>
        </w:r>
        <w:proofErr w:type="spellEnd"/>
        <w:r w:rsidRPr="00F138CF">
          <w:t xml:space="preserve"> (</w:t>
        </w:r>
        <w:proofErr w:type="spellStart"/>
        <w:r w:rsidRPr="00F138CF">
          <w:t>UNMdP</w:t>
        </w:r>
        <w:proofErr w:type="spellEnd"/>
        <w:r w:rsidRPr="00F138CF">
          <w:t xml:space="preserve">)-INTA </w:t>
        </w:r>
        <w:proofErr w:type="spellStart"/>
        <w:r w:rsidRPr="00F138CF">
          <w:t>Balcarce</w:t>
        </w:r>
        <w:proofErr w:type="spellEnd"/>
        <w:r>
          <w:t>.</w:t>
        </w:r>
        <w:r w:rsidRPr="00F138CF">
          <w:t xml:space="preserve"> </w:t>
        </w:r>
        <w:proofErr w:type="spellStart"/>
        <w:r w:rsidRPr="00F138CF">
          <w:t>Ruta</w:t>
        </w:r>
        <w:proofErr w:type="spellEnd"/>
        <w:r w:rsidRPr="00F138CF">
          <w:t xml:space="preserve"> 226 km 73,5 (7620) </w:t>
        </w:r>
        <w:proofErr w:type="spellStart"/>
        <w:r w:rsidRPr="00F138CF">
          <w:t>Balcarce</w:t>
        </w:r>
        <w:proofErr w:type="spellEnd"/>
        <w:r w:rsidRPr="00F138CF">
          <w:t>, Buenos Aires, Argentina</w:t>
        </w:r>
      </w:ins>
    </w:p>
    <w:p w14:paraId="7D36DBC5" w14:textId="2EAECD32" w:rsidR="00F138CF" w:rsidRDefault="00F138CF" w:rsidP="00F138CF">
      <w:pPr>
        <w:pStyle w:val="Body"/>
        <w:numPr>
          <w:ilvl w:val="0"/>
          <w:numId w:val="35"/>
        </w:numPr>
        <w:rPr>
          <w:ins w:id="22" w:author="Brian Bohman" w:date="2021-08-25T11:32:00Z"/>
        </w:rPr>
        <w:pPrChange w:id="23" w:author="Brian Bohman" w:date="2021-08-25T11:33:00Z">
          <w:pPr>
            <w:pStyle w:val="Body"/>
          </w:pPr>
        </w:pPrChange>
      </w:pPr>
      <w:ins w:id="24" w:author="Brian Bohman" w:date="2021-08-25T11:36:00Z">
        <w:r w:rsidRPr="00F138CF">
          <w:t>Science and Technology Branch, Agriculture and Agri-Food Canada, Québec City, Canada</w:t>
        </w:r>
      </w:ins>
    </w:p>
    <w:p w14:paraId="545BC15D" w14:textId="3358399D" w:rsidR="00F138CF" w:rsidRPr="00E2096D" w:rsidRDefault="00F138CF" w:rsidP="003561D2">
      <w:pPr>
        <w:pStyle w:val="Body"/>
      </w:pPr>
      <w:ins w:id="25" w:author="Brian Bohman" w:date="2021-08-25T11:32:00Z">
        <w:r>
          <w:t>* Corresponding Author: rosen006@umn.edu</w:t>
        </w:r>
      </w:ins>
    </w:p>
    <w:p w14:paraId="16364C18" w14:textId="77777777" w:rsidR="008970F9" w:rsidRDefault="008970F9" w:rsidP="008970F9">
      <w:r>
        <w:br w:type="page"/>
      </w:r>
    </w:p>
    <w:p w14:paraId="39C58EC8" w14:textId="08C5F929" w:rsidR="008970F9" w:rsidRPr="00261370" w:rsidRDefault="008970F9" w:rsidP="003561D2">
      <w:pPr>
        <w:pStyle w:val="Body"/>
      </w:pPr>
      <w:r w:rsidRPr="00B5307A">
        <w:rPr>
          <w:b/>
          <w:u w:val="single"/>
        </w:rPr>
        <w:lastRenderedPageBreak/>
        <w:t>Abstract</w:t>
      </w:r>
      <w:r w:rsidRPr="00B5307A">
        <w:rPr>
          <w:bCs/>
        </w:rPr>
        <w:t>:</w:t>
      </w:r>
      <w:r w:rsidRPr="00261370">
        <w:rPr>
          <w:b/>
        </w:rPr>
        <w:t xml:space="preserve"> </w:t>
      </w:r>
      <w:r w:rsidRPr="008970F9">
        <w:t>Multiple critical N dilution curves [CNDCs] have been previously developed for potato; however, attempts to directly compare differences in CNDCs across genotype [G] and environment [E] interactions have been confounded by non-uniform statistical methods and lack of proper quantification of uncertainty in critical N concentration [%N</w:t>
      </w:r>
      <w:r w:rsidRPr="008970F9">
        <w:rPr>
          <w:vertAlign w:val="subscript"/>
        </w:rPr>
        <w:t>c</w:t>
      </w:r>
      <w:r w:rsidRPr="008970F9">
        <w:t>]. This study implements a hierarchical Bayesian framework to develop CNDCs for previously published and newly reported experimental data, systematically evaluates the difference in %N</w:t>
      </w:r>
      <w:r w:rsidRPr="008970F9">
        <w:rPr>
          <w:vertAlign w:val="subscript"/>
        </w:rPr>
        <w:t>c</w:t>
      </w:r>
      <w:r w:rsidRPr="008970F9">
        <w:t xml:space="preserve"> across G </w:t>
      </w:r>
      <w:ins w:id="26" w:author="Brian Bohman" w:date="2021-08-25T10:47:00Z">
        <w:r w:rsidR="00F0040A">
          <w:t>×</w:t>
        </w:r>
      </w:ins>
      <w:del w:id="27" w:author="Brian Bohman" w:date="2021-08-25T10:47:00Z">
        <w:r w:rsidRPr="008970F9" w:rsidDel="00F0040A">
          <w:delText>x</w:delText>
        </w:r>
      </w:del>
      <w:r w:rsidRPr="008970F9">
        <w:t xml:space="preserve"> E effects, and directly compares CNDCs from the Bayesian framework to CNDCs from conventional statistical methods. Differences in %N</w:t>
      </w:r>
      <w:r w:rsidRPr="008970F9">
        <w:rPr>
          <w:vertAlign w:val="subscript"/>
        </w:rPr>
        <w:t>c</w:t>
      </w:r>
      <w:r w:rsidRPr="008970F9">
        <w:t xml:space="preserve"> were primarily the result of differences in </w:t>
      </w:r>
      <w:commentRangeStart w:id="28"/>
      <w:r w:rsidRPr="008970F9">
        <w:t>E</w:t>
      </w:r>
      <w:commentRangeEnd w:id="28"/>
      <w:r w:rsidR="00B068FD">
        <w:rPr>
          <w:rStyle w:val="CommentReference"/>
          <w:rFonts w:ascii="Palatino Linotype" w:eastAsia="SimSun" w:hAnsi="Palatino Linotype"/>
          <w:noProof/>
          <w:color w:val="000000"/>
          <w:lang w:eastAsia="zh-CN"/>
        </w:rPr>
        <w:commentReference w:id="28"/>
      </w:r>
      <w:r w:rsidRPr="008970F9">
        <w:t>, while G, within a given E, had a lesser effect. In addition to using the median value for %N</w:t>
      </w:r>
      <w:r w:rsidRPr="008970F9">
        <w:rPr>
          <w:vertAlign w:val="subscript"/>
        </w:rPr>
        <w:t>c</w:t>
      </w:r>
      <w:r w:rsidRPr="008970F9">
        <w:t xml:space="preserve"> (i.e., CNDC), the boundary values for the credible region (i.e., </w:t>
      </w:r>
      <w:proofErr w:type="spellStart"/>
      <w:r w:rsidRPr="008970F9">
        <w:t>CNDC</w:t>
      </w:r>
      <w:r w:rsidRPr="008970F9">
        <w:rPr>
          <w:vertAlign w:val="subscript"/>
        </w:rPr>
        <w:t>lo</w:t>
      </w:r>
      <w:proofErr w:type="spellEnd"/>
      <w:r w:rsidRPr="008970F9">
        <w:t xml:space="preserve"> and </w:t>
      </w:r>
      <w:proofErr w:type="spellStart"/>
      <w:r w:rsidRPr="008970F9">
        <w:t>CNDC</w:t>
      </w:r>
      <w:r w:rsidRPr="008970F9">
        <w:rPr>
          <w:vertAlign w:val="subscript"/>
        </w:rPr>
        <w:t>up</w:t>
      </w:r>
      <w:proofErr w:type="spellEnd"/>
      <w:r w:rsidRPr="008970F9">
        <w:t xml:space="preserve">) should be used in calculation of N nutrition index (and other calculations) to account for and propagate uncertainty. Additionally, this study found that the conventional statistical method used to derive CNDCs is subject to greater inferential bias resulting from biased experimental datasets (i.e., unbalanced distribution of N limiting and non-N limiting observations) than the Bayesian hierarchical </w:t>
      </w:r>
      <w:commentRangeStart w:id="29"/>
      <w:r w:rsidRPr="008970F9">
        <w:t>method</w:t>
      </w:r>
      <w:commentRangeEnd w:id="29"/>
      <w:r w:rsidR="00B068FD">
        <w:rPr>
          <w:rStyle w:val="CommentReference"/>
          <w:rFonts w:ascii="Palatino Linotype" w:eastAsia="SimSun" w:hAnsi="Palatino Linotype"/>
          <w:noProof/>
          <w:color w:val="000000"/>
          <w:lang w:eastAsia="zh-CN"/>
        </w:rPr>
        <w:commentReference w:id="29"/>
      </w:r>
      <w:r w:rsidRPr="008970F9">
        <w:t>. Overall, this study provides additional evidence that %N</w:t>
      </w:r>
      <w:r w:rsidRPr="008970F9">
        <w:rPr>
          <w:vertAlign w:val="subscript"/>
        </w:rPr>
        <w:t>c</w:t>
      </w:r>
      <w:r w:rsidRPr="008970F9">
        <w:t xml:space="preserve"> is dependent upon G </w:t>
      </w:r>
      <w:ins w:id="30" w:author="Brian Bohman" w:date="2021-08-25T10:47:00Z">
        <w:r w:rsidR="00F0040A">
          <w:t>×</w:t>
        </w:r>
      </w:ins>
      <w:del w:id="31" w:author="Brian Bohman" w:date="2021-08-25T10:47:00Z">
        <w:r w:rsidRPr="008970F9" w:rsidDel="00F0040A">
          <w:delText>x</w:delText>
        </w:r>
      </w:del>
      <w:r w:rsidRPr="008970F9">
        <w:t xml:space="preserve"> E interactions; therefore, evaluation of crop N status or N use efficiency must account for variation in %N</w:t>
      </w:r>
      <w:r w:rsidRPr="008970F9">
        <w:rPr>
          <w:vertAlign w:val="subscript"/>
        </w:rPr>
        <w:t>c</w:t>
      </w:r>
      <w:r w:rsidRPr="008970F9">
        <w:t xml:space="preserve"> across G </w:t>
      </w:r>
      <w:ins w:id="32" w:author="Brian Bohman" w:date="2021-08-25T10:47:00Z">
        <w:r w:rsidR="00F0040A">
          <w:t>×</w:t>
        </w:r>
      </w:ins>
      <w:del w:id="33" w:author="Brian Bohman" w:date="2021-08-25T10:47:00Z">
        <w:r w:rsidRPr="008970F9" w:rsidDel="00F0040A">
          <w:delText>x</w:delText>
        </w:r>
      </w:del>
      <w:r w:rsidRPr="008970F9">
        <w:t xml:space="preserve"> E interactions.</w:t>
      </w:r>
    </w:p>
    <w:p w14:paraId="6B035CCE" w14:textId="77777777" w:rsidR="008970F9" w:rsidRDefault="008970F9" w:rsidP="003561D2">
      <w:pPr>
        <w:pStyle w:val="Body"/>
      </w:pPr>
    </w:p>
    <w:p w14:paraId="7B0C35FB" w14:textId="77777777" w:rsidR="008970F9" w:rsidRPr="00261370" w:rsidRDefault="008970F9" w:rsidP="003561D2">
      <w:pPr>
        <w:pStyle w:val="Body"/>
      </w:pPr>
      <w:r w:rsidRPr="00B5307A">
        <w:rPr>
          <w:b/>
          <w:u w:val="single"/>
        </w:rPr>
        <w:t>Keywords</w:t>
      </w:r>
      <w:r w:rsidRPr="00B5307A">
        <w:rPr>
          <w:bCs/>
        </w:rPr>
        <w:t>:</w:t>
      </w:r>
      <w:r w:rsidRPr="00261370">
        <w:rPr>
          <w:b/>
        </w:rPr>
        <w:t xml:space="preserve"> </w:t>
      </w:r>
      <w:r w:rsidRPr="00261370">
        <w:t>critical nitrogen dilution curve; nitrogen nutrition index; nitrogen use efficiency; potato; Bayesian; genotype-by-environment interactions</w:t>
      </w:r>
    </w:p>
    <w:p w14:paraId="1E7FD4CC" w14:textId="77777777" w:rsidR="008970F9" w:rsidRDefault="008970F9" w:rsidP="008970F9">
      <w:r>
        <w:br w:type="page"/>
      </w:r>
    </w:p>
    <w:p w14:paraId="3FE9E7DA" w14:textId="77777777" w:rsidR="00E072BF" w:rsidRDefault="00E072BF" w:rsidP="00E072BF">
      <w:pPr>
        <w:pStyle w:val="Heading1"/>
        <w:rPr>
          <w:lang w:eastAsia="zh-CN"/>
        </w:rPr>
      </w:pPr>
      <w:r w:rsidRPr="007F2582">
        <w:rPr>
          <w:lang w:eastAsia="zh-CN"/>
        </w:rPr>
        <w:lastRenderedPageBreak/>
        <w:t>Introduction</w:t>
      </w:r>
    </w:p>
    <w:p w14:paraId="57F0DE07" w14:textId="17EF3F45" w:rsidR="00E072BF" w:rsidRDefault="00E072BF" w:rsidP="00E072BF">
      <w:pPr>
        <w:pStyle w:val="Body"/>
        <w:spacing w:after="240"/>
      </w:pPr>
      <w:r>
        <w:t xml:space="preserve">Identifying optimal crop nitrogen [N] status to maximize growth and yield production is an elusive goal. Traditionally, either the yield-goal approach or rate-response curves have been used to identify optimal N fertilizer application rate </w:t>
      </w:r>
      <w:r>
        <w:fldChar w:fldCharType="begin"/>
      </w:r>
      <w:r>
        <w:instrText xml:space="preserve"> ADDIN EN.CITE &lt;EndNote&gt;&lt;Cite&gt;&lt;Author&gt;Morris&lt;/Author&gt;&lt;Year&gt;2018&lt;/Year&gt;&lt;RecNum&gt;1904&lt;/RecNum&gt;&lt;DisplayText&gt;(Morris et al., 2018)&lt;/DisplayText&gt;&lt;record&gt;&lt;rec-number&gt;1904&lt;/rec-number&gt;&lt;foreign-keys&gt;&lt;key app="EN" db-id="sszpfv5zm0wprde2r5bvw2wpdezsax0e9spx" timestamp="1569856795"&gt;1904&lt;/key&gt;&lt;/foreign-keys&gt;&lt;ref-type name="Journal Article"&gt;17&lt;/ref-type&gt;&lt;contributors&gt;&lt;authors&gt;&lt;author&gt;Morris, Thomas F.&lt;/author&gt;&lt;author&gt;Murrell, T. Scott&lt;/author&gt;&lt;author&gt;Beegle, Douglas B.&lt;/author&gt;&lt;author&gt;Camberato, James J.&lt;/author&gt;&lt;author&gt;Ferguson, Richard B.&lt;/author&gt;&lt;author&gt;Grove, John&lt;/author&gt;&lt;author&gt;Ketterings, Quirine&lt;/author&gt;&lt;author&gt;Kyveryga, Peter M.&lt;/author&gt;&lt;author&gt;Laboski, Carrie A. M.&lt;/author&gt;&lt;author&gt;McGrath, Joshua M.&lt;/author&gt;&lt;author&gt;Meisinger, John J.&lt;/author&gt;&lt;author&gt;Melkonian, Jeff&lt;/author&gt;&lt;author&gt;Moebius-Clune, Bianca N.&lt;/author&gt;&lt;author&gt;Nafziger, Emerson D.&lt;/author&gt;&lt;author&gt;Osmond, Deanna&lt;/author&gt;&lt;author&gt;Sawyer, John E.&lt;/author&gt;&lt;author&gt;Scharf, Peter C.&lt;/author&gt;&lt;author&gt;Smith, Walter&lt;/author&gt;&lt;author&gt;Spargo, John T.&lt;/author&gt;&lt;author&gt;van Es, Harold M.&lt;/author&gt;&lt;author&gt;Yang, Haishun&lt;/author&gt;&lt;/authors&gt;&lt;/contributors&gt;&lt;titles&gt;&lt;title&gt;Strengths and Limitations of Nitrogen Rate Recommendations for Corn and Opportunities for Improvement&lt;/title&gt;&lt;secondary-title&gt;Agronomy Journal&lt;/secondary-title&gt;&lt;/titles&gt;&lt;periodical&gt;&lt;full-title&gt;Agronomy Journal&lt;/full-title&gt;&lt;abbr-1&gt;Agron. J.&lt;/abbr-1&gt;&lt;/periodical&gt;&lt;pages&gt;1&lt;/pages&gt;&lt;volume&gt;110&lt;/volume&gt;&lt;number&gt;1&lt;/number&gt;&lt;dates&gt;&lt;year&gt;2018&lt;/year&gt;&lt;/dates&gt;&lt;isbn&gt;0002-1962&lt;/isbn&gt;&lt;urls&gt;&lt;/urls&gt;&lt;electronic-resource-num&gt;10.2134/agronj2017.02.0112&lt;/electronic-resource-num&gt;&lt;/record&gt;&lt;/Cite&gt;&lt;/EndNote&gt;</w:instrText>
      </w:r>
      <w:r>
        <w:fldChar w:fldCharType="separate"/>
      </w:r>
      <w:r>
        <w:rPr>
          <w:noProof/>
        </w:rPr>
        <w:t>(Morris et al., 2018)</w:t>
      </w:r>
      <w:r>
        <w:fldChar w:fldCharType="end"/>
      </w:r>
      <w:r>
        <w:t xml:space="preserve">. The N nutrition index [NNI] is an alternative approach to the current paradigm and comprises a well-developed framework to determine optimal crop N status </w:t>
      </w:r>
      <w:r>
        <w:fldChar w:fldCharType="begin"/>
      </w:r>
      <w:r>
        <w:instrText xml:space="preserve"> ADDIN EN.CITE &lt;EndNote&gt;&lt;Cite&gt;&lt;Author&gt;Lemaire&lt;/Author&gt;&lt;Year&gt;2019&lt;/Year&gt;&lt;RecNum&gt;2659&lt;/RecNum&gt;&lt;DisplayText&gt;(Lemaire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fldChar w:fldCharType="separate"/>
      </w:r>
      <w:r>
        <w:rPr>
          <w:noProof/>
        </w:rPr>
        <w:t>(Lemaire et al., 2019)</w:t>
      </w:r>
      <w:r>
        <w:fldChar w:fldCharType="end"/>
      </w:r>
      <w:r>
        <w:t xml:space="preserve">. Typically, NNI is used to determine crop N status using whole plant analysis and to direct adaptive N management within a growing season </w:t>
      </w:r>
      <w:r>
        <w:fldChar w:fldCharType="begin">
          <w:fldData xml:space="preserve">PEVuZE5vdGU+PENpdGU+PEF1dGhvcj5Ib3Vsw6hzPC9BdXRob3I+PFllYXI+MjAwNzwvWWVhcj48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</w:fldData>
        </w:fldChar>
      </w:r>
      <w:r>
        <w:instrText xml:space="preserve"> ADDIN EN.CITE </w:instrText>
      </w:r>
      <w:r>
        <w:fldChar w:fldCharType="begin">
          <w:fldData xml:space="preserve">PEVuZE5vdGU+PENpdGU+PEF1dGhvcj5Ib3Vsw6hzPC9BdXRob3I+PFllYXI+MjAwNzwvWWVhcj48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</w:fldData>
        </w:fldChar>
      </w:r>
      <w:r>
        <w:instrText xml:space="preserve"> ADDIN EN.CITE.DATA </w:instrText>
      </w:r>
      <w:r>
        <w:fldChar w:fldCharType="end"/>
      </w:r>
      <w:r>
        <w:fldChar w:fldCharType="separate"/>
      </w:r>
      <w:r>
        <w:rPr>
          <w:noProof/>
        </w:rPr>
        <w:t>(Houlès et al., 2007; Morier et al., 2015)</w:t>
      </w:r>
      <w:r>
        <w:fldChar w:fldCharType="end"/>
      </w:r>
      <w:r>
        <w:t xml:space="preserve">. Unlike the yield-goal or rate-response approach where the optimal N fertilizer rate is empirically based on the marginal economic returns to yield from N fertilizer (i.e., economic optimum N rate [EONR]) under a given set of genotype [G], environment [E], and management [M] factors </w:t>
      </w:r>
      <w:r>
        <w:fldChar w:fldCharType="begin">
          <w:fldData xml:space="preserve">PEVuZE5vdGU+PENpdGU+PEF1dGhvcj5Nb3JyaXM8L0F1dGhvcj48WWVhcj4yMDE4PC9ZZWFyPjxS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</w:fldData>
        </w:fldChar>
      </w:r>
      <w:r>
        <w:instrText xml:space="preserve"> ADDIN EN.CITE </w:instrText>
      </w:r>
      <w:r>
        <w:fldChar w:fldCharType="begin">
          <w:fldData xml:space="preserve">PEVuZE5vdGU+PENpdGU+PEF1dGhvcj5Nb3JyaXM8L0F1dGhvcj48WWVhcj4yMDE4PC9ZZWFyPjxS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</w:fldData>
        </w:fldChar>
      </w:r>
      <w:r>
        <w:instrText xml:space="preserve"> ADDIN EN.CITE.DATA </w:instrText>
      </w:r>
      <w:r>
        <w:fldChar w:fldCharType="end"/>
      </w:r>
      <w:r>
        <w:fldChar w:fldCharType="separate"/>
      </w:r>
      <w:r>
        <w:rPr>
          <w:noProof/>
        </w:rPr>
        <w:t>(Morris et al., 2018; Nigon et al., 2019)</w:t>
      </w:r>
      <w:r>
        <w:fldChar w:fldCharType="end"/>
      </w:r>
      <w:r>
        <w:t xml:space="preserve">, the NNI framework has conventionally been considered generalizable across E </w:t>
      </w:r>
      <w:del w:id="34" w:author="Brian Bohman" w:date="2021-08-25T10:48:00Z">
        <w:r w:rsidDel="000B3B17">
          <w:delText>x</w:delText>
        </w:r>
      </w:del>
      <w:ins w:id="35" w:author="Brian Bohman" w:date="2021-08-25T10:48:00Z">
        <w:r w:rsidR="000B3B17">
          <w:t>×</w:t>
        </w:r>
      </w:ins>
      <w:r>
        <w:t xml:space="preserve"> M effects (e.g., year-to-year or geographic variability) and can be defined for any particular G effect (e.g., crop species or cultivar). In this manner, NNI is considered to represent intrinsic physiological properties </w:t>
      </w:r>
      <w:r>
        <w:fldChar w:fldCharType="begin"/>
      </w:r>
      <w:r>
        <w:instrText xml:space="preserve"> ADDIN EN.CITE &lt;EndNote&gt;&lt;Cite&gt;&lt;Author&gt;Sadras&lt;/Author&gt;&lt;Year&gt;2014&lt;/Year&gt;&lt;RecNum&gt;2608&lt;/RecNum&gt;&lt;DisplayText&gt;(Sadras &amp;amp; Lemaire, 2014)&lt;/DisplayText&gt;&lt;record&gt;&lt;rec-number&gt;2608&lt;/rec-number&gt;&lt;foreign-keys&gt;&lt;key app="EN" db-id="sszpfv5zm0wprde2r5bvw2wpdezsax0e9spx" timestamp="1569856813"&gt;2608&lt;/key&gt;&lt;/foreign-keys&gt;&lt;ref-type name="Journal Article"&gt;17&lt;/ref-type&gt;&lt;contributors&gt;&lt;authors&gt;&lt;author&gt;Sadras, Victor O.&lt;/author&gt;&lt;author&gt;Lemaire, Gilles&lt;/author&gt;&lt;/authors&gt;&lt;/contributors&gt;&lt;titles&gt;&lt;title&gt;Quantifying crop nitrogen status for comparisons of agronomic practices and genotypes&lt;/title&gt;&lt;secondary-title&gt;Field Crops Research&lt;/secondary-title&gt;&lt;/titles&gt;&lt;periodical&gt;&lt;full-title&gt;Field Crops Research&lt;/full-title&gt;&lt;abbr-1&gt;Field Crops Res.&lt;/abbr-1&gt;&lt;/periodical&gt;&lt;pages&gt;54-64&lt;/pages&gt;&lt;volume&gt;164&lt;/volume&gt;&lt;keywords&gt;&lt;keyword&gt;Yield&lt;/keyword&gt;&lt;keyword&gt;Water&lt;/keyword&gt;&lt;keyword&gt;Fertiliser&lt;/keyword&gt;&lt;keyword&gt;Allometry&lt;/keyword&gt;&lt;keyword&gt;Nitrogen nutrition index&lt;/keyword&gt;&lt;/keywords&gt;&lt;dates&gt;&lt;year&gt;2014&lt;/year&gt;&lt;/dates&gt;&lt;isbn&gt;03784290&lt;/isbn&gt;&lt;urls&gt;&lt;/urls&gt;&lt;electronic-resource-num&gt;10.1016/j.fcr.2014.05.006&lt;/electronic-resource-num&gt;&lt;/record&gt;&lt;/Cite&gt;&lt;/EndNote&gt;</w:instrText>
      </w:r>
      <w:r>
        <w:fldChar w:fldCharType="separate"/>
      </w:r>
      <w:r>
        <w:rPr>
          <w:noProof/>
        </w:rPr>
        <w:t>(Sadras &amp; Lemaire, 2014)</w:t>
      </w:r>
      <w:r>
        <w:fldChar w:fldCharType="end"/>
      </w:r>
      <w:r>
        <w:t xml:space="preserve"> rather than a parameter otherwise subject to variation under environmental conditions (e.g., net soil N supply) or management practices (i.e., rate, source, timing, and placement of N fertilizer).</w:t>
      </w:r>
    </w:p>
    <w:p w14:paraId="4E829B84" w14:textId="77777777" w:rsidR="00E072BF" w:rsidRDefault="00E072BF" w:rsidP="00E072BF">
      <w:pPr>
        <w:pStyle w:val="Body"/>
        <w:spacing w:after="240"/>
      </w:pPr>
      <w:r>
        <w:t>The NNI approach is defined based on the allometric relationship of declining plant N concentration [%</w:t>
      </w:r>
      <w:proofErr w:type="spellStart"/>
      <w:r>
        <w:t>N</w:t>
      </w:r>
      <w:r>
        <w:rPr>
          <w:vertAlign w:val="subscript"/>
        </w:rPr>
        <w:t>Plant</w:t>
      </w:r>
      <w:proofErr w:type="spellEnd"/>
      <w:r>
        <w:t>] with increasing plant biomass, referred to as the critical N dilution curve [CNDC], which defines the critical N concentration [</w:t>
      </w:r>
      <w:r>
        <w:rPr>
          <w:szCs w:val="18"/>
        </w:rPr>
        <w:t>%N</w:t>
      </w:r>
      <w:r>
        <w:rPr>
          <w:szCs w:val="18"/>
          <w:vertAlign w:val="subscript"/>
        </w:rPr>
        <w:t>c</w:t>
      </w:r>
      <w:r>
        <w:t xml:space="preserve">] below which relative growth rate is reduced </w:t>
      </w:r>
      <w:r>
        <w:fldChar w:fldCharType="begin"/>
      </w:r>
      <w:r>
        <w:instrText xml:space="preserve"> ADDIN EN.CITE &lt;EndNote&gt;&lt;Cite&gt;&lt;Author&gt;Gastal&lt;/Author&gt;&lt;Year&gt;2015&lt;/Year&gt;&lt;RecNum&gt;1924&lt;/RecNum&gt;&lt;DisplayText&gt;(Gastal et al., 2015)&lt;/DisplayText&gt;&lt;record&gt;&lt;rec-number&gt;1924&lt;/rec-number&gt;&lt;foreign-keys&gt;&lt;key app="EN" db-id="sszpfv5zm0wprde2r5bvw2wpdezsax0e9spx" timestamp="1569856796"&gt;1924&lt;/key&gt;&lt;/foreign-keys&gt;&lt;ref-type name="Book Section"&gt;5&lt;/ref-type&gt;&lt;contributors&gt;&lt;authors&gt;&lt;author&gt;Gastal, François&lt;/author&gt;&lt;author&gt;Lemaire, Gilles&lt;/author&gt;&lt;author&gt;Durand, Jean-Louis&lt;/author&gt;&lt;author&gt;Louarn, Gaëtan&lt;/author&gt;&lt;/authors&gt;&lt;/contributors&gt;&lt;titles&gt;&lt;title&gt;Quantifying crop responses to nitrogen and avenues to improve nitrogen-use efficiency&lt;/title&gt;&lt;secondary-title&gt;Crop Physiology&lt;/secondary-title&gt;&lt;/titles&gt;&lt;pages&gt;161-206&lt;/pages&gt;&lt;edition&gt;Second&lt;/edition&gt;&lt;section&gt;8&lt;/section&gt;&lt;keywords&gt;&lt;keyword&gt;crops&lt;/keyword&gt;&lt;keyword&gt;nitrogen uptake&lt;/keyword&gt;&lt;keyword&gt;nitrogen allocation&lt;/keyword&gt;&lt;keyword&gt;canopy photosynthesis&lt;/keyword&gt;&lt;keyword&gt;growth&lt;/keyword&gt;&lt;keyword&gt;critical N&lt;/keyword&gt;&lt;keyword&gt;nitrogen nutrition index&lt;/keyword&gt;&lt;keyword&gt;nitrogen-use efficiency&lt;/keyword&gt;&lt;keyword&gt;fertilization strategy&lt;/keyword&gt;&lt;keyword&gt;plant breeding&lt;/keyword&gt;&lt;/keywords&gt;&lt;dates&gt;&lt;year&gt;2015&lt;/year&gt;&lt;/dates&gt;&lt;urls&gt;&lt;/urls&gt;&lt;electronic-resource-num&gt;10.1016/b978-0-12-417104-6.00008-x&lt;/electronic-resource-num&gt;&lt;/record&gt;&lt;/Cite&gt;&lt;/EndNote&gt;</w:instrText>
      </w:r>
      <w:r>
        <w:fldChar w:fldCharType="separate"/>
      </w:r>
      <w:r>
        <w:rPr>
          <w:noProof/>
        </w:rPr>
        <w:t>(Gastal et al., 2015)</w:t>
      </w:r>
      <w:r>
        <w:fldChar w:fldCharType="end"/>
      </w:r>
      <w:r>
        <w:t>:</w:t>
      </w:r>
    </w:p>
    <w:p w14:paraId="03950327" w14:textId="109CFF79" w:rsidR="00E072BF" w:rsidRDefault="00E072BF" w:rsidP="00E072BF">
      <w:pPr>
        <w:pStyle w:val="Body"/>
        <w:spacing w:after="240"/>
      </w:pPr>
      <w:bookmarkStart w:id="36" w:name="_Ref78311480"/>
      <w:r>
        <w:t>%N</w:t>
      </w:r>
      <w:r>
        <w:rPr>
          <w:vertAlign w:val="subscript"/>
        </w:rPr>
        <w:t>c</w:t>
      </w:r>
      <w:r>
        <w:t xml:space="preserve"> = </w:t>
      </w:r>
      <w:r w:rsidRPr="005D79CD">
        <w:rPr>
          <w:i/>
          <w:iCs/>
        </w:rPr>
        <w:t>a</w:t>
      </w:r>
      <w:r>
        <w:t xml:space="preserve"> W</w:t>
      </w:r>
      <w:r w:rsidRPr="00A33A19">
        <w:rPr>
          <w:vertAlign w:val="superscript"/>
        </w:rPr>
        <w:t>–</w:t>
      </w:r>
      <w:r w:rsidRPr="005D79CD">
        <w:rPr>
          <w:i/>
          <w:iCs/>
          <w:vertAlign w:val="superscript"/>
        </w:rPr>
        <w:t>b</w:t>
      </w:r>
      <w:r>
        <w:rPr>
          <w:vertAlign w:val="superscript"/>
        </w:rPr>
        <w:tab/>
      </w:r>
      <w:r>
        <w:t>[</w:t>
      </w:r>
      <w:bookmarkEnd w:id="36"/>
      <w:r>
        <w:t>1]</w:t>
      </w:r>
    </w:p>
    <w:p w14:paraId="06A6ADBD" w14:textId="77777777" w:rsidR="00E072BF" w:rsidRDefault="00E072BF" w:rsidP="00E072BF">
      <w:pPr>
        <w:pStyle w:val="Body"/>
        <w:spacing w:after="240"/>
      </w:pPr>
      <w:r>
        <w:lastRenderedPageBreak/>
        <w:t xml:space="preserve">where </w:t>
      </w:r>
      <w:r w:rsidRPr="00BB1EA6">
        <w:t>W</w:t>
      </w:r>
      <w:r>
        <w:t xml:space="preserve"> represents dry weight plant biomass, and </w:t>
      </w:r>
      <w:r>
        <w:rPr>
          <w:i/>
          <w:iCs/>
        </w:rPr>
        <w:t>a</w:t>
      </w:r>
      <w:r>
        <w:t xml:space="preserve"> and </w:t>
      </w:r>
      <w:r>
        <w:rPr>
          <w:i/>
          <w:iCs/>
        </w:rPr>
        <w:t xml:space="preserve">b </w:t>
      </w:r>
      <w:r>
        <w:t xml:space="preserve">are empirically fitted parameters. </w:t>
      </w:r>
      <w:r w:rsidRPr="00BD6CD4">
        <w:t>Parameter</w:t>
      </w:r>
      <w:r>
        <w:t xml:space="preserve"> </w:t>
      </w:r>
      <w:r w:rsidRPr="00BD6CD4">
        <w:rPr>
          <w:i/>
          <w:iCs/>
        </w:rPr>
        <w:t>a</w:t>
      </w:r>
      <w:r>
        <w:t xml:space="preserve"> </w:t>
      </w:r>
      <w:r w:rsidRPr="00BD6CD4">
        <w:t>is numerically equivalent to %N</w:t>
      </w:r>
      <w:r>
        <w:rPr>
          <w:vertAlign w:val="subscript"/>
        </w:rPr>
        <w:t>c</w:t>
      </w:r>
      <w:r>
        <w:t xml:space="preserve"> </w:t>
      </w:r>
      <w:r w:rsidRPr="00BD6CD4">
        <w:t>expressed in units of g N 100 g</w:t>
      </w:r>
      <w:r w:rsidRPr="00BD6CD4">
        <w:rPr>
          <w:vertAlign w:val="superscript"/>
        </w:rPr>
        <w:t>−1</w:t>
      </w:r>
      <w:r>
        <w:t xml:space="preserve"> </w:t>
      </w:r>
      <w:r w:rsidRPr="00BD6CD4">
        <w:t>when W is equal to 1 Mg ha</w:t>
      </w:r>
      <w:r w:rsidRPr="00BD6CD4">
        <w:rPr>
          <w:vertAlign w:val="superscript"/>
        </w:rPr>
        <w:t>−1</w:t>
      </w:r>
      <w:r w:rsidRPr="00BD6CD4">
        <w:t xml:space="preserve">, </w:t>
      </w:r>
      <w:r>
        <w:t xml:space="preserve">and parameter </w:t>
      </w:r>
      <w:r>
        <w:rPr>
          <w:i/>
          <w:iCs/>
        </w:rPr>
        <w:t xml:space="preserve">b </w:t>
      </w:r>
      <w:r>
        <w:t>effectively represents the rate of decline in %N</w:t>
      </w:r>
      <w:r>
        <w:rPr>
          <w:vertAlign w:val="subscript"/>
        </w:rPr>
        <w:t>c</w:t>
      </w:r>
      <w:r>
        <w:t xml:space="preserve"> as W increases. Using the CNDC, NNI values are then calculated as ratio of %</w:t>
      </w:r>
      <w:proofErr w:type="spellStart"/>
      <w:r>
        <w:t>N</w:t>
      </w:r>
      <w:r>
        <w:rPr>
          <w:vertAlign w:val="subscript"/>
        </w:rPr>
        <w:t>Plant</w:t>
      </w:r>
      <w:proofErr w:type="spellEnd"/>
      <w:r w:rsidRPr="00CE618F">
        <w:t xml:space="preserve"> </w:t>
      </w:r>
      <w:r>
        <w:t>and %N</w:t>
      </w:r>
      <w:r>
        <w:rPr>
          <w:vertAlign w:val="subscript"/>
        </w:rPr>
        <w:t>c</w:t>
      </w:r>
      <w:r>
        <w:t>:</w:t>
      </w:r>
    </w:p>
    <w:p w14:paraId="4363D279" w14:textId="64935D92" w:rsidR="00E072BF" w:rsidRPr="00AA73E4" w:rsidRDefault="00E072BF" w:rsidP="00E072BF">
      <w:pPr>
        <w:pStyle w:val="Body"/>
        <w:spacing w:after="240"/>
      </w:pPr>
      <w:r>
        <w:t>NNI = %</w:t>
      </w:r>
      <w:proofErr w:type="spellStart"/>
      <w:r>
        <w:t>N</w:t>
      </w:r>
      <w:r>
        <w:rPr>
          <w:vertAlign w:val="subscript"/>
        </w:rPr>
        <w:t>Plant</w:t>
      </w:r>
      <w:proofErr w:type="spellEnd"/>
      <w:r>
        <w:t xml:space="preserve"> / %N</w:t>
      </w:r>
      <w:r w:rsidRPr="00BB1EA6">
        <w:rPr>
          <w:vertAlign w:val="subscript"/>
        </w:rPr>
        <w:t>c</w:t>
      </w:r>
      <w:r>
        <w:tab/>
        <w:t>[2]</w:t>
      </w:r>
    </w:p>
    <w:p w14:paraId="678E493E" w14:textId="77777777" w:rsidR="00E072BF" w:rsidRPr="00EC2BA2" w:rsidRDefault="00E072BF" w:rsidP="00E072BF">
      <w:pPr>
        <w:pStyle w:val="Body"/>
        <w:spacing w:after="240"/>
      </w:pPr>
      <w:r w:rsidRPr="00BD6CD4">
        <w:t>When NNI is greater than 1.0, crop N status is said to be in excess, and crop growth is not limited by N, while when NNI is less than 1.0, crop N status is deficient, and crop growth is limited by N. At NNI equal to 1.0, crop N status is optimal</w:t>
      </w:r>
      <w:r>
        <w:t xml:space="preserve"> </w:t>
      </w:r>
      <w:r>
        <w:fldChar w:fldCharType="begin"/>
      </w:r>
      <w:r>
        <w:instrText xml:space="preserve"> ADDIN EN.CITE &lt;EndNote&gt;&lt;Cite&gt;&lt;Author&gt;Lemaire&lt;/Author&gt;&lt;Year&gt;1997&lt;/Year&gt;&lt;RecNum&gt;1977&lt;/RecNum&gt;&lt;DisplayText&gt;(Lemaire &amp;amp; Gastal, 1997)&lt;/DisplayText&gt;&lt;record&gt;&lt;rec-number&gt;1977&lt;/rec-number&gt;&lt;foreign-keys&gt;&lt;key app="EN" db-id="sszpfv5zm0wprde2r5bvw2wpdezsax0e9spx" timestamp="1569856798"&gt;1977&lt;/key&gt;&lt;/foreign-keys&gt;&lt;ref-type name="Book Section"&gt;5&lt;/ref-type&gt;&lt;contributors&gt;&lt;authors&gt;&lt;author&gt;G. Lemaire&lt;/author&gt;&lt;author&gt;F. Gastal&lt;/author&gt;&lt;/authors&gt;&lt;secondary-authors&gt;&lt;author&gt;Lemaire, G.&lt;/author&gt;&lt;/secondary-authors&gt;&lt;/contributors&gt;&lt;titles&gt;&lt;title&gt;N Uptake and Distribution in Plant Canopies&lt;/title&gt;&lt;secondary-title&gt;Diagnosis of the Nitrogen Status in Crops&lt;/secondary-title&gt;&lt;/titles&gt;&lt;pages&gt;3-43&lt;/pages&gt;&lt;section&gt;1&lt;/section&gt;&lt;dates&gt;&lt;year&gt;1997&lt;/year&gt;&lt;/dates&gt;&lt;pub-location&gt;Berlin&lt;/pub-location&gt;&lt;publisher&gt;Springer&lt;/publisher&gt;&lt;urls&gt;&lt;/urls&gt;&lt;electronic-resource-num&gt;10.1007/978-3-642-60684-7_1&lt;/electronic-resource-num&gt;&lt;/record&gt;&lt;/Cite&gt;&lt;/EndNote&gt;</w:instrText>
      </w:r>
      <w:r>
        <w:fldChar w:fldCharType="separate"/>
      </w:r>
      <w:r>
        <w:rPr>
          <w:noProof/>
        </w:rPr>
        <w:t>(Lemaire &amp; Gastal, 1997)</w:t>
      </w:r>
      <w:r>
        <w:fldChar w:fldCharType="end"/>
      </w:r>
      <w:r w:rsidRPr="00BD6CD4">
        <w:t>.</w:t>
      </w:r>
    </w:p>
    <w:p w14:paraId="589CAED5" w14:textId="77777777" w:rsidR="00E072BF" w:rsidRDefault="00E072BF" w:rsidP="00E072BF">
      <w:pPr>
        <w:pStyle w:val="Body"/>
        <w:spacing w:after="240"/>
      </w:pPr>
      <w:r>
        <w:t xml:space="preserve">A robust theoretical framework has been developed to explain decline in N concentration as biomass increases, but the application of this theory is most commonly restricted to the vegetative period where only metabolic and structural tissues are present </w:t>
      </w:r>
      <w:r>
        <w:fldChar w:fldCharType="begin">
          <w:fldData xml:space="preserve">PEVuZE5vdGU+PENpdGU+PEF1dGhvcj5TYWRyYXM8L0F1dGhvcj48WWVhcj4yMDE0PC9ZZWFyPjxS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</w:fldData>
        </w:fldChar>
      </w:r>
      <w:r>
        <w:instrText xml:space="preserve"> ADDIN EN.CITE </w:instrText>
      </w:r>
      <w:r>
        <w:fldChar w:fldCharType="begin">
          <w:fldData xml:space="preserve">PEVuZE5vdGU+PENpdGU+PEF1dGhvcj5TYWRyYXM8L0F1dGhvcj48WWVhcj4yMDE0PC9ZZWFyPjxS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</w:fldData>
        </w:fldChar>
      </w:r>
      <w:r>
        <w:instrText xml:space="preserve"> ADDIN EN.CITE.DATA </w:instrText>
      </w:r>
      <w:r>
        <w:fldChar w:fldCharType="end"/>
      </w:r>
      <w:r>
        <w:fldChar w:fldCharType="separate"/>
      </w:r>
      <w:r>
        <w:rPr>
          <w:noProof/>
        </w:rPr>
        <w:t>(Greenwood et al., 1990; Justes et al., 1994; Sadras &amp; Lemaire, 2014)</w:t>
      </w:r>
      <w:r>
        <w:fldChar w:fldCharType="end"/>
      </w:r>
      <w:r>
        <w:t xml:space="preserve">. Dilution of N in vegetative tissue occurs in relationship to an increasing proportion of structural biomass, with low N concentration, relative to metabolic (i.e., photosynthetic) biomass, with high N concentration </w:t>
      </w:r>
      <w:commentRangeStart w:id="37"/>
      <w:r>
        <w:fldChar w:fldCharType="begin">
          <w:fldData xml:space="preserve">PEVuZE5vdGU+PENpdGU+PEF1dGhvcj5MZW1haXJlPC9BdXRob3I+PFllYXI+MTk5NzwvWWVhcj48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</w:fldData>
        </w:fldChar>
      </w:r>
      <w:r>
        <w:instrText xml:space="preserve"> ADDIN EN.CITE </w:instrText>
      </w:r>
      <w:r>
        <w:fldChar w:fldCharType="begin">
          <w:fldData xml:space="preserve">PEVuZE5vdGU+PENpdGU+PEF1dGhvcj5MZW1haXJlPC9BdXRob3I+PFllYXI+MTk5NzwvWWVhcj48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</w:fldData>
        </w:fldChar>
      </w:r>
      <w:r>
        <w:instrText xml:space="preserve"> ADDIN EN.CITE.DATA </w:instrText>
      </w:r>
      <w:r>
        <w:fldChar w:fldCharType="end"/>
      </w:r>
      <w:r>
        <w:fldChar w:fldCharType="separate"/>
      </w:r>
      <w:r>
        <w:rPr>
          <w:noProof/>
        </w:rPr>
        <w:t>(Gastal et al., 2015; Lemaire &amp; Gastal, 1997)</w:t>
      </w:r>
      <w:r>
        <w:fldChar w:fldCharType="end"/>
      </w:r>
      <w:commentRangeEnd w:id="37"/>
      <w:r w:rsidR="00B068FD">
        <w:rPr>
          <w:rStyle w:val="CommentReference"/>
          <w:rFonts w:ascii="Palatino Linotype" w:eastAsia="SimSun" w:hAnsi="Palatino Linotype"/>
          <w:noProof/>
          <w:color w:val="000000"/>
          <w:lang w:eastAsia="zh-CN"/>
        </w:rPr>
        <w:commentReference w:id="37"/>
      </w:r>
      <w:r>
        <w:t>.</w:t>
      </w:r>
    </w:p>
    <w:p w14:paraId="0DEBFD05" w14:textId="77777777" w:rsidR="00E072BF" w:rsidRPr="009F4200" w:rsidRDefault="00E072BF" w:rsidP="00E072BF">
      <w:pPr>
        <w:pStyle w:val="Body"/>
        <w:spacing w:after="240"/>
        <w:rPr>
          <w:strike/>
        </w:rPr>
      </w:pPr>
      <w:r>
        <w:t xml:space="preserve">Multiple previous studies have extended and empirically validated the CNDC relationships beyond its typical applications to describe declining N concentration over the entire crop growth cycle, including periods of reproductive growth, by including consideration of storage tissues in addition to structural and metabolic tissues </w:t>
      </w:r>
      <w:commentRangeStart w:id="38"/>
      <w:r>
        <w:fldChar w:fldCharType="begin">
          <w:fldData xml:space="preserve">PEVuZE5vdGU+PENpdGU+PEF1dGhvcj5QbMOpbmV0PC9BdXRob3I+PFllYXI+MjAwMDwvWWVhcj48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</w:fldData>
        </w:fldChar>
      </w:r>
      <w:r>
        <w:instrText xml:space="preserve"> ADDIN EN.CITE </w:instrText>
      </w:r>
      <w:r>
        <w:fldChar w:fldCharType="begin">
          <w:fldData xml:space="preserve">PEVuZE5vdGU+PENpdGU+PEF1dGhvcj5QbMOpbmV0PC9BdXRob3I+PFllYXI+MjAwMDwvWWVhcj48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</w:fldData>
        </w:fldChar>
      </w:r>
      <w:r>
        <w:instrText xml:space="preserve"> ADDIN EN.CITE.DATA </w:instrText>
      </w:r>
      <w:r>
        <w:fldChar w:fldCharType="end"/>
      </w:r>
      <w:r>
        <w:fldChar w:fldCharType="separate"/>
      </w:r>
      <w:r>
        <w:rPr>
          <w:noProof/>
        </w:rPr>
        <w:t>(Duchenne et al., 1997; Greenwood et al., 1986; Herrmann &amp; Taube, 2004; Plénet &amp; Lemaire, 2000)</w:t>
      </w:r>
      <w:r>
        <w:fldChar w:fldCharType="end"/>
      </w:r>
      <w:commentRangeEnd w:id="38"/>
      <w:r w:rsidR="00B068FD">
        <w:rPr>
          <w:rStyle w:val="CommentReference"/>
          <w:rFonts w:ascii="Palatino Linotype" w:eastAsia="SimSun" w:hAnsi="Palatino Linotype"/>
          <w:noProof/>
          <w:color w:val="000000"/>
          <w:lang w:eastAsia="zh-CN"/>
        </w:rPr>
        <w:commentReference w:id="38"/>
      </w:r>
      <w:r>
        <w:t xml:space="preserve">. Dilution of N beyond the vegetative period primarily occurs as low N biomass (i.e., starch) accumulates in storage tissues such as grain or tubers, and the rate of decline is determined by the relative N concentration in storage biomass compared to vegetative biomass </w:t>
      </w:r>
      <w:r>
        <w:fldChar w:fldCharType="begin"/>
      </w:r>
      <w:r>
        <w:instrText xml:space="preserve"> ADDIN EN.CITE &lt;EndNote&gt;&lt;Cite&gt;&lt;Author&gt;Plénet&lt;/Author&gt;&lt;Year&gt;2000&lt;/Year&gt;&lt;RecNum&gt;2626&lt;/RecNum&gt;&lt;DisplayText&gt;(Duchenne et al., 1997; Plénet &amp;amp; Lemaire, 2000)&lt;/DisplayText&gt;&lt;record&gt;&lt;rec-number&gt;2626&lt;/rec-number&gt;&lt;foreign-keys&gt;&lt;key app="EN" db-id="sszpfv5zm0wprde2r5bvw2wpdezsax0e9spx" timestamp="1569856813"&gt;2626&lt;/key&gt;&lt;/foreign-keys&gt;&lt;ref-type name="Journal Article"&gt;17&lt;/ref-type&gt;&lt;contributors&gt;&lt;authors&gt;&lt;author&gt;Plénet, Daniel&lt;/author&gt;&lt;author&gt;Lemaire, Gilles&lt;/author&gt;&lt;/authors&gt;&lt;/contributors&gt;&lt;titles&gt;&lt;title&gt;Relationships between dynamics of nitrogen uptake and dry matter accumulation in maize crops. Determination of critical N concentration&lt;/title&gt;&lt;secondary-title&gt;Plant and Soil&lt;/secondary-title&gt;&lt;/titles&gt;&lt;periodical&gt;&lt;full-title&gt;Plant and Soil&lt;/full-title&gt;&lt;abbr-1&gt;Plant Soil&lt;/abbr-1&gt;&lt;/periodical&gt;&lt;pages&gt;65-82&lt;/pages&gt;&lt;volume&gt;216&lt;/volume&gt;&lt;number&gt;1/2&lt;/number&gt;&lt;dates&gt;&lt;year&gt;2000&lt;/year&gt;&lt;/dates&gt;&lt;isbn&gt;0032079X&lt;/isbn&gt;&lt;urls&gt;&lt;/urls&gt;&lt;electronic-resource-num&gt;10.1023/a:1004783431055&lt;/electronic-resource-num&gt;&lt;/record&gt;&lt;/Cite&gt;&lt;Cite&gt;&lt;Author&gt;Duchenne&lt;/Author&gt;&lt;Year&gt;1997&lt;/Year&gt;&lt;RecNum&gt;1782&lt;/RecNum&gt;&lt;record&gt;&lt;rec-number&gt;1782&lt;/rec-number&gt;&lt;foreign-keys&gt;&lt;key app="EN" db-id="sszpfv5zm0wprde2r5bvw2wpdezsax0e9spx" timestamp="1569856792"&gt;1782&lt;/key&gt;&lt;/foreign-keys&gt;&lt;ref-type name="Book Section"&gt;5&lt;/ref-type&gt;&lt;contributors&gt;&lt;authors&gt;&lt;author&gt;T. Duchenne&lt;/author&gt;&lt;author&gt;J. M. Machet&lt;/author&gt;&lt;author&gt;M. Martin&lt;/author&gt;&lt;/authors&gt;&lt;secondary-authors&gt;&lt;author&gt;Lemaire, G&lt;/author&gt;&lt;/secondary-authors&gt;&lt;/contributors&gt;&lt;titles&gt;&lt;title&gt;Potatoes&lt;/title&gt;&lt;secondary-title&gt;Diagonsis of the Nitrogen Status in Crops&lt;/secondary-title&gt;&lt;/titles&gt;&lt;pages&gt;119-130&lt;/pages&gt;&lt;section&gt;7&lt;/section&gt;&lt;dates&gt;&lt;year&gt;1997&lt;/year&gt;&lt;/dates&gt;&lt;pub-location&gt;Berlin&lt;/pub-location&gt;&lt;publisher&gt;Springer&lt;/publisher&gt;&lt;urls&gt;&lt;/urls&gt;&lt;/record&gt;&lt;/Cite&gt;&lt;/EndNote&gt;</w:instrText>
      </w:r>
      <w:r>
        <w:fldChar w:fldCharType="separate"/>
      </w:r>
      <w:r>
        <w:rPr>
          <w:noProof/>
        </w:rPr>
        <w:t>(Duchenne et al., 1997; Plénet &amp; Lemaire, 2000)</w:t>
      </w:r>
      <w:r>
        <w:fldChar w:fldCharType="end"/>
      </w:r>
      <w:r>
        <w:t xml:space="preserve">. </w:t>
      </w:r>
      <w:r>
        <w:fldChar w:fldCharType="begin"/>
      </w:r>
      <w:r>
        <w:instrText xml:space="preserve"> ADDIN EN.CITE &lt;EndNote&gt;&lt;Cite AuthorYear="1"&gt;&lt;Author&gt;Duchenne&lt;/Author&gt;&lt;Year&gt;1997&lt;/Year&gt;&lt;RecNum&gt;1782&lt;/RecNum&gt;&lt;DisplayText&gt;Duchenne et al. (1997)&lt;/DisplayText&gt;&lt;record&gt;&lt;rec-number&gt;1782&lt;/rec-number&gt;&lt;foreign-keys&gt;&lt;key app="EN" db-id="sszpfv5zm0wprde2r5bvw2wpdezsax0e9spx" timestamp="1569856792"&gt;1782&lt;/key&gt;&lt;/foreign-keys&gt;&lt;ref-type name="Book Section"&gt;5&lt;/ref-type&gt;&lt;contributors&gt;&lt;authors&gt;&lt;author&gt;T. Duchenne&lt;/author&gt;&lt;author&gt;J. M. Machet&lt;/author&gt;&lt;author&gt;M. Martin&lt;/author&gt;&lt;/authors&gt;&lt;secondary-authors&gt;&lt;author&gt;Lemaire, G&lt;/author&gt;&lt;/secondary-authors&gt;&lt;/contributors&gt;&lt;titles&gt;&lt;title&gt;Potatoes&lt;/title&gt;&lt;secondary-title&gt;Diagonsis of the Nitrogen Status in Crops&lt;/secondary-title&gt;&lt;/titles&gt;&lt;pages&gt;119-130&lt;/pages&gt;&lt;section&gt;7&lt;/section&gt;&lt;dates&gt;&lt;year&gt;1997&lt;/year&gt;&lt;/dates&gt;&lt;pub-location&gt;Berlin&lt;/pub-location&gt;&lt;publisher&gt;Springer&lt;/publisher&gt;&lt;urls&gt;&lt;/urls&gt;&lt;/record&gt;&lt;/Cite&gt;&lt;/EndNote&gt;</w:instrText>
      </w:r>
      <w:r>
        <w:fldChar w:fldCharType="separate"/>
      </w:r>
      <w:r>
        <w:rPr>
          <w:noProof/>
        </w:rPr>
        <w:t>Duchenne et al. (1997)</w:t>
      </w:r>
      <w:r>
        <w:fldChar w:fldCharType="end"/>
      </w:r>
      <w:r>
        <w:t xml:space="preserve"> </w:t>
      </w:r>
      <w:r>
        <w:lastRenderedPageBreak/>
        <w:t xml:space="preserve">observed that as an increasing proportion of biomass accumulates in tubers, the rate of decline in N concentration increases with increasing biomass. Certain crops, such as potato, exclusively use a CNDC based on whole plant biomass due to the complex relationship between vine growth and tuber production </w:t>
      </w:r>
      <w:r>
        <w:fldChar w:fldCharType="begin">
          <w:fldData xml:space="preserve">PEVuZE5vdGU+PENpdGU+PEF1dGhvcj5EdWNoZW5uZTwvQXV0aG9yPjxZZWFyPjE5OTc8L1llYXI+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instrText xml:space="preserve"> ADDIN EN.CITE </w:instrText>
      </w:r>
      <w:r>
        <w:fldChar w:fldCharType="begin">
          <w:fldData xml:space="preserve">PEVuZE5vdGU+PENpdGU+PEF1dGhvcj5EdWNoZW5uZTwvQXV0aG9yPjxZZWFyPjE5OTc8L1llYXI+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instrText xml:space="preserve"> ADDIN EN.CITE.DATA </w:instrText>
      </w:r>
      <w:r>
        <w:fldChar w:fldCharType="end"/>
      </w:r>
      <w:r>
        <w:fldChar w:fldCharType="separate"/>
      </w:r>
      <w:r>
        <w:rPr>
          <w:noProof/>
        </w:rPr>
        <w:t>(Bélanger et al., 2001a; Ben Abdallah et al., 2016; Duchenne et al., 1997; Giletto &amp; Echeverría, 2015)</w:t>
      </w:r>
      <w:r>
        <w:fldChar w:fldCharType="end"/>
      </w:r>
      <w:r>
        <w:t xml:space="preserve">. </w:t>
      </w:r>
      <w:r w:rsidRPr="009F4200">
        <w:t>Despite the validity of this approach, interpretati</w:t>
      </w:r>
      <w:r>
        <w:t>ng</w:t>
      </w:r>
      <w:r w:rsidRPr="009F4200">
        <w:t xml:space="preserve"> variation in CNDC observed between cultivars and geographies </w:t>
      </w:r>
      <w:r>
        <w:t xml:space="preserve">has been </w:t>
      </w:r>
      <w:r w:rsidRPr="009F4200">
        <w:t>challenging.</w:t>
      </w:r>
    </w:p>
    <w:p w14:paraId="315661EA" w14:textId="77777777" w:rsidR="00E072BF" w:rsidRDefault="00E072BF" w:rsidP="00E072BF">
      <w:pPr>
        <w:pStyle w:val="Body"/>
        <w:spacing w:after="240"/>
      </w:pPr>
      <w:r>
        <w:t xml:space="preserve">However, recent work by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identified a mechanistic relationship underpinning the observed empirical relationships in N dilution for potato. The CNDC based on whole plant biomass reflects dilution in both the tuber and vine biomass, individually, and the increasing proportion of biomass allocated to low concentrations of N in biomass (i.e., tubers) as whole plant biomass increases.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also observed that varieties and locations with a greater proportion of biomass allocated to tubers have a greater value for parameter </w:t>
      </w:r>
      <w:r>
        <w:rPr>
          <w:i/>
          <w:iCs/>
        </w:rPr>
        <w:t>b</w:t>
      </w:r>
      <w:r>
        <w:t xml:space="preserve"> of the CNDC, where parameter </w:t>
      </w:r>
      <w:r w:rsidRPr="00353066">
        <w:rPr>
          <w:i/>
          <w:iCs/>
        </w:rPr>
        <w:t>b</w:t>
      </w:r>
      <w:r>
        <w:t xml:space="preserve"> of the CNDC represents the relative rate of decline in </w:t>
      </w:r>
      <w:r>
        <w:rPr>
          <w:szCs w:val="18"/>
        </w:rPr>
        <w:t>%N</w:t>
      </w:r>
      <w:r>
        <w:rPr>
          <w:szCs w:val="18"/>
          <w:vertAlign w:val="subscript"/>
        </w:rPr>
        <w:t>c</w:t>
      </w:r>
      <w:r>
        <w:t xml:space="preserve"> as biomass increases.</w:t>
      </w:r>
    </w:p>
    <w:p w14:paraId="59F71138" w14:textId="0CA349E2" w:rsidR="00E072BF" w:rsidRDefault="00E072BF" w:rsidP="00E072BF">
      <w:pPr>
        <w:pStyle w:val="Body"/>
        <w:spacing w:after="240"/>
      </w:pPr>
      <w:r>
        <w:t xml:space="preserve">Based on this framework developed by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it is reasonable to expect that variation in CNDC across E and G would occur due to known variation in total biomass and harvest index (i.e., relative partitioning of biomass to tubers) across these G </w:t>
      </w:r>
      <w:del w:id="39" w:author="Brian Bohman" w:date="2021-08-25T10:48:00Z">
        <w:r w:rsidDel="000B3B17">
          <w:delText>x</w:delText>
        </w:r>
      </w:del>
      <w:ins w:id="40" w:author="Brian Bohman" w:date="2021-08-25T10:48:00Z">
        <w:r w:rsidR="000B3B17">
          <w:t>×</w:t>
        </w:r>
      </w:ins>
      <w:r>
        <w:t xml:space="preserve"> E gradients. Understanding the effects of G </w:t>
      </w:r>
      <w:del w:id="41" w:author="Brian Bohman" w:date="2021-08-25T10:48:00Z">
        <w:r w:rsidDel="000B3B17">
          <w:delText>x</w:delText>
        </w:r>
      </w:del>
      <w:ins w:id="42" w:author="Brian Bohman" w:date="2021-08-25T10:48:00Z">
        <w:r w:rsidR="000B3B17">
          <w:t>×</w:t>
        </w:r>
      </w:ins>
      <w:r>
        <w:t xml:space="preserve"> E interactions on crop N requirements and status is critical to improving agronomic outcomes and N use efficiency [NUE] within cropping systems </w:t>
      </w:r>
      <w:r>
        <w:fldChar w:fldCharType="begin"/>
      </w:r>
      <w:r>
        <w:instrText xml:space="preserve"> ADDIN EN.CITE &lt;EndNote&gt;&lt;Cite&gt;&lt;Author&gt;Lemaire&lt;/Author&gt;&lt;Year&gt;2020&lt;/Year&gt;&lt;RecNum&gt;2683&lt;/RecNum&gt;&lt;DisplayText&gt;(Lemaire &amp;amp; Ciampitti, 2020)&lt;/DisplayText&gt;&lt;record&gt;&lt;rec-number&gt;2683&lt;/rec-number&gt;&lt;foreign-keys&gt;&lt;key app="EN" db-id="sszpfv5zm0wprde2r5bvw2wpdezsax0e9spx" timestamp="1607283076"&gt;2683&lt;/key&gt;&lt;/foreign-keys&gt;&lt;ref-type name="Journal Article"&gt;17&lt;/ref-type&gt;&lt;contributors&gt;&lt;authors&gt;&lt;author&gt;Lemaire, G.&lt;/author&gt;&lt;author&gt;Ciampitti, I.&lt;/author&gt;&lt;/authors&gt;&lt;/contributors&gt;&lt;auth-address&gt;Department Environment &amp;amp; Agronomy, INRA, 86600 Lusignan, France.&amp;#xD;Department of Agronomy, Kansas State University, Manhattan, KS 66506, USA.&lt;/auth-address&gt;&lt;titles&gt;&lt;title&gt;Crop Mass and N Status as Prerequisite Covariables for Unraveling Nitrogen Use Efficiency across Genotype-by-Environment-by-Management Scenarios: A Review&lt;/title&gt;&lt;secondary-title&gt;Plants&lt;/secondary-title&gt;&lt;/titles&gt;&lt;periodical&gt;&lt;full-title&gt;Plants&lt;/full-title&gt;&lt;abbr-1&gt;Plants&lt;/abbr-1&gt;&lt;/periodical&gt;&lt;volume&gt;9&lt;/volume&gt;&lt;number&gt;10&lt;/number&gt;&lt;edition&gt;2020/10/08&lt;/edition&gt;&lt;keywords&gt;&lt;keyword&gt;critical N uptake&lt;/keyword&gt;&lt;keyword&gt;genotype-by-environment interactions&lt;/keyword&gt;&lt;keyword&gt;maize&lt;/keyword&gt;&lt;keyword&gt;nitrogen nutrition index&lt;/keyword&gt;&lt;keyword&gt;nitrogen use efficiency&lt;/keyword&gt;&lt;keyword&gt;sorghum&lt;/keyword&gt;&lt;/keywords&gt;&lt;dates&gt;&lt;year&gt;2020&lt;/year&gt;&lt;pub-dates&gt;&lt;date&gt;Oct 2&lt;/date&gt;&lt;/pub-dates&gt;&lt;/dates&gt;&lt;isbn&gt;2223-7747 (Print)&amp;#xD;2223-7747 (Linking)&lt;/isbn&gt;&lt;accession-num&gt;33023272&lt;/accession-num&gt;&lt;urls&gt;&lt;related-urls&gt;&lt;url&gt;https://www.ncbi.nlm.nih.gov/pubmed/33023272&lt;/url&gt;&lt;/related-urls&gt;&lt;/urls&gt;&lt;custom2&gt;PMC7599764&lt;/custom2&gt;&lt;electronic-resource-num&gt;10.3390/plants9101309&lt;/electronic-resource-num&gt;&lt;/record&gt;&lt;/Cite&gt;&lt;/EndNote&gt;</w:instrText>
      </w:r>
      <w:r>
        <w:fldChar w:fldCharType="separate"/>
      </w:r>
      <w:r>
        <w:rPr>
          <w:noProof/>
        </w:rPr>
        <w:t>(Lemaire &amp; Ciampitti, 2020)</w:t>
      </w:r>
      <w:r>
        <w:fldChar w:fldCharType="end"/>
      </w:r>
      <w:r>
        <w:t>.</w:t>
      </w:r>
    </w:p>
    <w:p w14:paraId="765C688F" w14:textId="7A728254" w:rsidR="00E072BF" w:rsidRDefault="00E072BF" w:rsidP="00E072BF">
      <w:pPr>
        <w:pStyle w:val="Body"/>
        <w:spacing w:after="240"/>
      </w:pPr>
      <w:r>
        <w:t xml:space="preserve">Previous development of CNDCs for potato </w:t>
      </w:r>
      <w:r>
        <w:fldChar w:fldCharType="begin">
          <w:fldData xml:space="preserve">PEVuZE5vdGU+PENpdGU+PEF1dGhvcj5CZW4gQWJkYWxsYWg8L0F1dGhvcj48WWVhcj4yMDE2PC9Z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instrText xml:space="preserve"> ADDIN EN.CITE </w:instrText>
      </w:r>
      <w:r>
        <w:fldChar w:fldCharType="begin">
          <w:fldData xml:space="preserve">PEVuZE5vdGU+PENpdGU+PEF1dGhvcj5CZW4gQWJkYWxsYWg8L0F1dGhvcj48WWVhcj4yMDE2PC9Z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instrText xml:space="preserve"> ADDIN EN.CITE.DATA </w:instrText>
      </w:r>
      <w:r>
        <w:fldChar w:fldCharType="end"/>
      </w:r>
      <w:r>
        <w:fldChar w:fldCharType="separate"/>
      </w:r>
      <w:r>
        <w:rPr>
          <w:noProof/>
        </w:rPr>
        <w:t>(Bélanger et al., 2001a; Ben Abdallah et al., 2016; Duchenne et al., 1997; Giletto &amp; Echeverría, 2015)</w:t>
      </w:r>
      <w:r>
        <w:fldChar w:fldCharType="end"/>
      </w:r>
      <w:r>
        <w:t xml:space="preserve"> has been conducted using a non-uniform set of statistical methods and with limited quantification of uncertainty in either the range of plausible </w:t>
      </w:r>
      <w:r>
        <w:rPr>
          <w:szCs w:val="18"/>
        </w:rPr>
        <w:t>%N</w:t>
      </w:r>
      <w:r>
        <w:rPr>
          <w:szCs w:val="18"/>
          <w:vertAlign w:val="subscript"/>
        </w:rPr>
        <w:t>c</w:t>
      </w:r>
      <w:r>
        <w:t xml:space="preserve"> values or the fitted parameter values themselves. This makes it difficult to ascertain whether </w:t>
      </w:r>
      <w:r>
        <w:lastRenderedPageBreak/>
        <w:t xml:space="preserve">observed differences in CNDCs result from underlying G </w:t>
      </w:r>
      <w:del w:id="43" w:author="Brian Bohman" w:date="2021-08-25T10:48:00Z">
        <w:r w:rsidDel="000B3B17">
          <w:delText>x</w:delText>
        </w:r>
      </w:del>
      <w:ins w:id="44" w:author="Brian Bohman" w:date="2021-08-25T10:48:00Z">
        <w:r w:rsidR="000B3B17">
          <w:t>×</w:t>
        </w:r>
      </w:ins>
      <w:r>
        <w:t xml:space="preserve"> E effects or are confounded by the limitations of the statistical approach.</w:t>
      </w:r>
    </w:p>
    <w:p w14:paraId="52242046" w14:textId="77777777" w:rsidR="00E072BF" w:rsidRDefault="00E072BF" w:rsidP="00E072BF">
      <w:pPr>
        <w:pStyle w:val="Body"/>
        <w:spacing w:after="240"/>
      </w:pPr>
      <w:r>
        <w:t>The conventional approach to fit a CNDC, consists of a two-step process: first, the critical points from the relationship of %</w:t>
      </w:r>
      <w:proofErr w:type="spellStart"/>
      <w:r>
        <w:t>N</w:t>
      </w:r>
      <w:r>
        <w:rPr>
          <w:vertAlign w:val="subscript"/>
        </w:rPr>
        <w:t>Plant</w:t>
      </w:r>
      <w:proofErr w:type="spellEnd"/>
      <w:r>
        <w:t xml:space="preserve"> as a function of biomass are selected using statistical criteria; second, a negative exponential curve is fit to the subset of critical points using non-linear regression. There are two commonly used statistical approaches to identify critical points: (1) linear-plateau curve fit and (2) ANOVA and protected multiple comparison.</w:t>
      </w:r>
    </w:p>
    <w:p w14:paraId="4EF6EDAD" w14:textId="77777777" w:rsidR="00E072BF" w:rsidRDefault="00E072BF" w:rsidP="00E072BF">
      <w:pPr>
        <w:pStyle w:val="Body"/>
        <w:spacing w:after="240"/>
      </w:pPr>
      <w:r>
        <w:t xml:space="preserve">Using a linear-plateau curve to derive critical points was originally suggested by </w:t>
      </w:r>
      <w:r>
        <w:fldChar w:fldCharType="begin"/>
      </w:r>
      <w:r>
        <w:instrText xml:space="preserve"> ADDIN EN.CITE &lt;EndNote&gt;&lt;Cite AuthorYear="1"&gt;&lt;Author&gt;Justes&lt;/Author&gt;&lt;Year&gt;1994&lt;/Year&gt;&lt;RecNum&gt;1519&lt;/RecNum&gt;&lt;DisplayText&gt;Justes et al. (1994)&lt;/DisplayText&gt;&lt;record&gt;&lt;rec-number&gt;1519&lt;/rec-number&gt;&lt;foreign-keys&gt;&lt;key app="EN" db-id="sszpfv5zm0wprde2r5bvw2wpdezsax0e9spx" timestamp="1569856787"&gt;1519&lt;/key&gt;&lt;/foreign-keys&gt;&lt;ref-type name="Journal Article"&gt;17&lt;/ref-type&gt;&lt;contributors&gt;&lt;authors&gt;&lt;author&gt;E. Justes&lt;/author&gt;&lt;author&gt;B. Mary&lt;/author&gt;&lt;author&gt;J.-M. Meynard&lt;/author&gt;&lt;author&gt;J.-M. Machet&lt;/author&gt;&lt;author&gt;L. Thelier-Huche&lt;/author&gt;&lt;/authors&gt;&lt;/contributors&gt;&lt;titles&gt;&lt;title&gt;Determination of a Critical Nitrogen Dilution Curve for Winter Wheat Crops&lt;/title&gt;&lt;secondary-title&gt;Annals of Botany&lt;/secondary-title&gt;&lt;/titles&gt;&lt;periodical&gt;&lt;full-title&gt;Annals of Botany&lt;/full-title&gt;&lt;abbr-1&gt;Ann. Bot.&lt;/abbr-1&gt;&lt;/periodical&gt;&lt;pages&gt;397-407&lt;/pages&gt;&lt;volume&gt;74&lt;/volume&gt;&lt;number&gt;4&lt;/number&gt;&lt;dates&gt;&lt;year&gt;1994&lt;/year&gt;&lt;/dates&gt;&lt;urls&gt;&lt;/urls&gt;&lt;electronic-resource-num&gt;10.1006/anbo.1994.1133&lt;/electronic-resource-num&gt;&lt;/record&gt;&lt;/Cite&gt;&lt;/EndNote&gt;</w:instrText>
      </w:r>
      <w:r>
        <w:fldChar w:fldCharType="separate"/>
      </w:r>
      <w:r>
        <w:rPr>
          <w:noProof/>
        </w:rPr>
        <w:t>Justes et al. (1994)</w:t>
      </w:r>
      <w:r>
        <w:fldChar w:fldCharType="end"/>
      </w:r>
      <w:r>
        <w:t>. This approach is rigorous and requires sufficient empirical data such that a linear-plateau curve can be identified (i.e., at least one N limiting and at least two non-N limiting data points) for each observation date. Therefore, this approach can be difficult or impossible to implement due to potential limitations of the experimental data used such as insufficient levels of N treatments (i.e., fewer than three treatment levels) or interactions between management practices and environmental conditions (i.e., all observations are either N limiting or non-N limiting).</w:t>
      </w:r>
    </w:p>
    <w:p w14:paraId="7208F44A" w14:textId="77777777" w:rsidR="00E072BF" w:rsidRDefault="00E072BF" w:rsidP="00E072BF">
      <w:pPr>
        <w:pStyle w:val="Body"/>
        <w:spacing w:after="240"/>
      </w:pPr>
      <w:r>
        <w:t xml:space="preserve">In contrast, many studies use methods similar to </w:t>
      </w:r>
      <w:r>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w:t>
      </w:r>
      <w:r>
        <w:fldChar w:fldCharType="end"/>
      </w:r>
      <w:r>
        <w:t xml:space="preserve"> where critical points are determined using a simplified statistical method. In this approach, ANOVA is first used to identify experimental dates where variation in biomass is statistically significant. Subsequently, a protected multiple comparisons analysis is used to identify which experimental treatments had the highest level of biomass – the treatment level with the significantly greatest level of biomass is then defined as the critical point. While this statistical method is more flexible to implement, it cannot resolve deficiencies in the underlying empirical data (i.e., insufficient level of N treatments, interactions with environmental conditions) that the linear-plateau method was designed to </w:t>
      </w:r>
      <w:r>
        <w:lastRenderedPageBreak/>
        <w:t xml:space="preserve">discriminate against. Therefore, the critical points selected using the simplified method may be biased when implemented using biased empirical data (e.g., without </w:t>
      </w:r>
      <w:proofErr w:type="gramStart"/>
      <w:r>
        <w:t>sufficient quantity</w:t>
      </w:r>
      <w:proofErr w:type="gramEnd"/>
      <w:r>
        <w:t xml:space="preserve"> of both N limiting and non-N limiting observations).</w:t>
      </w:r>
    </w:p>
    <w:p w14:paraId="5C90B10B" w14:textId="7FE56851" w:rsidR="00E072BF" w:rsidRDefault="00E072BF" w:rsidP="00E072BF">
      <w:pPr>
        <w:pStyle w:val="Body"/>
        <w:spacing w:after="240"/>
      </w:pPr>
      <w:r>
        <w:t xml:space="preserve">New statistical methods developed first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provide a framework which allows for standardization in statistical approach, quantification of uncertainty, and a means to directly evaluate differences in CNDCs for various G </w:t>
      </w:r>
      <w:del w:id="45" w:author="Brian Bohman" w:date="2021-08-25T10:48:00Z">
        <w:r w:rsidDel="000B3B17">
          <w:delText>x</w:delText>
        </w:r>
      </w:del>
      <w:ins w:id="46" w:author="Brian Bohman" w:date="2021-08-25T10:48:00Z">
        <w:r w:rsidR="000B3B17">
          <w:t>×</w:t>
        </w:r>
      </w:ins>
      <w:r>
        <w:t xml:space="preserve"> E interactions. In short, this novel framework implements a hierarchical Bayesian model which simultaneously identifies critical points using the linear-plateau method (e.g., </w:t>
      </w:r>
      <w:r>
        <w:fldChar w:fldCharType="begin"/>
      </w:r>
      <w:r>
        <w:instrText xml:space="preserve"> ADDIN EN.CITE &lt;EndNote&gt;&lt;Cite AuthorYear="1"&gt;&lt;Author&gt;Justes&lt;/Author&gt;&lt;Year&gt;1994&lt;/Year&gt;&lt;RecNum&gt;1519&lt;/RecNum&gt;&lt;DisplayText&gt;Justes et al. (1994)&lt;/DisplayText&gt;&lt;record&gt;&lt;rec-number&gt;1519&lt;/rec-number&gt;&lt;foreign-keys&gt;&lt;key app="EN" db-id="sszpfv5zm0wprde2r5bvw2wpdezsax0e9spx" timestamp="1569856787"&gt;1519&lt;/key&gt;&lt;/foreign-keys&gt;&lt;ref-type name="Journal Article"&gt;17&lt;/ref-type&gt;&lt;contributors&gt;&lt;authors&gt;&lt;author&gt;E. Justes&lt;/author&gt;&lt;author&gt;B. Mary&lt;/author&gt;&lt;author&gt;J.-M. Meynard&lt;/author&gt;&lt;author&gt;J.-M. Machet&lt;/author&gt;&lt;author&gt;L. Thelier-Huche&lt;/author&gt;&lt;/authors&gt;&lt;/contributors&gt;&lt;titles&gt;&lt;title&gt;Determination of a Critical Nitrogen Dilution Curve for Winter Wheat Crops&lt;/title&gt;&lt;secondary-title&gt;Annals of Botany&lt;/secondary-title&gt;&lt;/titles&gt;&lt;periodical&gt;&lt;full-title&gt;Annals of Botany&lt;/full-title&gt;&lt;abbr-1&gt;Ann. Bot.&lt;/abbr-1&gt;&lt;/periodical&gt;&lt;pages&gt;397-407&lt;/pages&gt;&lt;volume&gt;74&lt;/volume&gt;&lt;number&gt;4&lt;/number&gt;&lt;dates&gt;&lt;year&gt;1994&lt;/year&gt;&lt;/dates&gt;&lt;urls&gt;&lt;/urls&gt;&lt;electronic-resource-num&gt;10.1006/anbo.1994.1133&lt;/electronic-resource-num&gt;&lt;/record&gt;&lt;/Cite&gt;&lt;/EndNote&gt;</w:instrText>
      </w:r>
      <w:r>
        <w:fldChar w:fldCharType="separate"/>
      </w:r>
      <w:r>
        <w:rPr>
          <w:noProof/>
        </w:rPr>
        <w:t>Justes et al. (1994)</w:t>
      </w:r>
      <w:r>
        <w:fldChar w:fldCharType="end"/>
      </w:r>
      <w:r>
        <w:t xml:space="preserve">) while fitting the negative exponential curve which defines </w:t>
      </w:r>
      <w:r>
        <w:rPr>
          <w:szCs w:val="18"/>
        </w:rPr>
        <w:t>%N</w:t>
      </w:r>
      <w:r>
        <w:rPr>
          <w:szCs w:val="18"/>
          <w:vertAlign w:val="subscript"/>
        </w:rPr>
        <w:t>c</w:t>
      </w:r>
      <w:r>
        <w:t xml:space="preserve">. The advantage of this method is that it fits the CNDC from the entire set of experimental data and removes the arbitrary intermediate step of separately identifying critical points. While this approach is newly developed, it has already been used by </w:t>
      </w:r>
      <w:r>
        <w:fldChar w:fldCharType="begin"/>
      </w:r>
      <w:r>
        <w:instrText xml:space="preserve"> ADDIN EN.CITE &lt;EndNote&gt;&lt;Cite AuthorYear="1"&gt;&lt;Author&gt;Ciampitti&lt;/Author&gt;&lt;Year&gt;2021&lt;/Year&gt;&lt;RecNum&gt;2698&lt;/RecNum&gt;&lt;DisplayText&gt;Ciampitti et al. (2021)&lt;/DisplayText&gt;&lt;record&gt;&lt;rec-number&gt;2698&lt;/rec-number&gt;&lt;foreign-keys&gt;&lt;key app="EN" db-id="sszpfv5zm0wprde2r5bvw2wpdezsax0e9spx" timestamp="1626118820"&gt;2698&lt;/key&gt;&lt;/foreign-keys&gt;&lt;ref-type name="Journal Article"&gt;17&lt;/ref-type&gt;&lt;contributors&gt;&lt;authors&gt;&lt;author&gt;Ciampitti, Ignacio A.&lt;/author&gt;&lt;author&gt;Fernandez, Javier&lt;/author&gt;&lt;author&gt;Tamagno, Santiago&lt;/author&gt;&lt;author&gt;Zhao, Ben&lt;/author&gt;&lt;author&gt;Lemaire, Gilles&lt;/author&gt;&lt;author&gt;Makowski, David&lt;/author&gt;&lt;/authors&gt;&lt;/contributors&gt;&lt;titles&gt;&lt;title&gt;Does the critical N dilution curve for maize crop vary across genotype x environment x management scenarios? - a Bayesian analysis&lt;/title&gt;&lt;secondary-title&gt;European Journal of Agronomy&lt;/secondary-title&gt;&lt;/titles&gt;&lt;periodical&gt;&lt;full-title&gt;European Journal of Agronomy&lt;/full-title&gt;&lt;abbr-1&gt;Eur. J. Agron.&lt;/abbr-1&gt;&lt;/periodical&gt;&lt;pages&gt;126202&lt;/pages&gt;&lt;volume&gt;123&lt;/volume&gt;&lt;keywords&gt;&lt;keyword&gt;Critical N dilution curve&lt;/keyword&gt;&lt;keyword&gt;MaizeGenotype-by-environment&lt;/keyword&gt;&lt;keyword&gt;interactions&lt;/keyword&gt;&lt;keyword&gt;Uncertainty&lt;/keyword&gt;&lt;/keywords&gt;&lt;dates&gt;&lt;year&gt;2021&lt;/year&gt;&lt;/dates&gt;&lt;isbn&gt;11610301&lt;/isbn&gt;&lt;urls&gt;&lt;/urls&gt;&lt;electronic-resource-num&gt;10.1016/j.eja.2020.126202&lt;/electronic-resource-num&gt;&lt;/record&gt;&lt;/Cite&gt;&lt;/EndNote&gt;</w:instrText>
      </w:r>
      <w:r>
        <w:fldChar w:fldCharType="separate"/>
      </w:r>
      <w:r>
        <w:rPr>
          <w:noProof/>
        </w:rPr>
        <w:t>Ciampitti et al. (2021)</w:t>
      </w:r>
      <w:r>
        <w:fldChar w:fldCharType="end"/>
      </w:r>
      <w:r>
        <w:t xml:space="preserve"> and </w:t>
      </w:r>
      <w:r>
        <w:fldChar w:fldCharType="begin"/>
      </w:r>
      <w:r>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fldChar w:fldCharType="separate"/>
      </w:r>
      <w:r>
        <w:rPr>
          <w:noProof/>
        </w:rPr>
        <w:t>Yao et al. (2021)</w:t>
      </w:r>
      <w:r>
        <w:fldChar w:fldCharType="end"/>
      </w:r>
      <w:r>
        <w:t xml:space="preserve"> to evaluate differences in CNDCs across G </w:t>
      </w:r>
      <w:del w:id="47" w:author="Brian Bohman" w:date="2021-08-25T10:48:00Z">
        <w:r w:rsidDel="000B3B17">
          <w:delText>x</w:delText>
        </w:r>
      </w:del>
      <w:ins w:id="48" w:author="Brian Bohman" w:date="2021-08-25T10:48:00Z">
        <w:r w:rsidR="000B3B17">
          <w:t>×</w:t>
        </w:r>
      </w:ins>
      <w:r>
        <w:t xml:space="preserve"> E interactions for maize and wheat cropping systems, respectively. Through a single-step process, the Bayesian hierarchical method both eliminates the need to separately identify critical points and implements the theoretically preferred method (e.g., linear plateau curve) to select critical points.</w:t>
      </w:r>
    </w:p>
    <w:p w14:paraId="35E4DE12" w14:textId="73690AB6" w:rsidR="00E072BF" w:rsidRDefault="00E072BF" w:rsidP="00E072BF">
      <w:pPr>
        <w:pStyle w:val="Body"/>
        <w:spacing w:after="240"/>
      </w:pPr>
      <w:r>
        <w:t xml:space="preserve">Building upon the previous work, the objectives of this study are to 1) develop CNDCs using the hierarchical Bayesian framework for potato varieties in Minnesota (from both previously published and unpublished experimental data) and for potato varieties in Argentina </w:t>
      </w:r>
      <w:r>
        <w:fldChar w:fldCharType="begin"/>
      </w:r>
      <w:r>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Pr>
          <w:noProof/>
        </w:rPr>
        <w:t>(Giletto &amp; Echeverría, 2015)</w:t>
      </w:r>
      <w:r>
        <w:fldChar w:fldCharType="end"/>
      </w:r>
      <w:r>
        <w:t xml:space="preserve">, Canada </w:t>
      </w:r>
      <w:r>
        <w:fldChar w:fldCharType="begin"/>
      </w:r>
      <w:r>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fldChar w:fldCharType="separate"/>
      </w:r>
      <w:r>
        <w:rPr>
          <w:noProof/>
        </w:rPr>
        <w:t>(Bélanger et al., 2001a)</w:t>
      </w:r>
      <w:r>
        <w:fldChar w:fldCharType="end"/>
      </w:r>
      <w:r>
        <w:t xml:space="preserve">, and Belgium </w:t>
      </w:r>
      <w:r>
        <w:fldChar w:fldCharType="begin"/>
      </w:r>
      <w:r>
        <w:instrText xml:space="preserve"> ADDIN EN.CITE &lt;EndNote&gt;&lt;Cite&gt;&lt;Author&gt;Ben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w:t>
      </w:r>
      <w:r>
        <w:fldChar w:fldCharType="end"/>
      </w:r>
      <w:r>
        <w:t xml:space="preserve"> (from previously published experimental data), 2) extend the implementation of the hierarchical Bayesian framework to compare CNDCs across G </w:t>
      </w:r>
      <w:del w:id="49" w:author="Brian Bohman" w:date="2021-08-25T10:48:00Z">
        <w:r w:rsidDel="000B3B17">
          <w:delText>x</w:delText>
        </w:r>
      </w:del>
      <w:ins w:id="50" w:author="Brian Bohman" w:date="2021-08-25T10:48:00Z">
        <w:r w:rsidR="000B3B17">
          <w:t>×</w:t>
        </w:r>
      </w:ins>
      <w:r>
        <w:t xml:space="preserve"> E interactions (i.e., variety, location) based on the uncertainty in </w:t>
      </w:r>
      <w:r>
        <w:rPr>
          <w:szCs w:val="18"/>
        </w:rPr>
        <w:t>%N</w:t>
      </w:r>
      <w:r>
        <w:rPr>
          <w:szCs w:val="18"/>
          <w:vertAlign w:val="subscript"/>
        </w:rPr>
        <w:t>c</w:t>
      </w:r>
      <w:r>
        <w:t xml:space="preserve"> and curve parameters </w:t>
      </w:r>
      <w:r w:rsidRPr="00BB1EA6">
        <w:rPr>
          <w:i/>
          <w:iCs/>
        </w:rPr>
        <w:t>a</w:t>
      </w:r>
      <w:r>
        <w:t xml:space="preserve"> and </w:t>
      </w:r>
      <w:r w:rsidRPr="00BB1EA6">
        <w:rPr>
          <w:i/>
          <w:iCs/>
        </w:rPr>
        <w:t>b</w:t>
      </w:r>
      <w:r>
        <w:t xml:space="preserve">, 3) identify the optimal methods to determine uncertainty in </w:t>
      </w:r>
      <w:r>
        <w:rPr>
          <w:szCs w:val="18"/>
        </w:rPr>
        <w:t>%N</w:t>
      </w:r>
      <w:r>
        <w:rPr>
          <w:szCs w:val="18"/>
          <w:vertAlign w:val="subscript"/>
        </w:rPr>
        <w:t>c</w:t>
      </w:r>
      <w:r>
        <w:t xml:space="preserve"> for use in calculating NNI and other derivative metrics, and 4) </w:t>
      </w:r>
      <w:r>
        <w:lastRenderedPageBreak/>
        <w:t>compare CNDCs developed with the hierarchical Bayesian framework methods to previously published CNDCs for the same data with different statistical methods.</w:t>
      </w:r>
    </w:p>
    <w:p w14:paraId="4ECA68B2" w14:textId="77777777" w:rsidR="00E072BF" w:rsidRDefault="00E072BF" w:rsidP="00E072BF">
      <w:pPr>
        <w:pStyle w:val="Heading1"/>
      </w:pPr>
      <w:r>
        <w:t xml:space="preserve">Materials and </w:t>
      </w:r>
      <w:commentRangeStart w:id="51"/>
      <w:r>
        <w:t>Methods</w:t>
      </w:r>
      <w:commentRangeEnd w:id="51"/>
      <w:r w:rsidR="00556066">
        <w:rPr>
          <w:rStyle w:val="CommentReference"/>
          <w:rFonts w:ascii="Palatino Linotype" w:eastAsia="SimSun" w:hAnsi="Palatino Linotype" w:cs="Times New Roman"/>
          <w:b w:val="0"/>
          <w:noProof/>
          <w:color w:val="000000"/>
          <w:lang w:eastAsia="zh-CN" w:bidi="ar-SA"/>
        </w:rPr>
        <w:commentReference w:id="51"/>
      </w:r>
    </w:p>
    <w:p w14:paraId="461F619C" w14:textId="77777777" w:rsidR="00E072BF" w:rsidRPr="003C7B57" w:rsidRDefault="00E072BF" w:rsidP="00E072BF">
      <w:pPr>
        <w:pStyle w:val="Heading2"/>
      </w:pPr>
      <w:r w:rsidRPr="003C7B57">
        <w:t>Experimental Data</w:t>
      </w:r>
    </w:p>
    <w:p w14:paraId="5883683A" w14:textId="5A95BFB7" w:rsidR="00E072BF" w:rsidRDefault="00E072BF" w:rsidP="00E072BF">
      <w:pPr>
        <w:pStyle w:val="Body"/>
      </w:pPr>
      <w:r>
        <w:t xml:space="preserve">This study combines experimental data from both newly reported and previously published sources </w:t>
      </w:r>
      <w:r>
        <w:fldChar w:fldCharType="begin"/>
      </w:r>
      <w:r>
        <w:instrText xml:space="preserve"> ADDIN EN.CITE &lt;EndNote&gt;&lt;Cite&gt;&lt;Author&gt;Giletto&lt;/Author&gt;&lt;Year&gt;2020&lt;/Year&gt;&lt;RecNum&gt;2685&lt;/RecNum&gt;&lt;DisplayText&gt;(Ben Abdallah et al., 2016; 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Cite&gt;&lt;Author&gt;Ben Abdallah&lt;/Author&gt;&lt;Year&gt;2016&lt;/Year&gt;&lt;RecNum&gt;1795&lt;/RecNum&gt;&lt;record&gt;&lt;rec-number&gt;1795&lt;/rec-number&gt;&lt;foreign-keys&gt;&lt;key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 Giletto et al., 2020)</w:t>
      </w:r>
      <w:r>
        <w:fldChar w:fldCharType="end"/>
      </w:r>
      <w:r>
        <w:t xml:space="preserve">. The data used for analysis in this study are summarized in </w:t>
      </w:r>
      <w:r w:rsidRPr="00DA5F05">
        <w:fldChar w:fldCharType="begin"/>
      </w:r>
      <w:r w:rsidRPr="00DA5F05">
        <w:instrText xml:space="preserve"> REF _Ref78279859 \h  \* MERGEFORMAT </w:instrText>
      </w:r>
      <w:r w:rsidRPr="00DA5F05">
        <w:fldChar w:fldCharType="separate"/>
      </w:r>
      <w:r w:rsidR="004D5F6C" w:rsidRPr="005F07EF">
        <w:t xml:space="preserve">Table </w:t>
      </w:r>
      <w:r w:rsidR="004D5F6C">
        <w:rPr>
          <w:noProof/>
        </w:rPr>
        <w:t>1</w:t>
      </w:r>
      <w:r w:rsidRPr="00DA5F05">
        <w:fldChar w:fldCharType="end"/>
      </w:r>
      <w:r>
        <w:t xml:space="preserve"> and the relevant methods related to the experimental trials are reported below. All individual experimental observations used in this study are presented in the Supplemental </w:t>
      </w:r>
      <w:r w:rsidRPr="00DA5F05">
        <w:t>Materials (</w:t>
      </w:r>
      <w:r w:rsidRPr="00DA5F05">
        <w:fldChar w:fldCharType="begin"/>
      </w:r>
      <w:r w:rsidRPr="00DA5F05">
        <w:instrText xml:space="preserve"> REF _Ref78302265 \h  \* MERGEFORMAT </w:instrText>
      </w:r>
      <w:r w:rsidRPr="00DA5F05">
        <w:fldChar w:fldCharType="separate"/>
      </w:r>
      <w:r w:rsidR="004D5F6C">
        <w:t>Table S1</w:t>
      </w:r>
      <w:r w:rsidRPr="00DA5F05">
        <w:fldChar w:fldCharType="end"/>
      </w:r>
      <w:r w:rsidRPr="00DA5F05">
        <w:t>).</w:t>
      </w:r>
    </w:p>
    <w:p w14:paraId="50B13F86" w14:textId="77777777" w:rsidR="00E072BF" w:rsidRPr="003C7B57" w:rsidRDefault="00E072BF" w:rsidP="00E072BF">
      <w:pPr>
        <w:pStyle w:val="Heading3"/>
      </w:pPr>
      <w:r w:rsidRPr="003C7B57">
        <w:t>Newly Reported Data – Minnesota</w:t>
      </w:r>
    </w:p>
    <w:p w14:paraId="4B04141D" w14:textId="4A209F6F" w:rsidR="00E072BF" w:rsidRPr="003F07FD" w:rsidRDefault="00E072BF" w:rsidP="00E072BF">
      <w:pPr>
        <w:pStyle w:val="Body"/>
      </w:pPr>
      <w:r>
        <w:t>S</w:t>
      </w:r>
      <w:r w:rsidRPr="003F07FD">
        <w:t>ix individual plot-scale field experiments were conducted over a total of eight years (</w:t>
      </w:r>
      <w:r>
        <w:t xml:space="preserve">MN-1: </w:t>
      </w:r>
      <w:r w:rsidRPr="003F07FD">
        <w:t>1991–1992</w:t>
      </w:r>
      <w:r>
        <w:t xml:space="preserve">; MN-2: 2014-2015, MN-3: </w:t>
      </w:r>
      <w:r w:rsidRPr="003F07FD">
        <w:t>2016,</w:t>
      </w:r>
      <w:r>
        <w:t xml:space="preserve"> MN-4:</w:t>
      </w:r>
      <w:r w:rsidRPr="003F07FD">
        <w:t xml:space="preserve"> 2018-</w:t>
      </w:r>
      <w:r>
        <w:t xml:space="preserve">2019, MN-5: 2019, MN-6: </w:t>
      </w:r>
      <w:r w:rsidRPr="003F07FD">
        <w:t xml:space="preserve">2020) on irrigated plots at the Sand Plain Research Farm [SPRF] in Becker, MN (45º 23’ N, 93º 53’ W) </w:t>
      </w:r>
      <w:r w:rsidRPr="00DA5F05">
        <w:t>(</w:t>
      </w:r>
      <w:r w:rsidRPr="00DA5F05">
        <w:fldChar w:fldCharType="begin"/>
      </w:r>
      <w:r w:rsidRPr="00DA5F05">
        <w:instrText xml:space="preserve"> REF _Ref78279915 \h  \* MERGEFORMAT </w:instrText>
      </w:r>
      <w:r w:rsidRPr="00DA5F05">
        <w:fldChar w:fldCharType="separate"/>
      </w:r>
      <w:r w:rsidR="004D5F6C" w:rsidRPr="004D5F6C">
        <w:t xml:space="preserve">Table </w:t>
      </w:r>
      <w:r w:rsidR="004D5F6C" w:rsidRPr="004D5F6C">
        <w:rPr>
          <w:noProof/>
        </w:rPr>
        <w:t>2</w:t>
      </w:r>
      <w:r w:rsidRPr="00DA5F05">
        <w:fldChar w:fldCharType="end"/>
      </w:r>
      <w:r w:rsidRPr="00DA5F05">
        <w:t>).</w:t>
      </w:r>
      <w:r w:rsidRPr="003F07FD">
        <w:t xml:space="preserve"> Mean temperature at this </w:t>
      </w:r>
      <w:ins w:id="52" w:author="Brian Bohman" w:date="2021-08-25T10:54:00Z">
        <w:r w:rsidR="00D70EE0">
          <w:t>location</w:t>
        </w:r>
      </w:ins>
      <w:del w:id="53" w:author="Brian Bohman" w:date="2021-08-25T10:54:00Z">
        <w:r w:rsidRPr="003F07FD" w:rsidDel="00D70EE0">
          <w:delText>station</w:delText>
        </w:r>
      </w:del>
      <w:r w:rsidRPr="003F07FD">
        <w:t xml:space="preserve"> is 7.1 ºC and mean annual precipitation is 809 mm </w:t>
      </w:r>
      <w:r>
        <w:t xml:space="preserve">for the 30-year period from 1981 to 2010 </w:t>
      </w:r>
      <w:r w:rsidRPr="003F07FD">
        <w:fldChar w:fldCharType="begin"/>
      </w:r>
      <w:r>
        <w:instrText xml:space="preserve"> ADDIN EN.CITE &lt;EndNote&gt;&lt;Cite&gt;&lt;Author&gt;Arguez&lt;/Author&gt;&lt;Year&gt;2010&lt;/Year&gt;&lt;RecNum&gt;1720&lt;/RecNum&gt;&lt;DisplayText&gt;(Arguez et al., 2010)&lt;/DisplayText&gt;&lt;record&gt;&lt;rec-number&gt;1720&lt;/rec-number&gt;&lt;foreign-keys&gt;&lt;key app="EN" db-id="sszpfv5zm0wprde2r5bvw2wpdezsax0e9spx" timestamp="1569856791"&gt;1720&lt;/key&gt;&lt;/foreign-keys&gt;&lt;ref-type name="Report"&gt;27&lt;/ref-type&gt;&lt;contributors&gt;&lt;authors&gt;&lt;author&gt;Anthony Arguez&lt;/author&gt;&lt;author&gt;Imke Durre&lt;/author&gt;&lt;author&gt;Scott Applequist&lt;/author&gt;&lt;author&gt;Mike Squires&lt;/author&gt;&lt;author&gt;Russell Vose&lt;/author&gt;&lt;author&gt;Xungang Yin&lt;/author&gt;&lt;author&gt;Rocky Bilotta&lt;/author&gt;&lt;/authors&gt;&lt;/contributors&gt;&lt;titles&gt;&lt;title&gt;NOAA&amp;apos;s U.S. Climate Normals (1981-2010)&lt;/title&gt;&lt;/titles&gt;&lt;dates&gt;&lt;year&gt;2010&lt;/year&gt;&lt;pub-dates&gt;&lt;date&gt;24 November 2017&lt;/date&gt;&lt;/pub-dates&gt;&lt;/dates&gt;&lt;publisher&gt;NOAA National Centers for Environmental Information&lt;/publisher&gt;&lt;urls&gt;&lt;related-urls&gt;&lt;url&gt;https://data.nodc.noaa.gov/cgi-bin/iso?id=gov.noaa.ncdc:C00824&lt;/url&gt;&lt;/related-urls&gt;&lt;/urls&gt;&lt;electronic-resource-num&gt;10.7289/V5PN93JP&lt;/electronic-resource-num&gt;&lt;/record&gt;&lt;/Cite&gt;&lt;/EndNote&gt;</w:instrText>
      </w:r>
      <w:r w:rsidRPr="003F07FD">
        <w:fldChar w:fldCharType="separate"/>
      </w:r>
      <w:r>
        <w:rPr>
          <w:noProof/>
        </w:rPr>
        <w:t>(Arguez et al., 2010)</w:t>
      </w:r>
      <w:r w:rsidRPr="003F07FD">
        <w:fldChar w:fldCharType="end"/>
      </w:r>
      <w:r w:rsidRPr="003F07FD">
        <w:t>. The soil</w:t>
      </w:r>
      <w:del w:id="54" w:author="Brian Bohman" w:date="2021-08-25T10:54:00Z">
        <w:r w:rsidRPr="003F07FD" w:rsidDel="00D70EE0">
          <w:delText xml:space="preserve"> at this station</w:delText>
        </w:r>
      </w:del>
      <w:r w:rsidRPr="003F07FD">
        <w:t xml:space="preserve"> is characterized as a Hubbard loamy sand (Sandy, mixed, frigid </w:t>
      </w:r>
      <w:proofErr w:type="spellStart"/>
      <w:r w:rsidRPr="003F07FD">
        <w:t>Entic</w:t>
      </w:r>
      <w:proofErr w:type="spellEnd"/>
      <w:r w:rsidRPr="003F07FD">
        <w:t xml:space="preserve"> Hapludolls) and excessively well drained with low available water holding capacity </w:t>
      </w:r>
      <w:r w:rsidRPr="003F07FD">
        <w:fldChar w:fldCharType="begin"/>
      </w:r>
      <w:r>
        <w:instrText xml:space="preserve"> ADDIN EN.CITE &lt;EndNote&gt;&lt;Cite&gt;&lt;Author&gt;Hansen&lt;/Author&gt;&lt;Year&gt;1988&lt;/Year&gt;&lt;RecNum&gt;1717&lt;/RecNum&gt;&lt;DisplayText&gt;(Hansen &amp;amp; Giencke, 1988; USDA NRCS, 2013)&lt;/DisplayText&gt;&lt;record&gt;&lt;rec-number&gt;1717&lt;/rec-number&gt;&lt;foreign-keys&gt;&lt;key app="EN" db-id="sszpfv5zm0wprde2r5bvw2wpdezsax0e9spx" timestamp="1569856791"&gt;1717&lt;/key&gt;&lt;/foreign-keys&gt;&lt;ref-type name="Report"&gt;27&lt;/ref-type&gt;&lt;contributors&gt;&lt;authors&gt;&lt;author&gt;Brad Hansen&lt;/author&gt;&lt;author&gt;Allan G. Giencke&lt;/author&gt;&lt;/authors&gt;&lt;/contributors&gt;&lt;titles&gt;&lt;title&gt;Sand Plains Research Farm Soil Report&lt;/title&gt;&lt;/titles&gt;&lt;dates&gt;&lt;year&gt;1988&lt;/year&gt;&lt;/dates&gt;&lt;pub-location&gt;St. Paul, MN&lt;/pub-location&gt;&lt;publisher&gt;University of Minnesota&lt;/publisher&gt;&lt;urls&gt;&lt;/urls&gt;&lt;/record&gt;&lt;/Cite&gt;&lt;Cite&gt;&lt;Author&gt;USDA NRCS&lt;/Author&gt;&lt;Year&gt;2013&lt;/Year&gt;&lt;RecNum&gt;1719&lt;/RecNum&gt;&lt;record&gt;&lt;rec-number&gt;1719&lt;/rec-number&gt;&lt;foreign-keys&gt;&lt;key app="EN" db-id="sszpfv5zm0wprde2r5bvw2wpdezsax0e9spx" timestamp="1569856791"&gt;1719&lt;/key&gt;&lt;/foreign-keys&gt;&lt;ref-type name="Report"&gt;27&lt;/ref-type&gt;&lt;contributors&gt;&lt;authors&gt;&lt;author&gt;USDA NRCS,&lt;/author&gt;&lt;/authors&gt;&lt;/contributors&gt;&lt;titles&gt;&lt;title&gt;Soil Series Classification Database – Hubbard Series&lt;/title&gt;&lt;/titles&gt;&lt;dates&gt;&lt;year&gt;2013&lt;/year&gt;&lt;pub-dates&gt;&lt;date&gt;24 November 2017&lt;/date&gt;&lt;/pub-dates&gt;&lt;/dates&gt;&lt;publisher&gt;United States Department of Agriculture&lt;/publisher&gt;&lt;urls&gt;&lt;related-urls&gt;&lt;url&gt;https://soilseries.sc.egov.usda.gov/OSD_Docs/H/HUBBARD.html&lt;/url&gt;&lt;/related-urls&gt;&lt;/urls&gt;&lt;/record&gt;&lt;/Cite&gt;&lt;/EndNote&gt;</w:instrText>
      </w:r>
      <w:r w:rsidRPr="003F07FD">
        <w:fldChar w:fldCharType="separate"/>
      </w:r>
      <w:r>
        <w:rPr>
          <w:noProof/>
        </w:rPr>
        <w:t>(Hansen &amp; Giencke, 1988; USDA NRCS, 2013)</w:t>
      </w:r>
      <w:r w:rsidRPr="003F07FD">
        <w:fldChar w:fldCharType="end"/>
      </w:r>
      <w:r w:rsidRPr="003F07FD">
        <w:t xml:space="preserve">. Apart from experimental N and variety treatments, all management and cultural practices were managed by the staff at the SPRF in accordance with common practices for the region </w:t>
      </w:r>
      <w:r w:rsidRPr="003F07FD">
        <w:fldChar w:fldCharType="begin"/>
      </w:r>
      <w:r>
        <w:instrText xml:space="preserve"> ADDIN EN.CITE &lt;EndNote&gt;&lt;Cite&gt;&lt;Author&gt;Egel&lt;/Author&gt;&lt;Year&gt;2017&lt;/Year&gt;&lt;RecNum&gt;970&lt;/RecNum&gt;&lt;DisplayText&gt;(Egel, 2017)&lt;/DisplayText&gt;&lt;record&gt;&lt;rec-number&gt;970&lt;/rec-number&gt;&lt;foreign-keys&gt;&lt;key app="EN" db-id="sszpfv5zm0wprde2r5bvw2wpdezsax0e9spx" timestamp="1569856784"&gt;970&lt;/key&gt;&lt;/foreign-keys&gt;&lt;ref-type name="Report"&gt;27&lt;/ref-type&gt;&lt;contributors&gt;&lt;authors&gt;&lt;author&gt;Egel, Daniel S.&lt;/author&gt;&lt;/authors&gt;&lt;/contributors&gt;&lt;titles&gt;&lt;title&gt;Midwest Vegetable Production Guide for Commercial Growers&lt;/title&gt;&lt;secondary-title&gt;BU-07094-S&lt;/secondary-title&gt;&lt;/titles&gt;&lt;dates&gt;&lt;year&gt;2017&lt;/year&gt;&lt;/dates&gt;&lt;publisher&gt;University of Minnesota Extension&lt;/publisher&gt;&lt;urls&gt;&lt;related-urls&gt;&lt;url&gt;https://ag.purdue.edu/btny/midwest-vegetable-guide/Pages/default.aspx&lt;/url&gt;&lt;/related-urls&gt;&lt;/urls&gt;&lt;/record&gt;&lt;/Cite&gt;&lt;/EndNote&gt;</w:instrText>
      </w:r>
      <w:r w:rsidRPr="003F07FD">
        <w:fldChar w:fldCharType="separate"/>
      </w:r>
      <w:r>
        <w:rPr>
          <w:noProof/>
        </w:rPr>
        <w:t>(Egel, 2017)</w:t>
      </w:r>
      <w:r w:rsidRPr="003F07FD">
        <w:fldChar w:fldCharType="end"/>
      </w:r>
      <w:ins w:id="55" w:author="Brian Bohman" w:date="2021-08-25T10:54:00Z">
        <w:r w:rsidR="00D70EE0">
          <w:t>.</w:t>
        </w:r>
      </w:ins>
      <w:del w:id="56" w:author="Brian Bohman" w:date="2021-08-25T10:54:00Z">
        <w:r w:rsidRPr="003F07FD" w:rsidDel="00D70EE0">
          <w:delText>,</w:delText>
        </w:r>
      </w:del>
      <w:r w:rsidRPr="003F07FD">
        <w:t xml:space="preserve"> </w:t>
      </w:r>
      <w:ins w:id="57" w:author="Brian Bohman" w:date="2021-08-25T10:54:00Z">
        <w:r w:rsidR="00D70EE0">
          <w:t>N</w:t>
        </w:r>
      </w:ins>
      <w:del w:id="58" w:author="Brian Bohman" w:date="2021-08-25T10:54:00Z">
        <w:r w:rsidRPr="003F07FD" w:rsidDel="00D70EE0">
          <w:delText>n</w:delText>
        </w:r>
      </w:del>
      <w:r w:rsidRPr="003F07FD">
        <w:t xml:space="preserve">utrients were applied based on soil samples and University recommendations </w:t>
      </w:r>
      <w:r w:rsidRPr="003F07FD">
        <w:fldChar w:fldCharType="begin"/>
      </w:r>
      <w:r>
        <w:instrText xml:space="preserve"> ADDIN EN.CITE &lt;EndNote&gt;&lt;Cite&gt;&lt;Author&gt;Franzen&lt;/Author&gt;&lt;Year&gt;2018&lt;/Year&gt;&lt;RecNum&gt;1997&lt;/RecNum&gt;&lt;DisplayText&gt;(Franzen et al., 2018; Rosen, 2018)&lt;/DisplayText&gt;&lt;record&gt;&lt;rec-number&gt;1997&lt;/rec-number&gt;&lt;foreign-keys&gt;&lt;key app="EN" db-id="sszpfv5zm0wprde2r5bvw2wpdezsax0e9spx" timestamp="1569856798"&gt;1997&lt;/key&gt;&lt;/foreign-keys&gt;&lt;ref-type name="Report"&gt;27&lt;/ref-type&gt;&lt;contributors&gt;&lt;authors&gt;&lt;author&gt;Franzen, D.&lt;/author&gt;&lt;author&gt;Robinson, A,&lt;/author&gt;&lt;author&gt;Rosen, C&lt;/author&gt;&lt;/authors&gt;&lt;/contributors&gt;&lt;titles&gt;&lt;title&gt;Fertilizing Potato in North Dakota&lt;/title&gt;&lt;secondary-title&gt;SF715&lt;/secondary-title&gt;&lt;/titles&gt;&lt;dates&gt;&lt;year&gt;2018&lt;/year&gt;&lt;/dates&gt;&lt;pub-location&gt;Fargo, ND&lt;/pub-location&gt;&lt;publisher&gt;North Dakota State University&lt;/publisher&gt;&lt;urls&gt;&lt;related-urls&gt;&lt;url&gt;https://www.ag.ndsu.edu/publications/crops/fertilizing-potato-in-north-dakota&lt;/url&gt;&lt;/related-urls&gt;&lt;/urls&gt;&lt;access-date&gt;19 Nov. 2018&lt;/access-date&gt;&lt;/record&gt;&lt;/Cite&gt;&lt;Cite&gt;&lt;Author&gt;Rosen&lt;/Author&gt;&lt;Year&gt;2018&lt;/Year&gt;&lt;RecNum&gt;1969&lt;/RecNum&gt;&lt;record&gt;&lt;rec-number&gt;1969&lt;/rec-number&gt;&lt;foreign-keys&gt;&lt;key app="EN" db-id="sszpfv5zm0wprde2r5bvw2wpdezsax0e9spx" timestamp="1569856797"&gt;1969&lt;/key&gt;&lt;/foreign-keys&gt;&lt;ref-type name="Report"&gt;27&lt;/ref-type&gt;&lt;contributors&gt;&lt;authors&gt;&lt;author&gt;Rosen, Carl J&lt;/author&gt;&lt;/authors&gt;&lt;/contributors&gt;&lt;titles&gt;&lt;title&gt;Potato fertilization on irrigated soils&lt;/title&gt;&lt;/titles&gt;&lt;dates&gt;&lt;year&gt;2018&lt;/year&gt;&lt;/dates&gt;&lt;publisher&gt;University of Minnesota Extension&lt;/publisher&gt;&lt;urls&gt;&lt;related-urls&gt;&lt;url&gt;https://extension.umn.edu/crop-specific-needs/potato-fertilization-irrigated-soils&lt;/url&gt;&lt;/related-urls&gt;&lt;/urls&gt;&lt;/record&gt;&lt;/Cite&gt;&lt;/EndNote&gt;</w:instrText>
      </w:r>
      <w:r w:rsidRPr="003F07FD">
        <w:fldChar w:fldCharType="separate"/>
      </w:r>
      <w:r>
        <w:rPr>
          <w:noProof/>
        </w:rPr>
        <w:t>(Franzen et al., 2018; Rosen, 2018)</w:t>
      </w:r>
      <w:r w:rsidRPr="003F07FD">
        <w:fldChar w:fldCharType="end"/>
      </w:r>
      <w:r w:rsidRPr="003F07FD">
        <w:t xml:space="preserve">, and supplemental irrigation was applied based on the University recommended checkbook </w:t>
      </w:r>
      <w:commentRangeStart w:id="59"/>
      <w:r w:rsidRPr="003F07FD">
        <w:lastRenderedPageBreak/>
        <w:t>method</w:t>
      </w:r>
      <w:commentRangeEnd w:id="59"/>
      <w:r w:rsidR="00D70EE0">
        <w:rPr>
          <w:rStyle w:val="CommentReference"/>
          <w:rFonts w:ascii="Palatino Linotype" w:eastAsia="SimSun" w:hAnsi="Palatino Linotype"/>
          <w:noProof/>
          <w:color w:val="000000"/>
          <w:lang w:eastAsia="zh-CN"/>
        </w:rPr>
        <w:commentReference w:id="59"/>
      </w:r>
      <w:r w:rsidRPr="003F07FD">
        <w:t xml:space="preserve"> </w:t>
      </w:r>
      <w:r w:rsidRPr="003F07FD">
        <w:fldChar w:fldCharType="begin"/>
      </w:r>
      <w:r>
        <w:instrText xml:space="preserve"> ADDIN EN.CITE &lt;EndNote&gt;&lt;Cite&gt;&lt;Author&gt;Steele&lt;/Author&gt;&lt;Year&gt;2010&lt;/Year&gt;&lt;RecNum&gt;1009&lt;/RecNum&gt;&lt;DisplayText&gt;(Steele et al., 2010; Wright, 2002)&lt;/DisplayText&gt;&lt;record&gt;&lt;rec-number&gt;1009&lt;/rec-number&gt;&lt;foreign-keys&gt;&lt;key app="EN" db-id="sszpfv5zm0wprde2r5bvw2wpdezsax0e9spx" timestamp="1569856785"&gt;1009&lt;/key&gt;&lt;/foreign-keys&gt;&lt;ref-type name="Journal Article"&gt;17&lt;/ref-type&gt;&lt;contributors&gt;&lt;authors&gt;&lt;author&gt;Steele, Dan D.&lt;/author&gt;&lt;author&gt;Scherer, Thomas F.&lt;/author&gt;&lt;author&gt;Wright, Jerry&lt;/author&gt;&lt;author&gt;Hopkins, D G&lt;/author&gt;&lt;author&gt;Tuscherer, S R&lt;/author&gt;&lt;author&gt;Wright, Jerry&lt;/author&gt;&lt;/authors&gt;&lt;/contributors&gt;&lt;titles&gt;&lt;title&gt;Spreadsheet Implementation of Irrigation Scheduling by the Checkbook Method for North Dakota and Minnesota&lt;/title&gt;&lt;secondary-title&gt;Applied Engineering in Agriculture&lt;/secondary-title&gt;&lt;/titles&gt;&lt;periodical&gt;&lt;full-title&gt;Applied Engineering in Agriculture&lt;/full-title&gt;&lt;abbr-1&gt;Appl. Eng. Agric.&lt;/abbr-1&gt;&lt;/periodical&gt;&lt;pages&gt;983-996&lt;/pages&gt;&lt;volume&gt;26&lt;/volume&gt;&lt;dates&gt;&lt;year&gt;2010&lt;/year&gt;&lt;/dates&gt;&lt;urls&gt;&lt;/urls&gt;&lt;electronic-resource-num&gt;10.13031/2013.35914&lt;/electronic-resource-num&gt;&lt;/record&gt;&lt;/Cite&gt;&lt;Cite&gt;&lt;Author&gt;Wright&lt;/Author&gt;&lt;Year&gt;2002&lt;/Year&gt;&lt;RecNum&gt;1017&lt;/RecNum&gt;&lt;record&gt;&lt;rec-number&gt;1017&lt;/rec-number&gt;&lt;foreign-keys&gt;&lt;key app="EN" db-id="sszpfv5zm0wprde2r5bvw2wpdezsax0e9spx" timestamp="1569856785"&gt;1017&lt;/key&gt;&lt;/foreign-keys&gt;&lt;ref-type name="Report"&gt;27&lt;/ref-type&gt;&lt;contributors&gt;&lt;authors&gt;&lt;author&gt;Wright, Jerry&lt;/author&gt;&lt;/authors&gt;&lt;/contributors&gt;&lt;titles&gt;&lt;title&gt;Irrigation Scheduling Checkbook Method&lt;/title&gt;&lt;secondary-title&gt;BU-FO-01322&lt;/secondary-title&gt;&lt;/titles&gt;&lt;number&gt;Bulletin FO-01322&lt;/number&gt;&lt;dates&gt;&lt;year&gt;2002&lt;/year&gt;&lt;/dates&gt;&lt;pub-location&gt;St. Paul, MN&lt;/pub-location&gt;&lt;publisher&gt;University of Minnesota&lt;/publisher&gt;&lt;urls&gt;&lt;related-urls&gt;&lt;url&gt;https://extension.umn.edu/irrigation/irrigation-scheduling-checkbook-method&lt;/url&gt;&lt;/related-urls&gt;&lt;/urls&gt;&lt;/record&gt;&lt;/Cite&gt;&lt;/EndNote&gt;</w:instrText>
      </w:r>
      <w:r w:rsidRPr="003F07FD">
        <w:fldChar w:fldCharType="separate"/>
      </w:r>
      <w:r>
        <w:rPr>
          <w:noProof/>
        </w:rPr>
        <w:t>(Steele et al., 2010; Wright, 2002)</w:t>
      </w:r>
      <w:r w:rsidRPr="003F07FD">
        <w:fldChar w:fldCharType="end"/>
      </w:r>
      <w:r w:rsidRPr="003F07FD">
        <w:t>. Additional details on experimental procedures for these studies have been previously reported</w:t>
      </w:r>
      <w:r>
        <w:t xml:space="preserve"> </w:t>
      </w:r>
      <w:r w:rsidRPr="00DA5F05">
        <w:t>(</w:t>
      </w:r>
      <w:r w:rsidRPr="00DA5F05">
        <w:fldChar w:fldCharType="begin"/>
      </w:r>
      <w:r w:rsidRPr="00DA5F05">
        <w:instrText xml:space="preserve"> REF _Ref78279915 \h  \* MERGEFORMAT </w:instrText>
      </w:r>
      <w:r w:rsidRPr="00DA5F05">
        <w:fldChar w:fldCharType="separate"/>
      </w:r>
      <w:r w:rsidR="004D5F6C" w:rsidRPr="004D5F6C">
        <w:t xml:space="preserve">Table </w:t>
      </w:r>
      <w:r w:rsidR="004D5F6C" w:rsidRPr="004D5F6C">
        <w:rPr>
          <w:noProof/>
        </w:rPr>
        <w:t>2</w:t>
      </w:r>
      <w:r w:rsidRPr="00DA5F05">
        <w:fldChar w:fldCharType="end"/>
      </w:r>
      <w:r w:rsidRPr="00DA5F05">
        <w:t>).</w:t>
      </w:r>
    </w:p>
    <w:p w14:paraId="7684874E" w14:textId="11C8FD33" w:rsidR="00E072BF" w:rsidRDefault="00E072BF" w:rsidP="00E072BF">
      <w:pPr>
        <w:pStyle w:val="Body"/>
      </w:pPr>
      <w:r w:rsidRPr="00EC0E19">
        <w:t>A randomized complete block design with three or four replicates was used in each field experiment. All studies evaluated at least 3 nitrogen rates (0 – 400 kg N ha</w:t>
      </w:r>
      <w:r w:rsidRPr="00D46F40">
        <w:rPr>
          <w:vertAlign w:val="superscript"/>
        </w:rPr>
        <w:t>-1</w:t>
      </w:r>
      <w:r w:rsidRPr="00EC0E19">
        <w:t>) for Russet Burbank potato [</w:t>
      </w:r>
      <w:r w:rsidRPr="00F37899">
        <w:rPr>
          <w:i/>
          <w:iCs/>
        </w:rPr>
        <w:t>Solanum tuberosum</w:t>
      </w:r>
      <w:r w:rsidRPr="00EC0E19">
        <w:t xml:space="preserve"> (L.)], with some studies evaluating additional potato varieties </w:t>
      </w:r>
      <w:r w:rsidRPr="00DA5F05">
        <w:t>(</w:t>
      </w:r>
      <w:r w:rsidRPr="00DA5F05">
        <w:fldChar w:fldCharType="begin"/>
      </w:r>
      <w:r w:rsidRPr="00DA5F05">
        <w:instrText xml:space="preserve"> REF _Ref78279915 \h  \* MERGEFORMAT </w:instrText>
      </w:r>
      <w:r w:rsidRPr="00DA5F05">
        <w:fldChar w:fldCharType="separate"/>
      </w:r>
      <w:r w:rsidR="004D5F6C" w:rsidRPr="004D5F6C">
        <w:t xml:space="preserve">Table </w:t>
      </w:r>
      <w:r w:rsidR="004D5F6C" w:rsidRPr="004D5F6C">
        <w:rPr>
          <w:noProof/>
        </w:rPr>
        <w:t>2</w:t>
      </w:r>
      <w:r w:rsidRPr="00DA5F05">
        <w:fldChar w:fldCharType="end"/>
      </w:r>
      <w:r w:rsidRPr="00DA5F05">
        <w:t xml:space="preserve">). </w:t>
      </w:r>
      <w:r w:rsidRPr="00EC0E19">
        <w:t xml:space="preserve">Those studies </w:t>
      </w:r>
      <w:r>
        <w:t>that</w:t>
      </w:r>
      <w:r w:rsidRPr="00EC0E19">
        <w:t xml:space="preserve"> evaluated multiple varieties had either a factorial design, or split-plot design with variety treatment as </w:t>
      </w:r>
      <w:proofErr w:type="gramStart"/>
      <w:r w:rsidRPr="00EC0E19">
        <w:t>the</w:t>
      </w:r>
      <w:proofErr w:type="gramEnd"/>
      <w:r w:rsidRPr="00EC0E19">
        <w:t xml:space="preserve"> whole-plot and nitrogen treatment as the split-plot. Plots in these studies were between 5.4 – 6.4 m wide (6 or 7 x 0.9 m rows) and 6.1 – 9.1 m long. Planting density ranged between 36,000 – 48,000 plants ha</w:t>
      </w:r>
      <w:r w:rsidRPr="00D46F40">
        <w:rPr>
          <w:vertAlign w:val="superscript"/>
        </w:rPr>
        <w:t>-1</w:t>
      </w:r>
      <w:r w:rsidRPr="00EC0E19">
        <w:t>, depending on year and variety. Experiments were planted each year in late-April to early-May and were mechanically harvested in mid-September with vines terminated one to two weeks prior to harvest.</w:t>
      </w:r>
      <w:r w:rsidRPr="002169F3">
        <w:t xml:space="preserve"> </w:t>
      </w:r>
      <w:r>
        <w:t xml:space="preserve">A summary of N management practices and varieties evaluated for each of these studies is given below </w:t>
      </w:r>
      <w:r w:rsidRPr="00DA5F05">
        <w:t>(</w:t>
      </w:r>
      <w:r w:rsidRPr="00DA5F05">
        <w:fldChar w:fldCharType="begin"/>
      </w:r>
      <w:r w:rsidRPr="00DA5F05">
        <w:instrText xml:space="preserve"> REF _Ref78280011 \h  \* MERGEFORMAT </w:instrText>
      </w:r>
      <w:r w:rsidRPr="00DA5F05">
        <w:fldChar w:fldCharType="separate"/>
      </w:r>
      <w:r w:rsidR="004D5F6C" w:rsidRPr="004D5F6C">
        <w:t xml:space="preserve">Table </w:t>
      </w:r>
      <w:r w:rsidR="004D5F6C" w:rsidRPr="004D5F6C">
        <w:rPr>
          <w:noProof/>
        </w:rPr>
        <w:t>3</w:t>
      </w:r>
      <w:r w:rsidRPr="00DA5F05">
        <w:fldChar w:fldCharType="end"/>
      </w:r>
      <w:r w:rsidRPr="00DA5F05">
        <w:t>).</w:t>
      </w:r>
    </w:p>
    <w:p w14:paraId="5547B551" w14:textId="77777777" w:rsidR="00E072BF" w:rsidRPr="00AA520B" w:rsidRDefault="00E072BF" w:rsidP="00E072BF">
      <w:pPr>
        <w:pStyle w:val="Body"/>
      </w:pPr>
      <w:r w:rsidRPr="00EC0E19">
        <w:t>Samples of vine biomass were harvested immediately prior to mechanical termination for determination of fresh weight vine yield</w:t>
      </w:r>
      <w:r>
        <w:t xml:space="preserve">. </w:t>
      </w:r>
      <w:r w:rsidRPr="00EC0E19">
        <w:t>Harvested tubers were mechanically sorted into weight classes and graded</w:t>
      </w:r>
      <w:r>
        <w:t xml:space="preserve"> </w:t>
      </w:r>
      <w:r>
        <w:fldChar w:fldCharType="begin"/>
      </w:r>
      <w:r>
        <w:instrText xml:space="preserve"> ADDIN EN.CITE &lt;EndNote&gt;&lt;Cite&gt;&lt;Author&gt;USDA&lt;/Author&gt;&lt;Year&gt;1997&lt;/Year&gt;&lt;RecNum&gt;1722&lt;/RecNum&gt;&lt;DisplayText&gt;(USDA, 1997)&lt;/DisplayText&gt;&lt;record&gt;&lt;rec-number&gt;1722&lt;/rec-number&gt;&lt;foreign-keys&gt;&lt;key app="EN" db-id="sszpfv5zm0wprde2r5bvw2wpdezsax0e9spx" timestamp="1569856791"&gt;1722&lt;/key&gt;&lt;/foreign-keys&gt;&lt;ref-type name="Report"&gt;27&lt;/ref-type&gt;&lt;contributors&gt;&lt;authors&gt;&lt;author&gt;USDA&lt;/author&gt;&lt;/authors&gt;&lt;/contributors&gt;&lt;titles&gt;&lt;title&gt;United States Standards for Grades of Potatoes for Processing&lt;/title&gt;&lt;/titles&gt;&lt;dates&gt;&lt;year&gt;1997&lt;/year&gt;&lt;/dates&gt;&lt;urls&gt;&lt;related-urls&gt;&lt;url&gt;https://www.ams.usda.gov/sites/default/files/media/Potatoes_for_Processing_Standard%5B1%5D.pdf&lt;/url&gt;&lt;/related-urls&gt;&lt;/urls&gt;&lt;/record&gt;&lt;/Cite&gt;&lt;/EndNote&gt;</w:instrText>
      </w:r>
      <w:r>
        <w:fldChar w:fldCharType="separate"/>
      </w:r>
      <w:r>
        <w:rPr>
          <w:noProof/>
        </w:rPr>
        <w:t>(USDA, 1997)</w:t>
      </w:r>
      <w:r>
        <w:fldChar w:fldCharType="end"/>
      </w:r>
      <w:r w:rsidRPr="00EC0E19">
        <w:t>, and fresh weight tuber yield was determined as the sum of all weight classes and tuber grades. Harvested biomass was oven dried at 60ºC to determine dry matter content of vines and tubers</w:t>
      </w:r>
      <w:r>
        <w:t xml:space="preserve">. </w:t>
      </w:r>
      <w:r w:rsidRPr="00EC0E19">
        <w:t>Dry weight tuber</w:t>
      </w:r>
      <w:r>
        <w:t xml:space="preserve"> and vine</w:t>
      </w:r>
      <w:r w:rsidRPr="00EC0E19">
        <w:t xml:space="preserve"> biomass w</w:t>
      </w:r>
      <w:r>
        <w:t xml:space="preserve">as </w:t>
      </w:r>
      <w:r w:rsidRPr="00EC0E19">
        <w:t xml:space="preserve">calculated as the product of </w:t>
      </w:r>
      <w:r>
        <w:t xml:space="preserve">fresh weight and dry matter content for each tissue respectively. </w:t>
      </w:r>
      <w:r w:rsidRPr="00EC0E19">
        <w:t>Total N concentration of vines and tubers was determined from subsamples of plant tissues with either combustion analysis (</w:t>
      </w:r>
      <w:proofErr w:type="spellStart"/>
      <w:r w:rsidRPr="00EC0E19">
        <w:t>Elementar</w:t>
      </w:r>
      <w:proofErr w:type="spellEnd"/>
      <w:r w:rsidRPr="00EC0E19">
        <w:t xml:space="preserve"> </w:t>
      </w:r>
      <w:proofErr w:type="spellStart"/>
      <w:r w:rsidRPr="00EC0E19">
        <w:t>Vario</w:t>
      </w:r>
      <w:proofErr w:type="spellEnd"/>
      <w:r w:rsidRPr="00EC0E19">
        <w:t xml:space="preserve"> EL III, </w:t>
      </w:r>
      <w:proofErr w:type="spellStart"/>
      <w:r w:rsidRPr="00EC0E19">
        <w:t>Elementar</w:t>
      </w:r>
      <w:proofErr w:type="spellEnd"/>
      <w:r w:rsidRPr="00EC0E19">
        <w:t xml:space="preserve"> Americas Inc., Mt. Laurel, NJ) using standard methods </w:t>
      </w:r>
      <w:r>
        <w:fldChar w:fldCharType="begin"/>
      </w:r>
      <w:r>
        <w:instrText xml:space="preserve"> ADDIN EN.CITE &lt;EndNote&gt;&lt;Cite&gt;&lt;Author&gt;Horneck&lt;/Author&gt;&lt;Year&gt;1998&lt;/Year&gt;&lt;RecNum&gt;1723&lt;/RecNum&gt;&lt;DisplayText&gt;(Horneck &amp;amp; Miller, 1998)&lt;/DisplayText&gt;&lt;record&gt;&lt;rec-number&gt;1723&lt;/rec-number&gt;&lt;foreign-keys&gt;&lt;key app="EN" db-id="sszpfv5zm0wprde2r5bvw2wpdezsax0e9spx" timestamp="1569856791"&gt;1723&lt;/key&gt;&lt;/foreign-keys&gt;&lt;ref-type name="Book Section"&gt;5&lt;/ref-type&gt;&lt;contributors&gt;&lt;authors&gt;&lt;author&gt;Horneck, D. A.&lt;/author&gt;&lt;author&gt;Miller, R. O.&lt;/author&gt;&lt;/authors&gt;&lt;secondary-authors&gt;&lt;author&gt;Y. P. Kalra&lt;/author&gt;&lt;/secondary-authors&gt;&lt;/contributors&gt;&lt;titles&gt;&lt;title&gt;Determination of total nitrogen in plant tissue&lt;/title&gt;&lt;secondary-title&gt;Handbook of reference methods for plant analysis&lt;/secondary-title&gt;&lt;/titles&gt;&lt;pages&gt;75-84&lt;/pages&gt;&lt;dates&gt;&lt;year&gt;1998&lt;/year&gt;&lt;/dates&gt;&lt;pub-location&gt;Boston&lt;/pub-location&gt;&lt;publisher&gt;CRC Press&lt;/publisher&gt;&lt;urls&gt;&lt;/urls&gt;&lt;/record&gt;&lt;/Cite&gt;&lt;/EndNote&gt;</w:instrText>
      </w:r>
      <w:r>
        <w:fldChar w:fldCharType="separate"/>
      </w:r>
      <w:r>
        <w:rPr>
          <w:noProof/>
        </w:rPr>
        <w:t>(Horneck &amp; Miller, 1998)</w:t>
      </w:r>
      <w:r>
        <w:fldChar w:fldCharType="end"/>
      </w:r>
      <w:r w:rsidRPr="00EC0E19">
        <w:t xml:space="preserve">, or with the salicylic </w:t>
      </w:r>
      <w:proofErr w:type="spellStart"/>
      <w:r w:rsidRPr="00EC0E19">
        <w:t>Kjeldahl</w:t>
      </w:r>
      <w:proofErr w:type="spellEnd"/>
      <w:r w:rsidRPr="00EC0E19">
        <w:t xml:space="preserve"> method</w:t>
      </w:r>
      <w:r>
        <w:t xml:space="preserve"> </w:t>
      </w:r>
      <w:r>
        <w:fldChar w:fldCharType="begin"/>
      </w:r>
      <w:r>
        <w:instrText xml:space="preserve"> ADDIN EN.CITE &lt;EndNote&gt;&lt;Cite&gt;&lt;Author&gt;Horwitz&lt;/Author&gt;&lt;Year&gt;1970&lt;/Year&gt;&lt;RecNum&gt;2706&lt;/RecNum&gt;&lt;DisplayText&gt;(Horwitz et al., 1970)&lt;/DisplayText&gt;&lt;record&gt;&lt;rec-number&gt;2706&lt;/rec-number&gt;&lt;foreign-keys&gt;&lt;key app="EN" db-id="sszpfv5zm0wprde2r5bvw2wpdezsax0e9spx" timestamp="1626703200"&gt;2706&lt;/key&gt;&lt;/foreign-keys&gt;&lt;ref-type name="Book"&gt;6&lt;/ref-type&gt;&lt;contributors&gt;&lt;authors&gt;&lt;author&gt;Horwitz, W.&lt;/author&gt;&lt;author&gt;Chichilo, P.&lt;/author&gt;&lt;author&gt;Reynolds, H.&lt;/author&gt;&lt;/authors&gt;&lt;/contributors&gt;&lt;titles&gt;&lt;title&gt;Official methods of analysis of the Association of Official Analytical Chemists.&lt;/title&gt;&lt;/titles&gt;&lt;edition&gt;11th&lt;/edition&gt;&lt;dates&gt;&lt;year&gt;1970&lt;/year&gt;&lt;/dates&gt;&lt;pub-location&gt;Washington, DC&lt;/pub-location&gt;&lt;publisher&gt;Association of Official Analytical Chemists.&lt;/publisher&gt;&lt;urls&gt;&lt;/urls&gt;&lt;/record&gt;&lt;/Cite&gt;&lt;/EndNote&gt;</w:instrText>
      </w:r>
      <w:r>
        <w:fldChar w:fldCharType="separate"/>
      </w:r>
      <w:r>
        <w:rPr>
          <w:noProof/>
        </w:rPr>
        <w:t>(Horwitz et al., 1970)</w:t>
      </w:r>
      <w:r>
        <w:fldChar w:fldCharType="end"/>
      </w:r>
      <w:r w:rsidRPr="00EC0E19">
        <w:t>.</w:t>
      </w:r>
      <w:r>
        <w:t xml:space="preserve"> </w:t>
      </w:r>
      <w:r w:rsidRPr="00EC0E19">
        <w:t xml:space="preserve">Total N content of </w:t>
      </w:r>
      <w:r>
        <w:t xml:space="preserve">vines and tubers </w:t>
      </w:r>
      <w:r w:rsidRPr="00EC0E19">
        <w:t>w</w:t>
      </w:r>
      <w:r>
        <w:t xml:space="preserve">as </w:t>
      </w:r>
      <w:r w:rsidRPr="00EC0E19">
        <w:t xml:space="preserve">calculated as the product of </w:t>
      </w:r>
      <w:r>
        <w:t xml:space="preserve">N concentration and dry weight biomass for each tissue respectively. Total plant N content </w:t>
      </w:r>
      <w:r w:rsidRPr="00EC0E19">
        <w:t>[</w:t>
      </w:r>
      <w:proofErr w:type="spellStart"/>
      <w:r w:rsidRPr="00EC0E19">
        <w:t>N</w:t>
      </w:r>
      <w:r w:rsidRPr="00CB7F9E">
        <w:rPr>
          <w:vertAlign w:val="subscript"/>
        </w:rPr>
        <w:t>Plant</w:t>
      </w:r>
      <w:proofErr w:type="spellEnd"/>
      <w:r w:rsidRPr="00EC0E19">
        <w:t xml:space="preserve">] (kg N </w:t>
      </w:r>
      <w:proofErr w:type="gramStart"/>
      <w:r w:rsidRPr="00EC0E19">
        <w:t>ha</w:t>
      </w:r>
      <w:r w:rsidRPr="00336092">
        <w:rPr>
          <w:vertAlign w:val="superscript"/>
        </w:rPr>
        <w:t>-1</w:t>
      </w:r>
      <w:proofErr w:type="gramEnd"/>
      <w:r w:rsidRPr="00EC0E19">
        <w:t>)</w:t>
      </w:r>
      <w:r>
        <w:t xml:space="preserve"> was calculated from </w:t>
      </w:r>
      <w:r>
        <w:lastRenderedPageBreak/>
        <w:t>the sum of tuber and vine N content. To</w:t>
      </w:r>
      <w:r w:rsidRPr="00EC0E19">
        <w:t xml:space="preserve">tal plant dry weight biomass [W] (Mg dry wt. </w:t>
      </w:r>
      <w:proofErr w:type="gramStart"/>
      <w:r w:rsidRPr="00EC0E19">
        <w:t>ha</w:t>
      </w:r>
      <w:r w:rsidRPr="00336092">
        <w:rPr>
          <w:vertAlign w:val="superscript"/>
        </w:rPr>
        <w:t>-</w:t>
      </w:r>
      <w:commentRangeStart w:id="60"/>
      <w:r w:rsidRPr="00336092">
        <w:rPr>
          <w:vertAlign w:val="superscript"/>
        </w:rPr>
        <w:t>1</w:t>
      </w:r>
      <w:commentRangeEnd w:id="60"/>
      <w:proofErr w:type="gramEnd"/>
      <w:r w:rsidR="00C00F51">
        <w:rPr>
          <w:rStyle w:val="CommentReference"/>
          <w:rFonts w:ascii="Palatino Linotype" w:eastAsia="SimSun" w:hAnsi="Palatino Linotype"/>
          <w:noProof/>
          <w:color w:val="000000"/>
          <w:lang w:eastAsia="zh-CN"/>
        </w:rPr>
        <w:commentReference w:id="60"/>
      </w:r>
      <w:r w:rsidRPr="00EC0E19">
        <w:t xml:space="preserve">) was </w:t>
      </w:r>
      <w:r>
        <w:t>calculated</w:t>
      </w:r>
      <w:r w:rsidRPr="00EC0E19">
        <w:t xml:space="preserve"> from the sum of</w:t>
      </w:r>
      <w:r>
        <w:t xml:space="preserve"> vine and tuber </w:t>
      </w:r>
      <w:r w:rsidRPr="00EC0E19">
        <w:t>dry weight biomass</w:t>
      </w:r>
      <w:r>
        <w:t>. Plant N concentration [%</w:t>
      </w:r>
      <w:proofErr w:type="spellStart"/>
      <w:r>
        <w:t>N</w:t>
      </w:r>
      <w:r>
        <w:rPr>
          <w:vertAlign w:val="subscript"/>
        </w:rPr>
        <w:t>Plant</w:t>
      </w:r>
      <w:proofErr w:type="spellEnd"/>
      <w:r>
        <w:t>] (</w:t>
      </w:r>
      <w:commentRangeStart w:id="61"/>
      <w:r>
        <w:t>g N 100 g</w:t>
      </w:r>
      <w:r>
        <w:rPr>
          <w:vertAlign w:val="superscript"/>
        </w:rPr>
        <w:t>-1</w:t>
      </w:r>
      <w:commentRangeEnd w:id="61"/>
      <w:r w:rsidR="00E73759">
        <w:rPr>
          <w:rStyle w:val="CommentReference"/>
          <w:rFonts w:ascii="Palatino Linotype" w:eastAsia="SimSun" w:hAnsi="Palatino Linotype"/>
          <w:noProof/>
          <w:color w:val="000000"/>
          <w:lang w:eastAsia="zh-CN"/>
        </w:rPr>
        <w:commentReference w:id="61"/>
      </w:r>
      <w:r>
        <w:t xml:space="preserve">) was calculated as the ratio of </w:t>
      </w:r>
      <w:proofErr w:type="spellStart"/>
      <w:r>
        <w:t>N</w:t>
      </w:r>
      <w:r>
        <w:rPr>
          <w:vertAlign w:val="subscript"/>
        </w:rPr>
        <w:t>Plant</w:t>
      </w:r>
      <w:proofErr w:type="spellEnd"/>
      <w:r>
        <w:t xml:space="preserve"> to W.</w:t>
      </w:r>
    </w:p>
    <w:p w14:paraId="3B03D98A" w14:textId="3195EE40" w:rsidR="00E072BF" w:rsidRDefault="00E072BF" w:rsidP="00E072BF">
      <w:pPr>
        <w:pStyle w:val="Body"/>
      </w:pPr>
      <w:r w:rsidRPr="001C4771">
        <w:t>Whole-plant samples were</w:t>
      </w:r>
      <w:r>
        <w:t xml:space="preserve"> also</w:t>
      </w:r>
      <w:r w:rsidRPr="001C4771">
        <w:t xml:space="preserve"> regularly collected during the period of late-May to early-September</w:t>
      </w:r>
      <w:r>
        <w:t xml:space="preserve"> </w:t>
      </w:r>
      <w:r w:rsidRPr="00DA5F05">
        <w:t>(</w:t>
      </w:r>
      <w:r w:rsidRPr="00DA5F05">
        <w:fldChar w:fldCharType="begin"/>
      </w:r>
      <w:r w:rsidRPr="00DA5F05">
        <w:instrText xml:space="preserve"> REF _Ref78280041 \h  \* MERGEFORMAT </w:instrText>
      </w:r>
      <w:r w:rsidRPr="00DA5F05">
        <w:fldChar w:fldCharType="separate"/>
      </w:r>
      <w:r w:rsidR="00963AD9" w:rsidRPr="00963AD9">
        <w:t xml:space="preserve">Table </w:t>
      </w:r>
      <w:r w:rsidR="00963AD9" w:rsidRPr="00963AD9">
        <w:rPr>
          <w:noProof/>
        </w:rPr>
        <w:t>4</w:t>
      </w:r>
      <w:r w:rsidRPr="00DA5F05">
        <w:fldChar w:fldCharType="end"/>
      </w:r>
      <w:r w:rsidRPr="00DA5F05">
        <w:t>).</w:t>
      </w:r>
      <w:r w:rsidRPr="001C4771">
        <w:t xml:space="preserve"> Two to three plants were harvested from each plot on four to six dates each year with vines, roots, and tubers</w:t>
      </w:r>
      <w:r>
        <w:t xml:space="preserve"> each measured separately</w:t>
      </w:r>
      <w:r w:rsidRPr="001C4771">
        <w:t>. Dry weight biomass, N concentration, and N content for vines and tubers were determined for these in-season plant tissue samples using the methods described above</w:t>
      </w:r>
      <w:r>
        <w:t xml:space="preserve">. Calculations for W, </w:t>
      </w:r>
      <w:proofErr w:type="spellStart"/>
      <w:r>
        <w:t>N</w:t>
      </w:r>
      <w:r>
        <w:rPr>
          <w:vertAlign w:val="subscript"/>
        </w:rPr>
        <w:t>Plant</w:t>
      </w:r>
      <w:proofErr w:type="spellEnd"/>
      <w:r>
        <w:t>, and %</w:t>
      </w:r>
      <w:proofErr w:type="spellStart"/>
      <w:r>
        <w:t>N</w:t>
      </w:r>
      <w:r>
        <w:rPr>
          <w:vertAlign w:val="subscript"/>
        </w:rPr>
        <w:t>Plant</w:t>
      </w:r>
      <w:proofErr w:type="spellEnd"/>
      <w:r>
        <w:t xml:space="preserve"> were the same as methods previously described above.</w:t>
      </w:r>
    </w:p>
    <w:p w14:paraId="76F7ABB7" w14:textId="77777777" w:rsidR="00E072BF" w:rsidRPr="0025794C" w:rsidRDefault="00E072BF" w:rsidP="00E072BF">
      <w:pPr>
        <w:pStyle w:val="Heading3"/>
      </w:pPr>
      <w:r>
        <w:t>Previously Published Data – Belgium, Argentina, and Canada</w:t>
      </w:r>
    </w:p>
    <w:p w14:paraId="7E96AB44" w14:textId="77777777" w:rsidR="00E072BF" w:rsidRDefault="00E072BF" w:rsidP="00E072BF">
      <w:pPr>
        <w:pStyle w:val="Body"/>
      </w:pPr>
      <w:r>
        <w:t xml:space="preserve">Experimental data reported in two previous studies,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and </w:t>
      </w:r>
      <w:r>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w:t>
      </w:r>
      <w:r>
        <w:fldChar w:fldCharType="end"/>
      </w:r>
      <w:r>
        <w:t xml:space="preserve">, were included in the analysis conducted for the present study. The data from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comprises two separate experimental data sets from Argentina </w:t>
      </w:r>
      <w:r>
        <w:fldChar w:fldCharType="begin"/>
      </w:r>
      <w:r>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Pr>
          <w:noProof/>
        </w:rPr>
        <w:t>(Giletto &amp; Echeverría, 2015)</w:t>
      </w:r>
      <w:r>
        <w:fldChar w:fldCharType="end"/>
      </w:r>
      <w:r>
        <w:t xml:space="preserve"> and Canada </w:t>
      </w:r>
      <w:r>
        <w:fldChar w:fldCharType="begin">
          <w:fldData xml:space="preserve">PEVuZE5vdGU+PENpdGU+PEF1dGhvcj5Cw6lsYW5nZXI8L0F1dGhvcj48WWVhcj4yMDAwPC9ZZWFy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</w:fldData>
        </w:fldChar>
      </w:r>
      <w:r>
        <w:instrText xml:space="preserve"> ADDIN EN.CITE </w:instrText>
      </w:r>
      <w:r>
        <w:fldChar w:fldCharType="begin">
          <w:fldData xml:space="preserve">PEVuZE5vdGU+PENpdGU+PEF1dGhvcj5Cw6lsYW5nZXI8L0F1dGhvcj48WWVhcj4yMDAwPC9ZZWFy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</w:fldData>
        </w:fldChar>
      </w:r>
      <w:r>
        <w:instrText xml:space="preserve"> ADDIN EN.CITE.DATA </w:instrText>
      </w:r>
      <w:r>
        <w:fldChar w:fldCharType="end"/>
      </w:r>
      <w:r>
        <w:fldChar w:fldCharType="separate"/>
      </w:r>
      <w:r>
        <w:rPr>
          <w:noProof/>
        </w:rPr>
        <w:t>(Bélanger et al., 2000, 2001a, 2001b)</w:t>
      </w:r>
      <w:r>
        <w:fldChar w:fldCharType="end"/>
      </w:r>
      <w:r>
        <w:t xml:space="preserve">. </w:t>
      </w:r>
      <w:r w:rsidRPr="0001152D">
        <w:t xml:space="preserve">All data from the </w:t>
      </w:r>
      <w:r w:rsidRPr="0001152D">
        <w:fldChar w:fldCharType="begin"/>
      </w:r>
      <w:r w:rsidRPr="0001152D">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01152D">
        <w:fldChar w:fldCharType="separate"/>
      </w:r>
      <w:r w:rsidRPr="0001152D">
        <w:t>Giletto et al. (2020)</w:t>
      </w:r>
      <w:r w:rsidRPr="0001152D">
        <w:fldChar w:fldCharType="end"/>
      </w:r>
      <w:r w:rsidRPr="0001152D">
        <w:t xml:space="preserve"> study used in the present analysis was included in this previous publication.</w:t>
      </w:r>
    </w:p>
    <w:p w14:paraId="75354975" w14:textId="50C5FC63" w:rsidR="00E072BF" w:rsidRDefault="00E072BF" w:rsidP="00E072BF">
      <w:pPr>
        <w:pStyle w:val="Body"/>
      </w:pPr>
      <w:r w:rsidRPr="0001152D">
        <w:t xml:space="preserve">In the Canadian study, two varieties (Russet Burbank and </w:t>
      </w:r>
      <w:proofErr w:type="spellStart"/>
      <w:r w:rsidRPr="0001152D">
        <w:t>Shepody</w:t>
      </w:r>
      <w:proofErr w:type="spellEnd"/>
      <w:r w:rsidRPr="0001152D">
        <w:t>) and four N fertilization rates (0, 50, 100, and 250 kg ha</w:t>
      </w:r>
      <w:r w:rsidRPr="00D46F40">
        <w:rPr>
          <w:vertAlign w:val="superscript"/>
        </w:rPr>
        <w:t>-1</w:t>
      </w:r>
      <w:r w:rsidRPr="0001152D">
        <w:t xml:space="preserve">) were evaluated under </w:t>
      </w:r>
      <w:r>
        <w:t xml:space="preserve">irrigated and </w:t>
      </w:r>
      <w:r w:rsidRPr="0001152D">
        <w:t xml:space="preserve">non-water limiting conditions with each variety having </w:t>
      </w:r>
      <w:r>
        <w:t>four</w:t>
      </w:r>
      <w:r w:rsidRPr="0001152D">
        <w:t xml:space="preserve"> site-years of experimental data and 10 sampling dates per site</w:t>
      </w:r>
      <w:ins w:id="62" w:author="Brian Bohman" w:date="2021-08-25T10:57:00Z">
        <w:r w:rsidR="00BB7AC2">
          <w:t>-</w:t>
        </w:r>
      </w:ins>
      <w:del w:id="63" w:author="Brian Bohman" w:date="2021-08-25T10:57:00Z">
        <w:r w:rsidRPr="0001152D" w:rsidDel="00BB7AC2">
          <w:delText xml:space="preserve"> </w:delText>
        </w:r>
      </w:del>
      <w:r w:rsidRPr="0001152D">
        <w:t xml:space="preserve">year </w:t>
      </w:r>
      <w:r w:rsidRPr="00DA5F05">
        <w:t>(</w:t>
      </w:r>
      <w:commentRangeStart w:id="64"/>
      <w:r w:rsidRPr="00DA5F05">
        <w:fldChar w:fldCharType="begin"/>
      </w:r>
      <w:r w:rsidRPr="00DA5F05">
        <w:instrText xml:space="preserve"> REF _Ref78279859 \h  \* MERGEFORMAT </w:instrText>
      </w:r>
      <w:r w:rsidRPr="00DA5F05">
        <w:fldChar w:fldCharType="separate"/>
      </w:r>
      <w:r w:rsidR="00963AD9" w:rsidRPr="005F07EF">
        <w:t xml:space="preserve">Table </w:t>
      </w:r>
      <w:r w:rsidR="00963AD9">
        <w:t>1</w:t>
      </w:r>
      <w:r w:rsidRPr="00DA5F05">
        <w:fldChar w:fldCharType="end"/>
      </w:r>
      <w:commentRangeEnd w:id="64"/>
      <w:r w:rsidR="00BB7AC2">
        <w:rPr>
          <w:rStyle w:val="CommentReference"/>
          <w:rFonts w:ascii="Palatino Linotype" w:eastAsia="SimSun" w:hAnsi="Palatino Linotype"/>
          <w:noProof/>
          <w:color w:val="000000"/>
          <w:lang w:eastAsia="zh-CN"/>
        </w:rPr>
        <w:commentReference w:id="64"/>
      </w:r>
      <w:r w:rsidRPr="00DA5F05">
        <w:t>).</w:t>
      </w:r>
      <w:r w:rsidRPr="0001152D">
        <w:t xml:space="preserve"> </w:t>
      </w:r>
      <w:r>
        <w:t xml:space="preserve">These experiments were conducted in the upper St. John River Valley of New Brunswick. The soil texture for these experiments was classified as either loam or clay loam with organic matter content ranging from 2.6 to 3.0%. During the period from May to October, </w:t>
      </w:r>
      <w:r w:rsidRPr="00233868">
        <w:t>the average temperature ranged from 14 to 19 °C</w:t>
      </w:r>
      <w:r>
        <w:t xml:space="preserve"> </w:t>
      </w:r>
      <w:r w:rsidRPr="00233868">
        <w:t>while the cumulative rainfall ranged from 186 to 243mm.</w:t>
      </w:r>
    </w:p>
    <w:p w14:paraId="18501427" w14:textId="6DDC3546" w:rsidR="00E072BF" w:rsidRPr="0001152D" w:rsidRDefault="00E072BF" w:rsidP="00E072BF">
      <w:pPr>
        <w:pStyle w:val="Body"/>
      </w:pPr>
      <w:r w:rsidRPr="0001152D">
        <w:lastRenderedPageBreak/>
        <w:t xml:space="preserve">In the Argentina study, five varieties (Bannock Russet, Gem Russet, Innovator, </w:t>
      </w:r>
      <w:proofErr w:type="spellStart"/>
      <w:r w:rsidRPr="0001152D">
        <w:t>Markies</w:t>
      </w:r>
      <w:proofErr w:type="spellEnd"/>
      <w:r w:rsidRPr="0001152D">
        <w:t xml:space="preserve"> Russet, and Umatilla Russet) and four N fertilization rate (0, 80, 150, </w:t>
      </w:r>
      <w:ins w:id="65" w:author="Brian Bohman" w:date="2021-08-25T10:57:00Z">
        <w:r w:rsidR="00BB7AC2">
          <w:t xml:space="preserve">and </w:t>
        </w:r>
      </w:ins>
      <w:r w:rsidRPr="0001152D">
        <w:t>250 kg N ha</w:t>
      </w:r>
      <w:r w:rsidRPr="00D46F40">
        <w:rPr>
          <w:vertAlign w:val="superscript"/>
        </w:rPr>
        <w:t>-1</w:t>
      </w:r>
      <w:r w:rsidRPr="0001152D">
        <w:t xml:space="preserve">) were each evaluated under </w:t>
      </w:r>
      <w:r>
        <w:t xml:space="preserve">irrigated and </w:t>
      </w:r>
      <w:r w:rsidRPr="0001152D">
        <w:t xml:space="preserve">non-water limiting conditions for between </w:t>
      </w:r>
      <w:r>
        <w:t>two</w:t>
      </w:r>
      <w:r w:rsidRPr="0001152D">
        <w:t xml:space="preserve"> </w:t>
      </w:r>
      <w:r>
        <w:t>and</w:t>
      </w:r>
      <w:r w:rsidRPr="0001152D">
        <w:t xml:space="preserve"> </w:t>
      </w:r>
      <w:r>
        <w:t>four</w:t>
      </w:r>
      <w:r w:rsidRPr="0001152D">
        <w:t xml:space="preserve"> site-years with between </w:t>
      </w:r>
      <w:r>
        <w:t>four</w:t>
      </w:r>
      <w:r w:rsidRPr="0001152D">
        <w:t xml:space="preserve"> </w:t>
      </w:r>
      <w:r>
        <w:t>and</w:t>
      </w:r>
      <w:r w:rsidRPr="0001152D">
        <w:t xml:space="preserve"> </w:t>
      </w:r>
      <w:r>
        <w:t>five</w:t>
      </w:r>
      <w:r w:rsidRPr="0001152D">
        <w:t xml:space="preserve"> sampling dates per site year </w:t>
      </w:r>
      <w:r w:rsidRPr="00DA5F05">
        <w:t>(</w:t>
      </w:r>
      <w:r w:rsidRPr="00DA5F05">
        <w:fldChar w:fldCharType="begin"/>
      </w:r>
      <w:r w:rsidRPr="00DA5F05">
        <w:instrText xml:space="preserve"> REF _Ref78279859 \h  \* MERGEFORMAT </w:instrText>
      </w:r>
      <w:r w:rsidRPr="00DA5F05">
        <w:fldChar w:fldCharType="separate"/>
      </w:r>
      <w:r w:rsidR="00963AD9" w:rsidRPr="005F07EF">
        <w:t xml:space="preserve">Table </w:t>
      </w:r>
      <w:r w:rsidR="00963AD9">
        <w:t>1</w:t>
      </w:r>
      <w:r w:rsidRPr="00DA5F05">
        <w:fldChar w:fldCharType="end"/>
      </w:r>
      <w:r w:rsidRPr="00DA5F05">
        <w:t xml:space="preserve">). </w:t>
      </w:r>
      <w:r>
        <w:t xml:space="preserve">These experiments were conducted in </w:t>
      </w:r>
      <w:proofErr w:type="spellStart"/>
      <w:r w:rsidRPr="00233868">
        <w:t>Balcarce</w:t>
      </w:r>
      <w:proofErr w:type="spellEnd"/>
      <w:r w:rsidRPr="00233868">
        <w:t xml:space="preserve"> in the province of Buenos Aires</w:t>
      </w:r>
      <w:r>
        <w:t xml:space="preserve">. The soil texture for these experiments was classified as loam with organic matter content ranging from 4.2 to 5.2%. During the period from October to March, </w:t>
      </w:r>
      <w:r w:rsidRPr="00DD0287">
        <w:t>the average temperature ranged from 17 to 19°C, the cumulative rainfall ranged from 385 to 587mm</w:t>
      </w:r>
      <w:r w:rsidRPr="0001152D">
        <w:t>.</w:t>
      </w:r>
    </w:p>
    <w:p w14:paraId="5321DF61" w14:textId="15DFCBED" w:rsidR="00E072BF" w:rsidRPr="0001152D" w:rsidRDefault="00E072BF" w:rsidP="00E072BF">
      <w:pPr>
        <w:pStyle w:val="Body"/>
      </w:pPr>
      <w:r w:rsidRPr="0001152D">
        <w:t xml:space="preserve">The data from </w:t>
      </w:r>
      <w:r w:rsidRPr="0001152D">
        <w:fldChar w:fldCharType="begin"/>
      </w:r>
      <w:r w:rsidRPr="0001152D">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1152D">
        <w:fldChar w:fldCharType="separate"/>
      </w:r>
      <w:r w:rsidRPr="0001152D">
        <w:t>Ben Abdallah et al. (2016)</w:t>
      </w:r>
      <w:r w:rsidRPr="0001152D">
        <w:fldChar w:fldCharType="end"/>
      </w:r>
      <w:r w:rsidRPr="0001152D">
        <w:t xml:space="preserve"> represents multiple experimental data set from Belgium. Only a portion of the data from the </w:t>
      </w:r>
      <w:r w:rsidRPr="0001152D">
        <w:fldChar w:fldCharType="begin"/>
      </w:r>
      <w:r w:rsidRPr="0001152D">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1152D">
        <w:fldChar w:fldCharType="separate"/>
      </w:r>
      <w:r w:rsidRPr="0001152D">
        <w:t>Ben Abdallah et al. (2016)</w:t>
      </w:r>
      <w:r w:rsidRPr="0001152D">
        <w:fldChar w:fldCharType="end"/>
      </w:r>
      <w:r w:rsidRPr="0001152D">
        <w:t xml:space="preserve"> study used in the present analysis was included in this previous publication – while the dry weight biomass data were previously reported, the </w:t>
      </w:r>
      <w:ins w:id="66" w:author="Brian Bohman" w:date="2021-08-25T10:57:00Z">
        <w:r w:rsidR="003472C7">
          <w:t>N</w:t>
        </w:r>
      </w:ins>
      <w:del w:id="67" w:author="Brian Bohman" w:date="2021-08-25T10:57:00Z">
        <w:r w:rsidRPr="0001152D" w:rsidDel="003472C7">
          <w:delText>nitrogen</w:delText>
        </w:r>
      </w:del>
      <w:r w:rsidRPr="0001152D">
        <w:t xml:space="preserve"> concentration data from the </w:t>
      </w:r>
      <w:r w:rsidRPr="0001152D">
        <w:fldChar w:fldCharType="begin"/>
      </w:r>
      <w:r w:rsidRPr="0001152D">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1152D">
        <w:fldChar w:fldCharType="separate"/>
      </w:r>
      <w:r w:rsidRPr="0001152D">
        <w:t>Ben Abdallah et al. (2016)</w:t>
      </w:r>
      <w:r w:rsidRPr="0001152D">
        <w:fldChar w:fldCharType="end"/>
      </w:r>
      <w:r w:rsidRPr="0001152D">
        <w:t xml:space="preserve"> experiment is reported for the first time in this </w:t>
      </w:r>
      <w:r>
        <w:t>work</w:t>
      </w:r>
      <w:r w:rsidRPr="0001152D">
        <w:t>.</w:t>
      </w:r>
    </w:p>
    <w:p w14:paraId="55836374" w14:textId="73F66ABE" w:rsidR="00E072BF" w:rsidRPr="0001152D" w:rsidRDefault="00E072BF" w:rsidP="00E072BF">
      <w:pPr>
        <w:pStyle w:val="Body"/>
      </w:pPr>
      <w:r w:rsidRPr="0001152D">
        <w:t>In the Belgium studies, three to six N rates (ranging from 0 to 250 kg N ha-1) were evaluated for two varieties (</w:t>
      </w:r>
      <w:proofErr w:type="spellStart"/>
      <w:r w:rsidRPr="0001152D">
        <w:t>Bintje</w:t>
      </w:r>
      <w:proofErr w:type="spellEnd"/>
      <w:r w:rsidRPr="0001152D">
        <w:t xml:space="preserve"> and Charlotte) for 17 and 7 site-years, respectively, with </w:t>
      </w:r>
      <w:r>
        <w:t>between</w:t>
      </w:r>
      <w:r w:rsidRPr="0001152D">
        <w:t xml:space="preserve"> </w:t>
      </w:r>
      <w:r>
        <w:t>one</w:t>
      </w:r>
      <w:r w:rsidRPr="0001152D">
        <w:t xml:space="preserve"> </w:t>
      </w:r>
      <w:r>
        <w:t>and</w:t>
      </w:r>
      <w:r w:rsidRPr="0001152D">
        <w:t xml:space="preserve"> </w:t>
      </w:r>
      <w:r>
        <w:t>eight</w:t>
      </w:r>
      <w:r w:rsidRPr="0001152D">
        <w:t xml:space="preserve"> sampling dates per site year</w:t>
      </w:r>
      <w:r w:rsidRPr="00DA5F05">
        <w:t xml:space="preserve"> (</w:t>
      </w:r>
      <w:r w:rsidRPr="00DA5F05">
        <w:fldChar w:fldCharType="begin"/>
      </w:r>
      <w:r w:rsidRPr="00DA5F05">
        <w:instrText xml:space="preserve"> REF _Ref78279859 \h  \* MERGEFORMAT </w:instrText>
      </w:r>
      <w:r w:rsidRPr="00DA5F05">
        <w:fldChar w:fldCharType="separate"/>
      </w:r>
      <w:r w:rsidR="00963AD9" w:rsidRPr="005F07EF">
        <w:t xml:space="preserve">Table </w:t>
      </w:r>
      <w:r w:rsidR="00963AD9">
        <w:t>1</w:t>
      </w:r>
      <w:r w:rsidRPr="00DA5F05">
        <w:fldChar w:fldCharType="end"/>
      </w:r>
      <w:r w:rsidRPr="00DA5F05">
        <w:t xml:space="preserve">). </w:t>
      </w:r>
      <w:r>
        <w:t>These experiments were conducted in various regions across Belgium. The soil texture for these experiments was classified as loam, sandy loam, silt loam, or silty clay loam with organic matter content ranging from 1.3 to 2.6%. During the period from April to August, the cumulative rainfall ranged from 289 to 458mm</w:t>
      </w:r>
      <w:r w:rsidRPr="0001152D">
        <w:t>.</w:t>
      </w:r>
    </w:p>
    <w:p w14:paraId="01C0B0D9" w14:textId="77777777" w:rsidR="00E072BF" w:rsidRPr="00485C2E" w:rsidRDefault="00E072BF" w:rsidP="00E072BF">
      <w:pPr>
        <w:pStyle w:val="Heading2"/>
      </w:pPr>
      <w:r w:rsidRPr="00DB6487">
        <w:t>Statistical Methods</w:t>
      </w:r>
    </w:p>
    <w:p w14:paraId="073218AF" w14:textId="77777777" w:rsidR="00E072BF" w:rsidRDefault="00E072BF" w:rsidP="00E072BF">
      <w:pPr>
        <w:pStyle w:val="Body"/>
      </w:pPr>
      <w:r>
        <w:t xml:space="preserve">Based on the general approach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this study implemented a Bayesian hierarchical framework to infer CNDC parameters for each location and variety within </w:t>
      </w:r>
      <w:r>
        <w:lastRenderedPageBreak/>
        <w:t xml:space="preserve">location, assess the uncertainty in model parameters and </w:t>
      </w:r>
      <w:r>
        <w:rPr>
          <w:szCs w:val="18"/>
        </w:rPr>
        <w:t>%N</w:t>
      </w:r>
      <w:r>
        <w:rPr>
          <w:szCs w:val="18"/>
          <w:vertAlign w:val="subscript"/>
        </w:rPr>
        <w:t>c</w:t>
      </w:r>
      <w:r>
        <w:t>, and compare fitted CNDCs across the effects of location and variety.</w:t>
      </w:r>
    </w:p>
    <w:p w14:paraId="27E997B7" w14:textId="5DC726DE" w:rsidR="00E072BF" w:rsidRDefault="00E072BF" w:rsidP="00E072BF">
      <w:pPr>
        <w:pStyle w:val="Body"/>
      </w:pPr>
      <w:r>
        <w:t>In summary, this statistical approach uses the entire set of experimental data</w:t>
      </w:r>
      <w:r w:rsidRPr="00DA5F05">
        <w:t xml:space="preserve"> (</w:t>
      </w:r>
      <w:r w:rsidRPr="00DA5F05">
        <w:fldChar w:fldCharType="begin"/>
      </w:r>
      <w:r w:rsidRPr="00DA5F05">
        <w:instrText xml:space="preserve"> REF _Ref78281013 \h  \* MERGEFORMAT </w:instrText>
      </w:r>
      <w:r w:rsidRPr="00DA5F05">
        <w:fldChar w:fldCharType="separate"/>
      </w:r>
      <w:r w:rsidR="00963AD9" w:rsidRPr="00E87FBC">
        <w:t xml:space="preserve">Figure </w:t>
      </w:r>
      <w:r w:rsidR="00963AD9">
        <w:rPr>
          <w:noProof/>
        </w:rPr>
        <w:t>1</w:t>
      </w:r>
      <w:r w:rsidRPr="00DA5F05">
        <w:fldChar w:fldCharType="end"/>
      </w:r>
      <w:r w:rsidRPr="00DA5F05">
        <w:t xml:space="preserve">a) </w:t>
      </w:r>
      <w:r>
        <w:t xml:space="preserve">and does not require any preliminary or intermediary statistical analysis. At the level of each experimental sampling date, </w:t>
      </w:r>
      <w:commentRangeStart w:id="68"/>
      <w:r>
        <w:t>a linear-plateau curve is fit for biomass as a function of N concentration</w:t>
      </w:r>
      <w:commentRangeEnd w:id="68"/>
      <w:r w:rsidR="005B5781">
        <w:rPr>
          <w:rStyle w:val="CommentReference"/>
          <w:rFonts w:ascii="Palatino Linotype" w:eastAsia="SimSun" w:hAnsi="Palatino Linotype"/>
          <w:noProof/>
          <w:color w:val="000000"/>
          <w:lang w:eastAsia="zh-CN"/>
        </w:rPr>
        <w:commentReference w:id="68"/>
      </w:r>
      <w:r>
        <w:t xml:space="preserve"> </w:t>
      </w:r>
      <w:r w:rsidRPr="00DA5F05">
        <w:t>(</w:t>
      </w:r>
      <w:r w:rsidRPr="00DA5F05">
        <w:fldChar w:fldCharType="begin"/>
      </w:r>
      <w:r w:rsidRPr="00DA5F05">
        <w:instrText xml:space="preserve"> REF _Ref78281013 \h  \* MERGEFORMAT </w:instrText>
      </w:r>
      <w:r w:rsidRPr="00DA5F05">
        <w:fldChar w:fldCharType="separate"/>
      </w:r>
      <w:r w:rsidR="00963AD9" w:rsidRPr="00E87FBC">
        <w:t xml:space="preserve">Figure </w:t>
      </w:r>
      <w:r w:rsidR="00963AD9">
        <w:rPr>
          <w:noProof/>
        </w:rPr>
        <w:t>1</w:t>
      </w:r>
      <w:r w:rsidRPr="00DA5F05">
        <w:fldChar w:fldCharType="end"/>
      </w:r>
      <w:r w:rsidRPr="00DA5F05">
        <w:t>b)</w:t>
      </w:r>
      <w:r>
        <w:t xml:space="preserve"> and the join point of the linear-plateau curve is used to define the </w:t>
      </w:r>
      <w:r>
        <w:rPr>
          <w:szCs w:val="18"/>
        </w:rPr>
        <w:t>%N</w:t>
      </w:r>
      <w:r>
        <w:rPr>
          <w:szCs w:val="18"/>
          <w:vertAlign w:val="subscript"/>
        </w:rPr>
        <w:t>c</w:t>
      </w:r>
      <w:r>
        <w:t xml:space="preserve">. Simultaneously, a negative exponential curve (i.e., CNDC) is fit across all experimental sampling dates for a given effect level of the hierarchical model (e.g., location, variety) where the critical point of each linear-plateau curve lies exactly upon the negative exponential </w:t>
      </w:r>
      <w:r w:rsidRPr="00DA5F05">
        <w:t>curve (</w:t>
      </w:r>
      <w:r w:rsidRPr="00DA5F05">
        <w:fldChar w:fldCharType="begin"/>
      </w:r>
      <w:r w:rsidRPr="00DA5F05">
        <w:instrText xml:space="preserve"> REF _Ref78281013 \h  \* MERGEFORMAT </w:instrText>
      </w:r>
      <w:r w:rsidRPr="00DA5F05">
        <w:fldChar w:fldCharType="separate"/>
      </w:r>
      <w:r w:rsidR="00963AD9" w:rsidRPr="00E87FBC">
        <w:t xml:space="preserve">Figure </w:t>
      </w:r>
      <w:r w:rsidR="00963AD9">
        <w:rPr>
          <w:noProof/>
        </w:rPr>
        <w:t>1</w:t>
      </w:r>
      <w:r w:rsidRPr="00DA5F05">
        <w:fldChar w:fldCharType="end"/>
      </w:r>
      <w:r w:rsidRPr="00DA5F05">
        <w:t>b).</w:t>
      </w:r>
      <w:r>
        <w:t xml:space="preserve"> In this manner, the linear-plateau curve fitted for any given date is influenced by the data from all other experimental sampling dates through the fitting of the negative exponential curve. In comparison, the conventional statistical approach fits a negative exponential curve to the subset of critical </w:t>
      </w:r>
      <w:r w:rsidRPr="00DA5F05">
        <w:t>points (</w:t>
      </w:r>
      <w:r w:rsidRPr="00DA5F05">
        <w:fldChar w:fldCharType="begin"/>
      </w:r>
      <w:r w:rsidRPr="00DA5F05">
        <w:instrText xml:space="preserve"> REF _Ref78281013 \h  \* MERGEFORMAT </w:instrText>
      </w:r>
      <w:r w:rsidRPr="00DA5F05">
        <w:fldChar w:fldCharType="separate"/>
      </w:r>
      <w:r w:rsidR="00963AD9" w:rsidRPr="00E87FBC">
        <w:t xml:space="preserve">Figure </w:t>
      </w:r>
      <w:r w:rsidR="00963AD9">
        <w:rPr>
          <w:noProof/>
        </w:rPr>
        <w:t>1</w:t>
      </w:r>
      <w:r w:rsidRPr="00DA5F05">
        <w:fldChar w:fldCharType="end"/>
      </w:r>
      <w:r w:rsidRPr="00DA5F05">
        <w:t>c)</w:t>
      </w:r>
      <w:r>
        <w:t xml:space="preserve"> which are identified via an intermediate statistical analysis (i.e., ANOVA and protected multiple comparisons).</w:t>
      </w:r>
    </w:p>
    <w:p w14:paraId="476E0C6A" w14:textId="4BA2C64D" w:rsidR="00E072BF" w:rsidRPr="00DA5F05" w:rsidRDefault="00E072BF" w:rsidP="00E072BF">
      <w:pPr>
        <w:pStyle w:val="Body"/>
      </w:pPr>
      <w:r>
        <w:t xml:space="preserve">The Bayesian hierarchical framework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was extended to explicitly include E and G interactions within the fitted model. This was implemented through the nesting of experimental data according to </w:t>
      </w:r>
      <w:r w:rsidRPr="00A61F95">
        <w:t>location</w:t>
      </w:r>
      <w:r>
        <w:t xml:space="preserve"> and variety within location and the linear-plateau curve fitted for each experimental sampling date can be pooled at various nested levels of location or variety within </w:t>
      </w:r>
      <w:r w:rsidRPr="00DA5F05">
        <w:t>location (</w:t>
      </w:r>
      <w:r w:rsidRPr="00DA5F05">
        <w:fldChar w:fldCharType="begin"/>
      </w:r>
      <w:r w:rsidRPr="00DA5F05">
        <w:instrText xml:space="preserve"> REF _Ref78281175 \h  \* MERGEFORMAT </w:instrText>
      </w:r>
      <w:r w:rsidRPr="00DA5F05">
        <w:fldChar w:fldCharType="separate"/>
      </w:r>
      <w:r w:rsidR="00963AD9">
        <w:t xml:space="preserve">Figure </w:t>
      </w:r>
      <w:r w:rsidR="00963AD9">
        <w:rPr>
          <w:noProof/>
        </w:rPr>
        <w:t>2</w:t>
      </w:r>
      <w:r w:rsidRPr="00DA5F05">
        <w:fldChar w:fldCharType="end"/>
      </w:r>
      <w:r w:rsidRPr="00DA5F05">
        <w:t>).</w:t>
      </w:r>
    </w:p>
    <w:p w14:paraId="63DF1C8A" w14:textId="77777777" w:rsidR="00E072BF" w:rsidRDefault="00E072BF" w:rsidP="00E072BF">
      <w:pPr>
        <w:pStyle w:val="Body"/>
      </w:pPr>
      <w:r>
        <w:t xml:space="preserve">Using </w:t>
      </w:r>
      <w:r w:rsidRPr="00E13A5A">
        <w:rPr>
          <w:i/>
          <w:iCs/>
        </w:rPr>
        <w:t>R</w:t>
      </w:r>
      <w:r>
        <w:t xml:space="preserve"> </w:t>
      </w:r>
      <w:r>
        <w:fldChar w:fldCharType="begin"/>
      </w:r>
      <w:r>
        <w:instrText xml:space="preserve"> ADDIN EN.CITE &lt;EndNote&gt;&lt;Cite&gt;&lt;Author&gt;R Core Team&lt;/Author&gt;&lt;Year&gt;2021&lt;/Year&gt;&lt;RecNum&gt;1749&lt;/RecNum&gt;&lt;DisplayText&gt;(R Core Team, 2021a)&lt;/DisplayText&gt;&lt;record&gt;&lt;rec-number&gt;1749&lt;/rec-number&gt;&lt;foreign-keys&gt;&lt;key app="EN" db-id="sszpfv5zm0wprde2r5bvw2wpdezsax0e9spx" timestamp="1569856792"&gt;1749&lt;/key&gt;&lt;/foreign-keys&gt;&lt;ref-type name="Computer Program"&gt;9&lt;/ref-type&gt;&lt;contributors&gt;&lt;authors&gt;&lt;author&gt;R Core Team,&lt;/author&gt;&lt;/authors&gt;&lt;/contributors&gt;&lt;titles&gt;&lt;title&gt;R: A language and environment for statistical computing.&lt;/title&gt;&lt;/titles&gt;&lt;dates&gt;&lt;year&gt;2021&lt;/year&gt;&lt;/dates&gt;&lt;pub-location&gt;Vienna, Austria&lt;/pub-location&gt;&lt;publisher&gt;R Foundation for Statistical Computing&lt;/publisher&gt;&lt;urls&gt;&lt;related-urls&gt;&lt;url&gt;https://www.R-project.org/&lt;/url&gt;&lt;/related-urls&gt;&lt;/urls&gt;&lt;/record&gt;&lt;/Cite&gt;&lt;/EndNote&gt;</w:instrText>
      </w:r>
      <w:r>
        <w:fldChar w:fldCharType="separate"/>
      </w:r>
      <w:r>
        <w:rPr>
          <w:noProof/>
        </w:rPr>
        <w:t>(R Core Team, 2021a)</w:t>
      </w:r>
      <w:r>
        <w:fldChar w:fldCharType="end"/>
      </w:r>
      <w:r>
        <w:t xml:space="preserve">, the </w:t>
      </w:r>
      <w:r>
        <w:rPr>
          <w:i/>
          <w:iCs/>
        </w:rPr>
        <w:t>brms</w:t>
      </w:r>
      <w:r>
        <w:t xml:space="preserve"> package </w:t>
      </w:r>
      <w:r>
        <w:fldChar w:fldCharType="begin"/>
      </w:r>
      <w:r>
        <w:instrText xml:space="preserve"> ADDIN EN.CITE &lt;EndNote&gt;&lt;Cite&gt;&lt;Author&gt;Bürkner&lt;/Author&gt;&lt;Year&gt;2017&lt;/Year&gt;&lt;RecNum&gt;2692&lt;/RecNum&gt;&lt;DisplayText&gt;(Bürkner, 2017, 2018)&lt;/DisplayText&gt;&lt;record&gt;&lt;rec-number&gt;2692&lt;/rec-number&gt;&lt;foreign-keys&gt;&lt;key app="EN" db-id="sszpfv5zm0wprde2r5bvw2wpdezsax0e9spx" timestamp="1615131475"&gt;2692&lt;/key&gt;&lt;/foreign-keys&gt;&lt;ref-type name="Journal Article"&gt;17&lt;/ref-type&gt;&lt;contributors&gt;&lt;authors&gt;&lt;author&gt;Bürkner, Paul-Christian&lt;/author&gt;&lt;/authors&gt;&lt;/contributors&gt;&lt;titles&gt;&lt;title&gt;brms: An R Package for Bayesian Multilevel Models Using Stan&lt;/title&gt;&lt;secondary-title&gt;Journal of Statistical Software&lt;/secondary-title&gt;&lt;/titles&gt;&lt;periodical&gt;&lt;full-title&gt;Journal of Statistical Software&lt;/full-title&gt;&lt;abbr-1&gt;J. Stat. Softw.&lt;/abbr-1&gt;&lt;/periodical&gt;&lt;volume&gt;80&lt;/volume&gt;&lt;number&gt;1&lt;/number&gt;&lt;dates&gt;&lt;year&gt;2017&lt;/year&gt;&lt;/dates&gt;&lt;isbn&gt;1548-7660&lt;/isbn&gt;&lt;urls&gt;&lt;/urls&gt;&lt;electronic-resource-num&gt;10.18637/jss.v080.i01&lt;/electronic-resource-num&gt;&lt;/record&gt;&lt;/Cite&gt;&lt;Cite&gt;&lt;Author&gt;Bürkner&lt;/Author&gt;&lt;Year&gt;2018&lt;/Year&gt;&lt;RecNum&gt;2693&lt;/RecNum&gt;&lt;record&gt;&lt;rec-number&gt;2693&lt;/rec-number&gt;&lt;foreign-keys&gt;&lt;key app="EN" db-id="sszpfv5zm0wprde2r5bvw2wpdezsax0e9spx" timestamp="1615131561"&gt;2693&lt;/key&gt;&lt;/foreign-keys&gt;&lt;ref-type name="Journal Article"&gt;17&lt;/ref-type&gt;&lt;contributors&gt;&lt;authors&gt;&lt;author&gt;Bürkner, Paul-Christian&lt;/author&gt;&lt;/authors&gt;&lt;/contributors&gt;&lt;titles&gt;&lt;title&gt;Advanced Bayesian Multilevel Modeling with the R Package brms&lt;/title&gt;&lt;secondary-title&gt;The R Journal&lt;/secondary-title&gt;&lt;/titles&gt;&lt;periodical&gt;&lt;full-title&gt;The R Journal&lt;/full-title&gt;&lt;abbr-1&gt;R J.&lt;/abbr-1&gt;&lt;/periodical&gt;&lt;pages&gt;395-411&lt;/pages&gt;&lt;volume&gt;10&lt;/volume&gt;&lt;number&gt;1&lt;/number&gt;&lt;dates&gt;&lt;year&gt;2018&lt;/year&gt;&lt;/dates&gt;&lt;urls&gt;&lt;/urls&gt;&lt;electronic-resource-num&gt;10.32614/RJ-2018-017&lt;/electronic-resource-num&gt;&lt;/record&gt;&lt;/Cite&gt;&lt;/EndNote&gt;</w:instrText>
      </w:r>
      <w:r>
        <w:fldChar w:fldCharType="separate"/>
      </w:r>
      <w:r>
        <w:rPr>
          <w:noProof/>
        </w:rPr>
        <w:t>(Bürkner, 2017, 2018)</w:t>
      </w:r>
      <w:r>
        <w:fldChar w:fldCharType="end"/>
      </w:r>
      <w:r>
        <w:t xml:space="preserve"> was used to implement the statistical framework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The </w:t>
      </w:r>
      <w:r>
        <w:rPr>
          <w:i/>
          <w:iCs/>
        </w:rPr>
        <w:t>brms</w:t>
      </w:r>
      <w:r>
        <w:t xml:space="preserve"> package, an interface to </w:t>
      </w:r>
      <w:r>
        <w:rPr>
          <w:i/>
          <w:iCs/>
        </w:rPr>
        <w:t>Stan</w:t>
      </w:r>
      <w:r>
        <w:t xml:space="preserve"> </w:t>
      </w:r>
      <w:r>
        <w:fldChar w:fldCharType="begin"/>
      </w:r>
      <w:r>
        <w:instrText xml:space="preserve"> ADDIN EN.CITE &lt;EndNote&gt;&lt;Cite&gt;&lt;Author&gt;Carpenter&lt;/Author&gt;&lt;Year&gt;2017&lt;/Year&gt;&lt;RecNum&gt;2694&lt;/RecNum&gt;&lt;DisplayText&gt;(Carpenter et al., 2017)&lt;/DisplayText&gt;&lt;record&gt;&lt;rec-number&gt;2694&lt;/rec-number&gt;&lt;foreign-keys&gt;&lt;key app="EN" db-id="sszpfv5zm0wprde2r5bvw2wpdezsax0e9spx" timestamp="1615131823"&gt;2694&lt;/key&gt;&lt;/foreign-keys&gt;&lt;ref-type name="Journal Article"&gt;17&lt;/ref-type&gt;&lt;contributors&gt;&lt;authors&gt;&lt;author&gt;Carpenter, Bob&lt;/author&gt;&lt;author&gt;Gelman, Andrew&lt;/author&gt;&lt;author&gt;Hoffman, Matthew D.&lt;/author&gt;&lt;author&gt;Lee, Daniel&lt;/author&gt;&lt;author&gt;Goodrich, Ben&lt;/author&gt;&lt;author&gt;Betancourt, Michael&lt;/author&gt;&lt;author&gt;Brubaker, Marcus&lt;/author&gt;&lt;author&gt;Guo, Jiqiang&lt;/author&gt;&lt;author&gt;Li, Peter&lt;/author&gt;&lt;author&gt;Riddell, Allen&lt;/author&gt;&lt;/authors&gt;&lt;/contributors&gt;&lt;titles&gt;&lt;title&gt;Stan: A Probabilistic Programming Language&lt;/title&gt;&lt;secondary-title&gt;Journal of Statistical Software&lt;/secondary-title&gt;&lt;/titles&gt;&lt;periodical&gt;&lt;full-title&gt;Journal of Statistical Software&lt;/full-title&gt;&lt;abbr-1&gt;J. Stat. Softw.&lt;/abbr-1&gt;&lt;/periodical&gt;&lt;volume&gt;76&lt;/volume&gt;&lt;number&gt;1&lt;/number&gt;&lt;dates&gt;&lt;year&gt;2017&lt;/year&gt;&lt;/dates&gt;&lt;isbn&gt;1548-7660&lt;/isbn&gt;&lt;urls&gt;&lt;/urls&gt;&lt;electronic-resource-num&gt;10.18637/jss.v076.i01&lt;/electronic-resource-num&gt;&lt;/record&gt;&lt;/Cite&gt;&lt;/EndNote&gt;</w:instrText>
      </w:r>
      <w:r>
        <w:fldChar w:fldCharType="separate"/>
      </w:r>
      <w:r>
        <w:rPr>
          <w:noProof/>
        </w:rPr>
        <w:t>(Carpenter et al., 2017)</w:t>
      </w:r>
      <w:r>
        <w:fldChar w:fldCharType="end"/>
      </w:r>
      <w:r>
        <w:t xml:space="preserve">, was chosen due to the ability to include group-level (i.e., random </w:t>
      </w:r>
      <w:r>
        <w:lastRenderedPageBreak/>
        <w:t xml:space="preserve">effects) which allows for the fit of a single model for all of the experimental data and improves model performance through the inclusion of partial pooling (i.e., data from all other levels of an effect influence the inference for a particular level) </w:t>
      </w:r>
      <w:r>
        <w:fldChar w:fldCharType="begin"/>
      </w:r>
      <w:r>
        <w:instrText xml:space="preserve"> ADDIN EN.CITE &lt;EndNote&gt;&lt;Cite&gt;&lt;Author&gt;McElreath&lt;/Author&gt;&lt;Year&gt;2020&lt;/Year&gt;&lt;RecNum&gt;2702&lt;/RecNum&gt;&lt;DisplayText&gt;(McElreath, 2020)&lt;/DisplayText&gt;&lt;record&gt;&lt;rec-number&gt;2702&lt;/rec-number&gt;&lt;foreign-keys&gt;&lt;key app="EN" db-id="sszpfv5zm0wprde2r5bvw2wpdezsax0e9spx" timestamp="1626123051"&gt;2702&lt;/key&gt;&lt;/foreign-keys&gt;&lt;ref-type name="Book"&gt;6&lt;/ref-type&gt;&lt;contributors&gt;&lt;authors&gt;&lt;author&gt;Richard McElreath&lt;/author&gt;&lt;/authors&gt;&lt;/contributors&gt;&lt;titles&gt;&lt;title&gt;Staistical Rethinking: A Bayesian Course with Examples in R and Stan&lt;/title&gt;&lt;/titles&gt;&lt;edition&gt;2nd&lt;/edition&gt;&lt;dates&gt;&lt;year&gt;2020&lt;/year&gt;&lt;/dates&gt;&lt;pub-location&gt;Boca Raton&lt;/pub-location&gt;&lt;publisher&gt;Chapman and Hall/CRC&lt;/publisher&gt;&lt;isbn&gt;9780429029608&lt;/isbn&gt;&lt;urls&gt;&lt;/urls&gt;&lt;electronic-resource-num&gt;10.1201/9780429029608&lt;/electronic-resource-num&gt;&lt;/record&gt;&lt;/Cite&gt;&lt;/EndNote&gt;</w:instrText>
      </w:r>
      <w:r>
        <w:fldChar w:fldCharType="separate"/>
      </w:r>
      <w:r>
        <w:rPr>
          <w:noProof/>
        </w:rPr>
        <w:t>(McElreath, 2020)</w:t>
      </w:r>
      <w:r>
        <w:fldChar w:fldCharType="end"/>
      </w:r>
      <w:r>
        <w:t xml:space="preserve">. The </w:t>
      </w:r>
      <w:r>
        <w:rPr>
          <w:i/>
          <w:iCs/>
        </w:rPr>
        <w:t xml:space="preserve">brms </w:t>
      </w:r>
      <w:r>
        <w:t>package includes a user-friendly modeling language, robust documentation, and a diverse set of tools to analyze and assess models.</w:t>
      </w:r>
    </w:p>
    <w:p w14:paraId="0156D8C4" w14:textId="77777777" w:rsidR="00E072BF" w:rsidRDefault="00E072BF" w:rsidP="00E072BF">
      <w:pPr>
        <w:pStyle w:val="Body"/>
      </w:pPr>
      <w:r>
        <w:t xml:space="preserve">A non-linear </w:t>
      </w:r>
      <w:r>
        <w:rPr>
          <w:i/>
          <w:iCs/>
        </w:rPr>
        <w:t>brms</w:t>
      </w:r>
      <w:r w:rsidRPr="00D66A7B">
        <w:t xml:space="preserve"> </w:t>
      </w:r>
      <w:r>
        <w:t xml:space="preserve">model was defined by combining the two separate expressions used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to parameterize the Bayesian hierarchical model as previously implemented with </w:t>
      </w:r>
      <w:proofErr w:type="spellStart"/>
      <w:r>
        <w:rPr>
          <w:i/>
          <w:iCs/>
        </w:rPr>
        <w:t>rjags</w:t>
      </w:r>
      <w:proofErr w:type="spellEnd"/>
      <w:r>
        <w:t xml:space="preserve"> </w:t>
      </w:r>
      <w:r>
        <w:fldChar w:fldCharType="begin"/>
      </w:r>
      <w:r>
        <w:instrText xml:space="preserve"> ADDIN EN.CITE &lt;EndNote&gt;&lt;Cite&gt;&lt;Author&gt;Plummer&lt;/Author&gt;&lt;Year&gt;2019&lt;/Year&gt;&lt;RecNum&gt;2696&lt;/RecNum&gt;&lt;DisplayText&gt;(Plummer, 2019)&lt;/DisplayText&gt;&lt;record&gt;&lt;rec-number&gt;2696&lt;/rec-number&gt;&lt;foreign-keys&gt;&lt;key app="EN" db-id="sszpfv5zm0wprde2r5bvw2wpdezsax0e9spx" timestamp="1615136982"&gt;2696&lt;/key&gt;&lt;/foreign-keys&gt;&lt;ref-type name="Computer Program"&gt;9&lt;/ref-type&gt;&lt;contributors&gt;&lt;authors&gt;&lt;author&gt;Plummer, Martyn&lt;/author&gt;&lt;/authors&gt;&lt;/contributors&gt;&lt;titles&gt;&lt;title&gt;rjags: Bayesian Graphical Models using MCMC&lt;/title&gt;&lt;/titles&gt;&lt;dates&gt;&lt;year&gt;2019&lt;/year&gt;&lt;/dates&gt;&lt;urls&gt;&lt;related-urls&gt;&lt;url&gt;https://CRAN.R-project.org/package=rjags&lt;/url&gt;&lt;/related-urls&gt;&lt;/urls&gt;&lt;/record&gt;&lt;/Cite&gt;&lt;/EndNote&gt;</w:instrText>
      </w:r>
      <w:r>
        <w:fldChar w:fldCharType="separate"/>
      </w:r>
      <w:r>
        <w:rPr>
          <w:noProof/>
        </w:rPr>
        <w:t>(Plummer, 2019)</w:t>
      </w:r>
      <w:r>
        <w:fldChar w:fldCharType="end"/>
      </w:r>
      <w:r>
        <w:t xml:space="preserve"> and </w:t>
      </w:r>
      <w:r>
        <w:rPr>
          <w:i/>
          <w:iCs/>
        </w:rPr>
        <w:t>JAGS</w:t>
      </w:r>
      <w:r>
        <w:t xml:space="preserve"> statistical software </w:t>
      </w:r>
      <w:r>
        <w:fldChar w:fldCharType="begin"/>
      </w:r>
      <w:r>
        <w:instrText xml:space="preserve"> ADDIN EN.CITE &lt;EndNote&gt;&lt;Cite&gt;&lt;Author&gt;Plummer&lt;/Author&gt;&lt;Year&gt;2013&lt;/Year&gt;&lt;RecNum&gt;2695&lt;/RecNum&gt;&lt;DisplayText&gt;(Plummer, 2013)&lt;/DisplayText&gt;&lt;record&gt;&lt;rec-number&gt;2695&lt;/rec-number&gt;&lt;foreign-keys&gt;&lt;key app="EN" db-id="sszpfv5zm0wprde2r5bvw2wpdezsax0e9spx" timestamp="1615136903"&gt;2695&lt;/key&gt;&lt;/foreign-keys&gt;&lt;ref-type name="Computer Program"&gt;9&lt;/ref-type&gt;&lt;contributors&gt;&lt;authors&gt;&lt;author&gt;Plummer, Martyn&lt;/author&gt;&lt;/authors&gt;&lt;/contributors&gt;&lt;titles&gt;&lt;title&gt;JAGS: Just Another Gibs Sampler.&lt;/title&gt;&lt;/titles&gt;&lt;dates&gt;&lt;year&gt;2013&lt;/year&gt;&lt;/dates&gt;&lt;urls&gt;&lt;related-urls&gt;&lt;url&gt;http://mcmc-jags.sourceforge.net/.&lt;/url&gt;&lt;/related-urls&gt;&lt;/urls&gt;&lt;/record&gt;&lt;/Cite&gt;&lt;/EndNote&gt;</w:instrText>
      </w:r>
      <w:r>
        <w:fldChar w:fldCharType="separate"/>
      </w:r>
      <w:r>
        <w:rPr>
          <w:noProof/>
        </w:rPr>
        <w:t>(Plummer, 2013)</w:t>
      </w:r>
      <w:r>
        <w:fldChar w:fldCharType="end"/>
      </w:r>
      <w:r>
        <w:t>.</w:t>
      </w:r>
    </w:p>
    <w:p w14:paraId="7BC689A0" w14:textId="77777777" w:rsidR="00E072BF" w:rsidRDefault="00E072BF" w:rsidP="00E072BF">
      <w:pPr>
        <w:pStyle w:val="Body"/>
      </w:pPr>
      <w:r>
        <w:t xml:space="preserve">The first expression from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represents the linear-plateau component:</w:t>
      </w:r>
    </w:p>
    <w:p w14:paraId="0A9AC8B3" w14:textId="1751C7B7" w:rsidR="00E072BF" w:rsidRDefault="00E072BF" w:rsidP="00E072BF">
      <w:pPr>
        <w:pStyle w:val="Body"/>
      </w:pPr>
      <w:r w:rsidRPr="00FA12DF">
        <w:t xml:space="preserve">W = </w:t>
      </w:r>
      <w:proofErr w:type="gramStart"/>
      <w:r w:rsidRPr="00F31089">
        <w:rPr>
          <w:i/>
          <w:iCs/>
        </w:rPr>
        <w:t>min</w:t>
      </w:r>
      <w:r w:rsidRPr="00FA12DF">
        <w:t>(</w:t>
      </w:r>
      <w:proofErr w:type="spellStart"/>
      <w:proofErr w:type="gramEnd"/>
      <w:r w:rsidRPr="00D77F17">
        <w:rPr>
          <w:i/>
          <w:iCs/>
        </w:rPr>
        <w:t>W</w:t>
      </w:r>
      <w:r w:rsidRPr="00D77F17">
        <w:rPr>
          <w:i/>
          <w:iCs/>
          <w:vertAlign w:val="subscript"/>
        </w:rPr>
        <w:t>Max</w:t>
      </w:r>
      <w:r>
        <w:rPr>
          <w:vertAlign w:val="subscript"/>
        </w:rPr>
        <w:t>,i</w:t>
      </w:r>
      <w:proofErr w:type="spellEnd"/>
      <w:r w:rsidRPr="00FA12DF">
        <w:t xml:space="preserve"> + </w:t>
      </w:r>
      <w:r w:rsidRPr="00D77F17">
        <w:rPr>
          <w:i/>
          <w:iCs/>
        </w:rPr>
        <w:t>S</w:t>
      </w:r>
      <w:r w:rsidRPr="00FA12DF">
        <w:rPr>
          <w:vertAlign w:val="subscript"/>
        </w:rPr>
        <w:t>i</w:t>
      </w:r>
      <w:r w:rsidRPr="00FA12DF">
        <w:t xml:space="preserve"> </w:t>
      </w:r>
      <w:r>
        <w:sym w:font="Symbol" w:char="F0D7"/>
      </w:r>
      <w:r w:rsidRPr="00FA12DF">
        <w:t xml:space="preserve"> (%</w:t>
      </w:r>
      <w:proofErr w:type="spellStart"/>
      <w:r w:rsidRPr="00FA12DF">
        <w:t>N</w:t>
      </w:r>
      <w:r w:rsidRPr="00FA12DF">
        <w:rPr>
          <w:vertAlign w:val="subscript"/>
        </w:rPr>
        <w:t>Plant</w:t>
      </w:r>
      <w:proofErr w:type="spellEnd"/>
      <w:r w:rsidRPr="00FA12DF">
        <w:t xml:space="preserve"> – %N</w:t>
      </w:r>
      <w:r w:rsidRPr="00FA12DF">
        <w:rPr>
          <w:vertAlign w:val="subscript"/>
        </w:rPr>
        <w:t>c</w:t>
      </w:r>
      <w:r w:rsidRPr="00FA12DF">
        <w:t xml:space="preserve">), </w:t>
      </w:r>
      <w:proofErr w:type="spellStart"/>
      <w:r w:rsidRPr="00D77F17">
        <w:rPr>
          <w:i/>
          <w:iCs/>
        </w:rPr>
        <w:t>W</w:t>
      </w:r>
      <w:r w:rsidRPr="00D77F17">
        <w:rPr>
          <w:i/>
          <w:iCs/>
          <w:vertAlign w:val="subscript"/>
        </w:rPr>
        <w:t>Max</w:t>
      </w:r>
      <w:r>
        <w:rPr>
          <w:vertAlign w:val="subscript"/>
        </w:rPr>
        <w:t>,i</w:t>
      </w:r>
      <w:proofErr w:type="spellEnd"/>
      <w:r w:rsidRPr="00FA12DF">
        <w:t>)</w:t>
      </w:r>
      <w:r>
        <w:tab/>
        <w:t>[3]</w:t>
      </w:r>
    </w:p>
    <w:p w14:paraId="6F12268F" w14:textId="77777777" w:rsidR="00E072BF" w:rsidRDefault="00E072BF" w:rsidP="00E072BF">
      <w:pPr>
        <w:pStyle w:val="Body"/>
      </w:pPr>
      <w:r>
        <w:t xml:space="preserve">where </w:t>
      </w:r>
      <w:r w:rsidRPr="00D77F17">
        <w:rPr>
          <w:i/>
          <w:iCs/>
        </w:rPr>
        <w:t>S</w:t>
      </w:r>
      <w:r w:rsidRPr="00FA12DF">
        <w:rPr>
          <w:vertAlign w:val="subscript"/>
        </w:rPr>
        <w:t>i</w:t>
      </w:r>
      <w:r w:rsidRPr="00FA12DF">
        <w:t xml:space="preserve"> and </w:t>
      </w:r>
      <w:proofErr w:type="spellStart"/>
      <w:proofErr w:type="gramStart"/>
      <w:r w:rsidRPr="00D77F17">
        <w:rPr>
          <w:i/>
          <w:iCs/>
        </w:rPr>
        <w:t>W</w:t>
      </w:r>
      <w:r w:rsidRPr="00D77F17">
        <w:rPr>
          <w:i/>
          <w:iCs/>
          <w:vertAlign w:val="subscript"/>
        </w:rPr>
        <w:t>Max</w:t>
      </w:r>
      <w:r>
        <w:rPr>
          <w:vertAlign w:val="subscript"/>
        </w:rPr>
        <w:t>,</w:t>
      </w:r>
      <w:r w:rsidRPr="00FA12DF">
        <w:rPr>
          <w:vertAlign w:val="subscript"/>
        </w:rPr>
        <w:t>i</w:t>
      </w:r>
      <w:proofErr w:type="spellEnd"/>
      <w:proofErr w:type="gramEnd"/>
      <w:r>
        <w:t xml:space="preserve"> are the slope of the linear-plateau curve and the maximum value of biomass (i.e., plateau) for a given date [</w:t>
      </w:r>
      <w:proofErr w:type="spellStart"/>
      <w:r w:rsidRPr="00FA12DF">
        <w:t>i</w:t>
      </w:r>
      <w:proofErr w:type="spellEnd"/>
      <w:r>
        <w:t xml:space="preserve">], respectively, </w:t>
      </w:r>
      <w:r w:rsidRPr="00353066">
        <w:rPr>
          <w:i/>
          <w:iCs/>
        </w:rPr>
        <w:t>min</w:t>
      </w:r>
      <w:r>
        <w:t xml:space="preserve"> represents the minima function (i.e., the plateau component), and </w:t>
      </w:r>
      <w:r w:rsidRPr="00FA12DF">
        <w:t>W, %</w:t>
      </w:r>
      <w:proofErr w:type="spellStart"/>
      <w:r w:rsidRPr="00FA12DF">
        <w:t>N</w:t>
      </w:r>
      <w:r w:rsidRPr="00FA12DF">
        <w:rPr>
          <w:vertAlign w:val="subscript"/>
        </w:rPr>
        <w:t>Plant</w:t>
      </w:r>
      <w:proofErr w:type="spellEnd"/>
      <w:r w:rsidRPr="00FA12DF">
        <w:t>, and %N</w:t>
      </w:r>
      <w:r w:rsidRPr="00FA12DF">
        <w:rPr>
          <w:vertAlign w:val="subscript"/>
        </w:rPr>
        <w:t>c</w:t>
      </w:r>
      <w:r>
        <w:t xml:space="preserve"> have the same meaning as previously defined in this present study. This linear-plateau curve is defined with N concentration as the independent variable and biomass as the dependent variable and is written in point-slope form where the reference point used is the critical point.</w:t>
      </w:r>
    </w:p>
    <w:p w14:paraId="265E2A3F" w14:textId="77777777" w:rsidR="00E072BF" w:rsidRDefault="00E072BF" w:rsidP="00E072BF">
      <w:pPr>
        <w:pStyle w:val="Body"/>
      </w:pPr>
      <w:r>
        <w:t xml:space="preserve">The second expression from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represents the CNDC component:</w:t>
      </w:r>
    </w:p>
    <w:p w14:paraId="058774C1" w14:textId="01FABECC" w:rsidR="00E072BF" w:rsidRPr="00A8062D" w:rsidRDefault="00E072BF" w:rsidP="00E072BF">
      <w:pPr>
        <w:pStyle w:val="Body"/>
        <w:rPr>
          <w:iCs/>
        </w:rPr>
      </w:pPr>
      <w:r w:rsidRPr="0053466D">
        <w:t>%N</w:t>
      </w:r>
      <w:r w:rsidRPr="0053466D">
        <w:rPr>
          <w:vertAlign w:val="subscript"/>
        </w:rPr>
        <w:t>c</w:t>
      </w:r>
      <w:r w:rsidRPr="0053466D">
        <w:t xml:space="preserve"> = </w:t>
      </w:r>
      <w:r w:rsidRPr="00D77F17">
        <w:rPr>
          <w:i/>
          <w:iCs/>
        </w:rPr>
        <w:t>a</w:t>
      </w:r>
      <w:r>
        <w:t xml:space="preserve"> </w:t>
      </w:r>
      <w:proofErr w:type="spellStart"/>
      <w:proofErr w:type="gramStart"/>
      <w:r w:rsidRPr="00D77F17">
        <w:rPr>
          <w:i/>
          <w:iCs/>
        </w:rPr>
        <w:t>W</w:t>
      </w:r>
      <w:r w:rsidRPr="00D77F17">
        <w:rPr>
          <w:i/>
          <w:iCs/>
          <w:vertAlign w:val="subscript"/>
        </w:rPr>
        <w:t>Max</w:t>
      </w:r>
      <w:r>
        <w:rPr>
          <w:vertAlign w:val="subscript"/>
        </w:rPr>
        <w:t>,i</w:t>
      </w:r>
      <w:proofErr w:type="spellEnd"/>
      <w:proofErr w:type="gramEnd"/>
      <w:r w:rsidRPr="0053466D">
        <w:rPr>
          <w:vertAlign w:val="superscript"/>
        </w:rPr>
        <w:t>–</w:t>
      </w:r>
      <w:r w:rsidRPr="00D77F17">
        <w:rPr>
          <w:i/>
          <w:iCs/>
          <w:vertAlign w:val="superscript"/>
        </w:rPr>
        <w:t>b</w:t>
      </w:r>
      <w:r>
        <w:rPr>
          <w:iCs/>
        </w:rPr>
        <w:tab/>
        <w:t>[4]</w:t>
      </w:r>
    </w:p>
    <w:p w14:paraId="3896B6A1" w14:textId="77777777" w:rsidR="00E072BF" w:rsidRDefault="00E072BF" w:rsidP="00E072BF">
      <w:pPr>
        <w:pStyle w:val="Body"/>
      </w:pPr>
      <w:r>
        <w:t xml:space="preserve">where </w:t>
      </w:r>
      <w:r>
        <w:rPr>
          <w:i/>
          <w:iCs/>
        </w:rPr>
        <w:t>a</w:t>
      </w:r>
      <w:r>
        <w:t xml:space="preserve"> and </w:t>
      </w:r>
      <w:r>
        <w:rPr>
          <w:i/>
          <w:iCs/>
        </w:rPr>
        <w:t>b</w:t>
      </w:r>
      <w:r>
        <w:t xml:space="preserve"> are the parameters that define the negative exponential curve and </w:t>
      </w:r>
      <w:r w:rsidRPr="0053466D">
        <w:t>%N</w:t>
      </w:r>
      <w:r w:rsidRPr="0053466D">
        <w:rPr>
          <w:vertAlign w:val="subscript"/>
        </w:rPr>
        <w:t>c</w:t>
      </w:r>
      <w:r w:rsidRPr="0053466D">
        <w:t xml:space="preserve"> and </w:t>
      </w:r>
      <w:proofErr w:type="spellStart"/>
      <w:proofErr w:type="gramStart"/>
      <w:r w:rsidRPr="00E73B28">
        <w:rPr>
          <w:i/>
          <w:iCs/>
        </w:rPr>
        <w:t>W</w:t>
      </w:r>
      <w:r w:rsidRPr="00E73B28">
        <w:rPr>
          <w:i/>
          <w:iCs/>
          <w:vertAlign w:val="subscript"/>
        </w:rPr>
        <w:t>Max</w:t>
      </w:r>
      <w:r w:rsidRPr="0053466D">
        <w:rPr>
          <w:vertAlign w:val="subscript"/>
        </w:rPr>
        <w:t>,i</w:t>
      </w:r>
      <w:proofErr w:type="spellEnd"/>
      <w:proofErr w:type="gramEnd"/>
      <w:r>
        <w:rPr>
          <w:vertAlign w:val="subscript"/>
        </w:rPr>
        <w:t xml:space="preserve"> </w:t>
      </w:r>
      <w:r>
        <w:t>have the same meanings as defined above.</w:t>
      </w:r>
    </w:p>
    <w:p w14:paraId="08E8FFE8" w14:textId="6EBCE6E9" w:rsidR="00E072BF" w:rsidRDefault="00E072BF" w:rsidP="00E072BF">
      <w:pPr>
        <w:pStyle w:val="Body"/>
      </w:pPr>
      <w:r>
        <w:lastRenderedPageBreak/>
        <w:t xml:space="preserve">Using algebraic substitution (i.e., for </w:t>
      </w:r>
      <w:r w:rsidRPr="00E73B28">
        <w:t>%N</w:t>
      </w:r>
      <w:r w:rsidRPr="00E73B28">
        <w:rPr>
          <w:vertAlign w:val="subscript"/>
        </w:rPr>
        <w:t>c</w:t>
      </w:r>
      <w:r>
        <w:t xml:space="preserve">), these two expressions (Eq. [3] and Eq. [4]) were combined to produce following non-linear </w:t>
      </w:r>
      <w:r>
        <w:rPr>
          <w:i/>
          <w:iCs/>
        </w:rPr>
        <w:t>brms</w:t>
      </w:r>
      <w:r>
        <w:t xml:space="preserve"> model formula:</w:t>
      </w:r>
    </w:p>
    <w:p w14:paraId="6DAE0A58" w14:textId="3DE7E810" w:rsidR="00E072BF" w:rsidRPr="00101A1B" w:rsidRDefault="00E072BF" w:rsidP="00E072BF">
      <w:pPr>
        <w:pStyle w:val="Body"/>
      </w:pPr>
      <w:r w:rsidRPr="00494B1C">
        <w:t xml:space="preserve">W ~ </w:t>
      </w:r>
      <w:proofErr w:type="gramStart"/>
      <w:r w:rsidRPr="00494B1C">
        <w:rPr>
          <w:i/>
          <w:iCs/>
        </w:rPr>
        <w:t>min</w:t>
      </w:r>
      <w:r w:rsidRPr="00494B1C">
        <w:t>(</w:t>
      </w:r>
      <w:proofErr w:type="spellStart"/>
      <w:proofErr w:type="gramEnd"/>
      <w:r w:rsidRPr="004E3823">
        <w:rPr>
          <w:i/>
          <w:iCs/>
        </w:rPr>
        <w:t>W</w:t>
      </w:r>
      <w:r w:rsidRPr="004E3823">
        <w:rPr>
          <w:i/>
          <w:iCs/>
          <w:vertAlign w:val="subscript"/>
        </w:rPr>
        <w:t>Max</w:t>
      </w:r>
      <w:r>
        <w:rPr>
          <w:vertAlign w:val="subscript"/>
        </w:rPr>
        <w:t>,</w:t>
      </w:r>
      <w:r w:rsidRPr="00494B1C">
        <w:rPr>
          <w:vertAlign w:val="subscript"/>
        </w:rPr>
        <w:t>i</w:t>
      </w:r>
      <w:proofErr w:type="spellEnd"/>
      <w:r w:rsidRPr="00494B1C">
        <w:t xml:space="preserve"> + </w:t>
      </w:r>
      <w:r w:rsidRPr="004E3823">
        <w:rPr>
          <w:i/>
          <w:iCs/>
        </w:rPr>
        <w:t>S</w:t>
      </w:r>
      <w:r w:rsidRPr="00494B1C">
        <w:rPr>
          <w:vertAlign w:val="subscript"/>
        </w:rPr>
        <w:t>i</w:t>
      </w:r>
      <w:r w:rsidRPr="00494B1C">
        <w:t xml:space="preserve"> (%</w:t>
      </w:r>
      <w:proofErr w:type="spellStart"/>
      <w:r w:rsidRPr="00494B1C">
        <w:t>N</w:t>
      </w:r>
      <w:r w:rsidRPr="00494B1C">
        <w:rPr>
          <w:vertAlign w:val="subscript"/>
        </w:rPr>
        <w:t>Plant</w:t>
      </w:r>
      <w:proofErr w:type="spellEnd"/>
      <w:r w:rsidRPr="00494B1C">
        <w:t xml:space="preserve"> – (</w:t>
      </w:r>
      <w:r w:rsidRPr="004E3823">
        <w:rPr>
          <w:i/>
          <w:iCs/>
        </w:rPr>
        <w:t>a</w:t>
      </w:r>
      <w:r w:rsidRPr="00494B1C">
        <w:t xml:space="preserve"> </w:t>
      </w:r>
      <w:proofErr w:type="spellStart"/>
      <w:r w:rsidRPr="00D77F17">
        <w:rPr>
          <w:i/>
          <w:iCs/>
        </w:rPr>
        <w:t>W</w:t>
      </w:r>
      <w:r w:rsidRPr="00D77F17">
        <w:rPr>
          <w:i/>
          <w:iCs/>
          <w:vertAlign w:val="subscript"/>
        </w:rPr>
        <w:t>Max</w:t>
      </w:r>
      <w:r>
        <w:rPr>
          <w:vertAlign w:val="subscript"/>
        </w:rPr>
        <w:t>,</w:t>
      </w:r>
      <w:r w:rsidRPr="00494B1C">
        <w:rPr>
          <w:vertAlign w:val="subscript"/>
        </w:rPr>
        <w:t>i</w:t>
      </w:r>
      <w:proofErr w:type="spellEnd"/>
      <w:r w:rsidRPr="00494B1C">
        <w:rPr>
          <w:vertAlign w:val="superscript"/>
        </w:rPr>
        <w:t xml:space="preserve"> –</w:t>
      </w:r>
      <w:r w:rsidRPr="004E3823">
        <w:rPr>
          <w:i/>
          <w:iCs/>
          <w:vertAlign w:val="superscript"/>
        </w:rPr>
        <w:t>b</w:t>
      </w:r>
      <w:r w:rsidRPr="00494B1C">
        <w:t>)</w:t>
      </w:r>
      <w:r>
        <w:t>)</w:t>
      </w:r>
      <w:r w:rsidRPr="00494B1C">
        <w:t xml:space="preserve">, </w:t>
      </w:r>
      <w:proofErr w:type="spellStart"/>
      <w:r w:rsidRPr="00D77F17">
        <w:rPr>
          <w:i/>
          <w:iCs/>
        </w:rPr>
        <w:t>W</w:t>
      </w:r>
      <w:r w:rsidRPr="00D77F17">
        <w:rPr>
          <w:i/>
          <w:iCs/>
          <w:vertAlign w:val="subscript"/>
        </w:rPr>
        <w:t>Max</w:t>
      </w:r>
      <w:r>
        <w:rPr>
          <w:vertAlign w:val="subscript"/>
        </w:rPr>
        <w:t>,</w:t>
      </w:r>
      <w:r w:rsidRPr="00494B1C">
        <w:rPr>
          <w:vertAlign w:val="subscript"/>
        </w:rPr>
        <w:t>i</w:t>
      </w:r>
      <w:proofErr w:type="spellEnd"/>
      <w:r w:rsidRPr="00494B1C">
        <w:t>)</w:t>
      </w:r>
      <w:r>
        <w:tab/>
        <w:t>[5]</w:t>
      </w:r>
    </w:p>
    <w:p w14:paraId="48CFD278" w14:textId="156405A7" w:rsidR="00E072BF" w:rsidRDefault="00E072BF" w:rsidP="00E072BF">
      <w:pPr>
        <w:pStyle w:val="Body"/>
      </w:pPr>
      <w:r>
        <w:t xml:space="preserve">Two group-level (i.e., random) effects were specified for this </w:t>
      </w:r>
      <w:r>
        <w:rPr>
          <w:i/>
          <w:iCs/>
        </w:rPr>
        <w:t>brms</w:t>
      </w:r>
      <w:r>
        <w:t xml:space="preserve"> model to parameterize the nested structure </w:t>
      </w:r>
      <w:r w:rsidRPr="00DA5F05">
        <w:t>(</w:t>
      </w:r>
      <w:r w:rsidRPr="00DA5F05">
        <w:fldChar w:fldCharType="begin"/>
      </w:r>
      <w:r w:rsidRPr="00DA5F05">
        <w:instrText xml:space="preserve"> REF _Ref78281175 \h  \* MERGEFORMAT </w:instrText>
      </w:r>
      <w:r w:rsidRPr="00DA5F05">
        <w:fldChar w:fldCharType="separate"/>
      </w:r>
      <w:r w:rsidR="002D6B70">
        <w:t xml:space="preserve">Figure </w:t>
      </w:r>
      <w:r w:rsidR="002D6B70">
        <w:rPr>
          <w:noProof/>
        </w:rPr>
        <w:t>2</w:t>
      </w:r>
      <w:r w:rsidRPr="00DA5F05">
        <w:fldChar w:fldCharType="end"/>
      </w:r>
      <w:r w:rsidRPr="00DA5F05">
        <w:t xml:space="preserve">). </w:t>
      </w:r>
      <w:r>
        <w:t xml:space="preserve">First, the parameters </w:t>
      </w:r>
      <w:r w:rsidRPr="00F64D75">
        <w:rPr>
          <w:i/>
          <w:iCs/>
        </w:rPr>
        <w:t>S</w:t>
      </w:r>
      <w:r w:rsidRPr="00F64D75">
        <w:t xml:space="preserve"> and </w:t>
      </w:r>
      <w:proofErr w:type="spellStart"/>
      <w:r w:rsidRPr="00F64D75">
        <w:rPr>
          <w:i/>
          <w:iCs/>
        </w:rPr>
        <w:t>W</w:t>
      </w:r>
      <w:r>
        <w:rPr>
          <w:i/>
          <w:iCs/>
          <w:vertAlign w:val="subscript"/>
        </w:rPr>
        <w:t>M</w:t>
      </w:r>
      <w:r w:rsidRPr="00F64D75">
        <w:rPr>
          <w:i/>
          <w:iCs/>
          <w:vertAlign w:val="subscript"/>
        </w:rPr>
        <w:t>ax</w:t>
      </w:r>
      <w:proofErr w:type="spellEnd"/>
      <w:r w:rsidRPr="00A949FC">
        <w:t xml:space="preserve"> </w:t>
      </w:r>
      <w:r>
        <w:t>included group-level effects to fit a linear-plateau curve to each experimental sampling date:</w:t>
      </w:r>
    </w:p>
    <w:p w14:paraId="67CA3336" w14:textId="42A4EB4B" w:rsidR="00E072BF" w:rsidRPr="00A949FC" w:rsidRDefault="00E072BF" w:rsidP="00E072BF">
      <w:pPr>
        <w:pStyle w:val="Body"/>
      </w:pPr>
      <w:proofErr w:type="spellStart"/>
      <w:r w:rsidRPr="00F64D75">
        <w:rPr>
          <w:i/>
          <w:iCs/>
        </w:rPr>
        <w:t>W</w:t>
      </w:r>
      <w:r>
        <w:rPr>
          <w:i/>
          <w:iCs/>
          <w:vertAlign w:val="subscript"/>
        </w:rPr>
        <w:t>M</w:t>
      </w:r>
      <w:r w:rsidRPr="00F64D75">
        <w:rPr>
          <w:i/>
          <w:iCs/>
          <w:vertAlign w:val="subscript"/>
        </w:rPr>
        <w:t>ax</w:t>
      </w:r>
      <w:proofErr w:type="spellEnd"/>
      <w:r w:rsidRPr="00F64D75">
        <w:t xml:space="preserve"> </w:t>
      </w:r>
      <w:r w:rsidRPr="00A949FC">
        <w:t xml:space="preserve">+ </w:t>
      </w:r>
      <w:r w:rsidRPr="00F64D75">
        <w:rPr>
          <w:i/>
          <w:iCs/>
        </w:rPr>
        <w:t>S</w:t>
      </w:r>
      <w:r w:rsidRPr="00A949FC">
        <w:t xml:space="preserve"> ~ 1 + (1</w:t>
      </w:r>
      <w:r>
        <w:t xml:space="preserve"> </w:t>
      </w:r>
      <w:r w:rsidRPr="00A949FC">
        <w:t>|</w:t>
      </w:r>
      <w:r>
        <w:t xml:space="preserve"> </w:t>
      </w:r>
      <w:r w:rsidRPr="00F7332D">
        <w:rPr>
          <w:i/>
          <w:iCs/>
        </w:rPr>
        <w:t>index</w:t>
      </w:r>
      <w:r w:rsidRPr="00A949FC">
        <w:t>)</w:t>
      </w:r>
      <w:r>
        <w:tab/>
        <w:t>[6]</w:t>
      </w:r>
      <w:r w:rsidRPr="00A949FC">
        <w:t xml:space="preserve"> </w:t>
      </w:r>
    </w:p>
    <w:p w14:paraId="531B94DA" w14:textId="77777777" w:rsidR="00E072BF" w:rsidRDefault="00E072BF" w:rsidP="00E072BF">
      <w:pPr>
        <w:pStyle w:val="Body"/>
      </w:pPr>
      <w:r>
        <w:t xml:space="preserve">where </w:t>
      </w:r>
      <w:r w:rsidRPr="00F7332D">
        <w:rPr>
          <w:i/>
          <w:iCs/>
        </w:rPr>
        <w:t>index</w:t>
      </w:r>
      <w:r>
        <w:t xml:space="preserve"> represents the unique level of each experimental sampling date, nested within a given level of variety within location. Second, the parameters </w:t>
      </w:r>
      <w:r>
        <w:rPr>
          <w:i/>
          <w:iCs/>
        </w:rPr>
        <w:t>a</w:t>
      </w:r>
      <w:r>
        <w:t xml:space="preserve"> and </w:t>
      </w:r>
      <w:r>
        <w:rPr>
          <w:i/>
          <w:iCs/>
        </w:rPr>
        <w:t>b</w:t>
      </w:r>
      <w:r>
        <w:t xml:space="preserve"> included group-level effects to fit the CNDC:</w:t>
      </w:r>
    </w:p>
    <w:p w14:paraId="642A6129" w14:textId="18BE7BC2" w:rsidR="00E072BF" w:rsidRPr="00A949FC" w:rsidRDefault="00E072BF" w:rsidP="00E072BF">
      <w:pPr>
        <w:pStyle w:val="Body"/>
      </w:pPr>
      <w:r w:rsidRPr="00A949FC">
        <w:rPr>
          <w:i/>
          <w:iCs/>
        </w:rPr>
        <w:t>a</w:t>
      </w:r>
      <w:r w:rsidRPr="00A949FC">
        <w:t xml:space="preserve"> + </w:t>
      </w:r>
      <w:r>
        <w:rPr>
          <w:i/>
          <w:iCs/>
        </w:rPr>
        <w:t>b</w:t>
      </w:r>
      <w:r>
        <w:t xml:space="preserve"> </w:t>
      </w:r>
      <w:r w:rsidRPr="00A949FC">
        <w:t>~ 1 + (1</w:t>
      </w:r>
      <w:r>
        <w:t xml:space="preserve"> </w:t>
      </w:r>
      <w:r w:rsidRPr="00A949FC">
        <w:t>|</w:t>
      </w:r>
      <w:r>
        <w:t xml:space="preserve"> </w:t>
      </w:r>
      <w:r w:rsidRPr="00F7332D">
        <w:rPr>
          <w:i/>
          <w:iCs/>
        </w:rPr>
        <w:t>location</w:t>
      </w:r>
      <w:r w:rsidRPr="00A949FC">
        <w:t>)</w:t>
      </w:r>
      <w:r>
        <w:t xml:space="preserve"> </w:t>
      </w:r>
      <w:r w:rsidRPr="00A949FC">
        <w:t>+ (1</w:t>
      </w:r>
      <w:r>
        <w:t xml:space="preserve"> </w:t>
      </w:r>
      <w:r w:rsidRPr="00A949FC">
        <w:t>|</w:t>
      </w:r>
      <w:r>
        <w:t xml:space="preserve"> </w:t>
      </w:r>
      <w:proofErr w:type="spellStart"/>
      <w:proofErr w:type="gramStart"/>
      <w:r w:rsidRPr="00F7332D">
        <w:rPr>
          <w:i/>
          <w:iCs/>
        </w:rPr>
        <w:t>location:variety</w:t>
      </w:r>
      <w:proofErr w:type="spellEnd"/>
      <w:proofErr w:type="gramEnd"/>
      <w:r w:rsidRPr="00A949FC">
        <w:t>)</w:t>
      </w:r>
      <w:r>
        <w:tab/>
        <w:t>[7]</w:t>
      </w:r>
    </w:p>
    <w:p w14:paraId="48DE464C" w14:textId="77777777" w:rsidR="00E072BF" w:rsidRDefault="00E072BF" w:rsidP="00E072BF">
      <w:pPr>
        <w:pStyle w:val="Body"/>
      </w:pPr>
      <w:r>
        <w:t xml:space="preserve">where </w:t>
      </w:r>
      <w:r>
        <w:rPr>
          <w:i/>
          <w:iCs/>
        </w:rPr>
        <w:t>location</w:t>
      </w:r>
      <w:r>
        <w:t xml:space="preserve"> and </w:t>
      </w:r>
      <w:proofErr w:type="spellStart"/>
      <w:proofErr w:type="gramStart"/>
      <w:r>
        <w:rPr>
          <w:i/>
          <w:iCs/>
        </w:rPr>
        <w:t>location:variety</w:t>
      </w:r>
      <w:proofErr w:type="spellEnd"/>
      <w:proofErr w:type="gramEnd"/>
      <w:r>
        <w:t xml:space="preserve"> represents the unique effect level for location and variety within location, respectively.</w:t>
      </w:r>
    </w:p>
    <w:p w14:paraId="123BBABD" w14:textId="4EC714BF" w:rsidR="00E072BF" w:rsidRDefault="00E072BF" w:rsidP="00E072BF">
      <w:pPr>
        <w:pStyle w:val="Body"/>
      </w:pPr>
      <w:r>
        <w:t xml:space="preserve">The </w:t>
      </w:r>
      <w:r>
        <w:rPr>
          <w:i/>
          <w:iCs/>
        </w:rPr>
        <w:t>brms</w:t>
      </w:r>
      <w:r>
        <w:t xml:space="preserve"> model was fitted using 4 chains and 10000 iterations with 3000 warmups per chain. The priors for this model were chosen based on expert knowledge (i.e., previously reported values), empirical observations (i.e., summary values from the data set), and the joint prior predictive distribution (i.e., if a set of relatively uninformative priors led to biologically or physically impossible predictions, the prior ranges were narrowed) </w:t>
      </w:r>
      <w:r>
        <w:fldChar w:fldCharType="begin"/>
      </w:r>
      <w:r>
        <w:instrText xml:space="preserve"> ADDIN EN.CITE &lt;EndNote&gt;&lt;Cite&gt;&lt;Author&gt;Schad&lt;/Author&gt;&lt;Year&gt;2021&lt;/Year&gt;&lt;RecNum&gt;2703&lt;/RecNum&gt;&lt;DisplayText&gt;(Schad et al., 2021)&lt;/DisplayText&gt;&lt;record&gt;&lt;rec-number&gt;2703&lt;/rec-number&gt;&lt;foreign-keys&gt;&lt;key app="EN" db-id="sszpfv5zm0wprde2r5bvw2wpdezsax0e9spx" timestamp="1626123459"&gt;2703&lt;/key&gt;&lt;/foreign-keys&gt;&lt;ref-type name="Journal Article"&gt;17&lt;/ref-type&gt;&lt;contributors&gt;&lt;authors&gt;&lt;author&gt;Schad, D. J.&lt;/author&gt;&lt;author&gt;Betancourt, M.&lt;/author&gt;&lt;author&gt;Vasishth, S.&lt;/author&gt;&lt;/authors&gt;&lt;/contributors&gt;&lt;auth-address&gt;Research Focus Cognitive Sciences, University of Potsdam.&amp;#xD;Symplectomorphic.&amp;#xD;RF Cognitive Sciences, University of Potsdam.&lt;/auth-address&gt;&lt;titles&gt;&lt;title&gt;Toward a principled Bayesian workflow in cognitive science&lt;/title&gt;&lt;secondary-title&gt;Psychol Methods&lt;/secondary-title&gt;&lt;/titles&gt;&lt;periodical&gt;&lt;full-title&gt;Psychol Methods&lt;/full-title&gt;&lt;/periodical&gt;&lt;pages&gt;103-126&lt;/pages&gt;&lt;volume&gt;26&lt;/volume&gt;&lt;number&gt;1&lt;/number&gt;&lt;edition&gt;2020/06/20&lt;/edition&gt;&lt;dates&gt;&lt;year&gt;2021&lt;/year&gt;&lt;pub-dates&gt;&lt;date&gt;Feb&lt;/date&gt;&lt;/pub-dates&gt;&lt;/dates&gt;&lt;isbn&gt;1939-1463 (Electronic)&amp;#xD;1082-989X (Linking)&lt;/isbn&gt;&lt;accession-num&gt;32551748&lt;/accession-num&gt;&lt;urls&gt;&lt;related-urls&gt;&lt;url&gt;https://www.ncbi.nlm.nih.gov/pubmed/32551748&lt;/url&gt;&lt;/related-urls&gt;&lt;/urls&gt;&lt;electronic-resource-num&gt;10.1037/met0000275&lt;/electronic-resource-num&gt;&lt;/record&gt;&lt;/Cite&gt;&lt;/EndNote&gt;</w:instrText>
      </w:r>
      <w:r>
        <w:fldChar w:fldCharType="separate"/>
      </w:r>
      <w:r>
        <w:rPr>
          <w:noProof/>
        </w:rPr>
        <w:t>(Schad et al., 2021)</w:t>
      </w:r>
      <w:r>
        <w:fldChar w:fldCharType="end"/>
      </w:r>
      <w:r>
        <w:t xml:space="preserve">. This is particularly important for hyperparameters dealing with the standard deviation between groups in a hierarchical model. A summary of the prior values used in this model is given </w:t>
      </w:r>
      <w:r w:rsidRPr="00DA5F05">
        <w:t>below (</w:t>
      </w:r>
      <w:r w:rsidRPr="00DA5F05">
        <w:fldChar w:fldCharType="begin"/>
      </w:r>
      <w:r w:rsidRPr="00DA5F05">
        <w:instrText xml:space="preserve"> REF _Ref78280131 \h  \* MERGEFORMAT </w:instrText>
      </w:r>
      <w:r w:rsidRPr="00DA5F05">
        <w:fldChar w:fldCharType="separate"/>
      </w:r>
      <w:r w:rsidR="002D6B70" w:rsidRPr="002D6B70">
        <w:t xml:space="preserve">Table </w:t>
      </w:r>
      <w:r w:rsidR="002D6B70" w:rsidRPr="002D6B70">
        <w:rPr>
          <w:noProof/>
        </w:rPr>
        <w:t>5</w:t>
      </w:r>
      <w:r w:rsidRPr="00DA5F05">
        <w:fldChar w:fldCharType="end"/>
      </w:r>
      <w:r w:rsidRPr="00DA5F05">
        <w:t>).</w:t>
      </w:r>
    </w:p>
    <w:p w14:paraId="18779212" w14:textId="77777777" w:rsidR="00E072BF" w:rsidRDefault="00E072BF" w:rsidP="00E072BF">
      <w:pPr>
        <w:pStyle w:val="Body"/>
        <w:rPr>
          <w:lang w:bidi="en-US"/>
        </w:rPr>
      </w:pPr>
      <w:r w:rsidRPr="002C76A7">
        <w:rPr>
          <w:lang w:bidi="en-US"/>
        </w:rPr>
        <w:lastRenderedPageBreak/>
        <w:t>The entire workflow used to generate this analysis is reproducible and available via GitHub repository (</w:t>
      </w:r>
      <w:hyperlink r:id="rId11" w:history="1">
        <w:r w:rsidRPr="002C76A7">
          <w:rPr>
            <w:rStyle w:val="Hyperlink"/>
            <w:rFonts w:eastAsiaTheme="majorEastAsia"/>
          </w:rPr>
          <w:t>https://github.com/bohm0072/cndc_bayesian_eval</w:t>
        </w:r>
      </w:hyperlink>
      <w:r w:rsidRPr="002C76A7">
        <w:rPr>
          <w:lang w:bidi="en-US"/>
        </w:rPr>
        <w:t xml:space="preserve">). The </w:t>
      </w:r>
      <w:proofErr w:type="spellStart"/>
      <w:r w:rsidRPr="002C76A7">
        <w:rPr>
          <w:i/>
          <w:iCs/>
          <w:lang w:bidi="en-US"/>
        </w:rPr>
        <w:t>renv</w:t>
      </w:r>
      <w:proofErr w:type="spellEnd"/>
      <w:r w:rsidRPr="002C76A7">
        <w:rPr>
          <w:lang w:bidi="en-US"/>
        </w:rPr>
        <w:t xml:space="preserve"> package </w:t>
      </w:r>
      <w:r w:rsidRPr="002C76A7">
        <w:rPr>
          <w:lang w:bidi="en-US"/>
        </w:rPr>
        <w:fldChar w:fldCharType="begin"/>
      </w:r>
      <w:r w:rsidRPr="002C76A7">
        <w:rPr>
          <w:lang w:bidi="en-US"/>
        </w:rPr>
        <w:instrText xml:space="preserve"> ADDIN EN.CITE &lt;EndNote&gt;&lt;Cite&gt;&lt;Author&gt;Ushey&lt;/Author&gt;&lt;Year&gt;2021&lt;/Year&gt;&lt;RecNum&gt;2704&lt;/RecNum&gt;&lt;DisplayText&gt;(Ushey, 2021)&lt;/DisplayText&gt;&lt;record&gt;&lt;rec-number&gt;2704&lt;/rec-number&gt;&lt;foreign-keys&gt;&lt;key app="EN" db-id="sszpfv5zm0wprde2r5bvw2wpdezsax0e9spx" timestamp="1626123576"&gt;2704&lt;/key&gt;&lt;/foreign-keys&gt;&lt;ref-type name="Computer Program"&gt;9&lt;/ref-type&gt;&lt;contributors&gt;&lt;authors&gt;&lt;author&gt;Kevin Ushey&lt;/author&gt;&lt;/authors&gt;&lt;/contributors&gt;&lt;titles&gt;&lt;title&gt;renv: Project Environments&lt;/title&gt;&lt;/titles&gt;&lt;dates&gt;&lt;year&gt;2021&lt;/year&gt;&lt;/dates&gt;&lt;urls&gt;&lt;related-urls&gt;&lt;url&gt;https://CRAN.R-project.org/package=renv&lt;/url&gt;&lt;/related-urls&gt;&lt;/urls&gt;&lt;/record&gt;&lt;/Cite&gt;&lt;/EndNote&gt;</w:instrText>
      </w:r>
      <w:r w:rsidRPr="002C76A7">
        <w:rPr>
          <w:lang w:bidi="en-US"/>
        </w:rPr>
        <w:fldChar w:fldCharType="separate"/>
      </w:r>
      <w:r w:rsidRPr="002C76A7">
        <w:rPr>
          <w:lang w:bidi="en-US"/>
        </w:rPr>
        <w:t>(</w:t>
      </w:r>
      <w:proofErr w:type="spellStart"/>
      <w:r w:rsidRPr="002C76A7">
        <w:rPr>
          <w:lang w:bidi="en-US"/>
        </w:rPr>
        <w:t>Ushey</w:t>
      </w:r>
      <w:proofErr w:type="spellEnd"/>
      <w:r w:rsidRPr="002C76A7">
        <w:rPr>
          <w:lang w:bidi="en-US"/>
        </w:rPr>
        <w:t>, 2021)</w:t>
      </w:r>
      <w:r w:rsidRPr="002C76A7">
        <w:fldChar w:fldCharType="end"/>
      </w:r>
      <w:r w:rsidRPr="002C76A7">
        <w:rPr>
          <w:lang w:bidi="en-US"/>
        </w:rPr>
        <w:t xml:space="preserve"> was used to document the computing environment utilized while conducting this analysis to ensure code portability and reproducibility.</w:t>
      </w:r>
    </w:p>
    <w:p w14:paraId="766BDBF9" w14:textId="77777777" w:rsidR="00E072BF" w:rsidRPr="007B5033" w:rsidRDefault="00E072BF" w:rsidP="00E072BF">
      <w:pPr>
        <w:pStyle w:val="Heading2"/>
      </w:pPr>
      <w:r w:rsidRPr="007B5033">
        <w:t>Evaluating Uncertainty</w:t>
      </w:r>
    </w:p>
    <w:p w14:paraId="22E2CBE1" w14:textId="77777777" w:rsidR="00E072BF" w:rsidRPr="007B5033" w:rsidRDefault="00E072BF" w:rsidP="00E072BF">
      <w:pPr>
        <w:pStyle w:val="Heading3"/>
      </w:pPr>
      <w:r w:rsidRPr="007B5033">
        <w:t>Critical N Dilution Curve Parameter Uncertainty</w:t>
      </w:r>
    </w:p>
    <w:p w14:paraId="6AC92393" w14:textId="77777777" w:rsidR="00E072BF" w:rsidRDefault="00E072BF" w:rsidP="00E072BF">
      <w:pPr>
        <w:pStyle w:val="Body"/>
      </w:pPr>
      <w:r>
        <w:t>After the statistical</w:t>
      </w:r>
      <w:r>
        <w:rPr>
          <w:i/>
          <w:iCs/>
        </w:rPr>
        <w:t xml:space="preserve"> </w:t>
      </w:r>
      <w:r>
        <w:t xml:space="preserve">model was successfully fit to the data (n=28,000 draws), values for parameters </w:t>
      </w:r>
      <w:r>
        <w:rPr>
          <w:i/>
          <w:iCs/>
        </w:rPr>
        <w:t>a</w:t>
      </w:r>
      <w:r>
        <w:t xml:space="preserve"> and </w:t>
      </w:r>
      <w:r>
        <w:rPr>
          <w:i/>
          <w:iCs/>
        </w:rPr>
        <w:t>b</w:t>
      </w:r>
      <w:r>
        <w:t xml:space="preserve"> of the CNDC were reported at the 0.05, 0.50 (i.e., median) and 0.95 quantiles for the effect levels of </w:t>
      </w:r>
      <w:r w:rsidRPr="00541460">
        <w:rPr>
          <w:i/>
          <w:iCs/>
        </w:rPr>
        <w:t>location</w:t>
      </w:r>
      <w:r>
        <w:t xml:space="preserve"> and </w:t>
      </w:r>
      <w:proofErr w:type="spellStart"/>
      <w:proofErr w:type="gramStart"/>
      <w:r w:rsidRPr="00541460">
        <w:rPr>
          <w:i/>
          <w:iCs/>
        </w:rPr>
        <w:t>location:variety</w:t>
      </w:r>
      <w:proofErr w:type="spellEnd"/>
      <w:proofErr w:type="gramEnd"/>
      <w:r>
        <w:t xml:space="preserve"> to determine the 90% credible interval for each parameter. The correlation between values for parameters </w:t>
      </w:r>
      <w:r>
        <w:rPr>
          <w:i/>
          <w:iCs/>
        </w:rPr>
        <w:t>a</w:t>
      </w:r>
      <w:r>
        <w:t xml:space="preserve"> and </w:t>
      </w:r>
      <w:r>
        <w:rPr>
          <w:i/>
          <w:iCs/>
        </w:rPr>
        <w:t>b</w:t>
      </w:r>
      <w:r>
        <w:t xml:space="preserve"> was determined for each effect level of </w:t>
      </w:r>
      <w:proofErr w:type="spellStart"/>
      <w:proofErr w:type="gramStart"/>
      <w:r w:rsidRPr="00541460">
        <w:rPr>
          <w:i/>
          <w:iCs/>
        </w:rPr>
        <w:t>location:variety</w:t>
      </w:r>
      <w:proofErr w:type="spellEnd"/>
      <w:proofErr w:type="gramEnd"/>
      <w:r>
        <w:t xml:space="preserve"> using the fitted parameter values at the level of the individual draws.</w:t>
      </w:r>
    </w:p>
    <w:p w14:paraId="6B7BAE0B" w14:textId="77777777" w:rsidR="00E072BF" w:rsidRDefault="00E072BF" w:rsidP="00E072BF">
      <w:pPr>
        <w:pStyle w:val="Heading3"/>
      </w:pPr>
      <w:r>
        <w:t>Critical N Concentration Uncertainty</w:t>
      </w:r>
    </w:p>
    <w:p w14:paraId="774E6865" w14:textId="77777777" w:rsidR="00E072BF" w:rsidRDefault="00E072BF" w:rsidP="00E072BF">
      <w:pPr>
        <w:pStyle w:val="Body"/>
      </w:pPr>
      <w:r>
        <w:t>The %N</w:t>
      </w:r>
      <w:r>
        <w:rPr>
          <w:vertAlign w:val="subscript"/>
        </w:rPr>
        <w:t>c</w:t>
      </w:r>
      <w:r>
        <w:t xml:space="preserve"> for a set of discrete values of W between 1 Mg ha</w:t>
      </w:r>
      <w:r>
        <w:rPr>
          <w:vertAlign w:val="superscript"/>
        </w:rPr>
        <w:t>-1</w:t>
      </w:r>
      <w:r>
        <w:t xml:space="preserve"> and the maximum observed value of W in the experimental data set was calculated for each individual draw based on the fitted values of parameters </w:t>
      </w:r>
      <w:r>
        <w:rPr>
          <w:i/>
          <w:iCs/>
        </w:rPr>
        <w:t>a</w:t>
      </w:r>
      <w:r>
        <w:t xml:space="preserve"> and </w:t>
      </w:r>
      <w:r>
        <w:rPr>
          <w:i/>
          <w:iCs/>
        </w:rPr>
        <w:t>b</w:t>
      </w:r>
      <w:r>
        <w:t xml:space="preserve"> for that draw. From the distribution of %N</w:t>
      </w:r>
      <w:r>
        <w:rPr>
          <w:vertAlign w:val="subscript"/>
        </w:rPr>
        <w:t>c</w:t>
      </w:r>
      <w:r>
        <w:t xml:space="preserve"> values, the 0.05, 0.50 (i.e., median) and 0.95 quantile values were identified for each effect level of </w:t>
      </w:r>
      <w:proofErr w:type="spellStart"/>
      <w:proofErr w:type="gramStart"/>
      <w:r>
        <w:rPr>
          <w:i/>
          <w:iCs/>
        </w:rPr>
        <w:t>location:variety</w:t>
      </w:r>
      <w:proofErr w:type="spellEnd"/>
      <w:proofErr w:type="gramEnd"/>
      <w:r>
        <w:t xml:space="preserve"> to determine the 90% credible region for %N</w:t>
      </w:r>
      <w:r>
        <w:rPr>
          <w:vertAlign w:val="subscript"/>
        </w:rPr>
        <w:t>c</w:t>
      </w:r>
      <w:r>
        <w:t>. This approach makes maximal use of the jointly estimated parameters contained in the posterior distribution.</w:t>
      </w:r>
    </w:p>
    <w:p w14:paraId="1607EA86" w14:textId="77777777" w:rsidR="00E072BF" w:rsidRPr="004649AF" w:rsidRDefault="00E072BF" w:rsidP="00E072BF">
      <w:pPr>
        <w:pStyle w:val="Body"/>
      </w:pPr>
      <w:r>
        <w:t>To develop curves approximating the upper and lower boundaries of the 90% credible region for %N</w:t>
      </w:r>
      <w:r>
        <w:rPr>
          <w:vertAlign w:val="subscript"/>
        </w:rPr>
        <w:t>c</w:t>
      </w:r>
      <w:r>
        <w:t xml:space="preserve"> (i.e., the 0.05 and 0.95 quantile values, respectively), a negative exponential curve of the same form as the CNDC (i.e., </w:t>
      </w:r>
      <w:r w:rsidRPr="009A5890">
        <w:rPr>
          <w:i/>
          <w:iCs/>
        </w:rPr>
        <w:t>y</w:t>
      </w:r>
      <w:r>
        <w:t xml:space="preserve"> = </w:t>
      </w:r>
      <w:r w:rsidRPr="009A5890">
        <w:rPr>
          <w:i/>
          <w:iCs/>
        </w:rPr>
        <w:t>a</w:t>
      </w:r>
      <w:r>
        <w:t xml:space="preserve"> </w:t>
      </w:r>
      <w:r w:rsidRPr="009A5890">
        <w:rPr>
          <w:i/>
          <w:iCs/>
        </w:rPr>
        <w:t>x</w:t>
      </w:r>
      <w:r>
        <w:rPr>
          <w:vertAlign w:val="superscript"/>
        </w:rPr>
        <w:t>–</w:t>
      </w:r>
      <w:r w:rsidRPr="009A5890">
        <w:rPr>
          <w:i/>
          <w:iCs/>
          <w:vertAlign w:val="superscript"/>
        </w:rPr>
        <w:t>b</w:t>
      </w:r>
      <w:r>
        <w:t xml:space="preserve">) was fit using </w:t>
      </w:r>
      <w:proofErr w:type="spellStart"/>
      <w:r>
        <w:rPr>
          <w:i/>
          <w:iCs/>
        </w:rPr>
        <w:t>nls</w:t>
      </w:r>
      <w:proofErr w:type="spellEnd"/>
      <w:r>
        <w:t xml:space="preserve"> </w:t>
      </w:r>
      <w:r>
        <w:fldChar w:fldCharType="begin"/>
      </w:r>
      <w:r>
        <w:instrText xml:space="preserve"> ADDIN EN.CITE &lt;EndNote&gt;&lt;Cite&gt;&lt;Author&gt;R Core Team&lt;/Author&gt;&lt;Year&gt;2021&lt;/Year&gt;&lt;RecNum&gt;2037&lt;/RecNum&gt;&lt;DisplayText&gt;(R Core Team, 2021b)&lt;/DisplayText&gt;&lt;record&gt;&lt;rec-number&gt;2037&lt;/rec-number&gt;&lt;foreign-keys&gt;&lt;key app="EN" db-id="sszpfv5zm0wprde2r5bvw2wpdezsax0e9spx" timestamp="1569856800"&gt;2037&lt;/key&gt;&lt;/foreign-keys&gt;&lt;ref-type name="Computer Program"&gt;9&lt;/ref-type&gt;&lt;contributors&gt;&lt;authors&gt;&lt;author&gt;R Core Team, &lt;/author&gt;&lt;/authors&gt;&lt;/contributors&gt;&lt;titles&gt;&lt;title&gt;&amp;quot;stats&amp;quot;: The R Stats Package&lt;/title&gt;&lt;/titles&gt;&lt;dates&gt;&lt;year&gt;2021&lt;/year&gt;&lt;/dates&gt;&lt;urls&gt;&lt;related-urls&gt;&lt;url&gt; https://CRAN.R-project.org/package=stats&lt;/url&gt;&lt;/related-urls&gt;&lt;/urls&gt;&lt;/record&gt;&lt;/Cite&gt;&lt;/EndNote&gt;</w:instrText>
      </w:r>
      <w:r>
        <w:fldChar w:fldCharType="separate"/>
      </w:r>
      <w:r>
        <w:rPr>
          <w:noProof/>
        </w:rPr>
        <w:t>(R Core Team, 2021b)</w:t>
      </w:r>
      <w:r>
        <w:fldChar w:fldCharType="end"/>
      </w:r>
      <w:r>
        <w:t xml:space="preserve"> to the set of data </w:t>
      </w:r>
      <w:r>
        <w:lastRenderedPageBreak/>
        <w:t xml:space="preserve">previously identified as defining the boundaries of the 90% credible region (i.e., 0.05 and 0.95 quantile values). These curves approximating the upper and lower boundaries of the credible region are respectively referred to as </w:t>
      </w:r>
      <w:proofErr w:type="spellStart"/>
      <w:r>
        <w:t>CNDC</w:t>
      </w:r>
      <w:r>
        <w:rPr>
          <w:vertAlign w:val="subscript"/>
        </w:rPr>
        <w:t>up</w:t>
      </w:r>
      <w:proofErr w:type="spellEnd"/>
      <w:r>
        <w:t xml:space="preserve"> and </w:t>
      </w:r>
      <w:proofErr w:type="spellStart"/>
      <w:r>
        <w:t>CNDC</w:t>
      </w:r>
      <w:r>
        <w:rPr>
          <w:vertAlign w:val="subscript"/>
        </w:rPr>
        <w:t>lo</w:t>
      </w:r>
      <w:proofErr w:type="spellEnd"/>
      <w:r>
        <w:t xml:space="preserve">, where parameters </w:t>
      </w:r>
      <w:proofErr w:type="spellStart"/>
      <w:r w:rsidRPr="004649AF">
        <w:rPr>
          <w:i/>
          <w:iCs/>
        </w:rPr>
        <w:t>a</w:t>
      </w:r>
      <w:r>
        <w:rPr>
          <w:i/>
          <w:iCs/>
          <w:vertAlign w:val="subscript"/>
        </w:rPr>
        <w:t>up</w:t>
      </w:r>
      <w:proofErr w:type="spellEnd"/>
      <w:r>
        <w:t xml:space="preserve"> and </w:t>
      </w:r>
      <w:proofErr w:type="spellStart"/>
      <w:r w:rsidRPr="004649AF">
        <w:rPr>
          <w:i/>
          <w:iCs/>
        </w:rPr>
        <w:t>b</w:t>
      </w:r>
      <w:r>
        <w:rPr>
          <w:i/>
          <w:iCs/>
          <w:vertAlign w:val="subscript"/>
        </w:rPr>
        <w:t>up</w:t>
      </w:r>
      <w:proofErr w:type="spellEnd"/>
      <w:r>
        <w:t xml:space="preserve"> correspond to </w:t>
      </w:r>
      <w:proofErr w:type="spellStart"/>
      <w:r>
        <w:t>CNDC</w:t>
      </w:r>
      <w:r>
        <w:rPr>
          <w:vertAlign w:val="subscript"/>
        </w:rPr>
        <w:t>up</w:t>
      </w:r>
      <w:proofErr w:type="spellEnd"/>
      <w:r w:rsidRPr="004649AF">
        <w:rPr>
          <w:i/>
          <w:iCs/>
        </w:rPr>
        <w:t xml:space="preserve"> </w:t>
      </w:r>
      <w:r>
        <w:t>and parameters</w:t>
      </w:r>
      <w:r>
        <w:rPr>
          <w:i/>
          <w:iCs/>
        </w:rPr>
        <w:t xml:space="preserve"> </w:t>
      </w:r>
      <w:proofErr w:type="spellStart"/>
      <w:r w:rsidRPr="004649AF">
        <w:rPr>
          <w:i/>
          <w:iCs/>
        </w:rPr>
        <w:t>a</w:t>
      </w:r>
      <w:r w:rsidRPr="004649AF">
        <w:rPr>
          <w:i/>
          <w:iCs/>
          <w:vertAlign w:val="subscript"/>
        </w:rPr>
        <w:t>lo</w:t>
      </w:r>
      <w:proofErr w:type="spellEnd"/>
      <w:r>
        <w:t xml:space="preserve"> and </w:t>
      </w:r>
      <w:proofErr w:type="spellStart"/>
      <w:r w:rsidRPr="004649AF">
        <w:rPr>
          <w:i/>
          <w:iCs/>
        </w:rPr>
        <w:t>b</w:t>
      </w:r>
      <w:r w:rsidRPr="004649AF">
        <w:rPr>
          <w:i/>
          <w:iCs/>
          <w:vertAlign w:val="subscript"/>
        </w:rPr>
        <w:t>lo</w:t>
      </w:r>
      <w:proofErr w:type="spellEnd"/>
      <w:r>
        <w:t xml:space="preserve"> correspond to </w:t>
      </w:r>
      <w:proofErr w:type="spellStart"/>
      <w:r>
        <w:t>CNDC</w:t>
      </w:r>
      <w:r>
        <w:rPr>
          <w:vertAlign w:val="subscript"/>
        </w:rPr>
        <w:t>lo</w:t>
      </w:r>
      <w:proofErr w:type="spellEnd"/>
      <w:r>
        <w:t>.</w:t>
      </w:r>
    </w:p>
    <w:p w14:paraId="48BCC5A9" w14:textId="77777777" w:rsidR="00E072BF" w:rsidRDefault="00E072BF" w:rsidP="00E072BF">
      <w:pPr>
        <w:pStyle w:val="Body"/>
      </w:pPr>
      <w:r>
        <w:t xml:space="preserve">Additionally, an estimate of the 90% credible region was calculated by using the boundary values of the 90% credible interval of parameters </w:t>
      </w:r>
      <w:proofErr w:type="gramStart"/>
      <w:r>
        <w:rPr>
          <w:i/>
          <w:iCs/>
        </w:rPr>
        <w:t>a</w:t>
      </w:r>
      <w:r>
        <w:t xml:space="preserve"> and</w:t>
      </w:r>
      <w:proofErr w:type="gramEnd"/>
      <w:r>
        <w:t xml:space="preserve"> </w:t>
      </w:r>
      <w:r>
        <w:rPr>
          <w:i/>
          <w:iCs/>
        </w:rPr>
        <w:t>b</w:t>
      </w:r>
      <w:r>
        <w:t>. The estimate for the upper boundary of the credible region for %N</w:t>
      </w:r>
      <w:r>
        <w:rPr>
          <w:vertAlign w:val="subscript"/>
        </w:rPr>
        <w:t>c</w:t>
      </w:r>
      <w:r>
        <w:t xml:space="preserve"> was determined from the 0.95 quantile value for parameter </w:t>
      </w:r>
      <w:proofErr w:type="gramStart"/>
      <w:r>
        <w:rPr>
          <w:i/>
          <w:iCs/>
        </w:rPr>
        <w:t>a</w:t>
      </w:r>
      <w:r>
        <w:t xml:space="preserve"> and</w:t>
      </w:r>
      <w:proofErr w:type="gramEnd"/>
      <w:r>
        <w:t xml:space="preserve"> 0.05 quantile value for parameter </w:t>
      </w:r>
      <w:r>
        <w:rPr>
          <w:i/>
          <w:iCs/>
        </w:rPr>
        <w:t>b</w:t>
      </w:r>
      <w:r>
        <w:t>; the estimate for the lower boundary of the credible region of %N</w:t>
      </w:r>
      <w:r>
        <w:rPr>
          <w:vertAlign w:val="subscript"/>
        </w:rPr>
        <w:t>c</w:t>
      </w:r>
      <w:r>
        <w:t xml:space="preserve"> was determined from the 0.05 quantile value for parameter </w:t>
      </w:r>
      <w:r>
        <w:rPr>
          <w:i/>
          <w:iCs/>
        </w:rPr>
        <w:t>a</w:t>
      </w:r>
      <w:r>
        <w:t xml:space="preserve"> and 0.95 quantile value for parameter </w:t>
      </w:r>
      <w:r>
        <w:rPr>
          <w:i/>
          <w:iCs/>
        </w:rPr>
        <w:t>b</w:t>
      </w:r>
      <w:r>
        <w:t xml:space="preserve">. This approach does not account for the joint estimation of parameters offered by the Bayesian approach; therefore, the paired combination for parameters </w:t>
      </w:r>
      <w:r>
        <w:rPr>
          <w:i/>
          <w:iCs/>
        </w:rPr>
        <w:t>a</w:t>
      </w:r>
      <w:r>
        <w:t xml:space="preserve"> and </w:t>
      </w:r>
      <w:r>
        <w:rPr>
          <w:i/>
          <w:iCs/>
        </w:rPr>
        <w:t>b</w:t>
      </w:r>
      <w:r>
        <w:t xml:space="preserve"> (i.e., 0.05 and 0.95 quantiles) might not actually occur in the posterior distribution.</w:t>
      </w:r>
    </w:p>
    <w:p w14:paraId="0CF7B9F7" w14:textId="77777777" w:rsidR="00E072BF" w:rsidRDefault="00E072BF" w:rsidP="00E072BF">
      <w:pPr>
        <w:pStyle w:val="Body"/>
      </w:pPr>
      <w:r>
        <w:t>To compare the various methods described above, the difference in critical N concentration [∆%N</w:t>
      </w:r>
      <w:r>
        <w:rPr>
          <w:vertAlign w:val="subscript"/>
        </w:rPr>
        <w:t>c</w:t>
      </w:r>
      <w:r>
        <w:t>] was calculated between the 0.50 quantile (i.e., median) value for %N</w:t>
      </w:r>
      <w:r>
        <w:rPr>
          <w:vertAlign w:val="subscript"/>
        </w:rPr>
        <w:t>c</w:t>
      </w:r>
      <w:r>
        <w:t>, designated as the reference values (i.e., ∆%N</w:t>
      </w:r>
      <w:r>
        <w:rPr>
          <w:vertAlign w:val="subscript"/>
        </w:rPr>
        <w:t>c</w:t>
      </w:r>
      <w:r>
        <w:t xml:space="preserve"> with constant value of zero), and the various methods to quantify uncertainty (i.e., 90% credible region for %N</w:t>
      </w:r>
      <w:r>
        <w:rPr>
          <w:vertAlign w:val="subscript"/>
        </w:rPr>
        <w:t>c</w:t>
      </w:r>
      <w:r>
        <w:t xml:space="preserve">, </w:t>
      </w:r>
      <w:proofErr w:type="spellStart"/>
      <w:r>
        <w:t>CNDC</w:t>
      </w:r>
      <w:r>
        <w:rPr>
          <w:vertAlign w:val="subscript"/>
        </w:rPr>
        <w:t>up</w:t>
      </w:r>
      <w:proofErr w:type="spellEnd"/>
      <w:r>
        <w:t xml:space="preserve"> &amp; </w:t>
      </w:r>
      <w:proofErr w:type="spellStart"/>
      <w:r>
        <w:t>CNDC</w:t>
      </w:r>
      <w:r>
        <w:rPr>
          <w:vertAlign w:val="subscript"/>
        </w:rPr>
        <w:t>lo</w:t>
      </w:r>
      <w:proofErr w:type="spellEnd"/>
      <w:r>
        <w:t>, and estimates of credible region for %N</w:t>
      </w:r>
      <w:r>
        <w:rPr>
          <w:vertAlign w:val="subscript"/>
        </w:rPr>
        <w:t>c</w:t>
      </w:r>
      <w:r>
        <w:t xml:space="preserve"> using 90% credible interval for parameters </w:t>
      </w:r>
      <w:r>
        <w:rPr>
          <w:i/>
          <w:iCs/>
        </w:rPr>
        <w:t>a</w:t>
      </w:r>
      <w:r>
        <w:t xml:space="preserve"> and </w:t>
      </w:r>
      <w:r>
        <w:rPr>
          <w:i/>
          <w:iCs/>
        </w:rPr>
        <w:t>b</w:t>
      </w:r>
      <w:r>
        <w:t>). In this manner, the ∆%N</w:t>
      </w:r>
      <w:r>
        <w:rPr>
          <w:vertAlign w:val="subscript"/>
        </w:rPr>
        <w:t>c</w:t>
      </w:r>
      <w:r>
        <w:t xml:space="preserve"> for each method to quantify uncertainty in %N</w:t>
      </w:r>
      <w:r>
        <w:rPr>
          <w:vertAlign w:val="subscript"/>
        </w:rPr>
        <w:t>c</w:t>
      </w:r>
      <w:r>
        <w:t xml:space="preserve"> can be directly compared.</w:t>
      </w:r>
    </w:p>
    <w:p w14:paraId="0A37D177" w14:textId="4DE9BC3E" w:rsidR="00E072BF" w:rsidRDefault="00E072BF" w:rsidP="00E072BF">
      <w:pPr>
        <w:pStyle w:val="Heading3"/>
      </w:pPr>
      <w:r>
        <w:t xml:space="preserve">Comparing Critical N Concentration across G </w:t>
      </w:r>
      <w:del w:id="69" w:author="Brian Bohman" w:date="2021-08-25T10:49:00Z">
        <w:r w:rsidDel="000B3B17">
          <w:delText>x</w:delText>
        </w:r>
      </w:del>
      <w:ins w:id="70" w:author="Brian Bohman" w:date="2021-08-25T10:49:00Z">
        <w:r w:rsidR="000B3B17">
          <w:t>×</w:t>
        </w:r>
      </w:ins>
      <w:r>
        <w:t xml:space="preserve"> E Effects</w:t>
      </w:r>
    </w:p>
    <w:p w14:paraId="56C70FDD" w14:textId="6A024124" w:rsidR="00E072BF" w:rsidRDefault="00E072BF" w:rsidP="00E072BF">
      <w:pPr>
        <w:pStyle w:val="Body"/>
      </w:pPr>
      <w:proofErr w:type="gramStart"/>
      <w:r>
        <w:t>Similar to</w:t>
      </w:r>
      <w:proofErr w:type="gramEnd"/>
      <w:r>
        <w:t xml:space="preserve"> the above methods, the %N</w:t>
      </w:r>
      <w:r>
        <w:rPr>
          <w:vertAlign w:val="subscript"/>
        </w:rPr>
        <w:t>c</w:t>
      </w:r>
      <w:r>
        <w:t xml:space="preserve"> for each draw was calculated across a set of discrete values of W over the range of 1 Mg ha</w:t>
      </w:r>
      <w:r>
        <w:rPr>
          <w:vertAlign w:val="superscript"/>
        </w:rPr>
        <w:t>-1</w:t>
      </w:r>
      <w:r>
        <w:t xml:space="preserve"> and the maximum observed value of W in the experimental data set. At the effect level of </w:t>
      </w:r>
      <w:proofErr w:type="spellStart"/>
      <w:proofErr w:type="gramStart"/>
      <w:r>
        <w:rPr>
          <w:i/>
          <w:iCs/>
        </w:rPr>
        <w:t>location:variety</w:t>
      </w:r>
      <w:proofErr w:type="spellEnd"/>
      <w:proofErr w:type="gramEnd"/>
      <w:r>
        <w:t>, the difference between the %N</w:t>
      </w:r>
      <w:r>
        <w:rPr>
          <w:vertAlign w:val="subscript"/>
        </w:rPr>
        <w:t>c</w:t>
      </w:r>
      <w:r>
        <w:t xml:space="preserve"> for a given comparison </w:t>
      </w:r>
      <w:r>
        <w:lastRenderedPageBreak/>
        <w:t>and reference CNDC (i.e., ∆%N</w:t>
      </w:r>
      <w:r>
        <w:rPr>
          <w:vertAlign w:val="subscript"/>
        </w:rPr>
        <w:t>c</w:t>
      </w:r>
      <w:r>
        <w:t>) was calculated at each value of W. From this computed set of ∆%N</w:t>
      </w:r>
      <w:r>
        <w:rPr>
          <w:vertAlign w:val="subscript"/>
        </w:rPr>
        <w:t>c</w:t>
      </w:r>
      <w:r>
        <w:t xml:space="preserve">, the 0.05, 0.50 (i.e., median) and 0.95 quantile values were identified for each effect level of </w:t>
      </w:r>
      <w:proofErr w:type="spellStart"/>
      <w:proofErr w:type="gramStart"/>
      <w:r>
        <w:rPr>
          <w:i/>
          <w:iCs/>
        </w:rPr>
        <w:t>location:variety</w:t>
      </w:r>
      <w:proofErr w:type="spellEnd"/>
      <w:proofErr w:type="gramEnd"/>
      <w:r>
        <w:t xml:space="preserve"> to determine the 90% credible region for ∆%N</w:t>
      </w:r>
      <w:r>
        <w:rPr>
          <w:vertAlign w:val="subscript"/>
        </w:rPr>
        <w:t>c</w:t>
      </w:r>
      <w:r>
        <w:t>. For a given range of W values, the comparison curve considered to be not significantly different from the reference curve if the ∆%N</w:t>
      </w:r>
      <w:r>
        <w:rPr>
          <w:vertAlign w:val="subscript"/>
        </w:rPr>
        <w:t>c</w:t>
      </w:r>
      <w:r>
        <w:t xml:space="preserve"> values for the 0.05 and 0.95 quantile values of %N</w:t>
      </w:r>
      <w:r>
        <w:rPr>
          <w:vertAlign w:val="subscript"/>
        </w:rPr>
        <w:t>c</w:t>
      </w:r>
      <w:r>
        <w:t xml:space="preserve"> were respectively less than and greater than zero (i.e., the 90% credible region for ∆%N</w:t>
      </w:r>
      <w:r>
        <w:rPr>
          <w:vertAlign w:val="subscript"/>
        </w:rPr>
        <w:t>c</w:t>
      </w:r>
      <w:r>
        <w:t xml:space="preserve"> contains zero). In the case where the 0.05 quantile value for ∆%N</w:t>
      </w:r>
      <w:r>
        <w:rPr>
          <w:vertAlign w:val="subscript"/>
        </w:rPr>
        <w:t>c</w:t>
      </w:r>
      <w:r>
        <w:t xml:space="preserve"> was greater than zero, the comparison curve was considered to have a significantly greater %N</w:t>
      </w:r>
      <w:r>
        <w:rPr>
          <w:vertAlign w:val="subscript"/>
        </w:rPr>
        <w:t>c</w:t>
      </w:r>
      <w:r>
        <w:t xml:space="preserve"> than the reference curve. In the case where the 0.95 quantile value for ∆%N</w:t>
      </w:r>
      <w:r>
        <w:rPr>
          <w:vertAlign w:val="subscript"/>
        </w:rPr>
        <w:t>c</w:t>
      </w:r>
      <w:r>
        <w:t xml:space="preserve"> was less than zero, the comparison curve was considered to have a significantly lower %N</w:t>
      </w:r>
      <w:r>
        <w:rPr>
          <w:vertAlign w:val="subscript"/>
        </w:rPr>
        <w:t>c</w:t>
      </w:r>
      <w:r>
        <w:t xml:space="preserve"> than the reference curve. To evaluate ∆%N</w:t>
      </w:r>
      <w:r w:rsidRPr="00BB1EA6">
        <w:rPr>
          <w:vertAlign w:val="subscript"/>
        </w:rPr>
        <w:t>c</w:t>
      </w:r>
      <w:r>
        <w:t xml:space="preserve"> in the present study, the %N</w:t>
      </w:r>
      <w:r>
        <w:rPr>
          <w:vertAlign w:val="subscript"/>
        </w:rPr>
        <w:t>c</w:t>
      </w:r>
      <w:r>
        <w:t xml:space="preserve"> for a given effect level of </w:t>
      </w:r>
      <w:proofErr w:type="spellStart"/>
      <w:proofErr w:type="gramStart"/>
      <w:r>
        <w:rPr>
          <w:i/>
          <w:iCs/>
        </w:rPr>
        <w:t>location:variety</w:t>
      </w:r>
      <w:proofErr w:type="spellEnd"/>
      <w:proofErr w:type="gramEnd"/>
      <w:r>
        <w:t xml:space="preserve"> was compared to all other levels, and this approach allows for the direct evaluation of ∆%N</w:t>
      </w:r>
      <w:r>
        <w:rPr>
          <w:vertAlign w:val="subscript"/>
        </w:rPr>
        <w:t xml:space="preserve">c </w:t>
      </w:r>
      <w:r>
        <w:t xml:space="preserve"> across G </w:t>
      </w:r>
      <w:del w:id="71" w:author="Brian Bohman" w:date="2021-08-25T10:49:00Z">
        <w:r w:rsidDel="000B3B17">
          <w:delText>x</w:delText>
        </w:r>
      </w:del>
      <w:ins w:id="72" w:author="Brian Bohman" w:date="2021-08-25T10:49:00Z">
        <w:r w:rsidR="000B3B17">
          <w:t>×</w:t>
        </w:r>
      </w:ins>
      <w:r>
        <w:t xml:space="preserve"> E effects.</w:t>
      </w:r>
    </w:p>
    <w:p w14:paraId="16684633" w14:textId="77777777" w:rsidR="00E072BF" w:rsidRDefault="00E072BF" w:rsidP="00E072BF">
      <w:pPr>
        <w:pStyle w:val="Heading3"/>
      </w:pPr>
      <w:r>
        <w:t>Comparing Critical N Concentration across Statistical Methods</w:t>
      </w:r>
    </w:p>
    <w:p w14:paraId="025A4880" w14:textId="77777777" w:rsidR="00E072BF" w:rsidRDefault="00E072BF" w:rsidP="00E072BF">
      <w:pPr>
        <w:pStyle w:val="Body"/>
      </w:pPr>
      <w:r>
        <w:t xml:space="preserve">An analogous method was also used to compare the CNDCs fitted in the present study to the CNDCs published in previous studies (i.e., </w:t>
      </w:r>
      <w:r>
        <w:fldChar w:fldCharType="begin"/>
      </w:r>
      <w:r>
        <w:instrText xml:space="preserve"> ADDIN EN.CITE &lt;EndNote&gt;&lt;Cite AuthorYear="1"&gt;&lt;Author&gt;Ben Abdallah&lt;/Author&gt;&lt;Year&gt;2016&lt;/Year&gt;&lt;RecNum&gt;1795&lt;/RecNum&gt;&lt;DisplayText&gt;Ben Abdallah et al. (2016); Giletto et al. (2020)&lt;/DisplayText&gt;&lt;record&gt;&lt;rec-number&gt;1795&lt;/rec-number&gt;&lt;foreign-keys&gt;&lt;key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Cite AuthorYear="1"&gt;&lt;Author&gt;Giletto&lt;/Author&gt;&lt;Year&gt;2020&lt;/Year&gt;&lt;RecNum&gt;2685&lt;/RecNum&gt;&lt;record&gt;&lt;rec-number&gt;2685&lt;/rec-number&gt;&lt;foreign-keys&gt;&lt;key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Ben Abdallah et al. (2016); Giletto et al. (2020)</w:t>
      </w:r>
      <w:r>
        <w:fldChar w:fldCharType="end"/>
      </w:r>
      <w:r>
        <w:t>).</w:t>
      </w:r>
      <w:r w:rsidRPr="00C10327">
        <w:t xml:space="preserve"> </w:t>
      </w:r>
      <w:r>
        <w:t>Specifically, the previously published curves were evaluated to see if they fell within the 90% credible region for the corresponding curve fitted with the hierarchical Bayesian method in the present study. Using the determined credible region for %N</w:t>
      </w:r>
      <w:r>
        <w:rPr>
          <w:vertAlign w:val="subscript"/>
        </w:rPr>
        <w:t>c</w:t>
      </w:r>
      <w:r>
        <w:t>, it is possible to identify the range for which two CNDCs are significantly different. If the previously identified %N</w:t>
      </w:r>
      <w:r>
        <w:rPr>
          <w:vertAlign w:val="subscript"/>
        </w:rPr>
        <w:t>c</w:t>
      </w:r>
      <w:r>
        <w:t xml:space="preserve"> value falls outside of the credible region for %N</w:t>
      </w:r>
      <w:r>
        <w:rPr>
          <w:vertAlign w:val="subscript"/>
        </w:rPr>
        <w:t>c</w:t>
      </w:r>
      <w:r>
        <w:t xml:space="preserve"> identified in this study, then the two curves are determined to be significantly different over the range for which the previous value falls outside of the credible region. This approach allows for direct evaluation of differences in %N</w:t>
      </w:r>
      <w:r>
        <w:rPr>
          <w:vertAlign w:val="subscript"/>
        </w:rPr>
        <w:t>c</w:t>
      </w:r>
      <w:r>
        <w:t xml:space="preserve"> for CNDCs developed from the same set of data across various statistical methods.</w:t>
      </w:r>
    </w:p>
    <w:p w14:paraId="48255040" w14:textId="77777777" w:rsidR="00E072BF" w:rsidRPr="002354AA" w:rsidRDefault="00E072BF" w:rsidP="00E072BF">
      <w:pPr>
        <w:pStyle w:val="Heading1"/>
      </w:pPr>
      <w:r w:rsidRPr="002354AA">
        <w:lastRenderedPageBreak/>
        <w:t>Results</w:t>
      </w:r>
    </w:p>
    <w:p w14:paraId="5A8490BF" w14:textId="77777777" w:rsidR="00E072BF" w:rsidRPr="002354AA" w:rsidRDefault="00E072BF" w:rsidP="00E072BF">
      <w:pPr>
        <w:pStyle w:val="Heading2"/>
      </w:pPr>
      <w:r w:rsidRPr="002354AA">
        <w:t xml:space="preserve">Fitted Critical N Dilution </w:t>
      </w:r>
      <w:r w:rsidRPr="00CD1A8A">
        <w:t>Curve</w:t>
      </w:r>
    </w:p>
    <w:p w14:paraId="494CDE7D" w14:textId="561FD098" w:rsidR="00E072BF" w:rsidRDefault="00E072BF" w:rsidP="00E072BF">
      <w:pPr>
        <w:pStyle w:val="Body"/>
      </w:pPr>
      <w:r w:rsidRPr="002354AA">
        <w:t xml:space="preserve">The posterior distribution of fitted values for CNDC parameters </w:t>
      </w:r>
      <w:r w:rsidRPr="002354AA">
        <w:rPr>
          <w:i/>
          <w:iCs/>
        </w:rPr>
        <w:t>a</w:t>
      </w:r>
      <w:r w:rsidRPr="002354AA">
        <w:t xml:space="preserve"> and </w:t>
      </w:r>
      <w:r w:rsidRPr="002354AA">
        <w:rPr>
          <w:i/>
          <w:iCs/>
        </w:rPr>
        <w:t>b</w:t>
      </w:r>
      <w:r w:rsidRPr="002354AA">
        <w:t xml:space="preserve"> are presented below </w:t>
      </w:r>
      <w:r w:rsidRPr="00DA5F05">
        <w:t>(</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w:t>
      </w:r>
      <w:r w:rsidRPr="002354AA">
        <w:t xml:space="preserve"> showing the median value and 90% credible interval (i.e., 0.05 and 0.95 quantile values). For parameter </w:t>
      </w:r>
      <w:r w:rsidRPr="002354AA">
        <w:rPr>
          <w:i/>
          <w:iCs/>
        </w:rPr>
        <w:t>a</w:t>
      </w:r>
      <w:r w:rsidRPr="002354AA">
        <w:t xml:space="preserve">, there was no significant difference for the effect of location at 90% credible interval threshold </w:t>
      </w:r>
      <w:r w:rsidRPr="00DA5F05">
        <w:t>(</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a).</w:t>
      </w:r>
      <w:r w:rsidRPr="002354AA">
        <w:t xml:space="preserve"> Although Argentina has a numerically greater value of parameter </w:t>
      </w:r>
      <w:r w:rsidRPr="002354AA">
        <w:rPr>
          <w:i/>
          <w:iCs/>
        </w:rPr>
        <w:t>a</w:t>
      </w:r>
      <w:r w:rsidRPr="002354AA">
        <w:t xml:space="preserve"> (4.95) than the other three locations (4.74</w:t>
      </w:r>
      <w:r>
        <w:t xml:space="preserve"> – </w:t>
      </w:r>
      <w:r w:rsidRPr="002354AA">
        <w:t xml:space="preserve">4.77), these differences are not significant. Additionally, the variation in parameter </w:t>
      </w:r>
      <w:proofErr w:type="gramStart"/>
      <w:r w:rsidRPr="002354AA">
        <w:rPr>
          <w:i/>
          <w:iCs/>
        </w:rPr>
        <w:t>a</w:t>
      </w:r>
      <w:r w:rsidRPr="002354AA">
        <w:t xml:space="preserve"> for</w:t>
      </w:r>
      <w:proofErr w:type="gramEnd"/>
      <w:r w:rsidRPr="002354AA">
        <w:t xml:space="preserve"> the variety within location effect is negligible and not statistically significant </w:t>
      </w:r>
      <w:r w:rsidRPr="00DA5F05">
        <w:t>(</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a).</w:t>
      </w:r>
    </w:p>
    <w:p w14:paraId="25002DB0" w14:textId="77777777" w:rsidR="00E072BF" w:rsidRPr="002354AA" w:rsidRDefault="00E072BF" w:rsidP="00E072BF">
      <w:pPr>
        <w:pStyle w:val="Body"/>
        <w:rPr>
          <w:lang w:bidi="en-US"/>
        </w:rPr>
      </w:pPr>
      <w:r w:rsidRPr="00B34FD9">
        <w:rPr>
          <w:lang w:bidi="en-US"/>
        </w:rPr>
        <w:t xml:space="preserve">For parameter </w:t>
      </w:r>
      <w:r w:rsidRPr="00B34FD9">
        <w:rPr>
          <w:i/>
          <w:iCs/>
          <w:lang w:bidi="en-US"/>
        </w:rPr>
        <w:t>b</w:t>
      </w:r>
      <w:r w:rsidRPr="00B34FD9">
        <w:rPr>
          <w:lang w:bidi="en-US"/>
        </w:rPr>
        <w:t>, there were significant differences for both the effect of location and variety within location at a 90% credible interval threshold (</w:t>
      </w:r>
      <w:r w:rsidRPr="00B34FD9">
        <w:rPr>
          <w:lang w:bidi="en-US"/>
        </w:rPr>
        <w:fldChar w:fldCharType="begin"/>
      </w:r>
      <w:r w:rsidRPr="00B34FD9">
        <w:rPr>
          <w:lang w:bidi="en-US"/>
        </w:rPr>
        <w:instrText xml:space="preserve"> REF _Ref78281262 \h  \* MERGEFORMAT </w:instrText>
      </w:r>
      <w:r w:rsidRPr="00B34FD9">
        <w:rPr>
          <w:lang w:bidi="en-US"/>
        </w:rPr>
      </w:r>
      <w:r w:rsidRPr="00B34FD9">
        <w:rPr>
          <w:lang w:bidi="en-US"/>
        </w:rPr>
        <w:fldChar w:fldCharType="separate"/>
      </w:r>
      <w:r w:rsidRPr="00B34FD9">
        <w:rPr>
          <w:lang w:bidi="en-US"/>
        </w:rPr>
        <w:t>Figure 3</w:t>
      </w:r>
      <w:r w:rsidRPr="00B34FD9">
        <w:fldChar w:fldCharType="end"/>
      </w:r>
      <w:r w:rsidRPr="00B34FD9">
        <w:rPr>
          <w:lang w:bidi="en-US"/>
        </w:rPr>
        <w:t xml:space="preserve">b). For location, Argentina had the lowest value for parameter </w:t>
      </w:r>
      <w:r w:rsidRPr="00B34FD9">
        <w:rPr>
          <w:i/>
          <w:iCs/>
          <w:lang w:bidi="en-US"/>
        </w:rPr>
        <w:t>b</w:t>
      </w:r>
      <w:r w:rsidRPr="00B34FD9">
        <w:rPr>
          <w:lang w:bidi="en-US"/>
        </w:rPr>
        <w:t xml:space="preserve"> (0.175), while Canada had a greater value for parameter </w:t>
      </w:r>
      <w:r w:rsidRPr="00B34FD9">
        <w:rPr>
          <w:i/>
          <w:iCs/>
          <w:lang w:bidi="en-US"/>
        </w:rPr>
        <w:t xml:space="preserve">b </w:t>
      </w:r>
      <w:r w:rsidRPr="00B34FD9">
        <w:rPr>
          <w:lang w:bidi="en-US"/>
        </w:rPr>
        <w:t>(0.448)</w:t>
      </w:r>
      <w:r w:rsidRPr="00B34FD9">
        <w:rPr>
          <w:i/>
          <w:iCs/>
          <w:lang w:bidi="en-US"/>
        </w:rPr>
        <w:t xml:space="preserve"> </w:t>
      </w:r>
      <w:r w:rsidRPr="00B34FD9">
        <w:rPr>
          <w:lang w:bidi="en-US"/>
        </w:rPr>
        <w:t xml:space="preserve">than Argentina but lower than either Belgium (0.561) or Minnesota (0.582). The difference between parameter </w:t>
      </w:r>
      <w:r w:rsidRPr="00B34FD9">
        <w:rPr>
          <w:i/>
          <w:iCs/>
          <w:lang w:bidi="en-US"/>
        </w:rPr>
        <w:t>b</w:t>
      </w:r>
      <w:r w:rsidRPr="00B34FD9">
        <w:rPr>
          <w:lang w:bidi="en-US"/>
        </w:rPr>
        <w:t xml:space="preserve"> for Belgium and Minnesota was not significant. For the variety within location effect, parameter </w:t>
      </w:r>
      <w:r w:rsidRPr="00B34FD9">
        <w:rPr>
          <w:i/>
          <w:iCs/>
          <w:lang w:bidi="en-US"/>
        </w:rPr>
        <w:t>b</w:t>
      </w:r>
      <w:r w:rsidRPr="00B34FD9">
        <w:rPr>
          <w:lang w:bidi="en-US"/>
        </w:rPr>
        <w:t xml:space="preserve"> significantly varied for varieties in Argentina and Canada, while there were no significant differences in parameter </w:t>
      </w:r>
      <w:r w:rsidRPr="003D457E">
        <w:rPr>
          <w:i/>
          <w:iCs/>
          <w:lang w:bidi="en-US"/>
          <w:rPrChange w:id="73" w:author="Brian Bohman" w:date="2021-08-25T11:05:00Z">
            <w:rPr>
              <w:lang w:bidi="en-US"/>
            </w:rPr>
          </w:rPrChange>
        </w:rPr>
        <w:t>b</w:t>
      </w:r>
      <w:r w:rsidRPr="00B34FD9">
        <w:rPr>
          <w:lang w:bidi="en-US"/>
        </w:rPr>
        <w:t xml:space="preserve"> within either Belgium or Minnesota. For Argentina, Innovator had the greatest value for parameter </w:t>
      </w:r>
      <w:r w:rsidRPr="003D457E">
        <w:rPr>
          <w:i/>
          <w:iCs/>
          <w:lang w:bidi="en-US"/>
          <w:rPrChange w:id="74" w:author="Brian Bohman" w:date="2021-08-25T11:05:00Z">
            <w:rPr>
              <w:lang w:bidi="en-US"/>
            </w:rPr>
          </w:rPrChange>
        </w:rPr>
        <w:t>b</w:t>
      </w:r>
      <w:r w:rsidRPr="00B34FD9">
        <w:rPr>
          <w:lang w:bidi="en-US"/>
        </w:rPr>
        <w:t xml:space="preserve"> (0.212), followed by Gem Russet, Umatilla Russet, </w:t>
      </w:r>
      <w:proofErr w:type="spellStart"/>
      <w:r w:rsidRPr="00B34FD9">
        <w:rPr>
          <w:lang w:bidi="en-US"/>
        </w:rPr>
        <w:t>Markies</w:t>
      </w:r>
      <w:proofErr w:type="spellEnd"/>
      <w:r w:rsidRPr="00B34FD9">
        <w:rPr>
          <w:lang w:bidi="en-US"/>
        </w:rPr>
        <w:t xml:space="preserve"> Russet, and Bannock Russet (0.178, 0.165, 0.155, and 0.140, respectively). The difference between Innovator and Umatilla Russet, </w:t>
      </w:r>
      <w:proofErr w:type="spellStart"/>
      <w:r w:rsidRPr="00B34FD9">
        <w:rPr>
          <w:lang w:bidi="en-US"/>
        </w:rPr>
        <w:t>Markies</w:t>
      </w:r>
      <w:proofErr w:type="spellEnd"/>
      <w:r w:rsidRPr="00B34FD9">
        <w:rPr>
          <w:lang w:bidi="en-US"/>
        </w:rPr>
        <w:t xml:space="preserve"> Russet, and Bannock Russet was significant, while all other differences between varieties were not significant. For Canada, Russet Burbank had a significantly higher value for parameter </w:t>
      </w:r>
      <w:r w:rsidRPr="00B34FD9">
        <w:rPr>
          <w:i/>
          <w:iCs/>
          <w:lang w:bidi="en-US"/>
        </w:rPr>
        <w:t>b</w:t>
      </w:r>
      <w:r w:rsidRPr="00B34FD9">
        <w:rPr>
          <w:lang w:bidi="en-US"/>
        </w:rPr>
        <w:t xml:space="preserve"> (0.489) than </w:t>
      </w:r>
      <w:proofErr w:type="spellStart"/>
      <w:r w:rsidRPr="00B34FD9">
        <w:rPr>
          <w:lang w:bidi="en-US"/>
        </w:rPr>
        <w:t>Shepody</w:t>
      </w:r>
      <w:proofErr w:type="spellEnd"/>
      <w:r w:rsidRPr="00B34FD9">
        <w:rPr>
          <w:lang w:bidi="en-US"/>
        </w:rPr>
        <w:t xml:space="preserve"> (0.412).</w:t>
      </w:r>
    </w:p>
    <w:p w14:paraId="12E58F55" w14:textId="23FE9375" w:rsidR="00E072BF" w:rsidRDefault="00E072BF" w:rsidP="00E072BF">
      <w:pPr>
        <w:pStyle w:val="Body"/>
      </w:pPr>
      <w:r w:rsidRPr="002354AA">
        <w:lastRenderedPageBreak/>
        <w:t>There was a positive correlation found between parameter</w:t>
      </w:r>
      <w:ins w:id="75" w:author="Brian Bohman" w:date="2021-08-25T11:05:00Z">
        <w:r w:rsidR="003D457E">
          <w:t>s</w:t>
        </w:r>
      </w:ins>
      <w:r w:rsidRPr="002354AA">
        <w:t xml:space="preserve"> </w:t>
      </w:r>
      <w:r w:rsidRPr="002354AA">
        <w:rPr>
          <w:i/>
          <w:iCs/>
        </w:rPr>
        <w:t>a</w:t>
      </w:r>
      <w:r w:rsidRPr="002354AA">
        <w:t xml:space="preserve"> and </w:t>
      </w:r>
      <w:r w:rsidRPr="00DA5F05">
        <w:rPr>
          <w:i/>
          <w:iCs/>
        </w:rPr>
        <w:t>b</w:t>
      </w:r>
      <w:r w:rsidRPr="00DA5F05">
        <w:t xml:space="preserve"> (</w:t>
      </w:r>
      <w:r w:rsidRPr="00DA5F05">
        <w:fldChar w:fldCharType="begin"/>
      </w:r>
      <w:r w:rsidRPr="00DA5F05">
        <w:instrText xml:space="preserve"> REF _Ref78281345 \h  \* MERGEFORMAT </w:instrText>
      </w:r>
      <w:r w:rsidRPr="00DA5F05">
        <w:fldChar w:fldCharType="separate"/>
      </w:r>
      <w:r w:rsidR="002D6B70">
        <w:t xml:space="preserve">Figure </w:t>
      </w:r>
      <w:r w:rsidR="002D6B70">
        <w:rPr>
          <w:noProof/>
        </w:rPr>
        <w:t>4</w:t>
      </w:r>
      <w:r w:rsidRPr="00DA5F05">
        <w:fldChar w:fldCharType="end"/>
      </w:r>
      <w:r w:rsidRPr="00DA5F05">
        <w:t>) which indicates that quantifying differences in these parameter values independently (</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w:t>
      </w:r>
      <w:r w:rsidRPr="002354AA">
        <w:t xml:space="preserve"> is not appropriate to describe the uncertainty in %N</w:t>
      </w:r>
      <w:r w:rsidRPr="002354AA">
        <w:rPr>
          <w:vertAlign w:val="subscript"/>
        </w:rPr>
        <w:t>c</w:t>
      </w:r>
      <w:r w:rsidRPr="002354AA">
        <w:t xml:space="preserve"> determined by the correlated parameters. Stated alternatively, significant differences </w:t>
      </w:r>
      <w:r>
        <w:t>for either</w:t>
      </w:r>
      <w:r w:rsidRPr="002354AA">
        <w:t xml:space="preserve"> parameter </w:t>
      </w:r>
      <w:r w:rsidRPr="002354AA">
        <w:rPr>
          <w:i/>
          <w:iCs/>
        </w:rPr>
        <w:t>a</w:t>
      </w:r>
      <w:r w:rsidRPr="002354AA">
        <w:t xml:space="preserve"> </w:t>
      </w:r>
      <w:r>
        <w:t>or</w:t>
      </w:r>
      <w:r w:rsidRPr="002354AA">
        <w:t xml:space="preserve"> </w:t>
      </w:r>
      <w:r w:rsidRPr="002354AA">
        <w:rPr>
          <w:i/>
          <w:iCs/>
        </w:rPr>
        <w:t>b</w:t>
      </w:r>
      <w:r w:rsidRPr="002354AA">
        <w:t xml:space="preserve"> do not necessarily imply that differences in %N</w:t>
      </w:r>
      <w:r w:rsidRPr="002354AA">
        <w:rPr>
          <w:vertAlign w:val="subscript"/>
        </w:rPr>
        <w:t>c</w:t>
      </w:r>
      <w:r w:rsidRPr="002354AA">
        <w:t xml:space="preserve"> are also significant.</w:t>
      </w:r>
    </w:p>
    <w:p w14:paraId="0BB873EB" w14:textId="59541B14" w:rsidR="00E072BF" w:rsidRDefault="00E072BF" w:rsidP="00E072BF">
      <w:pPr>
        <w:pStyle w:val="Body"/>
      </w:pPr>
      <w:r w:rsidRPr="002354AA">
        <w:t>Critical N dilution curves for each variety within location and the experimental data, median linear-plateau curve for each experimental sampling date, and median value of %N</w:t>
      </w:r>
      <w:r w:rsidRPr="002354AA">
        <w:rPr>
          <w:vertAlign w:val="subscript"/>
        </w:rPr>
        <w:t>c</w:t>
      </w:r>
      <w:r w:rsidRPr="002354AA">
        <w:t xml:space="preserve"> are presented </w:t>
      </w:r>
      <w:r w:rsidRPr="00DA5F05">
        <w:t>(</w:t>
      </w:r>
      <w:r w:rsidRPr="00DA5F05">
        <w:fldChar w:fldCharType="begin"/>
      </w:r>
      <w:r w:rsidRPr="00DA5F05">
        <w:instrText xml:space="preserve"> REF _Ref78281403 \h  \* MERGEFORMAT </w:instrText>
      </w:r>
      <w:r w:rsidRPr="00DA5F05">
        <w:fldChar w:fldCharType="separate"/>
      </w:r>
      <w:r w:rsidR="002D6B70">
        <w:t xml:space="preserve">Figure </w:t>
      </w:r>
      <w:r w:rsidR="002D6B70">
        <w:rPr>
          <w:noProof/>
        </w:rPr>
        <w:t>5</w:t>
      </w:r>
      <w:r w:rsidRPr="00DA5F05">
        <w:fldChar w:fldCharType="end"/>
      </w:r>
      <w:r w:rsidRPr="00DA5F05">
        <w:t>). The individual linear-plateau curves fitted for each experimental sampling date nested within each level of the variety within location effect are presented in the Supplemental Materials (</w:t>
      </w:r>
      <w:r w:rsidRPr="00DA5F05">
        <w:fldChar w:fldCharType="begin"/>
      </w:r>
      <w:r w:rsidRPr="00DA5F05">
        <w:instrText xml:space="preserve"> REF _Ref78302990 \h  \* MERGEFORMAT </w:instrText>
      </w:r>
      <w:r w:rsidRPr="00DA5F05">
        <w:fldChar w:fldCharType="separate"/>
      </w:r>
      <w:r w:rsidR="002D6B70">
        <w:t>Figure S1</w:t>
      </w:r>
      <w:r w:rsidRPr="00DA5F05">
        <w:fldChar w:fldCharType="end"/>
      </w:r>
      <w:r w:rsidRPr="00DA5F05">
        <w:t>).</w:t>
      </w:r>
    </w:p>
    <w:p w14:paraId="3E43AF26" w14:textId="77777777" w:rsidR="00E072BF" w:rsidRDefault="00E072BF" w:rsidP="00E072BF">
      <w:pPr>
        <w:pStyle w:val="Body"/>
      </w:pPr>
      <w:r>
        <w:t>F</w:t>
      </w:r>
      <w:r w:rsidRPr="002354AA">
        <w:t>or the Argentina varieties</w:t>
      </w:r>
      <w:r w:rsidRPr="00DA5F05">
        <w:t>,</w:t>
      </w:r>
      <w:r w:rsidRPr="002354AA">
        <w:t xml:space="preserve"> more than 60% of the observed data fall below the CNDC (i.e., represent N limiting conditions) with over 40% of sampling dates having exclusively N limiting conditions </w:t>
      </w:r>
      <w:r w:rsidRPr="00DA5F05">
        <w:t>observed</w:t>
      </w:r>
      <w:r>
        <w:t>. F</w:t>
      </w:r>
      <w:r w:rsidRPr="002354AA">
        <w:t xml:space="preserve">or </w:t>
      </w:r>
      <w:r>
        <w:t xml:space="preserve">both the </w:t>
      </w:r>
      <w:r w:rsidRPr="002354AA">
        <w:t xml:space="preserve">Belgium </w:t>
      </w:r>
      <w:r>
        <w:t xml:space="preserve">and Minnesota </w:t>
      </w:r>
      <w:r w:rsidRPr="00DA5F05">
        <w:t>varieties</w:t>
      </w:r>
      <w:r>
        <w:t xml:space="preserve">, </w:t>
      </w:r>
      <w:r w:rsidRPr="00DA5F05">
        <w:t>more than 80% of the observed data fall above the CNDC (i.e., represent non-N limiting conditions) with almost 30% of sampling dates having exclusively non-N limiting conditions observed</w:t>
      </w:r>
      <w:r>
        <w:t>. F</w:t>
      </w:r>
      <w:r w:rsidRPr="00DA5F05">
        <w:t>or the Canada varieties</w:t>
      </w:r>
      <w:r>
        <w:t xml:space="preserve">, </w:t>
      </w:r>
      <w:r w:rsidRPr="00DA5F05">
        <w:t>over 60% of observed data represented non-N limiting conditions but less than 10% of sampling dates had exclusively non-N limiting conditions observed</w:t>
      </w:r>
      <w:r>
        <w:t>.</w:t>
      </w:r>
    </w:p>
    <w:p w14:paraId="669A95AC" w14:textId="77777777" w:rsidR="00E072BF" w:rsidRPr="002354AA" w:rsidRDefault="00E072BF" w:rsidP="00E072BF">
      <w:pPr>
        <w:pStyle w:val="Heading2"/>
      </w:pPr>
      <w:r w:rsidRPr="002354AA">
        <w:t>Critical N Concentration Uncertainty</w:t>
      </w:r>
    </w:p>
    <w:p w14:paraId="6660896B" w14:textId="774DE47A" w:rsidR="00E072BF" w:rsidRDefault="00E072BF" w:rsidP="00E072BF">
      <w:pPr>
        <w:pStyle w:val="Body"/>
      </w:pPr>
      <w:r w:rsidRPr="002354AA">
        <w:t>The credible region for %N</w:t>
      </w:r>
      <w:r w:rsidRPr="002354AA">
        <w:rPr>
          <w:vertAlign w:val="subscript"/>
        </w:rPr>
        <w:t>c</w:t>
      </w:r>
      <w:r w:rsidRPr="002354AA">
        <w:t xml:space="preserve"> varies across variety within location and across levels of biomass </w:t>
      </w:r>
      <w:r w:rsidRPr="00DA5F05">
        <w:t>(</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 The symmetry of the credible region distribution varies by variety within location</w:t>
      </w:r>
      <w:r>
        <w:t>. S</w:t>
      </w:r>
      <w:r w:rsidRPr="00DA5F05">
        <w:t xml:space="preserve">ome </w:t>
      </w:r>
      <w:r>
        <w:t>levels of variety within location</w:t>
      </w:r>
      <w:r w:rsidRPr="00DA5F05">
        <w:t xml:space="preserve">, such as Argentina </w:t>
      </w:r>
      <w:del w:id="76" w:author="Brian Bohman" w:date="2021-08-25T10:49:00Z">
        <w:r w:rsidRPr="00DA5F05" w:rsidDel="000B3B17">
          <w:delText>x</w:delText>
        </w:r>
      </w:del>
      <w:ins w:id="77" w:author="Brian Bohman" w:date="2021-08-25T10:49:00Z">
        <w:r w:rsidR="000B3B17">
          <w:t>×</w:t>
        </w:r>
      </w:ins>
      <w:r w:rsidRPr="00DA5F05">
        <w:t xml:space="preserve"> Gem Russet, hav</w:t>
      </w:r>
      <w:r>
        <w:t>e</w:t>
      </w:r>
      <w:r w:rsidRPr="00DA5F05">
        <w:t xml:space="preserve"> a skewed distribution, while other levels, such as Canada </w:t>
      </w:r>
      <w:del w:id="78" w:author="Brian Bohman" w:date="2021-08-25T10:49:00Z">
        <w:r w:rsidRPr="00DA5F05" w:rsidDel="000B3B17">
          <w:delText>x</w:delText>
        </w:r>
      </w:del>
      <w:ins w:id="79" w:author="Brian Bohman" w:date="2021-08-25T10:49:00Z">
        <w:r w:rsidR="000B3B17">
          <w:t>×</w:t>
        </w:r>
      </w:ins>
      <w:r w:rsidRPr="00DA5F05">
        <w:t xml:space="preserve"> </w:t>
      </w:r>
      <w:proofErr w:type="spellStart"/>
      <w:r w:rsidRPr="00DA5F05">
        <w:t>Shepody</w:t>
      </w:r>
      <w:proofErr w:type="spellEnd"/>
      <w:r w:rsidRPr="00DA5F05">
        <w:t>, hav</w:t>
      </w:r>
      <w:r>
        <w:t>e</w:t>
      </w:r>
      <w:r w:rsidRPr="00DA5F05">
        <w:t xml:space="preserve"> a symmetrical distribution (</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lastRenderedPageBreak/>
        <w:t>6</w:t>
      </w:r>
      <w:r w:rsidRPr="00DA5F05">
        <w:fldChar w:fldCharType="end"/>
      </w:r>
      <w:r w:rsidRPr="00DA5F05">
        <w:t>a).</w:t>
      </w:r>
      <w:r w:rsidRPr="002354AA">
        <w:t xml:space="preserve"> There are also differences in the range of the credible region</w:t>
      </w:r>
      <w:r>
        <w:t>,</w:t>
      </w:r>
      <w:r w:rsidRPr="002354AA">
        <w:t xml:space="preserve"> where some varieties within location, such as Argentina </w:t>
      </w:r>
      <w:del w:id="80" w:author="Brian Bohman" w:date="2021-08-25T10:49:00Z">
        <w:r w:rsidRPr="002354AA" w:rsidDel="000B3B17">
          <w:delText>x</w:delText>
        </w:r>
      </w:del>
      <w:ins w:id="81" w:author="Brian Bohman" w:date="2021-08-25T10:49:00Z">
        <w:r w:rsidR="000B3B17">
          <w:t>×</w:t>
        </w:r>
      </w:ins>
      <w:r w:rsidRPr="002354AA">
        <w:t xml:space="preserve"> Umatilla Russet, have greater uncertainty in %N</w:t>
      </w:r>
      <w:r w:rsidRPr="002354AA">
        <w:rPr>
          <w:vertAlign w:val="subscript"/>
        </w:rPr>
        <w:t>c</w:t>
      </w:r>
      <w:r w:rsidRPr="002354AA">
        <w:t xml:space="preserve"> than others, such as Minnesota </w:t>
      </w:r>
      <w:del w:id="82" w:author="Brian Bohman" w:date="2021-08-25T10:49:00Z">
        <w:r w:rsidRPr="002354AA" w:rsidDel="000B3B17">
          <w:delText>x</w:delText>
        </w:r>
      </w:del>
      <w:ins w:id="83" w:author="Brian Bohman" w:date="2021-08-25T10:49:00Z">
        <w:r w:rsidR="000B3B17">
          <w:t>×</w:t>
        </w:r>
      </w:ins>
      <w:r w:rsidRPr="002354AA">
        <w:t xml:space="preserve"> Russet Burbank. The uncertainty in %N</w:t>
      </w:r>
      <w:r w:rsidRPr="002354AA">
        <w:rPr>
          <w:vertAlign w:val="subscript"/>
        </w:rPr>
        <w:t>c</w:t>
      </w:r>
      <w:r w:rsidRPr="002354AA">
        <w:t xml:space="preserve"> also varies across the level of biomass for a given CNDC. For example, as the level of biomass increases, Argentina </w:t>
      </w:r>
      <w:del w:id="84" w:author="Brian Bohman" w:date="2021-08-25T10:49:00Z">
        <w:r w:rsidRPr="002354AA" w:rsidDel="000B3B17">
          <w:delText>x</w:delText>
        </w:r>
      </w:del>
      <w:ins w:id="85" w:author="Brian Bohman" w:date="2021-08-25T10:49:00Z">
        <w:r w:rsidR="000B3B17">
          <w:t>×</w:t>
        </w:r>
      </w:ins>
      <w:r w:rsidRPr="002354AA">
        <w:t xml:space="preserve"> Umatilla Russet has </w:t>
      </w:r>
      <w:r>
        <w:t xml:space="preserve">an </w:t>
      </w:r>
      <w:r w:rsidRPr="002354AA">
        <w:t xml:space="preserve">increasing credible region range, Minnesota </w:t>
      </w:r>
      <w:del w:id="86" w:author="Brian Bohman" w:date="2021-08-25T10:49:00Z">
        <w:r w:rsidRPr="002354AA" w:rsidDel="000B3B17">
          <w:delText>x</w:delText>
        </w:r>
      </w:del>
      <w:ins w:id="87" w:author="Brian Bohman" w:date="2021-08-25T10:49:00Z">
        <w:r w:rsidR="000B3B17">
          <w:t>×</w:t>
        </w:r>
      </w:ins>
      <w:r w:rsidRPr="002354AA">
        <w:t xml:space="preserve"> Russet Burbank has </w:t>
      </w:r>
      <w:r>
        <w:t xml:space="preserve">a </w:t>
      </w:r>
      <w:r w:rsidRPr="002354AA">
        <w:t xml:space="preserve">decreasing credible region range, and Argentina </w:t>
      </w:r>
      <w:del w:id="88" w:author="Brian Bohman" w:date="2021-08-25T10:49:00Z">
        <w:r w:rsidRPr="002354AA" w:rsidDel="000B3B17">
          <w:delText>x</w:delText>
        </w:r>
      </w:del>
      <w:ins w:id="89" w:author="Brian Bohman" w:date="2021-08-25T10:49:00Z">
        <w:r w:rsidR="000B3B17">
          <w:t>×</w:t>
        </w:r>
      </w:ins>
      <w:r w:rsidRPr="002354AA">
        <w:t xml:space="preserve"> Bannock Russet has </w:t>
      </w:r>
      <w:r>
        <w:t xml:space="preserve">a </w:t>
      </w:r>
      <w:r w:rsidRPr="002354AA">
        <w:t>nearly constant credible region range.</w:t>
      </w:r>
    </w:p>
    <w:p w14:paraId="2084B3DA" w14:textId="1563F576" w:rsidR="00E072BF" w:rsidRDefault="00E072BF" w:rsidP="00E072BF">
      <w:pPr>
        <w:pStyle w:val="Body"/>
      </w:pPr>
      <w:r w:rsidRPr="002354AA">
        <w:t xml:space="preserve">Estimation of the upper and lower boundaries of the 90% credible region using the non-linear regression method (i.e.,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DA5F05">
        <w:t>) (</w:t>
      </w:r>
      <w:r w:rsidRPr="00DA5F05">
        <w:fldChar w:fldCharType="begin"/>
      </w:r>
      <w:r w:rsidRPr="00DA5F05">
        <w:instrText xml:space="preserve"> REF _Ref78280157 \h  \* MERGEFORMAT </w:instrText>
      </w:r>
      <w:r w:rsidRPr="00DA5F05">
        <w:fldChar w:fldCharType="separate"/>
      </w:r>
      <w:r w:rsidR="002D6B70" w:rsidRPr="002D6B70">
        <w:t xml:space="preserve">Table </w:t>
      </w:r>
      <w:r w:rsidR="002D6B70" w:rsidRPr="002D6B70">
        <w:rPr>
          <w:noProof/>
        </w:rPr>
        <w:t>6</w:t>
      </w:r>
      <w:r w:rsidRPr="00DA5F05">
        <w:fldChar w:fldCharType="end"/>
      </w:r>
      <w:r w:rsidRPr="00DA5F05">
        <w:t>) appears to be reasonable based on graphical evaluation (</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 How</w:t>
      </w:r>
      <w:r w:rsidRPr="002354AA">
        <w:t xml:space="preserve">ever, these fitted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2354AA">
        <w:t xml:space="preserve"> curves do not themselves represent a draw directly from the posterior distribution and do not necessarily represent the most extreme possible curves (e.g., it is plausible to have an </w:t>
      </w:r>
      <w:r w:rsidRPr="00DA5F05">
        <w:t>individual draw that goes from the lower left to upper right corner of the interval, or vice versa) (</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b).</w:t>
      </w:r>
      <w:r w:rsidRPr="002354AA">
        <w:t xml:space="preserve"> While credible regions with boundaries that are non-monotonic (e.g., Argentina </w:t>
      </w:r>
      <w:del w:id="90" w:author="Brian Bohman" w:date="2021-08-25T10:49:00Z">
        <w:r w:rsidRPr="002354AA" w:rsidDel="000B3B17">
          <w:delText>x</w:delText>
        </w:r>
      </w:del>
      <w:ins w:id="91" w:author="Brian Bohman" w:date="2021-08-25T10:49:00Z">
        <w:r w:rsidR="000B3B17">
          <w:t>×</w:t>
        </w:r>
      </w:ins>
      <w:r w:rsidRPr="002354AA">
        <w:t xml:space="preserve"> Innovator) have portions of the curve fit approximation that are poorer performing, the credible regions with monotonic boundaries (e.g., Minnesota </w:t>
      </w:r>
      <w:del w:id="92" w:author="Brian Bohman" w:date="2021-08-25T10:49:00Z">
        <w:r w:rsidRPr="002354AA" w:rsidDel="000B3B17">
          <w:delText>x</w:delText>
        </w:r>
      </w:del>
      <w:ins w:id="93" w:author="Brian Bohman" w:date="2021-08-25T10:49:00Z">
        <w:r w:rsidR="000B3B17">
          <w:t>×</w:t>
        </w:r>
      </w:ins>
      <w:r w:rsidRPr="002354AA">
        <w:t xml:space="preserve"> Dakota Russet) seem to be satisfactory across the entire range of the curve.</w:t>
      </w:r>
    </w:p>
    <w:p w14:paraId="1DF46DD7" w14:textId="58C786BC" w:rsidR="00E072BF" w:rsidRPr="002354AA" w:rsidRDefault="00E072BF" w:rsidP="00E072BF">
      <w:pPr>
        <w:pStyle w:val="Body"/>
      </w:pPr>
      <w:r w:rsidRPr="002354AA">
        <w:t xml:space="preserve">However, the </w:t>
      </w:r>
      <w:r>
        <w:t>approximation</w:t>
      </w:r>
      <w:r w:rsidRPr="002354AA">
        <w:t xml:space="preserve"> of </w:t>
      </w:r>
      <w:r>
        <w:t>uncertainty in</w:t>
      </w:r>
      <w:r w:rsidRPr="002354AA">
        <w:t xml:space="preserve"> %N</w:t>
      </w:r>
      <w:r w:rsidRPr="002354AA">
        <w:rPr>
          <w:vertAlign w:val="subscript"/>
        </w:rPr>
        <w:t>c</w:t>
      </w:r>
      <w:r w:rsidRPr="002354AA">
        <w:t xml:space="preserve"> based directly on </w:t>
      </w:r>
      <w:r w:rsidRPr="00DA5F05">
        <w:t xml:space="preserve">uncertainty in CNDC parameters </w:t>
      </w:r>
      <w:r w:rsidRPr="00DA5F05">
        <w:rPr>
          <w:i/>
          <w:iCs/>
        </w:rPr>
        <w:t>a</w:t>
      </w:r>
      <w:r w:rsidRPr="00DA5F05">
        <w:t xml:space="preserve"> and </w:t>
      </w:r>
      <w:r w:rsidRPr="00DA5F05">
        <w:rPr>
          <w:i/>
          <w:iCs/>
        </w:rPr>
        <w:t>b</w:t>
      </w:r>
      <w:r w:rsidRPr="00DA5F05">
        <w:t>, using the previously determined credible interval boundaries (</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 were found to contain the entire credible region for all varieties within location evaluated (</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a). Therefore, this approach directly using the uncer</w:t>
      </w:r>
      <w:r w:rsidRPr="002354AA">
        <w:t>tainty in CNDC parameters is quite uninformative and should be used as a last resort to estimate %N</w:t>
      </w:r>
      <w:r w:rsidRPr="002354AA">
        <w:rPr>
          <w:vertAlign w:val="subscript"/>
        </w:rPr>
        <w:t>c</w:t>
      </w:r>
      <w:r w:rsidRPr="002354AA">
        <w:t xml:space="preserve"> uncertainty when the credible region defined from either the original model fit or from the paired </w:t>
      </w:r>
      <w:proofErr w:type="spellStart"/>
      <w:r w:rsidRPr="002354AA">
        <w:t>CNDC</w:t>
      </w:r>
      <w:r w:rsidRPr="002354AA">
        <w:rPr>
          <w:vertAlign w:val="subscript"/>
        </w:rPr>
        <w:t>lo</w:t>
      </w:r>
      <w:proofErr w:type="spellEnd"/>
      <w:r w:rsidRPr="002354AA">
        <w:t xml:space="preserve"> or </w:t>
      </w:r>
      <w:proofErr w:type="spellStart"/>
      <w:r w:rsidRPr="002354AA">
        <w:t>CNDC</w:t>
      </w:r>
      <w:r w:rsidRPr="002354AA">
        <w:rPr>
          <w:vertAlign w:val="subscript"/>
        </w:rPr>
        <w:t>up</w:t>
      </w:r>
      <w:proofErr w:type="spellEnd"/>
      <w:r w:rsidRPr="002354AA">
        <w:t xml:space="preserve"> curves is unavailable. </w:t>
      </w:r>
      <w:r>
        <w:t>I</w:t>
      </w:r>
      <w:r w:rsidRPr="002354AA">
        <w:t xml:space="preserve">n the absence of the credible region defined directly from the fitted hierarchical Bayesian model, the </w:t>
      </w:r>
      <w:proofErr w:type="spellStart"/>
      <w:r w:rsidRPr="002354AA">
        <w:lastRenderedPageBreak/>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2354AA">
        <w:t xml:space="preserve"> </w:t>
      </w:r>
      <w:r w:rsidRPr="00DA5F05">
        <w:t>(</w:t>
      </w:r>
      <w:r w:rsidRPr="00DA5F05">
        <w:fldChar w:fldCharType="begin"/>
      </w:r>
      <w:r w:rsidRPr="00DA5F05">
        <w:instrText xml:space="preserve"> REF _Ref78280157 \h  \* MERGEFORMAT </w:instrText>
      </w:r>
      <w:r w:rsidRPr="00DA5F05">
        <w:fldChar w:fldCharType="separate"/>
      </w:r>
      <w:r w:rsidR="002D6B70" w:rsidRPr="002D6B70">
        <w:t xml:space="preserve">Table </w:t>
      </w:r>
      <w:r w:rsidR="002D6B70" w:rsidRPr="002D6B70">
        <w:rPr>
          <w:noProof/>
        </w:rPr>
        <w:t>6</w:t>
      </w:r>
      <w:r w:rsidRPr="00DA5F05">
        <w:fldChar w:fldCharType="end"/>
      </w:r>
      <w:r w:rsidRPr="00DA5F05">
        <w:t>)</w:t>
      </w:r>
      <w:r>
        <w:t xml:space="preserve"> </w:t>
      </w:r>
      <w:r w:rsidRPr="002354AA">
        <w:t>are a suitable first-order representation of the credible region for %N</w:t>
      </w:r>
      <w:r w:rsidRPr="002354AA">
        <w:rPr>
          <w:vertAlign w:val="subscript"/>
        </w:rPr>
        <w:t>c</w:t>
      </w:r>
      <w:r w:rsidRPr="002354AA">
        <w:t>.</w:t>
      </w:r>
    </w:p>
    <w:p w14:paraId="60DE745E" w14:textId="77777777" w:rsidR="00E072BF" w:rsidRPr="002354AA" w:rsidRDefault="00E072BF" w:rsidP="00E072BF">
      <w:pPr>
        <w:pStyle w:val="Heading2"/>
      </w:pPr>
      <w:r w:rsidRPr="002354AA">
        <w:t>Evaluating Differences between Critical N Concentration</w:t>
      </w:r>
    </w:p>
    <w:p w14:paraId="5123199B" w14:textId="3424A824" w:rsidR="00E072BF" w:rsidRPr="002354AA" w:rsidRDefault="00E072BF" w:rsidP="00E072BF">
      <w:pPr>
        <w:pStyle w:val="Heading3"/>
      </w:pPr>
      <w:r w:rsidRPr="002354AA">
        <w:t xml:space="preserve">Differences Related to Genotype </w:t>
      </w:r>
      <w:del w:id="94" w:author="Brian Bohman" w:date="2021-08-25T10:49:00Z">
        <w:r w:rsidRPr="002354AA" w:rsidDel="000B3B17">
          <w:delText>x</w:delText>
        </w:r>
      </w:del>
      <w:ins w:id="95" w:author="Brian Bohman" w:date="2021-08-25T10:49:00Z">
        <w:r w:rsidR="000B3B17">
          <w:t>×</w:t>
        </w:r>
      </w:ins>
      <w:r w:rsidRPr="002354AA">
        <w:t xml:space="preserve"> Environment Effects</w:t>
      </w:r>
    </w:p>
    <w:p w14:paraId="6259AD36" w14:textId="28E8D086" w:rsidR="00E072BF" w:rsidRPr="002354AA" w:rsidRDefault="00E072BF" w:rsidP="00E072BF">
      <w:pPr>
        <w:pStyle w:val="Body"/>
      </w:pPr>
      <w:r w:rsidRPr="002354AA">
        <w:t xml:space="preserve">While an evaluation of the pairwise differences between all varieties within location was conducted and is presented in the Supplemental Materials </w:t>
      </w:r>
      <w:r w:rsidRPr="00DA5F05">
        <w:t>(</w:t>
      </w:r>
      <w:r w:rsidRPr="00DA5F05">
        <w:fldChar w:fldCharType="begin"/>
      </w:r>
      <w:r w:rsidRPr="00DA5F05">
        <w:instrText xml:space="preserve"> REF _Ref78303665 \h  \* MERGEFORMAT </w:instrText>
      </w:r>
      <w:r w:rsidRPr="00DA5F05">
        <w:fldChar w:fldCharType="separate"/>
      </w:r>
      <w:r w:rsidR="002D6B70">
        <w:t>Figure S2</w:t>
      </w:r>
      <w:r w:rsidRPr="00DA5F05">
        <w:fldChar w:fldCharType="end"/>
      </w:r>
      <w:r w:rsidRPr="00DA5F05">
        <w:t>),</w:t>
      </w:r>
      <w:r w:rsidRPr="002354AA">
        <w:t xml:space="preserve"> a subset of the results comparing Minnesota </w:t>
      </w:r>
      <w:del w:id="96" w:author="Brian Bohman" w:date="2021-08-25T10:49:00Z">
        <w:r w:rsidRPr="002354AA" w:rsidDel="000B3B17">
          <w:delText>x</w:delText>
        </w:r>
      </w:del>
      <w:ins w:id="97" w:author="Brian Bohman" w:date="2021-08-25T10:49:00Z">
        <w:r w:rsidR="000B3B17">
          <w:t>×</w:t>
        </w:r>
      </w:ins>
      <w:r w:rsidRPr="002354AA">
        <w:t xml:space="preserve"> Russet Burbank to all other varieties within location presented in detail here</w:t>
      </w:r>
      <w:r w:rsidRPr="00DA5F05">
        <w:t xml:space="preserve"> (</w:t>
      </w:r>
      <w:r w:rsidRPr="00DA5F05">
        <w:fldChar w:fldCharType="begin"/>
      </w:r>
      <w:r w:rsidRPr="00DA5F05">
        <w:instrText xml:space="preserve"> REF _Ref78281627 \h  \* MERGEFORMAT </w:instrText>
      </w:r>
      <w:r w:rsidRPr="00DA5F05">
        <w:fldChar w:fldCharType="separate"/>
      </w:r>
      <w:r w:rsidR="002D6B70">
        <w:t xml:space="preserve">Figure </w:t>
      </w:r>
      <w:r w:rsidR="002D6B70">
        <w:rPr>
          <w:noProof/>
        </w:rPr>
        <w:t>7</w:t>
      </w:r>
      <w:r w:rsidRPr="00DA5F05">
        <w:fldChar w:fldCharType="end"/>
      </w:r>
      <w:r w:rsidRPr="00DA5F05">
        <w:t>).</w:t>
      </w:r>
    </w:p>
    <w:p w14:paraId="2556DDF1" w14:textId="6B78A270" w:rsidR="00E072BF" w:rsidRDefault="00E072BF" w:rsidP="00E072BF">
      <w:pPr>
        <w:pStyle w:val="Body"/>
      </w:pPr>
      <w:r w:rsidRPr="002354AA">
        <w:t xml:space="preserve">For Minnesota </w:t>
      </w:r>
      <w:del w:id="98" w:author="Brian Bohman" w:date="2021-08-25T10:49:00Z">
        <w:r w:rsidRPr="002354AA" w:rsidDel="000B3B17">
          <w:delText>x</w:delText>
        </w:r>
      </w:del>
      <w:ins w:id="99" w:author="Brian Bohman" w:date="2021-08-25T10:49:00Z">
        <w:r w:rsidR="000B3B17">
          <w:t>×</w:t>
        </w:r>
      </w:ins>
      <w:r w:rsidRPr="002354AA">
        <w:t xml:space="preserve"> Russet Burbank, there were no significant differences in %N</w:t>
      </w:r>
      <w:r w:rsidRPr="002354AA">
        <w:rPr>
          <w:vertAlign w:val="subscript"/>
        </w:rPr>
        <w:t>c</w:t>
      </w:r>
      <w:r w:rsidRPr="002354AA">
        <w:t xml:space="preserve"> for any level of W evaluated with any of the other varieties in Minnesota (i.e., Clearwater, Dakota Russet, Easton, and Umatilla Russet) or with the Belgium varieties (i.e., </w:t>
      </w:r>
      <w:proofErr w:type="spellStart"/>
      <w:r w:rsidRPr="002354AA">
        <w:t>Bintje</w:t>
      </w:r>
      <w:proofErr w:type="spellEnd"/>
      <w:r w:rsidRPr="002354AA">
        <w:t>, and Charlotte). The %N</w:t>
      </w:r>
      <w:r w:rsidRPr="002354AA">
        <w:rPr>
          <w:vertAlign w:val="subscript"/>
        </w:rPr>
        <w:t>c</w:t>
      </w:r>
      <w:r w:rsidRPr="002354AA">
        <w:t xml:space="preserve"> for both of the Canadian varieties (i.e., Russet Burbank, and </w:t>
      </w:r>
      <w:proofErr w:type="spellStart"/>
      <w:r w:rsidRPr="002354AA">
        <w:t>Shepody</w:t>
      </w:r>
      <w:proofErr w:type="spellEnd"/>
      <w:r w:rsidRPr="002354AA">
        <w:t xml:space="preserve">) were significantly greater than that for Minnesota </w:t>
      </w:r>
      <w:del w:id="100" w:author="Brian Bohman" w:date="2021-08-25T10:49:00Z">
        <w:r w:rsidRPr="002354AA" w:rsidDel="000B3B17">
          <w:delText>x</w:delText>
        </w:r>
      </w:del>
      <w:ins w:id="101" w:author="Brian Bohman" w:date="2021-08-25T10:49:00Z">
        <w:r w:rsidR="000B3B17">
          <w:t>×</w:t>
        </w:r>
      </w:ins>
      <w:r w:rsidRPr="002354AA">
        <w:t xml:space="preserve"> Russet Burbank when biomass values were greater than 2 Mg </w:t>
      </w:r>
      <w:proofErr w:type="gramStart"/>
      <w:r w:rsidRPr="002354AA">
        <w:t>ha</w:t>
      </w:r>
      <w:r w:rsidRPr="002354AA">
        <w:rPr>
          <w:vertAlign w:val="superscript"/>
        </w:rPr>
        <w:t>-1</w:t>
      </w:r>
      <w:proofErr w:type="gramEnd"/>
      <w:r w:rsidRPr="002354AA">
        <w:t>. The %N</w:t>
      </w:r>
      <w:r w:rsidRPr="002354AA">
        <w:rPr>
          <w:vertAlign w:val="subscript"/>
        </w:rPr>
        <w:t>c</w:t>
      </w:r>
      <w:r w:rsidRPr="002354AA">
        <w:t xml:space="preserve"> for Canada </w:t>
      </w:r>
      <w:del w:id="102" w:author="Brian Bohman" w:date="2021-08-25T10:49:00Z">
        <w:r w:rsidRPr="002354AA" w:rsidDel="000B3B17">
          <w:delText>x</w:delText>
        </w:r>
      </w:del>
      <w:ins w:id="103" w:author="Brian Bohman" w:date="2021-08-25T10:49:00Z">
        <w:r w:rsidR="000B3B17">
          <w:t>×</w:t>
        </w:r>
      </w:ins>
      <w:r w:rsidRPr="002354AA">
        <w:t xml:space="preserve"> Russet Burbank and Canada </w:t>
      </w:r>
      <w:del w:id="104" w:author="Brian Bohman" w:date="2021-08-25T10:49:00Z">
        <w:r w:rsidRPr="002354AA" w:rsidDel="000B3B17">
          <w:delText>x</w:delText>
        </w:r>
      </w:del>
      <w:ins w:id="105" w:author="Brian Bohman" w:date="2021-08-25T10:49:00Z">
        <w:r w:rsidR="000B3B17">
          <w:t>×</w:t>
        </w:r>
      </w:ins>
      <w:r w:rsidRPr="002354AA">
        <w:t xml:space="preserve"> </w:t>
      </w:r>
      <w:proofErr w:type="spellStart"/>
      <w:r w:rsidRPr="002354AA">
        <w:t>Shepody</w:t>
      </w:r>
      <w:proofErr w:type="spellEnd"/>
      <w:r w:rsidRPr="002354AA">
        <w:t xml:space="preserve"> were up to 0.3 and 0.6 g N 100g</w:t>
      </w:r>
      <w:r w:rsidRPr="002354AA">
        <w:rPr>
          <w:vertAlign w:val="superscript"/>
        </w:rPr>
        <w:t>-1</w:t>
      </w:r>
      <w:r w:rsidRPr="002354AA">
        <w:t xml:space="preserve"> greater than that for Minnesota </w:t>
      </w:r>
      <w:del w:id="106" w:author="Brian Bohman" w:date="2021-08-25T10:49:00Z">
        <w:r w:rsidRPr="002354AA" w:rsidDel="000B3B17">
          <w:delText>x</w:delText>
        </w:r>
      </w:del>
      <w:ins w:id="107" w:author="Brian Bohman" w:date="2021-08-25T10:49:00Z">
        <w:r w:rsidR="000B3B17">
          <w:t>×</w:t>
        </w:r>
      </w:ins>
      <w:r w:rsidRPr="002354AA">
        <w:t xml:space="preserve"> Russet Burbank, respectively. The %N</w:t>
      </w:r>
      <w:r w:rsidRPr="002354AA">
        <w:rPr>
          <w:vertAlign w:val="subscript"/>
        </w:rPr>
        <w:t>c</w:t>
      </w:r>
      <w:r w:rsidRPr="002354AA">
        <w:t xml:space="preserve"> for the Argentina varieties (i.e., Bannock Russet, Gem Russet, Innovator, </w:t>
      </w:r>
      <w:proofErr w:type="spellStart"/>
      <w:r w:rsidRPr="002354AA">
        <w:t>Markies</w:t>
      </w:r>
      <w:proofErr w:type="spellEnd"/>
      <w:r w:rsidRPr="002354AA">
        <w:t xml:space="preserve"> Russet, and Umatilla Russet) were significantly greater than for Minnesota </w:t>
      </w:r>
      <w:del w:id="108" w:author="Brian Bohman" w:date="2021-08-25T10:49:00Z">
        <w:r w:rsidRPr="002354AA" w:rsidDel="000B3B17">
          <w:delText>x</w:delText>
        </w:r>
      </w:del>
      <w:ins w:id="109" w:author="Brian Bohman" w:date="2021-08-25T10:49:00Z">
        <w:r w:rsidR="000B3B17">
          <w:t>×</w:t>
        </w:r>
      </w:ins>
      <w:r w:rsidRPr="002354AA">
        <w:t xml:space="preserve"> Russet Burbank, except for at a biomass value of 1.0 Mg ha</w:t>
      </w:r>
      <w:r w:rsidRPr="002354AA">
        <w:rPr>
          <w:vertAlign w:val="superscript"/>
        </w:rPr>
        <w:t>-1</w:t>
      </w:r>
      <w:r w:rsidRPr="002354AA">
        <w:t>, with a difference in value depending on variety of up to 2.4 g N 100 g</w:t>
      </w:r>
      <w:r w:rsidRPr="002354AA">
        <w:rPr>
          <w:vertAlign w:val="superscript"/>
        </w:rPr>
        <w:t>-1</w:t>
      </w:r>
      <w:r w:rsidRPr="002354AA">
        <w:t>.</w:t>
      </w:r>
    </w:p>
    <w:p w14:paraId="108D1A8E" w14:textId="7A984FD8" w:rsidR="00E072BF" w:rsidRPr="002354AA" w:rsidRDefault="00E072BF" w:rsidP="00E072BF">
      <w:pPr>
        <w:pStyle w:val="Body"/>
      </w:pPr>
      <w:r w:rsidRPr="002354AA">
        <w:t xml:space="preserve">There are two notable findings to point out. First, there were no significant differences between Minnesota </w:t>
      </w:r>
      <w:del w:id="110" w:author="Brian Bohman" w:date="2021-08-25T10:49:00Z">
        <w:r w:rsidRPr="002354AA" w:rsidDel="000B3B17">
          <w:delText>x</w:delText>
        </w:r>
      </w:del>
      <w:ins w:id="111" w:author="Brian Bohman" w:date="2021-08-25T10:49:00Z">
        <w:r w:rsidR="000B3B17">
          <w:t>×</w:t>
        </w:r>
      </w:ins>
      <w:r w:rsidRPr="002354AA">
        <w:t xml:space="preserve"> Russet Burbank and any other varieties evaluated in Minnesota (i.e., when controlling for E, no significant differences due to G). This finding did not hold for all varieties within location </w:t>
      </w:r>
      <w:r w:rsidRPr="002354AA">
        <w:lastRenderedPageBreak/>
        <w:t xml:space="preserve">evaluated, however; while there was no significant difference between the varieties evaluated in Belgium, there were significant differences between the varieties evaluated in Canada and some of the varieties evaluated in Argentina </w:t>
      </w:r>
      <w:r w:rsidRPr="00DA5F05">
        <w:t>(</w:t>
      </w:r>
      <w:r w:rsidRPr="00DA5F05">
        <w:fldChar w:fldCharType="begin"/>
      </w:r>
      <w:r w:rsidRPr="00DA5F05">
        <w:instrText xml:space="preserve"> REF _Ref78303665 \h  \* MERGEFORMAT </w:instrText>
      </w:r>
      <w:r w:rsidRPr="00DA5F05">
        <w:fldChar w:fldCharType="separate"/>
      </w:r>
      <w:r w:rsidR="002D6B70">
        <w:t>Figure S2</w:t>
      </w:r>
      <w:r w:rsidRPr="00DA5F05">
        <w:fldChar w:fldCharType="end"/>
      </w:r>
      <w:r w:rsidRPr="00DA5F05">
        <w:t>). Seco</w:t>
      </w:r>
      <w:r w:rsidRPr="002354AA">
        <w:t xml:space="preserve">nd, the </w:t>
      </w:r>
      <w:r>
        <w:t>comparison between</w:t>
      </w:r>
      <w:r w:rsidRPr="002354AA">
        <w:t xml:space="preserve"> the Minnesota </w:t>
      </w:r>
      <w:del w:id="112" w:author="Brian Bohman" w:date="2021-08-25T10:49:00Z">
        <w:r w:rsidRPr="002354AA" w:rsidDel="000B3B17">
          <w:delText>x</w:delText>
        </w:r>
      </w:del>
      <w:ins w:id="113" w:author="Brian Bohman" w:date="2021-08-25T10:49:00Z">
        <w:r w:rsidR="000B3B17">
          <w:t>×</w:t>
        </w:r>
      </w:ins>
      <w:r w:rsidRPr="002354AA">
        <w:t xml:space="preserve"> Russet Burbank and Canada </w:t>
      </w:r>
      <w:del w:id="114" w:author="Brian Bohman" w:date="2021-08-25T10:49:00Z">
        <w:r w:rsidRPr="002354AA" w:rsidDel="000B3B17">
          <w:delText>x</w:delText>
        </w:r>
      </w:del>
      <w:ins w:id="115" w:author="Brian Bohman" w:date="2021-08-25T10:49:00Z">
        <w:r w:rsidR="000B3B17">
          <w:t>×</w:t>
        </w:r>
      </w:ins>
      <w:r w:rsidRPr="002354AA">
        <w:t xml:space="preserve"> Russet Burbank curves </w:t>
      </w:r>
      <w:r>
        <w:t xml:space="preserve">as well as the comparison between the Minnesota </w:t>
      </w:r>
      <w:del w:id="116" w:author="Brian Bohman" w:date="2021-08-25T10:49:00Z">
        <w:r w:rsidDel="000B3B17">
          <w:delText>x</w:delText>
        </w:r>
      </w:del>
      <w:ins w:id="117" w:author="Brian Bohman" w:date="2021-08-25T10:49:00Z">
        <w:r w:rsidR="000B3B17">
          <w:t>×</w:t>
        </w:r>
      </w:ins>
      <w:r>
        <w:t xml:space="preserve"> Umatilla Russet and Argentina </w:t>
      </w:r>
      <w:del w:id="118" w:author="Brian Bohman" w:date="2021-08-25T10:49:00Z">
        <w:r w:rsidDel="000B3B17">
          <w:delText>x</w:delText>
        </w:r>
      </w:del>
      <w:ins w:id="119" w:author="Brian Bohman" w:date="2021-08-25T10:49:00Z">
        <w:r w:rsidR="000B3B17">
          <w:t>×</w:t>
        </w:r>
      </w:ins>
      <w:r>
        <w:t xml:space="preserve"> Umatilla </w:t>
      </w:r>
      <w:r w:rsidRPr="00DA5F05">
        <w:t>(</w:t>
      </w:r>
      <w:r w:rsidRPr="00DA5F05">
        <w:fldChar w:fldCharType="begin"/>
      </w:r>
      <w:r w:rsidRPr="00DA5F05">
        <w:instrText xml:space="preserve"> REF _Ref78303665 \h  \* MERGEFORMAT </w:instrText>
      </w:r>
      <w:r w:rsidRPr="00DA5F05">
        <w:fldChar w:fldCharType="separate"/>
      </w:r>
      <w:r w:rsidR="002D6B70">
        <w:t>Figure S2</w:t>
      </w:r>
      <w:r w:rsidRPr="00DA5F05">
        <w:fldChar w:fldCharType="end"/>
      </w:r>
      <w:r w:rsidRPr="00DA5F05">
        <w:t>)</w:t>
      </w:r>
      <w:r>
        <w:t xml:space="preserve"> </w:t>
      </w:r>
      <w:r w:rsidRPr="002354AA">
        <w:t xml:space="preserve">were </w:t>
      </w:r>
      <w:r>
        <w:t>both</w:t>
      </w:r>
      <w:r w:rsidRPr="002354AA">
        <w:t xml:space="preserve"> significantly different (i.e., when controlling for G, a significant difference due to E).</w:t>
      </w:r>
    </w:p>
    <w:p w14:paraId="10406F50" w14:textId="77777777" w:rsidR="00E072BF" w:rsidRPr="002354AA" w:rsidRDefault="00E072BF" w:rsidP="00E072BF">
      <w:pPr>
        <w:pStyle w:val="Body"/>
      </w:pPr>
      <w:r w:rsidRPr="002354AA">
        <w:t>Taken together, these findings provide evidence that the effect of E, even when controlling for G, can result in significantly different %N</w:t>
      </w:r>
      <w:r w:rsidRPr="002354AA">
        <w:rPr>
          <w:vertAlign w:val="subscript"/>
        </w:rPr>
        <w:t>c</w:t>
      </w:r>
      <w:r w:rsidRPr="002354AA">
        <w:t>; additionally, this provides evidence that differences in G within a given E do not necessarily result in significant different %N</w:t>
      </w:r>
      <w:r w:rsidRPr="002354AA">
        <w:rPr>
          <w:vertAlign w:val="subscript"/>
        </w:rPr>
        <w:t>c</w:t>
      </w:r>
      <w:r w:rsidRPr="002354AA">
        <w:t>. Therefore, these findings suggest that E is relatively more important than G in determining %N</w:t>
      </w:r>
      <w:r w:rsidRPr="002354AA">
        <w:rPr>
          <w:vertAlign w:val="subscript"/>
        </w:rPr>
        <w:t>c</w:t>
      </w:r>
      <w:r w:rsidRPr="002354AA">
        <w:t>.</w:t>
      </w:r>
    </w:p>
    <w:p w14:paraId="5D97AA3F" w14:textId="77777777" w:rsidR="00E072BF" w:rsidRPr="002354AA" w:rsidRDefault="00E072BF" w:rsidP="00E072BF">
      <w:pPr>
        <w:pStyle w:val="Heading3"/>
      </w:pPr>
      <w:r w:rsidRPr="002354AA">
        <w:t>Differences Related to Statistical Methods</w:t>
      </w:r>
    </w:p>
    <w:p w14:paraId="69B1FB8E" w14:textId="48020749" w:rsidR="00E072BF" w:rsidRPr="002354AA" w:rsidRDefault="00E072BF" w:rsidP="00E072BF">
      <w:pPr>
        <w:pStyle w:val="Body"/>
      </w:pPr>
      <w:r w:rsidRPr="002354AA">
        <w:t xml:space="preserve">Comparing the curves fit in the present study with the Bayesian hierarchical method to the curves fit in the previous studies using conventional statistical methods, there were significant differences between statistical curve fit methods for all varieties within location evaluated </w:t>
      </w:r>
      <w:r w:rsidRPr="00DA5F05">
        <w:t>(</w:t>
      </w:r>
      <w:r w:rsidRPr="00DA5F05">
        <w:fldChar w:fldCharType="begin"/>
      </w:r>
      <w:r w:rsidRPr="00DA5F05">
        <w:instrText xml:space="preserve"> REF _Ref78281680 \h  \* MERGEFORMAT </w:instrText>
      </w:r>
      <w:r w:rsidRPr="00DA5F05">
        <w:fldChar w:fldCharType="separate"/>
      </w:r>
      <w:r w:rsidR="00B16DB5">
        <w:t xml:space="preserve">Figure </w:t>
      </w:r>
      <w:r w:rsidR="00B16DB5">
        <w:rPr>
          <w:noProof/>
        </w:rPr>
        <w:t>8</w:t>
      </w:r>
      <w:r w:rsidRPr="00DA5F05">
        <w:fldChar w:fldCharType="end"/>
      </w:r>
      <w:r w:rsidRPr="00DA5F05">
        <w:t xml:space="preserve">). </w:t>
      </w:r>
      <w:r w:rsidRPr="002354AA">
        <w:t xml:space="preserve">None of the previous CNDCs fall entirely within </w:t>
      </w:r>
      <w:r>
        <w:t xml:space="preserve">the </w:t>
      </w:r>
      <w:r w:rsidRPr="002354AA">
        <w:t>credible region for the respective CNDC</w:t>
      </w:r>
      <w:r>
        <w:t>s</w:t>
      </w:r>
      <w:r w:rsidRPr="002354AA">
        <w:t xml:space="preserve"> developed in the present study.</w:t>
      </w:r>
    </w:p>
    <w:p w14:paraId="6C0C6B19" w14:textId="62A509CF" w:rsidR="00E072BF" w:rsidRPr="002354AA" w:rsidRDefault="00E072BF" w:rsidP="00E072BF">
      <w:pPr>
        <w:pStyle w:val="Body"/>
      </w:pPr>
      <w:r w:rsidRPr="002354AA">
        <w:t>The %N</w:t>
      </w:r>
      <w:r w:rsidRPr="002354AA">
        <w:rPr>
          <w:vertAlign w:val="subscript"/>
        </w:rPr>
        <w:t>c</w:t>
      </w:r>
      <w:r w:rsidRPr="002354AA">
        <w:t xml:space="preserve"> from the previously developed CNDCs for the Argentina varieties </w:t>
      </w:r>
      <w:r w:rsidRPr="002354AA">
        <w:fldChar w:fldCharType="begin"/>
      </w:r>
      <w:r>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2354AA">
        <w:fldChar w:fldCharType="separate"/>
      </w:r>
      <w:r>
        <w:rPr>
          <w:noProof/>
        </w:rPr>
        <w:t>(Giletto &amp; Echeverría, 2015)</w:t>
      </w:r>
      <w:r w:rsidRPr="002354AA">
        <w:fldChar w:fldCharType="end"/>
      </w:r>
      <w:r w:rsidRPr="002354AA">
        <w:t xml:space="preserve"> was significantly less than that from the present CNDCs across all varieties for biomass levels of greater 5 Mg ha</w:t>
      </w:r>
      <w:r w:rsidRPr="002354AA">
        <w:rPr>
          <w:vertAlign w:val="superscript"/>
        </w:rPr>
        <w:t>-1</w:t>
      </w:r>
      <w:r w:rsidRPr="002354AA">
        <w:t xml:space="preserve"> </w:t>
      </w:r>
      <w:r w:rsidRPr="00DA5F05">
        <w:t>(</w:t>
      </w:r>
      <w:r w:rsidRPr="00DA5F05">
        <w:fldChar w:fldCharType="begin"/>
      </w:r>
      <w:r w:rsidRPr="00DA5F05">
        <w:instrText xml:space="preserve"> REF _Ref78281680 \h  \* MERGEFORMAT </w:instrText>
      </w:r>
      <w:r w:rsidRPr="00DA5F05">
        <w:fldChar w:fldCharType="separate"/>
      </w:r>
      <w:r w:rsidR="00B16DB5">
        <w:t xml:space="preserve">Figure </w:t>
      </w:r>
      <w:r w:rsidR="00B16DB5">
        <w:rPr>
          <w:noProof/>
        </w:rPr>
        <w:t>8</w:t>
      </w:r>
      <w:r w:rsidRPr="00DA5F05">
        <w:fldChar w:fldCharType="end"/>
      </w:r>
      <w:r w:rsidRPr="00DA5F05">
        <w:t xml:space="preserve">). </w:t>
      </w:r>
      <w:r w:rsidRPr="002354AA">
        <w:t>The magnitude of this difference was relatively large</w:t>
      </w:r>
      <w:r>
        <w:t>,</w:t>
      </w:r>
      <w:r w:rsidRPr="002354AA">
        <w:t xml:space="preserve"> with the </w:t>
      </w:r>
      <w:r>
        <w:t>∆</w:t>
      </w:r>
      <w:r w:rsidRPr="002354AA">
        <w:t>%N</w:t>
      </w:r>
      <w:r w:rsidRPr="002354AA">
        <w:rPr>
          <w:vertAlign w:val="subscript"/>
        </w:rPr>
        <w:t>c</w:t>
      </w:r>
      <w:r w:rsidRPr="002354AA">
        <w:t xml:space="preserve"> </w:t>
      </w:r>
      <w:r>
        <w:t>between</w:t>
      </w:r>
      <w:r w:rsidRPr="002354AA">
        <w:t xml:space="preserve"> the previous </w:t>
      </w:r>
      <w:r>
        <w:t xml:space="preserve">and present </w:t>
      </w:r>
      <w:r w:rsidRPr="002354AA">
        <w:t xml:space="preserve">method ranging up to </w:t>
      </w:r>
      <w:r>
        <w:t>–</w:t>
      </w:r>
      <w:r w:rsidRPr="002354AA">
        <w:t xml:space="preserve">0.6 to </w:t>
      </w:r>
      <w:r>
        <w:t>–</w:t>
      </w:r>
      <w:r w:rsidRPr="002354AA">
        <w:t>1.1 g N 100 g</w:t>
      </w:r>
      <w:r w:rsidRPr="002354AA">
        <w:rPr>
          <w:vertAlign w:val="superscript"/>
        </w:rPr>
        <w:t>-1</w:t>
      </w:r>
      <w:r w:rsidRPr="002354AA">
        <w:t xml:space="preserve">, depending on variety. Therefore, it appears that the statistical methods used by </w:t>
      </w:r>
      <w:r w:rsidRPr="002354AA">
        <w:fldChar w:fldCharType="begin"/>
      </w:r>
      <w:r>
        <w:instrText xml:space="preserve"> ADDIN EN.CITE &lt;EndNote&gt;&lt;Cite AuthorYear="1"&gt;&lt;Author&gt;Giletto&lt;/Author&gt;&lt;Year&gt;2015&lt;/Year&gt;&lt;RecNum&gt;1923&lt;/RecNum&gt;&lt;DisplayText&gt;Giletto and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2354AA">
        <w:fldChar w:fldCharType="separate"/>
      </w:r>
      <w:r>
        <w:rPr>
          <w:noProof/>
        </w:rPr>
        <w:t xml:space="preserve">Giletto and </w:t>
      </w:r>
      <w:r>
        <w:rPr>
          <w:noProof/>
        </w:rPr>
        <w:lastRenderedPageBreak/>
        <w:t>Echeverría (2015)</w:t>
      </w:r>
      <w:r w:rsidRPr="002354AA">
        <w:fldChar w:fldCharType="end"/>
      </w:r>
      <w:r w:rsidRPr="002354AA">
        <w:t xml:space="preserve"> selected biased critical points due to a overrepresentation of N limiting observations in the experimental dataset leading to a systematic underestimation of the %</w:t>
      </w:r>
      <w:commentRangeStart w:id="120"/>
      <w:r w:rsidRPr="002354AA">
        <w:t>N</w:t>
      </w:r>
      <w:r w:rsidRPr="002354AA">
        <w:rPr>
          <w:vertAlign w:val="subscript"/>
        </w:rPr>
        <w:t>c</w:t>
      </w:r>
      <w:commentRangeEnd w:id="120"/>
      <w:r w:rsidR="00FB2B6F">
        <w:rPr>
          <w:rStyle w:val="CommentReference"/>
          <w:rFonts w:ascii="Palatino Linotype" w:eastAsia="SimSun" w:hAnsi="Palatino Linotype"/>
          <w:noProof/>
          <w:color w:val="000000"/>
          <w:lang w:eastAsia="zh-CN"/>
        </w:rPr>
        <w:commentReference w:id="120"/>
      </w:r>
      <w:r w:rsidRPr="002354AA">
        <w:t>.</w:t>
      </w:r>
    </w:p>
    <w:p w14:paraId="3375893B" w14:textId="110655D0" w:rsidR="00E072BF" w:rsidRPr="002354AA" w:rsidRDefault="00E072BF" w:rsidP="00E072BF">
      <w:pPr>
        <w:pStyle w:val="Body"/>
      </w:pPr>
      <w:r w:rsidRPr="002354AA">
        <w:t>The %N</w:t>
      </w:r>
      <w:r w:rsidRPr="002354AA">
        <w:rPr>
          <w:vertAlign w:val="subscript"/>
        </w:rPr>
        <w:t>c</w:t>
      </w:r>
      <w:r w:rsidRPr="002354AA">
        <w:t xml:space="preserve"> from the previously developed CNDCs for Belgium </w:t>
      </w:r>
      <w:r w:rsidRPr="002354AA">
        <w:fldChar w:fldCharType="begin"/>
      </w:r>
      <w:r>
        <w:instrText xml:space="preserve"> ADDIN EN.CITE &lt;EndNote&gt;&lt;Cite&gt;&lt;Author&gt;Ben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2354AA">
        <w:fldChar w:fldCharType="separate"/>
      </w:r>
      <w:r>
        <w:rPr>
          <w:noProof/>
        </w:rPr>
        <w:t>(Ben Abdallah et al., 2016)</w:t>
      </w:r>
      <w:r w:rsidRPr="002354AA">
        <w:fldChar w:fldCharType="end"/>
      </w:r>
      <w:r w:rsidRPr="002354AA">
        <w:t xml:space="preserve"> </w:t>
      </w:r>
      <w:r w:rsidRPr="00DA5F05">
        <w:t>were significantly greater than that from the CNDCs developed in the present study (</w:t>
      </w:r>
      <w:r w:rsidRPr="00DA5F05">
        <w:fldChar w:fldCharType="begin"/>
      </w:r>
      <w:r w:rsidRPr="00DA5F05">
        <w:instrText xml:space="preserve"> REF _Ref78281680 \h  \* MERGEFORMAT </w:instrText>
      </w:r>
      <w:r w:rsidRPr="00DA5F05">
        <w:fldChar w:fldCharType="separate"/>
      </w:r>
      <w:r w:rsidR="00B16DB5">
        <w:t xml:space="preserve">Figure </w:t>
      </w:r>
      <w:r w:rsidR="00B16DB5">
        <w:rPr>
          <w:noProof/>
        </w:rPr>
        <w:t>8</w:t>
      </w:r>
      <w:r w:rsidRPr="00DA5F05">
        <w:fldChar w:fldCharType="end"/>
      </w:r>
      <w:r w:rsidRPr="00DA5F05">
        <w:t>).</w:t>
      </w:r>
      <w:r w:rsidRPr="002354AA">
        <w:t xml:space="preserve"> </w:t>
      </w:r>
      <w:r>
        <w:t>For all levels of biomass, ∆%N</w:t>
      </w:r>
      <w:r>
        <w:rPr>
          <w:vertAlign w:val="subscript"/>
        </w:rPr>
        <w:t xml:space="preserve">c </w:t>
      </w:r>
      <w:r>
        <w:t xml:space="preserve">between </w:t>
      </w:r>
      <w:r w:rsidRPr="002354AA">
        <w:t xml:space="preserve">the previous and present methods </w:t>
      </w:r>
      <w:r>
        <w:t>was significantly different with a value of</w:t>
      </w:r>
      <w:r w:rsidRPr="002354AA">
        <w:t xml:space="preserve"> 0.7 g N 100 g</w:t>
      </w:r>
      <w:r w:rsidRPr="002354AA">
        <w:rPr>
          <w:vertAlign w:val="superscript"/>
        </w:rPr>
        <w:t>-1</w:t>
      </w:r>
      <w:r w:rsidRPr="002354AA">
        <w:t xml:space="preserve">. </w:t>
      </w:r>
      <w:r w:rsidRPr="00DA5F05">
        <w:t>Therefore</w:t>
      </w:r>
      <w:r w:rsidRPr="002354AA">
        <w:t xml:space="preserve">, it appears that the statistical methods used by </w:t>
      </w:r>
      <w:r w:rsidRPr="002354AA">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2354AA">
        <w:fldChar w:fldCharType="separate"/>
      </w:r>
      <w:r>
        <w:rPr>
          <w:noProof/>
        </w:rPr>
        <w:t>Ben Abdallah et al. (2016)</w:t>
      </w:r>
      <w:r w:rsidRPr="002354AA">
        <w:fldChar w:fldCharType="end"/>
      </w:r>
      <w:r w:rsidRPr="002354AA">
        <w:t xml:space="preserve"> selected biased critical points due to overrepresentation of non-N limiting observations in the experimental dataset leading to a systematic overestimation of the %N</w:t>
      </w:r>
      <w:r w:rsidRPr="002354AA">
        <w:rPr>
          <w:vertAlign w:val="subscript"/>
        </w:rPr>
        <w:t>c</w:t>
      </w:r>
      <w:r w:rsidRPr="002354AA">
        <w:t>.</w:t>
      </w:r>
    </w:p>
    <w:p w14:paraId="3F1E6CAF" w14:textId="4FEDA1F5" w:rsidR="00E072BF" w:rsidRPr="002354AA" w:rsidRDefault="00E072BF" w:rsidP="00E072BF">
      <w:pPr>
        <w:pStyle w:val="Body"/>
      </w:pPr>
      <w:r w:rsidRPr="002354AA">
        <w:t>The %N</w:t>
      </w:r>
      <w:r w:rsidRPr="002354AA">
        <w:rPr>
          <w:vertAlign w:val="subscript"/>
        </w:rPr>
        <w:t>c</w:t>
      </w:r>
      <w:r w:rsidRPr="002354AA">
        <w:t xml:space="preserve"> from the previously developed CNDCs for Canada </w:t>
      </w:r>
      <w:r w:rsidRPr="002354AA">
        <w:fldChar w:fldCharType="begin"/>
      </w:r>
      <w:r>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2354AA">
        <w:fldChar w:fldCharType="separate"/>
      </w:r>
      <w:r>
        <w:rPr>
          <w:noProof/>
        </w:rPr>
        <w:t>(Bélanger et al., 2001a)</w:t>
      </w:r>
      <w:r w:rsidRPr="002354AA">
        <w:fldChar w:fldCharType="end"/>
      </w:r>
      <w:r w:rsidRPr="002354AA">
        <w:t xml:space="preserve"> was significantly greater for both Canada </w:t>
      </w:r>
      <w:del w:id="121" w:author="Brian Bohman" w:date="2021-08-25T10:49:00Z">
        <w:r w:rsidRPr="002354AA" w:rsidDel="000B3B17">
          <w:delText>x</w:delText>
        </w:r>
      </w:del>
      <w:ins w:id="122" w:author="Brian Bohman" w:date="2021-08-25T10:49:00Z">
        <w:r w:rsidR="000B3B17">
          <w:t>×</w:t>
        </w:r>
      </w:ins>
      <w:r w:rsidRPr="002354AA">
        <w:t xml:space="preserve"> Russet Burbank and Canada </w:t>
      </w:r>
      <w:del w:id="123" w:author="Brian Bohman" w:date="2021-08-25T10:49:00Z">
        <w:r w:rsidRPr="002354AA" w:rsidDel="000B3B17">
          <w:delText>x</w:delText>
        </w:r>
      </w:del>
      <w:ins w:id="124" w:author="Brian Bohman" w:date="2021-08-25T10:49:00Z">
        <w:r w:rsidR="000B3B17">
          <w:t>×</w:t>
        </w:r>
      </w:ins>
      <w:r w:rsidRPr="002354AA">
        <w:t xml:space="preserve"> </w:t>
      </w:r>
      <w:proofErr w:type="spellStart"/>
      <w:r w:rsidRPr="002354AA">
        <w:t>Shepody</w:t>
      </w:r>
      <w:proofErr w:type="spellEnd"/>
      <w:r w:rsidRPr="002354AA">
        <w:t xml:space="preserve"> than the present CNDCs for biomass levels of less than 3 Mg ha</w:t>
      </w:r>
      <w:r w:rsidRPr="002354AA">
        <w:rPr>
          <w:vertAlign w:val="superscript"/>
        </w:rPr>
        <w:t>-1</w:t>
      </w:r>
      <w:r w:rsidRPr="002354AA">
        <w:t xml:space="preserve"> and greater than 6 Mg ha</w:t>
      </w:r>
      <w:r w:rsidRPr="002354AA">
        <w:rPr>
          <w:vertAlign w:val="superscript"/>
        </w:rPr>
        <w:t>-1</w:t>
      </w:r>
      <w:r w:rsidRPr="002354AA">
        <w:t xml:space="preserve">, </w:t>
      </w:r>
      <w:r w:rsidRPr="00DA5F05">
        <w:t>respectively (</w:t>
      </w:r>
      <w:r w:rsidRPr="00DA5F05">
        <w:fldChar w:fldCharType="begin"/>
      </w:r>
      <w:r w:rsidRPr="00DA5F05">
        <w:instrText xml:space="preserve"> REF _Ref78281680 \h  \* MERGEFORMAT </w:instrText>
      </w:r>
      <w:r w:rsidRPr="00DA5F05">
        <w:fldChar w:fldCharType="separate"/>
      </w:r>
      <w:r w:rsidR="00B16DB5">
        <w:t xml:space="preserve">Figure </w:t>
      </w:r>
      <w:r w:rsidR="00B16DB5">
        <w:rPr>
          <w:noProof/>
        </w:rPr>
        <w:t>8</w:t>
      </w:r>
      <w:r w:rsidRPr="00DA5F05">
        <w:fldChar w:fldCharType="end"/>
      </w:r>
      <w:r w:rsidRPr="00DA5F05">
        <w:t xml:space="preserve">). Relative to the other locations, however, the CNDCs for Canada were the most similar between statistical methods, with </w:t>
      </w:r>
      <w:r>
        <w:t>small value for ∆</w:t>
      </w:r>
      <w:r w:rsidRPr="00DA5F05">
        <w:t>%N</w:t>
      </w:r>
      <w:r w:rsidRPr="00DA5F05">
        <w:rPr>
          <w:vertAlign w:val="subscript"/>
        </w:rPr>
        <w:t>c</w:t>
      </w:r>
      <w:r w:rsidRPr="00DA5F05">
        <w:t xml:space="preserve"> of</w:t>
      </w:r>
      <w:r>
        <w:t xml:space="preserve"> only</w:t>
      </w:r>
      <w:r w:rsidRPr="00DA5F05">
        <w:t xml:space="preserve"> 0.2 g N 100 g</w:t>
      </w:r>
      <w:r w:rsidRPr="00DA5F05">
        <w:rPr>
          <w:vertAlign w:val="superscript"/>
        </w:rPr>
        <w:t>-1</w:t>
      </w:r>
      <w:r w:rsidRPr="00DA5F05">
        <w:t xml:space="preserve">. </w:t>
      </w:r>
      <w:r w:rsidRPr="002354AA">
        <w:t xml:space="preserve">Therefore, it appears that the statistical method used by </w:t>
      </w:r>
      <w:r w:rsidRPr="002354AA">
        <w:fldChar w:fldCharType="begin"/>
      </w:r>
      <w:r>
        <w:instrText xml:space="preserve"> ADDIN EN.CITE &lt;EndNote&gt;&lt;Cite AuthorYear="1"&gt;&lt;Author&gt;Bélanger&lt;/Author&gt;&lt;Year&gt;2001&lt;/Year&gt;&lt;RecNum&gt;1583&lt;/RecNum&gt;&lt;DisplayText&gt;Bélanger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2354AA">
        <w:fldChar w:fldCharType="separate"/>
      </w:r>
      <w:r>
        <w:rPr>
          <w:noProof/>
        </w:rPr>
        <w:t>Bélanger et al. (2001a)</w:t>
      </w:r>
      <w:r w:rsidRPr="002354AA">
        <w:fldChar w:fldCharType="end"/>
      </w:r>
      <w:r w:rsidRPr="002354AA">
        <w:t xml:space="preserve"> did not select biased critical points likely due to the minimal bias observed in this experimental </w:t>
      </w:r>
      <w:commentRangeStart w:id="125"/>
      <w:r w:rsidRPr="002354AA">
        <w:t>dataset</w:t>
      </w:r>
      <w:commentRangeEnd w:id="125"/>
      <w:r w:rsidR="00FB2B6F">
        <w:rPr>
          <w:rStyle w:val="CommentReference"/>
          <w:rFonts w:ascii="Palatino Linotype" w:eastAsia="SimSun" w:hAnsi="Palatino Linotype"/>
          <w:noProof/>
          <w:color w:val="000000"/>
          <w:lang w:eastAsia="zh-CN"/>
        </w:rPr>
        <w:commentReference w:id="125"/>
      </w:r>
      <w:r w:rsidRPr="002354AA">
        <w:t>.</w:t>
      </w:r>
    </w:p>
    <w:p w14:paraId="0D3C3DA9" w14:textId="77777777" w:rsidR="00E072BF" w:rsidRPr="002354AA" w:rsidRDefault="00E072BF" w:rsidP="00E072BF">
      <w:pPr>
        <w:pStyle w:val="Body"/>
      </w:pPr>
      <w:r w:rsidRPr="002354AA">
        <w:t xml:space="preserve">Because a CNDC using the conventional statistical methods has not been previously published for </w:t>
      </w:r>
      <w:r>
        <w:t xml:space="preserve">potato in </w:t>
      </w:r>
      <w:r w:rsidRPr="002354AA">
        <w:t xml:space="preserve">Minnesota, no comparison across statistical methods is made for this experimental dataset. However, </w:t>
      </w:r>
      <w:r>
        <w:t>t</w:t>
      </w:r>
      <w:r w:rsidRPr="00DA5F05">
        <w:t>he</w:t>
      </w:r>
      <w:r w:rsidRPr="002354AA">
        <w:t xml:space="preserve"> </w:t>
      </w:r>
      <w:commentRangeStart w:id="126"/>
      <w:r w:rsidRPr="002354AA">
        <w:t>bias</w:t>
      </w:r>
      <w:commentRangeEnd w:id="126"/>
      <w:r w:rsidR="00FB2B6F">
        <w:rPr>
          <w:rStyle w:val="CommentReference"/>
          <w:rFonts w:ascii="Palatino Linotype" w:eastAsia="SimSun" w:hAnsi="Palatino Linotype"/>
          <w:noProof/>
          <w:color w:val="000000"/>
          <w:lang w:eastAsia="zh-CN"/>
        </w:rPr>
        <w:commentReference w:id="126"/>
      </w:r>
      <w:r w:rsidRPr="002354AA">
        <w:t xml:space="preserve"> </w:t>
      </w:r>
      <w:r>
        <w:t>observed</w:t>
      </w:r>
      <w:r w:rsidRPr="002354AA">
        <w:t xml:space="preserve"> in the Minnesota experimental dataset is </w:t>
      </w:r>
      <w:proofErr w:type="gramStart"/>
      <w:r w:rsidRPr="002354AA">
        <w:t>similar to</w:t>
      </w:r>
      <w:proofErr w:type="gramEnd"/>
      <w:r w:rsidRPr="002354AA">
        <w:t xml:space="preserve"> the bias </w:t>
      </w:r>
      <w:r>
        <w:t>found in</w:t>
      </w:r>
      <w:r w:rsidRPr="002354AA">
        <w:t xml:space="preserve"> the Belgium experimental dataset; therefore, using the conventional statistical methods to derive a CNDC for Minnesota would likely overestimate %N</w:t>
      </w:r>
      <w:r w:rsidRPr="002354AA">
        <w:rPr>
          <w:vertAlign w:val="subscript"/>
        </w:rPr>
        <w:t>c</w:t>
      </w:r>
      <w:r w:rsidRPr="002354AA">
        <w:t xml:space="preserve"> relative to the hierarchical Bayesian method.</w:t>
      </w:r>
    </w:p>
    <w:p w14:paraId="1E3897AC" w14:textId="77777777" w:rsidR="00E072BF" w:rsidRPr="00DB66FC" w:rsidRDefault="00E072BF" w:rsidP="00E072BF">
      <w:pPr>
        <w:pStyle w:val="Heading1"/>
      </w:pPr>
      <w:commentRangeStart w:id="127"/>
      <w:commentRangeStart w:id="128"/>
      <w:r w:rsidRPr="00DB66FC">
        <w:lastRenderedPageBreak/>
        <w:t>Discussion</w:t>
      </w:r>
      <w:commentRangeEnd w:id="127"/>
      <w:r w:rsidR="00937BF8">
        <w:rPr>
          <w:rStyle w:val="CommentReference"/>
          <w:rFonts w:ascii="Palatino Linotype" w:eastAsia="SimSun" w:hAnsi="Palatino Linotype" w:cs="Times New Roman"/>
          <w:b w:val="0"/>
          <w:noProof/>
          <w:color w:val="000000"/>
          <w:lang w:eastAsia="zh-CN" w:bidi="ar-SA"/>
        </w:rPr>
        <w:commentReference w:id="127"/>
      </w:r>
      <w:commentRangeEnd w:id="128"/>
      <w:r w:rsidR="00937BF8">
        <w:rPr>
          <w:rStyle w:val="CommentReference"/>
          <w:rFonts w:ascii="Palatino Linotype" w:eastAsia="SimSun" w:hAnsi="Palatino Linotype" w:cs="Times New Roman"/>
          <w:b w:val="0"/>
          <w:noProof/>
          <w:color w:val="000000"/>
          <w:lang w:eastAsia="zh-CN" w:bidi="ar-SA"/>
        </w:rPr>
        <w:commentReference w:id="128"/>
      </w:r>
    </w:p>
    <w:p w14:paraId="7C1F5974" w14:textId="442F3C2A" w:rsidR="00E072BF" w:rsidRPr="00DB66FC" w:rsidRDefault="00E072BF" w:rsidP="00E072BF">
      <w:pPr>
        <w:pStyle w:val="Heading2"/>
      </w:pPr>
      <w:r w:rsidRPr="00DB66FC">
        <w:t xml:space="preserve">Implication of G </w:t>
      </w:r>
      <w:del w:id="129" w:author="Brian Bohman" w:date="2021-08-25T10:49:00Z">
        <w:r w:rsidRPr="00DB66FC" w:rsidDel="000B3B17">
          <w:delText>x</w:delText>
        </w:r>
      </w:del>
      <w:ins w:id="130" w:author="Brian Bohman" w:date="2021-08-25T10:49:00Z">
        <w:r w:rsidR="000B3B17">
          <w:t>×</w:t>
        </w:r>
      </w:ins>
      <w:r w:rsidRPr="00DB66FC">
        <w:t xml:space="preserve"> E Variation on N Use Efficiency</w:t>
      </w:r>
    </w:p>
    <w:p w14:paraId="59B7AB47" w14:textId="77777777" w:rsidR="00E072BF" w:rsidRPr="00DB66FC" w:rsidRDefault="00E072BF" w:rsidP="00E072BF">
      <w:pPr>
        <w:pStyle w:val="Heading3"/>
      </w:pPr>
      <w:r w:rsidRPr="00DB66FC">
        <w:t>Critical N Utilization Efficiency</w:t>
      </w:r>
    </w:p>
    <w:p w14:paraId="3F4DC0CE" w14:textId="036073BB" w:rsidR="00E072BF" w:rsidRDefault="00E072BF" w:rsidP="00E072BF">
      <w:pPr>
        <w:pStyle w:val="Body"/>
      </w:pPr>
      <w:r w:rsidRPr="00DB66FC">
        <w:t xml:space="preserve">Understanding and properly interpreting the impact of G </w:t>
      </w:r>
      <w:del w:id="131" w:author="Brian Bohman" w:date="2021-08-25T10:49:00Z">
        <w:r w:rsidRPr="00DB66FC" w:rsidDel="000B3B17">
          <w:delText>x</w:delText>
        </w:r>
      </w:del>
      <w:ins w:id="132" w:author="Brian Bohman" w:date="2021-08-25T10:49:00Z">
        <w:r w:rsidR="000B3B17">
          <w:t>×</w:t>
        </w:r>
      </w:ins>
      <w:r w:rsidRPr="00DB66FC">
        <w:t xml:space="preserve"> E effects on NUE is a critical goal necessary to improve N fertilizer use; however, this must be done while controlling for the effect of crop N status </w:t>
      </w:r>
      <w:r w:rsidRPr="00DB66FC">
        <w:fldChar w:fldCharType="begin"/>
      </w:r>
      <w:r>
        <w:instrText xml:space="preserve"> ADDIN EN.CITE &lt;EndNote&gt;&lt;Cite&gt;&lt;Author&gt;Lemaire&lt;/Author&gt;&lt;Year&gt;2020&lt;/Year&gt;&lt;RecNum&gt;2683&lt;/RecNum&gt;&lt;DisplayText&gt;(Lemaire &amp;amp; Ciampitti, 2020)&lt;/DisplayText&gt;&lt;record&gt;&lt;rec-number&gt;2683&lt;/rec-number&gt;&lt;foreign-keys&gt;&lt;key app="EN" db-id="sszpfv5zm0wprde2r5bvw2wpdezsax0e9spx" timestamp="1607283076"&gt;2683&lt;/key&gt;&lt;/foreign-keys&gt;&lt;ref-type name="Journal Article"&gt;17&lt;/ref-type&gt;&lt;contributors&gt;&lt;authors&gt;&lt;author&gt;Lemaire, G.&lt;/author&gt;&lt;author&gt;Ciampitti, I.&lt;/author&gt;&lt;/authors&gt;&lt;/contributors&gt;&lt;auth-address&gt;Department Environment &amp;amp; Agronomy, INRA, 86600 Lusignan, France.&amp;#xD;Department of Agronomy, Kansas State University, Manhattan, KS 66506, USA.&lt;/auth-address&gt;&lt;titles&gt;&lt;title&gt;Crop Mass and N Status as Prerequisite Covariables for Unraveling Nitrogen Use Efficiency across Genotype-by-Environment-by-Management Scenarios: A Review&lt;/title&gt;&lt;secondary-title&gt;Plants&lt;/secondary-title&gt;&lt;/titles&gt;&lt;periodical&gt;&lt;full-title&gt;Plants&lt;/full-title&gt;&lt;abbr-1&gt;Plants&lt;/abbr-1&gt;&lt;/periodical&gt;&lt;volume&gt;9&lt;/volume&gt;&lt;number&gt;10&lt;/number&gt;&lt;edition&gt;2020/10/08&lt;/edition&gt;&lt;keywords&gt;&lt;keyword&gt;critical N uptake&lt;/keyword&gt;&lt;keyword&gt;genotype-by-environment interactions&lt;/keyword&gt;&lt;keyword&gt;maize&lt;/keyword&gt;&lt;keyword&gt;nitrogen nutrition index&lt;/keyword&gt;&lt;keyword&gt;nitrogen use efficiency&lt;/keyword&gt;&lt;keyword&gt;sorghum&lt;/keyword&gt;&lt;/keywords&gt;&lt;dates&gt;&lt;year&gt;2020&lt;/year&gt;&lt;pub-dates&gt;&lt;date&gt;Oct 2&lt;/date&gt;&lt;/pub-dates&gt;&lt;/dates&gt;&lt;isbn&gt;2223-7747 (Print)&amp;#xD;2223-7747 (Linking)&lt;/isbn&gt;&lt;accession-num&gt;33023272&lt;/accession-num&gt;&lt;urls&gt;&lt;related-urls&gt;&lt;url&gt;https://www.ncbi.nlm.nih.gov/pubmed/33023272&lt;/url&gt;&lt;/related-urls&gt;&lt;/urls&gt;&lt;custom2&gt;PMC7599764&lt;/custom2&gt;&lt;electronic-resource-num&gt;10.3390/plants9101309&lt;/electronic-resource-num&gt;&lt;/record&gt;&lt;/Cite&gt;&lt;/EndNote&gt;</w:instrText>
      </w:r>
      <w:r w:rsidRPr="00DB66FC">
        <w:fldChar w:fldCharType="separate"/>
      </w:r>
      <w:r>
        <w:rPr>
          <w:noProof/>
        </w:rPr>
        <w:t>(Lemaire &amp; Ciampitti, 2020)</w:t>
      </w:r>
      <w:r w:rsidRPr="00DB66FC">
        <w:fldChar w:fldCharType="end"/>
      </w:r>
      <w:r w:rsidRPr="00DB66FC">
        <w:t xml:space="preserve">. The previous findings of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xml:space="preserve"> demonstrated that interpreting NUE and its constituent component of N utilization efficiency [</w:t>
      </w:r>
      <w:proofErr w:type="spellStart"/>
      <w:r w:rsidRPr="00DB66FC">
        <w:t>NUtE</w:t>
      </w:r>
      <w:proofErr w:type="spellEnd"/>
      <w:r w:rsidRPr="00DB66FC">
        <w:t>] is directly related to the parameters of the CNDC through the critical N utilization efficiency curve [</w:t>
      </w:r>
      <w:proofErr w:type="spellStart"/>
      <w:r w:rsidRPr="00DB66FC">
        <w:t>CNUtEC</w:t>
      </w:r>
      <w:proofErr w:type="spellEnd"/>
      <w:r w:rsidRPr="00DB66FC">
        <w:t xml:space="preserve">] which defines the critical value of </w:t>
      </w:r>
      <w:proofErr w:type="spellStart"/>
      <w:r w:rsidRPr="00DB66FC">
        <w:t>NUtE</w:t>
      </w:r>
      <w:proofErr w:type="spellEnd"/>
      <w:r w:rsidRPr="00DB66FC">
        <w:t xml:space="preserve"> [</w:t>
      </w:r>
      <w:proofErr w:type="spellStart"/>
      <w:r w:rsidRPr="00DB66FC">
        <w:t>NUtE</w:t>
      </w:r>
      <w:r w:rsidRPr="00DB66FC">
        <w:rPr>
          <w:vertAlign w:val="subscript"/>
        </w:rPr>
        <w:t>c</w:t>
      </w:r>
      <w:proofErr w:type="spellEnd"/>
      <w:r w:rsidRPr="00DB66FC">
        <w:t>]:</w:t>
      </w:r>
    </w:p>
    <w:p w14:paraId="24EA8471" w14:textId="1E9694D5" w:rsidR="00E072BF" w:rsidRPr="004E309E" w:rsidRDefault="00E072BF" w:rsidP="00E072BF">
      <w:pPr>
        <w:pStyle w:val="Body"/>
      </w:pPr>
      <w:proofErr w:type="spellStart"/>
      <w:r w:rsidRPr="00DB66FC">
        <w:t>NUtE</w:t>
      </w:r>
      <w:r w:rsidRPr="00DB66FC">
        <w:rPr>
          <w:vertAlign w:val="subscript"/>
        </w:rPr>
        <w:t>c</w:t>
      </w:r>
      <w:proofErr w:type="spellEnd"/>
      <w:r w:rsidRPr="00DB66FC">
        <w:t xml:space="preserve"> = 1000 (10</w:t>
      </w:r>
      <w:r>
        <w:t xml:space="preserve"> </w:t>
      </w:r>
      <w:r w:rsidRPr="00DB66FC">
        <w:rPr>
          <w:i/>
          <w:iCs/>
        </w:rPr>
        <w:t>a</w:t>
      </w:r>
      <w:r>
        <w:t xml:space="preserve"> </w:t>
      </w:r>
      <w:r w:rsidRPr="00DB66FC">
        <w:t>W</w:t>
      </w:r>
      <w:r w:rsidRPr="00DB66FC">
        <w:rPr>
          <w:vertAlign w:val="superscript"/>
        </w:rPr>
        <w:t>–</w:t>
      </w:r>
      <w:r w:rsidRPr="00DB66FC">
        <w:rPr>
          <w:i/>
          <w:iCs/>
          <w:vertAlign w:val="superscript"/>
        </w:rPr>
        <w:t>b</w:t>
      </w:r>
      <w:r w:rsidRPr="00DB66FC">
        <w:t>)</w:t>
      </w:r>
      <w:r w:rsidRPr="00DB66FC">
        <w:rPr>
          <w:vertAlign w:val="superscript"/>
        </w:rPr>
        <w:t>–1</w:t>
      </w:r>
      <w:r w:rsidRPr="004E309E">
        <w:tab/>
      </w:r>
      <w:r>
        <w:t>[8]</w:t>
      </w:r>
    </w:p>
    <w:p w14:paraId="53E7A237" w14:textId="77777777" w:rsidR="00E072BF" w:rsidRPr="00DB66FC" w:rsidRDefault="00E072BF" w:rsidP="00E072BF">
      <w:pPr>
        <w:pStyle w:val="Body"/>
      </w:pPr>
      <w:r w:rsidRPr="00DB66FC">
        <w:t xml:space="preserve">where parameters </w:t>
      </w:r>
      <w:r w:rsidRPr="00DB66FC">
        <w:rPr>
          <w:i/>
          <w:iCs/>
        </w:rPr>
        <w:t>a</w:t>
      </w:r>
      <w:r>
        <w:t xml:space="preserve"> and </w:t>
      </w:r>
      <w:r w:rsidRPr="00DB66FC">
        <w:rPr>
          <w:i/>
          <w:iCs/>
        </w:rPr>
        <w:t>b</w:t>
      </w:r>
      <w:r w:rsidRPr="00DB66FC">
        <w:t xml:space="preserve">, and </w:t>
      </w:r>
      <w:proofErr w:type="spellStart"/>
      <w:r w:rsidRPr="00DB66FC">
        <w:t>W</w:t>
      </w:r>
      <w:proofErr w:type="spellEnd"/>
      <w:r w:rsidRPr="00DB66FC">
        <w:t xml:space="preserve"> have the same meaning and units as previously defined in the present study</w:t>
      </w:r>
      <w:r>
        <w:t xml:space="preserve"> and </w:t>
      </w:r>
      <w:proofErr w:type="spellStart"/>
      <w:r>
        <w:t>NUtE</w:t>
      </w:r>
      <w:r>
        <w:rPr>
          <w:vertAlign w:val="subscript"/>
        </w:rPr>
        <w:t>c</w:t>
      </w:r>
      <w:proofErr w:type="spellEnd"/>
      <w:r>
        <w:t xml:space="preserve"> has units of </w:t>
      </w:r>
      <w:commentRangeStart w:id="133"/>
      <w:r>
        <w:t>g g</w:t>
      </w:r>
      <w:r>
        <w:rPr>
          <w:vertAlign w:val="superscript"/>
        </w:rPr>
        <w:t>-1</w:t>
      </w:r>
      <w:r>
        <w:t xml:space="preserve"> N</w:t>
      </w:r>
      <w:commentRangeEnd w:id="133"/>
      <w:r w:rsidR="00FB2B6F">
        <w:rPr>
          <w:rStyle w:val="CommentReference"/>
          <w:rFonts w:ascii="Palatino Linotype" w:eastAsia="SimSun" w:hAnsi="Palatino Linotype"/>
          <w:noProof/>
          <w:color w:val="000000"/>
          <w:lang w:eastAsia="zh-CN"/>
        </w:rPr>
        <w:commentReference w:id="133"/>
      </w:r>
      <w:r w:rsidRPr="00DB66FC">
        <w:t xml:space="preserve">. When </w:t>
      </w:r>
      <w:proofErr w:type="spellStart"/>
      <w:r w:rsidRPr="00DB66FC">
        <w:t>NUtE</w:t>
      </w:r>
      <w:proofErr w:type="spellEnd"/>
      <w:r w:rsidRPr="00DB66FC">
        <w:t xml:space="preserve"> is greater than </w:t>
      </w:r>
      <w:proofErr w:type="spellStart"/>
      <w:r w:rsidRPr="00DB66FC">
        <w:t>NUtE</w:t>
      </w:r>
      <w:r w:rsidRPr="00DB66FC">
        <w:rPr>
          <w:vertAlign w:val="subscript"/>
        </w:rPr>
        <w:t>c</w:t>
      </w:r>
      <w:proofErr w:type="spellEnd"/>
      <w:r w:rsidRPr="00DB66FC">
        <w:t xml:space="preserve">, crop N status is deficient (i.e., NNI less than 1); conversely, when </w:t>
      </w:r>
      <w:proofErr w:type="spellStart"/>
      <w:r w:rsidRPr="00DB66FC">
        <w:t>NUtE</w:t>
      </w:r>
      <w:proofErr w:type="spellEnd"/>
      <w:r w:rsidRPr="00DB66FC">
        <w:t xml:space="preserve"> is less than </w:t>
      </w:r>
      <w:proofErr w:type="spellStart"/>
      <w:r w:rsidRPr="00DB66FC">
        <w:t>NUtE</w:t>
      </w:r>
      <w:r w:rsidRPr="00DB66FC">
        <w:rPr>
          <w:vertAlign w:val="subscript"/>
        </w:rPr>
        <w:t>c</w:t>
      </w:r>
      <w:proofErr w:type="spellEnd"/>
      <w:r w:rsidRPr="00DB66FC">
        <w:t>, crop N status is excessive (i.e., NNI greater than 1).</w:t>
      </w:r>
    </w:p>
    <w:p w14:paraId="7846F689" w14:textId="2212C6AC" w:rsidR="00E072BF" w:rsidRPr="00DB66FC" w:rsidRDefault="00E072BF" w:rsidP="00E072BF">
      <w:pPr>
        <w:pStyle w:val="Body"/>
      </w:pPr>
      <w:r w:rsidRPr="00DB66FC">
        <w:t xml:space="preserve">The finding in the present study that the CNDC can vary across G </w:t>
      </w:r>
      <w:del w:id="134" w:author="Brian Bohman" w:date="2021-08-25T10:49:00Z">
        <w:r w:rsidRPr="00DB66FC" w:rsidDel="000B3B17">
          <w:delText>x</w:delText>
        </w:r>
      </w:del>
      <w:ins w:id="135" w:author="Brian Bohman" w:date="2021-08-25T10:49:00Z">
        <w:r w:rsidR="000B3B17">
          <w:t>×</w:t>
        </w:r>
      </w:ins>
      <w:r w:rsidRPr="00DB66FC">
        <w:t xml:space="preserve"> E effects and the finding from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xml:space="preserve"> of the intrinsic relationship between NUE and the CNDC together lead to the conclusion that the </w:t>
      </w:r>
      <w:proofErr w:type="spellStart"/>
      <w:r w:rsidRPr="00DB66FC">
        <w:t>CNUtEC</w:t>
      </w:r>
      <w:proofErr w:type="spellEnd"/>
      <w:r w:rsidRPr="00DB66FC">
        <w:t xml:space="preserve"> must also vary across the same G </w:t>
      </w:r>
      <w:del w:id="136" w:author="Brian Bohman" w:date="2021-08-25T10:49:00Z">
        <w:r w:rsidRPr="00DB66FC" w:rsidDel="000B3B17">
          <w:delText>x</w:delText>
        </w:r>
      </w:del>
      <w:ins w:id="137" w:author="Brian Bohman" w:date="2021-08-25T10:49:00Z">
        <w:r w:rsidR="000B3B17">
          <w:t>×</w:t>
        </w:r>
      </w:ins>
      <w:r w:rsidRPr="00DB66FC">
        <w:t xml:space="preserve"> E effects as the CNDC. Therefore, the effect of G </w:t>
      </w:r>
      <w:del w:id="138" w:author="Brian Bohman" w:date="2021-08-25T10:49:00Z">
        <w:r w:rsidRPr="00DB66FC" w:rsidDel="000B3B17">
          <w:delText>x</w:delText>
        </w:r>
      </w:del>
      <w:ins w:id="139" w:author="Brian Bohman" w:date="2021-08-25T10:49:00Z">
        <w:r w:rsidR="000B3B17">
          <w:t>×</w:t>
        </w:r>
      </w:ins>
      <w:r w:rsidRPr="00DB66FC">
        <w:t xml:space="preserve"> E on variation of </w:t>
      </w:r>
      <w:proofErr w:type="spellStart"/>
      <w:r w:rsidRPr="00DB66FC">
        <w:t>NUtE</w:t>
      </w:r>
      <w:r w:rsidRPr="00DB66FC">
        <w:rPr>
          <w:vertAlign w:val="subscript"/>
        </w:rPr>
        <w:t>c</w:t>
      </w:r>
      <w:proofErr w:type="spellEnd"/>
      <w:r w:rsidRPr="00DB66FC">
        <w:t xml:space="preserve"> is one of the multiple set of factors that ultimately control NUE. Understanding and accounting for the G </w:t>
      </w:r>
      <w:del w:id="140" w:author="Brian Bohman" w:date="2021-08-25T10:49:00Z">
        <w:r w:rsidRPr="00DB66FC" w:rsidDel="000B3B17">
          <w:delText>x</w:delText>
        </w:r>
      </w:del>
      <w:ins w:id="141" w:author="Brian Bohman" w:date="2021-08-25T10:49:00Z">
        <w:r w:rsidR="000B3B17">
          <w:t>×</w:t>
        </w:r>
      </w:ins>
      <w:r w:rsidRPr="00DB66FC">
        <w:t xml:space="preserve"> E effect on the </w:t>
      </w:r>
      <w:proofErr w:type="spellStart"/>
      <w:r w:rsidRPr="00DB66FC">
        <w:t>CNUtEC</w:t>
      </w:r>
      <w:proofErr w:type="spellEnd"/>
      <w:r w:rsidRPr="00DB66FC">
        <w:t xml:space="preserve"> is therefore critically important to understand the impacts of G </w:t>
      </w:r>
      <w:del w:id="142" w:author="Brian Bohman" w:date="2021-08-25T10:49:00Z">
        <w:r w:rsidRPr="00DB66FC" w:rsidDel="000B3B17">
          <w:delText>x</w:delText>
        </w:r>
      </w:del>
      <w:ins w:id="143" w:author="Brian Bohman" w:date="2021-08-25T10:49:00Z">
        <w:r w:rsidR="000B3B17">
          <w:t>×</w:t>
        </w:r>
      </w:ins>
      <w:r w:rsidRPr="00DB66FC">
        <w:t xml:space="preserve"> E interactions on NUE.</w:t>
      </w:r>
      <w:r>
        <w:t xml:space="preserve"> In other words, controlling for this G </w:t>
      </w:r>
      <w:del w:id="144" w:author="Brian Bohman" w:date="2021-08-25T10:49:00Z">
        <w:r w:rsidDel="000B3B17">
          <w:delText>x</w:delText>
        </w:r>
      </w:del>
      <w:ins w:id="145" w:author="Brian Bohman" w:date="2021-08-25T10:49:00Z">
        <w:r w:rsidR="000B3B17">
          <w:t>×</w:t>
        </w:r>
      </w:ins>
      <w:r>
        <w:t xml:space="preserve"> E effect represents an additional requirement when evaluating and </w:t>
      </w:r>
      <w:r>
        <w:lastRenderedPageBreak/>
        <w:t xml:space="preserve">interpreting NUE above and beyond the previously known requirements of controlling for both NNI and biomass </w:t>
      </w:r>
      <w:r>
        <w:fldChar w:fldCharType="begin">
          <w:fldData xml:space="preserve">PEVuZE5vdGU+PENpdGU+PEF1dGhvcj5MZW1haXJlPC9BdXRob3I+PFllYXI+MjAyMDwvWWVhcj48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</w:fldData>
        </w:fldChar>
      </w:r>
      <w:r>
        <w:instrText xml:space="preserve"> ADDIN EN.CITE </w:instrText>
      </w:r>
      <w:r>
        <w:fldChar w:fldCharType="begin">
          <w:fldData xml:space="preserve">PEVuZE5vdGU+PENpdGU+PEF1dGhvcj5MZW1haXJlPC9BdXRob3I+PFllYXI+MjAyMDwvWWVhcj48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</w:fldData>
        </w:fldChar>
      </w:r>
      <w:r>
        <w:instrText xml:space="preserve"> ADDIN EN.CITE.DATA </w:instrText>
      </w:r>
      <w:r>
        <w:fldChar w:fldCharType="end"/>
      </w:r>
      <w:r>
        <w:fldChar w:fldCharType="separate"/>
      </w:r>
      <w:r>
        <w:rPr>
          <w:noProof/>
        </w:rPr>
        <w:t>(Barraclough et al., 2010; Caviglia et al., 2014; Gastal et al., 2015; Lemaire &amp; Ciampitti, 2020; Sadras &amp; Lemaire, 2014)</w:t>
      </w:r>
      <w:r>
        <w:fldChar w:fldCharType="end"/>
      </w:r>
      <w:r>
        <w:t>.</w:t>
      </w:r>
    </w:p>
    <w:p w14:paraId="0FEC43DD" w14:textId="77777777" w:rsidR="00241C92" w:rsidRPr="00843633" w:rsidRDefault="00241C92" w:rsidP="00241C92">
      <w:pPr>
        <w:pStyle w:val="Heading3"/>
      </w:pPr>
      <w:r w:rsidRPr="00843633">
        <w:t>Physiological Mechanisms</w:t>
      </w:r>
    </w:p>
    <w:p w14:paraId="67A4C33F" w14:textId="66D8B606" w:rsidR="00241C92" w:rsidRPr="00DB66FC" w:rsidRDefault="00241C92" w:rsidP="00241C92">
      <w:pPr>
        <w:pStyle w:val="Body"/>
      </w:pPr>
      <w:r w:rsidRPr="00DB66FC">
        <w:t xml:space="preserve">While the present study presents direct evidence of significant differences between CNDCs for potato across G </w:t>
      </w:r>
      <w:del w:id="146" w:author="Brian Bohman" w:date="2021-08-25T10:49:00Z">
        <w:r w:rsidRPr="00DB66FC" w:rsidDel="000B3B17">
          <w:delText>x</w:delText>
        </w:r>
      </w:del>
      <w:ins w:id="147" w:author="Brian Bohman" w:date="2021-08-25T10:49:00Z">
        <w:r w:rsidR="000B3B17">
          <w:t>×</w:t>
        </w:r>
      </w:ins>
      <w:r w:rsidRPr="00DB66FC">
        <w:t xml:space="preserve"> E effects, previous studies help describe the potential physiological mechanisms for this source of variation. The findings of </w:t>
      </w:r>
      <w:r w:rsidRPr="00DB66FC">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DB66FC">
        <w:fldChar w:fldCharType="separate"/>
      </w:r>
      <w:r>
        <w:rPr>
          <w:noProof/>
        </w:rPr>
        <w:t>Giletto et al. (2020)</w:t>
      </w:r>
      <w:r w:rsidRPr="00DB66FC">
        <w:fldChar w:fldCharType="end"/>
      </w:r>
      <w:r w:rsidRPr="00DB66FC">
        <w:t xml:space="preserve"> suggest that variation in CNDCs for potato across G </w:t>
      </w:r>
      <w:del w:id="148" w:author="Brian Bohman" w:date="2021-08-25T10:49:00Z">
        <w:r w:rsidRPr="00DB66FC" w:rsidDel="000B3B17">
          <w:delText>x</w:delText>
        </w:r>
      </w:del>
      <w:ins w:id="149" w:author="Brian Bohman" w:date="2021-08-25T10:49:00Z">
        <w:r w:rsidR="000B3B17">
          <w:t>×</w:t>
        </w:r>
      </w:ins>
      <w:r w:rsidRPr="00DB66FC">
        <w:t xml:space="preserve"> E effects is primarily due to differences in the relative rate of partitioning of biomass to tubers. For example, G </w:t>
      </w:r>
      <w:del w:id="150" w:author="Brian Bohman" w:date="2021-08-25T10:49:00Z">
        <w:r w:rsidRPr="00DB66FC" w:rsidDel="000B3B17">
          <w:delText>x</w:delText>
        </w:r>
      </w:del>
      <w:ins w:id="151" w:author="Brian Bohman" w:date="2021-08-25T10:49:00Z">
        <w:r w:rsidR="000B3B17">
          <w:t>×</w:t>
        </w:r>
      </w:ins>
      <w:r w:rsidRPr="00DB66FC">
        <w:t xml:space="preserve"> E effects that result in greater partitioning of biomass from vines (i.e., high N metabolic and structural tissue) to tubers (i.e., low N storage tissues) will result in greater N dilution (i.e., lower %N</w:t>
      </w:r>
      <w:r w:rsidRPr="00DB66FC">
        <w:rPr>
          <w:vertAlign w:val="subscript"/>
        </w:rPr>
        <w:t>c</w:t>
      </w:r>
      <w:r w:rsidRPr="00DB66FC">
        <w:t>) at the same level of total plant biomass.</w:t>
      </w:r>
    </w:p>
    <w:p w14:paraId="36E34372" w14:textId="547D9F4F" w:rsidR="00241C92" w:rsidRPr="00DB66FC" w:rsidRDefault="00241C92" w:rsidP="00241C92">
      <w:pPr>
        <w:pStyle w:val="Body"/>
      </w:pPr>
      <w:r w:rsidRPr="00DB66FC">
        <w:t xml:space="preserve">Following from the above discussion of the </w:t>
      </w:r>
      <w:proofErr w:type="spellStart"/>
      <w:r w:rsidRPr="00DB66FC">
        <w:t>CNUtEC</w:t>
      </w:r>
      <w:proofErr w:type="spellEnd"/>
      <w:r w:rsidRPr="00DB66FC">
        <w:t xml:space="preserve"> and the findings of </w:t>
      </w:r>
      <w:r w:rsidRPr="00DB66FC">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DB66FC">
        <w:fldChar w:fldCharType="separate"/>
      </w:r>
      <w:r>
        <w:rPr>
          <w:noProof/>
        </w:rPr>
        <w:t>Giletto et al. (2020)</w:t>
      </w:r>
      <w:r w:rsidRPr="00DB66FC">
        <w:fldChar w:fldCharType="end"/>
      </w:r>
      <w:r w:rsidRPr="00DB66FC">
        <w:t xml:space="preserve">, G </w:t>
      </w:r>
      <w:del w:id="152" w:author="Brian Bohman" w:date="2021-08-25T10:49:00Z">
        <w:r w:rsidRPr="00DB66FC" w:rsidDel="000B3B17">
          <w:delText>x</w:delText>
        </w:r>
      </w:del>
      <w:ins w:id="153" w:author="Brian Bohman" w:date="2021-08-25T10:49:00Z">
        <w:r w:rsidR="000B3B17">
          <w:t>×</w:t>
        </w:r>
      </w:ins>
      <w:r w:rsidRPr="00DB66FC">
        <w:t xml:space="preserve"> E effects that increase the relative proportion of biomass partitioned to tubers will both decrease the %N</w:t>
      </w:r>
      <w:r w:rsidRPr="00DB66FC">
        <w:rPr>
          <w:vertAlign w:val="subscript"/>
        </w:rPr>
        <w:t>c</w:t>
      </w:r>
      <w:r w:rsidRPr="00DB66FC">
        <w:t xml:space="preserve"> and increase the </w:t>
      </w:r>
      <w:proofErr w:type="spellStart"/>
      <w:r w:rsidRPr="00DB66FC">
        <w:t>NUtE</w:t>
      </w:r>
      <w:r w:rsidRPr="00DB66FC">
        <w:rPr>
          <w:vertAlign w:val="subscript"/>
        </w:rPr>
        <w:t>c</w:t>
      </w:r>
      <w:proofErr w:type="spellEnd"/>
      <w:r w:rsidRPr="00DB66FC">
        <w:t xml:space="preserve"> values. Therefore, future efforts to systematically improve NUE in potato through either management practices (</w:t>
      </w:r>
      <w:r>
        <w:t>M)</w:t>
      </w:r>
      <w:r w:rsidRPr="00DB66FC">
        <w:t xml:space="preserve"> (e.g.,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xml:space="preserve">) or </w:t>
      </w:r>
      <w:r>
        <w:t xml:space="preserve">crop </w:t>
      </w:r>
      <w:r w:rsidRPr="00DB66FC">
        <w:t xml:space="preserve">breeding (e.g., </w:t>
      </w:r>
      <w:r w:rsidRPr="00DB66FC">
        <w:fldChar w:fldCharType="begin">
          <w:fldData xml:space="preserve">PEVuZE5vdGU+PENpdGUgQXV0aG9yWWVhcj0iMSI+PEF1dGhvcj5TdGVmYW5pYWs8L0F1dGhvcj48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</w:fldData>
        </w:fldChar>
      </w:r>
      <w:r>
        <w:instrText xml:space="preserve"> ADDIN EN.CITE </w:instrText>
      </w:r>
      <w:r>
        <w:fldChar w:fldCharType="begin">
          <w:fldData xml:space="preserve">PEVuZE5vdGU+PENpdGUgQXV0aG9yWWVhcj0iMSI+PEF1dGhvcj5TdGVmYW5pYWs8L0F1dGhvcj48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</w:fldData>
        </w:fldChar>
      </w:r>
      <w:r>
        <w:instrText xml:space="preserve"> ADDIN EN.CITE.DATA </w:instrText>
      </w:r>
      <w:r>
        <w:fldChar w:fldCharType="end"/>
      </w:r>
      <w:r w:rsidRPr="00DB66FC">
        <w:fldChar w:fldCharType="separate"/>
      </w:r>
      <w:r>
        <w:rPr>
          <w:noProof/>
        </w:rPr>
        <w:t>Jones et al. (2021); Stefaniak et al. (2021); Tiwari et al. (2018)</w:t>
      </w:r>
      <w:r w:rsidRPr="00DB66FC">
        <w:fldChar w:fldCharType="end"/>
      </w:r>
      <w:r w:rsidRPr="00DB66FC">
        <w:t xml:space="preserve">) should focus on identifying G </w:t>
      </w:r>
      <w:del w:id="154" w:author="Brian Bohman" w:date="2021-08-25T10:49:00Z">
        <w:r w:rsidRPr="00DB66FC" w:rsidDel="000B3B17">
          <w:delText>x</w:delText>
        </w:r>
      </w:del>
      <w:ins w:id="155" w:author="Brian Bohman" w:date="2021-08-25T10:49:00Z">
        <w:r w:rsidR="000B3B17">
          <w:t>×</w:t>
        </w:r>
      </w:ins>
      <w:r w:rsidRPr="00DB66FC">
        <w:t xml:space="preserve"> E </w:t>
      </w:r>
      <w:del w:id="156" w:author="Brian Bohman" w:date="2021-08-25T10:49:00Z">
        <w:r w:rsidRPr="00DB66FC" w:rsidDel="000B3B17">
          <w:delText>x</w:delText>
        </w:r>
      </w:del>
      <w:ins w:id="157" w:author="Brian Bohman" w:date="2021-08-25T10:49:00Z">
        <w:r w:rsidR="000B3B17">
          <w:t>×</w:t>
        </w:r>
      </w:ins>
      <w:r w:rsidRPr="00DB66FC">
        <w:t xml:space="preserve"> M interactions that result in an increased proportion of biomass partitioned to </w:t>
      </w:r>
      <w:commentRangeStart w:id="158"/>
      <w:r w:rsidRPr="00DB66FC">
        <w:t>tubers</w:t>
      </w:r>
      <w:commentRangeEnd w:id="158"/>
      <w:r w:rsidR="002444BF">
        <w:rPr>
          <w:rStyle w:val="CommentReference"/>
          <w:rFonts w:ascii="Palatino Linotype" w:eastAsia="SimSun" w:hAnsi="Palatino Linotype"/>
          <w:noProof/>
          <w:color w:val="000000"/>
          <w:lang w:eastAsia="zh-CN"/>
        </w:rPr>
        <w:commentReference w:id="158"/>
      </w:r>
      <w:r w:rsidRPr="00DB66FC">
        <w:t>.</w:t>
      </w:r>
    </w:p>
    <w:p w14:paraId="479F340C" w14:textId="1385505E" w:rsidR="00241C92" w:rsidRPr="00DB66FC" w:rsidRDefault="00241C92" w:rsidP="00241C92">
      <w:pPr>
        <w:pStyle w:val="Body"/>
      </w:pPr>
      <w:r w:rsidRPr="00DB66FC">
        <w:t>Additionally, based on the larger magnitude of differences in %N</w:t>
      </w:r>
      <w:r w:rsidRPr="00DB66FC">
        <w:rPr>
          <w:vertAlign w:val="subscript"/>
        </w:rPr>
        <w:t>c</w:t>
      </w:r>
      <w:r w:rsidRPr="00DB66FC">
        <w:t xml:space="preserve"> between locations (i.e., E) compared to differences between varieties within a location (i.e., G) observed in this </w:t>
      </w:r>
      <w:r w:rsidRPr="00DA5F05">
        <w:t>study (</w:t>
      </w:r>
      <w:r w:rsidRPr="00DA5F05">
        <w:fldChar w:fldCharType="begin"/>
      </w:r>
      <w:r w:rsidRPr="00DA5F05">
        <w:instrText xml:space="preserve"> REF _Ref78281627 \h  \* MERGEFORMAT </w:instrText>
      </w:r>
      <w:r w:rsidRPr="00DA5F05">
        <w:fldChar w:fldCharType="separate"/>
      </w:r>
      <w:r w:rsidR="00B16DB5">
        <w:t xml:space="preserve">Figure </w:t>
      </w:r>
      <w:r w:rsidR="00B16DB5">
        <w:rPr>
          <w:noProof/>
        </w:rPr>
        <w:t>7</w:t>
      </w:r>
      <w:r w:rsidRPr="00DA5F05">
        <w:fldChar w:fldCharType="end"/>
      </w:r>
      <w:r w:rsidRPr="00DA5F05">
        <w:t xml:space="preserve">, </w:t>
      </w:r>
      <w:r w:rsidRPr="00DA5F05">
        <w:fldChar w:fldCharType="begin"/>
      </w:r>
      <w:r w:rsidRPr="00DA5F05">
        <w:instrText xml:space="preserve"> REF _Ref78303665 \h  \* MERGEFORMAT </w:instrText>
      </w:r>
      <w:r w:rsidRPr="00DA5F05">
        <w:fldChar w:fldCharType="separate"/>
      </w:r>
      <w:r w:rsidR="00B16DB5">
        <w:t>Figure S2</w:t>
      </w:r>
      <w:r w:rsidRPr="00DA5F05">
        <w:fldChar w:fldCharType="end"/>
      </w:r>
      <w:r w:rsidRPr="00DA5F05">
        <w:t>), it is reasonable</w:t>
      </w:r>
      <w:r w:rsidRPr="00DB66FC">
        <w:t xml:space="preserve"> to conclude that increases in NUE for potato resulting from decreasing %N</w:t>
      </w:r>
      <w:r w:rsidRPr="00DB66FC">
        <w:rPr>
          <w:vertAlign w:val="subscript"/>
        </w:rPr>
        <w:t>c</w:t>
      </w:r>
      <w:r w:rsidRPr="00DB66FC">
        <w:t xml:space="preserve"> will be of a greater magnitude from E rather than G effects.</w:t>
      </w:r>
    </w:p>
    <w:p w14:paraId="262ACF0A" w14:textId="77777777" w:rsidR="00241C92" w:rsidRPr="00DB66FC" w:rsidRDefault="00241C92" w:rsidP="00241C92">
      <w:pPr>
        <w:pStyle w:val="Heading3"/>
      </w:pPr>
      <w:r w:rsidRPr="00DB66FC">
        <w:lastRenderedPageBreak/>
        <w:t>Comparison to Other Crops</w:t>
      </w:r>
    </w:p>
    <w:p w14:paraId="34CDDF52" w14:textId="04A536F4" w:rsidR="00241C92" w:rsidRPr="00DB66FC" w:rsidRDefault="00241C92" w:rsidP="00241C92">
      <w:pPr>
        <w:pStyle w:val="Body"/>
      </w:pPr>
      <w:r w:rsidRPr="00DB66FC">
        <w:t xml:space="preserve">These findings contrasts somewhat with the previous studies evaluating G </w:t>
      </w:r>
      <w:del w:id="159" w:author="Brian Bohman" w:date="2021-08-25T10:49:00Z">
        <w:r w:rsidRPr="00DB66FC" w:rsidDel="000B3B17">
          <w:delText>x</w:delText>
        </w:r>
      </w:del>
      <w:ins w:id="160" w:author="Brian Bohman" w:date="2021-08-25T10:49:00Z">
        <w:r w:rsidR="000B3B17">
          <w:t>×</w:t>
        </w:r>
      </w:ins>
      <w:r w:rsidRPr="00DB66FC">
        <w:t xml:space="preserve"> E effects on %N</w:t>
      </w:r>
      <w:r w:rsidRPr="00DB66FC">
        <w:rPr>
          <w:vertAlign w:val="subscript"/>
        </w:rPr>
        <w:t>c</w:t>
      </w:r>
      <w:r w:rsidRPr="00DB66FC">
        <w:t xml:space="preserve">. </w:t>
      </w:r>
      <w:r w:rsidRPr="00DB66FC">
        <w:fldChar w:fldCharType="begin"/>
      </w:r>
      <w:r>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rsidRPr="00DB66FC">
        <w:fldChar w:fldCharType="separate"/>
      </w:r>
      <w:r>
        <w:rPr>
          <w:noProof/>
        </w:rPr>
        <w:t>Yao et al. (2021)</w:t>
      </w:r>
      <w:r w:rsidRPr="00DB66FC">
        <w:fldChar w:fldCharType="end"/>
      </w:r>
      <w:r w:rsidRPr="00DB66FC">
        <w:t xml:space="preserve"> found a similar magnitude of effect on %N</w:t>
      </w:r>
      <w:r w:rsidRPr="00DB66FC">
        <w:rPr>
          <w:vertAlign w:val="subscript"/>
        </w:rPr>
        <w:t>c</w:t>
      </w:r>
      <w:r w:rsidRPr="00DB66FC">
        <w:t xml:space="preserve"> for both G and E effects for wheat in China; however, </w:t>
      </w:r>
      <w:r w:rsidRPr="00DB66FC">
        <w:fldChar w:fldCharType="begin"/>
      </w:r>
      <w:r>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rsidRPr="00DB66FC">
        <w:fldChar w:fldCharType="separate"/>
      </w:r>
      <w:r>
        <w:rPr>
          <w:noProof/>
        </w:rPr>
        <w:t>Yao et al. (2021)</w:t>
      </w:r>
      <w:r w:rsidRPr="00DB66FC">
        <w:fldChar w:fldCharType="end"/>
      </w:r>
      <w:r w:rsidRPr="00DB66FC">
        <w:t xml:space="preserve"> also reported an E effect where %N</w:t>
      </w:r>
      <w:r w:rsidRPr="00DB66FC">
        <w:rPr>
          <w:vertAlign w:val="subscript"/>
        </w:rPr>
        <w:t>c</w:t>
      </w:r>
      <w:r w:rsidRPr="00DB66FC">
        <w:t xml:space="preserve"> for wheat in China was significantly differen</w:t>
      </w:r>
      <w:ins w:id="161" w:author="Brian Bohman" w:date="2021-08-25T11:11:00Z">
        <w:r w:rsidR="002512EA">
          <w:t>t</w:t>
        </w:r>
      </w:ins>
      <w:del w:id="162" w:author="Brian Bohman" w:date="2021-08-25T11:11:00Z">
        <w:r w:rsidRPr="00DB66FC" w:rsidDel="002512EA">
          <w:delText>ce</w:delText>
        </w:r>
      </w:del>
      <w:r w:rsidRPr="00DB66FC">
        <w:t xml:space="preserve"> from that reported by </w:t>
      </w:r>
      <w:r w:rsidRPr="00DB66FC">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B66FC">
        <w:fldChar w:fldCharType="separate"/>
      </w:r>
      <w:r>
        <w:rPr>
          <w:noProof/>
        </w:rPr>
        <w:t>Makowski et al. (2020)</w:t>
      </w:r>
      <w:r w:rsidRPr="00DB66FC">
        <w:fldChar w:fldCharType="end"/>
      </w:r>
      <w:r w:rsidRPr="00DB66FC">
        <w:t xml:space="preserve"> for wheat in France. </w:t>
      </w:r>
      <w:r w:rsidRPr="00DB66FC">
        <w:fldChar w:fldCharType="begin"/>
      </w:r>
      <w:r>
        <w:instrText xml:space="preserve"> ADDIN EN.CITE &lt;EndNote&gt;&lt;Cite AuthorYear="1"&gt;&lt;Author&gt;Ciampitti&lt;/Author&gt;&lt;Year&gt;2021&lt;/Year&gt;&lt;RecNum&gt;2698&lt;/RecNum&gt;&lt;DisplayText&gt;Ciampitti et al. (2021)&lt;/DisplayText&gt;&lt;record&gt;&lt;rec-number&gt;2698&lt;/rec-number&gt;&lt;foreign-keys&gt;&lt;key app="EN" db-id="sszpfv5zm0wprde2r5bvw2wpdezsax0e9spx" timestamp="1626118820"&gt;2698&lt;/key&gt;&lt;/foreign-keys&gt;&lt;ref-type name="Journal Article"&gt;17&lt;/ref-type&gt;&lt;contributors&gt;&lt;authors&gt;&lt;author&gt;Ciampitti, Ignacio A.&lt;/author&gt;&lt;author&gt;Fernandez, Javier&lt;/author&gt;&lt;author&gt;Tamagno, Santiago&lt;/author&gt;&lt;author&gt;Zhao, Ben&lt;/author&gt;&lt;author&gt;Lemaire, Gilles&lt;/author&gt;&lt;author&gt;Makowski, David&lt;/author&gt;&lt;/authors&gt;&lt;/contributors&gt;&lt;titles&gt;&lt;title&gt;Does the critical N dilution curve for maize crop vary across genotype x environment x management scenarios? - a Bayesian analysis&lt;/title&gt;&lt;secondary-title&gt;European Journal of Agronomy&lt;/secondary-title&gt;&lt;/titles&gt;&lt;periodical&gt;&lt;full-title&gt;European Journal of Agronomy&lt;/full-title&gt;&lt;abbr-1&gt;Eur. J. Agron.&lt;/abbr-1&gt;&lt;/periodical&gt;&lt;pages&gt;126202&lt;/pages&gt;&lt;volume&gt;123&lt;/volume&gt;&lt;keywords&gt;&lt;keyword&gt;Critical N dilution curve&lt;/keyword&gt;&lt;keyword&gt;MaizeGenotype-by-environment&lt;/keyword&gt;&lt;keyword&gt;interactions&lt;/keyword&gt;&lt;keyword&gt;Uncertainty&lt;/keyword&gt;&lt;/keywords&gt;&lt;dates&gt;&lt;year&gt;2021&lt;/year&gt;&lt;/dates&gt;&lt;isbn&gt;11610301&lt;/isbn&gt;&lt;urls&gt;&lt;/urls&gt;&lt;electronic-resource-num&gt;10.1016/j.eja.2020.126202&lt;/electronic-resource-num&gt;&lt;/record&gt;&lt;/Cite&gt;&lt;/EndNote&gt;</w:instrText>
      </w:r>
      <w:r w:rsidRPr="00DB66FC">
        <w:fldChar w:fldCharType="separate"/>
      </w:r>
      <w:r>
        <w:rPr>
          <w:noProof/>
        </w:rPr>
        <w:t>Ciampitti et al. (2021)</w:t>
      </w:r>
      <w:r w:rsidRPr="00DB66FC">
        <w:fldChar w:fldCharType="end"/>
      </w:r>
      <w:r w:rsidRPr="00DB66FC">
        <w:t xml:space="preserve"> found variation as a result of G </w:t>
      </w:r>
      <w:del w:id="163" w:author="Brian Bohman" w:date="2021-08-25T10:49:00Z">
        <w:r w:rsidRPr="00DB66FC" w:rsidDel="000B3B17">
          <w:delText>x</w:delText>
        </w:r>
      </w:del>
      <w:ins w:id="164" w:author="Brian Bohman" w:date="2021-08-25T10:49:00Z">
        <w:r w:rsidR="000B3B17">
          <w:t>×</w:t>
        </w:r>
      </w:ins>
      <w:r w:rsidRPr="00DB66FC">
        <w:t xml:space="preserve"> E </w:t>
      </w:r>
      <w:proofErr w:type="gramStart"/>
      <w:r w:rsidRPr="00DB66FC">
        <w:t>interactions, but</w:t>
      </w:r>
      <w:proofErr w:type="gramEnd"/>
      <w:r w:rsidRPr="00DB66FC">
        <w:t xml:space="preserve"> did not independent</w:t>
      </w:r>
      <w:r>
        <w:t>ly</w:t>
      </w:r>
      <w:r w:rsidRPr="00DB66FC">
        <w:t xml:space="preserve"> report either G or E effects. In any case, the magnitude of the difference in %N</w:t>
      </w:r>
      <w:r w:rsidRPr="00DB66FC">
        <w:rPr>
          <w:vertAlign w:val="subscript"/>
        </w:rPr>
        <w:t>c</w:t>
      </w:r>
      <w:r w:rsidRPr="00DB66FC">
        <w:t xml:space="preserve"> for any effect (i.e., G, E) or interaction (i.e., G </w:t>
      </w:r>
      <w:del w:id="165" w:author="Brian Bohman" w:date="2021-08-25T10:50:00Z">
        <w:r w:rsidRPr="00DB66FC" w:rsidDel="000B3B17">
          <w:delText>x</w:delText>
        </w:r>
      </w:del>
      <w:ins w:id="166" w:author="Brian Bohman" w:date="2021-08-25T10:50:00Z">
        <w:r w:rsidR="000B3B17">
          <w:t>×</w:t>
        </w:r>
      </w:ins>
      <w:r w:rsidRPr="00DB66FC">
        <w:t xml:space="preserve"> E) reported by the previous studies </w:t>
      </w:r>
      <w:r w:rsidRPr="00DB66FC">
        <w:fldChar w:fldCharType="begin">
          <w:fldData xml:space="preserve">PEVuZE5vdGU+PENpdGU+PEF1dGhvcj5NYWtvd3NraTwvQXV0aG9yPjxZZWFyPjIwMjA8L1llYXI+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</w:fldData>
        </w:fldChar>
      </w:r>
      <w:r>
        <w:instrText xml:space="preserve"> ADDIN EN.CITE </w:instrText>
      </w:r>
      <w:r>
        <w:fldChar w:fldCharType="begin">
          <w:fldData xml:space="preserve">PEVuZE5vdGU+PENpdGU+PEF1dGhvcj5NYWtvd3NraTwvQXV0aG9yPjxZZWFyPjIwMjA8L1llYXI+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</w:fldData>
        </w:fldChar>
      </w:r>
      <w:r>
        <w:instrText xml:space="preserve"> ADDIN EN.CITE.DATA </w:instrText>
      </w:r>
      <w:r>
        <w:fldChar w:fldCharType="end"/>
      </w:r>
      <w:r w:rsidRPr="00DB66FC">
        <w:fldChar w:fldCharType="separate"/>
      </w:r>
      <w:r>
        <w:rPr>
          <w:noProof/>
        </w:rPr>
        <w:t>(Ciampitti et al., 2021; Makowski et al., 2020; Yao et al., 2021)</w:t>
      </w:r>
      <w:r w:rsidRPr="00DB66FC">
        <w:fldChar w:fldCharType="end"/>
      </w:r>
      <w:r w:rsidRPr="00DB66FC">
        <w:t xml:space="preserve"> is less than that observed for E in the present study.</w:t>
      </w:r>
    </w:p>
    <w:p w14:paraId="58FD0BF4" w14:textId="527264C0" w:rsidR="00241C92" w:rsidRPr="00DB66FC" w:rsidRDefault="00241C92" w:rsidP="00241C92">
      <w:pPr>
        <w:pStyle w:val="Body"/>
      </w:pPr>
      <w:r w:rsidRPr="00DB66FC">
        <w:t>Therefore, the impact of E on %N</w:t>
      </w:r>
      <w:r w:rsidRPr="00DB66FC">
        <w:rPr>
          <w:vertAlign w:val="subscript"/>
        </w:rPr>
        <w:t>c</w:t>
      </w:r>
      <w:r w:rsidRPr="00DB66FC">
        <w:t xml:space="preserve"> is not just significant for </w:t>
      </w:r>
      <w:proofErr w:type="gramStart"/>
      <w:r w:rsidRPr="00DB66FC">
        <w:t>potato, but</w:t>
      </w:r>
      <w:proofErr w:type="gramEnd"/>
      <w:r w:rsidRPr="00DB66FC">
        <w:t xml:space="preserve"> is also of much greater relative importance compared to other major crops (e.g., wheat, </w:t>
      </w:r>
      <w:commentRangeStart w:id="167"/>
      <w:r w:rsidRPr="00DB66FC">
        <w:t>maize</w:t>
      </w:r>
      <w:commentRangeEnd w:id="167"/>
      <w:r w:rsidR="00AE6AD9">
        <w:rPr>
          <w:rStyle w:val="CommentReference"/>
          <w:rFonts w:ascii="Palatino Linotype" w:eastAsia="SimSun" w:hAnsi="Palatino Linotype"/>
          <w:noProof/>
          <w:color w:val="000000"/>
          <w:lang w:eastAsia="zh-CN"/>
        </w:rPr>
        <w:commentReference w:id="167"/>
      </w:r>
      <w:r w:rsidRPr="00DB66FC">
        <w:t xml:space="preserve">). </w:t>
      </w:r>
      <w:r>
        <w:t xml:space="preserve">This is because </w:t>
      </w:r>
      <w:r w:rsidRPr="00DB66FC">
        <w:t>the magnitude of variability in %N</w:t>
      </w:r>
      <w:r w:rsidRPr="00DB66FC">
        <w:rPr>
          <w:vertAlign w:val="subscript"/>
        </w:rPr>
        <w:t>c</w:t>
      </w:r>
      <w:r w:rsidRPr="00DB66FC">
        <w:t xml:space="preserve"> due to G </w:t>
      </w:r>
      <w:del w:id="168" w:author="Brian Bohman" w:date="2021-08-25T10:50:00Z">
        <w:r w:rsidRPr="00DB66FC" w:rsidDel="000B3B17">
          <w:delText>x</w:delText>
        </w:r>
      </w:del>
      <w:ins w:id="169" w:author="Brian Bohman" w:date="2021-08-25T10:50:00Z">
        <w:r w:rsidR="000B3B17">
          <w:t>×</w:t>
        </w:r>
      </w:ins>
      <w:r w:rsidRPr="00DB66FC">
        <w:t xml:space="preserve"> E interactions is relatively </w:t>
      </w:r>
      <w:r>
        <w:t>greater</w:t>
      </w:r>
      <w:r w:rsidRPr="00DB66FC">
        <w:t xml:space="preserve"> for potato</w:t>
      </w:r>
      <w:r>
        <w:t xml:space="preserve"> than other crops</w:t>
      </w:r>
      <w:r w:rsidRPr="00DB66FC">
        <w:t xml:space="preserve">. </w:t>
      </w:r>
      <w:proofErr w:type="gramStart"/>
      <w:r w:rsidRPr="00DB66FC">
        <w:t>In order to</w:t>
      </w:r>
      <w:proofErr w:type="gramEnd"/>
      <w:r w:rsidRPr="00DB66FC">
        <w:t xml:space="preserve"> improve the understanding of this relationship between NUE and %N</w:t>
      </w:r>
      <w:r w:rsidRPr="00DB66FC">
        <w:rPr>
          <w:vertAlign w:val="subscript"/>
        </w:rPr>
        <w:t>c</w:t>
      </w:r>
      <w:r w:rsidRPr="00DB66FC">
        <w:t xml:space="preserve">, future work should continue to better characterize the relative partitioning of potato biomass to tubers across G </w:t>
      </w:r>
      <w:del w:id="170" w:author="Brian Bohman" w:date="2021-08-25T10:50:00Z">
        <w:r w:rsidRPr="00DB66FC" w:rsidDel="000B3B17">
          <w:delText>x</w:delText>
        </w:r>
      </w:del>
      <w:ins w:id="171" w:author="Brian Bohman" w:date="2021-08-25T10:50:00Z">
        <w:r w:rsidR="000B3B17">
          <w:t>×</w:t>
        </w:r>
      </w:ins>
      <w:r w:rsidRPr="00DB66FC">
        <w:t xml:space="preserve"> E effects.</w:t>
      </w:r>
    </w:p>
    <w:p w14:paraId="054FB595" w14:textId="77777777" w:rsidR="00241C92" w:rsidRPr="00DB66FC" w:rsidRDefault="00241C92" w:rsidP="00241C92">
      <w:pPr>
        <w:pStyle w:val="Heading2"/>
      </w:pPr>
      <w:r w:rsidRPr="00DB66FC">
        <w:t>Uncertainty in Critical N Concentration</w:t>
      </w:r>
    </w:p>
    <w:p w14:paraId="5DF5C24F" w14:textId="77777777" w:rsidR="00241C92" w:rsidRPr="00DB66FC" w:rsidRDefault="00241C92" w:rsidP="00241C92">
      <w:pPr>
        <w:pStyle w:val="Heading3"/>
      </w:pPr>
      <w:r w:rsidRPr="00DB66FC">
        <w:t>Communicating Uncertainty in Critical N Concentration</w:t>
      </w:r>
    </w:p>
    <w:p w14:paraId="738D9173" w14:textId="77777777" w:rsidR="00241C92" w:rsidRPr="00DB66FC" w:rsidRDefault="00241C92" w:rsidP="00241C92">
      <w:pPr>
        <w:pStyle w:val="Body"/>
      </w:pPr>
      <w:r>
        <w:t>This</w:t>
      </w:r>
      <w:r w:rsidRPr="00DB66FC">
        <w:t xml:space="preserve"> study as well as other</w:t>
      </w:r>
      <w:r>
        <w:t>s</w:t>
      </w:r>
      <w:r w:rsidRPr="00DB66FC">
        <w:t xml:space="preserve"> </w:t>
      </w:r>
      <w:r>
        <w:t>that</w:t>
      </w:r>
      <w:r w:rsidRPr="00DB66FC">
        <w:t xml:space="preserve"> implemented Bayesian statistical methods to derive critical N dilution curves </w:t>
      </w:r>
      <w:r w:rsidRPr="00DB66FC">
        <w:fldChar w:fldCharType="begin">
          <w:fldData xml:space="preserve">PEVuZE5vdGU+PENpdGU+PEF1dGhvcj5DaWFtcGl0dGk8L0F1dGhvcj48WWVhcj4yMDIxPC9ZZWFy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</w:fldData>
        </w:fldChar>
      </w:r>
      <w:r>
        <w:instrText xml:space="preserve"> ADDIN EN.CITE </w:instrText>
      </w:r>
      <w:r>
        <w:fldChar w:fldCharType="begin">
          <w:fldData xml:space="preserve">PEVuZE5vdGU+PENpdGU+PEF1dGhvcj5DaWFtcGl0dGk8L0F1dGhvcj48WWVhcj4yMDIxPC9ZZWFy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</w:fldData>
        </w:fldChar>
      </w:r>
      <w:r>
        <w:instrText xml:space="preserve"> ADDIN EN.CITE.DATA </w:instrText>
      </w:r>
      <w:r>
        <w:fldChar w:fldCharType="end"/>
      </w:r>
      <w:r w:rsidRPr="00DB66FC">
        <w:fldChar w:fldCharType="separate"/>
      </w:r>
      <w:r>
        <w:rPr>
          <w:noProof/>
        </w:rPr>
        <w:t>(Ciampitti et al., 2021; Makowski et al., 2020; Yao et al., 2021)</w:t>
      </w:r>
      <w:r w:rsidRPr="00DB66FC">
        <w:fldChar w:fldCharType="end"/>
      </w:r>
      <w:r w:rsidRPr="00DB66FC">
        <w:t xml:space="preserve"> clearly indicate that there </w:t>
      </w:r>
      <w:proofErr w:type="gramStart"/>
      <w:r w:rsidRPr="00DB66FC">
        <w:t>is</w:t>
      </w:r>
      <w:proofErr w:type="gramEnd"/>
      <w:r w:rsidRPr="00DB66FC">
        <w:t xml:space="preserve"> meaningful uncertainty in %N</w:t>
      </w:r>
      <w:r w:rsidRPr="00DB66FC">
        <w:rPr>
          <w:vertAlign w:val="subscript"/>
        </w:rPr>
        <w:t>c</w:t>
      </w:r>
      <w:r w:rsidRPr="00DB66FC">
        <w:t xml:space="preserve"> values. Therefore, the use of %N</w:t>
      </w:r>
      <w:r w:rsidRPr="00DB66FC">
        <w:rPr>
          <w:vertAlign w:val="subscript"/>
        </w:rPr>
        <w:t>c</w:t>
      </w:r>
      <w:r w:rsidRPr="00DB66FC">
        <w:t xml:space="preserve"> in subsequent calculations should include this inherent uncertainty. However, the direct use of the credible region </w:t>
      </w:r>
      <w:r w:rsidRPr="00DB66FC">
        <w:lastRenderedPageBreak/>
        <w:t>defined from posterior distribution of the fitted Bay</w:t>
      </w:r>
      <w:r>
        <w:t>e</w:t>
      </w:r>
      <w:r w:rsidRPr="00DB66FC">
        <w:t xml:space="preserve">sian hierarchical model in subsequent calculations is impractical, and a method to </w:t>
      </w:r>
      <w:proofErr w:type="gramStart"/>
      <w:r w:rsidRPr="00DB66FC">
        <w:t>concisely and accurately communicate the credible region remains necessary</w:t>
      </w:r>
      <w:proofErr w:type="gramEnd"/>
      <w:r w:rsidRPr="00DB66FC">
        <w:t>.</w:t>
      </w:r>
    </w:p>
    <w:p w14:paraId="1911D820" w14:textId="1C79AEA8" w:rsidR="00241C92" w:rsidRPr="00DB66FC" w:rsidRDefault="00241C92" w:rsidP="00241C92">
      <w:pPr>
        <w:pStyle w:val="Body"/>
      </w:pPr>
      <w:r w:rsidRPr="00DB66FC">
        <w:t xml:space="preserve">Our finding that the credible region can be satisfactorily estimated using an equation of the same form as the </w:t>
      </w:r>
      <w:r w:rsidRPr="00DA5F05">
        <w:t>CNDC (</w:t>
      </w:r>
      <w:r w:rsidRPr="00DA5F05">
        <w:fldChar w:fldCharType="begin"/>
      </w:r>
      <w:r w:rsidRPr="00DA5F05">
        <w:instrText xml:space="preserve"> REF _Ref78281421 \h  \* MERGEFORMAT </w:instrText>
      </w:r>
      <w:r w:rsidRPr="00DA5F05">
        <w:fldChar w:fldCharType="separate"/>
      </w:r>
      <w:r w:rsidR="00B16DB5">
        <w:t xml:space="preserve">Figure </w:t>
      </w:r>
      <w:r w:rsidR="00B16DB5">
        <w:rPr>
          <w:noProof/>
        </w:rPr>
        <w:t>6</w:t>
      </w:r>
      <w:r w:rsidRPr="00DA5F05">
        <w:fldChar w:fldCharType="end"/>
      </w:r>
      <w:r w:rsidRPr="00DA5F05">
        <w:t>) suggests</w:t>
      </w:r>
      <w:r w:rsidRPr="00DB66FC">
        <w:t xml:space="preserve"> that an additional pair of negative exponential curves representing the upper and lower boundary of the credible region for %N</w:t>
      </w:r>
      <w:r w:rsidRPr="00DB66FC">
        <w:rPr>
          <w:vertAlign w:val="subscript"/>
        </w:rPr>
        <w:t>c</w:t>
      </w:r>
      <w:r w:rsidRPr="00DB66FC">
        <w:t xml:space="preserve"> (i.e., </w:t>
      </w:r>
      <w:proofErr w:type="spellStart"/>
      <w:r w:rsidRPr="00DB66FC">
        <w:t>CNDC</w:t>
      </w:r>
      <w:r w:rsidRPr="00DB66FC">
        <w:rPr>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should be reported in future studies. In this manner, the median value and credible region for %N</w:t>
      </w:r>
      <w:r w:rsidRPr="00DB66FC">
        <w:rPr>
          <w:vertAlign w:val="subscript"/>
        </w:rPr>
        <w:t>c</w:t>
      </w:r>
      <w:r w:rsidRPr="00DB66FC">
        <w:t xml:space="preserve"> is defined by a set of three, two-parameter curves (i.e., CNDC – </w:t>
      </w:r>
      <w:r w:rsidRPr="00DB66FC">
        <w:rPr>
          <w:i/>
          <w:iCs/>
        </w:rPr>
        <w:t>a</w:t>
      </w:r>
      <w:r w:rsidRPr="00DB66FC">
        <w:t xml:space="preserve">, </w:t>
      </w:r>
      <w:r w:rsidRPr="00DB66FC">
        <w:rPr>
          <w:i/>
          <w:iCs/>
        </w:rPr>
        <w:t>b</w:t>
      </w:r>
      <w:r w:rsidRPr="00DB66FC">
        <w:t xml:space="preserve">; </w:t>
      </w:r>
      <w:proofErr w:type="spellStart"/>
      <w:r w:rsidRPr="00DB66FC">
        <w:t>CNDC</w:t>
      </w:r>
      <w:r w:rsidRPr="00DB66FC">
        <w:rPr>
          <w:vertAlign w:val="subscript"/>
        </w:rPr>
        <w:t>up</w:t>
      </w:r>
      <w:proofErr w:type="spellEnd"/>
      <w:r w:rsidRPr="00DB66FC">
        <w:t xml:space="preserve"> – </w:t>
      </w:r>
      <w:proofErr w:type="spellStart"/>
      <w:r w:rsidRPr="00DB66FC">
        <w:rPr>
          <w:i/>
          <w:iCs/>
        </w:rPr>
        <w:t>a</w:t>
      </w:r>
      <w:r w:rsidRPr="00DB66FC">
        <w:rPr>
          <w:i/>
          <w:iCs/>
          <w:vertAlign w:val="subscript"/>
        </w:rPr>
        <w:t>up</w:t>
      </w:r>
      <w:proofErr w:type="spellEnd"/>
      <w:r w:rsidRPr="00DB66FC">
        <w:t xml:space="preserve">, </w:t>
      </w:r>
      <w:proofErr w:type="spellStart"/>
      <w:r w:rsidRPr="00DB66FC">
        <w:rPr>
          <w:i/>
          <w:iCs/>
        </w:rPr>
        <w:t>b</w:t>
      </w:r>
      <w:r w:rsidRPr="00DB66FC">
        <w:rPr>
          <w:i/>
          <w:iCs/>
          <w:vertAlign w:val="subscript"/>
        </w:rPr>
        <w:t>up</w:t>
      </w:r>
      <w:proofErr w:type="spellEnd"/>
      <w:r w:rsidRPr="00DB66FC">
        <w:t>;</w:t>
      </w:r>
      <w:r>
        <w:t xml:space="preserve"> </w:t>
      </w:r>
      <w:proofErr w:type="spellStart"/>
      <w:r w:rsidRPr="00DB66FC">
        <w:t>CNDC</w:t>
      </w:r>
      <w:r w:rsidRPr="00DB66FC">
        <w:rPr>
          <w:vertAlign w:val="subscript"/>
        </w:rPr>
        <w:t>lo</w:t>
      </w:r>
      <w:proofErr w:type="spellEnd"/>
      <w:r w:rsidRPr="00DB66FC">
        <w:t xml:space="preserve"> – </w:t>
      </w:r>
      <w:proofErr w:type="spellStart"/>
      <w:r w:rsidRPr="00DB66FC">
        <w:rPr>
          <w:i/>
          <w:iCs/>
        </w:rPr>
        <w:t>a</w:t>
      </w:r>
      <w:r w:rsidRPr="00DB66FC">
        <w:rPr>
          <w:i/>
          <w:iCs/>
          <w:vertAlign w:val="subscript"/>
        </w:rPr>
        <w:t>lo</w:t>
      </w:r>
      <w:proofErr w:type="spellEnd"/>
      <w:r w:rsidRPr="00DB66FC">
        <w:t xml:space="preserve">, </w:t>
      </w:r>
      <w:proofErr w:type="spellStart"/>
      <w:r w:rsidRPr="00DB66FC">
        <w:rPr>
          <w:i/>
          <w:iCs/>
        </w:rPr>
        <w:t>b</w:t>
      </w:r>
      <w:r w:rsidRPr="00DB66FC">
        <w:rPr>
          <w:i/>
          <w:iCs/>
          <w:vertAlign w:val="subscript"/>
        </w:rPr>
        <w:t>lo</w:t>
      </w:r>
      <w:proofErr w:type="spellEnd"/>
      <w:r w:rsidRPr="00DB66FC">
        <w:t xml:space="preserve">) which can be easily communicated and used in subsequent computations </w:t>
      </w:r>
      <w:r w:rsidRPr="00DA5F05">
        <w:t>(</w:t>
      </w:r>
      <w:r w:rsidRPr="00DA5F05">
        <w:fldChar w:fldCharType="begin"/>
      </w:r>
      <w:r w:rsidRPr="00DA5F05">
        <w:instrText xml:space="preserve"> REF _Ref78280157 \h  \* MERGEFORMAT </w:instrText>
      </w:r>
      <w:r w:rsidRPr="00DA5F05">
        <w:fldChar w:fldCharType="separate"/>
      </w:r>
      <w:r w:rsidR="00B16DB5" w:rsidRPr="00B16DB5">
        <w:t xml:space="preserve">Table </w:t>
      </w:r>
      <w:r w:rsidR="00B16DB5" w:rsidRPr="00B16DB5">
        <w:rPr>
          <w:noProof/>
        </w:rPr>
        <w:t>6</w:t>
      </w:r>
      <w:r w:rsidRPr="00DA5F05">
        <w:fldChar w:fldCharType="end"/>
      </w:r>
      <w:r w:rsidRPr="00DA5F05">
        <w:t>).</w:t>
      </w:r>
      <w:r w:rsidRPr="00DB66FC">
        <w:t xml:space="preserve"> </w:t>
      </w:r>
    </w:p>
    <w:p w14:paraId="771E0714" w14:textId="77777777" w:rsidR="00241C92" w:rsidRPr="00DB66FC" w:rsidRDefault="00241C92" w:rsidP="00241C92">
      <w:pPr>
        <w:pStyle w:val="Heading3"/>
      </w:pPr>
      <w:r w:rsidRPr="00DB66FC">
        <w:t>Computing Uncertainty of Derived Parameters</w:t>
      </w:r>
    </w:p>
    <w:p w14:paraId="246D8A71" w14:textId="05F36765" w:rsidR="00241C92" w:rsidRPr="00DB66FC" w:rsidRDefault="00241C92" w:rsidP="00241C92">
      <w:pPr>
        <w:pStyle w:val="Body"/>
      </w:pPr>
      <w:r w:rsidRPr="00DB66FC">
        <w:t xml:space="preserve">Critical N concentration and the associated CNDC parameters are commonly used to derive and calculate other related parameters. For example, the calculation of NNI depends on both </w:t>
      </w:r>
      <w:r>
        <w:t>%</w:t>
      </w:r>
      <w:proofErr w:type="spellStart"/>
      <w:r>
        <w:t>N</w:t>
      </w:r>
      <w:r>
        <w:rPr>
          <w:vertAlign w:val="subscript"/>
        </w:rPr>
        <w:t>Plant</w:t>
      </w:r>
      <w:proofErr w:type="spellEnd"/>
      <w:r>
        <w:t xml:space="preserve"> </w:t>
      </w:r>
      <w:r w:rsidRPr="00DB66FC">
        <w:t>and %N</w:t>
      </w:r>
      <w:r w:rsidRPr="00DB66FC">
        <w:rPr>
          <w:vertAlign w:val="subscript"/>
        </w:rPr>
        <w:t>c.</w:t>
      </w:r>
      <w:r w:rsidRPr="00DB66FC">
        <w:t xml:space="preserve"> (Eq. </w:t>
      </w:r>
      <w:r>
        <w:t>[</w:t>
      </w:r>
      <w:r w:rsidRPr="00DB66FC">
        <w:t>1</w:t>
      </w:r>
      <w:r>
        <w:t>]</w:t>
      </w:r>
      <w:r w:rsidRPr="00DB66FC">
        <w:t xml:space="preserve"> and </w:t>
      </w:r>
      <w:r>
        <w:t>Eq. [</w:t>
      </w:r>
      <w:r w:rsidRPr="00DB66FC">
        <w:t>2</w:t>
      </w:r>
      <w:r>
        <w:t>]</w:t>
      </w:r>
      <w:r w:rsidRPr="00DB66FC">
        <w:t>). However, to properly account for the uncertainty in %N</w:t>
      </w:r>
      <w:r w:rsidRPr="00DB66FC">
        <w:rPr>
          <w:vertAlign w:val="subscript"/>
        </w:rPr>
        <w:t>c</w:t>
      </w:r>
      <w:r w:rsidRPr="00DB66FC">
        <w:t xml:space="preserve"> when computing NNI, the upper [%</w:t>
      </w:r>
      <w:proofErr w:type="spellStart"/>
      <w:proofErr w:type="gramStart"/>
      <w:r w:rsidRPr="00DB66FC">
        <w:t>N</w:t>
      </w:r>
      <w:r w:rsidRPr="00DB66FC">
        <w:rPr>
          <w:vertAlign w:val="subscript"/>
        </w:rPr>
        <w:t>c,up</w:t>
      </w:r>
      <w:proofErr w:type="spellEnd"/>
      <w:proofErr w:type="gramEnd"/>
      <w:r w:rsidRPr="00DB66FC">
        <w:t>] and lower [%</w:t>
      </w:r>
      <w:proofErr w:type="spellStart"/>
      <w:r w:rsidRPr="00DB66FC">
        <w:t>N</w:t>
      </w:r>
      <w:r w:rsidRPr="00DB66FC">
        <w:rPr>
          <w:vertAlign w:val="subscript"/>
        </w:rPr>
        <w:t>c,lo</w:t>
      </w:r>
      <w:proofErr w:type="spellEnd"/>
      <w:r w:rsidRPr="00DB66FC">
        <w:t>] bounds of the credible region should also be used to determine the upper [</w:t>
      </w:r>
      <w:proofErr w:type="spellStart"/>
      <w:r w:rsidRPr="00DB66FC">
        <w:t>NNI</w:t>
      </w:r>
      <w:r w:rsidRPr="00DB66FC">
        <w:rPr>
          <w:vertAlign w:val="subscript"/>
        </w:rPr>
        <w:t>up</w:t>
      </w:r>
      <w:proofErr w:type="spellEnd"/>
      <w:r w:rsidRPr="00DB66FC">
        <w:t>] and lower [</w:t>
      </w:r>
      <w:proofErr w:type="spellStart"/>
      <w:r w:rsidRPr="00DB66FC">
        <w:t>NNI</w:t>
      </w:r>
      <w:r w:rsidRPr="00DB66FC">
        <w:rPr>
          <w:vertAlign w:val="subscript"/>
        </w:rPr>
        <w:t>lo</w:t>
      </w:r>
      <w:proofErr w:type="spellEnd"/>
      <w:r w:rsidRPr="00DB66FC">
        <w:t>] bounds of NNI, where %</w:t>
      </w:r>
      <w:proofErr w:type="spellStart"/>
      <w:r w:rsidRPr="00DB66FC">
        <w:t>N</w:t>
      </w:r>
      <w:r w:rsidRPr="00DB66FC">
        <w:rPr>
          <w:vertAlign w:val="subscript"/>
        </w:rPr>
        <w:t>c,up</w:t>
      </w:r>
      <w:proofErr w:type="spellEnd"/>
      <w:r w:rsidRPr="00DB66FC">
        <w:t xml:space="preserve"> and %</w:t>
      </w:r>
      <w:proofErr w:type="spellStart"/>
      <w:r w:rsidRPr="00DB66FC">
        <w:t>N</w:t>
      </w:r>
      <w:r w:rsidRPr="00DB66FC">
        <w:rPr>
          <w:vertAlign w:val="subscript"/>
        </w:rPr>
        <w:t>c,lo</w:t>
      </w:r>
      <w:proofErr w:type="spellEnd"/>
      <w:r w:rsidRPr="00DB66FC">
        <w:t xml:space="preserve"> are calculated using the </w:t>
      </w:r>
      <w:proofErr w:type="spellStart"/>
      <w:r w:rsidRPr="00DB66FC">
        <w:t>CNDC</w:t>
      </w:r>
      <w:r w:rsidRPr="00DB66FC">
        <w:rPr>
          <w:vertAlign w:val="subscript"/>
        </w:rPr>
        <w:t>up</w:t>
      </w:r>
      <w:proofErr w:type="spellEnd"/>
      <w:r w:rsidRPr="00DB66FC">
        <w:t xml:space="preserve"> and </w:t>
      </w:r>
      <w:proofErr w:type="spellStart"/>
      <w:r w:rsidRPr="00DB66FC">
        <w:t>CNDC</w:t>
      </w:r>
      <w:r w:rsidRPr="00DB66FC">
        <w:rPr>
          <w:vertAlign w:val="subscript"/>
        </w:rPr>
        <w:t>lo</w:t>
      </w:r>
      <w:proofErr w:type="spellEnd"/>
      <w:r w:rsidRPr="00DB66FC">
        <w:t>, respectively:</w:t>
      </w:r>
    </w:p>
    <w:p w14:paraId="1964D34A" w14:textId="63B74DA1" w:rsidR="00241C92" w:rsidRDefault="00241C92" w:rsidP="00241C92">
      <w:pPr>
        <w:pStyle w:val="Body"/>
      </w:pPr>
      <w:proofErr w:type="spellStart"/>
      <w:r w:rsidRPr="00DB66FC">
        <w:t>NNI</w:t>
      </w:r>
      <w:r w:rsidRPr="00DB66FC">
        <w:rPr>
          <w:vertAlign w:val="subscript"/>
        </w:rPr>
        <w:t>up</w:t>
      </w:r>
      <w:proofErr w:type="spellEnd"/>
      <w:r w:rsidRPr="00DB66FC">
        <w:t xml:space="preserve"> = %</w:t>
      </w:r>
      <w:proofErr w:type="spellStart"/>
      <w:r w:rsidRPr="00DB66FC">
        <w:t>N</w:t>
      </w:r>
      <w:r>
        <w:rPr>
          <w:vertAlign w:val="subscript"/>
        </w:rPr>
        <w:t>Plant</w:t>
      </w:r>
      <w:proofErr w:type="spellEnd"/>
      <w:r w:rsidRPr="00DB66FC">
        <w:t xml:space="preserve"> / %</w:t>
      </w:r>
      <w:proofErr w:type="spellStart"/>
      <w:proofErr w:type="gramStart"/>
      <w:r w:rsidRPr="00DB66FC">
        <w:t>N</w:t>
      </w:r>
      <w:r w:rsidRPr="00DB66FC">
        <w:rPr>
          <w:vertAlign w:val="subscript"/>
        </w:rPr>
        <w:t>c,up</w:t>
      </w:r>
      <w:proofErr w:type="spellEnd"/>
      <w:proofErr w:type="gramEnd"/>
      <w:r w:rsidRPr="00DB66FC">
        <w:t xml:space="preserve"> = %</w:t>
      </w:r>
      <w:proofErr w:type="spellStart"/>
      <w:r w:rsidRPr="00DB66FC">
        <w:t>N</w:t>
      </w:r>
      <w:r>
        <w:rPr>
          <w:vertAlign w:val="subscript"/>
        </w:rPr>
        <w:t>Plant</w:t>
      </w:r>
      <w:proofErr w:type="spellEnd"/>
      <w:r w:rsidRPr="00DB66FC">
        <w:t xml:space="preserve"> / (</w:t>
      </w:r>
      <w:proofErr w:type="spellStart"/>
      <w:r w:rsidRPr="00DB66FC">
        <w:rPr>
          <w:i/>
          <w:iCs/>
        </w:rPr>
        <w:t>a</w:t>
      </w:r>
      <w:r w:rsidRPr="00DB66FC">
        <w:rPr>
          <w:i/>
          <w:iCs/>
          <w:vertAlign w:val="subscript"/>
        </w:rPr>
        <w:t>up</w:t>
      </w:r>
      <w:proofErr w:type="spellEnd"/>
      <w:r w:rsidRPr="00DB66FC">
        <w:t xml:space="preserve"> W</w:t>
      </w:r>
      <w:r w:rsidRPr="00DB66FC">
        <w:rPr>
          <w:vertAlign w:val="superscript"/>
        </w:rPr>
        <w:t>–</w:t>
      </w:r>
      <w:proofErr w:type="spellStart"/>
      <w:r w:rsidRPr="00DB66FC">
        <w:rPr>
          <w:i/>
          <w:iCs/>
          <w:vertAlign w:val="superscript"/>
        </w:rPr>
        <w:t>b</w:t>
      </w:r>
      <w:r w:rsidRPr="00DB66FC">
        <w:rPr>
          <w:i/>
          <w:iCs/>
          <w:vertAlign w:val="subscript"/>
        </w:rPr>
        <w:t>up</w:t>
      </w:r>
      <w:proofErr w:type="spellEnd"/>
      <w:r w:rsidRPr="00DB66FC">
        <w:t>)</w:t>
      </w:r>
      <w:r>
        <w:tab/>
        <w:t>[9]</w:t>
      </w:r>
    </w:p>
    <w:p w14:paraId="4C0A873D" w14:textId="09926B0A" w:rsidR="00241C92" w:rsidRPr="00DB66FC" w:rsidRDefault="00241C92" w:rsidP="00241C92">
      <w:pPr>
        <w:pStyle w:val="Body"/>
      </w:pPr>
      <w:proofErr w:type="spellStart"/>
      <w:r w:rsidRPr="00DB66FC">
        <w:t>NNI</w:t>
      </w:r>
      <w:r w:rsidRPr="00DB66FC">
        <w:rPr>
          <w:vertAlign w:val="subscript"/>
        </w:rPr>
        <w:t>lo</w:t>
      </w:r>
      <w:proofErr w:type="spellEnd"/>
      <w:r w:rsidRPr="00DB66FC">
        <w:t xml:space="preserve"> = %</w:t>
      </w:r>
      <w:proofErr w:type="spellStart"/>
      <w:r w:rsidRPr="00DB66FC">
        <w:t>N</w:t>
      </w:r>
      <w:r>
        <w:rPr>
          <w:vertAlign w:val="subscript"/>
        </w:rPr>
        <w:t>Plant</w:t>
      </w:r>
      <w:proofErr w:type="spellEnd"/>
      <w:r w:rsidRPr="00DB66FC">
        <w:t xml:space="preserve"> / %</w:t>
      </w:r>
      <w:proofErr w:type="spellStart"/>
      <w:proofErr w:type="gramStart"/>
      <w:r w:rsidRPr="00DB66FC">
        <w:t>N</w:t>
      </w:r>
      <w:r w:rsidRPr="00DB66FC">
        <w:rPr>
          <w:vertAlign w:val="subscript"/>
        </w:rPr>
        <w:t>c,lo</w:t>
      </w:r>
      <w:proofErr w:type="spellEnd"/>
      <w:proofErr w:type="gramEnd"/>
      <w:r w:rsidRPr="00DB66FC">
        <w:t xml:space="preserve"> = %</w:t>
      </w:r>
      <w:proofErr w:type="spellStart"/>
      <w:r w:rsidRPr="00DB66FC">
        <w:t>N</w:t>
      </w:r>
      <w:r>
        <w:rPr>
          <w:vertAlign w:val="subscript"/>
        </w:rPr>
        <w:t>Plant</w:t>
      </w:r>
      <w:proofErr w:type="spellEnd"/>
      <w:r w:rsidRPr="00DB66FC">
        <w:t xml:space="preserve"> / (</w:t>
      </w:r>
      <w:proofErr w:type="spellStart"/>
      <w:r w:rsidRPr="00DB66FC">
        <w:rPr>
          <w:i/>
          <w:iCs/>
        </w:rPr>
        <w:t>a</w:t>
      </w:r>
      <w:r w:rsidRPr="00DB66FC">
        <w:rPr>
          <w:i/>
          <w:iCs/>
          <w:vertAlign w:val="subscript"/>
        </w:rPr>
        <w:t>lo</w:t>
      </w:r>
      <w:proofErr w:type="spellEnd"/>
      <w:r w:rsidRPr="00DB66FC">
        <w:t xml:space="preserve"> W</w:t>
      </w:r>
      <w:r w:rsidRPr="00DB66FC">
        <w:rPr>
          <w:vertAlign w:val="superscript"/>
        </w:rPr>
        <w:t>–</w:t>
      </w:r>
      <w:proofErr w:type="spellStart"/>
      <w:r w:rsidRPr="00DB66FC">
        <w:rPr>
          <w:i/>
          <w:iCs/>
          <w:vertAlign w:val="superscript"/>
        </w:rPr>
        <w:t>b</w:t>
      </w:r>
      <w:r w:rsidRPr="00DB66FC">
        <w:rPr>
          <w:i/>
          <w:iCs/>
          <w:vertAlign w:val="subscript"/>
        </w:rPr>
        <w:t>lo</w:t>
      </w:r>
      <w:proofErr w:type="spellEnd"/>
      <w:r w:rsidRPr="00DB66FC">
        <w:t>)</w:t>
      </w:r>
      <w:r>
        <w:tab/>
        <w:t>[</w:t>
      </w:r>
      <w:r w:rsidR="00DE2C78">
        <w:fldChar w:fldCharType="begin"/>
      </w:r>
      <w:r w:rsidR="00DE2C78">
        <w:instrText xml:space="preserve"> SEQ Equation \* ARABIC </w:instrText>
      </w:r>
      <w:r w:rsidR="00DE2C78">
        <w:fldChar w:fldCharType="separate"/>
      </w:r>
      <w:r>
        <w:rPr>
          <w:noProof/>
        </w:rPr>
        <w:t>10</w:t>
      </w:r>
      <w:r w:rsidR="00DE2C78">
        <w:rPr>
          <w:noProof/>
        </w:rPr>
        <w:fldChar w:fldCharType="end"/>
      </w:r>
      <w:r>
        <w:t>]</w:t>
      </w:r>
    </w:p>
    <w:p w14:paraId="4AF30255" w14:textId="77777777" w:rsidR="00241C92" w:rsidRPr="00DB66FC" w:rsidRDefault="00241C92" w:rsidP="00241C92">
      <w:pPr>
        <w:pStyle w:val="Body"/>
      </w:pPr>
      <w:r w:rsidRPr="00DB66FC">
        <w:t xml:space="preserve">This has important practical implications for interpreting NNI values. For example, in a case where NNI is less than 1 but </w:t>
      </w:r>
      <w:proofErr w:type="spellStart"/>
      <w:r w:rsidRPr="00DB66FC">
        <w:t>NNI</w:t>
      </w:r>
      <w:r w:rsidRPr="00DB66FC">
        <w:rPr>
          <w:vertAlign w:val="subscript"/>
        </w:rPr>
        <w:t>up</w:t>
      </w:r>
      <w:proofErr w:type="spellEnd"/>
      <w:r w:rsidRPr="00DB66FC">
        <w:t xml:space="preserve"> is greater than 1, it follows that crop N status would not be considered </w:t>
      </w:r>
      <w:r w:rsidRPr="00DB66FC">
        <w:lastRenderedPageBreak/>
        <w:t xml:space="preserve">deficient (i.e., NNI is not significantly different from 1). In contrast, when both NNI and </w:t>
      </w:r>
      <w:proofErr w:type="spellStart"/>
      <w:r w:rsidRPr="00DB66FC">
        <w:t>NNI</w:t>
      </w:r>
      <w:r w:rsidRPr="00DB66FC">
        <w:rPr>
          <w:vertAlign w:val="subscript"/>
        </w:rPr>
        <w:t>lo</w:t>
      </w:r>
      <w:proofErr w:type="spellEnd"/>
      <w:r w:rsidRPr="00DB66FC">
        <w:t xml:space="preserve"> are greater than 1, it follows that crop N status would be considered surplus (i.e., NNI is significantly greater than 1). </w:t>
      </w:r>
      <w:r>
        <w:t>However, the threshold for considering significant differences in NNI will necessarily depend upon the threshold used for calculating %</w:t>
      </w:r>
      <w:proofErr w:type="spellStart"/>
      <w:proofErr w:type="gramStart"/>
      <w:r>
        <w:t>N</w:t>
      </w:r>
      <w:r>
        <w:rPr>
          <w:vertAlign w:val="subscript"/>
        </w:rPr>
        <w:t>c,lo</w:t>
      </w:r>
      <w:proofErr w:type="spellEnd"/>
      <w:proofErr w:type="gramEnd"/>
      <w:r>
        <w:t xml:space="preserve"> and %</w:t>
      </w:r>
      <w:proofErr w:type="spellStart"/>
      <w:r>
        <w:t>N</w:t>
      </w:r>
      <w:r>
        <w:rPr>
          <w:vertAlign w:val="subscript"/>
        </w:rPr>
        <w:t>c,up</w:t>
      </w:r>
      <w:proofErr w:type="spellEnd"/>
      <w:r>
        <w:t xml:space="preserve"> (e.g., 90% confidence region). </w:t>
      </w:r>
      <w:r w:rsidRPr="00DB66FC">
        <w:t>The conclusions of a small-plot trial evaluating the effect of various N fertilizer treatments</w:t>
      </w:r>
      <w:del w:id="172" w:author="Brian Bohman" w:date="2021-08-25T11:11:00Z">
        <w:r w:rsidRPr="00DB66FC" w:rsidDel="00AE6AD9">
          <w:delText xml:space="preserve"> and</w:delText>
        </w:r>
      </w:del>
      <w:r w:rsidRPr="00DB66FC">
        <w:t xml:space="preserve"> on yield and biomass (e.g.,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may draw different conclusions when uncertainty in calculated NNI values is explicitly considered.</w:t>
      </w:r>
    </w:p>
    <w:p w14:paraId="67AD422E" w14:textId="77777777" w:rsidR="00241C92" w:rsidRPr="00DB66FC" w:rsidRDefault="00241C92" w:rsidP="00241C92">
      <w:pPr>
        <w:pStyle w:val="Body"/>
      </w:pPr>
      <w:r w:rsidRPr="00DB66FC">
        <w:t xml:space="preserve">Additionally, the parameters of the CNDC (i.e., </w:t>
      </w:r>
      <w:r w:rsidRPr="00DB66FC">
        <w:rPr>
          <w:i/>
          <w:iCs/>
        </w:rPr>
        <w:t>a</w:t>
      </w:r>
      <w:r w:rsidRPr="00DB66FC">
        <w:t xml:space="preserve">, </w:t>
      </w:r>
      <w:r w:rsidRPr="00DB66FC">
        <w:rPr>
          <w:i/>
          <w:iCs/>
        </w:rPr>
        <w:t>b</w:t>
      </w:r>
      <w:r w:rsidRPr="00DB66FC">
        <w:t>) are also used to parameterize other related curves such as the critical N uptake curve [CNUC] or the critical N utilization efficiency curve [</w:t>
      </w:r>
      <w:proofErr w:type="spellStart"/>
      <w:r w:rsidRPr="00DB66FC">
        <w:t>CNUtEC</w:t>
      </w:r>
      <w:proofErr w:type="spellEnd"/>
      <w:r w:rsidRPr="00DB66FC">
        <w:t xml:space="preserve">] </w:t>
      </w:r>
      <w:r w:rsidRPr="00DB66FC">
        <w:fldChar w:fldCharType="begin"/>
      </w:r>
      <w:r>
        <w:instrText xml:space="preserve"> ADDIN EN.CITE &lt;EndNote&gt;&lt;Cite&gt;&lt;Author&gt;Bohman&lt;/Author&gt;&lt;Year&gt;2021&lt;/Year&gt;&lt;RecNum&gt;2705&lt;/RecNum&gt;&lt;DisplayText&gt;(Bohman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When computing the critical N uptake [N</w:t>
      </w:r>
      <w:r w:rsidRPr="00DB66FC">
        <w:rPr>
          <w:vertAlign w:val="subscript"/>
        </w:rPr>
        <w:t>c</w:t>
      </w:r>
      <w:r w:rsidRPr="00DB66FC">
        <w:t>] or critical N utilization efficiency [</w:t>
      </w:r>
      <w:proofErr w:type="spellStart"/>
      <w:r w:rsidRPr="00DB66FC">
        <w:t>NUtE</w:t>
      </w:r>
      <w:r w:rsidRPr="00DB66FC">
        <w:rPr>
          <w:vertAlign w:val="subscript"/>
        </w:rPr>
        <w:t>c</w:t>
      </w:r>
      <w:proofErr w:type="spellEnd"/>
      <w:r w:rsidRPr="00DB66FC">
        <w:t xml:space="preserve">] values defined by these curves, respectively, the parameters from the </w:t>
      </w:r>
      <w:proofErr w:type="spellStart"/>
      <w:r w:rsidRPr="00DB66FC">
        <w:t>CNDC</w:t>
      </w:r>
      <w:r w:rsidRPr="00DB66FC">
        <w:rPr>
          <w:vertAlign w:val="subscript"/>
        </w:rPr>
        <w:t>lo</w:t>
      </w:r>
      <w:proofErr w:type="spellEnd"/>
      <w:r w:rsidRPr="00DB66FC">
        <w:t xml:space="preserve"> (i.e., </w:t>
      </w:r>
      <w:proofErr w:type="spellStart"/>
      <w:r w:rsidRPr="00DB66FC">
        <w:rPr>
          <w:i/>
          <w:iCs/>
        </w:rPr>
        <w:t>a</w:t>
      </w:r>
      <w:r w:rsidRPr="00DB66FC">
        <w:rPr>
          <w:i/>
          <w:iCs/>
          <w:vertAlign w:val="subscript"/>
        </w:rPr>
        <w:t>lo</w:t>
      </w:r>
      <w:proofErr w:type="spellEnd"/>
      <w:r w:rsidRPr="00DB66FC">
        <w:rPr>
          <w:i/>
          <w:iCs/>
        </w:rPr>
        <w:t xml:space="preserve">, </w:t>
      </w:r>
      <w:proofErr w:type="spellStart"/>
      <w:r w:rsidRPr="00DB66FC">
        <w:rPr>
          <w:i/>
          <w:iCs/>
        </w:rPr>
        <w:t>b</w:t>
      </w:r>
      <w:r w:rsidRPr="00DB66FC">
        <w:rPr>
          <w:i/>
          <w:iCs/>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xml:space="preserve"> (i.e., </w:t>
      </w:r>
      <w:proofErr w:type="spellStart"/>
      <w:r w:rsidRPr="00DB66FC">
        <w:rPr>
          <w:i/>
          <w:iCs/>
        </w:rPr>
        <w:t>a</w:t>
      </w:r>
      <w:r w:rsidRPr="00DB66FC">
        <w:rPr>
          <w:i/>
          <w:iCs/>
          <w:vertAlign w:val="subscript"/>
        </w:rPr>
        <w:t>up</w:t>
      </w:r>
      <w:proofErr w:type="spellEnd"/>
      <w:r w:rsidRPr="00DB66FC">
        <w:rPr>
          <w:i/>
          <w:iCs/>
        </w:rPr>
        <w:t xml:space="preserve">, </w:t>
      </w:r>
      <w:proofErr w:type="spellStart"/>
      <w:r w:rsidRPr="00DB66FC">
        <w:rPr>
          <w:i/>
          <w:iCs/>
        </w:rPr>
        <w:t>b</w:t>
      </w:r>
      <w:r w:rsidRPr="00DB66FC">
        <w:rPr>
          <w:i/>
          <w:iCs/>
          <w:vertAlign w:val="subscript"/>
        </w:rPr>
        <w:t>up</w:t>
      </w:r>
      <w:proofErr w:type="spellEnd"/>
      <w:r w:rsidRPr="00DB66FC">
        <w:t>) should be used to calculate the upper and lower bounds of these derived values. In general, any calculation depending on either %N</w:t>
      </w:r>
      <w:r w:rsidRPr="00DB66FC">
        <w:rPr>
          <w:vertAlign w:val="subscript"/>
        </w:rPr>
        <w:t>c</w:t>
      </w:r>
      <w:r w:rsidRPr="00DB66FC">
        <w:t xml:space="preserve"> or any equation that uses the parameters of the CNDC, should also additionally use the </w:t>
      </w:r>
      <w:proofErr w:type="spellStart"/>
      <w:r w:rsidRPr="00DB66FC">
        <w:t>CNDC</w:t>
      </w:r>
      <w:r w:rsidRPr="00DB66FC">
        <w:rPr>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xml:space="preserve"> to account for uncertainty in %N</w:t>
      </w:r>
      <w:r w:rsidRPr="00DB66FC">
        <w:rPr>
          <w:vertAlign w:val="subscript"/>
        </w:rPr>
        <w:t>c</w:t>
      </w:r>
      <w:r w:rsidRPr="00DB66FC">
        <w:t>.</w:t>
      </w:r>
    </w:p>
    <w:p w14:paraId="3CBA5A2A" w14:textId="77777777" w:rsidR="00241C92" w:rsidRPr="00DB66FC" w:rsidRDefault="00241C92" w:rsidP="00241C92">
      <w:pPr>
        <w:pStyle w:val="Heading2"/>
      </w:pPr>
      <w:r w:rsidRPr="00DB66FC">
        <w:t>Evaluating Differences between Statistical Methods</w:t>
      </w:r>
    </w:p>
    <w:p w14:paraId="7DA22539" w14:textId="35B69B1C" w:rsidR="00241C92" w:rsidRPr="00DB66FC" w:rsidRDefault="00241C92" w:rsidP="00241C92">
      <w:pPr>
        <w:pStyle w:val="Body"/>
      </w:pPr>
      <w:r w:rsidRPr="00DB66FC">
        <w:t xml:space="preserve">While the occurrence of difference in CNDCs derived using the Bayesian hierarchical model compared to the conventional statistical </w:t>
      </w:r>
      <w:r w:rsidRPr="00DA5F05">
        <w:t>methods (</w:t>
      </w:r>
      <w:r w:rsidRPr="00DA5F05">
        <w:fldChar w:fldCharType="begin"/>
      </w:r>
      <w:r w:rsidRPr="00DA5F05">
        <w:instrText xml:space="preserve"> REF _Ref78281627 \h  \* MERGEFORMAT </w:instrText>
      </w:r>
      <w:r w:rsidRPr="00DA5F05">
        <w:fldChar w:fldCharType="separate"/>
      </w:r>
      <w:r w:rsidR="00B16DB5">
        <w:t xml:space="preserve">Figure </w:t>
      </w:r>
      <w:r w:rsidR="00B16DB5">
        <w:rPr>
          <w:noProof/>
        </w:rPr>
        <w:t>7</w:t>
      </w:r>
      <w:r w:rsidRPr="00DA5F05">
        <w:fldChar w:fldCharType="end"/>
      </w:r>
      <w:r w:rsidRPr="00DA5F05">
        <w:t>) is</w:t>
      </w:r>
      <w:r w:rsidRPr="00DB66FC">
        <w:t xml:space="preserve"> itself notable, the magnitude of the differences found in the present study is especially remarkable. Because of its strong theoretical underpinning, %N</w:t>
      </w:r>
      <w:r w:rsidRPr="00DB66FC">
        <w:rPr>
          <w:vertAlign w:val="subscript"/>
        </w:rPr>
        <w:t>c</w:t>
      </w:r>
      <w:r w:rsidRPr="00DB66FC">
        <w:t xml:space="preserve"> and NNI are typically considered to be high fidelity measurements of crop N status, not affected by the subjectivity or relativity found in most other methods </w:t>
      </w:r>
      <w:r w:rsidRPr="00DB66FC">
        <w:fldChar w:fldCharType="begin"/>
      </w:r>
      <w:r>
        <w:instrText xml:space="preserve"> ADDIN EN.CITE &lt;EndNote&gt;&lt;Cite&gt;&lt;Author&gt;Lemaire&lt;/Author&gt;&lt;Year&gt;2019&lt;/Year&gt;&lt;RecNum&gt;2659&lt;/RecNum&gt;&lt;DisplayText&gt;(Lemaire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rsidRPr="00DB66FC">
        <w:fldChar w:fldCharType="separate"/>
      </w:r>
      <w:r>
        <w:rPr>
          <w:noProof/>
        </w:rPr>
        <w:t>(Lemaire et al., 2019)</w:t>
      </w:r>
      <w:r w:rsidRPr="00DB66FC">
        <w:fldChar w:fldCharType="end"/>
      </w:r>
      <w:r w:rsidRPr="00DB66FC">
        <w:t>. However, the findings of the present study strongly suggest that this</w:t>
      </w:r>
      <w:del w:id="173" w:author="Brian Bohman" w:date="2021-08-25T11:19:00Z">
        <w:r w:rsidRPr="00DB66FC" w:rsidDel="003D09C9">
          <w:delText xml:space="preserve"> idealized</w:delText>
        </w:r>
      </w:del>
      <w:r w:rsidRPr="00DB66FC">
        <w:t xml:space="preserve"> conception of the NNI </w:t>
      </w:r>
      <w:r w:rsidRPr="00DB66FC">
        <w:lastRenderedPageBreak/>
        <w:t xml:space="preserve">framework must be qualified within a particular application by the statistical methods used to derive the CNDC for a given experimental </w:t>
      </w:r>
      <w:commentRangeStart w:id="174"/>
      <w:r w:rsidRPr="00DB66FC">
        <w:t>dataset</w:t>
      </w:r>
      <w:commentRangeEnd w:id="174"/>
      <w:r w:rsidR="003D09C9">
        <w:rPr>
          <w:rStyle w:val="CommentReference"/>
          <w:rFonts w:ascii="Palatino Linotype" w:eastAsia="SimSun" w:hAnsi="Palatino Linotype"/>
          <w:noProof/>
          <w:color w:val="000000"/>
          <w:lang w:eastAsia="zh-CN"/>
        </w:rPr>
        <w:commentReference w:id="174"/>
      </w:r>
      <w:r w:rsidRPr="00DB66FC">
        <w:t>.</w:t>
      </w:r>
    </w:p>
    <w:p w14:paraId="507AE608" w14:textId="77777777" w:rsidR="00241C92" w:rsidRPr="00DB66FC" w:rsidRDefault="00241C92" w:rsidP="00241C92">
      <w:pPr>
        <w:pStyle w:val="Body"/>
      </w:pPr>
      <w:r w:rsidRPr="00DB66FC">
        <w:t>Unfortunately, the direct evaluation of different statistical methods to calculate the CNDC from the same experimental dataset cannot directly answer the question of which statistical method or resulting CNDC is “correct” (i.e., most accurate, least biased). However, we can reasonably conclude from both deduction and from the findings of the present study that a Bayesian hierarchical model utilizing the linear-plateau method and leveraging partial pooling across effect levels will result in inference that is less subjected to potential bias in the experimental data set compared to the conventional statistical methods. Additionally, it extracts the greatest amount of information from a given dataset, as no data are excluded from the fitting of the total model.</w:t>
      </w:r>
    </w:p>
    <w:p w14:paraId="15D79128" w14:textId="77777777" w:rsidR="00241C92" w:rsidRPr="00DB66FC" w:rsidRDefault="00241C92" w:rsidP="00241C92">
      <w:pPr>
        <w:pStyle w:val="Body"/>
      </w:pPr>
      <w:r w:rsidRPr="00DB66FC">
        <w:t>Therefore, it appears preferable for the future development of CNDCs to utilize the Bayesian hierarchical method to both quantify uncertainty and reduce bias in %N</w:t>
      </w:r>
      <w:r w:rsidRPr="00DB66FC">
        <w:rPr>
          <w:vertAlign w:val="subscript"/>
        </w:rPr>
        <w:t>c</w:t>
      </w:r>
      <w:r w:rsidRPr="00DB66FC">
        <w:t>. Without addressing these limitations (i.e., bias and uncertainty), both directly resulting from the statistical methods used, the NNI framework cannot fulfill its core objective of providing an absolute reference of crop N status.</w:t>
      </w:r>
    </w:p>
    <w:p w14:paraId="09E8739E" w14:textId="77777777" w:rsidR="00241C92" w:rsidRPr="00DB66FC" w:rsidRDefault="00241C92" w:rsidP="00241C92">
      <w:pPr>
        <w:pStyle w:val="Body"/>
      </w:pPr>
      <w:r w:rsidRPr="00DB66FC">
        <w:t xml:space="preserve">Additionally, with further development </w:t>
      </w:r>
      <w:r>
        <w:t>of</w:t>
      </w:r>
      <w:r w:rsidRPr="00DB66FC">
        <w:t xml:space="preserve"> adequate tools for this scientific computing task, the implementation of the Bayesian hierarchical framework for deriving the CNDC can be made trivial and may enable the development of CNDCs from existing but unutilized experimental datasets. Therefore, the development of a dedicated software library to implement the Bayesian hierarchical method is a priority for future research </w:t>
      </w:r>
      <w:commentRangeStart w:id="175"/>
      <w:r w:rsidRPr="00DB66FC">
        <w:t>efforts</w:t>
      </w:r>
      <w:commentRangeEnd w:id="175"/>
      <w:r w:rsidR="003D09C9">
        <w:rPr>
          <w:rStyle w:val="CommentReference"/>
          <w:rFonts w:ascii="Palatino Linotype" w:eastAsia="SimSun" w:hAnsi="Palatino Linotype"/>
          <w:noProof/>
          <w:color w:val="000000"/>
          <w:lang w:eastAsia="zh-CN"/>
        </w:rPr>
        <w:commentReference w:id="175"/>
      </w:r>
      <w:r w:rsidRPr="00DB66FC">
        <w:t>.</w:t>
      </w:r>
    </w:p>
    <w:p w14:paraId="248F810B" w14:textId="77777777" w:rsidR="00241C92" w:rsidRPr="00AF0E94" w:rsidRDefault="00241C92" w:rsidP="00241C92">
      <w:pPr>
        <w:pStyle w:val="Heading1"/>
      </w:pPr>
      <w:r w:rsidRPr="00AF0E94">
        <w:lastRenderedPageBreak/>
        <w:t>Conclusions</w:t>
      </w:r>
    </w:p>
    <w:p w14:paraId="33307E7F" w14:textId="1E7559E1" w:rsidR="00241C92" w:rsidRDefault="00241C92" w:rsidP="00241C92">
      <w:pPr>
        <w:pStyle w:val="Body"/>
      </w:pPr>
      <w:r w:rsidRPr="00AF0E94">
        <w:t xml:space="preserve">First, this study demonstrated that there are significant differences between CNDCs developed across G </w:t>
      </w:r>
      <w:del w:id="176" w:author="Brian Bohman" w:date="2021-08-25T10:50:00Z">
        <w:r w:rsidRPr="00AF0E94" w:rsidDel="000B3B17">
          <w:delText>x</w:delText>
        </w:r>
      </w:del>
      <w:ins w:id="177" w:author="Brian Bohman" w:date="2021-08-25T10:50:00Z">
        <w:r w:rsidR="000B3B17">
          <w:t>×</w:t>
        </w:r>
      </w:ins>
      <w:r w:rsidRPr="00AF0E94">
        <w:t xml:space="preserve"> E effects for potato. Therefore, any application of %N</w:t>
      </w:r>
      <w:r w:rsidRPr="00AF0E94">
        <w:rPr>
          <w:vertAlign w:val="subscript"/>
        </w:rPr>
        <w:t>c</w:t>
      </w:r>
      <w:r w:rsidRPr="00AF0E94">
        <w:t xml:space="preserve"> must use an appropriate CNDC (i.e., not significantly different) for the G </w:t>
      </w:r>
      <w:del w:id="178" w:author="Brian Bohman" w:date="2021-08-25T10:50:00Z">
        <w:r w:rsidRPr="00AF0E94" w:rsidDel="000B3B17">
          <w:delText>x</w:delText>
        </w:r>
      </w:del>
      <w:ins w:id="179" w:author="Brian Bohman" w:date="2021-08-25T10:50:00Z">
        <w:r w:rsidR="000B3B17">
          <w:t>×</w:t>
        </w:r>
      </w:ins>
      <w:r w:rsidRPr="00AF0E94">
        <w:t xml:space="preserve"> E interaction being considered. Second, this study developed an approach to communicate uncertainty in %N</w:t>
      </w:r>
      <w:r w:rsidRPr="00AF0E94">
        <w:rPr>
          <w:vertAlign w:val="subscript"/>
        </w:rPr>
        <w:t>c</w:t>
      </w:r>
      <w:r w:rsidRPr="00AF0E94">
        <w:t xml:space="preserve"> through the concise set of six parameters defined by the CNDC (i.e., </w:t>
      </w:r>
      <w:r w:rsidRPr="00AF0E94">
        <w:rPr>
          <w:i/>
          <w:iCs/>
        </w:rPr>
        <w:t>a</w:t>
      </w:r>
      <w:r w:rsidRPr="00AF0E94">
        <w:t xml:space="preserve">, </w:t>
      </w:r>
      <w:r w:rsidRPr="00AF0E94">
        <w:rPr>
          <w:i/>
          <w:iCs/>
        </w:rPr>
        <w:t>b</w:t>
      </w:r>
      <w:r w:rsidRPr="00AF0E94">
        <w:t xml:space="preserve">), </w:t>
      </w:r>
      <w:proofErr w:type="spellStart"/>
      <w:r w:rsidRPr="00AF0E94">
        <w:t>CNDC</w:t>
      </w:r>
      <w:r w:rsidRPr="00AF0E94">
        <w:rPr>
          <w:vertAlign w:val="subscript"/>
        </w:rPr>
        <w:t>lo</w:t>
      </w:r>
      <w:proofErr w:type="spellEnd"/>
      <w:r w:rsidRPr="00AF0E94">
        <w:t xml:space="preserve"> (i.e., </w:t>
      </w:r>
      <w:proofErr w:type="spellStart"/>
      <w:r w:rsidRPr="00AF0E94">
        <w:rPr>
          <w:i/>
          <w:iCs/>
        </w:rPr>
        <w:t>a</w:t>
      </w:r>
      <w:r w:rsidRPr="00AF0E94">
        <w:rPr>
          <w:i/>
          <w:iCs/>
          <w:vertAlign w:val="subscript"/>
        </w:rPr>
        <w:t>lo</w:t>
      </w:r>
      <w:proofErr w:type="spellEnd"/>
      <w:r w:rsidRPr="00AF0E94">
        <w:t xml:space="preserve">, </w:t>
      </w:r>
      <w:proofErr w:type="spellStart"/>
      <w:r w:rsidRPr="00AF0E94">
        <w:rPr>
          <w:i/>
          <w:iCs/>
        </w:rPr>
        <w:t>b</w:t>
      </w:r>
      <w:r w:rsidRPr="00AF0E94">
        <w:rPr>
          <w:i/>
          <w:iCs/>
          <w:vertAlign w:val="subscript"/>
        </w:rPr>
        <w:t>lo</w:t>
      </w:r>
      <w:proofErr w:type="spellEnd"/>
      <w:r w:rsidRPr="00AF0E94">
        <w:t xml:space="preserve">), and </w:t>
      </w:r>
      <w:proofErr w:type="spellStart"/>
      <w:r w:rsidRPr="00AF0E94">
        <w:t>CNDC</w:t>
      </w:r>
      <w:r w:rsidRPr="00AF0E94">
        <w:rPr>
          <w:vertAlign w:val="subscript"/>
        </w:rPr>
        <w:t>up</w:t>
      </w:r>
      <w:proofErr w:type="spellEnd"/>
      <w:r w:rsidRPr="00AF0E94">
        <w:t xml:space="preserve"> (i.e., </w:t>
      </w:r>
      <w:proofErr w:type="spellStart"/>
      <w:r w:rsidRPr="00AF0E94">
        <w:rPr>
          <w:i/>
          <w:iCs/>
        </w:rPr>
        <w:t>a</w:t>
      </w:r>
      <w:r w:rsidRPr="00AF0E94">
        <w:rPr>
          <w:i/>
          <w:iCs/>
          <w:vertAlign w:val="subscript"/>
        </w:rPr>
        <w:t>up</w:t>
      </w:r>
      <w:proofErr w:type="spellEnd"/>
      <w:r w:rsidRPr="00AF0E94">
        <w:t xml:space="preserve">, </w:t>
      </w:r>
      <w:proofErr w:type="spellStart"/>
      <w:r w:rsidRPr="00AF0E94">
        <w:rPr>
          <w:i/>
          <w:iCs/>
        </w:rPr>
        <w:t>b</w:t>
      </w:r>
      <w:r w:rsidRPr="00AF0E94">
        <w:rPr>
          <w:i/>
          <w:iCs/>
          <w:vertAlign w:val="subscript"/>
        </w:rPr>
        <w:t>up</w:t>
      </w:r>
      <w:proofErr w:type="spellEnd"/>
      <w:r w:rsidRPr="00AF0E94">
        <w:t>), and the %N</w:t>
      </w:r>
      <w:r w:rsidRPr="00AF0E94">
        <w:rPr>
          <w:vertAlign w:val="subscript"/>
        </w:rPr>
        <w:t>c</w:t>
      </w:r>
      <w:r w:rsidRPr="00AF0E94">
        <w:t xml:space="preserve"> value computed from these three curves should be used in all subsequent computations to propagate uncertainty. Third, this study demonstrated that the statistical method used to derive CNDCs </w:t>
      </w:r>
      <w:ins w:id="180" w:author="Brian Bohman" w:date="2021-08-25T11:21:00Z">
        <w:r w:rsidR="003D09C9">
          <w:t>affects</w:t>
        </w:r>
      </w:ins>
      <w:del w:id="181" w:author="Brian Bohman" w:date="2021-08-25T11:21:00Z">
        <w:r w:rsidRPr="00AF0E94" w:rsidDel="003D09C9">
          <w:delText>has</w:delText>
        </w:r>
      </w:del>
      <w:del w:id="182" w:author="Brian Bohman" w:date="2021-08-25T11:20:00Z">
        <w:r w:rsidRPr="00AF0E94" w:rsidDel="003D09C9">
          <w:delText xml:space="preserve"> an impact on</w:delText>
        </w:r>
      </w:del>
      <w:r w:rsidRPr="00AF0E94">
        <w:t xml:space="preserve"> the inferred %N</w:t>
      </w:r>
      <w:r w:rsidRPr="00AF0E94">
        <w:rPr>
          <w:vertAlign w:val="subscript"/>
        </w:rPr>
        <w:t>c</w:t>
      </w:r>
      <w:r w:rsidRPr="00AF0E94">
        <w:t xml:space="preserve"> values, and that the hierarchical Bayesian framework is less susceptible to bias due to biased experimental data than the conventional statistical methods. Therefore, future efforts to derive CNDCs should utilize the hierarchical Bayesian framework whenever possible. Fourth, the findings of this study suggest that variation in %N</w:t>
      </w:r>
      <w:r w:rsidRPr="00AF0E94">
        <w:rPr>
          <w:vertAlign w:val="subscript"/>
        </w:rPr>
        <w:t>c</w:t>
      </w:r>
      <w:r w:rsidRPr="00AF0E94">
        <w:t xml:space="preserve"> across G </w:t>
      </w:r>
      <w:del w:id="183" w:author="Brian Bohman" w:date="2021-08-25T10:50:00Z">
        <w:r w:rsidRPr="00AF0E94" w:rsidDel="000B3B17">
          <w:delText>x</w:delText>
        </w:r>
      </w:del>
      <w:ins w:id="184" w:author="Brian Bohman" w:date="2021-08-25T10:50:00Z">
        <w:r w:rsidR="000B3B17">
          <w:t>×</w:t>
        </w:r>
      </w:ins>
      <w:r w:rsidRPr="00AF0E94">
        <w:t xml:space="preserve"> E interactions necessarily extends to NUE, via the relationship between the CNDC and the </w:t>
      </w:r>
      <w:proofErr w:type="spellStart"/>
      <w:r w:rsidRPr="00AF0E94">
        <w:t>CNUtEC</w:t>
      </w:r>
      <w:proofErr w:type="spellEnd"/>
      <w:r w:rsidRPr="00AF0E94">
        <w:t xml:space="preserve">. Therefore, NUE is dependent on the mechanisms that control N dilution (i.e., biomass partitioning), and future efforts to improve NUE should explicitly consider how G </w:t>
      </w:r>
      <w:del w:id="185" w:author="Brian Bohman" w:date="2021-08-25T10:50:00Z">
        <w:r w:rsidRPr="00AF0E94" w:rsidDel="000B3B17">
          <w:delText>x</w:delText>
        </w:r>
      </w:del>
      <w:ins w:id="186" w:author="Brian Bohman" w:date="2021-08-25T10:50:00Z">
        <w:r w:rsidR="000B3B17">
          <w:t>×</w:t>
        </w:r>
      </w:ins>
      <w:r w:rsidRPr="00AF0E94">
        <w:t xml:space="preserve"> E interactions affect N dilution.</w:t>
      </w:r>
      <w:r>
        <w:br w:type="page"/>
      </w:r>
    </w:p>
    <w:p w14:paraId="23C2C624" w14:textId="368459B3" w:rsidR="000B1511" w:rsidRDefault="003561D2" w:rsidP="000B1511">
      <w:pPr>
        <w:pStyle w:val="Heading1"/>
      </w:pPr>
      <w:r>
        <w:lastRenderedPageBreak/>
        <w:t>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0991016C" w14:textId="77777777" w:rsidTr="00F555E9">
        <w:tc>
          <w:tcPr>
            <w:tcW w:w="8630" w:type="dxa"/>
          </w:tcPr>
          <w:p w14:paraId="5651575A" w14:textId="77777777" w:rsidR="003561D2" w:rsidRDefault="003561D2" w:rsidP="00F555E9">
            <w:r w:rsidRPr="00CC617B">
              <w:rPr>
                <w:noProof/>
              </w:rPr>
              <w:drawing>
                <wp:inline distT="0" distB="0" distL="0" distR="0" wp14:anchorId="13D3CD4B" wp14:editId="3F77776D">
                  <wp:extent cx="4999959" cy="1362974"/>
                  <wp:effectExtent l="0" t="0" r="4445" b="0"/>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68414" cy="1381635"/>
                          </a:xfrm>
                          <a:prstGeom prst="rect">
                            <a:avLst/>
                          </a:prstGeom>
                        </pic:spPr>
                      </pic:pic>
                    </a:graphicData>
                  </a:graphic>
                </wp:inline>
              </w:drawing>
            </w:r>
          </w:p>
        </w:tc>
      </w:tr>
      <w:tr w:rsidR="003561D2" w14:paraId="0F7B0744" w14:textId="77777777" w:rsidTr="00F555E9">
        <w:tc>
          <w:tcPr>
            <w:tcW w:w="8630" w:type="dxa"/>
          </w:tcPr>
          <w:p w14:paraId="1AF04B07" w14:textId="71259ADB" w:rsidR="003561D2" w:rsidRPr="00E7596E" w:rsidRDefault="003561D2" w:rsidP="00F555E9">
            <w:pPr>
              <w:pStyle w:val="TableCaption"/>
            </w:pPr>
            <w:bookmarkStart w:id="187" w:name="_Ref78281013"/>
            <w:bookmarkStart w:id="188" w:name="_Toc78910183"/>
            <w:bookmarkStart w:id="189" w:name="_Toc80706215"/>
            <w:r w:rsidRPr="00E87FBC">
              <w:t xml:space="preserve">Figure </w:t>
            </w:r>
            <w:r w:rsidRPr="00E87FBC">
              <w:fldChar w:fldCharType="begin"/>
            </w:r>
            <w:r w:rsidRPr="00E87FBC">
              <w:instrText xml:space="preserve"> SEQ Figure \* ARABIC </w:instrText>
            </w:r>
            <w:r>
              <w:instrText xml:space="preserve">\s 1 </w:instrText>
            </w:r>
            <w:r w:rsidRPr="00E87FBC">
              <w:fldChar w:fldCharType="separate"/>
            </w:r>
            <w:r w:rsidR="001413B5">
              <w:rPr>
                <w:noProof/>
              </w:rPr>
              <w:t>1</w:t>
            </w:r>
            <w:r w:rsidRPr="00E87FBC">
              <w:fldChar w:fldCharType="end"/>
            </w:r>
            <w:bookmarkEnd w:id="187"/>
            <w:r w:rsidRPr="00E87FBC">
              <w:t>.</w:t>
            </w:r>
            <w:r w:rsidRPr="00D55541">
              <w:rPr>
                <w:b w:val="0"/>
                <w:bCs/>
              </w:rPr>
              <w:t xml:space="preserve"> Hypothetical example comparing various statistical methods where plant N concentration [%N] as a function of biomass [W] on five experimental sampling dates for (a) raw experimental data, (b) linear-plateau curves (solid colored lines) fitted for each experimental sampling date (points </w:t>
            </w:r>
            <w:ins w:id="190" w:author="Brian Bohman" w:date="2021-08-25T11:04:00Z">
              <w:r w:rsidR="002A2CE8">
                <w:rPr>
                  <w:b w:val="0"/>
                  <w:bCs/>
                </w:rPr>
                <w:t>for</w:t>
              </w:r>
            </w:ins>
            <w:del w:id="191" w:author="Brian Bohman" w:date="2021-08-25T11:04:00Z">
              <w:r w:rsidRPr="00D55541" w:rsidDel="002A2CE8">
                <w:rPr>
                  <w:b w:val="0"/>
                  <w:bCs/>
                </w:rPr>
                <w:delText>within</w:delText>
              </w:r>
            </w:del>
            <w:r w:rsidRPr="00D55541">
              <w:rPr>
                <w:b w:val="0"/>
                <w:bCs/>
              </w:rPr>
              <w:t xml:space="preserve"> each date distinguished by color) and the critical N dilution curve (solid black line) fitted using the hierarchical Bayesian method based on </w:t>
            </w:r>
            <w:r w:rsidRPr="00D55541">
              <w:rPr>
                <w:b w:val="0"/>
                <w:bCs/>
              </w:rPr>
              <w:fldChar w:fldCharType="begin"/>
            </w:r>
            <w:r w:rsidRPr="00D55541">
              <w:rPr>
                <w:b w:val="0"/>
                <w:bCs/>
              </w:rP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55541">
              <w:rPr>
                <w:b w:val="0"/>
                <w:bCs/>
              </w:rPr>
              <w:fldChar w:fldCharType="separate"/>
            </w:r>
            <w:r w:rsidRPr="00D55541">
              <w:rPr>
                <w:b w:val="0"/>
                <w:bCs/>
                <w:noProof/>
              </w:rPr>
              <w:t>Makowski et al. (2020)</w:t>
            </w:r>
            <w:r w:rsidRPr="00D55541">
              <w:rPr>
                <w:b w:val="0"/>
                <w:bCs/>
              </w:rPr>
              <w:fldChar w:fldCharType="end"/>
            </w:r>
            <w:r w:rsidRPr="00D55541">
              <w:rPr>
                <w:b w:val="0"/>
                <w:bCs/>
              </w:rPr>
              <w:t>, and (c) critical points (opaque) and non-critical points (transparent) selected using conventional statistical analysis (i.e., ANOVA and protected multiple comparison) with critical N dilution curve (dotted line) fitted using conventional methods (i.e., non-linear regression using only the critical points).</w:t>
            </w:r>
            <w:bookmarkEnd w:id="188"/>
            <w:bookmarkEnd w:id="189"/>
          </w:p>
        </w:tc>
      </w:tr>
    </w:tbl>
    <w:p w14:paraId="7DD26642" w14:textId="77777777" w:rsidR="003561D2" w:rsidRDefault="003561D2" w:rsidP="003561D2"/>
    <w:p w14:paraId="0BA9F8C7" w14:textId="77777777" w:rsidR="003561D2" w:rsidRDefault="003561D2" w:rsidP="003561D2"/>
    <w:p w14:paraId="12B99515" w14:textId="77777777" w:rsidR="003561D2" w:rsidRDefault="003561D2" w:rsidP="003561D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2A1EE23C" w14:textId="77777777" w:rsidTr="00F555E9">
        <w:tc>
          <w:tcPr>
            <w:tcW w:w="8630" w:type="dxa"/>
          </w:tcPr>
          <w:p w14:paraId="7498EF3D" w14:textId="77777777" w:rsidR="003561D2" w:rsidRDefault="003561D2" w:rsidP="00F555E9">
            <w:r w:rsidRPr="00526733">
              <w:rPr>
                <w:noProof/>
              </w:rPr>
              <w:drawing>
                <wp:inline distT="0" distB="0" distL="0" distR="0" wp14:anchorId="652D5C3C" wp14:editId="183864D5">
                  <wp:extent cx="5001100" cy="1948643"/>
                  <wp:effectExtent l="0" t="0" r="3175" b="0"/>
                  <wp:docPr id="9" name="Picture 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76341" cy="1977960"/>
                          </a:xfrm>
                          <a:prstGeom prst="rect">
                            <a:avLst/>
                          </a:prstGeom>
                        </pic:spPr>
                      </pic:pic>
                    </a:graphicData>
                  </a:graphic>
                </wp:inline>
              </w:drawing>
            </w:r>
          </w:p>
        </w:tc>
      </w:tr>
      <w:tr w:rsidR="003561D2" w14:paraId="2A99A899" w14:textId="77777777" w:rsidTr="00F555E9">
        <w:tc>
          <w:tcPr>
            <w:tcW w:w="8630" w:type="dxa"/>
          </w:tcPr>
          <w:p w14:paraId="7DD9E100" w14:textId="3FD73096" w:rsidR="003561D2" w:rsidRDefault="003561D2" w:rsidP="00F555E9">
            <w:pPr>
              <w:pStyle w:val="TableCaption"/>
            </w:pPr>
            <w:bookmarkStart w:id="192" w:name="_Ref78281175"/>
            <w:bookmarkStart w:id="193" w:name="_Toc78910184"/>
            <w:bookmarkStart w:id="194" w:name="_Toc80706216"/>
            <w:r>
              <w:t xml:space="preserve">Figure </w:t>
            </w:r>
            <w:r w:rsidR="00DE2C78">
              <w:fldChar w:fldCharType="begin"/>
            </w:r>
            <w:r w:rsidR="00DE2C78">
              <w:instrText xml:space="preserve"> SEQ Figure \* ARABIC \s 1 </w:instrText>
            </w:r>
            <w:r w:rsidR="00DE2C78">
              <w:fldChar w:fldCharType="separate"/>
            </w:r>
            <w:r w:rsidR="001413B5">
              <w:rPr>
                <w:noProof/>
              </w:rPr>
              <w:t>2</w:t>
            </w:r>
            <w:r w:rsidR="00DE2C78">
              <w:rPr>
                <w:noProof/>
              </w:rPr>
              <w:fldChar w:fldCharType="end"/>
            </w:r>
            <w:bookmarkEnd w:id="192"/>
            <w:r>
              <w:t>.</w:t>
            </w:r>
            <w:r w:rsidRPr="00D55541">
              <w:rPr>
                <w:b w:val="0"/>
                <w:bCs/>
              </w:rPr>
              <w:t xml:space="preserve"> Flowchart showing nested structure used to fit critical N dilution curves [CNDC] using the hierarchical Bayesian method based on </w:t>
            </w:r>
            <w:r w:rsidRPr="00D55541">
              <w:rPr>
                <w:b w:val="0"/>
                <w:bCs/>
              </w:rPr>
              <w:fldChar w:fldCharType="begin"/>
            </w:r>
            <w:r w:rsidRPr="00D55541">
              <w:rPr>
                <w:b w:val="0"/>
                <w:bCs/>
              </w:rP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55541">
              <w:rPr>
                <w:b w:val="0"/>
                <w:bCs/>
              </w:rPr>
              <w:fldChar w:fldCharType="separate"/>
            </w:r>
            <w:r w:rsidRPr="00D55541">
              <w:rPr>
                <w:b w:val="0"/>
                <w:bCs/>
                <w:noProof/>
              </w:rPr>
              <w:t>Makowski et al. (2020)</w:t>
            </w:r>
            <w:r w:rsidRPr="00D55541">
              <w:rPr>
                <w:b w:val="0"/>
                <w:bCs/>
              </w:rPr>
              <w:fldChar w:fldCharType="end"/>
            </w:r>
            <w:r w:rsidRPr="00D55541">
              <w:rPr>
                <w:b w:val="0"/>
                <w:bCs/>
              </w:rPr>
              <w:t xml:space="preserve">. Linear-plateau </w:t>
            </w:r>
            <w:ins w:id="195" w:author="Brian Bohman" w:date="2021-08-25T11:04:00Z">
              <w:r w:rsidR="00544F7E">
                <w:rPr>
                  <w:b w:val="0"/>
                  <w:bCs/>
                </w:rPr>
                <w:t xml:space="preserve">(L-P) </w:t>
              </w:r>
            </w:ins>
            <w:r w:rsidRPr="00D55541">
              <w:rPr>
                <w:b w:val="0"/>
                <w:bCs/>
              </w:rPr>
              <w:t>curves and critical points (i.e., the fitted join point of each linear-plateau curve) are identified at the level of each experimental sampling date and pooled at various levels of location and variety within location to determine the CNDC for that level. This hierarchical model structure simultaneously fits all individual levels of location and variety within location, as well as for the global level of all experimental data, which allows for direct comparison across levels.</w:t>
            </w:r>
            <w:bookmarkEnd w:id="193"/>
            <w:bookmarkEnd w:id="194"/>
          </w:p>
        </w:tc>
      </w:tr>
    </w:tbl>
    <w:p w14:paraId="63E5C920" w14:textId="77777777" w:rsidR="003561D2" w:rsidRDefault="003561D2" w:rsidP="003561D2">
      <w:r>
        <w:br w:type="page"/>
      </w:r>
    </w:p>
    <w:tbl>
      <w:tblPr>
        <w:tblStyle w:val="TableGrid"/>
        <w:tblW w:w="7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946"/>
        <w:gridCol w:w="3954"/>
      </w:tblGrid>
      <w:tr w:rsidR="003561D2" w:rsidRPr="002354AA" w14:paraId="1DE065DB" w14:textId="77777777" w:rsidTr="00F555E9">
        <w:tc>
          <w:tcPr>
            <w:tcW w:w="7900" w:type="dxa"/>
            <w:gridSpan w:val="2"/>
          </w:tcPr>
          <w:p w14:paraId="0161BEC6" w14:textId="77777777" w:rsidR="003561D2" w:rsidRPr="00730296" w:rsidRDefault="003561D2" w:rsidP="00F555E9">
            <w:r w:rsidRPr="00730296">
              <w:rPr>
                <w:noProof/>
              </w:rPr>
              <w:lastRenderedPageBreak/>
              <w:drawing>
                <wp:inline distT="0" distB="0" distL="0" distR="0" wp14:anchorId="4680FC98" wp14:editId="5D673C6B">
                  <wp:extent cx="5010912" cy="3758423"/>
                  <wp:effectExtent l="0" t="0" r="5715" b="127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rada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0912" cy="3758423"/>
                          </a:xfrm>
                          <a:prstGeom prst="rect">
                            <a:avLst/>
                          </a:prstGeom>
                        </pic:spPr>
                      </pic:pic>
                    </a:graphicData>
                  </a:graphic>
                </wp:inline>
              </w:drawing>
            </w:r>
          </w:p>
        </w:tc>
      </w:tr>
      <w:tr w:rsidR="003561D2" w:rsidRPr="002354AA" w14:paraId="45039409" w14:textId="77777777" w:rsidTr="00F555E9">
        <w:trPr>
          <w:trHeight w:val="288"/>
        </w:trPr>
        <w:tc>
          <w:tcPr>
            <w:tcW w:w="3946" w:type="dxa"/>
            <w:vAlign w:val="center"/>
          </w:tcPr>
          <w:p w14:paraId="44B057AE" w14:textId="77777777" w:rsidR="003561D2" w:rsidRPr="00730296" w:rsidRDefault="003561D2" w:rsidP="00F555E9">
            <w:pPr>
              <w:pStyle w:val="TableCaption"/>
              <w:jc w:val="center"/>
            </w:pPr>
            <w:r w:rsidRPr="00730296">
              <w:t>(a)</w:t>
            </w:r>
          </w:p>
        </w:tc>
        <w:tc>
          <w:tcPr>
            <w:tcW w:w="3954" w:type="dxa"/>
            <w:vAlign w:val="center"/>
          </w:tcPr>
          <w:p w14:paraId="3C207A60" w14:textId="77777777" w:rsidR="003561D2" w:rsidRPr="00730296" w:rsidRDefault="003561D2" w:rsidP="00F555E9">
            <w:pPr>
              <w:pStyle w:val="TableCaption"/>
              <w:jc w:val="center"/>
            </w:pPr>
            <w:r w:rsidRPr="00730296">
              <w:t>(b)</w:t>
            </w:r>
          </w:p>
        </w:tc>
      </w:tr>
      <w:tr w:rsidR="003561D2" w:rsidRPr="002354AA" w14:paraId="490D13CB" w14:textId="77777777" w:rsidTr="00F555E9">
        <w:tc>
          <w:tcPr>
            <w:tcW w:w="7900" w:type="dxa"/>
            <w:gridSpan w:val="2"/>
            <w:vAlign w:val="center"/>
          </w:tcPr>
          <w:p w14:paraId="3552EAF9" w14:textId="4E909BA8" w:rsidR="003561D2" w:rsidRPr="007626C1" w:rsidRDefault="003561D2" w:rsidP="00F555E9">
            <w:pPr>
              <w:pStyle w:val="TableCaption"/>
              <w:rPr>
                <w:bCs/>
              </w:rPr>
            </w:pPr>
            <w:bookmarkStart w:id="196" w:name="_Ref78281262"/>
            <w:bookmarkStart w:id="197" w:name="_Toc78910185"/>
            <w:bookmarkStart w:id="198" w:name="_Toc80706217"/>
            <w:r>
              <w:t xml:space="preserve">Figure </w:t>
            </w:r>
            <w:r w:rsidR="00DE2C78">
              <w:fldChar w:fldCharType="begin"/>
            </w:r>
            <w:r w:rsidR="00DE2C78">
              <w:instrText xml:space="preserve"> SEQ Figure \* ARABIC \s 1 </w:instrText>
            </w:r>
            <w:r w:rsidR="00DE2C78">
              <w:fldChar w:fldCharType="separate"/>
            </w:r>
            <w:r w:rsidR="001413B5">
              <w:rPr>
                <w:noProof/>
              </w:rPr>
              <w:t>3</w:t>
            </w:r>
            <w:r w:rsidR="00DE2C78">
              <w:rPr>
                <w:noProof/>
              </w:rPr>
              <w:fldChar w:fldCharType="end"/>
            </w:r>
            <w:bookmarkEnd w:id="196"/>
            <w:r>
              <w:t>.</w:t>
            </w:r>
            <w:r w:rsidRPr="0083609E">
              <w:t xml:space="preserve"> </w:t>
            </w:r>
            <w:r w:rsidRPr="00704365">
              <w:rPr>
                <w:b w:val="0"/>
                <w:bCs/>
              </w:rPr>
              <w:t xml:space="preserve">Posterior distribution of variety and variety within location effects for </w:t>
            </w:r>
            <w:r w:rsidRPr="00725FDC">
              <w:t>(a)</w:t>
            </w:r>
            <w:r w:rsidRPr="00704365">
              <w:rPr>
                <w:b w:val="0"/>
                <w:bCs/>
              </w:rPr>
              <w:t xml:space="preserve"> parameter </w:t>
            </w:r>
            <w:r w:rsidRPr="00704365">
              <w:rPr>
                <w:b w:val="0"/>
                <w:bCs/>
                <w:i/>
                <w:iCs/>
              </w:rPr>
              <w:t>a</w:t>
            </w:r>
            <w:r w:rsidRPr="00704365">
              <w:rPr>
                <w:b w:val="0"/>
                <w:bCs/>
              </w:rPr>
              <w:t xml:space="preserve">; and </w:t>
            </w:r>
            <w:r w:rsidRPr="00725FDC">
              <w:t>(b)</w:t>
            </w:r>
            <w:r w:rsidRPr="00704365">
              <w:rPr>
                <w:b w:val="0"/>
                <w:bCs/>
              </w:rPr>
              <w:t xml:space="preserve"> parameter </w:t>
            </w:r>
            <w:r w:rsidRPr="00704365">
              <w:rPr>
                <w:b w:val="0"/>
                <w:bCs/>
                <w:i/>
                <w:iCs/>
              </w:rPr>
              <w:t>b</w:t>
            </w:r>
            <w:r w:rsidRPr="00704365">
              <w:rPr>
                <w:b w:val="0"/>
                <w:bCs/>
              </w:rPr>
              <w:t>. Points represent median value and line represents 0.05 and 0.95 quantile range. Values displayed with the figures are the median value with the 90% credible interval boundaries (i.e., 0.05 and 0.95 quantiles) displayed within the parentheses.</w:t>
            </w:r>
            <w:bookmarkEnd w:id="197"/>
            <w:bookmarkEnd w:id="198"/>
          </w:p>
        </w:tc>
      </w:tr>
    </w:tbl>
    <w:p w14:paraId="15BD3B93" w14:textId="77777777" w:rsidR="003561D2" w:rsidRPr="002354AA"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6A3406C7" w14:textId="77777777" w:rsidTr="00F555E9">
        <w:tc>
          <w:tcPr>
            <w:tcW w:w="8630" w:type="dxa"/>
          </w:tcPr>
          <w:p w14:paraId="17A32E4D" w14:textId="77777777" w:rsidR="003561D2" w:rsidRDefault="003561D2" w:rsidP="00F555E9">
            <w:r w:rsidRPr="002354AA">
              <w:rPr>
                <w:noProof/>
              </w:rPr>
              <w:lastRenderedPageBreak/>
              <w:drawing>
                <wp:inline distT="0" distB="0" distL="0" distR="0" wp14:anchorId="5C85AF9C" wp14:editId="0FAECC3E">
                  <wp:extent cx="5010912" cy="3340448"/>
                  <wp:effectExtent l="0" t="0" r="5715" b="0"/>
                  <wp:docPr id="13" name="Picture 13"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hap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p>
        </w:tc>
      </w:tr>
      <w:tr w:rsidR="003561D2" w14:paraId="181E50F6" w14:textId="77777777" w:rsidTr="00F555E9">
        <w:tc>
          <w:tcPr>
            <w:tcW w:w="8630" w:type="dxa"/>
          </w:tcPr>
          <w:p w14:paraId="68F4F315" w14:textId="1613BABF" w:rsidR="003561D2" w:rsidRDefault="003561D2" w:rsidP="00F555E9">
            <w:pPr>
              <w:pStyle w:val="TableCaption"/>
            </w:pPr>
            <w:bookmarkStart w:id="199" w:name="_Ref78281345"/>
            <w:bookmarkStart w:id="200" w:name="_Toc78910186"/>
            <w:bookmarkStart w:id="201" w:name="_Toc80706218"/>
            <w:r>
              <w:t xml:space="preserve">Figure </w:t>
            </w:r>
            <w:r>
              <w:fldChar w:fldCharType="begin"/>
            </w:r>
            <w:r>
              <w:instrText xml:space="preserve"> SEQ Figure \* ARABIC \s 1</w:instrText>
            </w:r>
            <w:r>
              <w:fldChar w:fldCharType="separate"/>
            </w:r>
            <w:r w:rsidR="001413B5">
              <w:rPr>
                <w:noProof/>
              </w:rPr>
              <w:t>4</w:t>
            </w:r>
            <w:r>
              <w:fldChar w:fldCharType="end"/>
            </w:r>
            <w:bookmarkEnd w:id="199"/>
            <w:r>
              <w:t>.</w:t>
            </w:r>
            <w:r w:rsidRPr="00AE3180">
              <w:rPr>
                <w:b w:val="0"/>
                <w:bCs/>
              </w:rPr>
              <w:t xml:space="preserve"> Distribution of posterior values for parameters </w:t>
            </w:r>
            <w:r w:rsidRPr="00AE3180">
              <w:rPr>
                <w:b w:val="0"/>
                <w:bCs/>
                <w:i/>
                <w:iCs/>
              </w:rPr>
              <w:t>a</w:t>
            </w:r>
            <w:r w:rsidRPr="00AE3180">
              <w:rPr>
                <w:b w:val="0"/>
                <w:bCs/>
              </w:rPr>
              <w:t xml:space="preserve"> and </w:t>
            </w:r>
            <w:r w:rsidRPr="00AE3180">
              <w:rPr>
                <w:b w:val="0"/>
                <w:bCs/>
                <w:i/>
                <w:iCs/>
              </w:rPr>
              <w:t>b</w:t>
            </w:r>
            <w:r w:rsidRPr="00AE3180">
              <w:rPr>
                <w:b w:val="0"/>
                <w:bCs/>
              </w:rPr>
              <w:t xml:space="preserve"> for each location within variety shown as a scatterplot with marginal density distribution given for each parameter. Pearson correlation coefficient [</w:t>
            </w:r>
            <w:r w:rsidRPr="00AE3180">
              <w:rPr>
                <w:b w:val="0"/>
                <w:bCs/>
                <w:i/>
                <w:iCs/>
              </w:rPr>
              <w:t>R</w:t>
            </w:r>
            <w:r w:rsidRPr="00AE3180">
              <w:rPr>
                <w:b w:val="0"/>
                <w:bCs/>
              </w:rPr>
              <w:t xml:space="preserve">] is displayed for the relationship between parameters </w:t>
            </w:r>
            <w:r w:rsidRPr="00AE3180">
              <w:rPr>
                <w:b w:val="0"/>
                <w:bCs/>
                <w:i/>
                <w:iCs/>
              </w:rPr>
              <w:t>a</w:t>
            </w:r>
            <w:r w:rsidRPr="00AE3180">
              <w:rPr>
                <w:b w:val="0"/>
                <w:bCs/>
              </w:rPr>
              <w:t xml:space="preserve"> and </w:t>
            </w:r>
            <w:r w:rsidRPr="00AE3180">
              <w:rPr>
                <w:b w:val="0"/>
                <w:bCs/>
                <w:i/>
                <w:iCs/>
              </w:rPr>
              <w:t>b</w:t>
            </w:r>
            <w:r w:rsidRPr="00AE3180">
              <w:rPr>
                <w:b w:val="0"/>
                <w:bCs/>
              </w:rPr>
              <w:t>. Data are shown at the level of individual draws (n=28,000).</w:t>
            </w:r>
            <w:bookmarkEnd w:id="200"/>
            <w:bookmarkEnd w:id="201"/>
          </w:p>
        </w:tc>
      </w:tr>
    </w:tbl>
    <w:p w14:paraId="5E14A929" w14:textId="77777777" w:rsidR="003561D2"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78763854" w14:textId="77777777" w:rsidTr="00F555E9">
        <w:tc>
          <w:tcPr>
            <w:tcW w:w="8630" w:type="dxa"/>
          </w:tcPr>
          <w:p w14:paraId="59AA61C9" w14:textId="77777777" w:rsidR="003561D2" w:rsidRDefault="003561D2" w:rsidP="00F555E9">
            <w:r>
              <w:rPr>
                <w:noProof/>
              </w:rPr>
              <w:lastRenderedPageBreak/>
              <w:drawing>
                <wp:inline distT="0" distB="0" distL="0" distR="0" wp14:anchorId="3FDE0E76" wp14:editId="44DD9797">
                  <wp:extent cx="5010912" cy="3340608"/>
                  <wp:effectExtent l="0" t="0" r="5715" b="0"/>
                  <wp:docPr id="52" name="Picture 5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p>
        </w:tc>
      </w:tr>
      <w:tr w:rsidR="003561D2" w14:paraId="629FE913" w14:textId="77777777" w:rsidTr="00F555E9">
        <w:tc>
          <w:tcPr>
            <w:tcW w:w="8630" w:type="dxa"/>
          </w:tcPr>
          <w:p w14:paraId="6A5BE653" w14:textId="74DF900F" w:rsidR="003561D2" w:rsidRDefault="003561D2" w:rsidP="00F555E9">
            <w:pPr>
              <w:pStyle w:val="TableCaption"/>
            </w:pPr>
            <w:bookmarkStart w:id="202" w:name="_Ref78281403"/>
            <w:bookmarkStart w:id="203" w:name="_Toc78910187"/>
            <w:bookmarkStart w:id="204" w:name="_Toc80706219"/>
            <w:r>
              <w:t xml:space="preserve">Figure </w:t>
            </w:r>
            <w:r w:rsidR="00DE2C78">
              <w:fldChar w:fldCharType="begin"/>
            </w:r>
            <w:r w:rsidR="00DE2C78">
              <w:instrText xml:space="preserve"> SEQ Figure \* ARABIC \s 1 </w:instrText>
            </w:r>
            <w:r w:rsidR="00DE2C78">
              <w:fldChar w:fldCharType="separate"/>
            </w:r>
            <w:r>
              <w:rPr>
                <w:noProof/>
              </w:rPr>
              <w:t>5</w:t>
            </w:r>
            <w:r w:rsidR="00DE2C78">
              <w:rPr>
                <w:noProof/>
              </w:rPr>
              <w:fldChar w:fldCharType="end"/>
            </w:r>
            <w:bookmarkEnd w:id="202"/>
            <w:r>
              <w:t>.</w:t>
            </w:r>
            <w:r w:rsidRPr="0095557B">
              <w:rPr>
                <w:b w:val="0"/>
                <w:bCs/>
              </w:rPr>
              <w:t xml:space="preserve"> Critical N dilution curves (i.e., median value of critical N concentration [%Nc]) fitted from the hierarchical Bayesian model </w:t>
            </w:r>
            <w:r>
              <w:rPr>
                <w:b w:val="0"/>
                <w:bCs/>
              </w:rPr>
              <w:t>are</w:t>
            </w:r>
            <w:r w:rsidRPr="0095557B">
              <w:rPr>
                <w:b w:val="0"/>
                <w:bCs/>
              </w:rPr>
              <w:t xml:space="preserve"> shown as </w:t>
            </w:r>
            <w:r>
              <w:rPr>
                <w:b w:val="0"/>
                <w:bCs/>
              </w:rPr>
              <w:t xml:space="preserve">a </w:t>
            </w:r>
            <w:proofErr w:type="gramStart"/>
            <w:r w:rsidRPr="0095557B">
              <w:rPr>
                <w:b w:val="0"/>
                <w:bCs/>
              </w:rPr>
              <w:t>solid black line</w:t>
            </w:r>
            <w:ins w:id="205" w:author="Brian Bohman" w:date="2021-08-25T11:06:00Z">
              <w:r w:rsidR="006E2F30">
                <w:rPr>
                  <w:b w:val="0"/>
                  <w:bCs/>
                </w:rPr>
                <w:t>s</w:t>
              </w:r>
            </w:ins>
            <w:proofErr w:type="gramEnd"/>
            <w:r>
              <w:rPr>
                <w:b w:val="0"/>
                <w:bCs/>
              </w:rPr>
              <w:t xml:space="preserve"> </w:t>
            </w:r>
            <w:r w:rsidRPr="0095557B">
              <w:rPr>
                <w:b w:val="0"/>
                <w:bCs/>
              </w:rPr>
              <w:t xml:space="preserve">for each location with variety. Biomass and </w:t>
            </w:r>
            <w:del w:id="206" w:author="Brian Bohman" w:date="2021-08-25T11:06:00Z">
              <w:r w:rsidRPr="0095557B" w:rsidDel="00FC24AD">
                <w:rPr>
                  <w:b w:val="0"/>
                  <w:bCs/>
                </w:rPr>
                <w:delText xml:space="preserve">nitrogen </w:delText>
              </w:r>
            </w:del>
            <w:ins w:id="207" w:author="Brian Bohman" w:date="2021-08-25T11:06:00Z">
              <w:r w:rsidR="00FC24AD">
                <w:rPr>
                  <w:b w:val="0"/>
                  <w:bCs/>
                </w:rPr>
                <w:t>N</w:t>
              </w:r>
              <w:r w:rsidR="00FC24AD" w:rsidRPr="0095557B">
                <w:rPr>
                  <w:b w:val="0"/>
                  <w:bCs/>
                </w:rPr>
                <w:t xml:space="preserve"> </w:t>
              </w:r>
            </w:ins>
            <w:r w:rsidRPr="0095557B">
              <w:rPr>
                <w:b w:val="0"/>
                <w:bCs/>
              </w:rPr>
              <w:t>concentration [%N] data are displayed as points with the median linear-plateau curve for each sampling date shown as grey line. The number of samples [n] and the number of sampling dates [</w:t>
            </w:r>
            <w:proofErr w:type="spellStart"/>
            <w:r w:rsidRPr="0095557B">
              <w:rPr>
                <w:b w:val="0"/>
                <w:bCs/>
              </w:rPr>
              <w:t>i</w:t>
            </w:r>
            <w:proofErr w:type="spellEnd"/>
            <w:r w:rsidRPr="0095557B">
              <w:rPr>
                <w:b w:val="0"/>
                <w:bCs/>
              </w:rPr>
              <w:t>] are displayed on each individual panel.</w:t>
            </w:r>
            <w:bookmarkEnd w:id="203"/>
            <w:bookmarkEnd w:id="204"/>
          </w:p>
        </w:tc>
      </w:tr>
    </w:tbl>
    <w:p w14:paraId="2BBD5F76" w14:textId="77777777" w:rsidR="003561D2" w:rsidRPr="0090415E"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4"/>
        <w:gridCol w:w="8326"/>
      </w:tblGrid>
      <w:tr w:rsidR="003561D2" w:rsidRPr="002354AA" w14:paraId="2ABAA733" w14:textId="77777777" w:rsidTr="00F555E9">
        <w:tc>
          <w:tcPr>
            <w:tcW w:w="304" w:type="dxa"/>
          </w:tcPr>
          <w:p w14:paraId="1B03F861" w14:textId="77777777" w:rsidR="003561D2" w:rsidRPr="002354AA" w:rsidRDefault="003561D2" w:rsidP="00F555E9">
            <w:pPr>
              <w:rPr>
                <w:b/>
                <w:bCs/>
              </w:rPr>
            </w:pPr>
            <w:r w:rsidRPr="002354AA">
              <w:rPr>
                <w:b/>
                <w:bCs/>
              </w:rPr>
              <w:lastRenderedPageBreak/>
              <w:t>(a)</w:t>
            </w:r>
          </w:p>
        </w:tc>
        <w:tc>
          <w:tcPr>
            <w:tcW w:w="8326" w:type="dxa"/>
          </w:tcPr>
          <w:p w14:paraId="025C51CC" w14:textId="77777777" w:rsidR="003561D2" w:rsidRPr="00BD7D2E" w:rsidRDefault="003561D2" w:rsidP="00F555E9">
            <w:r w:rsidRPr="00BD7D2E">
              <w:rPr>
                <w:noProof/>
              </w:rPr>
              <w:drawing>
                <wp:inline distT="0" distB="0" distL="0" distR="0" wp14:anchorId="040D43B7" wp14:editId="0BEB7E61">
                  <wp:extent cx="5010912" cy="3340448"/>
                  <wp:effectExtent l="0" t="0" r="5715"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engineering drawin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p>
        </w:tc>
      </w:tr>
      <w:tr w:rsidR="003561D2" w:rsidRPr="002354AA" w14:paraId="1D4B9182" w14:textId="77777777" w:rsidTr="00F555E9">
        <w:tc>
          <w:tcPr>
            <w:tcW w:w="304" w:type="dxa"/>
          </w:tcPr>
          <w:p w14:paraId="55AD09D3" w14:textId="77777777" w:rsidR="003561D2" w:rsidRPr="002354AA" w:rsidRDefault="003561D2" w:rsidP="00F555E9">
            <w:pPr>
              <w:rPr>
                <w:b/>
                <w:bCs/>
              </w:rPr>
            </w:pPr>
            <w:r w:rsidRPr="002354AA">
              <w:rPr>
                <w:b/>
                <w:bCs/>
              </w:rPr>
              <w:t>(b)</w:t>
            </w:r>
          </w:p>
        </w:tc>
        <w:tc>
          <w:tcPr>
            <w:tcW w:w="8326" w:type="dxa"/>
          </w:tcPr>
          <w:p w14:paraId="6A5EBA44" w14:textId="77777777" w:rsidR="003561D2" w:rsidRDefault="003561D2" w:rsidP="00F555E9"/>
          <w:p w14:paraId="4F1CC201" w14:textId="77777777" w:rsidR="003561D2" w:rsidRPr="00035DFF" w:rsidRDefault="003561D2" w:rsidP="00F555E9">
            <w:r>
              <w:rPr>
                <w:noProof/>
              </w:rPr>
              <w:drawing>
                <wp:inline distT="0" distB="0" distL="0" distR="0" wp14:anchorId="645BF9DF" wp14:editId="378DC76A">
                  <wp:extent cx="5010912" cy="1837334"/>
                  <wp:effectExtent l="0" t="0" r="5715" b="444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10912" cy="1837334"/>
                          </a:xfrm>
                          <a:prstGeom prst="rect">
                            <a:avLst/>
                          </a:prstGeom>
                        </pic:spPr>
                      </pic:pic>
                    </a:graphicData>
                  </a:graphic>
                </wp:inline>
              </w:drawing>
            </w:r>
          </w:p>
        </w:tc>
      </w:tr>
      <w:tr w:rsidR="003561D2" w14:paraId="37A687B3" w14:textId="77777777" w:rsidTr="00F555E9">
        <w:tblPrEx>
          <w:tblCellMar>
            <w:left w:w="108" w:type="dxa"/>
            <w:right w:w="108" w:type="dxa"/>
          </w:tblCellMar>
        </w:tblPrEx>
        <w:tc>
          <w:tcPr>
            <w:tcW w:w="8630" w:type="dxa"/>
            <w:gridSpan w:val="2"/>
          </w:tcPr>
          <w:p w14:paraId="7719E657" w14:textId="0A817B13" w:rsidR="003561D2" w:rsidRPr="00960929" w:rsidRDefault="003561D2" w:rsidP="00F555E9">
            <w:pPr>
              <w:pStyle w:val="TableCaption"/>
            </w:pPr>
            <w:bookmarkStart w:id="208" w:name="_Ref78281421"/>
            <w:bookmarkStart w:id="209" w:name="_Toc78910188"/>
            <w:bookmarkStart w:id="210" w:name="_Toc80706220"/>
            <w:r>
              <w:t xml:space="preserve">Figure </w:t>
            </w:r>
            <w:r>
              <w:fldChar w:fldCharType="begin"/>
            </w:r>
            <w:r>
              <w:instrText xml:space="preserve"> SEQ Figure \* ARABIC \s 1</w:instrText>
            </w:r>
            <w:r>
              <w:fldChar w:fldCharType="separate"/>
            </w:r>
            <w:r>
              <w:rPr>
                <w:noProof/>
              </w:rPr>
              <w:t>6</w:t>
            </w:r>
            <w:r>
              <w:rPr>
                <w:noProof/>
              </w:rPr>
              <w:fldChar w:fldCharType="end"/>
            </w:r>
            <w:bookmarkEnd w:id="208"/>
            <w:r>
              <w:t>.</w:t>
            </w:r>
            <w:r w:rsidRPr="00035DFF">
              <w:rPr>
                <w:b w:val="0"/>
              </w:rPr>
              <w:t xml:space="preserve"> Comparison of the difference in critical N concentration values [∆%N</w:t>
            </w:r>
            <w:r w:rsidRPr="00035DFF">
              <w:rPr>
                <w:b w:val="0"/>
                <w:vertAlign w:val="subscript"/>
              </w:rPr>
              <w:t>c</w:t>
            </w:r>
            <w:r w:rsidRPr="00035DFF">
              <w:rPr>
                <w:b w:val="0"/>
              </w:rPr>
              <w:t xml:space="preserve">] between the median critical N concentration, represented as a solid black line at constant </w:t>
            </w:r>
            <w:r>
              <w:rPr>
                <w:b w:val="0"/>
              </w:rPr>
              <w:t>∆%N</w:t>
            </w:r>
            <w:r>
              <w:rPr>
                <w:b w:val="0"/>
                <w:vertAlign w:val="subscript"/>
              </w:rPr>
              <w:t>c</w:t>
            </w:r>
            <w:r>
              <w:rPr>
                <w:b w:val="0"/>
              </w:rPr>
              <w:t xml:space="preserve"> </w:t>
            </w:r>
            <w:r w:rsidRPr="00035DFF">
              <w:rPr>
                <w:b w:val="0"/>
              </w:rPr>
              <w:t xml:space="preserve">value of zero, and the various methods to quantify uncertainty in </w:t>
            </w:r>
            <w:r>
              <w:rPr>
                <w:b w:val="0"/>
              </w:rPr>
              <w:t>critical N concentration [</w:t>
            </w:r>
            <w:r w:rsidRPr="00035DFF">
              <w:rPr>
                <w:b w:val="0"/>
              </w:rPr>
              <w:t>%N</w:t>
            </w:r>
            <w:r w:rsidRPr="00035DFF">
              <w:rPr>
                <w:b w:val="0"/>
                <w:vertAlign w:val="subscript"/>
              </w:rPr>
              <w:t>c</w:t>
            </w:r>
            <w:r>
              <w:rPr>
                <w:b w:val="0"/>
              </w:rPr>
              <w:t xml:space="preserve">] where </w:t>
            </w:r>
            <w:r w:rsidRPr="00035DFF">
              <w:rPr>
                <w:b w:val="0"/>
              </w:rPr>
              <w:t>the magnitude of uncertainty in %N</w:t>
            </w:r>
            <w:r w:rsidRPr="00035DFF">
              <w:rPr>
                <w:b w:val="0"/>
                <w:vertAlign w:val="subscript"/>
              </w:rPr>
              <w:t>c</w:t>
            </w:r>
            <w:r w:rsidRPr="00035DFF">
              <w:rPr>
                <w:b w:val="0"/>
              </w:rPr>
              <w:t xml:space="preserve"> is equivalent the ∆%N</w:t>
            </w:r>
            <w:r w:rsidRPr="00035DFF">
              <w:rPr>
                <w:b w:val="0"/>
                <w:vertAlign w:val="subscript"/>
              </w:rPr>
              <w:t>c</w:t>
            </w:r>
            <w:r w:rsidRPr="00035DFF">
              <w:rPr>
                <w:b w:val="0"/>
              </w:rPr>
              <w:t xml:space="preserve"> value. The grey shaded region represents the 90% credible region (lower bound, </w:t>
            </w:r>
            <w:r>
              <w:rPr>
                <w:b w:val="0"/>
              </w:rPr>
              <w:t>0.05</w:t>
            </w:r>
            <w:r w:rsidRPr="00035DFF">
              <w:rPr>
                <w:b w:val="0"/>
              </w:rPr>
              <w:t xml:space="preserve"> quantile; upper bound, </w:t>
            </w:r>
            <w:r>
              <w:rPr>
                <w:b w:val="0"/>
              </w:rPr>
              <w:t>0.95</w:t>
            </w:r>
            <w:r w:rsidRPr="00035DFF">
              <w:rPr>
                <w:b w:val="0"/>
              </w:rPr>
              <w:t xml:space="preserve"> quantile) for the fitted Bayesian hierarchical model. The dotted lines represent an estimation of the upper and lower bound of the 90% credible region from using the non-linear regression method (i.e., </w:t>
            </w:r>
            <w:proofErr w:type="spellStart"/>
            <w:r w:rsidRPr="00035DFF">
              <w:rPr>
                <w:b w:val="0"/>
              </w:rPr>
              <w:t>CNDC</w:t>
            </w:r>
            <w:r w:rsidRPr="00035DFF">
              <w:rPr>
                <w:b w:val="0"/>
                <w:vertAlign w:val="subscript"/>
              </w:rPr>
              <w:t>lo</w:t>
            </w:r>
            <w:proofErr w:type="spellEnd"/>
            <w:r w:rsidRPr="00035DFF">
              <w:rPr>
                <w:b w:val="0"/>
              </w:rPr>
              <w:t xml:space="preserve"> and </w:t>
            </w:r>
            <w:proofErr w:type="spellStart"/>
            <w:r w:rsidRPr="00035DFF">
              <w:rPr>
                <w:b w:val="0"/>
              </w:rPr>
              <w:t>CNDC</w:t>
            </w:r>
            <w:r w:rsidRPr="00035DFF">
              <w:rPr>
                <w:b w:val="0"/>
                <w:vertAlign w:val="subscript"/>
              </w:rPr>
              <w:t>up</w:t>
            </w:r>
            <w:proofErr w:type="spellEnd"/>
            <w:r w:rsidRPr="00035DFF">
              <w:rPr>
                <w:b w:val="0"/>
              </w:rPr>
              <w:t xml:space="preserve">). The dashed lines represent an approximation of </w:t>
            </w:r>
            <w:r>
              <w:rPr>
                <w:b w:val="0"/>
              </w:rPr>
              <w:t>uncertainty in %N</w:t>
            </w:r>
            <w:r>
              <w:rPr>
                <w:b w:val="0"/>
                <w:vertAlign w:val="subscript"/>
              </w:rPr>
              <w:t>c</w:t>
            </w:r>
            <w:r w:rsidRPr="00035DFF">
              <w:rPr>
                <w:b w:val="0"/>
              </w:rPr>
              <w:t xml:space="preserve"> based on the posterior distribution of </w:t>
            </w:r>
            <w:r>
              <w:rPr>
                <w:b w:val="0"/>
              </w:rPr>
              <w:t xml:space="preserve">critical N dilution curve [CNDC] </w:t>
            </w:r>
            <w:r w:rsidRPr="00035DFF">
              <w:rPr>
                <w:b w:val="0"/>
              </w:rPr>
              <w:t xml:space="preserve">parameters </w:t>
            </w:r>
            <w:r w:rsidRPr="00035DFF">
              <w:rPr>
                <w:b w:val="0"/>
                <w:i/>
                <w:iCs/>
              </w:rPr>
              <w:t>a</w:t>
            </w:r>
            <w:r w:rsidRPr="00035DFF">
              <w:rPr>
                <w:b w:val="0"/>
              </w:rPr>
              <w:t xml:space="preserve"> and </w:t>
            </w:r>
            <w:r w:rsidRPr="00035DFF">
              <w:rPr>
                <w:b w:val="0"/>
                <w:i/>
                <w:iCs/>
              </w:rPr>
              <w:t>b</w:t>
            </w:r>
            <w:r w:rsidRPr="00035DFF">
              <w:rPr>
                <w:b w:val="0"/>
              </w:rPr>
              <w:t xml:space="preserve">. Data are presented for </w:t>
            </w:r>
            <w:r w:rsidRPr="00B87D82">
              <w:t>(a)</w:t>
            </w:r>
            <w:r w:rsidRPr="00035DFF">
              <w:rPr>
                <w:b w:val="0"/>
              </w:rPr>
              <w:t xml:space="preserve"> all </w:t>
            </w:r>
            <w:r>
              <w:rPr>
                <w:b w:val="0"/>
              </w:rPr>
              <w:t xml:space="preserve">levels of </w:t>
            </w:r>
            <w:r w:rsidRPr="00035DFF">
              <w:rPr>
                <w:b w:val="0"/>
              </w:rPr>
              <w:t>variet</w:t>
            </w:r>
            <w:r>
              <w:rPr>
                <w:b w:val="0"/>
              </w:rPr>
              <w:t>y</w:t>
            </w:r>
            <w:r w:rsidRPr="00035DFF">
              <w:rPr>
                <w:b w:val="0"/>
              </w:rPr>
              <w:t xml:space="preserve"> within location, and </w:t>
            </w:r>
            <w:r w:rsidRPr="00B87D82">
              <w:t xml:space="preserve">(b) </w:t>
            </w:r>
            <w:r w:rsidRPr="00035DFF">
              <w:rPr>
                <w:b w:val="0"/>
              </w:rPr>
              <w:t xml:space="preserve">shown in greater detail for Minnesota </w:t>
            </w:r>
            <w:del w:id="211" w:author="Brian Bohman" w:date="2021-08-25T10:50:00Z">
              <w:r w:rsidRPr="00035DFF" w:rsidDel="000B3B17">
                <w:rPr>
                  <w:b w:val="0"/>
                </w:rPr>
                <w:delText>x</w:delText>
              </w:r>
            </w:del>
            <w:ins w:id="212" w:author="Brian Bohman" w:date="2021-08-25T10:50:00Z">
              <w:r w:rsidR="000B3B17">
                <w:rPr>
                  <w:b w:val="0"/>
                </w:rPr>
                <w:t>×</w:t>
              </w:r>
            </w:ins>
            <w:r w:rsidRPr="00035DFF">
              <w:rPr>
                <w:b w:val="0"/>
              </w:rPr>
              <w:t xml:space="preserve"> Russet Burbank only for individual draws from the Bayesian hierarchical model, for the non-linear regression method, and for the approximation of the 90% credible region based on the posterior distribution of parameters </w:t>
            </w:r>
            <w:r w:rsidRPr="00035DFF">
              <w:rPr>
                <w:b w:val="0"/>
                <w:i/>
                <w:iCs/>
              </w:rPr>
              <w:t>a</w:t>
            </w:r>
            <w:r w:rsidRPr="00035DFF">
              <w:rPr>
                <w:b w:val="0"/>
              </w:rPr>
              <w:t xml:space="preserve"> and </w:t>
            </w:r>
            <w:r w:rsidRPr="00035DFF">
              <w:rPr>
                <w:b w:val="0"/>
                <w:i/>
                <w:iCs/>
              </w:rPr>
              <w:t>b</w:t>
            </w:r>
            <w:r w:rsidRPr="00035DFF">
              <w:rPr>
                <w:b w:val="0"/>
              </w:rPr>
              <w:t xml:space="preserve">. For </w:t>
            </w:r>
            <w:r w:rsidRPr="00782C5B">
              <w:t>(b)</w:t>
            </w:r>
            <w:r w:rsidRPr="00035DFF">
              <w:rPr>
                <w:b w:val="0"/>
              </w:rPr>
              <w:t>, the solid red line represents individual draws (n=15) from the posterior distribution of the fitted Bayesian hierarchical model.</w:t>
            </w:r>
            <w:bookmarkEnd w:id="209"/>
            <w:bookmarkEnd w:id="210"/>
          </w:p>
        </w:tc>
      </w:tr>
    </w:tbl>
    <w:p w14:paraId="0AB0ADAE" w14:textId="77777777" w:rsidR="003561D2" w:rsidRPr="006C7836"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218D8F0D" w14:textId="77777777" w:rsidTr="00F555E9">
        <w:tc>
          <w:tcPr>
            <w:tcW w:w="8630" w:type="dxa"/>
          </w:tcPr>
          <w:p w14:paraId="3703A2E9" w14:textId="77777777" w:rsidR="003561D2" w:rsidRDefault="003561D2" w:rsidP="00F555E9">
            <w:r w:rsidRPr="002354AA">
              <w:rPr>
                <w:noProof/>
              </w:rPr>
              <w:lastRenderedPageBreak/>
              <w:drawing>
                <wp:inline distT="0" distB="0" distL="0" distR="0" wp14:anchorId="5527FA75" wp14:editId="79C0493F">
                  <wp:extent cx="5010912" cy="3340448"/>
                  <wp:effectExtent l="0" t="0" r="5715"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p>
        </w:tc>
      </w:tr>
      <w:tr w:rsidR="003561D2" w14:paraId="29E252C2" w14:textId="77777777" w:rsidTr="00F555E9">
        <w:tc>
          <w:tcPr>
            <w:tcW w:w="8630" w:type="dxa"/>
          </w:tcPr>
          <w:p w14:paraId="4EB5A75C" w14:textId="4334F96A" w:rsidR="003561D2" w:rsidRDefault="003561D2" w:rsidP="00F555E9">
            <w:pPr>
              <w:pStyle w:val="TableCaption"/>
            </w:pPr>
            <w:bookmarkStart w:id="213" w:name="_Ref78281627"/>
            <w:bookmarkStart w:id="214" w:name="_Toc78910189"/>
            <w:bookmarkStart w:id="215" w:name="_Toc80706221"/>
            <w:r>
              <w:t xml:space="preserve">Figure </w:t>
            </w:r>
            <w:r w:rsidR="00DE2C78">
              <w:fldChar w:fldCharType="begin"/>
            </w:r>
            <w:r w:rsidR="00DE2C78">
              <w:instrText xml:space="preserve"> SEQ Figure \* ARABIC \s 1 </w:instrText>
            </w:r>
            <w:r w:rsidR="00DE2C78">
              <w:fldChar w:fldCharType="separate"/>
            </w:r>
            <w:r>
              <w:rPr>
                <w:noProof/>
              </w:rPr>
              <w:t>7</w:t>
            </w:r>
            <w:r w:rsidR="00DE2C78">
              <w:rPr>
                <w:noProof/>
              </w:rPr>
              <w:fldChar w:fldCharType="end"/>
            </w:r>
            <w:bookmarkEnd w:id="213"/>
            <w:r>
              <w:t>.</w:t>
            </w:r>
            <w:r w:rsidRPr="00994E8C">
              <w:t xml:space="preserve"> </w:t>
            </w:r>
            <w:r w:rsidRPr="007D4219">
              <w:rPr>
                <w:b w:val="0"/>
              </w:rPr>
              <w:t>Comparison of the difference in critical N concentration values [∆%N</w:t>
            </w:r>
            <w:r w:rsidRPr="00C14252">
              <w:rPr>
                <w:b w:val="0"/>
                <w:vertAlign w:val="subscript"/>
              </w:rPr>
              <w:t>c</w:t>
            </w:r>
            <w:r w:rsidRPr="007D4219">
              <w:rPr>
                <w:b w:val="0"/>
              </w:rPr>
              <w:t xml:space="preserve">] between Russet Burbank </w:t>
            </w:r>
            <w:del w:id="216" w:author="Brian Bohman" w:date="2021-08-25T10:50:00Z">
              <w:r w:rsidRPr="007D4219" w:rsidDel="000B3B17">
                <w:rPr>
                  <w:b w:val="0"/>
                </w:rPr>
                <w:delText>x</w:delText>
              </w:r>
            </w:del>
            <w:ins w:id="217" w:author="Brian Bohman" w:date="2021-08-25T10:50:00Z">
              <w:r w:rsidR="000B3B17">
                <w:rPr>
                  <w:b w:val="0"/>
                </w:rPr>
                <w:t>×</w:t>
              </w:r>
            </w:ins>
            <w:r w:rsidRPr="007D4219">
              <w:rPr>
                <w:b w:val="0"/>
              </w:rPr>
              <w:t xml:space="preserve"> Minnesota and all other varieties within location</w:t>
            </w:r>
            <w:r>
              <w:rPr>
                <w:b w:val="0"/>
              </w:rPr>
              <w:t xml:space="preserve"> for critical N concentration [%N</w:t>
            </w:r>
            <w:r>
              <w:rPr>
                <w:b w:val="0"/>
                <w:vertAlign w:val="subscript"/>
              </w:rPr>
              <w:t>c</w:t>
            </w:r>
            <w:r>
              <w:rPr>
                <w:b w:val="0"/>
              </w:rPr>
              <w:t>] determined by the hierarchical Bayesian method</w:t>
            </w:r>
            <w:r w:rsidRPr="007D4219">
              <w:rPr>
                <w:b w:val="0"/>
              </w:rPr>
              <w:t xml:space="preserve">. The grey shaded region represents the 90% credible region (lower bound, </w:t>
            </w:r>
            <w:r>
              <w:rPr>
                <w:b w:val="0"/>
              </w:rPr>
              <w:t>0.05</w:t>
            </w:r>
            <w:r w:rsidRPr="007D4219">
              <w:rPr>
                <w:b w:val="0"/>
              </w:rPr>
              <w:t xml:space="preserve"> quantile; upper bound, </w:t>
            </w:r>
            <w:r>
              <w:rPr>
                <w:b w:val="0"/>
              </w:rPr>
              <w:t>0.95</w:t>
            </w:r>
            <w:r w:rsidRPr="007D4219">
              <w:rPr>
                <w:b w:val="0"/>
              </w:rPr>
              <w:t xml:space="preserve"> quantile) for ∆%N</w:t>
            </w:r>
            <w:r w:rsidRPr="007A4E44">
              <w:rPr>
                <w:b w:val="0"/>
                <w:vertAlign w:val="subscript"/>
              </w:rPr>
              <w:t>c</w:t>
            </w:r>
            <w:r w:rsidRPr="007D4219">
              <w:rPr>
                <w:b w:val="0"/>
              </w:rPr>
              <w:t>. The colored points represent the median value for ∆%N</w:t>
            </w:r>
            <w:r w:rsidRPr="007A4E44">
              <w:rPr>
                <w:b w:val="0"/>
                <w:vertAlign w:val="subscript"/>
              </w:rPr>
              <w:t>c</w:t>
            </w:r>
            <w:r w:rsidRPr="007D4219">
              <w:rPr>
                <w:b w:val="0"/>
              </w:rPr>
              <w:t xml:space="preserve"> at a given Biomass level where blue or red color respectively indicate that</w:t>
            </w:r>
            <w:r>
              <w:rPr>
                <w:b w:val="0"/>
              </w:rPr>
              <w:t xml:space="preserve"> the</w:t>
            </w:r>
            <w:r w:rsidRPr="007D4219">
              <w:rPr>
                <w:b w:val="0"/>
              </w:rPr>
              <w:t xml:space="preserve"> credible region for ∆%N</w:t>
            </w:r>
            <w:r w:rsidRPr="005316DC">
              <w:rPr>
                <w:b w:val="0"/>
                <w:vertAlign w:val="subscript"/>
              </w:rPr>
              <w:t>c</w:t>
            </w:r>
            <w:r w:rsidRPr="007D4219">
              <w:rPr>
                <w:b w:val="0"/>
              </w:rPr>
              <w:t xml:space="preserve"> does or does not contain zero. The solid black line </w:t>
            </w:r>
            <w:r>
              <w:rPr>
                <w:b w:val="0"/>
              </w:rPr>
              <w:t>at constant ∆%N</w:t>
            </w:r>
            <w:r>
              <w:rPr>
                <w:b w:val="0"/>
                <w:vertAlign w:val="subscript"/>
              </w:rPr>
              <w:t>c</w:t>
            </w:r>
            <w:r>
              <w:rPr>
                <w:b w:val="0"/>
              </w:rPr>
              <w:t xml:space="preserve"> value of zero </w:t>
            </w:r>
            <w:r w:rsidRPr="007D4219">
              <w:rPr>
                <w:b w:val="0"/>
              </w:rPr>
              <w:t xml:space="preserve">represents </w:t>
            </w:r>
            <w:r w:rsidRPr="008019C1">
              <w:rPr>
                <w:b w:val="0"/>
              </w:rPr>
              <w:t>%N</w:t>
            </w:r>
            <w:r w:rsidRPr="00C0638F">
              <w:rPr>
                <w:b w:val="0"/>
                <w:vertAlign w:val="subscript"/>
              </w:rPr>
              <w:t>c</w:t>
            </w:r>
            <w:r w:rsidRPr="008019C1">
              <w:rPr>
                <w:b w:val="0"/>
              </w:rPr>
              <w:t xml:space="preserve"> for </w:t>
            </w:r>
            <w:r>
              <w:rPr>
                <w:b w:val="0"/>
              </w:rPr>
              <w:t xml:space="preserve">the Russet Burbank </w:t>
            </w:r>
            <w:del w:id="218" w:author="Brian Bohman" w:date="2021-08-25T10:50:00Z">
              <w:r w:rsidDel="000B3B17">
                <w:rPr>
                  <w:b w:val="0"/>
                </w:rPr>
                <w:delText>x</w:delText>
              </w:r>
            </w:del>
            <w:ins w:id="219" w:author="Brian Bohman" w:date="2021-08-25T10:50:00Z">
              <w:r w:rsidR="000B3B17">
                <w:rPr>
                  <w:b w:val="0"/>
                </w:rPr>
                <w:t>×</w:t>
              </w:r>
            </w:ins>
            <w:r>
              <w:rPr>
                <w:b w:val="0"/>
              </w:rPr>
              <w:t xml:space="preserve"> Minnesota </w:t>
            </w:r>
            <w:r w:rsidRPr="008019C1">
              <w:rPr>
                <w:b w:val="0"/>
              </w:rPr>
              <w:t>reference curve</w:t>
            </w:r>
            <w:r w:rsidRPr="007D4219">
              <w:rPr>
                <w:b w:val="0"/>
              </w:rPr>
              <w:t>. The range of biomass values for which ∆%N</w:t>
            </w:r>
            <w:r w:rsidRPr="007B77E5">
              <w:rPr>
                <w:b w:val="0"/>
                <w:vertAlign w:val="subscript"/>
              </w:rPr>
              <w:t>c</w:t>
            </w:r>
            <w:r w:rsidRPr="007D4219">
              <w:rPr>
                <w:b w:val="0"/>
              </w:rPr>
              <w:t xml:space="preserve"> is not significantly different (i.e., credible region contains zero) is given in brackets.</w:t>
            </w:r>
            <w:bookmarkEnd w:id="214"/>
            <w:bookmarkEnd w:id="215"/>
          </w:p>
        </w:tc>
      </w:tr>
    </w:tbl>
    <w:p w14:paraId="6A8DAA40" w14:textId="77777777" w:rsidR="003561D2"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5FD8E713" w14:textId="77777777" w:rsidTr="00F555E9">
        <w:tc>
          <w:tcPr>
            <w:tcW w:w="8630" w:type="dxa"/>
          </w:tcPr>
          <w:p w14:paraId="57C947EB" w14:textId="77777777" w:rsidR="003561D2" w:rsidRDefault="003561D2" w:rsidP="00F555E9">
            <w:r w:rsidRPr="002354AA">
              <w:rPr>
                <w:noProof/>
              </w:rPr>
              <w:lastRenderedPageBreak/>
              <w:drawing>
                <wp:inline distT="0" distB="0" distL="0" distR="0" wp14:anchorId="60C6E18F" wp14:editId="48C8058A">
                  <wp:extent cx="5010912" cy="2338362"/>
                  <wp:effectExtent l="0" t="0" r="5715" b="0"/>
                  <wp:docPr id="25" name="Picture 2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10912" cy="2338362"/>
                          </a:xfrm>
                          <a:prstGeom prst="rect">
                            <a:avLst/>
                          </a:prstGeom>
                        </pic:spPr>
                      </pic:pic>
                    </a:graphicData>
                  </a:graphic>
                </wp:inline>
              </w:drawing>
            </w:r>
          </w:p>
        </w:tc>
      </w:tr>
      <w:tr w:rsidR="003561D2" w14:paraId="01D94B6C" w14:textId="77777777" w:rsidTr="00F555E9">
        <w:tc>
          <w:tcPr>
            <w:tcW w:w="8630" w:type="dxa"/>
          </w:tcPr>
          <w:p w14:paraId="1F25A28A" w14:textId="28159664" w:rsidR="003561D2" w:rsidRPr="000D68BC" w:rsidRDefault="003561D2" w:rsidP="00F555E9">
            <w:pPr>
              <w:pStyle w:val="TableCaption"/>
            </w:pPr>
            <w:bookmarkStart w:id="220" w:name="_Ref78281680"/>
            <w:bookmarkStart w:id="221" w:name="_Toc78910190"/>
            <w:bookmarkStart w:id="222" w:name="_Toc80706222"/>
            <w:r>
              <w:t xml:space="preserve">Figure </w:t>
            </w:r>
            <w:r w:rsidR="00DE2C78">
              <w:fldChar w:fldCharType="begin"/>
            </w:r>
            <w:r w:rsidR="00DE2C78">
              <w:instrText xml:space="preserve"> SEQ Figure \* ARABIC \s 1 </w:instrText>
            </w:r>
            <w:r w:rsidR="00DE2C78">
              <w:fldChar w:fldCharType="separate"/>
            </w:r>
            <w:r>
              <w:rPr>
                <w:noProof/>
              </w:rPr>
              <w:t>8</w:t>
            </w:r>
            <w:r w:rsidR="00DE2C78">
              <w:rPr>
                <w:noProof/>
              </w:rPr>
              <w:fldChar w:fldCharType="end"/>
            </w:r>
            <w:bookmarkEnd w:id="220"/>
            <w:r>
              <w:t>.</w:t>
            </w:r>
            <w:r w:rsidRPr="000D22D0">
              <w:rPr>
                <w:b w:val="0"/>
              </w:rPr>
              <w:t xml:space="preserve"> Comparison of the difference in critical N concentration values [∆%N</w:t>
            </w:r>
            <w:r w:rsidRPr="005F7D35">
              <w:rPr>
                <w:b w:val="0"/>
                <w:vertAlign w:val="subscript"/>
              </w:rPr>
              <w:t>c</w:t>
            </w:r>
            <w:r w:rsidRPr="000D22D0">
              <w:rPr>
                <w:b w:val="0"/>
              </w:rPr>
              <w:t>] between the</w:t>
            </w:r>
            <w:r>
              <w:rPr>
                <w:b w:val="0"/>
              </w:rPr>
              <w:t xml:space="preserve"> </w:t>
            </w:r>
            <w:r w:rsidRPr="000D22D0">
              <w:rPr>
                <w:b w:val="0"/>
              </w:rPr>
              <w:t xml:space="preserve">conventional statistical methods used in previous studies (i.e., Argentina – </w:t>
            </w:r>
            <w:r w:rsidRPr="000D22D0">
              <w:rPr>
                <w:b w:val="0"/>
                <w:bCs/>
              </w:rPr>
              <w:fldChar w:fldCharType="begin"/>
            </w:r>
            <w:r w:rsidRPr="000D22D0">
              <w:rPr>
                <w:b w:val="0"/>
              </w:rPr>
              <w:instrText xml:space="preserve"> ADDIN EN.CITE &lt;EndNote&gt;&lt;Cite AuthorYear="1"&gt;&lt;Author&gt;Giletto&lt;/Author&gt;&lt;Year&gt;2015&lt;/Year&gt;&lt;RecNum&gt;1923&lt;/RecNum&gt;&lt;DisplayText&gt;Giletto and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0D22D0">
              <w:rPr>
                <w:b w:val="0"/>
                <w:bCs/>
              </w:rPr>
              <w:fldChar w:fldCharType="separate"/>
            </w:r>
            <w:r w:rsidRPr="000D22D0">
              <w:rPr>
                <w:b w:val="0"/>
                <w:noProof/>
              </w:rPr>
              <w:t>Giletto and Echeverría (2015)</w:t>
            </w:r>
            <w:r w:rsidRPr="000D22D0">
              <w:rPr>
                <w:b w:val="0"/>
                <w:bCs/>
              </w:rPr>
              <w:fldChar w:fldCharType="end"/>
            </w:r>
            <w:r w:rsidRPr="000D22D0">
              <w:rPr>
                <w:b w:val="0"/>
              </w:rPr>
              <w:t xml:space="preserve">; Belgium – </w:t>
            </w:r>
            <w:r w:rsidRPr="000D22D0">
              <w:rPr>
                <w:b w:val="0"/>
                <w:bCs/>
              </w:rPr>
              <w:fldChar w:fldCharType="begin"/>
            </w:r>
            <w:r w:rsidRPr="000D22D0">
              <w:rPr>
                <w:b w:val="0"/>
              </w:rP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D22D0">
              <w:rPr>
                <w:b w:val="0"/>
                <w:bCs/>
              </w:rPr>
              <w:fldChar w:fldCharType="separate"/>
            </w:r>
            <w:r w:rsidRPr="000D22D0">
              <w:rPr>
                <w:b w:val="0"/>
                <w:noProof/>
              </w:rPr>
              <w:t>Ben Abdallah et al. (2016)</w:t>
            </w:r>
            <w:r w:rsidRPr="000D22D0">
              <w:rPr>
                <w:b w:val="0"/>
                <w:bCs/>
              </w:rPr>
              <w:fldChar w:fldCharType="end"/>
            </w:r>
            <w:r w:rsidRPr="000D22D0">
              <w:rPr>
                <w:b w:val="0"/>
              </w:rPr>
              <w:t xml:space="preserve">; Canada – </w:t>
            </w:r>
            <w:r w:rsidRPr="000D22D0">
              <w:rPr>
                <w:b w:val="0"/>
                <w:bCs/>
              </w:rPr>
              <w:fldChar w:fldCharType="begin"/>
            </w:r>
            <w:r w:rsidRPr="000D22D0">
              <w:rPr>
                <w:b w:val="0"/>
              </w:rPr>
              <w:instrText xml:space="preserve"> ADDIN EN.CITE &lt;EndNote&gt;&lt;Cite AuthorYear="1"&gt;&lt;Author&gt;Bélanger&lt;/Author&gt;&lt;Year&gt;2001&lt;/Year&gt;&lt;RecNum&gt;1583&lt;/RecNum&gt;&lt;DisplayText&gt;Bélanger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0D22D0">
              <w:rPr>
                <w:b w:val="0"/>
                <w:bCs/>
              </w:rPr>
              <w:fldChar w:fldCharType="separate"/>
            </w:r>
            <w:r w:rsidRPr="000D22D0">
              <w:rPr>
                <w:b w:val="0"/>
                <w:noProof/>
              </w:rPr>
              <w:t>Bélanger et al. (2001a)</w:t>
            </w:r>
            <w:r w:rsidRPr="000D22D0">
              <w:rPr>
                <w:b w:val="0"/>
                <w:bCs/>
              </w:rPr>
              <w:fldChar w:fldCharType="end"/>
            </w:r>
            <w:r w:rsidRPr="000D22D0">
              <w:rPr>
                <w:b w:val="0"/>
              </w:rPr>
              <w:t xml:space="preserve">) and the hierarchical Bayesian method used in the present study for each variety within location. The grey shaded region represents the 90% credible region (lower bound, </w:t>
            </w:r>
            <w:r>
              <w:rPr>
                <w:b w:val="0"/>
              </w:rPr>
              <w:t>0.05</w:t>
            </w:r>
            <w:r w:rsidRPr="000D22D0">
              <w:rPr>
                <w:b w:val="0"/>
              </w:rPr>
              <w:t xml:space="preserve"> quantile; upper bound, </w:t>
            </w:r>
            <w:r>
              <w:rPr>
                <w:b w:val="0"/>
              </w:rPr>
              <w:t>0.95</w:t>
            </w:r>
            <w:r w:rsidRPr="000D22D0">
              <w:rPr>
                <w:b w:val="0"/>
              </w:rPr>
              <w:t xml:space="preserve"> quantile) for </w:t>
            </w:r>
            <w:r>
              <w:rPr>
                <w:b w:val="0"/>
              </w:rPr>
              <w:t>critical N concentration [</w:t>
            </w:r>
            <w:r w:rsidRPr="000D22D0">
              <w:rPr>
                <w:b w:val="0"/>
              </w:rPr>
              <w:t>%N</w:t>
            </w:r>
            <w:r w:rsidRPr="005F7D35">
              <w:rPr>
                <w:b w:val="0"/>
                <w:vertAlign w:val="subscript"/>
              </w:rPr>
              <w:t>c</w:t>
            </w:r>
            <w:r>
              <w:rPr>
                <w:b w:val="0"/>
              </w:rPr>
              <w:t>]</w:t>
            </w:r>
            <w:r w:rsidRPr="000D22D0">
              <w:rPr>
                <w:b w:val="0"/>
              </w:rPr>
              <w:t xml:space="preserve"> </w:t>
            </w:r>
            <w:r>
              <w:rPr>
                <w:b w:val="0"/>
              </w:rPr>
              <w:t>from the hierarchical Bayesian method. T</w:t>
            </w:r>
            <w:r w:rsidRPr="000D22D0">
              <w:rPr>
                <w:b w:val="0"/>
              </w:rPr>
              <w:t xml:space="preserve">he </w:t>
            </w:r>
            <w:r>
              <w:rPr>
                <w:b w:val="0"/>
              </w:rPr>
              <w:t xml:space="preserve">solid </w:t>
            </w:r>
            <w:r w:rsidRPr="000D22D0">
              <w:rPr>
                <w:b w:val="0"/>
              </w:rPr>
              <w:t>black line</w:t>
            </w:r>
            <w:r>
              <w:rPr>
                <w:b w:val="0"/>
              </w:rPr>
              <w:t xml:space="preserve"> at a constant ∆%N</w:t>
            </w:r>
            <w:r>
              <w:rPr>
                <w:b w:val="0"/>
                <w:vertAlign w:val="subscript"/>
              </w:rPr>
              <w:t>c</w:t>
            </w:r>
            <w:r>
              <w:rPr>
                <w:b w:val="0"/>
              </w:rPr>
              <w:t xml:space="preserve"> value of zero</w:t>
            </w:r>
            <w:r w:rsidRPr="000D22D0">
              <w:rPr>
                <w:b w:val="0"/>
              </w:rPr>
              <w:t xml:space="preserve"> represents the median value for %N</w:t>
            </w:r>
            <w:r w:rsidRPr="0085431B">
              <w:rPr>
                <w:b w:val="0"/>
                <w:vertAlign w:val="subscript"/>
              </w:rPr>
              <w:t>c</w:t>
            </w:r>
            <w:r w:rsidRPr="000D22D0">
              <w:rPr>
                <w:b w:val="0"/>
              </w:rPr>
              <w:t xml:space="preserve"> </w:t>
            </w:r>
            <w:r>
              <w:rPr>
                <w:b w:val="0"/>
              </w:rPr>
              <w:t>from the hierarchical Bayesian method</w:t>
            </w:r>
            <w:r w:rsidRPr="000D22D0">
              <w:rPr>
                <w:b w:val="0"/>
              </w:rPr>
              <w:t>. Red or blue points respectively indicate that ∆%N</w:t>
            </w:r>
            <w:r w:rsidRPr="0085431B">
              <w:rPr>
                <w:b w:val="0"/>
                <w:vertAlign w:val="subscript"/>
              </w:rPr>
              <w:t>c</w:t>
            </w:r>
            <w:r w:rsidRPr="000D22D0">
              <w:rPr>
                <w:b w:val="0"/>
              </w:rPr>
              <w:t xml:space="preserve"> falls outside of (i.e., is significant) or falls within (i.e., is not significant) the </w:t>
            </w:r>
            <w:r>
              <w:rPr>
                <w:b w:val="0"/>
              </w:rPr>
              <w:t xml:space="preserve">90% </w:t>
            </w:r>
            <w:r w:rsidRPr="000D22D0">
              <w:rPr>
                <w:b w:val="0"/>
              </w:rPr>
              <w:t>credible region for %N</w:t>
            </w:r>
            <w:r w:rsidRPr="0085431B">
              <w:rPr>
                <w:b w:val="0"/>
                <w:vertAlign w:val="subscript"/>
              </w:rPr>
              <w:t>c</w:t>
            </w:r>
            <w:r w:rsidRPr="000D22D0">
              <w:rPr>
                <w:b w:val="0"/>
              </w:rPr>
              <w:t>. The range of biomass values for which ∆%Nc in not significant is given in brackets.</w:t>
            </w:r>
            <w:bookmarkEnd w:id="221"/>
            <w:bookmarkEnd w:id="222"/>
          </w:p>
        </w:tc>
      </w:tr>
    </w:tbl>
    <w:p w14:paraId="082F260F" w14:textId="77777777" w:rsidR="003561D2" w:rsidRDefault="003561D2" w:rsidP="003561D2">
      <w:pPr>
        <w:rPr>
          <w:rFonts w:eastAsiaTheme="majorEastAsia" w:cstheme="majorBidi"/>
          <w:szCs w:val="26"/>
        </w:rPr>
      </w:pPr>
      <w:r>
        <w:br w:type="page"/>
      </w:r>
    </w:p>
    <w:p w14:paraId="59BFB72B" w14:textId="17B53DB5" w:rsidR="000B1511" w:rsidRDefault="003561D2" w:rsidP="000B1511">
      <w:pPr>
        <w:pStyle w:val="Heading1"/>
      </w:pPr>
      <w:r>
        <w:lastRenderedPageBreak/>
        <w:t>Tables</w:t>
      </w:r>
    </w:p>
    <w:tbl>
      <w:tblPr>
        <w:tblW w:w="763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252"/>
        <w:gridCol w:w="1170"/>
        <w:gridCol w:w="1440"/>
        <w:gridCol w:w="990"/>
        <w:gridCol w:w="772"/>
        <w:gridCol w:w="1008"/>
      </w:tblGrid>
      <w:tr w:rsidR="003561D2" w14:paraId="460FAEFB" w14:textId="77777777" w:rsidTr="00F555E9">
        <w:trPr>
          <w:trHeight w:val="288"/>
        </w:trPr>
        <w:tc>
          <w:tcPr>
            <w:tcW w:w="7632" w:type="dxa"/>
            <w:gridSpan w:val="6"/>
            <w:tcBorders>
              <w:top w:val="nil"/>
              <w:left w:val="nil"/>
              <w:bottom w:val="single" w:sz="4" w:space="0" w:color="auto"/>
              <w:right w:val="nil"/>
            </w:tcBorders>
            <w:vAlign w:val="center"/>
          </w:tcPr>
          <w:p w14:paraId="3AFE3A4F" w14:textId="3D34F95F" w:rsidR="003561D2" w:rsidRPr="008829F1" w:rsidRDefault="003561D2" w:rsidP="00F555E9">
            <w:pPr>
              <w:pStyle w:val="TableCaption"/>
              <w:jc w:val="left"/>
            </w:pPr>
            <w:bookmarkStart w:id="223" w:name="_Ref78279859"/>
            <w:bookmarkStart w:id="224" w:name="_Toc78909886"/>
            <w:bookmarkStart w:id="225" w:name="_Toc80706202"/>
            <w:r w:rsidRPr="005F07EF">
              <w:t xml:space="preserve">Table </w:t>
            </w:r>
            <w:r w:rsidRPr="005F07EF">
              <w:fldChar w:fldCharType="begin"/>
            </w:r>
            <w:r w:rsidRPr="005F07EF">
              <w:instrText xml:space="preserve"> SEQ Table \* ARABIC </w:instrText>
            </w:r>
            <w:r>
              <w:instrText xml:space="preserve">\s 1 </w:instrText>
            </w:r>
            <w:r w:rsidRPr="005F07EF">
              <w:fldChar w:fldCharType="separate"/>
            </w:r>
            <w:r>
              <w:rPr>
                <w:noProof/>
              </w:rPr>
              <w:t>1</w:t>
            </w:r>
            <w:r w:rsidRPr="005F07EF">
              <w:fldChar w:fldCharType="end"/>
            </w:r>
            <w:bookmarkEnd w:id="223"/>
            <w:r w:rsidRPr="005F07EF">
              <w:t>.</w:t>
            </w:r>
            <w:r w:rsidRPr="001C4E6C">
              <w:rPr>
                <w:b w:val="0"/>
                <w:bCs/>
              </w:rPr>
              <w:t xml:space="preserve"> Summary of experimental data used in this study</w:t>
            </w:r>
            <w:r>
              <w:rPr>
                <w:b w:val="0"/>
                <w:bCs/>
              </w:rPr>
              <w:t>.</w:t>
            </w:r>
            <w:bookmarkEnd w:id="224"/>
            <w:bookmarkEnd w:id="225"/>
          </w:p>
        </w:tc>
      </w:tr>
      <w:tr w:rsidR="003561D2" w14:paraId="2AD81F73" w14:textId="77777777" w:rsidTr="00F555E9">
        <w:trPr>
          <w:trHeight w:val="288"/>
        </w:trPr>
        <w:tc>
          <w:tcPr>
            <w:tcW w:w="2252" w:type="dxa"/>
            <w:tcBorders>
              <w:top w:val="single" w:sz="8" w:space="0" w:color="auto"/>
              <w:left w:val="nil"/>
              <w:bottom w:val="single" w:sz="4" w:space="0" w:color="auto"/>
              <w:right w:val="nil"/>
            </w:tcBorders>
            <w:vAlign w:val="center"/>
            <w:hideMark/>
          </w:tcPr>
          <w:p w14:paraId="62B8BB8F" w14:textId="77777777" w:rsidR="003561D2" w:rsidRPr="008829F1" w:rsidRDefault="003561D2" w:rsidP="00F555E9">
            <w:pPr>
              <w:pStyle w:val="TableBody"/>
              <w:jc w:val="left"/>
              <w:rPr>
                <w:b/>
                <w:bCs/>
              </w:rPr>
            </w:pPr>
            <w:r w:rsidRPr="008829F1">
              <w:rPr>
                <w:b/>
                <w:bCs/>
              </w:rPr>
              <w:t>Study</w:t>
            </w:r>
          </w:p>
        </w:tc>
        <w:tc>
          <w:tcPr>
            <w:tcW w:w="1170" w:type="dxa"/>
            <w:tcBorders>
              <w:top w:val="single" w:sz="8" w:space="0" w:color="auto"/>
              <w:left w:val="nil"/>
              <w:bottom w:val="single" w:sz="4" w:space="0" w:color="auto"/>
              <w:right w:val="nil"/>
            </w:tcBorders>
            <w:vAlign w:val="center"/>
            <w:hideMark/>
          </w:tcPr>
          <w:p w14:paraId="640037C3" w14:textId="77777777" w:rsidR="003561D2" w:rsidRPr="008829F1" w:rsidRDefault="003561D2" w:rsidP="00F555E9">
            <w:pPr>
              <w:pStyle w:val="TableBody"/>
              <w:jc w:val="left"/>
              <w:rPr>
                <w:b/>
                <w:bCs/>
              </w:rPr>
            </w:pPr>
            <w:r w:rsidRPr="008829F1">
              <w:rPr>
                <w:b/>
                <w:bCs/>
              </w:rPr>
              <w:t>Location</w:t>
            </w:r>
          </w:p>
        </w:tc>
        <w:tc>
          <w:tcPr>
            <w:tcW w:w="1440" w:type="dxa"/>
            <w:tcBorders>
              <w:top w:val="single" w:sz="8" w:space="0" w:color="auto"/>
              <w:left w:val="nil"/>
              <w:bottom w:val="single" w:sz="4" w:space="0" w:color="auto"/>
              <w:right w:val="nil"/>
            </w:tcBorders>
            <w:vAlign w:val="center"/>
          </w:tcPr>
          <w:p w14:paraId="7768135F" w14:textId="77777777" w:rsidR="003561D2" w:rsidRPr="008829F1" w:rsidRDefault="003561D2" w:rsidP="00F555E9">
            <w:pPr>
              <w:pStyle w:val="TableBody"/>
              <w:jc w:val="left"/>
              <w:rPr>
                <w:b/>
                <w:bCs/>
              </w:rPr>
            </w:pPr>
            <w:r w:rsidRPr="008829F1">
              <w:rPr>
                <w:b/>
                <w:bCs/>
              </w:rPr>
              <w:t>Variety</w:t>
            </w:r>
          </w:p>
        </w:tc>
        <w:tc>
          <w:tcPr>
            <w:tcW w:w="990" w:type="dxa"/>
            <w:tcBorders>
              <w:top w:val="single" w:sz="8" w:space="0" w:color="auto"/>
              <w:left w:val="nil"/>
              <w:bottom w:val="single" w:sz="4" w:space="0" w:color="auto"/>
              <w:right w:val="nil"/>
            </w:tcBorders>
            <w:vAlign w:val="center"/>
            <w:hideMark/>
          </w:tcPr>
          <w:p w14:paraId="6EBC140D" w14:textId="77777777" w:rsidR="003561D2" w:rsidRPr="008829F1" w:rsidRDefault="003561D2" w:rsidP="00F555E9">
            <w:pPr>
              <w:pStyle w:val="TableBody"/>
              <w:jc w:val="left"/>
              <w:rPr>
                <w:b/>
                <w:bCs/>
              </w:rPr>
            </w:pPr>
            <w:r w:rsidRPr="008829F1">
              <w:rPr>
                <w:b/>
                <w:bCs/>
              </w:rPr>
              <w:t>Site-Years</w:t>
            </w:r>
          </w:p>
        </w:tc>
        <w:tc>
          <w:tcPr>
            <w:tcW w:w="772" w:type="dxa"/>
            <w:tcBorders>
              <w:top w:val="single" w:sz="8" w:space="0" w:color="auto"/>
              <w:left w:val="nil"/>
              <w:bottom w:val="single" w:sz="4" w:space="0" w:color="auto"/>
              <w:right w:val="nil"/>
            </w:tcBorders>
            <w:vAlign w:val="center"/>
          </w:tcPr>
          <w:p w14:paraId="405A3055" w14:textId="77777777" w:rsidR="003561D2" w:rsidRPr="008829F1" w:rsidRDefault="003561D2" w:rsidP="00F555E9">
            <w:pPr>
              <w:pStyle w:val="TableBody"/>
              <w:jc w:val="left"/>
              <w:rPr>
                <w:b/>
                <w:bCs/>
              </w:rPr>
            </w:pPr>
            <w:commentRangeStart w:id="226"/>
            <w:r w:rsidRPr="008829F1">
              <w:rPr>
                <w:b/>
                <w:bCs/>
              </w:rPr>
              <w:t>Dates</w:t>
            </w:r>
            <w:commentRangeEnd w:id="226"/>
            <w:r w:rsidR="00595F3D">
              <w:rPr>
                <w:rStyle w:val="CommentReference"/>
                <w:rFonts w:ascii="Palatino Linotype" w:eastAsia="SimSun" w:hAnsi="Palatino Linotype"/>
                <w:noProof/>
                <w:color w:val="000000"/>
                <w:lang w:eastAsia="zh-CN" w:bidi="ar-SA"/>
              </w:rPr>
              <w:commentReference w:id="226"/>
            </w:r>
          </w:p>
        </w:tc>
        <w:tc>
          <w:tcPr>
            <w:tcW w:w="1008" w:type="dxa"/>
            <w:tcBorders>
              <w:top w:val="single" w:sz="8" w:space="0" w:color="auto"/>
              <w:left w:val="nil"/>
              <w:bottom w:val="single" w:sz="4" w:space="0" w:color="auto"/>
              <w:right w:val="nil"/>
            </w:tcBorders>
            <w:vAlign w:val="center"/>
          </w:tcPr>
          <w:p w14:paraId="5EFCFF39" w14:textId="77777777" w:rsidR="003561D2" w:rsidRPr="008829F1" w:rsidRDefault="003561D2" w:rsidP="00F555E9">
            <w:pPr>
              <w:pStyle w:val="TableBody"/>
              <w:jc w:val="left"/>
              <w:rPr>
                <w:b/>
                <w:bCs/>
              </w:rPr>
            </w:pPr>
            <w:r w:rsidRPr="008829F1">
              <w:rPr>
                <w:b/>
                <w:bCs/>
              </w:rPr>
              <w:t>Samples</w:t>
            </w:r>
          </w:p>
        </w:tc>
      </w:tr>
      <w:tr w:rsidR="003561D2" w14:paraId="42857A5C" w14:textId="77777777" w:rsidTr="00F555E9">
        <w:tc>
          <w:tcPr>
            <w:tcW w:w="2252" w:type="dxa"/>
            <w:vMerge w:val="restart"/>
            <w:tcBorders>
              <w:top w:val="single" w:sz="4" w:space="0" w:color="auto"/>
              <w:left w:val="nil"/>
              <w:bottom w:val="nil"/>
              <w:right w:val="nil"/>
            </w:tcBorders>
            <w:vAlign w:val="center"/>
            <w:hideMark/>
          </w:tcPr>
          <w:p w14:paraId="403B4E47" w14:textId="77777777" w:rsidR="003561D2" w:rsidRPr="003F07FD" w:rsidRDefault="003561D2" w:rsidP="00F555E9">
            <w:pPr>
              <w:pStyle w:val="TableBody"/>
            </w:pPr>
            <w:r w:rsidRPr="003F07FD">
              <w:t>Present Study</w:t>
            </w:r>
          </w:p>
        </w:tc>
        <w:tc>
          <w:tcPr>
            <w:tcW w:w="1170" w:type="dxa"/>
            <w:vMerge w:val="restart"/>
            <w:tcBorders>
              <w:top w:val="single" w:sz="4" w:space="0" w:color="auto"/>
              <w:left w:val="nil"/>
              <w:bottom w:val="nil"/>
              <w:right w:val="nil"/>
            </w:tcBorders>
            <w:vAlign w:val="center"/>
            <w:hideMark/>
          </w:tcPr>
          <w:p w14:paraId="3E36C8EB" w14:textId="77777777" w:rsidR="003561D2" w:rsidRPr="003F07FD" w:rsidRDefault="003561D2" w:rsidP="00F555E9">
            <w:pPr>
              <w:pStyle w:val="TableBody"/>
            </w:pPr>
            <w:r w:rsidRPr="003F07FD">
              <w:t>Minnesota</w:t>
            </w:r>
          </w:p>
        </w:tc>
        <w:tc>
          <w:tcPr>
            <w:tcW w:w="1440" w:type="dxa"/>
            <w:tcBorders>
              <w:top w:val="single" w:sz="4" w:space="0" w:color="auto"/>
              <w:left w:val="nil"/>
              <w:bottom w:val="nil"/>
              <w:right w:val="nil"/>
            </w:tcBorders>
            <w:vAlign w:val="center"/>
          </w:tcPr>
          <w:p w14:paraId="56C6B204" w14:textId="77777777" w:rsidR="003561D2" w:rsidRPr="003F07FD" w:rsidRDefault="003561D2" w:rsidP="00F555E9">
            <w:pPr>
              <w:pStyle w:val="TableBody"/>
            </w:pPr>
            <w:r w:rsidRPr="003F07FD">
              <w:t>Clearwater</w:t>
            </w:r>
          </w:p>
        </w:tc>
        <w:tc>
          <w:tcPr>
            <w:tcW w:w="990" w:type="dxa"/>
            <w:tcBorders>
              <w:top w:val="single" w:sz="4" w:space="0" w:color="auto"/>
              <w:left w:val="nil"/>
              <w:bottom w:val="nil"/>
              <w:right w:val="nil"/>
            </w:tcBorders>
            <w:vAlign w:val="center"/>
            <w:hideMark/>
          </w:tcPr>
          <w:p w14:paraId="1FA82AB5" w14:textId="77777777" w:rsidR="003561D2" w:rsidRPr="003F07FD" w:rsidRDefault="003561D2" w:rsidP="00F555E9">
            <w:pPr>
              <w:pStyle w:val="TableBody"/>
            </w:pPr>
            <w:r w:rsidRPr="003F07FD">
              <w:t>2</w:t>
            </w:r>
          </w:p>
        </w:tc>
        <w:tc>
          <w:tcPr>
            <w:tcW w:w="772" w:type="dxa"/>
            <w:tcBorders>
              <w:top w:val="single" w:sz="4" w:space="0" w:color="auto"/>
              <w:left w:val="nil"/>
              <w:bottom w:val="nil"/>
              <w:right w:val="nil"/>
            </w:tcBorders>
            <w:vAlign w:val="center"/>
          </w:tcPr>
          <w:p w14:paraId="117B20C6" w14:textId="77777777" w:rsidR="003561D2" w:rsidRPr="003F07FD" w:rsidRDefault="003561D2" w:rsidP="00F555E9">
            <w:pPr>
              <w:pStyle w:val="TableBody"/>
            </w:pPr>
            <w:r w:rsidRPr="003F07FD">
              <w:t>10</w:t>
            </w:r>
          </w:p>
        </w:tc>
        <w:tc>
          <w:tcPr>
            <w:tcW w:w="1008" w:type="dxa"/>
            <w:tcBorders>
              <w:top w:val="single" w:sz="4" w:space="0" w:color="auto"/>
              <w:left w:val="nil"/>
              <w:bottom w:val="nil"/>
              <w:right w:val="nil"/>
            </w:tcBorders>
            <w:vAlign w:val="center"/>
          </w:tcPr>
          <w:p w14:paraId="3BA4F631" w14:textId="77777777" w:rsidR="003561D2" w:rsidRPr="003F07FD" w:rsidRDefault="003561D2" w:rsidP="00F555E9">
            <w:pPr>
              <w:pStyle w:val="TableBody"/>
            </w:pPr>
            <w:r w:rsidRPr="003F07FD">
              <w:t>30</w:t>
            </w:r>
          </w:p>
        </w:tc>
      </w:tr>
      <w:tr w:rsidR="003561D2" w14:paraId="56DA7B83" w14:textId="77777777" w:rsidTr="00F555E9">
        <w:tc>
          <w:tcPr>
            <w:tcW w:w="2252" w:type="dxa"/>
            <w:vMerge/>
            <w:tcBorders>
              <w:top w:val="nil"/>
              <w:left w:val="nil"/>
              <w:bottom w:val="nil"/>
              <w:right w:val="nil"/>
            </w:tcBorders>
            <w:vAlign w:val="center"/>
          </w:tcPr>
          <w:p w14:paraId="15B3FCFB" w14:textId="77777777" w:rsidR="003561D2" w:rsidRPr="003F07FD" w:rsidRDefault="003561D2" w:rsidP="00F555E9">
            <w:pPr>
              <w:pStyle w:val="TableBody"/>
            </w:pPr>
          </w:p>
        </w:tc>
        <w:tc>
          <w:tcPr>
            <w:tcW w:w="1170" w:type="dxa"/>
            <w:vMerge/>
            <w:tcBorders>
              <w:top w:val="nil"/>
              <w:left w:val="nil"/>
              <w:bottom w:val="nil"/>
              <w:right w:val="nil"/>
            </w:tcBorders>
            <w:vAlign w:val="center"/>
          </w:tcPr>
          <w:p w14:paraId="34FCEFB1" w14:textId="77777777" w:rsidR="003561D2" w:rsidRPr="003F07FD" w:rsidRDefault="003561D2" w:rsidP="00F555E9">
            <w:pPr>
              <w:pStyle w:val="TableBody"/>
            </w:pPr>
          </w:p>
        </w:tc>
        <w:tc>
          <w:tcPr>
            <w:tcW w:w="1440" w:type="dxa"/>
            <w:tcBorders>
              <w:top w:val="nil"/>
              <w:left w:val="nil"/>
              <w:bottom w:val="nil"/>
              <w:right w:val="nil"/>
            </w:tcBorders>
            <w:vAlign w:val="center"/>
          </w:tcPr>
          <w:p w14:paraId="66843037" w14:textId="77777777" w:rsidR="003561D2" w:rsidRPr="003F07FD" w:rsidRDefault="003561D2" w:rsidP="00F555E9">
            <w:pPr>
              <w:pStyle w:val="TableBody"/>
            </w:pPr>
            <w:r w:rsidRPr="003F07FD">
              <w:t>Dakota Russet</w:t>
            </w:r>
          </w:p>
        </w:tc>
        <w:tc>
          <w:tcPr>
            <w:tcW w:w="990" w:type="dxa"/>
            <w:tcBorders>
              <w:top w:val="nil"/>
              <w:left w:val="nil"/>
              <w:bottom w:val="nil"/>
              <w:right w:val="nil"/>
            </w:tcBorders>
            <w:vAlign w:val="center"/>
          </w:tcPr>
          <w:p w14:paraId="783AA2CA" w14:textId="77777777" w:rsidR="003561D2" w:rsidRPr="003F07FD" w:rsidRDefault="003561D2" w:rsidP="00F555E9">
            <w:pPr>
              <w:pStyle w:val="TableBody"/>
            </w:pPr>
            <w:r w:rsidRPr="003F07FD">
              <w:t>2</w:t>
            </w:r>
          </w:p>
        </w:tc>
        <w:tc>
          <w:tcPr>
            <w:tcW w:w="772" w:type="dxa"/>
            <w:tcBorders>
              <w:top w:val="nil"/>
              <w:left w:val="nil"/>
              <w:bottom w:val="nil"/>
              <w:right w:val="nil"/>
            </w:tcBorders>
            <w:vAlign w:val="center"/>
          </w:tcPr>
          <w:p w14:paraId="7C842666" w14:textId="77777777" w:rsidR="003561D2" w:rsidRPr="003F07FD" w:rsidRDefault="003561D2" w:rsidP="00F555E9">
            <w:pPr>
              <w:pStyle w:val="TableBody"/>
            </w:pPr>
            <w:r w:rsidRPr="003F07FD">
              <w:t>14</w:t>
            </w:r>
          </w:p>
        </w:tc>
        <w:tc>
          <w:tcPr>
            <w:tcW w:w="1008" w:type="dxa"/>
            <w:tcBorders>
              <w:top w:val="nil"/>
              <w:left w:val="nil"/>
              <w:bottom w:val="nil"/>
              <w:right w:val="nil"/>
            </w:tcBorders>
            <w:vAlign w:val="center"/>
          </w:tcPr>
          <w:p w14:paraId="74C2238B" w14:textId="77777777" w:rsidR="003561D2" w:rsidRPr="003F07FD" w:rsidRDefault="003561D2" w:rsidP="00F555E9">
            <w:pPr>
              <w:pStyle w:val="TableBody"/>
            </w:pPr>
            <w:r w:rsidRPr="003F07FD">
              <w:t>70</w:t>
            </w:r>
          </w:p>
        </w:tc>
      </w:tr>
      <w:tr w:rsidR="003561D2" w14:paraId="155798BA" w14:textId="77777777" w:rsidTr="00F555E9">
        <w:tc>
          <w:tcPr>
            <w:tcW w:w="2252" w:type="dxa"/>
            <w:vMerge/>
            <w:tcBorders>
              <w:top w:val="nil"/>
              <w:left w:val="nil"/>
              <w:bottom w:val="nil"/>
              <w:right w:val="nil"/>
            </w:tcBorders>
            <w:vAlign w:val="center"/>
          </w:tcPr>
          <w:p w14:paraId="16C13FB6" w14:textId="77777777" w:rsidR="003561D2" w:rsidRPr="003F07FD" w:rsidRDefault="003561D2" w:rsidP="00F555E9">
            <w:pPr>
              <w:pStyle w:val="TableBody"/>
            </w:pPr>
          </w:p>
        </w:tc>
        <w:tc>
          <w:tcPr>
            <w:tcW w:w="1170" w:type="dxa"/>
            <w:vMerge/>
            <w:tcBorders>
              <w:top w:val="nil"/>
              <w:left w:val="nil"/>
              <w:bottom w:val="nil"/>
              <w:right w:val="nil"/>
            </w:tcBorders>
            <w:vAlign w:val="center"/>
          </w:tcPr>
          <w:p w14:paraId="0EB5EAE8" w14:textId="77777777" w:rsidR="003561D2" w:rsidRPr="003F07FD" w:rsidRDefault="003561D2" w:rsidP="00F555E9">
            <w:pPr>
              <w:pStyle w:val="TableBody"/>
            </w:pPr>
          </w:p>
        </w:tc>
        <w:tc>
          <w:tcPr>
            <w:tcW w:w="1440" w:type="dxa"/>
            <w:tcBorders>
              <w:top w:val="nil"/>
              <w:left w:val="nil"/>
              <w:bottom w:val="nil"/>
              <w:right w:val="nil"/>
            </w:tcBorders>
            <w:vAlign w:val="center"/>
          </w:tcPr>
          <w:p w14:paraId="74018C30" w14:textId="77777777" w:rsidR="003561D2" w:rsidRPr="003F07FD" w:rsidRDefault="003561D2" w:rsidP="00F555E9">
            <w:pPr>
              <w:pStyle w:val="TableBody"/>
            </w:pPr>
            <w:r w:rsidRPr="003F07FD">
              <w:t>Easton</w:t>
            </w:r>
          </w:p>
        </w:tc>
        <w:tc>
          <w:tcPr>
            <w:tcW w:w="990" w:type="dxa"/>
            <w:tcBorders>
              <w:top w:val="nil"/>
              <w:left w:val="nil"/>
              <w:bottom w:val="nil"/>
              <w:right w:val="nil"/>
            </w:tcBorders>
            <w:vAlign w:val="center"/>
          </w:tcPr>
          <w:p w14:paraId="7A6BF955" w14:textId="77777777" w:rsidR="003561D2" w:rsidRPr="003F07FD" w:rsidRDefault="003561D2" w:rsidP="00F555E9">
            <w:pPr>
              <w:pStyle w:val="TableBody"/>
            </w:pPr>
            <w:r w:rsidRPr="003F07FD">
              <w:t>2</w:t>
            </w:r>
          </w:p>
        </w:tc>
        <w:tc>
          <w:tcPr>
            <w:tcW w:w="772" w:type="dxa"/>
            <w:tcBorders>
              <w:top w:val="nil"/>
              <w:left w:val="nil"/>
              <w:bottom w:val="nil"/>
              <w:right w:val="nil"/>
            </w:tcBorders>
            <w:vAlign w:val="center"/>
          </w:tcPr>
          <w:p w14:paraId="1B49214D" w14:textId="77777777" w:rsidR="003561D2" w:rsidRPr="003F07FD" w:rsidRDefault="003561D2" w:rsidP="00F555E9">
            <w:pPr>
              <w:pStyle w:val="TableBody"/>
            </w:pPr>
            <w:r w:rsidRPr="003F07FD">
              <w:t>14</w:t>
            </w:r>
          </w:p>
        </w:tc>
        <w:tc>
          <w:tcPr>
            <w:tcW w:w="1008" w:type="dxa"/>
            <w:tcBorders>
              <w:top w:val="nil"/>
              <w:left w:val="nil"/>
              <w:bottom w:val="nil"/>
              <w:right w:val="nil"/>
            </w:tcBorders>
            <w:vAlign w:val="center"/>
          </w:tcPr>
          <w:p w14:paraId="5F8F3E58" w14:textId="77777777" w:rsidR="003561D2" w:rsidRPr="003F07FD" w:rsidRDefault="003561D2" w:rsidP="00F555E9">
            <w:pPr>
              <w:pStyle w:val="TableBody"/>
            </w:pPr>
            <w:r w:rsidRPr="003F07FD">
              <w:t>70</w:t>
            </w:r>
          </w:p>
        </w:tc>
      </w:tr>
      <w:tr w:rsidR="003561D2" w14:paraId="6ED61004" w14:textId="77777777" w:rsidTr="00F555E9">
        <w:tc>
          <w:tcPr>
            <w:tcW w:w="2252" w:type="dxa"/>
            <w:vMerge/>
            <w:tcBorders>
              <w:top w:val="nil"/>
              <w:left w:val="nil"/>
              <w:bottom w:val="nil"/>
              <w:right w:val="nil"/>
            </w:tcBorders>
            <w:vAlign w:val="center"/>
          </w:tcPr>
          <w:p w14:paraId="5C8ADA7B" w14:textId="77777777" w:rsidR="003561D2" w:rsidRPr="003F07FD" w:rsidRDefault="003561D2" w:rsidP="00F555E9">
            <w:pPr>
              <w:pStyle w:val="TableBody"/>
            </w:pPr>
          </w:p>
        </w:tc>
        <w:tc>
          <w:tcPr>
            <w:tcW w:w="1170" w:type="dxa"/>
            <w:vMerge/>
            <w:tcBorders>
              <w:top w:val="nil"/>
              <w:left w:val="nil"/>
              <w:bottom w:val="nil"/>
              <w:right w:val="nil"/>
            </w:tcBorders>
            <w:vAlign w:val="center"/>
          </w:tcPr>
          <w:p w14:paraId="55EC8264" w14:textId="77777777" w:rsidR="003561D2" w:rsidRPr="003F07FD" w:rsidRDefault="003561D2" w:rsidP="00F555E9">
            <w:pPr>
              <w:pStyle w:val="TableBody"/>
            </w:pPr>
          </w:p>
        </w:tc>
        <w:tc>
          <w:tcPr>
            <w:tcW w:w="1440" w:type="dxa"/>
            <w:tcBorders>
              <w:top w:val="nil"/>
              <w:left w:val="nil"/>
              <w:bottom w:val="nil"/>
              <w:right w:val="nil"/>
            </w:tcBorders>
            <w:vAlign w:val="center"/>
          </w:tcPr>
          <w:p w14:paraId="6D530AC5" w14:textId="77777777" w:rsidR="003561D2" w:rsidRPr="003F07FD" w:rsidRDefault="003561D2" w:rsidP="00F555E9">
            <w:pPr>
              <w:pStyle w:val="TableBody"/>
            </w:pPr>
            <w:r w:rsidRPr="003F07FD">
              <w:t>Russet Burbank</w:t>
            </w:r>
          </w:p>
        </w:tc>
        <w:tc>
          <w:tcPr>
            <w:tcW w:w="990" w:type="dxa"/>
            <w:tcBorders>
              <w:top w:val="nil"/>
              <w:left w:val="nil"/>
              <w:bottom w:val="nil"/>
              <w:right w:val="nil"/>
            </w:tcBorders>
            <w:vAlign w:val="center"/>
          </w:tcPr>
          <w:p w14:paraId="25D11C9B" w14:textId="77777777" w:rsidR="003561D2" w:rsidRPr="003F07FD" w:rsidRDefault="003561D2" w:rsidP="00F555E9">
            <w:pPr>
              <w:pStyle w:val="TableBody"/>
            </w:pPr>
            <w:r w:rsidRPr="003F07FD">
              <w:t>9</w:t>
            </w:r>
          </w:p>
        </w:tc>
        <w:tc>
          <w:tcPr>
            <w:tcW w:w="772" w:type="dxa"/>
            <w:tcBorders>
              <w:top w:val="nil"/>
              <w:left w:val="nil"/>
              <w:bottom w:val="nil"/>
              <w:right w:val="nil"/>
            </w:tcBorders>
            <w:vAlign w:val="center"/>
          </w:tcPr>
          <w:p w14:paraId="624335A8" w14:textId="77777777" w:rsidR="003561D2" w:rsidRPr="003F07FD" w:rsidRDefault="003561D2" w:rsidP="00F555E9">
            <w:pPr>
              <w:pStyle w:val="TableBody"/>
            </w:pPr>
            <w:r w:rsidRPr="003F07FD">
              <w:t>52</w:t>
            </w:r>
          </w:p>
        </w:tc>
        <w:tc>
          <w:tcPr>
            <w:tcW w:w="1008" w:type="dxa"/>
            <w:tcBorders>
              <w:top w:val="nil"/>
              <w:left w:val="nil"/>
              <w:bottom w:val="nil"/>
              <w:right w:val="nil"/>
            </w:tcBorders>
            <w:vAlign w:val="center"/>
          </w:tcPr>
          <w:p w14:paraId="476E5595" w14:textId="77777777" w:rsidR="003561D2" w:rsidRPr="003F07FD" w:rsidRDefault="003561D2" w:rsidP="00F555E9">
            <w:pPr>
              <w:pStyle w:val="TableBody"/>
            </w:pPr>
            <w:r w:rsidRPr="003F07FD">
              <w:t>32</w:t>
            </w:r>
            <w:r>
              <w:t>8</w:t>
            </w:r>
          </w:p>
        </w:tc>
      </w:tr>
      <w:tr w:rsidR="003561D2" w14:paraId="55920514" w14:textId="77777777" w:rsidTr="00F555E9">
        <w:tc>
          <w:tcPr>
            <w:tcW w:w="2252" w:type="dxa"/>
            <w:vMerge/>
            <w:tcBorders>
              <w:top w:val="nil"/>
              <w:left w:val="nil"/>
              <w:bottom w:val="dotted" w:sz="4" w:space="0" w:color="auto"/>
              <w:right w:val="nil"/>
            </w:tcBorders>
            <w:vAlign w:val="center"/>
          </w:tcPr>
          <w:p w14:paraId="25314FF5" w14:textId="77777777" w:rsidR="003561D2" w:rsidRPr="003F07FD" w:rsidRDefault="003561D2" w:rsidP="00F555E9">
            <w:pPr>
              <w:pStyle w:val="TableBody"/>
            </w:pPr>
          </w:p>
        </w:tc>
        <w:tc>
          <w:tcPr>
            <w:tcW w:w="1170" w:type="dxa"/>
            <w:vMerge/>
            <w:tcBorders>
              <w:top w:val="nil"/>
              <w:left w:val="nil"/>
              <w:bottom w:val="dotted" w:sz="4" w:space="0" w:color="auto"/>
              <w:right w:val="nil"/>
            </w:tcBorders>
            <w:vAlign w:val="center"/>
          </w:tcPr>
          <w:p w14:paraId="6FD5300F" w14:textId="77777777" w:rsidR="003561D2" w:rsidRPr="003F07FD" w:rsidRDefault="003561D2" w:rsidP="00F555E9">
            <w:pPr>
              <w:pStyle w:val="TableBody"/>
            </w:pPr>
          </w:p>
        </w:tc>
        <w:tc>
          <w:tcPr>
            <w:tcW w:w="1440" w:type="dxa"/>
            <w:tcBorders>
              <w:top w:val="nil"/>
              <w:left w:val="nil"/>
              <w:bottom w:val="dotted" w:sz="4" w:space="0" w:color="auto"/>
              <w:right w:val="nil"/>
            </w:tcBorders>
            <w:vAlign w:val="center"/>
          </w:tcPr>
          <w:p w14:paraId="60A1A948" w14:textId="77777777" w:rsidR="003561D2" w:rsidRPr="003F07FD" w:rsidRDefault="003561D2" w:rsidP="00F555E9">
            <w:pPr>
              <w:pStyle w:val="TableBody"/>
            </w:pPr>
            <w:r w:rsidRPr="003F07FD">
              <w:t>Umatilla Russet</w:t>
            </w:r>
          </w:p>
        </w:tc>
        <w:tc>
          <w:tcPr>
            <w:tcW w:w="990" w:type="dxa"/>
            <w:tcBorders>
              <w:top w:val="nil"/>
              <w:left w:val="nil"/>
              <w:bottom w:val="dotted" w:sz="4" w:space="0" w:color="auto"/>
              <w:right w:val="nil"/>
            </w:tcBorders>
            <w:vAlign w:val="center"/>
          </w:tcPr>
          <w:p w14:paraId="34E8167C" w14:textId="77777777" w:rsidR="003561D2" w:rsidRPr="003F07FD" w:rsidRDefault="003561D2" w:rsidP="00F555E9">
            <w:pPr>
              <w:pStyle w:val="TableBody"/>
            </w:pPr>
            <w:r w:rsidRPr="003F07FD">
              <w:t>2</w:t>
            </w:r>
          </w:p>
        </w:tc>
        <w:tc>
          <w:tcPr>
            <w:tcW w:w="772" w:type="dxa"/>
            <w:tcBorders>
              <w:top w:val="nil"/>
              <w:left w:val="nil"/>
              <w:bottom w:val="dotted" w:sz="4" w:space="0" w:color="auto"/>
              <w:right w:val="nil"/>
            </w:tcBorders>
            <w:vAlign w:val="center"/>
          </w:tcPr>
          <w:p w14:paraId="46B35908" w14:textId="77777777" w:rsidR="003561D2" w:rsidRPr="003F07FD" w:rsidRDefault="003561D2" w:rsidP="00F555E9">
            <w:pPr>
              <w:pStyle w:val="TableBody"/>
            </w:pPr>
            <w:r w:rsidRPr="003F07FD">
              <w:t>10</w:t>
            </w:r>
          </w:p>
        </w:tc>
        <w:tc>
          <w:tcPr>
            <w:tcW w:w="1008" w:type="dxa"/>
            <w:tcBorders>
              <w:top w:val="nil"/>
              <w:left w:val="nil"/>
              <w:bottom w:val="dotted" w:sz="4" w:space="0" w:color="auto"/>
              <w:right w:val="nil"/>
            </w:tcBorders>
            <w:vAlign w:val="center"/>
          </w:tcPr>
          <w:p w14:paraId="696B5468" w14:textId="77777777" w:rsidR="003561D2" w:rsidRPr="003F07FD" w:rsidRDefault="003561D2" w:rsidP="00F555E9">
            <w:pPr>
              <w:pStyle w:val="TableBody"/>
            </w:pPr>
            <w:r w:rsidRPr="003F07FD">
              <w:t>30</w:t>
            </w:r>
          </w:p>
        </w:tc>
      </w:tr>
      <w:tr w:rsidR="003561D2" w14:paraId="3F4C99F7" w14:textId="77777777" w:rsidTr="00F555E9">
        <w:tc>
          <w:tcPr>
            <w:tcW w:w="2252" w:type="dxa"/>
            <w:vMerge w:val="restart"/>
            <w:tcBorders>
              <w:top w:val="dotted" w:sz="4" w:space="0" w:color="auto"/>
              <w:left w:val="nil"/>
              <w:right w:val="nil"/>
            </w:tcBorders>
            <w:vAlign w:val="center"/>
          </w:tcPr>
          <w:p w14:paraId="5DD9AE4D" w14:textId="77777777" w:rsidR="003561D2" w:rsidRPr="003F07FD" w:rsidRDefault="003561D2" w:rsidP="00F555E9">
            <w:pPr>
              <w:pStyle w:val="TableBody"/>
            </w:pPr>
            <w:r w:rsidRPr="003F07FD">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3F07FD">
              <w:fldChar w:fldCharType="separate"/>
            </w:r>
            <w:r>
              <w:rPr>
                <w:noProof/>
              </w:rPr>
              <w:t>Giletto et al. (2020)</w:t>
            </w:r>
            <w:r w:rsidRPr="003F07FD">
              <w:fldChar w:fldCharType="end"/>
            </w:r>
          </w:p>
        </w:tc>
        <w:tc>
          <w:tcPr>
            <w:tcW w:w="1170" w:type="dxa"/>
            <w:vMerge w:val="restart"/>
            <w:tcBorders>
              <w:top w:val="dotted" w:sz="4" w:space="0" w:color="auto"/>
              <w:left w:val="nil"/>
              <w:bottom w:val="nil"/>
              <w:right w:val="nil"/>
            </w:tcBorders>
            <w:vAlign w:val="center"/>
          </w:tcPr>
          <w:p w14:paraId="0300983E" w14:textId="77777777" w:rsidR="003561D2" w:rsidRPr="003F07FD" w:rsidRDefault="003561D2" w:rsidP="00F555E9">
            <w:pPr>
              <w:pStyle w:val="TableBody"/>
            </w:pPr>
            <w:r w:rsidRPr="003F07FD">
              <w:t>Argentina</w:t>
            </w:r>
          </w:p>
        </w:tc>
        <w:tc>
          <w:tcPr>
            <w:tcW w:w="1440" w:type="dxa"/>
            <w:tcBorders>
              <w:top w:val="dotted" w:sz="4" w:space="0" w:color="auto"/>
              <w:left w:val="nil"/>
              <w:bottom w:val="nil"/>
              <w:right w:val="nil"/>
            </w:tcBorders>
            <w:vAlign w:val="center"/>
          </w:tcPr>
          <w:p w14:paraId="48DD34F3" w14:textId="77777777" w:rsidR="003561D2" w:rsidRPr="003F07FD" w:rsidRDefault="003561D2" w:rsidP="00F555E9">
            <w:pPr>
              <w:pStyle w:val="TableBody"/>
            </w:pPr>
            <w:r w:rsidRPr="003F07FD">
              <w:t>Bannock Russet</w:t>
            </w:r>
          </w:p>
        </w:tc>
        <w:tc>
          <w:tcPr>
            <w:tcW w:w="990" w:type="dxa"/>
            <w:tcBorders>
              <w:top w:val="dotted" w:sz="4" w:space="0" w:color="auto"/>
              <w:left w:val="nil"/>
              <w:bottom w:val="nil"/>
              <w:right w:val="nil"/>
            </w:tcBorders>
            <w:vAlign w:val="center"/>
          </w:tcPr>
          <w:p w14:paraId="6945317C" w14:textId="77777777" w:rsidR="003561D2" w:rsidRPr="003F07FD" w:rsidRDefault="003561D2" w:rsidP="00F555E9">
            <w:pPr>
              <w:pStyle w:val="TableBody"/>
            </w:pPr>
            <w:r w:rsidRPr="003F07FD">
              <w:t>3</w:t>
            </w:r>
          </w:p>
        </w:tc>
        <w:tc>
          <w:tcPr>
            <w:tcW w:w="772" w:type="dxa"/>
            <w:tcBorders>
              <w:top w:val="dotted" w:sz="4" w:space="0" w:color="auto"/>
              <w:left w:val="nil"/>
              <w:bottom w:val="nil"/>
              <w:right w:val="nil"/>
            </w:tcBorders>
            <w:vAlign w:val="center"/>
          </w:tcPr>
          <w:p w14:paraId="1E883F69" w14:textId="77777777" w:rsidR="003561D2" w:rsidRPr="003F07FD" w:rsidRDefault="003561D2" w:rsidP="00F555E9">
            <w:pPr>
              <w:pStyle w:val="TableBody"/>
            </w:pPr>
            <w:r w:rsidRPr="003F07FD">
              <w:t>13</w:t>
            </w:r>
          </w:p>
        </w:tc>
        <w:tc>
          <w:tcPr>
            <w:tcW w:w="1008" w:type="dxa"/>
            <w:tcBorders>
              <w:top w:val="dotted" w:sz="4" w:space="0" w:color="auto"/>
              <w:left w:val="nil"/>
              <w:bottom w:val="nil"/>
              <w:right w:val="nil"/>
            </w:tcBorders>
            <w:vAlign w:val="center"/>
          </w:tcPr>
          <w:p w14:paraId="6BF55F0E" w14:textId="77777777" w:rsidR="003561D2" w:rsidRPr="003F07FD" w:rsidRDefault="003561D2" w:rsidP="00F555E9">
            <w:pPr>
              <w:pStyle w:val="TableBody"/>
            </w:pPr>
            <w:r w:rsidRPr="003F07FD">
              <w:t>52</w:t>
            </w:r>
          </w:p>
        </w:tc>
      </w:tr>
      <w:tr w:rsidR="003561D2" w14:paraId="24D27378" w14:textId="77777777" w:rsidTr="00F555E9">
        <w:tc>
          <w:tcPr>
            <w:tcW w:w="2252" w:type="dxa"/>
            <w:vMerge/>
            <w:tcBorders>
              <w:left w:val="nil"/>
              <w:right w:val="nil"/>
            </w:tcBorders>
            <w:vAlign w:val="center"/>
          </w:tcPr>
          <w:p w14:paraId="78BB7890" w14:textId="77777777" w:rsidR="003561D2" w:rsidRPr="003F07FD" w:rsidRDefault="003561D2" w:rsidP="00F555E9">
            <w:pPr>
              <w:pStyle w:val="TableBody"/>
            </w:pPr>
          </w:p>
        </w:tc>
        <w:tc>
          <w:tcPr>
            <w:tcW w:w="1170" w:type="dxa"/>
            <w:vMerge/>
            <w:tcBorders>
              <w:top w:val="nil"/>
              <w:left w:val="nil"/>
              <w:bottom w:val="nil"/>
              <w:right w:val="nil"/>
            </w:tcBorders>
            <w:vAlign w:val="center"/>
          </w:tcPr>
          <w:p w14:paraId="4B0D125D" w14:textId="77777777" w:rsidR="003561D2" w:rsidRPr="003F07FD" w:rsidRDefault="003561D2" w:rsidP="00F555E9">
            <w:pPr>
              <w:pStyle w:val="TableBody"/>
            </w:pPr>
          </w:p>
        </w:tc>
        <w:tc>
          <w:tcPr>
            <w:tcW w:w="1440" w:type="dxa"/>
            <w:tcBorders>
              <w:top w:val="nil"/>
              <w:left w:val="nil"/>
              <w:bottom w:val="nil"/>
              <w:right w:val="nil"/>
            </w:tcBorders>
            <w:vAlign w:val="center"/>
          </w:tcPr>
          <w:p w14:paraId="4F8662E9" w14:textId="77777777" w:rsidR="003561D2" w:rsidRPr="003F07FD" w:rsidRDefault="003561D2" w:rsidP="00F555E9">
            <w:pPr>
              <w:pStyle w:val="TableBody"/>
            </w:pPr>
            <w:r w:rsidRPr="003F07FD">
              <w:t>Gem Russet</w:t>
            </w:r>
          </w:p>
        </w:tc>
        <w:tc>
          <w:tcPr>
            <w:tcW w:w="990" w:type="dxa"/>
            <w:tcBorders>
              <w:top w:val="nil"/>
              <w:left w:val="nil"/>
              <w:bottom w:val="nil"/>
              <w:right w:val="nil"/>
            </w:tcBorders>
            <w:vAlign w:val="center"/>
          </w:tcPr>
          <w:p w14:paraId="718D5869" w14:textId="77777777" w:rsidR="003561D2" w:rsidRPr="003F07FD" w:rsidRDefault="003561D2" w:rsidP="00F555E9">
            <w:pPr>
              <w:pStyle w:val="TableBody"/>
            </w:pPr>
            <w:r w:rsidRPr="003F07FD">
              <w:t>4</w:t>
            </w:r>
          </w:p>
        </w:tc>
        <w:tc>
          <w:tcPr>
            <w:tcW w:w="772" w:type="dxa"/>
            <w:tcBorders>
              <w:top w:val="nil"/>
              <w:left w:val="nil"/>
              <w:bottom w:val="nil"/>
              <w:right w:val="nil"/>
            </w:tcBorders>
            <w:vAlign w:val="center"/>
          </w:tcPr>
          <w:p w14:paraId="5685B731" w14:textId="77777777" w:rsidR="003561D2" w:rsidRPr="003F07FD" w:rsidRDefault="003561D2" w:rsidP="00F555E9">
            <w:pPr>
              <w:pStyle w:val="TableBody"/>
            </w:pPr>
            <w:r w:rsidRPr="003F07FD">
              <w:t>18</w:t>
            </w:r>
          </w:p>
        </w:tc>
        <w:tc>
          <w:tcPr>
            <w:tcW w:w="1008" w:type="dxa"/>
            <w:tcBorders>
              <w:top w:val="nil"/>
              <w:left w:val="nil"/>
              <w:bottom w:val="nil"/>
              <w:right w:val="nil"/>
            </w:tcBorders>
            <w:vAlign w:val="center"/>
          </w:tcPr>
          <w:p w14:paraId="62D1C72A" w14:textId="77777777" w:rsidR="003561D2" w:rsidRPr="003F07FD" w:rsidRDefault="003561D2" w:rsidP="00F555E9">
            <w:pPr>
              <w:pStyle w:val="TableBody"/>
            </w:pPr>
            <w:r w:rsidRPr="003F07FD">
              <w:t>72</w:t>
            </w:r>
          </w:p>
        </w:tc>
      </w:tr>
      <w:tr w:rsidR="003561D2" w14:paraId="0F0F5BDF" w14:textId="77777777" w:rsidTr="00F555E9">
        <w:tc>
          <w:tcPr>
            <w:tcW w:w="2252" w:type="dxa"/>
            <w:vMerge/>
            <w:tcBorders>
              <w:left w:val="nil"/>
              <w:right w:val="nil"/>
            </w:tcBorders>
            <w:vAlign w:val="center"/>
          </w:tcPr>
          <w:p w14:paraId="38A49AEF" w14:textId="77777777" w:rsidR="003561D2" w:rsidRPr="003F07FD" w:rsidRDefault="003561D2" w:rsidP="00F555E9">
            <w:pPr>
              <w:pStyle w:val="TableBody"/>
            </w:pPr>
          </w:p>
        </w:tc>
        <w:tc>
          <w:tcPr>
            <w:tcW w:w="1170" w:type="dxa"/>
            <w:vMerge/>
            <w:tcBorders>
              <w:top w:val="nil"/>
              <w:left w:val="nil"/>
              <w:bottom w:val="nil"/>
              <w:right w:val="nil"/>
            </w:tcBorders>
            <w:vAlign w:val="center"/>
          </w:tcPr>
          <w:p w14:paraId="1DD8A296" w14:textId="77777777" w:rsidR="003561D2" w:rsidRPr="003F07FD" w:rsidRDefault="003561D2" w:rsidP="00F555E9">
            <w:pPr>
              <w:pStyle w:val="TableBody"/>
            </w:pPr>
          </w:p>
        </w:tc>
        <w:tc>
          <w:tcPr>
            <w:tcW w:w="1440" w:type="dxa"/>
            <w:tcBorders>
              <w:top w:val="nil"/>
              <w:left w:val="nil"/>
              <w:bottom w:val="nil"/>
              <w:right w:val="nil"/>
            </w:tcBorders>
            <w:vAlign w:val="center"/>
          </w:tcPr>
          <w:p w14:paraId="1AE20D37" w14:textId="77777777" w:rsidR="003561D2" w:rsidRPr="003F07FD" w:rsidRDefault="003561D2" w:rsidP="00F555E9">
            <w:pPr>
              <w:pStyle w:val="TableBody"/>
            </w:pPr>
            <w:r w:rsidRPr="003F07FD">
              <w:t>Innovator</w:t>
            </w:r>
          </w:p>
        </w:tc>
        <w:tc>
          <w:tcPr>
            <w:tcW w:w="990" w:type="dxa"/>
            <w:tcBorders>
              <w:top w:val="nil"/>
              <w:left w:val="nil"/>
              <w:bottom w:val="nil"/>
              <w:right w:val="nil"/>
            </w:tcBorders>
            <w:vAlign w:val="center"/>
          </w:tcPr>
          <w:p w14:paraId="6D21BDB6" w14:textId="77777777" w:rsidR="003561D2" w:rsidRPr="003F07FD" w:rsidRDefault="003561D2" w:rsidP="00F555E9">
            <w:pPr>
              <w:pStyle w:val="TableBody"/>
            </w:pPr>
            <w:r w:rsidRPr="003F07FD">
              <w:t>4</w:t>
            </w:r>
          </w:p>
        </w:tc>
        <w:tc>
          <w:tcPr>
            <w:tcW w:w="772" w:type="dxa"/>
            <w:tcBorders>
              <w:top w:val="nil"/>
              <w:left w:val="nil"/>
              <w:bottom w:val="nil"/>
              <w:right w:val="nil"/>
            </w:tcBorders>
            <w:vAlign w:val="center"/>
          </w:tcPr>
          <w:p w14:paraId="4277DAF0" w14:textId="77777777" w:rsidR="003561D2" w:rsidRPr="003F07FD" w:rsidRDefault="003561D2" w:rsidP="00F555E9">
            <w:pPr>
              <w:pStyle w:val="TableBody"/>
            </w:pPr>
            <w:r w:rsidRPr="003F07FD">
              <w:t>18</w:t>
            </w:r>
          </w:p>
        </w:tc>
        <w:tc>
          <w:tcPr>
            <w:tcW w:w="1008" w:type="dxa"/>
            <w:tcBorders>
              <w:top w:val="nil"/>
              <w:left w:val="nil"/>
              <w:bottom w:val="nil"/>
              <w:right w:val="nil"/>
            </w:tcBorders>
            <w:vAlign w:val="center"/>
          </w:tcPr>
          <w:p w14:paraId="0B1711B7" w14:textId="77777777" w:rsidR="003561D2" w:rsidRPr="003F07FD" w:rsidRDefault="003561D2" w:rsidP="00F555E9">
            <w:pPr>
              <w:pStyle w:val="TableBody"/>
            </w:pPr>
            <w:r w:rsidRPr="003F07FD">
              <w:t>72</w:t>
            </w:r>
          </w:p>
        </w:tc>
      </w:tr>
      <w:tr w:rsidR="003561D2" w14:paraId="5FA08433" w14:textId="77777777" w:rsidTr="00F555E9">
        <w:tc>
          <w:tcPr>
            <w:tcW w:w="2252" w:type="dxa"/>
            <w:vMerge/>
            <w:tcBorders>
              <w:left w:val="nil"/>
              <w:right w:val="nil"/>
            </w:tcBorders>
            <w:vAlign w:val="center"/>
          </w:tcPr>
          <w:p w14:paraId="5B442AF0" w14:textId="77777777" w:rsidR="003561D2" w:rsidRPr="003F07FD" w:rsidRDefault="003561D2" w:rsidP="00F555E9">
            <w:pPr>
              <w:pStyle w:val="TableBody"/>
            </w:pPr>
          </w:p>
        </w:tc>
        <w:tc>
          <w:tcPr>
            <w:tcW w:w="1170" w:type="dxa"/>
            <w:vMerge/>
            <w:tcBorders>
              <w:top w:val="nil"/>
              <w:left w:val="nil"/>
              <w:bottom w:val="nil"/>
              <w:right w:val="nil"/>
            </w:tcBorders>
            <w:vAlign w:val="center"/>
          </w:tcPr>
          <w:p w14:paraId="61302A7A" w14:textId="77777777" w:rsidR="003561D2" w:rsidRPr="003F07FD" w:rsidRDefault="003561D2" w:rsidP="00F555E9">
            <w:pPr>
              <w:pStyle w:val="TableBody"/>
            </w:pPr>
          </w:p>
        </w:tc>
        <w:tc>
          <w:tcPr>
            <w:tcW w:w="1440" w:type="dxa"/>
            <w:tcBorders>
              <w:top w:val="nil"/>
              <w:left w:val="nil"/>
              <w:bottom w:val="nil"/>
              <w:right w:val="nil"/>
            </w:tcBorders>
            <w:vAlign w:val="center"/>
          </w:tcPr>
          <w:p w14:paraId="0FDA7CBD" w14:textId="77777777" w:rsidR="003561D2" w:rsidRPr="003F07FD" w:rsidRDefault="003561D2" w:rsidP="00F555E9">
            <w:pPr>
              <w:pStyle w:val="TableBody"/>
            </w:pPr>
            <w:proofErr w:type="spellStart"/>
            <w:r w:rsidRPr="003F07FD">
              <w:t>Markies</w:t>
            </w:r>
            <w:proofErr w:type="spellEnd"/>
            <w:r w:rsidRPr="003F07FD">
              <w:t xml:space="preserve"> Russet</w:t>
            </w:r>
          </w:p>
        </w:tc>
        <w:tc>
          <w:tcPr>
            <w:tcW w:w="990" w:type="dxa"/>
            <w:tcBorders>
              <w:top w:val="nil"/>
              <w:left w:val="nil"/>
              <w:bottom w:val="nil"/>
              <w:right w:val="nil"/>
            </w:tcBorders>
            <w:vAlign w:val="center"/>
          </w:tcPr>
          <w:p w14:paraId="4BF02026" w14:textId="77777777" w:rsidR="003561D2" w:rsidRPr="003F07FD" w:rsidRDefault="003561D2" w:rsidP="00F555E9">
            <w:pPr>
              <w:pStyle w:val="TableBody"/>
            </w:pPr>
            <w:r w:rsidRPr="003F07FD">
              <w:t>2</w:t>
            </w:r>
          </w:p>
        </w:tc>
        <w:tc>
          <w:tcPr>
            <w:tcW w:w="772" w:type="dxa"/>
            <w:tcBorders>
              <w:top w:val="nil"/>
              <w:left w:val="nil"/>
              <w:bottom w:val="nil"/>
              <w:right w:val="nil"/>
            </w:tcBorders>
            <w:vAlign w:val="center"/>
          </w:tcPr>
          <w:p w14:paraId="560E2234" w14:textId="77777777" w:rsidR="003561D2" w:rsidRPr="003F07FD" w:rsidRDefault="003561D2" w:rsidP="00F555E9">
            <w:pPr>
              <w:pStyle w:val="TableBody"/>
            </w:pPr>
            <w:r w:rsidRPr="003F07FD">
              <w:t>9</w:t>
            </w:r>
          </w:p>
        </w:tc>
        <w:tc>
          <w:tcPr>
            <w:tcW w:w="1008" w:type="dxa"/>
            <w:tcBorders>
              <w:top w:val="nil"/>
              <w:left w:val="nil"/>
              <w:bottom w:val="nil"/>
              <w:right w:val="nil"/>
            </w:tcBorders>
            <w:vAlign w:val="center"/>
          </w:tcPr>
          <w:p w14:paraId="7742FAE8" w14:textId="77777777" w:rsidR="003561D2" w:rsidRPr="003F07FD" w:rsidRDefault="003561D2" w:rsidP="00F555E9">
            <w:pPr>
              <w:pStyle w:val="TableBody"/>
            </w:pPr>
            <w:r w:rsidRPr="003F07FD">
              <w:t>36</w:t>
            </w:r>
          </w:p>
        </w:tc>
      </w:tr>
      <w:tr w:rsidR="003561D2" w14:paraId="4AB0B87F" w14:textId="77777777" w:rsidTr="00F555E9">
        <w:tc>
          <w:tcPr>
            <w:tcW w:w="2252" w:type="dxa"/>
            <w:vMerge/>
            <w:tcBorders>
              <w:left w:val="nil"/>
              <w:right w:val="nil"/>
            </w:tcBorders>
            <w:vAlign w:val="center"/>
          </w:tcPr>
          <w:p w14:paraId="2BFC845A" w14:textId="77777777" w:rsidR="003561D2" w:rsidRPr="003F07FD" w:rsidRDefault="003561D2" w:rsidP="00F555E9">
            <w:pPr>
              <w:pStyle w:val="TableBody"/>
            </w:pPr>
          </w:p>
        </w:tc>
        <w:tc>
          <w:tcPr>
            <w:tcW w:w="1170" w:type="dxa"/>
            <w:vMerge/>
            <w:tcBorders>
              <w:top w:val="nil"/>
              <w:left w:val="nil"/>
              <w:bottom w:val="dotted" w:sz="4" w:space="0" w:color="auto"/>
              <w:right w:val="nil"/>
            </w:tcBorders>
            <w:vAlign w:val="center"/>
          </w:tcPr>
          <w:p w14:paraId="116E32C9" w14:textId="77777777" w:rsidR="003561D2" w:rsidRPr="003F07FD" w:rsidRDefault="003561D2" w:rsidP="00F555E9">
            <w:pPr>
              <w:pStyle w:val="TableBody"/>
            </w:pPr>
          </w:p>
        </w:tc>
        <w:tc>
          <w:tcPr>
            <w:tcW w:w="1440" w:type="dxa"/>
            <w:tcBorders>
              <w:top w:val="nil"/>
              <w:left w:val="nil"/>
              <w:bottom w:val="dotted" w:sz="4" w:space="0" w:color="auto"/>
              <w:right w:val="nil"/>
            </w:tcBorders>
            <w:vAlign w:val="center"/>
          </w:tcPr>
          <w:p w14:paraId="4B9F0470" w14:textId="77777777" w:rsidR="003561D2" w:rsidRPr="003F07FD" w:rsidRDefault="003561D2" w:rsidP="00F555E9">
            <w:pPr>
              <w:pStyle w:val="TableBody"/>
            </w:pPr>
            <w:r w:rsidRPr="003F07FD">
              <w:t>Umatilla Russet</w:t>
            </w:r>
          </w:p>
        </w:tc>
        <w:tc>
          <w:tcPr>
            <w:tcW w:w="990" w:type="dxa"/>
            <w:tcBorders>
              <w:top w:val="nil"/>
              <w:left w:val="nil"/>
              <w:bottom w:val="dotted" w:sz="4" w:space="0" w:color="auto"/>
              <w:right w:val="nil"/>
            </w:tcBorders>
            <w:vAlign w:val="center"/>
          </w:tcPr>
          <w:p w14:paraId="2E7A181A" w14:textId="77777777" w:rsidR="003561D2" w:rsidRPr="003F07FD" w:rsidRDefault="003561D2" w:rsidP="00F555E9">
            <w:pPr>
              <w:pStyle w:val="TableBody"/>
            </w:pPr>
            <w:r w:rsidRPr="003F07FD">
              <w:t>3</w:t>
            </w:r>
          </w:p>
        </w:tc>
        <w:tc>
          <w:tcPr>
            <w:tcW w:w="772" w:type="dxa"/>
            <w:tcBorders>
              <w:top w:val="nil"/>
              <w:left w:val="nil"/>
              <w:bottom w:val="dotted" w:sz="4" w:space="0" w:color="auto"/>
              <w:right w:val="nil"/>
            </w:tcBorders>
            <w:vAlign w:val="center"/>
          </w:tcPr>
          <w:p w14:paraId="1CFB6800" w14:textId="77777777" w:rsidR="003561D2" w:rsidRPr="003F07FD" w:rsidRDefault="003561D2" w:rsidP="00F555E9">
            <w:pPr>
              <w:pStyle w:val="TableBody"/>
            </w:pPr>
            <w:r w:rsidRPr="003F07FD">
              <w:t>14</w:t>
            </w:r>
          </w:p>
        </w:tc>
        <w:tc>
          <w:tcPr>
            <w:tcW w:w="1008" w:type="dxa"/>
            <w:tcBorders>
              <w:top w:val="nil"/>
              <w:left w:val="nil"/>
              <w:bottom w:val="dotted" w:sz="4" w:space="0" w:color="auto"/>
              <w:right w:val="nil"/>
            </w:tcBorders>
            <w:vAlign w:val="center"/>
          </w:tcPr>
          <w:p w14:paraId="73D19792" w14:textId="77777777" w:rsidR="003561D2" w:rsidRPr="003F07FD" w:rsidRDefault="003561D2" w:rsidP="00F555E9">
            <w:pPr>
              <w:pStyle w:val="TableBody"/>
            </w:pPr>
            <w:r w:rsidRPr="003F07FD">
              <w:t>56</w:t>
            </w:r>
          </w:p>
        </w:tc>
      </w:tr>
      <w:tr w:rsidR="003561D2" w14:paraId="638BBA7D" w14:textId="77777777" w:rsidTr="00F555E9">
        <w:tc>
          <w:tcPr>
            <w:tcW w:w="2252" w:type="dxa"/>
            <w:vMerge/>
            <w:tcBorders>
              <w:left w:val="nil"/>
              <w:right w:val="nil"/>
            </w:tcBorders>
            <w:vAlign w:val="center"/>
          </w:tcPr>
          <w:p w14:paraId="78A2AEBC" w14:textId="77777777" w:rsidR="003561D2" w:rsidRPr="003F07FD" w:rsidRDefault="003561D2" w:rsidP="00F555E9">
            <w:pPr>
              <w:pStyle w:val="TableBody"/>
            </w:pPr>
          </w:p>
        </w:tc>
        <w:tc>
          <w:tcPr>
            <w:tcW w:w="1170" w:type="dxa"/>
            <w:vMerge w:val="restart"/>
            <w:tcBorders>
              <w:top w:val="dotted" w:sz="4" w:space="0" w:color="auto"/>
              <w:left w:val="nil"/>
              <w:right w:val="nil"/>
            </w:tcBorders>
            <w:vAlign w:val="center"/>
          </w:tcPr>
          <w:p w14:paraId="141650E5" w14:textId="77777777" w:rsidR="003561D2" w:rsidRPr="003F07FD" w:rsidRDefault="003561D2" w:rsidP="00F555E9">
            <w:pPr>
              <w:pStyle w:val="TableBody"/>
            </w:pPr>
            <w:r w:rsidRPr="003F07FD">
              <w:t>Canada</w:t>
            </w:r>
          </w:p>
        </w:tc>
        <w:tc>
          <w:tcPr>
            <w:tcW w:w="1440" w:type="dxa"/>
            <w:tcBorders>
              <w:top w:val="dotted" w:sz="4" w:space="0" w:color="auto"/>
              <w:left w:val="nil"/>
              <w:bottom w:val="nil"/>
              <w:right w:val="nil"/>
            </w:tcBorders>
            <w:vAlign w:val="center"/>
          </w:tcPr>
          <w:p w14:paraId="372A1890" w14:textId="77777777" w:rsidR="003561D2" w:rsidRPr="003F07FD" w:rsidRDefault="003561D2" w:rsidP="00F555E9">
            <w:pPr>
              <w:pStyle w:val="TableBody"/>
            </w:pPr>
            <w:r w:rsidRPr="003F07FD">
              <w:t>Russet Burbank</w:t>
            </w:r>
          </w:p>
        </w:tc>
        <w:tc>
          <w:tcPr>
            <w:tcW w:w="990" w:type="dxa"/>
            <w:tcBorders>
              <w:top w:val="dotted" w:sz="4" w:space="0" w:color="auto"/>
              <w:left w:val="nil"/>
              <w:bottom w:val="nil"/>
              <w:right w:val="nil"/>
            </w:tcBorders>
            <w:vAlign w:val="center"/>
          </w:tcPr>
          <w:p w14:paraId="64FD2F11" w14:textId="77777777" w:rsidR="003561D2" w:rsidRPr="003F07FD" w:rsidRDefault="003561D2" w:rsidP="00F555E9">
            <w:pPr>
              <w:pStyle w:val="TableBody"/>
            </w:pPr>
            <w:r w:rsidRPr="003F07FD">
              <w:t>4</w:t>
            </w:r>
          </w:p>
        </w:tc>
        <w:tc>
          <w:tcPr>
            <w:tcW w:w="772" w:type="dxa"/>
            <w:tcBorders>
              <w:top w:val="dotted" w:sz="4" w:space="0" w:color="auto"/>
              <w:left w:val="nil"/>
              <w:bottom w:val="nil"/>
              <w:right w:val="nil"/>
            </w:tcBorders>
            <w:vAlign w:val="center"/>
          </w:tcPr>
          <w:p w14:paraId="60038873" w14:textId="77777777" w:rsidR="003561D2" w:rsidRPr="003F07FD" w:rsidRDefault="003561D2" w:rsidP="00F555E9">
            <w:pPr>
              <w:pStyle w:val="TableBody"/>
            </w:pPr>
            <w:r w:rsidRPr="003F07FD">
              <w:t>30</w:t>
            </w:r>
          </w:p>
        </w:tc>
        <w:tc>
          <w:tcPr>
            <w:tcW w:w="1008" w:type="dxa"/>
            <w:tcBorders>
              <w:top w:val="dotted" w:sz="4" w:space="0" w:color="auto"/>
              <w:left w:val="nil"/>
              <w:bottom w:val="nil"/>
              <w:right w:val="nil"/>
            </w:tcBorders>
            <w:vAlign w:val="center"/>
          </w:tcPr>
          <w:p w14:paraId="0296857D" w14:textId="77777777" w:rsidR="003561D2" w:rsidRPr="003F07FD" w:rsidRDefault="003561D2" w:rsidP="00F555E9">
            <w:pPr>
              <w:pStyle w:val="TableBody"/>
            </w:pPr>
            <w:r w:rsidRPr="003F07FD">
              <w:t>1</w:t>
            </w:r>
            <w:r>
              <w:t>04</w:t>
            </w:r>
          </w:p>
        </w:tc>
      </w:tr>
      <w:tr w:rsidR="003561D2" w14:paraId="1BDBC018" w14:textId="77777777" w:rsidTr="00F555E9">
        <w:tc>
          <w:tcPr>
            <w:tcW w:w="2252" w:type="dxa"/>
            <w:vMerge/>
            <w:tcBorders>
              <w:left w:val="nil"/>
              <w:bottom w:val="dotted" w:sz="4" w:space="0" w:color="auto"/>
              <w:right w:val="nil"/>
            </w:tcBorders>
            <w:vAlign w:val="center"/>
          </w:tcPr>
          <w:p w14:paraId="027E4274" w14:textId="77777777" w:rsidR="003561D2" w:rsidRPr="003F07FD" w:rsidRDefault="003561D2" w:rsidP="00F555E9">
            <w:pPr>
              <w:pStyle w:val="TableBody"/>
            </w:pPr>
          </w:p>
        </w:tc>
        <w:tc>
          <w:tcPr>
            <w:tcW w:w="1170" w:type="dxa"/>
            <w:vMerge/>
            <w:tcBorders>
              <w:left w:val="nil"/>
              <w:bottom w:val="dotted" w:sz="4" w:space="0" w:color="auto"/>
              <w:right w:val="nil"/>
            </w:tcBorders>
            <w:vAlign w:val="center"/>
          </w:tcPr>
          <w:p w14:paraId="40C81BFB" w14:textId="77777777" w:rsidR="003561D2" w:rsidRPr="003F07FD" w:rsidRDefault="003561D2" w:rsidP="00F555E9">
            <w:pPr>
              <w:pStyle w:val="TableBody"/>
            </w:pPr>
          </w:p>
        </w:tc>
        <w:tc>
          <w:tcPr>
            <w:tcW w:w="1440" w:type="dxa"/>
            <w:tcBorders>
              <w:top w:val="nil"/>
              <w:left w:val="nil"/>
              <w:bottom w:val="dotted" w:sz="4" w:space="0" w:color="auto"/>
              <w:right w:val="nil"/>
            </w:tcBorders>
            <w:vAlign w:val="center"/>
          </w:tcPr>
          <w:p w14:paraId="57E63CBC" w14:textId="77777777" w:rsidR="003561D2" w:rsidRPr="003F07FD" w:rsidRDefault="003561D2" w:rsidP="00F555E9">
            <w:pPr>
              <w:pStyle w:val="TableBody"/>
            </w:pPr>
            <w:proofErr w:type="spellStart"/>
            <w:r w:rsidRPr="003F07FD">
              <w:t>Shepody</w:t>
            </w:r>
            <w:proofErr w:type="spellEnd"/>
          </w:p>
        </w:tc>
        <w:tc>
          <w:tcPr>
            <w:tcW w:w="990" w:type="dxa"/>
            <w:tcBorders>
              <w:top w:val="nil"/>
              <w:left w:val="nil"/>
              <w:bottom w:val="dotted" w:sz="4" w:space="0" w:color="auto"/>
              <w:right w:val="nil"/>
            </w:tcBorders>
            <w:vAlign w:val="center"/>
          </w:tcPr>
          <w:p w14:paraId="36B4CCE4" w14:textId="77777777" w:rsidR="003561D2" w:rsidRPr="003F07FD" w:rsidRDefault="003561D2" w:rsidP="00F555E9">
            <w:pPr>
              <w:pStyle w:val="TableBody"/>
            </w:pPr>
            <w:r w:rsidRPr="003F07FD">
              <w:t>4</w:t>
            </w:r>
          </w:p>
        </w:tc>
        <w:tc>
          <w:tcPr>
            <w:tcW w:w="772" w:type="dxa"/>
            <w:tcBorders>
              <w:top w:val="nil"/>
              <w:left w:val="nil"/>
              <w:bottom w:val="dotted" w:sz="4" w:space="0" w:color="auto"/>
              <w:right w:val="nil"/>
            </w:tcBorders>
            <w:vAlign w:val="center"/>
          </w:tcPr>
          <w:p w14:paraId="51252370" w14:textId="77777777" w:rsidR="003561D2" w:rsidRPr="003F07FD" w:rsidRDefault="003561D2" w:rsidP="00F555E9">
            <w:pPr>
              <w:pStyle w:val="TableBody"/>
            </w:pPr>
            <w:r w:rsidRPr="003F07FD">
              <w:t>30</w:t>
            </w:r>
          </w:p>
        </w:tc>
        <w:tc>
          <w:tcPr>
            <w:tcW w:w="1008" w:type="dxa"/>
            <w:tcBorders>
              <w:top w:val="nil"/>
              <w:left w:val="nil"/>
              <w:bottom w:val="dotted" w:sz="4" w:space="0" w:color="auto"/>
              <w:right w:val="nil"/>
            </w:tcBorders>
            <w:vAlign w:val="center"/>
          </w:tcPr>
          <w:p w14:paraId="18CD6D03" w14:textId="77777777" w:rsidR="003561D2" w:rsidRPr="003F07FD" w:rsidRDefault="003561D2" w:rsidP="00F555E9">
            <w:pPr>
              <w:pStyle w:val="TableBody"/>
            </w:pPr>
            <w:r w:rsidRPr="003F07FD">
              <w:t>1</w:t>
            </w:r>
            <w:r>
              <w:t>05</w:t>
            </w:r>
          </w:p>
        </w:tc>
      </w:tr>
      <w:tr w:rsidR="003561D2" w14:paraId="02025DC4" w14:textId="77777777" w:rsidTr="00F555E9">
        <w:tc>
          <w:tcPr>
            <w:tcW w:w="2252" w:type="dxa"/>
            <w:vMerge w:val="restart"/>
            <w:tcBorders>
              <w:top w:val="dotted" w:sz="4" w:space="0" w:color="auto"/>
              <w:left w:val="nil"/>
              <w:right w:val="nil"/>
            </w:tcBorders>
            <w:vAlign w:val="center"/>
          </w:tcPr>
          <w:p w14:paraId="58650E71" w14:textId="77777777" w:rsidR="003561D2" w:rsidRPr="003F07FD" w:rsidRDefault="003561D2" w:rsidP="00F555E9">
            <w:pPr>
              <w:pStyle w:val="TableBody"/>
            </w:pPr>
            <w:r w:rsidRPr="003F07FD">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3F07FD">
              <w:fldChar w:fldCharType="separate"/>
            </w:r>
            <w:r>
              <w:rPr>
                <w:noProof/>
              </w:rPr>
              <w:t>Ben Abdallah et al. (2016)</w:t>
            </w:r>
            <w:r w:rsidRPr="003F07FD">
              <w:fldChar w:fldCharType="end"/>
            </w:r>
          </w:p>
        </w:tc>
        <w:tc>
          <w:tcPr>
            <w:tcW w:w="1170" w:type="dxa"/>
            <w:vMerge w:val="restart"/>
            <w:tcBorders>
              <w:top w:val="dotted" w:sz="4" w:space="0" w:color="auto"/>
              <w:left w:val="nil"/>
              <w:right w:val="nil"/>
            </w:tcBorders>
            <w:vAlign w:val="center"/>
          </w:tcPr>
          <w:p w14:paraId="37E7E7F5" w14:textId="77777777" w:rsidR="003561D2" w:rsidRPr="003F07FD" w:rsidRDefault="003561D2" w:rsidP="00F555E9">
            <w:pPr>
              <w:pStyle w:val="TableBody"/>
            </w:pPr>
            <w:r w:rsidRPr="003F07FD">
              <w:t>Belgium</w:t>
            </w:r>
          </w:p>
        </w:tc>
        <w:tc>
          <w:tcPr>
            <w:tcW w:w="1440" w:type="dxa"/>
            <w:tcBorders>
              <w:top w:val="dotted" w:sz="4" w:space="0" w:color="auto"/>
              <w:left w:val="nil"/>
              <w:bottom w:val="nil"/>
              <w:right w:val="nil"/>
            </w:tcBorders>
            <w:vAlign w:val="center"/>
          </w:tcPr>
          <w:p w14:paraId="56BA72DA" w14:textId="77777777" w:rsidR="003561D2" w:rsidRPr="003F07FD" w:rsidRDefault="003561D2" w:rsidP="00F555E9">
            <w:pPr>
              <w:pStyle w:val="TableBody"/>
            </w:pPr>
            <w:proofErr w:type="spellStart"/>
            <w:r w:rsidRPr="003F07FD">
              <w:t>Bintje</w:t>
            </w:r>
            <w:proofErr w:type="spellEnd"/>
          </w:p>
        </w:tc>
        <w:tc>
          <w:tcPr>
            <w:tcW w:w="990" w:type="dxa"/>
            <w:tcBorders>
              <w:top w:val="dotted" w:sz="4" w:space="0" w:color="auto"/>
              <w:left w:val="nil"/>
              <w:bottom w:val="nil"/>
              <w:right w:val="nil"/>
            </w:tcBorders>
            <w:vAlign w:val="center"/>
          </w:tcPr>
          <w:p w14:paraId="49D4EEA9" w14:textId="77777777" w:rsidR="003561D2" w:rsidRPr="003F07FD" w:rsidRDefault="003561D2" w:rsidP="00F555E9">
            <w:pPr>
              <w:pStyle w:val="TableBody"/>
            </w:pPr>
            <w:r w:rsidRPr="003F07FD">
              <w:t>17</w:t>
            </w:r>
          </w:p>
        </w:tc>
        <w:tc>
          <w:tcPr>
            <w:tcW w:w="772" w:type="dxa"/>
            <w:tcBorders>
              <w:top w:val="dotted" w:sz="4" w:space="0" w:color="auto"/>
              <w:left w:val="nil"/>
              <w:bottom w:val="nil"/>
              <w:right w:val="nil"/>
            </w:tcBorders>
            <w:vAlign w:val="center"/>
          </w:tcPr>
          <w:p w14:paraId="08D49E97" w14:textId="77777777" w:rsidR="003561D2" w:rsidRPr="003F07FD" w:rsidRDefault="003561D2" w:rsidP="00F555E9">
            <w:pPr>
              <w:pStyle w:val="TableBody"/>
            </w:pPr>
            <w:r w:rsidRPr="003F07FD">
              <w:t>49</w:t>
            </w:r>
          </w:p>
        </w:tc>
        <w:tc>
          <w:tcPr>
            <w:tcW w:w="1008" w:type="dxa"/>
            <w:tcBorders>
              <w:top w:val="dotted" w:sz="4" w:space="0" w:color="auto"/>
              <w:left w:val="nil"/>
              <w:bottom w:val="nil"/>
              <w:right w:val="nil"/>
            </w:tcBorders>
            <w:vAlign w:val="center"/>
          </w:tcPr>
          <w:p w14:paraId="5FD4CE7C" w14:textId="77777777" w:rsidR="003561D2" w:rsidRPr="003F07FD" w:rsidRDefault="003561D2" w:rsidP="00F555E9">
            <w:pPr>
              <w:pStyle w:val="TableBody"/>
            </w:pPr>
            <w:r w:rsidRPr="003F07FD">
              <w:t>238</w:t>
            </w:r>
          </w:p>
        </w:tc>
      </w:tr>
      <w:tr w:rsidR="003561D2" w14:paraId="5264BA0E" w14:textId="77777777" w:rsidTr="00F555E9">
        <w:tc>
          <w:tcPr>
            <w:tcW w:w="2252" w:type="dxa"/>
            <w:vMerge/>
            <w:tcBorders>
              <w:left w:val="nil"/>
              <w:bottom w:val="single" w:sz="4" w:space="0" w:color="auto"/>
              <w:right w:val="nil"/>
            </w:tcBorders>
            <w:vAlign w:val="center"/>
          </w:tcPr>
          <w:p w14:paraId="2FD3DF34" w14:textId="77777777" w:rsidR="003561D2" w:rsidRPr="003F07FD" w:rsidRDefault="003561D2" w:rsidP="00F555E9">
            <w:pPr>
              <w:pStyle w:val="TableBody"/>
            </w:pPr>
          </w:p>
        </w:tc>
        <w:tc>
          <w:tcPr>
            <w:tcW w:w="1170" w:type="dxa"/>
            <w:vMerge/>
            <w:tcBorders>
              <w:left w:val="nil"/>
              <w:bottom w:val="single" w:sz="4" w:space="0" w:color="auto"/>
              <w:right w:val="nil"/>
            </w:tcBorders>
            <w:vAlign w:val="center"/>
          </w:tcPr>
          <w:p w14:paraId="6E268DCE" w14:textId="77777777" w:rsidR="003561D2" w:rsidRPr="003F07FD" w:rsidRDefault="003561D2" w:rsidP="00F555E9">
            <w:pPr>
              <w:pStyle w:val="TableBody"/>
            </w:pPr>
          </w:p>
        </w:tc>
        <w:tc>
          <w:tcPr>
            <w:tcW w:w="1440" w:type="dxa"/>
            <w:tcBorders>
              <w:top w:val="nil"/>
              <w:left w:val="nil"/>
              <w:bottom w:val="single" w:sz="4" w:space="0" w:color="auto"/>
              <w:right w:val="nil"/>
            </w:tcBorders>
            <w:vAlign w:val="center"/>
          </w:tcPr>
          <w:p w14:paraId="581B065B" w14:textId="77777777" w:rsidR="003561D2" w:rsidRPr="003F07FD" w:rsidRDefault="003561D2" w:rsidP="00F555E9">
            <w:pPr>
              <w:pStyle w:val="TableBody"/>
            </w:pPr>
            <w:r w:rsidRPr="003F07FD">
              <w:t>Charlotte</w:t>
            </w:r>
          </w:p>
        </w:tc>
        <w:tc>
          <w:tcPr>
            <w:tcW w:w="990" w:type="dxa"/>
            <w:tcBorders>
              <w:top w:val="nil"/>
              <w:left w:val="nil"/>
              <w:bottom w:val="single" w:sz="4" w:space="0" w:color="auto"/>
              <w:right w:val="nil"/>
            </w:tcBorders>
            <w:vAlign w:val="center"/>
          </w:tcPr>
          <w:p w14:paraId="1FCFA7E7" w14:textId="77777777" w:rsidR="003561D2" w:rsidRPr="003F07FD" w:rsidRDefault="003561D2" w:rsidP="00F555E9">
            <w:pPr>
              <w:pStyle w:val="TableBody"/>
            </w:pPr>
            <w:r w:rsidRPr="003F07FD">
              <w:t>7</w:t>
            </w:r>
          </w:p>
        </w:tc>
        <w:tc>
          <w:tcPr>
            <w:tcW w:w="772" w:type="dxa"/>
            <w:tcBorders>
              <w:top w:val="nil"/>
              <w:left w:val="nil"/>
              <w:bottom w:val="single" w:sz="4" w:space="0" w:color="auto"/>
              <w:right w:val="nil"/>
            </w:tcBorders>
            <w:vAlign w:val="center"/>
          </w:tcPr>
          <w:p w14:paraId="7C691065" w14:textId="77777777" w:rsidR="003561D2" w:rsidRPr="003F07FD" w:rsidRDefault="003561D2" w:rsidP="00F555E9">
            <w:pPr>
              <w:pStyle w:val="TableBody"/>
            </w:pPr>
            <w:r w:rsidRPr="003F07FD">
              <w:t>24</w:t>
            </w:r>
          </w:p>
        </w:tc>
        <w:tc>
          <w:tcPr>
            <w:tcW w:w="1008" w:type="dxa"/>
            <w:tcBorders>
              <w:top w:val="nil"/>
              <w:left w:val="nil"/>
              <w:bottom w:val="single" w:sz="4" w:space="0" w:color="auto"/>
              <w:right w:val="nil"/>
            </w:tcBorders>
            <w:vAlign w:val="center"/>
          </w:tcPr>
          <w:p w14:paraId="65A6FDD5" w14:textId="77777777" w:rsidR="003561D2" w:rsidRPr="003F07FD" w:rsidRDefault="003561D2" w:rsidP="00F555E9">
            <w:pPr>
              <w:pStyle w:val="TableBody"/>
            </w:pPr>
            <w:r w:rsidRPr="003F07FD">
              <w:t>114</w:t>
            </w:r>
          </w:p>
        </w:tc>
      </w:tr>
    </w:tbl>
    <w:p w14:paraId="7D429794" w14:textId="77777777" w:rsidR="003561D2" w:rsidRDefault="003561D2" w:rsidP="003561D2"/>
    <w:p w14:paraId="7EBE0990" w14:textId="77777777" w:rsidR="003561D2" w:rsidRDefault="003561D2" w:rsidP="003561D2"/>
    <w:p w14:paraId="5B81E2CE" w14:textId="77777777" w:rsidR="003561D2" w:rsidRPr="00550682" w:rsidRDefault="003561D2" w:rsidP="003561D2"/>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96"/>
        <w:gridCol w:w="5472"/>
      </w:tblGrid>
      <w:tr w:rsidR="003561D2" w:rsidRPr="00E9655F" w14:paraId="53F8F3D4" w14:textId="77777777" w:rsidTr="00F555E9">
        <w:trPr>
          <w:trHeight w:val="288"/>
        </w:trPr>
        <w:tc>
          <w:tcPr>
            <w:tcW w:w="7920" w:type="dxa"/>
            <w:gridSpan w:val="3"/>
            <w:tcBorders>
              <w:top w:val="nil"/>
              <w:left w:val="nil"/>
              <w:bottom w:val="single" w:sz="4" w:space="0" w:color="auto"/>
              <w:right w:val="nil"/>
            </w:tcBorders>
            <w:vAlign w:val="center"/>
          </w:tcPr>
          <w:p w14:paraId="20E6DEAA" w14:textId="4D1DB177" w:rsidR="003561D2" w:rsidRPr="00E25FB6" w:rsidRDefault="003561D2" w:rsidP="00F555E9">
            <w:pPr>
              <w:pStyle w:val="TableCaption"/>
              <w:jc w:val="left"/>
              <w:rPr>
                <w:bCs/>
              </w:rPr>
            </w:pPr>
            <w:bookmarkStart w:id="227" w:name="_Ref78279915"/>
            <w:bookmarkStart w:id="228" w:name="_Toc78909887"/>
            <w:bookmarkStart w:id="229" w:name="_Toc80706203"/>
            <w:r w:rsidRPr="00550682">
              <w:rPr>
                <w:bCs/>
              </w:rPr>
              <w:t xml:space="preserve">Table </w:t>
            </w:r>
            <w:r w:rsidRPr="00550682">
              <w:rPr>
                <w:bCs/>
              </w:rPr>
              <w:fldChar w:fldCharType="begin"/>
            </w:r>
            <w:r w:rsidRPr="00550682">
              <w:rPr>
                <w:bCs/>
              </w:rPr>
              <w:instrText xml:space="preserve"> SEQ Table \* ARABIC</w:instrText>
            </w:r>
            <w:r>
              <w:rPr>
                <w:bCs/>
              </w:rPr>
              <w:instrText xml:space="preserve"> </w:instrText>
            </w:r>
            <w:r w:rsidRPr="00FB4D94">
              <w:rPr>
                <w:bCs/>
              </w:rPr>
              <w:instrText>\s 1</w:instrText>
            </w:r>
            <w:r w:rsidRPr="00550682">
              <w:rPr>
                <w:bCs/>
              </w:rPr>
              <w:instrText xml:space="preserve"> </w:instrText>
            </w:r>
            <w:r w:rsidRPr="00550682">
              <w:rPr>
                <w:bCs/>
              </w:rPr>
              <w:fldChar w:fldCharType="separate"/>
            </w:r>
            <w:r>
              <w:rPr>
                <w:bCs/>
                <w:noProof/>
              </w:rPr>
              <w:t>2</w:t>
            </w:r>
            <w:r w:rsidRPr="00550682">
              <w:rPr>
                <w:bCs/>
              </w:rPr>
              <w:fldChar w:fldCharType="end"/>
            </w:r>
            <w:bookmarkEnd w:id="227"/>
            <w:r w:rsidRPr="00550682">
              <w:rPr>
                <w:bCs/>
              </w:rPr>
              <w:t>.</w:t>
            </w:r>
            <w:r w:rsidRPr="00B34899">
              <w:rPr>
                <w:b w:val="0"/>
                <w:bCs/>
              </w:rPr>
              <w:t xml:space="preserve"> Summary of newly reported experimental small-plot trials in Minnesota, USA</w:t>
            </w:r>
            <w:r>
              <w:rPr>
                <w:b w:val="0"/>
                <w:bCs/>
              </w:rPr>
              <w:t>.</w:t>
            </w:r>
            <w:bookmarkEnd w:id="228"/>
            <w:bookmarkEnd w:id="229"/>
          </w:p>
        </w:tc>
      </w:tr>
      <w:tr w:rsidR="003561D2" w:rsidRPr="00E9655F" w14:paraId="3443DC32" w14:textId="77777777" w:rsidTr="00F555E9">
        <w:trPr>
          <w:trHeight w:val="288"/>
        </w:trPr>
        <w:tc>
          <w:tcPr>
            <w:tcW w:w="1152" w:type="dxa"/>
            <w:tcBorders>
              <w:top w:val="single" w:sz="8" w:space="0" w:color="auto"/>
              <w:left w:val="nil"/>
              <w:bottom w:val="single" w:sz="4" w:space="0" w:color="auto"/>
              <w:right w:val="nil"/>
            </w:tcBorders>
            <w:vAlign w:val="center"/>
            <w:hideMark/>
          </w:tcPr>
          <w:p w14:paraId="10AEDE37" w14:textId="77777777" w:rsidR="003561D2" w:rsidRPr="00E25FB6" w:rsidRDefault="003561D2" w:rsidP="00F555E9">
            <w:pPr>
              <w:pStyle w:val="TableBody"/>
              <w:jc w:val="left"/>
              <w:rPr>
                <w:b/>
                <w:bCs/>
              </w:rPr>
            </w:pPr>
            <w:r w:rsidRPr="00E25FB6">
              <w:rPr>
                <w:b/>
                <w:bCs/>
              </w:rPr>
              <w:t>Experiment</w:t>
            </w:r>
          </w:p>
        </w:tc>
        <w:tc>
          <w:tcPr>
            <w:tcW w:w="1296" w:type="dxa"/>
            <w:tcBorders>
              <w:top w:val="single" w:sz="8" w:space="0" w:color="auto"/>
              <w:left w:val="nil"/>
              <w:bottom w:val="single" w:sz="4" w:space="0" w:color="auto"/>
              <w:right w:val="nil"/>
            </w:tcBorders>
            <w:vAlign w:val="center"/>
            <w:hideMark/>
          </w:tcPr>
          <w:p w14:paraId="1F8FA16D" w14:textId="77777777" w:rsidR="003561D2" w:rsidRPr="00E25FB6" w:rsidRDefault="003561D2" w:rsidP="00F555E9">
            <w:pPr>
              <w:pStyle w:val="TableBody"/>
              <w:jc w:val="left"/>
              <w:rPr>
                <w:b/>
                <w:bCs/>
              </w:rPr>
            </w:pPr>
            <w:r w:rsidRPr="00E25FB6">
              <w:rPr>
                <w:b/>
                <w:bCs/>
              </w:rPr>
              <w:t>Year</w:t>
            </w:r>
          </w:p>
        </w:tc>
        <w:tc>
          <w:tcPr>
            <w:tcW w:w="5472" w:type="dxa"/>
            <w:tcBorders>
              <w:top w:val="single" w:sz="8" w:space="0" w:color="auto"/>
              <w:left w:val="nil"/>
              <w:bottom w:val="single" w:sz="4" w:space="0" w:color="auto"/>
              <w:right w:val="nil"/>
            </w:tcBorders>
            <w:vAlign w:val="center"/>
            <w:hideMark/>
          </w:tcPr>
          <w:p w14:paraId="643083F9" w14:textId="77777777" w:rsidR="003561D2" w:rsidRPr="00E25FB6" w:rsidRDefault="003561D2" w:rsidP="00F555E9">
            <w:pPr>
              <w:pStyle w:val="TableBody"/>
              <w:jc w:val="left"/>
              <w:rPr>
                <w:b/>
                <w:bCs/>
              </w:rPr>
            </w:pPr>
            <w:r w:rsidRPr="00E25FB6">
              <w:rPr>
                <w:b/>
                <w:bCs/>
              </w:rPr>
              <w:t>Reference</w:t>
            </w:r>
          </w:p>
        </w:tc>
      </w:tr>
      <w:tr w:rsidR="003561D2" w:rsidRPr="00E9655F" w14:paraId="4978B737" w14:textId="77777777" w:rsidTr="00F555E9">
        <w:trPr>
          <w:trHeight w:val="360"/>
        </w:trPr>
        <w:tc>
          <w:tcPr>
            <w:tcW w:w="1152" w:type="dxa"/>
            <w:tcBorders>
              <w:top w:val="single" w:sz="4" w:space="0" w:color="auto"/>
              <w:left w:val="nil"/>
              <w:bottom w:val="dotted" w:sz="4" w:space="0" w:color="auto"/>
              <w:right w:val="nil"/>
            </w:tcBorders>
            <w:vAlign w:val="center"/>
            <w:hideMark/>
          </w:tcPr>
          <w:p w14:paraId="2A6343DB" w14:textId="77777777" w:rsidR="003561D2" w:rsidRPr="00E9655F" w:rsidRDefault="003561D2" w:rsidP="00F555E9">
            <w:pPr>
              <w:pStyle w:val="TableBody"/>
            </w:pPr>
            <w:r w:rsidRPr="00E9655F">
              <w:t>MN-1</w:t>
            </w:r>
          </w:p>
        </w:tc>
        <w:tc>
          <w:tcPr>
            <w:tcW w:w="1296" w:type="dxa"/>
            <w:tcBorders>
              <w:top w:val="single" w:sz="4" w:space="0" w:color="auto"/>
              <w:left w:val="nil"/>
              <w:bottom w:val="dotted" w:sz="4" w:space="0" w:color="auto"/>
              <w:right w:val="nil"/>
            </w:tcBorders>
            <w:vAlign w:val="center"/>
            <w:hideMark/>
          </w:tcPr>
          <w:p w14:paraId="3D2EEC4B" w14:textId="77777777" w:rsidR="003561D2" w:rsidRPr="00E9655F" w:rsidRDefault="003561D2" w:rsidP="00F555E9">
            <w:pPr>
              <w:pStyle w:val="TableBody"/>
            </w:pPr>
            <w:r w:rsidRPr="00E9655F">
              <w:t>1991-1992</w:t>
            </w:r>
          </w:p>
        </w:tc>
        <w:tc>
          <w:tcPr>
            <w:tcW w:w="5472" w:type="dxa"/>
            <w:tcBorders>
              <w:top w:val="single" w:sz="4" w:space="0" w:color="auto"/>
              <w:left w:val="nil"/>
              <w:bottom w:val="dotted" w:sz="4" w:space="0" w:color="auto"/>
              <w:right w:val="nil"/>
            </w:tcBorders>
            <w:vAlign w:val="center"/>
            <w:hideMark/>
          </w:tcPr>
          <w:p w14:paraId="4C2BDAE1" w14:textId="6DE0A33F" w:rsidR="003561D2" w:rsidRPr="00E9655F" w:rsidRDefault="003561D2" w:rsidP="00F555E9">
            <w:pPr>
              <w:pStyle w:val="TableBody"/>
            </w:pPr>
            <w:r w:rsidRPr="00E9655F">
              <w:fldChar w:fldCharType="begin">
                <w:fldData xml:space="preserve">PEVuZE5vdGU+PENpdGUgQXV0aG9yWWVhcj0iMSI+PEF1dGhvcj5FcnJlYmhpPC9BdXRob3I+PFll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</w:fldData>
              </w:fldChar>
            </w:r>
            <w:r w:rsidR="00372AF9">
              <w:instrText xml:space="preserve"> ADDIN EN.CITE </w:instrText>
            </w:r>
            <w:r w:rsidR="00372AF9">
              <w:fldChar w:fldCharType="begin">
                <w:fldData xml:space="preserve">PEVuZE5vdGU+PENpdGUgQXV0aG9yWWVhcj0iMSI+PEF1dGhvcj5FcnJlYmhpPC9BdXRob3I+PFll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</w:fldData>
              </w:fldChar>
            </w:r>
            <w:r w:rsidR="00372AF9">
              <w:instrText xml:space="preserve"> ADDIN EN.CITE.DATA </w:instrText>
            </w:r>
            <w:r w:rsidR="00372AF9">
              <w:fldChar w:fldCharType="end"/>
            </w:r>
            <w:r w:rsidRPr="00E9655F">
              <w:fldChar w:fldCharType="separate"/>
            </w:r>
            <w:r w:rsidR="00372AF9">
              <w:rPr>
                <w:noProof/>
              </w:rPr>
              <w:t>Errebhi et al. (1998); Rosen et al. (1992); Rosen et al. (1993)</w:t>
            </w:r>
            <w:r w:rsidRPr="00E9655F">
              <w:fldChar w:fldCharType="end"/>
            </w:r>
          </w:p>
        </w:tc>
      </w:tr>
      <w:tr w:rsidR="003561D2" w:rsidRPr="00E9655F" w14:paraId="0971B6A5" w14:textId="77777777" w:rsidTr="00F555E9">
        <w:trPr>
          <w:trHeight w:val="360"/>
        </w:trPr>
        <w:tc>
          <w:tcPr>
            <w:tcW w:w="1152" w:type="dxa"/>
            <w:tcBorders>
              <w:top w:val="dotted" w:sz="4" w:space="0" w:color="auto"/>
              <w:left w:val="nil"/>
              <w:bottom w:val="dotted" w:sz="4" w:space="0" w:color="auto"/>
              <w:right w:val="nil"/>
            </w:tcBorders>
            <w:vAlign w:val="center"/>
          </w:tcPr>
          <w:p w14:paraId="37198BC7" w14:textId="77777777" w:rsidR="003561D2" w:rsidRPr="00E9655F" w:rsidRDefault="003561D2" w:rsidP="00F555E9">
            <w:pPr>
              <w:pStyle w:val="TableBody"/>
            </w:pPr>
            <w:r w:rsidRPr="00E9655F">
              <w:t>MN-2</w:t>
            </w:r>
          </w:p>
        </w:tc>
        <w:tc>
          <w:tcPr>
            <w:tcW w:w="1296" w:type="dxa"/>
            <w:tcBorders>
              <w:top w:val="dotted" w:sz="4" w:space="0" w:color="auto"/>
              <w:left w:val="nil"/>
              <w:bottom w:val="dotted" w:sz="4" w:space="0" w:color="auto"/>
              <w:right w:val="nil"/>
            </w:tcBorders>
            <w:vAlign w:val="center"/>
          </w:tcPr>
          <w:p w14:paraId="6A14201E" w14:textId="77777777" w:rsidR="003561D2" w:rsidRPr="00E9655F" w:rsidRDefault="003561D2" w:rsidP="00F555E9">
            <w:pPr>
              <w:pStyle w:val="TableBody"/>
            </w:pPr>
            <w:r w:rsidRPr="00E9655F">
              <w:t>2014-2015</w:t>
            </w:r>
          </w:p>
        </w:tc>
        <w:tc>
          <w:tcPr>
            <w:tcW w:w="5472" w:type="dxa"/>
            <w:tcBorders>
              <w:top w:val="dotted" w:sz="4" w:space="0" w:color="auto"/>
              <w:left w:val="nil"/>
              <w:bottom w:val="dotted" w:sz="4" w:space="0" w:color="auto"/>
              <w:right w:val="nil"/>
            </w:tcBorders>
            <w:vAlign w:val="center"/>
          </w:tcPr>
          <w:p w14:paraId="2120FC09" w14:textId="77777777" w:rsidR="003561D2" w:rsidRPr="00E9655F" w:rsidRDefault="003561D2" w:rsidP="00F555E9">
            <w:pPr>
              <w:pStyle w:val="TableBody"/>
            </w:pPr>
            <w:r w:rsidRPr="00E9655F">
              <w:fldChar w:fldCharType="begin"/>
            </w:r>
            <w:r>
              <w:instrText xml:space="preserve"> ADDIN EN.CITE &lt;EndNote&gt;&lt;Cite AuthorYear="1"&gt;&lt;Author&gt;Sun&lt;/Author&gt;&lt;Year&gt;2017&lt;/Year&gt;&lt;RecNum&gt;2034&lt;/RecNum&gt;&lt;DisplayText&gt;Sun (2017); Sun et al. (2019)&lt;/DisplayText&gt;&lt;record&gt;&lt;rec-number&gt;2034&lt;/rec-number&gt;&lt;foreign-keys&gt;&lt;key app="EN" db-id="sszpfv5zm0wprde2r5bvw2wpdezsax0e9spx" timestamp="1569856800"&gt;2034&lt;/key&gt;&lt;/foreign-keys&gt;&lt;ref-type name="Thesis"&gt;32&lt;/ref-type&gt;&lt;contributors&gt;&lt;authors&gt;&lt;author&gt;Sun, Na&lt;/author&gt;&lt;/authors&gt;&lt;tertiary-authors&gt;&lt;author&gt;Rosen, C.J.&lt;/author&gt;&lt;/tertiary-authors&gt;&lt;/contributors&gt;&lt;titles&gt;&lt;title&gt;Agronomic and Storage Factors Affecting Acrylamide Formation in Processed Potatoes&lt;/title&gt;&lt;secondary-title&gt;Department of Soil, Water, and Climate&lt;/secondary-title&gt;&lt;/titles&gt;&lt;volume&gt;Ph.D.&lt;/volume&gt;&lt;dates&gt;&lt;year&gt;2017&lt;/year&gt;&lt;/dates&gt;&lt;pub-location&gt;St. Paul, MN&lt;/pub-location&gt;&lt;publisher&gt;University of Minnesota&lt;/publisher&gt;&lt;urls&gt;&lt;related-urls&gt;&lt;url&gt;https://conservancy.umn.edu/handle/11299/190488&lt;/url&gt;&lt;/related-urls&gt;&lt;/urls&gt;&lt;/record&gt;&lt;/Cite&gt;&lt;Cite AuthorYear="1"&gt;&lt;Author&gt;Sun&lt;/Author&gt;&lt;Year&gt;2019&lt;/Year&gt;&lt;RecNum&gt;2100&lt;/RecNum&gt;&lt;record&gt;&lt;rec-number&gt;2100&lt;/rec-number&gt;&lt;foreign-keys&gt;&lt;key app="EN" db-id="sszpfv5zm0wprde2r5bvw2wpdezsax0e9spx" timestamp="1569856803"&gt;2100&lt;/key&gt;&lt;/foreign-keys&gt;&lt;ref-type name="Journal Article"&gt;17&lt;/ref-type&gt;&lt;contributors&gt;&lt;authors&gt;&lt;author&gt;Sun, Na&lt;/author&gt;&lt;author&gt;Wang, Yi&lt;/author&gt;&lt;author&gt;Gupta, Sanjay K.&lt;/author&gt;&lt;author&gt;Rosen, Carl J.&lt;/author&gt;&lt;/authors&gt;&lt;/contributors&gt;&lt;titles&gt;&lt;title&gt;Nitrogen Fertility and Cultivar Effects on Potato Agronomic Properties and Acrylamide-forming Potential&lt;/title&gt;&lt;secondary-title&gt;Agronomy Journal&lt;/secondary-title&gt;&lt;/titles&gt;&lt;periodical&gt;&lt;full-title&gt;Agronomy Journal&lt;/full-title&gt;&lt;abbr-1&gt;Agron. J.&lt;/abbr-1&gt;&lt;/periodical&gt;&lt;pages&gt;408&lt;/pages&gt;&lt;volume&gt;111&lt;/volume&gt;&lt;number&gt;1&lt;/number&gt;&lt;dates&gt;&lt;year&gt;2019&lt;/year&gt;&lt;/dates&gt;&lt;isbn&gt;0002-1962&lt;/isbn&gt;&lt;urls&gt;&lt;/urls&gt;&lt;electronic-resource-num&gt;10.2134/agronj2018.05.0350&lt;/electronic-resource-num&gt;&lt;/record&gt;&lt;/Cite&gt;&lt;/EndNote&gt;</w:instrText>
            </w:r>
            <w:r w:rsidRPr="00E9655F">
              <w:fldChar w:fldCharType="separate"/>
            </w:r>
            <w:r>
              <w:rPr>
                <w:noProof/>
              </w:rPr>
              <w:t>Sun (2017); Sun et al. (2019)</w:t>
            </w:r>
            <w:r w:rsidRPr="00E9655F">
              <w:fldChar w:fldCharType="end"/>
            </w:r>
          </w:p>
        </w:tc>
      </w:tr>
      <w:tr w:rsidR="003561D2" w:rsidRPr="00E9655F" w14:paraId="3E9687DC" w14:textId="77777777" w:rsidTr="00F555E9">
        <w:trPr>
          <w:trHeight w:val="360"/>
        </w:trPr>
        <w:tc>
          <w:tcPr>
            <w:tcW w:w="1152" w:type="dxa"/>
            <w:tcBorders>
              <w:top w:val="dotted" w:sz="4" w:space="0" w:color="auto"/>
              <w:left w:val="nil"/>
              <w:bottom w:val="dotted" w:sz="4" w:space="0" w:color="auto"/>
              <w:right w:val="nil"/>
            </w:tcBorders>
            <w:vAlign w:val="center"/>
          </w:tcPr>
          <w:p w14:paraId="6A789575" w14:textId="77777777" w:rsidR="003561D2" w:rsidRPr="00E9655F" w:rsidRDefault="003561D2" w:rsidP="00F555E9">
            <w:pPr>
              <w:pStyle w:val="TableBody"/>
            </w:pPr>
            <w:r w:rsidRPr="00E9655F">
              <w:t>MN-3</w:t>
            </w:r>
          </w:p>
        </w:tc>
        <w:tc>
          <w:tcPr>
            <w:tcW w:w="1296" w:type="dxa"/>
            <w:tcBorders>
              <w:top w:val="dotted" w:sz="4" w:space="0" w:color="auto"/>
              <w:left w:val="nil"/>
              <w:bottom w:val="dotted" w:sz="4" w:space="0" w:color="auto"/>
              <w:right w:val="nil"/>
            </w:tcBorders>
            <w:vAlign w:val="center"/>
          </w:tcPr>
          <w:p w14:paraId="2F0A8837" w14:textId="77777777" w:rsidR="003561D2" w:rsidRPr="00E9655F" w:rsidRDefault="003561D2" w:rsidP="00F555E9">
            <w:pPr>
              <w:pStyle w:val="TableBody"/>
            </w:pPr>
            <w:r w:rsidRPr="00E9655F">
              <w:t>2016</w:t>
            </w:r>
          </w:p>
        </w:tc>
        <w:tc>
          <w:tcPr>
            <w:tcW w:w="5472" w:type="dxa"/>
            <w:tcBorders>
              <w:top w:val="dotted" w:sz="4" w:space="0" w:color="auto"/>
              <w:left w:val="nil"/>
              <w:bottom w:val="dotted" w:sz="4" w:space="0" w:color="auto"/>
              <w:right w:val="nil"/>
            </w:tcBorders>
            <w:vAlign w:val="center"/>
          </w:tcPr>
          <w:p w14:paraId="4218703C" w14:textId="77777777" w:rsidR="003561D2" w:rsidRPr="00E9655F" w:rsidRDefault="003561D2" w:rsidP="00F555E9">
            <w:pPr>
              <w:pStyle w:val="TableBody"/>
            </w:pPr>
            <w:r w:rsidRPr="00E9655F">
              <w:fldChar w:fldCharType="begin"/>
            </w:r>
            <w:r>
              <w:instrText xml:space="preserve"> ADDIN EN.CITE &lt;EndNote&gt;&lt;Cite AuthorYear="1"&gt;&lt;Author&gt;Crants&lt;/Author&gt;&lt;Year&gt;2017&lt;/Year&gt;&lt;RecNum&gt;2033&lt;/RecNum&gt;&lt;DisplayText&gt;Crants et al. (2017)&lt;/DisplayText&gt;&lt;record&gt;&lt;rec-number&gt;2033&lt;/rec-number&gt;&lt;foreign-keys&gt;&lt;key app="EN" db-id="sszpfv5zm0wprde2r5bvw2wpdezsax0e9spx" timestamp="1569856800"&gt;2033&lt;/key&gt;&lt;/foreign-keys&gt;&lt;ref-type name="Report"&gt;27&lt;/ref-type&gt;&lt;contributors&gt;&lt;authors&gt;&lt;author&gt;James Crants&lt;/author&gt;&lt;author&gt;Carl Rosen&lt;/author&gt;&lt;author&gt;Matt McNearney&lt;/author&gt;&lt;author&gt;Lei Sun&lt;/author&gt;&lt;/authors&gt;&lt;/contributors&gt;&lt;titles&gt;&lt;title&gt;The Use of Chlorophyll Meters for Nitrogen Management in Potatoes&lt;/title&gt;&lt;secondary-title&gt;Research Reports – 2017&lt;/secondary-title&gt;&lt;/titles&gt;&lt;dates&gt;&lt;year&gt;2017&lt;/year&gt;&lt;/dates&gt;&lt;pub-location&gt;Fargo, ND&lt;/pub-location&gt;&lt;publisher&gt;Minnesota Area II Potato Research and Promotion Council and Northern Plains Potato Growers Association&lt;/publisher&gt;&lt;urls&gt;&lt;related-urls&gt;&lt;url&gt;https://www.ag.ndsu.edu/potatoextension/research&lt;/url&gt;&lt;/related-urls&gt;&lt;/urls&gt;&lt;/record&gt;&lt;/Cite&gt;&lt;/EndNote&gt;</w:instrText>
            </w:r>
            <w:r w:rsidRPr="00E9655F">
              <w:fldChar w:fldCharType="separate"/>
            </w:r>
            <w:r>
              <w:rPr>
                <w:noProof/>
              </w:rPr>
              <w:t>Crants et al. (2017)</w:t>
            </w:r>
            <w:r w:rsidRPr="00E9655F">
              <w:fldChar w:fldCharType="end"/>
            </w:r>
          </w:p>
        </w:tc>
      </w:tr>
      <w:tr w:rsidR="003561D2" w:rsidRPr="00E9655F" w14:paraId="6B8E25E0" w14:textId="77777777" w:rsidTr="00F555E9">
        <w:trPr>
          <w:trHeight w:val="360"/>
        </w:trPr>
        <w:tc>
          <w:tcPr>
            <w:tcW w:w="1152" w:type="dxa"/>
            <w:tcBorders>
              <w:top w:val="dotted" w:sz="4" w:space="0" w:color="auto"/>
              <w:left w:val="nil"/>
              <w:bottom w:val="dotted" w:sz="4" w:space="0" w:color="auto"/>
              <w:right w:val="nil"/>
            </w:tcBorders>
            <w:vAlign w:val="center"/>
          </w:tcPr>
          <w:p w14:paraId="2FE6E980" w14:textId="77777777" w:rsidR="003561D2" w:rsidRPr="00E9655F" w:rsidRDefault="003561D2" w:rsidP="00F555E9">
            <w:pPr>
              <w:pStyle w:val="TableBody"/>
            </w:pPr>
            <w:r w:rsidRPr="00E9655F">
              <w:t>MN-4</w:t>
            </w:r>
          </w:p>
        </w:tc>
        <w:tc>
          <w:tcPr>
            <w:tcW w:w="1296" w:type="dxa"/>
            <w:tcBorders>
              <w:top w:val="dotted" w:sz="4" w:space="0" w:color="auto"/>
              <w:left w:val="nil"/>
              <w:bottom w:val="dotted" w:sz="4" w:space="0" w:color="auto"/>
              <w:right w:val="nil"/>
            </w:tcBorders>
            <w:vAlign w:val="center"/>
          </w:tcPr>
          <w:p w14:paraId="4898A087" w14:textId="77777777" w:rsidR="003561D2" w:rsidRPr="00E9655F" w:rsidRDefault="003561D2" w:rsidP="00F555E9">
            <w:pPr>
              <w:pStyle w:val="TableBody"/>
            </w:pPr>
            <w:r w:rsidRPr="00E9655F">
              <w:t>2018-2019</w:t>
            </w:r>
          </w:p>
        </w:tc>
        <w:tc>
          <w:tcPr>
            <w:tcW w:w="5472" w:type="dxa"/>
            <w:tcBorders>
              <w:top w:val="dotted" w:sz="4" w:space="0" w:color="auto"/>
              <w:left w:val="nil"/>
              <w:bottom w:val="dotted" w:sz="4" w:space="0" w:color="auto"/>
              <w:right w:val="nil"/>
            </w:tcBorders>
            <w:vAlign w:val="center"/>
          </w:tcPr>
          <w:p w14:paraId="22532A65" w14:textId="77777777" w:rsidR="003561D2" w:rsidRPr="00E9655F" w:rsidRDefault="003561D2" w:rsidP="00F555E9">
            <w:pPr>
              <w:pStyle w:val="TableBody"/>
            </w:pPr>
            <w:r w:rsidRPr="00E9655F">
              <w:fldChar w:fldCharType="begin"/>
            </w:r>
            <w:r>
              <w:instrText xml:space="preserve"> ADDIN EN.CITE &lt;EndNote&gt;&lt;Cite AuthorYear="1"&gt;&lt;Author&gt;Gupta&lt;/Author&gt;&lt;Year&gt;2019&lt;/Year&gt;&lt;RecNum&gt;2035&lt;/RecNum&gt;&lt;DisplayText&gt;Gupta and Rosen (2019); Gupta et al. (2020)&lt;/DisplayText&gt;&lt;record&gt;&lt;rec-number&gt;2035&lt;/rec-number&gt;&lt;foreign-keys&gt;&lt;key app="EN" db-id="sszpfv5zm0wprde2r5bvw2wpdezsax0e9spx" timestamp="1569856800"&gt;2035&lt;/key&gt;&lt;/foreign-keys&gt;&lt;ref-type name="Report"&gt;27&lt;/ref-type&gt;&lt;contributors&gt;&lt;authors&gt;&lt;author&gt;Gupta, Sanjay&lt;/author&gt;&lt;author&gt;Rosen, C.J.&lt;/author&gt;&lt;/authors&gt;&lt;/contributors&gt;&lt;titles&gt;&lt;title&gt;Nitrogen fertilization rate and cold-induced sweetening in potato tubers during storage&lt;/title&gt;&lt;secondary-title&gt;Research Reports – 2019&lt;/secondary-title&gt;&lt;/titles&gt;&lt;dates&gt;&lt;year&gt;2019&lt;/year&gt;&lt;/dates&gt;&lt;pub-location&gt;Fargo, ND&lt;/pub-location&gt;&lt;publisher&gt;Minnesota Area II Potato Research and Promotion Council and Northern Plains Potato Growers Association&lt;/publisher&gt;&lt;urls&gt;&lt;related-urls&gt;&lt;url&gt;https://www.ag.ndsu.edu/potatoextension/research/2019RESEARCHREPORTS.pdf&lt;/url&gt;&lt;/related-urls&gt;&lt;/urls&gt;&lt;research-notes&gt;……&lt;/research-notes&gt;&lt;/record&gt;&lt;/Cite&gt;&lt;Cite AuthorYear="1"&gt;&lt;Author&gt;Gupta&lt;/Author&gt;&lt;Year&gt;2020&lt;/Year&gt;&lt;RecNum&gt;2699&lt;/RecNum&gt;&lt;record&gt;&lt;rec-number&gt;2699&lt;/rec-number&gt;&lt;foreign-keys&gt;&lt;key app="EN" db-id="sszpfv5zm0wprde2r5bvw2wpdezsax0e9spx" timestamp="1626119734"&gt;2699&lt;/key&gt;&lt;/foreign-keys&gt;&lt;ref-type name="Report"&gt;27&lt;/ref-type&gt;&lt;contributors&gt;&lt;authors&gt;&lt;author&gt;Sanjay K. Gupta&lt;/author&gt;&lt;author&gt;James Crants&lt;/author&gt;&lt;author&gt;Matt McNearney&lt;/author&gt;&lt;author&gt;Carl J. Rosen&lt;/author&gt;&lt;/authors&gt;&lt;/contributors&gt;&lt;titles&gt;&lt;title&gt;Evaluation of a Promising Minnesota Clone for N Response, Agronomic Traits &amp;amp; Storage Quality&lt;/title&gt;&lt;secondary-title&gt;Research Reports – 2020&lt;/secondary-title&gt;&lt;/titles&gt;&lt;dates&gt;&lt;year&gt;2020&lt;/year&gt;&lt;/dates&gt;&lt;pub-location&gt;Fargo, ND&lt;/pub-location&gt;&lt;publisher&gt;Minnesota Area II Potato Research and Promotion Council and Northern Plains Potato Growers Association&lt;/publisher&gt;&lt;urls&gt;&lt;related-urls&gt;&lt;url&gt;https://www.ag.ndsu.edu/potatoextension/research/2020ResearchBooks.pdf&lt;/url&gt;&lt;/related-urls&gt;&lt;/urls&gt;&lt;research-notes&gt;… &lt;/research-notes&gt;&lt;/record&gt;&lt;/Cite&gt;&lt;/EndNote&gt;</w:instrText>
            </w:r>
            <w:r w:rsidRPr="00E9655F">
              <w:fldChar w:fldCharType="separate"/>
            </w:r>
            <w:r>
              <w:rPr>
                <w:noProof/>
              </w:rPr>
              <w:t>Gupta and Rosen (2019); Gupta et al. (2020)</w:t>
            </w:r>
            <w:r w:rsidRPr="00E9655F">
              <w:fldChar w:fldCharType="end"/>
            </w:r>
          </w:p>
        </w:tc>
      </w:tr>
      <w:tr w:rsidR="003561D2" w:rsidRPr="00E9655F" w14:paraId="692FB538" w14:textId="77777777" w:rsidTr="00F555E9">
        <w:trPr>
          <w:trHeight w:val="360"/>
        </w:trPr>
        <w:tc>
          <w:tcPr>
            <w:tcW w:w="1152" w:type="dxa"/>
            <w:tcBorders>
              <w:top w:val="dotted" w:sz="4" w:space="0" w:color="auto"/>
              <w:left w:val="nil"/>
              <w:bottom w:val="dotted" w:sz="4" w:space="0" w:color="auto"/>
              <w:right w:val="nil"/>
            </w:tcBorders>
            <w:vAlign w:val="center"/>
            <w:hideMark/>
          </w:tcPr>
          <w:p w14:paraId="475003A0" w14:textId="77777777" w:rsidR="003561D2" w:rsidRPr="00E9655F" w:rsidRDefault="003561D2" w:rsidP="00F555E9">
            <w:pPr>
              <w:pStyle w:val="TableBody"/>
            </w:pPr>
            <w:r w:rsidRPr="00E9655F">
              <w:t>MN-5</w:t>
            </w:r>
          </w:p>
        </w:tc>
        <w:tc>
          <w:tcPr>
            <w:tcW w:w="1296" w:type="dxa"/>
            <w:tcBorders>
              <w:top w:val="dotted" w:sz="4" w:space="0" w:color="auto"/>
              <w:left w:val="nil"/>
              <w:bottom w:val="dotted" w:sz="4" w:space="0" w:color="auto"/>
              <w:right w:val="nil"/>
            </w:tcBorders>
            <w:vAlign w:val="center"/>
            <w:hideMark/>
          </w:tcPr>
          <w:p w14:paraId="63A7F7B3" w14:textId="77777777" w:rsidR="003561D2" w:rsidRPr="00E9655F" w:rsidRDefault="003561D2" w:rsidP="00F555E9">
            <w:pPr>
              <w:pStyle w:val="TableBody"/>
            </w:pPr>
            <w:r w:rsidRPr="00E9655F">
              <w:t>2019</w:t>
            </w:r>
          </w:p>
        </w:tc>
        <w:tc>
          <w:tcPr>
            <w:tcW w:w="5472" w:type="dxa"/>
            <w:tcBorders>
              <w:top w:val="dotted" w:sz="4" w:space="0" w:color="auto"/>
              <w:left w:val="nil"/>
              <w:bottom w:val="dotted" w:sz="4" w:space="0" w:color="auto"/>
              <w:right w:val="nil"/>
            </w:tcBorders>
            <w:vAlign w:val="center"/>
            <w:hideMark/>
          </w:tcPr>
          <w:p w14:paraId="3DD6816B" w14:textId="19AC81E3" w:rsidR="003561D2" w:rsidRPr="00E9655F" w:rsidRDefault="003561D2" w:rsidP="00F555E9">
            <w:pPr>
              <w:pStyle w:val="TableBody"/>
            </w:pPr>
            <w:r w:rsidRPr="00E9655F">
              <w:fldChar w:fldCharType="begin"/>
            </w:r>
            <w:r w:rsidR="00372AF9">
              <w:instrText xml:space="preserve"> ADDIN EN.CITE &lt;EndNote&gt;&lt;Cite AuthorYear="1"&gt;&lt;Author&gt;Bohman&lt;/Author&gt;&lt;Year&gt;2020&lt;/Year&gt;&lt;RecNum&gt;2700&lt;/RecNum&gt;&lt;DisplayText&gt;Bohman et al. (2020)&lt;/DisplayText&gt;&lt;record&gt;&lt;rec-number&gt;2700&lt;/rec-number&gt;&lt;foreign-keys&gt;&lt;key app="EN" db-id="sszpfv5zm0wprde2r5bvw2wpdezsax0e9spx" timestamp="1626120318"&gt;2700&lt;/key&gt;&lt;/foreign-keys&gt;&lt;ref-type name="Report"&gt;27&lt;/ref-type&gt;&lt;contributors&gt;&lt;authors&gt;&lt;author&gt;Brian J. Bohman&lt;/author&gt;&lt;author&gt;Matt McNearney&lt;/author&gt;&lt;author&gt;James Crants&lt;/author&gt;&lt;author&gt;Carl J. Rosen&lt;/author&gt;&lt;/authors&gt;&lt;/contributors&gt;&lt;titles&gt;&lt;title&gt;A Novel Approach to Manage Nitrogen Fertilizer for Potato Production Using Remote Sensing&lt;/title&gt;&lt;secondary-title&gt;Research Reports – 2020&lt;/secondary-title&gt;&lt;/titles&gt;&lt;dates&gt;&lt;year&gt;2020&lt;/year&gt;&lt;/dates&gt;&lt;pub-location&gt;Fargo, ND&lt;/pub-location&gt;&lt;publisher&gt;Minnesota Area II Potato Research and Promotion Council and Northern Plains Potato Growers Association&lt;/publisher&gt;&lt;urls&gt;&lt;related-urls&gt;&lt;url&gt;https://www.ag.ndsu.edu/potatoextension/research/2020ResearchBooks.pdf&lt;/url&gt;&lt;/related-urls&gt;&lt;/urls&gt;&lt;/record&gt;&lt;/Cite&gt;&lt;/EndNote&gt;</w:instrText>
            </w:r>
            <w:r w:rsidRPr="00E9655F">
              <w:fldChar w:fldCharType="separate"/>
            </w:r>
            <w:r w:rsidR="00372AF9">
              <w:rPr>
                <w:noProof/>
              </w:rPr>
              <w:t>Bohman et al. (2020)</w:t>
            </w:r>
            <w:r w:rsidRPr="00E9655F">
              <w:fldChar w:fldCharType="end"/>
            </w:r>
          </w:p>
        </w:tc>
      </w:tr>
      <w:tr w:rsidR="003561D2" w:rsidRPr="00E9655F" w14:paraId="783C449F" w14:textId="77777777" w:rsidTr="00F555E9">
        <w:trPr>
          <w:trHeight w:val="360"/>
        </w:trPr>
        <w:tc>
          <w:tcPr>
            <w:tcW w:w="1152" w:type="dxa"/>
            <w:tcBorders>
              <w:top w:val="dotted" w:sz="4" w:space="0" w:color="auto"/>
              <w:left w:val="nil"/>
              <w:bottom w:val="single" w:sz="8" w:space="0" w:color="auto"/>
              <w:right w:val="nil"/>
            </w:tcBorders>
            <w:vAlign w:val="center"/>
          </w:tcPr>
          <w:p w14:paraId="66480CE5" w14:textId="77777777" w:rsidR="003561D2" w:rsidRPr="00E9655F" w:rsidRDefault="003561D2" w:rsidP="00F555E9">
            <w:pPr>
              <w:pStyle w:val="TableBody"/>
            </w:pPr>
            <w:r w:rsidRPr="00E9655F">
              <w:t>MN-6</w:t>
            </w:r>
          </w:p>
        </w:tc>
        <w:tc>
          <w:tcPr>
            <w:tcW w:w="1296" w:type="dxa"/>
            <w:tcBorders>
              <w:top w:val="dotted" w:sz="4" w:space="0" w:color="auto"/>
              <w:left w:val="nil"/>
              <w:bottom w:val="single" w:sz="8" w:space="0" w:color="auto"/>
              <w:right w:val="nil"/>
            </w:tcBorders>
            <w:vAlign w:val="center"/>
          </w:tcPr>
          <w:p w14:paraId="75238814" w14:textId="77777777" w:rsidR="003561D2" w:rsidRPr="00E9655F" w:rsidRDefault="003561D2" w:rsidP="00F555E9">
            <w:pPr>
              <w:pStyle w:val="TableBody"/>
            </w:pPr>
            <w:r w:rsidRPr="00E9655F">
              <w:t>2020</w:t>
            </w:r>
          </w:p>
        </w:tc>
        <w:tc>
          <w:tcPr>
            <w:tcW w:w="5472" w:type="dxa"/>
            <w:tcBorders>
              <w:top w:val="dotted" w:sz="4" w:space="0" w:color="auto"/>
              <w:left w:val="nil"/>
              <w:bottom w:val="single" w:sz="8" w:space="0" w:color="auto"/>
              <w:right w:val="nil"/>
            </w:tcBorders>
            <w:vAlign w:val="center"/>
          </w:tcPr>
          <w:p w14:paraId="6F284DC4" w14:textId="77777777" w:rsidR="003561D2" w:rsidRPr="00E9655F" w:rsidRDefault="003561D2" w:rsidP="00F555E9">
            <w:pPr>
              <w:pStyle w:val="TableBody"/>
            </w:pPr>
            <w:r w:rsidRPr="00E9655F">
              <w:fldChar w:fldCharType="begin"/>
            </w:r>
            <w:r>
              <w:instrText xml:space="preserve"> ADDIN EN.CITE &lt;EndNote&gt;&lt;Cite AuthorYear="1"&gt;&lt;Author&gt;Rosen&lt;/Author&gt;&lt;Year&gt;2021&lt;/Year&gt;&lt;RecNum&gt;2701&lt;/RecNum&gt;&lt;DisplayText&gt;Rosen et al. (2021)&lt;/DisplayText&gt;&lt;record&gt;&lt;rec-number&gt;2701&lt;/rec-number&gt;&lt;foreign-keys&gt;&lt;key app="EN" db-id="sszpfv5zm0wprde2r5bvw2wpdezsax0e9spx" timestamp="1626121388"&gt;2701&lt;/key&gt;&lt;/foreign-keys&gt;&lt;ref-type name="Report"&gt;27&lt;/ref-type&gt;&lt;contributors&gt;&lt;authors&gt;&lt;author&gt;Carl Rosen&lt;/author&gt;&lt;author&gt;James Crants&lt;/author&gt;&lt;author&gt;Brian Bohman&lt;/author&gt;&lt;author&gt;Matt McNearney&lt;/author&gt;&lt;/authors&gt;&lt;/contributors&gt;&lt;titles&gt;&lt;title&gt;Effects of banded versus broadcast application of ESN, turkey manure, and different approaches to measuring plant N status on tuber yield and quality in Russet Burbank potatoes&lt;/title&gt;&lt;secondary-title&gt;Reserach Reports – 2021&lt;/secondary-title&gt;&lt;/titles&gt;&lt;dates&gt;&lt;year&gt;2021&lt;/year&gt;&lt;/dates&gt;&lt;pub-location&gt;Fargo, ND&lt;/pub-location&gt;&lt;publisher&gt;Minnesota Area II Potato Research and Promotion Council and Northern Plains Potato Growers Association&lt;/publisher&gt;&lt;urls&gt;&lt;related-urls&gt;&lt;url&gt;https://www.ag.ndsu.edu/potatoextension/research/research_reports_114_4126022392.pdf&lt;/url&gt;&lt;/related-urls&gt;&lt;/urls&gt;&lt;/record&gt;&lt;/Cite&gt;&lt;/EndNote&gt;</w:instrText>
            </w:r>
            <w:r w:rsidRPr="00E9655F">
              <w:fldChar w:fldCharType="separate"/>
            </w:r>
            <w:r>
              <w:rPr>
                <w:noProof/>
              </w:rPr>
              <w:t>Rosen et al. (2021)</w:t>
            </w:r>
            <w:r w:rsidRPr="00E9655F">
              <w:fldChar w:fldCharType="end"/>
            </w:r>
          </w:p>
        </w:tc>
      </w:tr>
    </w:tbl>
    <w:p w14:paraId="3B2181AC" w14:textId="77777777" w:rsidR="003561D2" w:rsidRDefault="003561D2" w:rsidP="003561D2"/>
    <w:p w14:paraId="0F786B58" w14:textId="77777777" w:rsidR="003561D2" w:rsidRPr="00457EF3" w:rsidRDefault="003561D2" w:rsidP="003561D2">
      <w:r>
        <w:br w:type="page"/>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80"/>
        <w:gridCol w:w="2464"/>
        <w:gridCol w:w="3024"/>
      </w:tblGrid>
      <w:tr w:rsidR="003561D2" w:rsidRPr="00B91DE7" w14:paraId="2DDEF449" w14:textId="77777777" w:rsidTr="00F555E9">
        <w:trPr>
          <w:trHeight w:val="288"/>
        </w:trPr>
        <w:tc>
          <w:tcPr>
            <w:tcW w:w="7920" w:type="dxa"/>
            <w:gridSpan w:val="4"/>
            <w:tcBorders>
              <w:top w:val="nil"/>
              <w:left w:val="nil"/>
              <w:bottom w:val="single" w:sz="4" w:space="0" w:color="auto"/>
              <w:right w:val="nil"/>
            </w:tcBorders>
            <w:vAlign w:val="center"/>
          </w:tcPr>
          <w:p w14:paraId="19BAC9DD" w14:textId="2654D2F9" w:rsidR="003561D2" w:rsidRPr="00B91DE7" w:rsidRDefault="003561D2" w:rsidP="00F555E9">
            <w:pPr>
              <w:pStyle w:val="TableCaption"/>
            </w:pPr>
            <w:bookmarkStart w:id="230" w:name="_Ref78280011"/>
            <w:bookmarkStart w:id="231" w:name="_Toc78909888"/>
            <w:bookmarkStart w:id="232" w:name="_Toc80706204"/>
            <w:r w:rsidRPr="00457EF3">
              <w:rPr>
                <w:bCs/>
              </w:rPr>
              <w:lastRenderedPageBreak/>
              <w:t xml:space="preserve">Table </w:t>
            </w:r>
            <w:r w:rsidRPr="00457EF3">
              <w:rPr>
                <w:bCs/>
              </w:rPr>
              <w:fldChar w:fldCharType="begin"/>
            </w:r>
            <w:r w:rsidRPr="00457EF3">
              <w:rPr>
                <w:bCs/>
              </w:rPr>
              <w:instrText xml:space="preserve"> SEQ Table \* ARABIC </w:instrText>
            </w:r>
            <w:r>
              <w:rPr>
                <w:bCs/>
              </w:rPr>
              <w:instrText xml:space="preserve">\s 1 </w:instrText>
            </w:r>
            <w:r w:rsidRPr="00457EF3">
              <w:rPr>
                <w:bCs/>
              </w:rPr>
              <w:fldChar w:fldCharType="separate"/>
            </w:r>
            <w:r>
              <w:rPr>
                <w:bCs/>
                <w:noProof/>
              </w:rPr>
              <w:t>3</w:t>
            </w:r>
            <w:r w:rsidRPr="00457EF3">
              <w:rPr>
                <w:bCs/>
              </w:rPr>
              <w:fldChar w:fldCharType="end"/>
            </w:r>
            <w:bookmarkEnd w:id="230"/>
            <w:r w:rsidRPr="00457EF3">
              <w:rPr>
                <w:bCs/>
              </w:rPr>
              <w:t>.</w:t>
            </w:r>
            <w:r w:rsidRPr="00BD6250">
              <w:rPr>
                <w:b w:val="0"/>
                <w:bCs/>
              </w:rPr>
              <w:t xml:space="preserve"> Summary of experimental treatments evaluated in small-plot trials in Minnesota, USA</w:t>
            </w:r>
            <w:r>
              <w:rPr>
                <w:b w:val="0"/>
                <w:bCs/>
              </w:rPr>
              <w:t>.</w:t>
            </w:r>
            <w:bookmarkEnd w:id="231"/>
            <w:bookmarkEnd w:id="232"/>
          </w:p>
        </w:tc>
      </w:tr>
      <w:tr w:rsidR="003561D2" w:rsidRPr="00B91DE7" w14:paraId="634CF4AB" w14:textId="77777777" w:rsidTr="00F555E9">
        <w:trPr>
          <w:trHeight w:val="288"/>
        </w:trPr>
        <w:tc>
          <w:tcPr>
            <w:tcW w:w="1152" w:type="dxa"/>
            <w:tcBorders>
              <w:top w:val="single" w:sz="8" w:space="0" w:color="auto"/>
              <w:left w:val="nil"/>
              <w:bottom w:val="single" w:sz="4" w:space="0" w:color="auto"/>
              <w:right w:val="nil"/>
            </w:tcBorders>
            <w:vAlign w:val="center"/>
            <w:hideMark/>
          </w:tcPr>
          <w:p w14:paraId="5D4E558E" w14:textId="77777777" w:rsidR="003561D2" w:rsidRPr="007B2569" w:rsidRDefault="003561D2" w:rsidP="00F555E9">
            <w:pPr>
              <w:pStyle w:val="TableBody"/>
              <w:jc w:val="left"/>
              <w:rPr>
                <w:b/>
                <w:bCs/>
              </w:rPr>
            </w:pPr>
            <w:r w:rsidRPr="007B2569">
              <w:rPr>
                <w:b/>
                <w:bCs/>
              </w:rPr>
              <w:t>Experiment</w:t>
            </w:r>
          </w:p>
        </w:tc>
        <w:tc>
          <w:tcPr>
            <w:tcW w:w="1280" w:type="dxa"/>
            <w:tcBorders>
              <w:top w:val="single" w:sz="8" w:space="0" w:color="auto"/>
              <w:left w:val="nil"/>
              <w:bottom w:val="single" w:sz="4" w:space="0" w:color="auto"/>
              <w:right w:val="nil"/>
            </w:tcBorders>
            <w:vAlign w:val="center"/>
            <w:hideMark/>
          </w:tcPr>
          <w:p w14:paraId="21351BE7" w14:textId="77777777" w:rsidR="003561D2" w:rsidRPr="007B2569" w:rsidRDefault="003561D2" w:rsidP="00F555E9">
            <w:pPr>
              <w:pStyle w:val="TableBody"/>
              <w:jc w:val="left"/>
              <w:rPr>
                <w:b/>
                <w:bCs/>
              </w:rPr>
            </w:pPr>
            <w:r w:rsidRPr="007B2569">
              <w:rPr>
                <w:b/>
                <w:bCs/>
              </w:rPr>
              <w:t>N treatments</w:t>
            </w:r>
            <w:r w:rsidRPr="004975C4">
              <w:rPr>
                <w:b/>
                <w:bCs/>
                <w:vertAlign w:val="superscript"/>
              </w:rPr>
              <w:t>†</w:t>
            </w:r>
          </w:p>
        </w:tc>
        <w:tc>
          <w:tcPr>
            <w:tcW w:w="2464" w:type="dxa"/>
            <w:tcBorders>
              <w:top w:val="single" w:sz="8" w:space="0" w:color="auto"/>
              <w:left w:val="nil"/>
              <w:bottom w:val="single" w:sz="4" w:space="0" w:color="auto"/>
              <w:right w:val="nil"/>
            </w:tcBorders>
            <w:vAlign w:val="center"/>
          </w:tcPr>
          <w:p w14:paraId="0D7C354D" w14:textId="77777777" w:rsidR="003561D2" w:rsidRPr="007B2569" w:rsidRDefault="003561D2" w:rsidP="00F555E9">
            <w:pPr>
              <w:pStyle w:val="TableBody"/>
              <w:jc w:val="left"/>
              <w:rPr>
                <w:b/>
                <w:bCs/>
              </w:rPr>
            </w:pPr>
            <w:r w:rsidRPr="007B2569">
              <w:rPr>
                <w:b/>
                <w:bCs/>
              </w:rPr>
              <w:t>N rates</w:t>
            </w:r>
          </w:p>
        </w:tc>
        <w:tc>
          <w:tcPr>
            <w:tcW w:w="3024" w:type="dxa"/>
            <w:tcBorders>
              <w:top w:val="single" w:sz="8" w:space="0" w:color="auto"/>
              <w:left w:val="nil"/>
              <w:bottom w:val="single" w:sz="4" w:space="0" w:color="auto"/>
              <w:right w:val="nil"/>
            </w:tcBorders>
            <w:vAlign w:val="center"/>
          </w:tcPr>
          <w:p w14:paraId="71159047" w14:textId="77777777" w:rsidR="003561D2" w:rsidRPr="007B2569" w:rsidRDefault="003561D2" w:rsidP="00F555E9">
            <w:pPr>
              <w:pStyle w:val="TableBody"/>
              <w:jc w:val="left"/>
              <w:rPr>
                <w:b/>
                <w:bCs/>
              </w:rPr>
            </w:pPr>
            <w:r w:rsidRPr="007B2569">
              <w:rPr>
                <w:b/>
                <w:bCs/>
              </w:rPr>
              <w:t>Varieties</w:t>
            </w:r>
          </w:p>
        </w:tc>
      </w:tr>
      <w:tr w:rsidR="003561D2" w:rsidRPr="00B91DE7" w14:paraId="70B3763C" w14:textId="77777777" w:rsidTr="00F555E9">
        <w:trPr>
          <w:trHeight w:val="504"/>
        </w:trPr>
        <w:tc>
          <w:tcPr>
            <w:tcW w:w="1152" w:type="dxa"/>
            <w:tcBorders>
              <w:top w:val="single" w:sz="4" w:space="0" w:color="auto"/>
              <w:left w:val="nil"/>
              <w:bottom w:val="dotted" w:sz="4" w:space="0" w:color="auto"/>
              <w:right w:val="nil"/>
            </w:tcBorders>
            <w:vAlign w:val="center"/>
            <w:hideMark/>
          </w:tcPr>
          <w:p w14:paraId="1A532E26" w14:textId="77777777" w:rsidR="003561D2" w:rsidRPr="00B91DE7" w:rsidRDefault="003561D2" w:rsidP="00F555E9">
            <w:pPr>
              <w:pStyle w:val="TableBody"/>
            </w:pPr>
            <w:r w:rsidRPr="00B91DE7">
              <w:t>MN-1</w:t>
            </w:r>
          </w:p>
        </w:tc>
        <w:tc>
          <w:tcPr>
            <w:tcW w:w="1280" w:type="dxa"/>
            <w:tcBorders>
              <w:top w:val="single" w:sz="4" w:space="0" w:color="auto"/>
              <w:left w:val="nil"/>
              <w:bottom w:val="dotted" w:sz="4" w:space="0" w:color="auto"/>
              <w:right w:val="nil"/>
            </w:tcBorders>
            <w:vAlign w:val="center"/>
            <w:hideMark/>
          </w:tcPr>
          <w:p w14:paraId="041E1C1C" w14:textId="77777777" w:rsidR="003561D2" w:rsidRPr="00B91DE7" w:rsidRDefault="003561D2" w:rsidP="00F555E9">
            <w:pPr>
              <w:pStyle w:val="TableBody"/>
            </w:pPr>
            <w:r w:rsidRPr="00B91DE7">
              <w:t>10</w:t>
            </w:r>
          </w:p>
        </w:tc>
        <w:tc>
          <w:tcPr>
            <w:tcW w:w="2464" w:type="dxa"/>
            <w:tcBorders>
              <w:top w:val="single" w:sz="4" w:space="0" w:color="auto"/>
              <w:left w:val="nil"/>
              <w:bottom w:val="dotted" w:sz="4" w:space="0" w:color="auto"/>
              <w:right w:val="nil"/>
            </w:tcBorders>
            <w:vAlign w:val="center"/>
          </w:tcPr>
          <w:p w14:paraId="12290969" w14:textId="77777777" w:rsidR="003561D2" w:rsidRPr="00B91DE7" w:rsidRDefault="003561D2" w:rsidP="00F555E9">
            <w:pPr>
              <w:pStyle w:val="TableBody"/>
            </w:pPr>
            <w:r w:rsidRPr="00B91DE7">
              <w:t>0, 135, 180, 225, 270</w:t>
            </w:r>
          </w:p>
        </w:tc>
        <w:tc>
          <w:tcPr>
            <w:tcW w:w="3024" w:type="dxa"/>
            <w:tcBorders>
              <w:top w:val="single" w:sz="4" w:space="0" w:color="auto"/>
              <w:left w:val="nil"/>
              <w:bottom w:val="dotted" w:sz="4" w:space="0" w:color="auto"/>
              <w:right w:val="nil"/>
            </w:tcBorders>
            <w:vAlign w:val="center"/>
          </w:tcPr>
          <w:p w14:paraId="4B5AAD34" w14:textId="77777777" w:rsidR="003561D2" w:rsidRPr="00B91DE7" w:rsidRDefault="003561D2" w:rsidP="00F555E9">
            <w:pPr>
              <w:pStyle w:val="TableBody"/>
            </w:pPr>
            <w:r w:rsidRPr="00B91DE7">
              <w:t>Russet Burbank</w:t>
            </w:r>
          </w:p>
        </w:tc>
      </w:tr>
      <w:tr w:rsidR="003561D2" w:rsidRPr="00B91DE7" w14:paraId="329D2CE3" w14:textId="77777777" w:rsidTr="00F555E9">
        <w:trPr>
          <w:trHeight w:val="504"/>
        </w:trPr>
        <w:tc>
          <w:tcPr>
            <w:tcW w:w="1152" w:type="dxa"/>
            <w:tcBorders>
              <w:top w:val="dotted" w:sz="4" w:space="0" w:color="auto"/>
              <w:left w:val="nil"/>
              <w:bottom w:val="dotted" w:sz="4" w:space="0" w:color="auto"/>
              <w:right w:val="nil"/>
            </w:tcBorders>
            <w:vAlign w:val="center"/>
          </w:tcPr>
          <w:p w14:paraId="2FCBCD8A" w14:textId="77777777" w:rsidR="003561D2" w:rsidRPr="00B91DE7" w:rsidRDefault="003561D2" w:rsidP="00F555E9">
            <w:pPr>
              <w:pStyle w:val="TableBody"/>
            </w:pPr>
            <w:r w:rsidRPr="00B91DE7">
              <w:t>MN-2</w:t>
            </w:r>
          </w:p>
        </w:tc>
        <w:tc>
          <w:tcPr>
            <w:tcW w:w="1280" w:type="dxa"/>
            <w:tcBorders>
              <w:top w:val="dotted" w:sz="4" w:space="0" w:color="auto"/>
              <w:left w:val="nil"/>
              <w:bottom w:val="dotted" w:sz="4" w:space="0" w:color="auto"/>
              <w:right w:val="nil"/>
            </w:tcBorders>
            <w:vAlign w:val="center"/>
          </w:tcPr>
          <w:p w14:paraId="3898F6C8" w14:textId="77777777" w:rsidR="003561D2" w:rsidRPr="00B91DE7" w:rsidRDefault="003561D2" w:rsidP="00F555E9">
            <w:pPr>
              <w:pStyle w:val="TableBody"/>
            </w:pPr>
            <w:r w:rsidRPr="00B91DE7">
              <w:t>5</w:t>
            </w:r>
          </w:p>
        </w:tc>
        <w:tc>
          <w:tcPr>
            <w:tcW w:w="2464" w:type="dxa"/>
            <w:tcBorders>
              <w:top w:val="dotted" w:sz="4" w:space="0" w:color="auto"/>
              <w:left w:val="nil"/>
              <w:bottom w:val="dotted" w:sz="4" w:space="0" w:color="auto"/>
              <w:right w:val="nil"/>
            </w:tcBorders>
            <w:vAlign w:val="center"/>
          </w:tcPr>
          <w:p w14:paraId="5F4033B7" w14:textId="77777777" w:rsidR="003561D2" w:rsidRPr="00B91DE7" w:rsidRDefault="003561D2" w:rsidP="00F555E9">
            <w:pPr>
              <w:pStyle w:val="TableBody"/>
            </w:pPr>
            <w:r w:rsidRPr="00B91DE7">
              <w:t>135, 200, 270, 335, 400</w:t>
            </w:r>
          </w:p>
        </w:tc>
        <w:tc>
          <w:tcPr>
            <w:tcW w:w="3024" w:type="dxa"/>
            <w:tcBorders>
              <w:top w:val="dotted" w:sz="4" w:space="0" w:color="auto"/>
              <w:left w:val="nil"/>
              <w:bottom w:val="dotted" w:sz="4" w:space="0" w:color="auto"/>
              <w:right w:val="nil"/>
            </w:tcBorders>
            <w:vAlign w:val="center"/>
          </w:tcPr>
          <w:p w14:paraId="3D0CE440" w14:textId="77777777" w:rsidR="003561D2" w:rsidRPr="00B91DE7" w:rsidRDefault="003561D2" w:rsidP="00F555E9">
            <w:pPr>
              <w:pStyle w:val="TableBody"/>
            </w:pPr>
            <w:r w:rsidRPr="00B91DE7">
              <w:t>Russet Burbank, Dakota Russet, Easton</w:t>
            </w:r>
          </w:p>
        </w:tc>
      </w:tr>
      <w:tr w:rsidR="003561D2" w:rsidRPr="00B91DE7" w14:paraId="2B4D6485" w14:textId="77777777" w:rsidTr="00F555E9">
        <w:trPr>
          <w:trHeight w:val="504"/>
        </w:trPr>
        <w:tc>
          <w:tcPr>
            <w:tcW w:w="1152" w:type="dxa"/>
            <w:tcBorders>
              <w:top w:val="dotted" w:sz="4" w:space="0" w:color="auto"/>
              <w:left w:val="nil"/>
              <w:bottom w:val="dotted" w:sz="4" w:space="0" w:color="auto"/>
              <w:right w:val="nil"/>
            </w:tcBorders>
            <w:vAlign w:val="center"/>
          </w:tcPr>
          <w:p w14:paraId="52CFDECC" w14:textId="77777777" w:rsidR="003561D2" w:rsidRPr="00B91DE7" w:rsidRDefault="003561D2" w:rsidP="00F555E9">
            <w:pPr>
              <w:pStyle w:val="TableBody"/>
            </w:pPr>
            <w:r w:rsidRPr="00B91DE7">
              <w:t>MN-3</w:t>
            </w:r>
          </w:p>
        </w:tc>
        <w:tc>
          <w:tcPr>
            <w:tcW w:w="1280" w:type="dxa"/>
            <w:tcBorders>
              <w:top w:val="dotted" w:sz="4" w:space="0" w:color="auto"/>
              <w:left w:val="nil"/>
              <w:bottom w:val="dotted" w:sz="4" w:space="0" w:color="auto"/>
              <w:right w:val="nil"/>
            </w:tcBorders>
            <w:vAlign w:val="center"/>
          </w:tcPr>
          <w:p w14:paraId="0BA32C40" w14:textId="77777777" w:rsidR="003561D2" w:rsidRPr="00B91DE7" w:rsidRDefault="003561D2" w:rsidP="00F555E9">
            <w:pPr>
              <w:pStyle w:val="TableBody"/>
            </w:pPr>
            <w:r w:rsidRPr="00B91DE7">
              <w:t>4</w:t>
            </w:r>
          </w:p>
        </w:tc>
        <w:tc>
          <w:tcPr>
            <w:tcW w:w="2464" w:type="dxa"/>
            <w:tcBorders>
              <w:top w:val="dotted" w:sz="4" w:space="0" w:color="auto"/>
              <w:left w:val="nil"/>
              <w:bottom w:val="dotted" w:sz="4" w:space="0" w:color="auto"/>
              <w:right w:val="nil"/>
            </w:tcBorders>
            <w:vAlign w:val="center"/>
          </w:tcPr>
          <w:p w14:paraId="0DE55B8F" w14:textId="77777777" w:rsidR="003561D2" w:rsidRPr="00B91DE7" w:rsidRDefault="003561D2" w:rsidP="00F555E9">
            <w:pPr>
              <w:pStyle w:val="TableBody"/>
            </w:pPr>
            <w:r w:rsidRPr="00B91DE7">
              <w:t>45, 180, 245, 335</w:t>
            </w:r>
          </w:p>
        </w:tc>
        <w:tc>
          <w:tcPr>
            <w:tcW w:w="3024" w:type="dxa"/>
            <w:tcBorders>
              <w:top w:val="dotted" w:sz="4" w:space="0" w:color="auto"/>
              <w:left w:val="nil"/>
              <w:bottom w:val="dotted" w:sz="4" w:space="0" w:color="auto"/>
              <w:right w:val="nil"/>
            </w:tcBorders>
            <w:vAlign w:val="center"/>
          </w:tcPr>
          <w:p w14:paraId="32F63B4A" w14:textId="77777777" w:rsidR="003561D2" w:rsidRPr="00B91DE7" w:rsidRDefault="003561D2" w:rsidP="00F555E9">
            <w:pPr>
              <w:pStyle w:val="TableBody"/>
            </w:pPr>
            <w:r w:rsidRPr="00B91DE7">
              <w:t>Russet Burbank</w:t>
            </w:r>
          </w:p>
        </w:tc>
      </w:tr>
      <w:tr w:rsidR="003561D2" w:rsidRPr="00B91DE7" w14:paraId="68982949" w14:textId="77777777" w:rsidTr="00F555E9">
        <w:trPr>
          <w:trHeight w:val="504"/>
        </w:trPr>
        <w:tc>
          <w:tcPr>
            <w:tcW w:w="1152" w:type="dxa"/>
            <w:tcBorders>
              <w:top w:val="dotted" w:sz="4" w:space="0" w:color="auto"/>
              <w:left w:val="nil"/>
              <w:bottom w:val="dotted" w:sz="4" w:space="0" w:color="auto"/>
              <w:right w:val="nil"/>
            </w:tcBorders>
            <w:vAlign w:val="center"/>
          </w:tcPr>
          <w:p w14:paraId="5316059A" w14:textId="77777777" w:rsidR="003561D2" w:rsidRPr="00B91DE7" w:rsidRDefault="003561D2" w:rsidP="00F555E9">
            <w:pPr>
              <w:pStyle w:val="TableBody"/>
            </w:pPr>
            <w:r w:rsidRPr="00B91DE7">
              <w:t>MN-4</w:t>
            </w:r>
          </w:p>
        </w:tc>
        <w:tc>
          <w:tcPr>
            <w:tcW w:w="1280" w:type="dxa"/>
            <w:tcBorders>
              <w:top w:val="dotted" w:sz="4" w:space="0" w:color="auto"/>
              <w:left w:val="nil"/>
              <w:bottom w:val="dotted" w:sz="4" w:space="0" w:color="auto"/>
              <w:right w:val="nil"/>
            </w:tcBorders>
            <w:vAlign w:val="center"/>
          </w:tcPr>
          <w:p w14:paraId="0EE1C322" w14:textId="77777777" w:rsidR="003561D2" w:rsidRPr="00B91DE7" w:rsidRDefault="003561D2" w:rsidP="00F555E9">
            <w:pPr>
              <w:pStyle w:val="TableBody"/>
            </w:pPr>
            <w:r w:rsidRPr="00B91DE7">
              <w:t>3</w:t>
            </w:r>
          </w:p>
        </w:tc>
        <w:tc>
          <w:tcPr>
            <w:tcW w:w="2464" w:type="dxa"/>
            <w:tcBorders>
              <w:top w:val="dotted" w:sz="4" w:space="0" w:color="auto"/>
              <w:left w:val="nil"/>
              <w:bottom w:val="dotted" w:sz="4" w:space="0" w:color="auto"/>
              <w:right w:val="nil"/>
            </w:tcBorders>
            <w:vAlign w:val="center"/>
          </w:tcPr>
          <w:p w14:paraId="0607AF32" w14:textId="77777777" w:rsidR="003561D2" w:rsidRPr="00B91DE7" w:rsidRDefault="003561D2" w:rsidP="00F555E9">
            <w:pPr>
              <w:pStyle w:val="TableBody"/>
            </w:pPr>
            <w:r w:rsidRPr="00B91DE7">
              <w:t>135, 270, 400</w:t>
            </w:r>
          </w:p>
        </w:tc>
        <w:tc>
          <w:tcPr>
            <w:tcW w:w="3024" w:type="dxa"/>
            <w:tcBorders>
              <w:top w:val="dotted" w:sz="4" w:space="0" w:color="auto"/>
              <w:left w:val="nil"/>
              <w:bottom w:val="dotted" w:sz="4" w:space="0" w:color="auto"/>
              <w:right w:val="nil"/>
            </w:tcBorders>
            <w:vAlign w:val="center"/>
          </w:tcPr>
          <w:p w14:paraId="6FD8BB59" w14:textId="77777777" w:rsidR="003561D2" w:rsidRPr="00B91DE7" w:rsidRDefault="003561D2" w:rsidP="00F555E9">
            <w:pPr>
              <w:pStyle w:val="TableBody"/>
            </w:pPr>
            <w:r w:rsidRPr="00B91DE7">
              <w:t>Russet Burbank, Clearwater, Umatilla Russet</w:t>
            </w:r>
          </w:p>
        </w:tc>
      </w:tr>
      <w:tr w:rsidR="003561D2" w:rsidRPr="00B91DE7" w14:paraId="002C17DA" w14:textId="77777777" w:rsidTr="00F555E9">
        <w:trPr>
          <w:trHeight w:val="504"/>
        </w:trPr>
        <w:tc>
          <w:tcPr>
            <w:tcW w:w="1152" w:type="dxa"/>
            <w:tcBorders>
              <w:top w:val="dotted" w:sz="4" w:space="0" w:color="auto"/>
              <w:left w:val="nil"/>
              <w:bottom w:val="dotted" w:sz="4" w:space="0" w:color="auto"/>
              <w:right w:val="nil"/>
            </w:tcBorders>
            <w:vAlign w:val="center"/>
            <w:hideMark/>
          </w:tcPr>
          <w:p w14:paraId="3074BB59" w14:textId="77777777" w:rsidR="003561D2" w:rsidRPr="00B91DE7" w:rsidRDefault="003561D2" w:rsidP="00F555E9">
            <w:pPr>
              <w:pStyle w:val="TableBody"/>
            </w:pPr>
            <w:r w:rsidRPr="00B91DE7">
              <w:t>MN-5</w:t>
            </w:r>
          </w:p>
        </w:tc>
        <w:tc>
          <w:tcPr>
            <w:tcW w:w="1280" w:type="dxa"/>
            <w:tcBorders>
              <w:top w:val="dotted" w:sz="4" w:space="0" w:color="auto"/>
              <w:left w:val="nil"/>
              <w:bottom w:val="dotted" w:sz="4" w:space="0" w:color="auto"/>
              <w:right w:val="nil"/>
            </w:tcBorders>
            <w:vAlign w:val="center"/>
            <w:hideMark/>
          </w:tcPr>
          <w:p w14:paraId="09441968" w14:textId="77777777" w:rsidR="003561D2" w:rsidRPr="00B91DE7" w:rsidRDefault="003561D2" w:rsidP="00F555E9">
            <w:pPr>
              <w:pStyle w:val="TableBody"/>
            </w:pPr>
            <w:r w:rsidRPr="00B91DE7">
              <w:t>8</w:t>
            </w:r>
          </w:p>
        </w:tc>
        <w:tc>
          <w:tcPr>
            <w:tcW w:w="2464" w:type="dxa"/>
            <w:tcBorders>
              <w:top w:val="dotted" w:sz="4" w:space="0" w:color="auto"/>
              <w:left w:val="nil"/>
              <w:bottom w:val="dotted" w:sz="4" w:space="0" w:color="auto"/>
              <w:right w:val="nil"/>
            </w:tcBorders>
            <w:vAlign w:val="center"/>
          </w:tcPr>
          <w:p w14:paraId="148F569E" w14:textId="77777777" w:rsidR="003561D2" w:rsidRPr="00B91DE7" w:rsidRDefault="003561D2" w:rsidP="00F555E9">
            <w:pPr>
              <w:pStyle w:val="TableBody"/>
            </w:pPr>
            <w:r w:rsidRPr="00B91DE7">
              <w:t>45, 155, 245, 290, 335</w:t>
            </w:r>
          </w:p>
        </w:tc>
        <w:tc>
          <w:tcPr>
            <w:tcW w:w="3024" w:type="dxa"/>
            <w:tcBorders>
              <w:top w:val="dotted" w:sz="4" w:space="0" w:color="auto"/>
              <w:left w:val="nil"/>
              <w:bottom w:val="dotted" w:sz="4" w:space="0" w:color="auto"/>
              <w:right w:val="nil"/>
            </w:tcBorders>
            <w:vAlign w:val="center"/>
          </w:tcPr>
          <w:p w14:paraId="59FAA8D7" w14:textId="77777777" w:rsidR="003561D2" w:rsidRPr="00B91DE7" w:rsidRDefault="003561D2" w:rsidP="00F555E9">
            <w:pPr>
              <w:pStyle w:val="TableBody"/>
            </w:pPr>
            <w:r w:rsidRPr="00B91DE7">
              <w:t>Russet Burbank</w:t>
            </w:r>
          </w:p>
        </w:tc>
      </w:tr>
      <w:tr w:rsidR="003561D2" w:rsidRPr="00B91DE7" w14:paraId="4759CBAC" w14:textId="77777777" w:rsidTr="00F555E9">
        <w:trPr>
          <w:trHeight w:val="504"/>
        </w:trPr>
        <w:tc>
          <w:tcPr>
            <w:tcW w:w="1152" w:type="dxa"/>
            <w:tcBorders>
              <w:top w:val="dotted" w:sz="4" w:space="0" w:color="auto"/>
              <w:left w:val="nil"/>
              <w:bottom w:val="single" w:sz="4" w:space="0" w:color="auto"/>
              <w:right w:val="nil"/>
            </w:tcBorders>
            <w:vAlign w:val="center"/>
          </w:tcPr>
          <w:p w14:paraId="369BAE35" w14:textId="77777777" w:rsidR="003561D2" w:rsidRPr="00B91DE7" w:rsidRDefault="003561D2" w:rsidP="00F555E9">
            <w:pPr>
              <w:pStyle w:val="TableBody"/>
            </w:pPr>
            <w:r w:rsidRPr="00B91DE7">
              <w:t>MN-6</w:t>
            </w:r>
          </w:p>
        </w:tc>
        <w:tc>
          <w:tcPr>
            <w:tcW w:w="1280" w:type="dxa"/>
            <w:tcBorders>
              <w:top w:val="dotted" w:sz="4" w:space="0" w:color="auto"/>
              <w:left w:val="nil"/>
              <w:bottom w:val="single" w:sz="4" w:space="0" w:color="auto"/>
              <w:right w:val="nil"/>
            </w:tcBorders>
            <w:vAlign w:val="center"/>
          </w:tcPr>
          <w:p w14:paraId="0D7700F3" w14:textId="77777777" w:rsidR="003561D2" w:rsidRPr="00B91DE7" w:rsidRDefault="003561D2" w:rsidP="00F555E9">
            <w:pPr>
              <w:pStyle w:val="TableBody"/>
            </w:pPr>
            <w:r w:rsidRPr="00B91DE7">
              <w:t>8</w:t>
            </w:r>
          </w:p>
        </w:tc>
        <w:tc>
          <w:tcPr>
            <w:tcW w:w="2464" w:type="dxa"/>
            <w:tcBorders>
              <w:top w:val="dotted" w:sz="4" w:space="0" w:color="auto"/>
              <w:left w:val="nil"/>
              <w:bottom w:val="single" w:sz="4" w:space="0" w:color="auto"/>
              <w:right w:val="nil"/>
            </w:tcBorders>
            <w:vAlign w:val="center"/>
          </w:tcPr>
          <w:p w14:paraId="296C160A" w14:textId="77777777" w:rsidR="003561D2" w:rsidRPr="00B91DE7" w:rsidRDefault="003561D2" w:rsidP="00F555E9">
            <w:pPr>
              <w:pStyle w:val="TableBody"/>
            </w:pPr>
            <w:r w:rsidRPr="00B91DE7">
              <w:t>55, 155, 245, 270, 290, 335</w:t>
            </w:r>
          </w:p>
        </w:tc>
        <w:tc>
          <w:tcPr>
            <w:tcW w:w="3024" w:type="dxa"/>
            <w:tcBorders>
              <w:top w:val="dotted" w:sz="4" w:space="0" w:color="auto"/>
              <w:left w:val="nil"/>
              <w:bottom w:val="single" w:sz="4" w:space="0" w:color="auto"/>
              <w:right w:val="nil"/>
            </w:tcBorders>
            <w:vAlign w:val="center"/>
          </w:tcPr>
          <w:p w14:paraId="3296341B" w14:textId="77777777" w:rsidR="003561D2" w:rsidRPr="00B91DE7" w:rsidRDefault="003561D2" w:rsidP="00F555E9">
            <w:pPr>
              <w:pStyle w:val="TableBody"/>
            </w:pPr>
            <w:r w:rsidRPr="00B91DE7">
              <w:t>Russet Burbank</w:t>
            </w:r>
          </w:p>
        </w:tc>
      </w:tr>
      <w:tr w:rsidR="003561D2" w:rsidRPr="00B91DE7" w14:paraId="777A9941" w14:textId="77777777" w:rsidTr="00F555E9">
        <w:trPr>
          <w:trHeight w:val="288"/>
        </w:trPr>
        <w:tc>
          <w:tcPr>
            <w:tcW w:w="7920" w:type="dxa"/>
            <w:gridSpan w:val="4"/>
            <w:tcBorders>
              <w:top w:val="single" w:sz="4" w:space="0" w:color="auto"/>
              <w:left w:val="nil"/>
              <w:bottom w:val="nil"/>
              <w:right w:val="nil"/>
            </w:tcBorders>
            <w:vAlign w:val="center"/>
          </w:tcPr>
          <w:p w14:paraId="5AE7537C" w14:textId="77777777" w:rsidR="003561D2" w:rsidRPr="00B91DE7" w:rsidRDefault="003561D2" w:rsidP="00F555E9">
            <w:pPr>
              <w:pStyle w:val="TableFootnote"/>
            </w:pPr>
            <w:r w:rsidRPr="004975C4">
              <w:rPr>
                <w:b/>
                <w:vertAlign w:val="superscript"/>
              </w:rPr>
              <w:t>†</w:t>
            </w:r>
            <w:r w:rsidRPr="00646724">
              <w:t xml:space="preserve"> Including N source, timing, and placement combinations occurring at an equivalent N rate</w:t>
            </w:r>
          </w:p>
        </w:tc>
      </w:tr>
    </w:tbl>
    <w:p w14:paraId="35565151" w14:textId="77777777" w:rsidR="003561D2" w:rsidRDefault="003561D2" w:rsidP="003561D2"/>
    <w:p w14:paraId="4B7A7042" w14:textId="77777777" w:rsidR="003561D2" w:rsidRDefault="003561D2" w:rsidP="003561D2"/>
    <w:p w14:paraId="33317A08" w14:textId="77777777" w:rsidR="003561D2" w:rsidRPr="00E03EEA" w:rsidRDefault="003561D2" w:rsidP="003561D2"/>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720"/>
        <w:gridCol w:w="864"/>
        <w:gridCol w:w="864"/>
        <w:gridCol w:w="864"/>
        <w:gridCol w:w="864"/>
        <w:gridCol w:w="864"/>
        <w:gridCol w:w="864"/>
        <w:gridCol w:w="864"/>
      </w:tblGrid>
      <w:tr w:rsidR="003561D2" w:rsidRPr="00F13BC2" w14:paraId="407B7F26" w14:textId="77777777" w:rsidTr="00F555E9">
        <w:trPr>
          <w:trHeight w:val="576"/>
        </w:trPr>
        <w:tc>
          <w:tcPr>
            <w:tcW w:w="7920" w:type="dxa"/>
            <w:gridSpan w:val="9"/>
            <w:tcBorders>
              <w:top w:val="nil"/>
              <w:left w:val="nil"/>
              <w:bottom w:val="single" w:sz="4" w:space="0" w:color="auto"/>
              <w:right w:val="nil"/>
            </w:tcBorders>
            <w:vAlign w:val="center"/>
          </w:tcPr>
          <w:p w14:paraId="0C234785" w14:textId="2FF26314" w:rsidR="003561D2" w:rsidRPr="00623D78" w:rsidRDefault="003561D2" w:rsidP="00F555E9">
            <w:pPr>
              <w:pStyle w:val="TableCaption"/>
              <w:rPr>
                <w:bCs/>
              </w:rPr>
            </w:pPr>
            <w:bookmarkStart w:id="233" w:name="_Ref78280041"/>
            <w:bookmarkStart w:id="234" w:name="_Toc78909889"/>
            <w:bookmarkStart w:id="235" w:name="_Toc80706205"/>
            <w:r w:rsidRPr="00E03EEA">
              <w:rPr>
                <w:bCs/>
              </w:rPr>
              <w:t xml:space="preserve">Table </w:t>
            </w:r>
            <w:r w:rsidRPr="00E03EEA">
              <w:rPr>
                <w:bCs/>
              </w:rPr>
              <w:fldChar w:fldCharType="begin"/>
            </w:r>
            <w:r w:rsidRPr="00E03EEA">
              <w:rPr>
                <w:bCs/>
              </w:rPr>
              <w:instrText xml:space="preserve"> SEQ Table \* ARABIC </w:instrText>
            </w:r>
            <w:r>
              <w:rPr>
                <w:bCs/>
              </w:rPr>
              <w:instrText xml:space="preserve">\s 1 </w:instrText>
            </w:r>
            <w:r w:rsidRPr="00E03EEA">
              <w:rPr>
                <w:bCs/>
              </w:rPr>
              <w:fldChar w:fldCharType="separate"/>
            </w:r>
            <w:r>
              <w:rPr>
                <w:bCs/>
                <w:noProof/>
              </w:rPr>
              <w:t>4</w:t>
            </w:r>
            <w:r w:rsidRPr="00E03EEA">
              <w:rPr>
                <w:bCs/>
              </w:rPr>
              <w:fldChar w:fldCharType="end"/>
            </w:r>
            <w:bookmarkEnd w:id="233"/>
            <w:r w:rsidRPr="00E03EEA">
              <w:rPr>
                <w:bCs/>
              </w:rPr>
              <w:t>.</w:t>
            </w:r>
            <w:r w:rsidRPr="003F1318">
              <w:rPr>
                <w:b w:val="0"/>
                <w:bCs/>
              </w:rPr>
              <w:t xml:space="preserve"> In-season and harvest sampling dates for the experimental small-plot trials in Minnesota, USA</w:t>
            </w:r>
            <w:r>
              <w:rPr>
                <w:b w:val="0"/>
                <w:bCs/>
              </w:rPr>
              <w:t>.</w:t>
            </w:r>
            <w:bookmarkEnd w:id="234"/>
            <w:bookmarkEnd w:id="235"/>
          </w:p>
        </w:tc>
      </w:tr>
      <w:tr w:rsidR="003561D2" w:rsidRPr="00F13BC2" w14:paraId="7A5CC903" w14:textId="77777777" w:rsidTr="00F555E9">
        <w:tc>
          <w:tcPr>
            <w:tcW w:w="1152" w:type="dxa"/>
            <w:vMerge w:val="restart"/>
            <w:tcBorders>
              <w:top w:val="single" w:sz="4" w:space="0" w:color="auto"/>
              <w:left w:val="nil"/>
              <w:right w:val="nil"/>
            </w:tcBorders>
            <w:vAlign w:val="center"/>
          </w:tcPr>
          <w:p w14:paraId="5CC9B9BB" w14:textId="77777777" w:rsidR="003561D2" w:rsidRPr="00623D78" w:rsidRDefault="003561D2" w:rsidP="00F555E9">
            <w:pPr>
              <w:pStyle w:val="TableBody"/>
              <w:rPr>
                <w:b/>
                <w:bCs/>
              </w:rPr>
            </w:pPr>
            <w:r w:rsidRPr="00623D78">
              <w:rPr>
                <w:b/>
                <w:bCs/>
              </w:rPr>
              <w:t>Experiment</w:t>
            </w:r>
          </w:p>
        </w:tc>
        <w:tc>
          <w:tcPr>
            <w:tcW w:w="720" w:type="dxa"/>
            <w:vMerge w:val="restart"/>
            <w:tcBorders>
              <w:top w:val="single" w:sz="4" w:space="0" w:color="auto"/>
              <w:left w:val="nil"/>
              <w:right w:val="nil"/>
            </w:tcBorders>
            <w:vAlign w:val="center"/>
          </w:tcPr>
          <w:p w14:paraId="41E72E79" w14:textId="77777777" w:rsidR="003561D2" w:rsidRPr="00623D78" w:rsidRDefault="003561D2" w:rsidP="00F555E9">
            <w:pPr>
              <w:pStyle w:val="TableBody"/>
              <w:rPr>
                <w:b/>
                <w:bCs/>
              </w:rPr>
            </w:pPr>
            <w:r w:rsidRPr="00623D78">
              <w:rPr>
                <w:b/>
                <w:bCs/>
              </w:rPr>
              <w:t>Year</w:t>
            </w:r>
          </w:p>
        </w:tc>
        <w:tc>
          <w:tcPr>
            <w:tcW w:w="5184" w:type="dxa"/>
            <w:gridSpan w:val="6"/>
            <w:tcBorders>
              <w:top w:val="single" w:sz="4" w:space="0" w:color="auto"/>
              <w:left w:val="nil"/>
              <w:bottom w:val="nil"/>
              <w:right w:val="nil"/>
            </w:tcBorders>
            <w:vAlign w:val="center"/>
          </w:tcPr>
          <w:p w14:paraId="5CEEB53E" w14:textId="77777777" w:rsidR="003561D2" w:rsidRPr="00623D78" w:rsidRDefault="003561D2" w:rsidP="00F555E9">
            <w:pPr>
              <w:pStyle w:val="TableBody"/>
              <w:jc w:val="center"/>
              <w:rPr>
                <w:b/>
                <w:bCs/>
              </w:rPr>
            </w:pPr>
            <w:r w:rsidRPr="00623D78">
              <w:rPr>
                <w:b/>
                <w:bCs/>
              </w:rPr>
              <w:t>In-Season</w:t>
            </w:r>
          </w:p>
        </w:tc>
        <w:tc>
          <w:tcPr>
            <w:tcW w:w="864" w:type="dxa"/>
            <w:vMerge w:val="restart"/>
            <w:tcBorders>
              <w:top w:val="single" w:sz="4" w:space="0" w:color="auto"/>
              <w:left w:val="nil"/>
              <w:right w:val="nil"/>
            </w:tcBorders>
            <w:vAlign w:val="center"/>
          </w:tcPr>
          <w:p w14:paraId="4CABEAD5" w14:textId="77777777" w:rsidR="003561D2" w:rsidRPr="00623D78" w:rsidRDefault="003561D2" w:rsidP="00F555E9">
            <w:pPr>
              <w:pStyle w:val="TableBody"/>
              <w:rPr>
                <w:b/>
                <w:bCs/>
              </w:rPr>
            </w:pPr>
            <w:r w:rsidRPr="00623D78">
              <w:rPr>
                <w:b/>
                <w:bCs/>
              </w:rPr>
              <w:t>Harvest</w:t>
            </w:r>
          </w:p>
        </w:tc>
      </w:tr>
      <w:tr w:rsidR="003561D2" w:rsidRPr="00F13BC2" w14:paraId="42BECCDC" w14:textId="77777777" w:rsidTr="00F555E9">
        <w:tc>
          <w:tcPr>
            <w:tcW w:w="1152" w:type="dxa"/>
            <w:vMerge/>
            <w:tcBorders>
              <w:left w:val="nil"/>
              <w:bottom w:val="single" w:sz="4" w:space="0" w:color="auto"/>
              <w:right w:val="nil"/>
            </w:tcBorders>
            <w:vAlign w:val="center"/>
            <w:hideMark/>
          </w:tcPr>
          <w:p w14:paraId="54987DE9" w14:textId="77777777" w:rsidR="003561D2" w:rsidRPr="00623D78" w:rsidRDefault="003561D2" w:rsidP="00F555E9">
            <w:pPr>
              <w:pStyle w:val="TableBody"/>
              <w:rPr>
                <w:b/>
                <w:bCs/>
              </w:rPr>
            </w:pPr>
          </w:p>
        </w:tc>
        <w:tc>
          <w:tcPr>
            <w:tcW w:w="720" w:type="dxa"/>
            <w:vMerge/>
            <w:tcBorders>
              <w:left w:val="nil"/>
              <w:bottom w:val="single" w:sz="4" w:space="0" w:color="auto"/>
              <w:right w:val="nil"/>
            </w:tcBorders>
            <w:vAlign w:val="center"/>
            <w:hideMark/>
          </w:tcPr>
          <w:p w14:paraId="79233D5D" w14:textId="77777777" w:rsidR="003561D2" w:rsidRPr="00623D78" w:rsidRDefault="003561D2" w:rsidP="00F555E9">
            <w:pPr>
              <w:pStyle w:val="TableBody"/>
              <w:rPr>
                <w:b/>
                <w:bCs/>
              </w:rPr>
            </w:pPr>
          </w:p>
        </w:tc>
        <w:tc>
          <w:tcPr>
            <w:tcW w:w="864" w:type="dxa"/>
            <w:tcBorders>
              <w:top w:val="nil"/>
              <w:left w:val="nil"/>
              <w:bottom w:val="single" w:sz="4" w:space="0" w:color="auto"/>
              <w:right w:val="nil"/>
            </w:tcBorders>
            <w:vAlign w:val="center"/>
          </w:tcPr>
          <w:p w14:paraId="57F6244D" w14:textId="77777777" w:rsidR="003561D2" w:rsidRPr="00623D78" w:rsidRDefault="003561D2" w:rsidP="00F555E9">
            <w:pPr>
              <w:pStyle w:val="TableBody"/>
              <w:jc w:val="center"/>
              <w:rPr>
                <w:b/>
                <w:bCs/>
              </w:rPr>
            </w:pPr>
            <w:r w:rsidRPr="00623D78">
              <w:rPr>
                <w:b/>
                <w:bCs/>
              </w:rPr>
              <w:t>1</w:t>
            </w:r>
          </w:p>
        </w:tc>
        <w:tc>
          <w:tcPr>
            <w:tcW w:w="864" w:type="dxa"/>
            <w:tcBorders>
              <w:top w:val="nil"/>
              <w:left w:val="nil"/>
              <w:bottom w:val="single" w:sz="4" w:space="0" w:color="auto"/>
              <w:right w:val="nil"/>
            </w:tcBorders>
            <w:vAlign w:val="center"/>
          </w:tcPr>
          <w:p w14:paraId="18DB8035" w14:textId="77777777" w:rsidR="003561D2" w:rsidRPr="00623D78" w:rsidRDefault="003561D2" w:rsidP="00F555E9">
            <w:pPr>
              <w:pStyle w:val="TableBody"/>
              <w:jc w:val="center"/>
              <w:rPr>
                <w:b/>
                <w:bCs/>
              </w:rPr>
            </w:pPr>
            <w:r w:rsidRPr="00623D78">
              <w:rPr>
                <w:b/>
                <w:bCs/>
              </w:rPr>
              <w:t>2</w:t>
            </w:r>
          </w:p>
        </w:tc>
        <w:tc>
          <w:tcPr>
            <w:tcW w:w="864" w:type="dxa"/>
            <w:tcBorders>
              <w:top w:val="nil"/>
              <w:left w:val="nil"/>
              <w:bottom w:val="single" w:sz="4" w:space="0" w:color="auto"/>
              <w:right w:val="nil"/>
            </w:tcBorders>
            <w:vAlign w:val="center"/>
          </w:tcPr>
          <w:p w14:paraId="37D229C0" w14:textId="77777777" w:rsidR="003561D2" w:rsidRPr="00623D78" w:rsidRDefault="003561D2" w:rsidP="00F555E9">
            <w:pPr>
              <w:pStyle w:val="TableBody"/>
              <w:jc w:val="center"/>
              <w:rPr>
                <w:b/>
                <w:bCs/>
              </w:rPr>
            </w:pPr>
            <w:r w:rsidRPr="00623D78">
              <w:rPr>
                <w:b/>
                <w:bCs/>
              </w:rPr>
              <w:t>3</w:t>
            </w:r>
          </w:p>
        </w:tc>
        <w:tc>
          <w:tcPr>
            <w:tcW w:w="864" w:type="dxa"/>
            <w:tcBorders>
              <w:top w:val="nil"/>
              <w:left w:val="nil"/>
              <w:bottom w:val="single" w:sz="4" w:space="0" w:color="auto"/>
              <w:right w:val="nil"/>
            </w:tcBorders>
            <w:vAlign w:val="center"/>
          </w:tcPr>
          <w:p w14:paraId="149882F2" w14:textId="77777777" w:rsidR="003561D2" w:rsidRPr="00623D78" w:rsidRDefault="003561D2" w:rsidP="00F555E9">
            <w:pPr>
              <w:pStyle w:val="TableBody"/>
              <w:jc w:val="center"/>
              <w:rPr>
                <w:b/>
                <w:bCs/>
              </w:rPr>
            </w:pPr>
            <w:r w:rsidRPr="00623D78">
              <w:rPr>
                <w:b/>
                <w:bCs/>
              </w:rPr>
              <w:t>4</w:t>
            </w:r>
          </w:p>
        </w:tc>
        <w:tc>
          <w:tcPr>
            <w:tcW w:w="864" w:type="dxa"/>
            <w:tcBorders>
              <w:top w:val="nil"/>
              <w:left w:val="nil"/>
              <w:bottom w:val="single" w:sz="4" w:space="0" w:color="auto"/>
              <w:right w:val="nil"/>
            </w:tcBorders>
            <w:vAlign w:val="center"/>
          </w:tcPr>
          <w:p w14:paraId="39E42960" w14:textId="77777777" w:rsidR="003561D2" w:rsidRPr="00623D78" w:rsidRDefault="003561D2" w:rsidP="00F555E9">
            <w:pPr>
              <w:pStyle w:val="TableBody"/>
              <w:jc w:val="center"/>
              <w:rPr>
                <w:b/>
                <w:bCs/>
              </w:rPr>
            </w:pPr>
            <w:r w:rsidRPr="00623D78">
              <w:rPr>
                <w:b/>
                <w:bCs/>
              </w:rPr>
              <w:t>5</w:t>
            </w:r>
          </w:p>
        </w:tc>
        <w:tc>
          <w:tcPr>
            <w:tcW w:w="864" w:type="dxa"/>
            <w:tcBorders>
              <w:top w:val="nil"/>
              <w:left w:val="nil"/>
              <w:bottom w:val="single" w:sz="4" w:space="0" w:color="auto"/>
              <w:right w:val="nil"/>
            </w:tcBorders>
            <w:vAlign w:val="center"/>
          </w:tcPr>
          <w:p w14:paraId="011408D8" w14:textId="77777777" w:rsidR="003561D2" w:rsidRPr="00623D78" w:rsidRDefault="003561D2" w:rsidP="00F555E9">
            <w:pPr>
              <w:pStyle w:val="TableBody"/>
              <w:jc w:val="center"/>
              <w:rPr>
                <w:b/>
                <w:bCs/>
              </w:rPr>
            </w:pPr>
            <w:r w:rsidRPr="00623D78">
              <w:rPr>
                <w:b/>
                <w:bCs/>
              </w:rPr>
              <w:t>6</w:t>
            </w:r>
          </w:p>
        </w:tc>
        <w:tc>
          <w:tcPr>
            <w:tcW w:w="864" w:type="dxa"/>
            <w:vMerge/>
            <w:tcBorders>
              <w:left w:val="nil"/>
              <w:bottom w:val="single" w:sz="4" w:space="0" w:color="auto"/>
              <w:right w:val="nil"/>
            </w:tcBorders>
            <w:vAlign w:val="center"/>
          </w:tcPr>
          <w:p w14:paraId="78A3E616" w14:textId="77777777" w:rsidR="003561D2" w:rsidRPr="00F13BC2" w:rsidRDefault="003561D2" w:rsidP="00F555E9">
            <w:pPr>
              <w:pStyle w:val="TableBody"/>
            </w:pPr>
          </w:p>
        </w:tc>
      </w:tr>
      <w:tr w:rsidR="003561D2" w:rsidRPr="00F13BC2" w14:paraId="2CB1CA59" w14:textId="77777777" w:rsidTr="00F555E9">
        <w:trPr>
          <w:trHeight w:val="288"/>
        </w:trPr>
        <w:tc>
          <w:tcPr>
            <w:tcW w:w="1152" w:type="dxa"/>
            <w:tcBorders>
              <w:top w:val="nil"/>
              <w:left w:val="nil"/>
              <w:bottom w:val="nil"/>
              <w:right w:val="nil"/>
            </w:tcBorders>
            <w:vAlign w:val="center"/>
            <w:hideMark/>
          </w:tcPr>
          <w:p w14:paraId="2CC5E479" w14:textId="77777777" w:rsidR="003561D2" w:rsidRPr="00F13BC2" w:rsidRDefault="003561D2" w:rsidP="00F555E9">
            <w:pPr>
              <w:pStyle w:val="TableBody"/>
            </w:pPr>
            <w:r w:rsidRPr="00F13BC2">
              <w:t>MN-1</w:t>
            </w:r>
          </w:p>
        </w:tc>
        <w:tc>
          <w:tcPr>
            <w:tcW w:w="720" w:type="dxa"/>
            <w:tcBorders>
              <w:top w:val="nil"/>
              <w:left w:val="nil"/>
              <w:bottom w:val="nil"/>
              <w:right w:val="nil"/>
            </w:tcBorders>
            <w:vAlign w:val="center"/>
            <w:hideMark/>
          </w:tcPr>
          <w:p w14:paraId="3EDAB38C" w14:textId="77777777" w:rsidR="003561D2" w:rsidRPr="00F13BC2" w:rsidRDefault="003561D2" w:rsidP="00F555E9">
            <w:pPr>
              <w:pStyle w:val="TableBody"/>
            </w:pPr>
            <w:r w:rsidRPr="00F13BC2">
              <w:t>1991</w:t>
            </w:r>
          </w:p>
        </w:tc>
        <w:tc>
          <w:tcPr>
            <w:tcW w:w="864" w:type="dxa"/>
            <w:tcBorders>
              <w:top w:val="nil"/>
              <w:left w:val="nil"/>
              <w:bottom w:val="nil"/>
              <w:right w:val="nil"/>
            </w:tcBorders>
            <w:vAlign w:val="center"/>
          </w:tcPr>
          <w:p w14:paraId="6726E789" w14:textId="77777777" w:rsidR="003561D2" w:rsidRPr="00F13BC2" w:rsidRDefault="003561D2" w:rsidP="00F555E9">
            <w:pPr>
              <w:pStyle w:val="TableBody"/>
            </w:pPr>
            <w:r w:rsidRPr="00F13BC2">
              <w:t>12 June</w:t>
            </w:r>
          </w:p>
        </w:tc>
        <w:tc>
          <w:tcPr>
            <w:tcW w:w="864" w:type="dxa"/>
            <w:tcBorders>
              <w:top w:val="nil"/>
              <w:left w:val="nil"/>
              <w:bottom w:val="nil"/>
              <w:right w:val="nil"/>
            </w:tcBorders>
            <w:vAlign w:val="center"/>
          </w:tcPr>
          <w:p w14:paraId="5A8D5F44" w14:textId="77777777" w:rsidR="003561D2" w:rsidRPr="00F13BC2" w:rsidRDefault="003561D2" w:rsidP="00F555E9">
            <w:pPr>
              <w:pStyle w:val="TableBody"/>
            </w:pPr>
            <w:r w:rsidRPr="00F13BC2">
              <w:t>24 June</w:t>
            </w:r>
          </w:p>
        </w:tc>
        <w:tc>
          <w:tcPr>
            <w:tcW w:w="864" w:type="dxa"/>
            <w:tcBorders>
              <w:top w:val="nil"/>
              <w:left w:val="nil"/>
              <w:bottom w:val="nil"/>
              <w:right w:val="nil"/>
            </w:tcBorders>
            <w:vAlign w:val="center"/>
          </w:tcPr>
          <w:p w14:paraId="7C8C8E23" w14:textId="77777777" w:rsidR="003561D2" w:rsidRPr="00F13BC2" w:rsidRDefault="003561D2" w:rsidP="00F555E9">
            <w:pPr>
              <w:pStyle w:val="TableBody"/>
            </w:pPr>
            <w:r w:rsidRPr="00F13BC2">
              <w:t>2 July</w:t>
            </w:r>
          </w:p>
        </w:tc>
        <w:tc>
          <w:tcPr>
            <w:tcW w:w="864" w:type="dxa"/>
            <w:tcBorders>
              <w:top w:val="nil"/>
              <w:left w:val="nil"/>
              <w:bottom w:val="nil"/>
              <w:right w:val="nil"/>
            </w:tcBorders>
            <w:vAlign w:val="center"/>
          </w:tcPr>
          <w:p w14:paraId="3735DE22" w14:textId="77777777" w:rsidR="003561D2" w:rsidRPr="00F13BC2" w:rsidRDefault="003561D2" w:rsidP="00F555E9">
            <w:pPr>
              <w:pStyle w:val="TableBody"/>
            </w:pPr>
            <w:r w:rsidRPr="00F13BC2">
              <w:t>16 July</w:t>
            </w:r>
          </w:p>
        </w:tc>
        <w:tc>
          <w:tcPr>
            <w:tcW w:w="864" w:type="dxa"/>
            <w:tcBorders>
              <w:top w:val="nil"/>
              <w:left w:val="nil"/>
              <w:bottom w:val="nil"/>
              <w:right w:val="nil"/>
            </w:tcBorders>
            <w:vAlign w:val="center"/>
          </w:tcPr>
          <w:p w14:paraId="28979D4A" w14:textId="77777777" w:rsidR="003561D2" w:rsidRPr="00F13BC2" w:rsidRDefault="003561D2" w:rsidP="00F555E9">
            <w:pPr>
              <w:pStyle w:val="TableBody"/>
            </w:pPr>
            <w:r w:rsidRPr="00F13BC2">
              <w:t>30 July</w:t>
            </w:r>
          </w:p>
        </w:tc>
        <w:tc>
          <w:tcPr>
            <w:tcW w:w="864" w:type="dxa"/>
            <w:tcBorders>
              <w:top w:val="nil"/>
              <w:left w:val="nil"/>
              <w:bottom w:val="nil"/>
              <w:right w:val="nil"/>
            </w:tcBorders>
            <w:vAlign w:val="center"/>
          </w:tcPr>
          <w:p w14:paraId="5B79D8AD" w14:textId="77777777" w:rsidR="003561D2" w:rsidRPr="00F13BC2" w:rsidRDefault="003561D2" w:rsidP="00F555E9">
            <w:pPr>
              <w:pStyle w:val="TableBody"/>
            </w:pPr>
            <w:r w:rsidRPr="00F13BC2">
              <w:t>13 Aug</w:t>
            </w:r>
          </w:p>
        </w:tc>
        <w:tc>
          <w:tcPr>
            <w:tcW w:w="864" w:type="dxa"/>
            <w:tcBorders>
              <w:top w:val="nil"/>
              <w:left w:val="nil"/>
              <w:bottom w:val="nil"/>
              <w:right w:val="nil"/>
            </w:tcBorders>
            <w:vAlign w:val="center"/>
          </w:tcPr>
          <w:p w14:paraId="6C7A58E9" w14:textId="77777777" w:rsidR="003561D2" w:rsidRPr="00F13BC2" w:rsidRDefault="003561D2" w:rsidP="00F555E9">
            <w:pPr>
              <w:pStyle w:val="TableBody"/>
            </w:pPr>
            <w:r w:rsidRPr="00F13BC2">
              <w:t>10 Sept.</w:t>
            </w:r>
          </w:p>
        </w:tc>
      </w:tr>
      <w:tr w:rsidR="003561D2" w:rsidRPr="00F13BC2" w14:paraId="492E9FD5" w14:textId="77777777" w:rsidTr="00F555E9">
        <w:trPr>
          <w:trHeight w:val="288"/>
        </w:trPr>
        <w:tc>
          <w:tcPr>
            <w:tcW w:w="1152" w:type="dxa"/>
            <w:tcBorders>
              <w:top w:val="nil"/>
              <w:left w:val="nil"/>
              <w:bottom w:val="dotted" w:sz="4" w:space="0" w:color="auto"/>
              <w:right w:val="nil"/>
            </w:tcBorders>
            <w:vAlign w:val="center"/>
          </w:tcPr>
          <w:p w14:paraId="3BAC7ACB" w14:textId="77777777" w:rsidR="003561D2" w:rsidRPr="00F13BC2" w:rsidRDefault="003561D2" w:rsidP="00F555E9">
            <w:pPr>
              <w:pStyle w:val="TableBody"/>
            </w:pPr>
            <w:r w:rsidRPr="00F13BC2">
              <w:t>MN-1</w:t>
            </w:r>
          </w:p>
        </w:tc>
        <w:tc>
          <w:tcPr>
            <w:tcW w:w="720" w:type="dxa"/>
            <w:tcBorders>
              <w:top w:val="nil"/>
              <w:left w:val="nil"/>
              <w:bottom w:val="dotted" w:sz="4" w:space="0" w:color="auto"/>
              <w:right w:val="nil"/>
            </w:tcBorders>
            <w:vAlign w:val="center"/>
          </w:tcPr>
          <w:p w14:paraId="62EF9C01" w14:textId="77777777" w:rsidR="003561D2" w:rsidRPr="00F13BC2" w:rsidRDefault="003561D2" w:rsidP="00F555E9">
            <w:pPr>
              <w:pStyle w:val="TableBody"/>
            </w:pPr>
            <w:r w:rsidRPr="00F13BC2">
              <w:t>1992</w:t>
            </w:r>
          </w:p>
        </w:tc>
        <w:tc>
          <w:tcPr>
            <w:tcW w:w="864" w:type="dxa"/>
            <w:tcBorders>
              <w:top w:val="nil"/>
              <w:left w:val="nil"/>
              <w:bottom w:val="dotted" w:sz="4" w:space="0" w:color="auto"/>
              <w:right w:val="nil"/>
            </w:tcBorders>
            <w:vAlign w:val="center"/>
          </w:tcPr>
          <w:p w14:paraId="1D40BF89" w14:textId="77777777" w:rsidR="003561D2" w:rsidRPr="00F13BC2" w:rsidRDefault="003561D2" w:rsidP="00F555E9">
            <w:pPr>
              <w:pStyle w:val="TableBody"/>
            </w:pPr>
            <w:r w:rsidRPr="00F13BC2">
              <w:t>10 June</w:t>
            </w:r>
          </w:p>
        </w:tc>
        <w:tc>
          <w:tcPr>
            <w:tcW w:w="864" w:type="dxa"/>
            <w:tcBorders>
              <w:top w:val="nil"/>
              <w:left w:val="nil"/>
              <w:bottom w:val="dotted" w:sz="4" w:space="0" w:color="auto"/>
              <w:right w:val="nil"/>
            </w:tcBorders>
            <w:vAlign w:val="center"/>
          </w:tcPr>
          <w:p w14:paraId="5800B732" w14:textId="77777777" w:rsidR="003561D2" w:rsidRPr="00F13BC2" w:rsidRDefault="003561D2" w:rsidP="00F555E9">
            <w:pPr>
              <w:pStyle w:val="TableBody"/>
            </w:pPr>
            <w:r w:rsidRPr="00F13BC2">
              <w:t>25 June</w:t>
            </w:r>
          </w:p>
        </w:tc>
        <w:tc>
          <w:tcPr>
            <w:tcW w:w="864" w:type="dxa"/>
            <w:tcBorders>
              <w:top w:val="nil"/>
              <w:left w:val="nil"/>
              <w:bottom w:val="dotted" w:sz="4" w:space="0" w:color="auto"/>
              <w:right w:val="nil"/>
            </w:tcBorders>
            <w:vAlign w:val="center"/>
          </w:tcPr>
          <w:p w14:paraId="2E80DD7F" w14:textId="77777777" w:rsidR="003561D2" w:rsidRPr="00F13BC2" w:rsidRDefault="003561D2" w:rsidP="00F555E9">
            <w:pPr>
              <w:pStyle w:val="TableBody"/>
            </w:pPr>
            <w:r w:rsidRPr="00F13BC2">
              <w:t>17 July</w:t>
            </w:r>
          </w:p>
        </w:tc>
        <w:tc>
          <w:tcPr>
            <w:tcW w:w="864" w:type="dxa"/>
            <w:tcBorders>
              <w:top w:val="nil"/>
              <w:left w:val="nil"/>
              <w:bottom w:val="dotted" w:sz="4" w:space="0" w:color="auto"/>
              <w:right w:val="nil"/>
            </w:tcBorders>
            <w:vAlign w:val="center"/>
          </w:tcPr>
          <w:p w14:paraId="20BE0CEF" w14:textId="77777777" w:rsidR="003561D2" w:rsidRPr="00F13BC2" w:rsidRDefault="003561D2" w:rsidP="00F555E9">
            <w:pPr>
              <w:pStyle w:val="TableBody"/>
            </w:pPr>
            <w:r w:rsidRPr="00F13BC2">
              <w:t>5 Aug.</w:t>
            </w:r>
          </w:p>
        </w:tc>
        <w:tc>
          <w:tcPr>
            <w:tcW w:w="864" w:type="dxa"/>
            <w:tcBorders>
              <w:top w:val="nil"/>
              <w:left w:val="nil"/>
              <w:bottom w:val="dotted" w:sz="4" w:space="0" w:color="auto"/>
              <w:right w:val="nil"/>
            </w:tcBorders>
            <w:vAlign w:val="center"/>
          </w:tcPr>
          <w:p w14:paraId="3602DE5A" w14:textId="77777777" w:rsidR="003561D2" w:rsidRPr="00F13BC2" w:rsidRDefault="003561D2" w:rsidP="00F555E9">
            <w:pPr>
              <w:pStyle w:val="TableBody"/>
            </w:pPr>
            <w:r w:rsidRPr="00F13BC2">
              <w:t>26 Aug.</w:t>
            </w:r>
          </w:p>
        </w:tc>
        <w:tc>
          <w:tcPr>
            <w:tcW w:w="864" w:type="dxa"/>
            <w:tcBorders>
              <w:top w:val="nil"/>
              <w:left w:val="nil"/>
              <w:bottom w:val="dotted" w:sz="4" w:space="0" w:color="auto"/>
              <w:right w:val="nil"/>
            </w:tcBorders>
            <w:vAlign w:val="center"/>
          </w:tcPr>
          <w:p w14:paraId="2718FF02" w14:textId="77777777" w:rsidR="003561D2" w:rsidRPr="00F13BC2" w:rsidRDefault="003561D2" w:rsidP="00F555E9">
            <w:pPr>
              <w:pStyle w:val="TableBody"/>
            </w:pPr>
          </w:p>
        </w:tc>
        <w:tc>
          <w:tcPr>
            <w:tcW w:w="864" w:type="dxa"/>
            <w:tcBorders>
              <w:top w:val="nil"/>
              <w:left w:val="nil"/>
              <w:bottom w:val="dotted" w:sz="4" w:space="0" w:color="auto"/>
              <w:right w:val="nil"/>
            </w:tcBorders>
            <w:vAlign w:val="center"/>
          </w:tcPr>
          <w:p w14:paraId="04FBC12D" w14:textId="77777777" w:rsidR="003561D2" w:rsidRPr="00F13BC2" w:rsidRDefault="003561D2" w:rsidP="00F555E9">
            <w:pPr>
              <w:pStyle w:val="TableBody"/>
            </w:pPr>
            <w:r w:rsidRPr="00F13BC2">
              <w:t>15 Sept.</w:t>
            </w:r>
          </w:p>
        </w:tc>
      </w:tr>
      <w:tr w:rsidR="003561D2" w:rsidRPr="00F13BC2" w14:paraId="7723D483" w14:textId="77777777" w:rsidTr="00F555E9">
        <w:trPr>
          <w:trHeight w:val="288"/>
        </w:trPr>
        <w:tc>
          <w:tcPr>
            <w:tcW w:w="1152" w:type="dxa"/>
            <w:tcBorders>
              <w:top w:val="dotted" w:sz="4" w:space="0" w:color="auto"/>
              <w:left w:val="nil"/>
              <w:bottom w:val="nil"/>
              <w:right w:val="nil"/>
            </w:tcBorders>
            <w:vAlign w:val="center"/>
          </w:tcPr>
          <w:p w14:paraId="1CB688F8" w14:textId="77777777" w:rsidR="003561D2" w:rsidRPr="00F13BC2" w:rsidRDefault="003561D2" w:rsidP="00F555E9">
            <w:pPr>
              <w:pStyle w:val="TableBody"/>
            </w:pPr>
            <w:r w:rsidRPr="00F13BC2">
              <w:t>MN-2</w:t>
            </w:r>
          </w:p>
        </w:tc>
        <w:tc>
          <w:tcPr>
            <w:tcW w:w="720" w:type="dxa"/>
            <w:tcBorders>
              <w:top w:val="dotted" w:sz="4" w:space="0" w:color="auto"/>
              <w:left w:val="nil"/>
              <w:bottom w:val="nil"/>
              <w:right w:val="nil"/>
            </w:tcBorders>
            <w:vAlign w:val="center"/>
          </w:tcPr>
          <w:p w14:paraId="21B15CB9" w14:textId="77777777" w:rsidR="003561D2" w:rsidRPr="00F13BC2" w:rsidRDefault="003561D2" w:rsidP="00F555E9">
            <w:pPr>
              <w:pStyle w:val="TableBody"/>
            </w:pPr>
            <w:r w:rsidRPr="00F13BC2">
              <w:t>2014</w:t>
            </w:r>
          </w:p>
        </w:tc>
        <w:tc>
          <w:tcPr>
            <w:tcW w:w="864" w:type="dxa"/>
            <w:tcBorders>
              <w:top w:val="dotted" w:sz="4" w:space="0" w:color="auto"/>
              <w:left w:val="nil"/>
              <w:bottom w:val="nil"/>
              <w:right w:val="nil"/>
            </w:tcBorders>
            <w:vAlign w:val="center"/>
          </w:tcPr>
          <w:p w14:paraId="2C3EFBC0" w14:textId="77777777" w:rsidR="003561D2" w:rsidRPr="00F13BC2" w:rsidRDefault="003561D2" w:rsidP="00F555E9">
            <w:pPr>
              <w:pStyle w:val="TableBody"/>
            </w:pPr>
            <w:r w:rsidRPr="00F13BC2">
              <w:t>30 June</w:t>
            </w:r>
          </w:p>
        </w:tc>
        <w:tc>
          <w:tcPr>
            <w:tcW w:w="864" w:type="dxa"/>
            <w:tcBorders>
              <w:top w:val="dotted" w:sz="4" w:space="0" w:color="auto"/>
              <w:left w:val="nil"/>
              <w:bottom w:val="nil"/>
              <w:right w:val="nil"/>
            </w:tcBorders>
            <w:vAlign w:val="center"/>
          </w:tcPr>
          <w:p w14:paraId="074CC6BA" w14:textId="77777777" w:rsidR="003561D2" w:rsidRPr="00F13BC2" w:rsidRDefault="003561D2" w:rsidP="00F555E9">
            <w:pPr>
              <w:pStyle w:val="TableBody"/>
            </w:pPr>
            <w:r w:rsidRPr="00F13BC2">
              <w:t>15 July</w:t>
            </w:r>
          </w:p>
        </w:tc>
        <w:tc>
          <w:tcPr>
            <w:tcW w:w="864" w:type="dxa"/>
            <w:tcBorders>
              <w:top w:val="dotted" w:sz="4" w:space="0" w:color="auto"/>
              <w:left w:val="nil"/>
              <w:bottom w:val="nil"/>
              <w:right w:val="nil"/>
            </w:tcBorders>
            <w:vAlign w:val="center"/>
          </w:tcPr>
          <w:p w14:paraId="2770761C" w14:textId="77777777" w:rsidR="003561D2" w:rsidRPr="00F13BC2" w:rsidRDefault="003561D2" w:rsidP="00F555E9">
            <w:pPr>
              <w:pStyle w:val="TableBody"/>
            </w:pPr>
            <w:r w:rsidRPr="00F13BC2">
              <w:t>24 July</w:t>
            </w:r>
          </w:p>
        </w:tc>
        <w:tc>
          <w:tcPr>
            <w:tcW w:w="864" w:type="dxa"/>
            <w:tcBorders>
              <w:top w:val="dotted" w:sz="4" w:space="0" w:color="auto"/>
              <w:left w:val="nil"/>
              <w:bottom w:val="nil"/>
              <w:right w:val="nil"/>
            </w:tcBorders>
            <w:vAlign w:val="center"/>
          </w:tcPr>
          <w:p w14:paraId="206FCDEA" w14:textId="77777777" w:rsidR="003561D2" w:rsidRPr="00F13BC2" w:rsidRDefault="003561D2" w:rsidP="00F555E9">
            <w:pPr>
              <w:pStyle w:val="TableBody"/>
            </w:pPr>
            <w:r w:rsidRPr="00F13BC2">
              <w:t>11 Aug.</w:t>
            </w:r>
          </w:p>
        </w:tc>
        <w:tc>
          <w:tcPr>
            <w:tcW w:w="864" w:type="dxa"/>
            <w:tcBorders>
              <w:top w:val="dotted" w:sz="4" w:space="0" w:color="auto"/>
              <w:left w:val="nil"/>
              <w:bottom w:val="nil"/>
              <w:right w:val="nil"/>
            </w:tcBorders>
            <w:vAlign w:val="center"/>
          </w:tcPr>
          <w:p w14:paraId="7C3B5741" w14:textId="77777777" w:rsidR="003561D2" w:rsidRPr="00F13BC2" w:rsidRDefault="003561D2" w:rsidP="00F555E9">
            <w:pPr>
              <w:pStyle w:val="TableBody"/>
            </w:pPr>
            <w:r w:rsidRPr="00F13BC2">
              <w:t>26 Aug.</w:t>
            </w:r>
          </w:p>
        </w:tc>
        <w:tc>
          <w:tcPr>
            <w:tcW w:w="864" w:type="dxa"/>
            <w:tcBorders>
              <w:top w:val="dotted" w:sz="4" w:space="0" w:color="auto"/>
              <w:left w:val="nil"/>
              <w:bottom w:val="nil"/>
              <w:right w:val="nil"/>
            </w:tcBorders>
            <w:vAlign w:val="center"/>
          </w:tcPr>
          <w:p w14:paraId="0B8F633C" w14:textId="77777777" w:rsidR="003561D2" w:rsidRPr="00F13BC2" w:rsidRDefault="003561D2" w:rsidP="00F555E9">
            <w:pPr>
              <w:pStyle w:val="TableBody"/>
            </w:pPr>
            <w:r w:rsidRPr="00F13BC2">
              <w:t>8 Sept.</w:t>
            </w:r>
          </w:p>
        </w:tc>
        <w:tc>
          <w:tcPr>
            <w:tcW w:w="864" w:type="dxa"/>
            <w:tcBorders>
              <w:top w:val="dotted" w:sz="4" w:space="0" w:color="auto"/>
              <w:left w:val="nil"/>
              <w:bottom w:val="nil"/>
              <w:right w:val="nil"/>
            </w:tcBorders>
            <w:vAlign w:val="center"/>
          </w:tcPr>
          <w:p w14:paraId="16DEA9C6" w14:textId="77777777" w:rsidR="003561D2" w:rsidRPr="00F13BC2" w:rsidRDefault="003561D2" w:rsidP="00F555E9">
            <w:pPr>
              <w:pStyle w:val="TableBody"/>
            </w:pPr>
            <w:r w:rsidRPr="00F13BC2">
              <w:t>15 Sept.</w:t>
            </w:r>
          </w:p>
        </w:tc>
      </w:tr>
      <w:tr w:rsidR="003561D2" w:rsidRPr="00F13BC2" w14:paraId="27FA379D" w14:textId="77777777" w:rsidTr="00F555E9">
        <w:trPr>
          <w:trHeight w:val="288"/>
        </w:trPr>
        <w:tc>
          <w:tcPr>
            <w:tcW w:w="1152" w:type="dxa"/>
            <w:tcBorders>
              <w:top w:val="nil"/>
              <w:left w:val="nil"/>
              <w:bottom w:val="dotted" w:sz="4" w:space="0" w:color="auto"/>
              <w:right w:val="nil"/>
            </w:tcBorders>
            <w:vAlign w:val="center"/>
          </w:tcPr>
          <w:p w14:paraId="349C9FA6" w14:textId="77777777" w:rsidR="003561D2" w:rsidRPr="00F13BC2" w:rsidRDefault="003561D2" w:rsidP="00F555E9">
            <w:pPr>
              <w:pStyle w:val="TableBody"/>
            </w:pPr>
            <w:r w:rsidRPr="00F13BC2">
              <w:t>MN-2</w:t>
            </w:r>
          </w:p>
        </w:tc>
        <w:tc>
          <w:tcPr>
            <w:tcW w:w="720" w:type="dxa"/>
            <w:tcBorders>
              <w:top w:val="nil"/>
              <w:left w:val="nil"/>
              <w:bottom w:val="dotted" w:sz="4" w:space="0" w:color="auto"/>
              <w:right w:val="nil"/>
            </w:tcBorders>
            <w:vAlign w:val="center"/>
          </w:tcPr>
          <w:p w14:paraId="77A57918" w14:textId="77777777" w:rsidR="003561D2" w:rsidRPr="00F13BC2" w:rsidRDefault="003561D2" w:rsidP="00F555E9">
            <w:pPr>
              <w:pStyle w:val="TableBody"/>
            </w:pPr>
            <w:r w:rsidRPr="00F13BC2">
              <w:t>2015</w:t>
            </w:r>
          </w:p>
        </w:tc>
        <w:tc>
          <w:tcPr>
            <w:tcW w:w="864" w:type="dxa"/>
            <w:tcBorders>
              <w:top w:val="nil"/>
              <w:left w:val="nil"/>
              <w:bottom w:val="dotted" w:sz="4" w:space="0" w:color="auto"/>
              <w:right w:val="nil"/>
            </w:tcBorders>
            <w:vAlign w:val="center"/>
          </w:tcPr>
          <w:p w14:paraId="22238D19" w14:textId="77777777" w:rsidR="003561D2" w:rsidRPr="00F13BC2" w:rsidRDefault="003561D2" w:rsidP="00F555E9">
            <w:pPr>
              <w:pStyle w:val="TableBody"/>
            </w:pPr>
            <w:r w:rsidRPr="00F13BC2">
              <w:t>23 June</w:t>
            </w:r>
          </w:p>
        </w:tc>
        <w:tc>
          <w:tcPr>
            <w:tcW w:w="864" w:type="dxa"/>
            <w:tcBorders>
              <w:top w:val="nil"/>
              <w:left w:val="nil"/>
              <w:bottom w:val="dotted" w:sz="4" w:space="0" w:color="auto"/>
              <w:right w:val="nil"/>
            </w:tcBorders>
            <w:vAlign w:val="center"/>
          </w:tcPr>
          <w:p w14:paraId="48E8C9D4" w14:textId="77777777" w:rsidR="003561D2" w:rsidRPr="00F13BC2" w:rsidRDefault="003561D2" w:rsidP="00F555E9">
            <w:pPr>
              <w:pStyle w:val="TableBody"/>
            </w:pPr>
            <w:r w:rsidRPr="00F13BC2">
              <w:t>7 July</w:t>
            </w:r>
          </w:p>
        </w:tc>
        <w:tc>
          <w:tcPr>
            <w:tcW w:w="864" w:type="dxa"/>
            <w:tcBorders>
              <w:top w:val="nil"/>
              <w:left w:val="nil"/>
              <w:bottom w:val="dotted" w:sz="4" w:space="0" w:color="auto"/>
              <w:right w:val="nil"/>
            </w:tcBorders>
            <w:vAlign w:val="center"/>
          </w:tcPr>
          <w:p w14:paraId="2593AA60" w14:textId="77777777" w:rsidR="003561D2" w:rsidRPr="00F13BC2" w:rsidRDefault="003561D2" w:rsidP="00F555E9">
            <w:pPr>
              <w:pStyle w:val="TableBody"/>
            </w:pPr>
            <w:r w:rsidRPr="00F13BC2">
              <w:t>21 July</w:t>
            </w:r>
          </w:p>
        </w:tc>
        <w:tc>
          <w:tcPr>
            <w:tcW w:w="864" w:type="dxa"/>
            <w:tcBorders>
              <w:top w:val="nil"/>
              <w:left w:val="nil"/>
              <w:bottom w:val="dotted" w:sz="4" w:space="0" w:color="auto"/>
              <w:right w:val="nil"/>
            </w:tcBorders>
            <w:vAlign w:val="center"/>
          </w:tcPr>
          <w:p w14:paraId="2CFBEEFB" w14:textId="77777777" w:rsidR="003561D2" w:rsidRPr="00F13BC2" w:rsidRDefault="003561D2" w:rsidP="00F555E9">
            <w:pPr>
              <w:pStyle w:val="TableBody"/>
            </w:pPr>
            <w:r w:rsidRPr="00F13BC2">
              <w:t>4 Aug.</w:t>
            </w:r>
          </w:p>
        </w:tc>
        <w:tc>
          <w:tcPr>
            <w:tcW w:w="864" w:type="dxa"/>
            <w:tcBorders>
              <w:top w:val="nil"/>
              <w:left w:val="nil"/>
              <w:bottom w:val="dotted" w:sz="4" w:space="0" w:color="auto"/>
              <w:right w:val="nil"/>
            </w:tcBorders>
            <w:vAlign w:val="center"/>
          </w:tcPr>
          <w:p w14:paraId="580BDF4F" w14:textId="77777777" w:rsidR="003561D2" w:rsidRPr="00F13BC2" w:rsidRDefault="003561D2" w:rsidP="00F555E9">
            <w:pPr>
              <w:pStyle w:val="TableBody"/>
            </w:pPr>
            <w:r w:rsidRPr="00F13BC2">
              <w:t>17 Aug.</w:t>
            </w:r>
          </w:p>
        </w:tc>
        <w:tc>
          <w:tcPr>
            <w:tcW w:w="864" w:type="dxa"/>
            <w:tcBorders>
              <w:top w:val="nil"/>
              <w:left w:val="nil"/>
              <w:bottom w:val="dotted" w:sz="4" w:space="0" w:color="auto"/>
              <w:right w:val="nil"/>
            </w:tcBorders>
            <w:vAlign w:val="center"/>
          </w:tcPr>
          <w:p w14:paraId="5A82C884" w14:textId="77777777" w:rsidR="003561D2" w:rsidRPr="00F13BC2" w:rsidRDefault="003561D2" w:rsidP="00F555E9">
            <w:pPr>
              <w:pStyle w:val="TableBody"/>
            </w:pPr>
            <w:r w:rsidRPr="00F13BC2">
              <w:t>1 Sept.</w:t>
            </w:r>
          </w:p>
        </w:tc>
        <w:tc>
          <w:tcPr>
            <w:tcW w:w="864" w:type="dxa"/>
            <w:tcBorders>
              <w:top w:val="nil"/>
              <w:left w:val="nil"/>
              <w:bottom w:val="dotted" w:sz="4" w:space="0" w:color="auto"/>
              <w:right w:val="nil"/>
            </w:tcBorders>
            <w:vAlign w:val="center"/>
          </w:tcPr>
          <w:p w14:paraId="66536297" w14:textId="77777777" w:rsidR="003561D2" w:rsidRPr="00F13BC2" w:rsidRDefault="003561D2" w:rsidP="00F555E9">
            <w:pPr>
              <w:pStyle w:val="TableBody"/>
            </w:pPr>
            <w:r w:rsidRPr="00F13BC2">
              <w:t>16 Sept.</w:t>
            </w:r>
          </w:p>
        </w:tc>
      </w:tr>
      <w:tr w:rsidR="003561D2" w:rsidRPr="00F13BC2" w14:paraId="4C20BF64" w14:textId="77777777" w:rsidTr="00F555E9">
        <w:trPr>
          <w:trHeight w:val="288"/>
        </w:trPr>
        <w:tc>
          <w:tcPr>
            <w:tcW w:w="1152" w:type="dxa"/>
            <w:tcBorders>
              <w:top w:val="dotted" w:sz="4" w:space="0" w:color="auto"/>
              <w:left w:val="nil"/>
              <w:bottom w:val="dotted" w:sz="4" w:space="0" w:color="auto"/>
              <w:right w:val="nil"/>
            </w:tcBorders>
            <w:vAlign w:val="center"/>
            <w:hideMark/>
          </w:tcPr>
          <w:p w14:paraId="45344612" w14:textId="77777777" w:rsidR="003561D2" w:rsidRPr="00F13BC2" w:rsidRDefault="003561D2" w:rsidP="00F555E9">
            <w:pPr>
              <w:pStyle w:val="TableBody"/>
            </w:pPr>
            <w:r w:rsidRPr="00F13BC2">
              <w:t>MN-3</w:t>
            </w:r>
          </w:p>
        </w:tc>
        <w:tc>
          <w:tcPr>
            <w:tcW w:w="720" w:type="dxa"/>
            <w:tcBorders>
              <w:top w:val="dotted" w:sz="4" w:space="0" w:color="auto"/>
              <w:left w:val="nil"/>
              <w:bottom w:val="dotted" w:sz="4" w:space="0" w:color="auto"/>
              <w:right w:val="nil"/>
            </w:tcBorders>
            <w:vAlign w:val="center"/>
            <w:hideMark/>
          </w:tcPr>
          <w:p w14:paraId="0170F7AF" w14:textId="77777777" w:rsidR="003561D2" w:rsidRPr="00F13BC2" w:rsidRDefault="003561D2" w:rsidP="00F555E9">
            <w:pPr>
              <w:pStyle w:val="TableBody"/>
            </w:pPr>
            <w:r w:rsidRPr="00F13BC2">
              <w:t>2016</w:t>
            </w:r>
          </w:p>
        </w:tc>
        <w:tc>
          <w:tcPr>
            <w:tcW w:w="864" w:type="dxa"/>
            <w:tcBorders>
              <w:top w:val="dotted" w:sz="4" w:space="0" w:color="auto"/>
              <w:left w:val="nil"/>
              <w:bottom w:val="dotted" w:sz="4" w:space="0" w:color="auto"/>
              <w:right w:val="nil"/>
            </w:tcBorders>
            <w:vAlign w:val="center"/>
          </w:tcPr>
          <w:p w14:paraId="65DAB190" w14:textId="77777777" w:rsidR="003561D2" w:rsidRPr="00F13BC2" w:rsidRDefault="003561D2" w:rsidP="00F555E9">
            <w:pPr>
              <w:pStyle w:val="TableBody"/>
            </w:pPr>
            <w:r w:rsidRPr="00F13BC2">
              <w:t>28 June</w:t>
            </w:r>
          </w:p>
        </w:tc>
        <w:tc>
          <w:tcPr>
            <w:tcW w:w="864" w:type="dxa"/>
            <w:tcBorders>
              <w:top w:val="dotted" w:sz="4" w:space="0" w:color="auto"/>
              <w:left w:val="nil"/>
              <w:bottom w:val="dotted" w:sz="4" w:space="0" w:color="auto"/>
              <w:right w:val="nil"/>
            </w:tcBorders>
            <w:vAlign w:val="center"/>
          </w:tcPr>
          <w:p w14:paraId="11DADBF9" w14:textId="77777777" w:rsidR="003561D2" w:rsidRPr="00F13BC2" w:rsidRDefault="003561D2" w:rsidP="00F555E9">
            <w:pPr>
              <w:pStyle w:val="TableBody"/>
            </w:pPr>
            <w:r w:rsidRPr="00F13BC2">
              <w:t>13 July</w:t>
            </w:r>
          </w:p>
        </w:tc>
        <w:tc>
          <w:tcPr>
            <w:tcW w:w="864" w:type="dxa"/>
            <w:tcBorders>
              <w:top w:val="dotted" w:sz="4" w:space="0" w:color="auto"/>
              <w:left w:val="nil"/>
              <w:bottom w:val="dotted" w:sz="4" w:space="0" w:color="auto"/>
              <w:right w:val="nil"/>
            </w:tcBorders>
            <w:vAlign w:val="center"/>
          </w:tcPr>
          <w:p w14:paraId="1435ABA9" w14:textId="77777777" w:rsidR="003561D2" w:rsidRPr="00F13BC2" w:rsidRDefault="003561D2" w:rsidP="00F555E9">
            <w:pPr>
              <w:pStyle w:val="TableBody"/>
            </w:pPr>
            <w:r w:rsidRPr="00F13BC2">
              <w:t>26 July</w:t>
            </w:r>
          </w:p>
        </w:tc>
        <w:tc>
          <w:tcPr>
            <w:tcW w:w="864" w:type="dxa"/>
            <w:tcBorders>
              <w:top w:val="dotted" w:sz="4" w:space="0" w:color="auto"/>
              <w:left w:val="nil"/>
              <w:bottom w:val="dotted" w:sz="4" w:space="0" w:color="auto"/>
              <w:right w:val="nil"/>
            </w:tcBorders>
            <w:vAlign w:val="center"/>
          </w:tcPr>
          <w:p w14:paraId="6A0741D1" w14:textId="77777777" w:rsidR="003561D2" w:rsidRPr="00F13BC2" w:rsidRDefault="003561D2" w:rsidP="00F555E9">
            <w:pPr>
              <w:pStyle w:val="TableBody"/>
            </w:pPr>
            <w:r w:rsidRPr="00F13BC2">
              <w:t>3 Aug.</w:t>
            </w:r>
          </w:p>
        </w:tc>
        <w:tc>
          <w:tcPr>
            <w:tcW w:w="864" w:type="dxa"/>
            <w:tcBorders>
              <w:top w:val="dotted" w:sz="4" w:space="0" w:color="auto"/>
              <w:left w:val="nil"/>
              <w:bottom w:val="dotted" w:sz="4" w:space="0" w:color="auto"/>
              <w:right w:val="nil"/>
            </w:tcBorders>
            <w:vAlign w:val="center"/>
          </w:tcPr>
          <w:p w14:paraId="3374DD72" w14:textId="77777777" w:rsidR="003561D2" w:rsidRPr="00F13BC2" w:rsidRDefault="003561D2" w:rsidP="00F555E9">
            <w:pPr>
              <w:pStyle w:val="TableBody"/>
            </w:pPr>
            <w:r w:rsidRPr="00F13BC2">
              <w:t>10 Aug.</w:t>
            </w:r>
          </w:p>
        </w:tc>
        <w:tc>
          <w:tcPr>
            <w:tcW w:w="864" w:type="dxa"/>
            <w:tcBorders>
              <w:top w:val="dotted" w:sz="4" w:space="0" w:color="auto"/>
              <w:left w:val="nil"/>
              <w:bottom w:val="dotted" w:sz="4" w:space="0" w:color="auto"/>
              <w:right w:val="nil"/>
            </w:tcBorders>
            <w:vAlign w:val="center"/>
          </w:tcPr>
          <w:p w14:paraId="2560352F" w14:textId="77777777" w:rsidR="003561D2" w:rsidRPr="00F13BC2" w:rsidRDefault="003561D2" w:rsidP="00F555E9">
            <w:pPr>
              <w:pStyle w:val="TableBody"/>
            </w:pPr>
          </w:p>
        </w:tc>
        <w:tc>
          <w:tcPr>
            <w:tcW w:w="864" w:type="dxa"/>
            <w:tcBorders>
              <w:top w:val="dotted" w:sz="4" w:space="0" w:color="auto"/>
              <w:left w:val="nil"/>
              <w:bottom w:val="dotted" w:sz="4" w:space="0" w:color="auto"/>
              <w:right w:val="nil"/>
            </w:tcBorders>
            <w:vAlign w:val="center"/>
          </w:tcPr>
          <w:p w14:paraId="76E50C96" w14:textId="77777777" w:rsidR="003561D2" w:rsidRPr="00F13BC2" w:rsidRDefault="003561D2" w:rsidP="00F555E9">
            <w:pPr>
              <w:pStyle w:val="TableBody"/>
            </w:pPr>
            <w:r w:rsidRPr="00F13BC2">
              <w:t>13 Sept.</w:t>
            </w:r>
          </w:p>
        </w:tc>
      </w:tr>
      <w:tr w:rsidR="003561D2" w:rsidRPr="00F13BC2" w14:paraId="5A352EEF" w14:textId="77777777" w:rsidTr="00F555E9">
        <w:trPr>
          <w:trHeight w:val="288"/>
        </w:trPr>
        <w:tc>
          <w:tcPr>
            <w:tcW w:w="1152" w:type="dxa"/>
            <w:tcBorders>
              <w:top w:val="dotted" w:sz="4" w:space="0" w:color="auto"/>
              <w:left w:val="nil"/>
              <w:bottom w:val="nil"/>
              <w:right w:val="nil"/>
            </w:tcBorders>
            <w:vAlign w:val="center"/>
          </w:tcPr>
          <w:p w14:paraId="1F5B448F" w14:textId="77777777" w:rsidR="003561D2" w:rsidRPr="00F13BC2" w:rsidRDefault="003561D2" w:rsidP="00F555E9">
            <w:pPr>
              <w:pStyle w:val="TableBody"/>
            </w:pPr>
            <w:r w:rsidRPr="00F13BC2">
              <w:t>MN-4</w:t>
            </w:r>
          </w:p>
        </w:tc>
        <w:tc>
          <w:tcPr>
            <w:tcW w:w="720" w:type="dxa"/>
            <w:tcBorders>
              <w:top w:val="dotted" w:sz="4" w:space="0" w:color="auto"/>
              <w:left w:val="nil"/>
              <w:bottom w:val="nil"/>
              <w:right w:val="nil"/>
            </w:tcBorders>
            <w:vAlign w:val="center"/>
          </w:tcPr>
          <w:p w14:paraId="0B61E4A4" w14:textId="77777777" w:rsidR="003561D2" w:rsidRPr="00F13BC2" w:rsidRDefault="003561D2" w:rsidP="00F555E9">
            <w:pPr>
              <w:pStyle w:val="TableBody"/>
            </w:pPr>
            <w:r w:rsidRPr="00F13BC2">
              <w:t>2018</w:t>
            </w:r>
          </w:p>
        </w:tc>
        <w:tc>
          <w:tcPr>
            <w:tcW w:w="864" w:type="dxa"/>
            <w:tcBorders>
              <w:top w:val="dotted" w:sz="4" w:space="0" w:color="auto"/>
              <w:left w:val="nil"/>
              <w:bottom w:val="nil"/>
              <w:right w:val="nil"/>
            </w:tcBorders>
            <w:vAlign w:val="center"/>
          </w:tcPr>
          <w:p w14:paraId="458D0E04" w14:textId="77777777" w:rsidR="003561D2" w:rsidRPr="00F13BC2" w:rsidRDefault="003561D2" w:rsidP="00F555E9">
            <w:pPr>
              <w:pStyle w:val="TableBody"/>
            </w:pPr>
            <w:r w:rsidRPr="00F13BC2">
              <w:t>26 June</w:t>
            </w:r>
          </w:p>
        </w:tc>
        <w:tc>
          <w:tcPr>
            <w:tcW w:w="864" w:type="dxa"/>
            <w:tcBorders>
              <w:top w:val="dotted" w:sz="4" w:space="0" w:color="auto"/>
              <w:left w:val="nil"/>
              <w:bottom w:val="nil"/>
              <w:right w:val="nil"/>
            </w:tcBorders>
            <w:vAlign w:val="center"/>
          </w:tcPr>
          <w:p w14:paraId="4F5F9043" w14:textId="77777777" w:rsidR="003561D2" w:rsidRPr="00F13BC2" w:rsidRDefault="003561D2" w:rsidP="00F555E9">
            <w:pPr>
              <w:pStyle w:val="TableBody"/>
            </w:pPr>
            <w:r w:rsidRPr="00F13BC2">
              <w:t>10 July</w:t>
            </w:r>
          </w:p>
        </w:tc>
        <w:tc>
          <w:tcPr>
            <w:tcW w:w="864" w:type="dxa"/>
            <w:tcBorders>
              <w:top w:val="dotted" w:sz="4" w:space="0" w:color="auto"/>
              <w:left w:val="nil"/>
              <w:bottom w:val="nil"/>
              <w:right w:val="nil"/>
            </w:tcBorders>
            <w:vAlign w:val="center"/>
          </w:tcPr>
          <w:p w14:paraId="202E27E5" w14:textId="77777777" w:rsidR="003561D2" w:rsidRPr="00F13BC2" w:rsidRDefault="003561D2" w:rsidP="00F555E9">
            <w:pPr>
              <w:pStyle w:val="TableBody"/>
            </w:pPr>
            <w:r w:rsidRPr="00F13BC2">
              <w:t>18 July</w:t>
            </w:r>
          </w:p>
        </w:tc>
        <w:tc>
          <w:tcPr>
            <w:tcW w:w="864" w:type="dxa"/>
            <w:tcBorders>
              <w:top w:val="dotted" w:sz="4" w:space="0" w:color="auto"/>
              <w:left w:val="nil"/>
              <w:bottom w:val="nil"/>
              <w:right w:val="nil"/>
            </w:tcBorders>
            <w:vAlign w:val="center"/>
          </w:tcPr>
          <w:p w14:paraId="25BD2F98" w14:textId="77777777" w:rsidR="003561D2" w:rsidRPr="00F13BC2" w:rsidRDefault="003561D2" w:rsidP="00F555E9">
            <w:pPr>
              <w:pStyle w:val="TableBody"/>
            </w:pPr>
            <w:r w:rsidRPr="00F13BC2">
              <w:t>1 Aug.</w:t>
            </w:r>
          </w:p>
        </w:tc>
        <w:tc>
          <w:tcPr>
            <w:tcW w:w="864" w:type="dxa"/>
            <w:tcBorders>
              <w:top w:val="dotted" w:sz="4" w:space="0" w:color="auto"/>
              <w:left w:val="nil"/>
              <w:bottom w:val="nil"/>
              <w:right w:val="nil"/>
            </w:tcBorders>
            <w:vAlign w:val="center"/>
          </w:tcPr>
          <w:p w14:paraId="65D7A4EC" w14:textId="77777777" w:rsidR="003561D2" w:rsidRPr="00F13BC2" w:rsidRDefault="003561D2" w:rsidP="00F555E9">
            <w:pPr>
              <w:pStyle w:val="TableBody"/>
            </w:pPr>
          </w:p>
        </w:tc>
        <w:tc>
          <w:tcPr>
            <w:tcW w:w="864" w:type="dxa"/>
            <w:tcBorders>
              <w:top w:val="dotted" w:sz="4" w:space="0" w:color="auto"/>
              <w:left w:val="nil"/>
              <w:bottom w:val="nil"/>
              <w:right w:val="nil"/>
            </w:tcBorders>
            <w:vAlign w:val="center"/>
          </w:tcPr>
          <w:p w14:paraId="1CDECF3F" w14:textId="77777777" w:rsidR="003561D2" w:rsidRPr="00F13BC2" w:rsidRDefault="003561D2" w:rsidP="00F555E9">
            <w:pPr>
              <w:pStyle w:val="TableBody"/>
            </w:pPr>
          </w:p>
        </w:tc>
        <w:tc>
          <w:tcPr>
            <w:tcW w:w="864" w:type="dxa"/>
            <w:tcBorders>
              <w:top w:val="dotted" w:sz="4" w:space="0" w:color="auto"/>
              <w:left w:val="nil"/>
              <w:bottom w:val="nil"/>
              <w:right w:val="nil"/>
            </w:tcBorders>
            <w:vAlign w:val="center"/>
          </w:tcPr>
          <w:p w14:paraId="2AC171BD" w14:textId="77777777" w:rsidR="003561D2" w:rsidRPr="00F13BC2" w:rsidRDefault="003561D2" w:rsidP="00F555E9">
            <w:pPr>
              <w:pStyle w:val="TableBody"/>
            </w:pPr>
            <w:r w:rsidRPr="00F13BC2">
              <w:t>13 Sept.</w:t>
            </w:r>
          </w:p>
        </w:tc>
      </w:tr>
      <w:tr w:rsidR="003561D2" w:rsidRPr="00F13BC2" w14:paraId="756531D6" w14:textId="77777777" w:rsidTr="00F555E9">
        <w:trPr>
          <w:trHeight w:val="288"/>
        </w:trPr>
        <w:tc>
          <w:tcPr>
            <w:tcW w:w="1152" w:type="dxa"/>
            <w:tcBorders>
              <w:top w:val="nil"/>
              <w:left w:val="nil"/>
              <w:bottom w:val="dotted" w:sz="4" w:space="0" w:color="auto"/>
              <w:right w:val="nil"/>
            </w:tcBorders>
            <w:vAlign w:val="center"/>
          </w:tcPr>
          <w:p w14:paraId="45566768" w14:textId="77777777" w:rsidR="003561D2" w:rsidRPr="00F13BC2" w:rsidRDefault="003561D2" w:rsidP="00F555E9">
            <w:pPr>
              <w:pStyle w:val="TableBody"/>
            </w:pPr>
            <w:r w:rsidRPr="00F13BC2">
              <w:t>MN-4</w:t>
            </w:r>
          </w:p>
        </w:tc>
        <w:tc>
          <w:tcPr>
            <w:tcW w:w="720" w:type="dxa"/>
            <w:tcBorders>
              <w:top w:val="nil"/>
              <w:left w:val="nil"/>
              <w:bottom w:val="dotted" w:sz="4" w:space="0" w:color="auto"/>
              <w:right w:val="nil"/>
            </w:tcBorders>
            <w:vAlign w:val="center"/>
          </w:tcPr>
          <w:p w14:paraId="1EC9DFCB" w14:textId="77777777" w:rsidR="003561D2" w:rsidRPr="00F13BC2" w:rsidRDefault="003561D2" w:rsidP="00F555E9">
            <w:pPr>
              <w:pStyle w:val="TableBody"/>
            </w:pPr>
            <w:r w:rsidRPr="00F13BC2">
              <w:t>2019</w:t>
            </w:r>
          </w:p>
        </w:tc>
        <w:tc>
          <w:tcPr>
            <w:tcW w:w="864" w:type="dxa"/>
            <w:tcBorders>
              <w:top w:val="nil"/>
              <w:left w:val="nil"/>
              <w:bottom w:val="dotted" w:sz="4" w:space="0" w:color="auto"/>
              <w:right w:val="nil"/>
            </w:tcBorders>
            <w:vAlign w:val="center"/>
          </w:tcPr>
          <w:p w14:paraId="419B2E83" w14:textId="77777777" w:rsidR="003561D2" w:rsidRPr="00F13BC2" w:rsidRDefault="003561D2" w:rsidP="00F555E9">
            <w:pPr>
              <w:pStyle w:val="TableBody"/>
            </w:pPr>
            <w:r w:rsidRPr="00F13BC2">
              <w:t>26 June</w:t>
            </w:r>
          </w:p>
        </w:tc>
        <w:tc>
          <w:tcPr>
            <w:tcW w:w="864" w:type="dxa"/>
            <w:tcBorders>
              <w:top w:val="nil"/>
              <w:left w:val="nil"/>
              <w:bottom w:val="dotted" w:sz="4" w:space="0" w:color="auto"/>
              <w:right w:val="nil"/>
            </w:tcBorders>
            <w:vAlign w:val="center"/>
          </w:tcPr>
          <w:p w14:paraId="7954212B" w14:textId="77777777" w:rsidR="003561D2" w:rsidRPr="00F13BC2" w:rsidRDefault="003561D2" w:rsidP="00F555E9">
            <w:pPr>
              <w:pStyle w:val="TableBody"/>
            </w:pPr>
            <w:r w:rsidRPr="00F13BC2">
              <w:t>11 July</w:t>
            </w:r>
          </w:p>
        </w:tc>
        <w:tc>
          <w:tcPr>
            <w:tcW w:w="864" w:type="dxa"/>
            <w:tcBorders>
              <w:top w:val="nil"/>
              <w:left w:val="nil"/>
              <w:bottom w:val="dotted" w:sz="4" w:space="0" w:color="auto"/>
              <w:right w:val="nil"/>
            </w:tcBorders>
            <w:vAlign w:val="center"/>
          </w:tcPr>
          <w:p w14:paraId="2B8956B3" w14:textId="77777777" w:rsidR="003561D2" w:rsidRPr="00F13BC2" w:rsidRDefault="003561D2" w:rsidP="00F555E9">
            <w:pPr>
              <w:pStyle w:val="TableBody"/>
            </w:pPr>
            <w:r w:rsidRPr="00F13BC2">
              <w:t>24 July</w:t>
            </w:r>
          </w:p>
        </w:tc>
        <w:tc>
          <w:tcPr>
            <w:tcW w:w="864" w:type="dxa"/>
            <w:tcBorders>
              <w:top w:val="nil"/>
              <w:left w:val="nil"/>
              <w:bottom w:val="dotted" w:sz="4" w:space="0" w:color="auto"/>
              <w:right w:val="nil"/>
            </w:tcBorders>
            <w:vAlign w:val="center"/>
          </w:tcPr>
          <w:p w14:paraId="4ECFD00B" w14:textId="77777777" w:rsidR="003561D2" w:rsidRPr="00F13BC2" w:rsidRDefault="003561D2" w:rsidP="00F555E9">
            <w:pPr>
              <w:pStyle w:val="TableBody"/>
            </w:pPr>
            <w:r w:rsidRPr="00F13BC2">
              <w:t>7 Aug</w:t>
            </w:r>
          </w:p>
        </w:tc>
        <w:tc>
          <w:tcPr>
            <w:tcW w:w="864" w:type="dxa"/>
            <w:tcBorders>
              <w:top w:val="nil"/>
              <w:left w:val="nil"/>
              <w:bottom w:val="dotted" w:sz="4" w:space="0" w:color="auto"/>
              <w:right w:val="nil"/>
            </w:tcBorders>
            <w:vAlign w:val="center"/>
          </w:tcPr>
          <w:p w14:paraId="156D069F" w14:textId="77777777" w:rsidR="003561D2" w:rsidRPr="00F13BC2" w:rsidRDefault="003561D2" w:rsidP="00F555E9">
            <w:pPr>
              <w:pStyle w:val="TableBody"/>
            </w:pPr>
          </w:p>
        </w:tc>
        <w:tc>
          <w:tcPr>
            <w:tcW w:w="864" w:type="dxa"/>
            <w:tcBorders>
              <w:top w:val="nil"/>
              <w:left w:val="nil"/>
              <w:bottom w:val="dotted" w:sz="4" w:space="0" w:color="auto"/>
              <w:right w:val="nil"/>
            </w:tcBorders>
            <w:vAlign w:val="center"/>
          </w:tcPr>
          <w:p w14:paraId="12A3C653" w14:textId="77777777" w:rsidR="003561D2" w:rsidRPr="00F13BC2" w:rsidRDefault="003561D2" w:rsidP="00F555E9">
            <w:pPr>
              <w:pStyle w:val="TableBody"/>
            </w:pPr>
          </w:p>
        </w:tc>
        <w:tc>
          <w:tcPr>
            <w:tcW w:w="864" w:type="dxa"/>
            <w:tcBorders>
              <w:top w:val="nil"/>
              <w:left w:val="nil"/>
              <w:bottom w:val="dotted" w:sz="4" w:space="0" w:color="auto"/>
              <w:right w:val="nil"/>
            </w:tcBorders>
            <w:vAlign w:val="center"/>
          </w:tcPr>
          <w:p w14:paraId="2FFC1959" w14:textId="77777777" w:rsidR="003561D2" w:rsidRPr="00F13BC2" w:rsidRDefault="003561D2" w:rsidP="00F555E9">
            <w:pPr>
              <w:pStyle w:val="TableBody"/>
            </w:pPr>
            <w:r w:rsidRPr="00F13BC2">
              <w:t>16 Sept.</w:t>
            </w:r>
          </w:p>
        </w:tc>
      </w:tr>
      <w:tr w:rsidR="003561D2" w:rsidRPr="00F13BC2" w14:paraId="709BFD34" w14:textId="77777777" w:rsidTr="00F555E9">
        <w:trPr>
          <w:trHeight w:val="288"/>
        </w:trPr>
        <w:tc>
          <w:tcPr>
            <w:tcW w:w="1152" w:type="dxa"/>
            <w:tcBorders>
              <w:top w:val="dotted" w:sz="4" w:space="0" w:color="auto"/>
              <w:left w:val="nil"/>
              <w:bottom w:val="dotted" w:sz="4" w:space="0" w:color="auto"/>
              <w:right w:val="nil"/>
            </w:tcBorders>
            <w:vAlign w:val="center"/>
          </w:tcPr>
          <w:p w14:paraId="4635DC06" w14:textId="77777777" w:rsidR="003561D2" w:rsidRPr="00F13BC2" w:rsidRDefault="003561D2" w:rsidP="00F555E9">
            <w:pPr>
              <w:pStyle w:val="TableBody"/>
            </w:pPr>
            <w:r w:rsidRPr="00F13BC2">
              <w:t>MN-5</w:t>
            </w:r>
          </w:p>
        </w:tc>
        <w:tc>
          <w:tcPr>
            <w:tcW w:w="720" w:type="dxa"/>
            <w:tcBorders>
              <w:top w:val="dotted" w:sz="4" w:space="0" w:color="auto"/>
              <w:left w:val="nil"/>
              <w:bottom w:val="dotted" w:sz="4" w:space="0" w:color="auto"/>
              <w:right w:val="nil"/>
            </w:tcBorders>
            <w:vAlign w:val="center"/>
          </w:tcPr>
          <w:p w14:paraId="1B46A0A2" w14:textId="77777777" w:rsidR="003561D2" w:rsidRPr="00F13BC2" w:rsidRDefault="003561D2" w:rsidP="00F555E9">
            <w:pPr>
              <w:pStyle w:val="TableBody"/>
            </w:pPr>
            <w:r w:rsidRPr="00F13BC2">
              <w:t>2019</w:t>
            </w:r>
          </w:p>
        </w:tc>
        <w:tc>
          <w:tcPr>
            <w:tcW w:w="864" w:type="dxa"/>
            <w:tcBorders>
              <w:top w:val="dotted" w:sz="4" w:space="0" w:color="auto"/>
              <w:left w:val="nil"/>
              <w:bottom w:val="dotted" w:sz="4" w:space="0" w:color="auto"/>
              <w:right w:val="nil"/>
            </w:tcBorders>
            <w:vAlign w:val="center"/>
          </w:tcPr>
          <w:p w14:paraId="7F8D2124" w14:textId="77777777" w:rsidR="003561D2" w:rsidRPr="00F13BC2" w:rsidRDefault="003561D2" w:rsidP="00F555E9">
            <w:pPr>
              <w:pStyle w:val="TableBody"/>
            </w:pPr>
            <w:r w:rsidRPr="00F13BC2">
              <w:t>25 June</w:t>
            </w:r>
          </w:p>
        </w:tc>
        <w:tc>
          <w:tcPr>
            <w:tcW w:w="864" w:type="dxa"/>
            <w:tcBorders>
              <w:top w:val="dotted" w:sz="4" w:space="0" w:color="auto"/>
              <w:left w:val="nil"/>
              <w:bottom w:val="dotted" w:sz="4" w:space="0" w:color="auto"/>
              <w:right w:val="nil"/>
            </w:tcBorders>
            <w:vAlign w:val="center"/>
          </w:tcPr>
          <w:p w14:paraId="643D6E6B" w14:textId="77777777" w:rsidR="003561D2" w:rsidRPr="00F13BC2" w:rsidRDefault="003561D2" w:rsidP="00F555E9">
            <w:pPr>
              <w:pStyle w:val="TableBody"/>
            </w:pPr>
            <w:r w:rsidRPr="00F13BC2">
              <w:t>9 July</w:t>
            </w:r>
          </w:p>
        </w:tc>
        <w:tc>
          <w:tcPr>
            <w:tcW w:w="864" w:type="dxa"/>
            <w:tcBorders>
              <w:top w:val="dotted" w:sz="4" w:space="0" w:color="auto"/>
              <w:left w:val="nil"/>
              <w:bottom w:val="dotted" w:sz="4" w:space="0" w:color="auto"/>
              <w:right w:val="nil"/>
            </w:tcBorders>
            <w:vAlign w:val="center"/>
          </w:tcPr>
          <w:p w14:paraId="23C1E0F4" w14:textId="77777777" w:rsidR="003561D2" w:rsidRPr="00F13BC2" w:rsidRDefault="003561D2" w:rsidP="00F555E9">
            <w:pPr>
              <w:pStyle w:val="TableBody"/>
            </w:pPr>
            <w:r w:rsidRPr="00F13BC2">
              <w:t>23 July</w:t>
            </w:r>
          </w:p>
        </w:tc>
        <w:tc>
          <w:tcPr>
            <w:tcW w:w="864" w:type="dxa"/>
            <w:tcBorders>
              <w:top w:val="dotted" w:sz="4" w:space="0" w:color="auto"/>
              <w:left w:val="nil"/>
              <w:bottom w:val="dotted" w:sz="4" w:space="0" w:color="auto"/>
              <w:right w:val="nil"/>
            </w:tcBorders>
            <w:vAlign w:val="center"/>
          </w:tcPr>
          <w:p w14:paraId="5FDFC190" w14:textId="77777777" w:rsidR="003561D2" w:rsidRPr="00F13BC2" w:rsidRDefault="003561D2" w:rsidP="00F555E9">
            <w:pPr>
              <w:pStyle w:val="TableBody"/>
            </w:pPr>
            <w:r w:rsidRPr="00F13BC2">
              <w:t>6 Aug</w:t>
            </w:r>
          </w:p>
        </w:tc>
        <w:tc>
          <w:tcPr>
            <w:tcW w:w="864" w:type="dxa"/>
            <w:tcBorders>
              <w:top w:val="dotted" w:sz="4" w:space="0" w:color="auto"/>
              <w:left w:val="nil"/>
              <w:bottom w:val="dotted" w:sz="4" w:space="0" w:color="auto"/>
              <w:right w:val="nil"/>
            </w:tcBorders>
            <w:vAlign w:val="center"/>
          </w:tcPr>
          <w:p w14:paraId="261191BF" w14:textId="77777777" w:rsidR="003561D2" w:rsidRPr="00F13BC2" w:rsidRDefault="003561D2" w:rsidP="00F555E9">
            <w:pPr>
              <w:pStyle w:val="TableBody"/>
            </w:pPr>
            <w:r w:rsidRPr="00F13BC2">
              <w:t>21 Aug</w:t>
            </w:r>
          </w:p>
        </w:tc>
        <w:tc>
          <w:tcPr>
            <w:tcW w:w="864" w:type="dxa"/>
            <w:tcBorders>
              <w:top w:val="dotted" w:sz="4" w:space="0" w:color="auto"/>
              <w:left w:val="nil"/>
              <w:bottom w:val="dotted" w:sz="4" w:space="0" w:color="auto"/>
              <w:right w:val="nil"/>
            </w:tcBorders>
            <w:vAlign w:val="center"/>
          </w:tcPr>
          <w:p w14:paraId="0B111D76" w14:textId="77777777" w:rsidR="003561D2" w:rsidRPr="00F13BC2" w:rsidRDefault="003561D2" w:rsidP="00F555E9">
            <w:pPr>
              <w:pStyle w:val="TableBody"/>
            </w:pPr>
          </w:p>
        </w:tc>
        <w:tc>
          <w:tcPr>
            <w:tcW w:w="864" w:type="dxa"/>
            <w:tcBorders>
              <w:top w:val="dotted" w:sz="4" w:space="0" w:color="auto"/>
              <w:left w:val="nil"/>
              <w:bottom w:val="dotted" w:sz="4" w:space="0" w:color="auto"/>
              <w:right w:val="nil"/>
            </w:tcBorders>
            <w:vAlign w:val="center"/>
          </w:tcPr>
          <w:p w14:paraId="2AA3FFE0" w14:textId="77777777" w:rsidR="003561D2" w:rsidRPr="00F13BC2" w:rsidRDefault="003561D2" w:rsidP="00F555E9">
            <w:pPr>
              <w:pStyle w:val="TableBody"/>
            </w:pPr>
            <w:r w:rsidRPr="00F13BC2">
              <w:t>16 Sept.</w:t>
            </w:r>
          </w:p>
        </w:tc>
      </w:tr>
      <w:tr w:rsidR="003561D2" w:rsidRPr="00F13BC2" w14:paraId="45A04DCC" w14:textId="77777777" w:rsidTr="00F555E9">
        <w:trPr>
          <w:trHeight w:val="288"/>
        </w:trPr>
        <w:tc>
          <w:tcPr>
            <w:tcW w:w="1152" w:type="dxa"/>
            <w:tcBorders>
              <w:top w:val="dotted" w:sz="4" w:space="0" w:color="auto"/>
              <w:left w:val="nil"/>
              <w:bottom w:val="single" w:sz="8" w:space="0" w:color="auto"/>
              <w:right w:val="nil"/>
            </w:tcBorders>
            <w:vAlign w:val="center"/>
          </w:tcPr>
          <w:p w14:paraId="2B4DA303" w14:textId="77777777" w:rsidR="003561D2" w:rsidRPr="00F13BC2" w:rsidRDefault="003561D2" w:rsidP="00F555E9">
            <w:pPr>
              <w:pStyle w:val="TableBody"/>
            </w:pPr>
            <w:r w:rsidRPr="00F13BC2">
              <w:t>MN-6</w:t>
            </w:r>
          </w:p>
        </w:tc>
        <w:tc>
          <w:tcPr>
            <w:tcW w:w="720" w:type="dxa"/>
            <w:tcBorders>
              <w:top w:val="dotted" w:sz="4" w:space="0" w:color="auto"/>
              <w:left w:val="nil"/>
              <w:bottom w:val="single" w:sz="8" w:space="0" w:color="auto"/>
              <w:right w:val="nil"/>
            </w:tcBorders>
            <w:vAlign w:val="center"/>
          </w:tcPr>
          <w:p w14:paraId="5C736BF3" w14:textId="77777777" w:rsidR="003561D2" w:rsidRPr="00F13BC2" w:rsidRDefault="003561D2" w:rsidP="00F555E9">
            <w:pPr>
              <w:pStyle w:val="TableBody"/>
            </w:pPr>
            <w:r w:rsidRPr="00F13BC2">
              <w:t>2020</w:t>
            </w:r>
          </w:p>
        </w:tc>
        <w:tc>
          <w:tcPr>
            <w:tcW w:w="864" w:type="dxa"/>
            <w:tcBorders>
              <w:top w:val="dotted" w:sz="4" w:space="0" w:color="auto"/>
              <w:left w:val="nil"/>
              <w:bottom w:val="single" w:sz="8" w:space="0" w:color="auto"/>
              <w:right w:val="nil"/>
            </w:tcBorders>
            <w:vAlign w:val="center"/>
          </w:tcPr>
          <w:p w14:paraId="53013C84" w14:textId="77777777" w:rsidR="003561D2" w:rsidRPr="00F13BC2" w:rsidRDefault="003561D2" w:rsidP="00F555E9">
            <w:pPr>
              <w:pStyle w:val="TableBody"/>
            </w:pPr>
            <w:r w:rsidRPr="00F13BC2">
              <w:t>24 June</w:t>
            </w:r>
          </w:p>
        </w:tc>
        <w:tc>
          <w:tcPr>
            <w:tcW w:w="864" w:type="dxa"/>
            <w:tcBorders>
              <w:top w:val="dotted" w:sz="4" w:space="0" w:color="auto"/>
              <w:left w:val="nil"/>
              <w:bottom w:val="single" w:sz="8" w:space="0" w:color="auto"/>
              <w:right w:val="nil"/>
            </w:tcBorders>
            <w:vAlign w:val="center"/>
          </w:tcPr>
          <w:p w14:paraId="717B7BBA" w14:textId="77777777" w:rsidR="003561D2" w:rsidRPr="00F13BC2" w:rsidRDefault="003561D2" w:rsidP="00F555E9">
            <w:pPr>
              <w:pStyle w:val="TableBody"/>
            </w:pPr>
            <w:r w:rsidRPr="00F13BC2">
              <w:t>7 July</w:t>
            </w:r>
          </w:p>
        </w:tc>
        <w:tc>
          <w:tcPr>
            <w:tcW w:w="864" w:type="dxa"/>
            <w:tcBorders>
              <w:top w:val="dotted" w:sz="4" w:space="0" w:color="auto"/>
              <w:left w:val="nil"/>
              <w:bottom w:val="single" w:sz="8" w:space="0" w:color="auto"/>
              <w:right w:val="nil"/>
            </w:tcBorders>
            <w:vAlign w:val="center"/>
          </w:tcPr>
          <w:p w14:paraId="29467E5D" w14:textId="77777777" w:rsidR="003561D2" w:rsidRPr="00F13BC2" w:rsidRDefault="003561D2" w:rsidP="00F555E9">
            <w:pPr>
              <w:pStyle w:val="TableBody"/>
            </w:pPr>
            <w:r w:rsidRPr="00F13BC2">
              <w:t>22 July</w:t>
            </w:r>
          </w:p>
        </w:tc>
        <w:tc>
          <w:tcPr>
            <w:tcW w:w="864" w:type="dxa"/>
            <w:tcBorders>
              <w:top w:val="dotted" w:sz="4" w:space="0" w:color="auto"/>
              <w:left w:val="nil"/>
              <w:bottom w:val="single" w:sz="8" w:space="0" w:color="auto"/>
              <w:right w:val="nil"/>
            </w:tcBorders>
            <w:vAlign w:val="center"/>
          </w:tcPr>
          <w:p w14:paraId="106A8FED" w14:textId="77777777" w:rsidR="003561D2" w:rsidRPr="00F13BC2" w:rsidRDefault="003561D2" w:rsidP="00F555E9">
            <w:pPr>
              <w:pStyle w:val="TableBody"/>
            </w:pPr>
            <w:r w:rsidRPr="00F13BC2">
              <w:t>4 Aug</w:t>
            </w:r>
          </w:p>
        </w:tc>
        <w:tc>
          <w:tcPr>
            <w:tcW w:w="864" w:type="dxa"/>
            <w:tcBorders>
              <w:top w:val="dotted" w:sz="4" w:space="0" w:color="auto"/>
              <w:left w:val="nil"/>
              <w:bottom w:val="single" w:sz="8" w:space="0" w:color="auto"/>
              <w:right w:val="nil"/>
            </w:tcBorders>
            <w:vAlign w:val="center"/>
          </w:tcPr>
          <w:p w14:paraId="63203E47" w14:textId="77777777" w:rsidR="003561D2" w:rsidRPr="00F13BC2" w:rsidRDefault="003561D2" w:rsidP="00F555E9">
            <w:pPr>
              <w:pStyle w:val="TableBody"/>
            </w:pPr>
          </w:p>
        </w:tc>
        <w:tc>
          <w:tcPr>
            <w:tcW w:w="864" w:type="dxa"/>
            <w:tcBorders>
              <w:top w:val="dotted" w:sz="4" w:space="0" w:color="auto"/>
              <w:left w:val="nil"/>
              <w:bottom w:val="single" w:sz="8" w:space="0" w:color="auto"/>
              <w:right w:val="nil"/>
            </w:tcBorders>
            <w:vAlign w:val="center"/>
          </w:tcPr>
          <w:p w14:paraId="6702190F" w14:textId="77777777" w:rsidR="003561D2" w:rsidRPr="00F13BC2" w:rsidRDefault="003561D2" w:rsidP="00F555E9">
            <w:pPr>
              <w:pStyle w:val="TableBody"/>
            </w:pPr>
          </w:p>
        </w:tc>
        <w:tc>
          <w:tcPr>
            <w:tcW w:w="864" w:type="dxa"/>
            <w:tcBorders>
              <w:top w:val="dotted" w:sz="4" w:space="0" w:color="auto"/>
              <w:left w:val="nil"/>
              <w:bottom w:val="single" w:sz="8" w:space="0" w:color="auto"/>
              <w:right w:val="nil"/>
            </w:tcBorders>
            <w:vAlign w:val="center"/>
          </w:tcPr>
          <w:p w14:paraId="56884A89" w14:textId="77777777" w:rsidR="003561D2" w:rsidRPr="00F13BC2" w:rsidRDefault="003561D2" w:rsidP="00F555E9">
            <w:pPr>
              <w:pStyle w:val="TableBody"/>
            </w:pPr>
            <w:r w:rsidRPr="00F13BC2">
              <w:t>16 Sept.</w:t>
            </w:r>
          </w:p>
        </w:tc>
      </w:tr>
    </w:tbl>
    <w:p w14:paraId="31D577C2" w14:textId="77777777" w:rsidR="003561D2" w:rsidRDefault="003561D2" w:rsidP="003561D2"/>
    <w:p w14:paraId="65600F7D" w14:textId="77777777" w:rsidR="003561D2" w:rsidRPr="00CA2246" w:rsidRDefault="003561D2" w:rsidP="003561D2">
      <w:r>
        <w:br w:type="page"/>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160"/>
        <w:gridCol w:w="3456"/>
        <w:gridCol w:w="1152"/>
        <w:gridCol w:w="1152"/>
      </w:tblGrid>
      <w:tr w:rsidR="003561D2" w:rsidRPr="00272CE4" w14:paraId="5A51AF3D" w14:textId="77777777" w:rsidTr="00F555E9">
        <w:trPr>
          <w:trHeight w:val="288"/>
        </w:trPr>
        <w:tc>
          <w:tcPr>
            <w:tcW w:w="7920" w:type="dxa"/>
            <w:gridSpan w:val="4"/>
            <w:tcBorders>
              <w:top w:val="nil"/>
              <w:left w:val="nil"/>
              <w:bottom w:val="single" w:sz="4" w:space="0" w:color="auto"/>
              <w:right w:val="nil"/>
            </w:tcBorders>
            <w:vAlign w:val="center"/>
          </w:tcPr>
          <w:p w14:paraId="313F0939" w14:textId="0F463A07" w:rsidR="003561D2" w:rsidRPr="005C175D" w:rsidRDefault="003561D2" w:rsidP="00F555E9">
            <w:pPr>
              <w:pStyle w:val="TableCaption"/>
              <w:rPr>
                <w:bCs/>
              </w:rPr>
            </w:pPr>
            <w:bookmarkStart w:id="236" w:name="_Ref78280131"/>
            <w:bookmarkStart w:id="237" w:name="_Toc78909890"/>
            <w:bookmarkStart w:id="238" w:name="_Toc80706206"/>
            <w:r w:rsidRPr="00CA2246">
              <w:rPr>
                <w:bCs/>
              </w:rPr>
              <w:lastRenderedPageBreak/>
              <w:t xml:space="preserve">Table </w:t>
            </w:r>
            <w:r w:rsidRPr="00CA2246">
              <w:rPr>
                <w:bCs/>
              </w:rPr>
              <w:fldChar w:fldCharType="begin"/>
            </w:r>
            <w:r w:rsidRPr="00CA2246">
              <w:rPr>
                <w:bCs/>
              </w:rPr>
              <w:instrText xml:space="preserve"> SEQ Table \* ARABIC </w:instrText>
            </w:r>
            <w:r>
              <w:rPr>
                <w:bCs/>
              </w:rPr>
              <w:instrText xml:space="preserve">\s 1 </w:instrText>
            </w:r>
            <w:r w:rsidRPr="00CA2246">
              <w:rPr>
                <w:bCs/>
              </w:rPr>
              <w:fldChar w:fldCharType="separate"/>
            </w:r>
            <w:r>
              <w:rPr>
                <w:bCs/>
                <w:noProof/>
              </w:rPr>
              <w:t>5</w:t>
            </w:r>
            <w:r w:rsidRPr="00CA2246">
              <w:rPr>
                <w:bCs/>
              </w:rPr>
              <w:fldChar w:fldCharType="end"/>
            </w:r>
            <w:bookmarkEnd w:id="236"/>
            <w:r w:rsidRPr="00CA2246">
              <w:rPr>
                <w:bCs/>
              </w:rPr>
              <w:t>.</w:t>
            </w:r>
            <w:r w:rsidRPr="005C175D">
              <w:rPr>
                <w:b w:val="0"/>
                <w:bCs/>
              </w:rPr>
              <w:t xml:space="preserve"> Priors used in fitting the hierarchical Bayesian model with </w:t>
            </w:r>
            <w:r w:rsidRPr="005C175D">
              <w:rPr>
                <w:b w:val="0"/>
                <w:bCs/>
                <w:i/>
                <w:iCs/>
              </w:rPr>
              <w:t>brms</w:t>
            </w:r>
            <w:r>
              <w:rPr>
                <w:b w:val="0"/>
                <w:bCs/>
              </w:rPr>
              <w:t>.</w:t>
            </w:r>
            <w:bookmarkEnd w:id="237"/>
            <w:bookmarkEnd w:id="238"/>
          </w:p>
        </w:tc>
      </w:tr>
      <w:tr w:rsidR="003561D2" w:rsidRPr="00272CE4" w14:paraId="4776FE0A" w14:textId="77777777" w:rsidTr="00F555E9">
        <w:tc>
          <w:tcPr>
            <w:tcW w:w="2160" w:type="dxa"/>
            <w:vMerge w:val="restart"/>
            <w:tcBorders>
              <w:top w:val="single" w:sz="4" w:space="0" w:color="auto"/>
              <w:left w:val="nil"/>
              <w:right w:val="nil"/>
            </w:tcBorders>
            <w:vAlign w:val="center"/>
          </w:tcPr>
          <w:p w14:paraId="0ABCA7B5" w14:textId="77777777" w:rsidR="003561D2" w:rsidRPr="00935460" w:rsidRDefault="003561D2" w:rsidP="00F555E9">
            <w:pPr>
              <w:pStyle w:val="TableBody"/>
              <w:rPr>
                <w:b/>
                <w:bCs/>
              </w:rPr>
            </w:pPr>
            <w:r w:rsidRPr="00935460">
              <w:rPr>
                <w:b/>
                <w:bCs/>
              </w:rPr>
              <w:t>Parameter</w:t>
            </w:r>
          </w:p>
        </w:tc>
        <w:tc>
          <w:tcPr>
            <w:tcW w:w="3456" w:type="dxa"/>
            <w:vMerge w:val="restart"/>
            <w:tcBorders>
              <w:top w:val="single" w:sz="4" w:space="0" w:color="auto"/>
              <w:left w:val="nil"/>
              <w:right w:val="nil"/>
            </w:tcBorders>
            <w:vAlign w:val="center"/>
          </w:tcPr>
          <w:p w14:paraId="027A777D" w14:textId="77777777" w:rsidR="003561D2" w:rsidRPr="00935460" w:rsidRDefault="003561D2" w:rsidP="00F555E9">
            <w:pPr>
              <w:pStyle w:val="TableBody"/>
              <w:rPr>
                <w:b/>
                <w:bCs/>
              </w:rPr>
            </w:pPr>
            <w:r w:rsidRPr="00935460">
              <w:rPr>
                <w:b/>
                <w:bCs/>
              </w:rPr>
              <w:t>Distribution</w:t>
            </w:r>
          </w:p>
        </w:tc>
        <w:tc>
          <w:tcPr>
            <w:tcW w:w="2304" w:type="dxa"/>
            <w:gridSpan w:val="2"/>
            <w:tcBorders>
              <w:top w:val="single" w:sz="4" w:space="0" w:color="auto"/>
              <w:left w:val="nil"/>
              <w:bottom w:val="single" w:sz="4" w:space="0" w:color="auto"/>
              <w:right w:val="nil"/>
            </w:tcBorders>
            <w:vAlign w:val="center"/>
          </w:tcPr>
          <w:p w14:paraId="2F46BABF" w14:textId="77777777" w:rsidR="003561D2" w:rsidRPr="00935460" w:rsidRDefault="003561D2" w:rsidP="00F555E9">
            <w:pPr>
              <w:pStyle w:val="TableBody"/>
              <w:jc w:val="center"/>
              <w:rPr>
                <w:b/>
                <w:bCs/>
              </w:rPr>
            </w:pPr>
            <w:r w:rsidRPr="00935460">
              <w:rPr>
                <w:b/>
                <w:bCs/>
              </w:rPr>
              <w:t>Bounds</w:t>
            </w:r>
          </w:p>
        </w:tc>
      </w:tr>
      <w:tr w:rsidR="003561D2" w:rsidRPr="00272CE4" w14:paraId="7AD03872" w14:textId="77777777" w:rsidTr="00F555E9">
        <w:tc>
          <w:tcPr>
            <w:tcW w:w="2160" w:type="dxa"/>
            <w:vMerge/>
            <w:tcBorders>
              <w:left w:val="nil"/>
              <w:bottom w:val="single" w:sz="4" w:space="0" w:color="auto"/>
              <w:right w:val="nil"/>
            </w:tcBorders>
            <w:vAlign w:val="center"/>
            <w:hideMark/>
          </w:tcPr>
          <w:p w14:paraId="3AFCAF82" w14:textId="77777777" w:rsidR="003561D2" w:rsidRPr="00935460" w:rsidRDefault="003561D2" w:rsidP="00F555E9">
            <w:pPr>
              <w:pStyle w:val="TableBody"/>
              <w:rPr>
                <w:b/>
                <w:bCs/>
              </w:rPr>
            </w:pPr>
          </w:p>
        </w:tc>
        <w:tc>
          <w:tcPr>
            <w:tcW w:w="3456" w:type="dxa"/>
            <w:vMerge/>
            <w:tcBorders>
              <w:left w:val="nil"/>
              <w:bottom w:val="single" w:sz="4" w:space="0" w:color="auto"/>
              <w:right w:val="nil"/>
            </w:tcBorders>
          </w:tcPr>
          <w:p w14:paraId="0AE5DAF5" w14:textId="77777777" w:rsidR="003561D2" w:rsidRPr="00935460" w:rsidRDefault="003561D2" w:rsidP="00F555E9">
            <w:pPr>
              <w:pStyle w:val="TableBody"/>
              <w:rPr>
                <w:b/>
                <w:bCs/>
              </w:rPr>
            </w:pPr>
          </w:p>
        </w:tc>
        <w:tc>
          <w:tcPr>
            <w:tcW w:w="1152" w:type="dxa"/>
            <w:tcBorders>
              <w:top w:val="single" w:sz="8" w:space="0" w:color="auto"/>
              <w:left w:val="nil"/>
              <w:bottom w:val="single" w:sz="4" w:space="0" w:color="auto"/>
              <w:right w:val="nil"/>
            </w:tcBorders>
            <w:vAlign w:val="center"/>
            <w:hideMark/>
          </w:tcPr>
          <w:p w14:paraId="2F0D9C7B" w14:textId="77777777" w:rsidR="003561D2" w:rsidRPr="00935460" w:rsidRDefault="003561D2" w:rsidP="00F555E9">
            <w:pPr>
              <w:pStyle w:val="TableBody"/>
              <w:jc w:val="center"/>
              <w:rPr>
                <w:b/>
                <w:bCs/>
              </w:rPr>
            </w:pPr>
            <w:r w:rsidRPr="00935460">
              <w:rPr>
                <w:b/>
                <w:bCs/>
              </w:rPr>
              <w:t>Lower</w:t>
            </w:r>
          </w:p>
        </w:tc>
        <w:tc>
          <w:tcPr>
            <w:tcW w:w="1152" w:type="dxa"/>
            <w:tcBorders>
              <w:top w:val="single" w:sz="8" w:space="0" w:color="auto"/>
              <w:left w:val="nil"/>
              <w:bottom w:val="single" w:sz="4" w:space="0" w:color="auto"/>
              <w:right w:val="nil"/>
            </w:tcBorders>
          </w:tcPr>
          <w:p w14:paraId="3838EC5B" w14:textId="77777777" w:rsidR="003561D2" w:rsidRPr="00935460" w:rsidRDefault="003561D2" w:rsidP="00F555E9">
            <w:pPr>
              <w:pStyle w:val="TableBody"/>
              <w:jc w:val="center"/>
              <w:rPr>
                <w:b/>
                <w:bCs/>
              </w:rPr>
            </w:pPr>
            <w:r w:rsidRPr="00935460">
              <w:rPr>
                <w:b/>
                <w:bCs/>
              </w:rPr>
              <w:t>Upper</w:t>
            </w:r>
          </w:p>
        </w:tc>
      </w:tr>
      <w:tr w:rsidR="003561D2" w:rsidRPr="00272CE4" w14:paraId="59D7F87F" w14:textId="77777777" w:rsidTr="00F555E9">
        <w:tc>
          <w:tcPr>
            <w:tcW w:w="2160" w:type="dxa"/>
            <w:tcBorders>
              <w:top w:val="nil"/>
              <w:left w:val="nil"/>
              <w:bottom w:val="nil"/>
              <w:right w:val="nil"/>
            </w:tcBorders>
            <w:vAlign w:val="center"/>
            <w:hideMark/>
          </w:tcPr>
          <w:p w14:paraId="21126201" w14:textId="77777777" w:rsidR="003561D2" w:rsidRPr="00272CE4" w:rsidRDefault="003561D2" w:rsidP="00F555E9">
            <w:pPr>
              <w:pStyle w:val="TableBody"/>
              <w:rPr>
                <w:i/>
                <w:iCs/>
              </w:rPr>
            </w:pPr>
            <w:r w:rsidRPr="00272CE4">
              <w:rPr>
                <w:i/>
                <w:iCs/>
              </w:rPr>
              <w:t>a</w:t>
            </w:r>
          </w:p>
        </w:tc>
        <w:tc>
          <w:tcPr>
            <w:tcW w:w="3456" w:type="dxa"/>
            <w:tcBorders>
              <w:top w:val="nil"/>
              <w:left w:val="nil"/>
              <w:bottom w:val="nil"/>
              <w:right w:val="nil"/>
            </w:tcBorders>
          </w:tcPr>
          <w:p w14:paraId="59468C1D" w14:textId="77777777" w:rsidR="003561D2" w:rsidRPr="00272CE4" w:rsidRDefault="003561D2" w:rsidP="00F555E9">
            <w:pPr>
              <w:pStyle w:val="TableBody"/>
            </w:pPr>
            <w:r w:rsidRPr="00272CE4">
              <w:t>Normal (5.3, 0.1)</w:t>
            </w:r>
          </w:p>
        </w:tc>
        <w:tc>
          <w:tcPr>
            <w:tcW w:w="1152" w:type="dxa"/>
            <w:tcBorders>
              <w:top w:val="nil"/>
              <w:left w:val="nil"/>
              <w:bottom w:val="nil"/>
              <w:right w:val="nil"/>
            </w:tcBorders>
            <w:vAlign w:val="center"/>
            <w:hideMark/>
          </w:tcPr>
          <w:p w14:paraId="027A26E1" w14:textId="77777777" w:rsidR="003561D2" w:rsidRPr="00272CE4" w:rsidRDefault="003561D2" w:rsidP="00F555E9">
            <w:pPr>
              <w:pStyle w:val="TableBody"/>
              <w:jc w:val="center"/>
            </w:pPr>
            <w:r w:rsidRPr="00272CE4">
              <w:t>0</w:t>
            </w:r>
          </w:p>
        </w:tc>
        <w:tc>
          <w:tcPr>
            <w:tcW w:w="1152" w:type="dxa"/>
            <w:tcBorders>
              <w:top w:val="nil"/>
              <w:left w:val="nil"/>
              <w:bottom w:val="nil"/>
              <w:right w:val="nil"/>
            </w:tcBorders>
          </w:tcPr>
          <w:p w14:paraId="23324042" w14:textId="77777777" w:rsidR="003561D2" w:rsidRPr="00272CE4" w:rsidRDefault="003561D2" w:rsidP="00F555E9">
            <w:pPr>
              <w:pStyle w:val="TableBody"/>
              <w:jc w:val="center"/>
            </w:pPr>
            <w:r w:rsidRPr="00272CE4">
              <w:t>∞</w:t>
            </w:r>
          </w:p>
        </w:tc>
      </w:tr>
      <w:tr w:rsidR="003561D2" w:rsidRPr="00272CE4" w14:paraId="1C4B236B" w14:textId="77777777" w:rsidTr="00F555E9">
        <w:tc>
          <w:tcPr>
            <w:tcW w:w="2160" w:type="dxa"/>
            <w:tcBorders>
              <w:top w:val="nil"/>
              <w:left w:val="nil"/>
              <w:bottom w:val="nil"/>
              <w:right w:val="nil"/>
            </w:tcBorders>
            <w:vAlign w:val="center"/>
          </w:tcPr>
          <w:p w14:paraId="4D650CC8" w14:textId="77777777" w:rsidR="003561D2" w:rsidRPr="00272CE4" w:rsidRDefault="003561D2" w:rsidP="00F555E9">
            <w:pPr>
              <w:pStyle w:val="TableBody"/>
              <w:rPr>
                <w:i/>
                <w:iCs/>
              </w:rPr>
            </w:pPr>
            <w:r w:rsidRPr="00272CE4">
              <w:rPr>
                <w:i/>
                <w:iCs/>
              </w:rPr>
              <w:t>σ(</w:t>
            </w:r>
            <w:proofErr w:type="spellStart"/>
            <w:r w:rsidRPr="00272CE4">
              <w:rPr>
                <w:i/>
                <w:iCs/>
              </w:rPr>
              <w:t>a</w:t>
            </w:r>
            <w:r w:rsidRPr="00272CE4">
              <w:rPr>
                <w:i/>
                <w:iCs/>
                <w:vertAlign w:val="subscript"/>
              </w:rPr>
              <w:t>location</w:t>
            </w:r>
            <w:proofErr w:type="spellEnd"/>
            <w:r w:rsidRPr="00272CE4">
              <w:rPr>
                <w:i/>
                <w:iCs/>
              </w:rPr>
              <w:t>)</w:t>
            </w:r>
          </w:p>
        </w:tc>
        <w:tc>
          <w:tcPr>
            <w:tcW w:w="3456" w:type="dxa"/>
            <w:tcBorders>
              <w:top w:val="nil"/>
              <w:left w:val="nil"/>
              <w:bottom w:val="nil"/>
              <w:right w:val="nil"/>
            </w:tcBorders>
          </w:tcPr>
          <w:p w14:paraId="38A83D08" w14:textId="77777777" w:rsidR="003561D2" w:rsidRPr="00272CE4" w:rsidRDefault="003561D2" w:rsidP="00F555E9">
            <w:pPr>
              <w:pStyle w:val="TableBody"/>
            </w:pPr>
            <w:r w:rsidRPr="00272CE4">
              <w:t>Normal (0.10, 0.02)</w:t>
            </w:r>
          </w:p>
        </w:tc>
        <w:tc>
          <w:tcPr>
            <w:tcW w:w="1152" w:type="dxa"/>
            <w:tcBorders>
              <w:top w:val="nil"/>
              <w:left w:val="nil"/>
              <w:bottom w:val="nil"/>
              <w:right w:val="nil"/>
            </w:tcBorders>
            <w:vAlign w:val="center"/>
          </w:tcPr>
          <w:p w14:paraId="293A36B9" w14:textId="77777777" w:rsidR="003561D2" w:rsidRPr="00272CE4" w:rsidRDefault="003561D2" w:rsidP="00F555E9">
            <w:pPr>
              <w:pStyle w:val="TableBody"/>
              <w:jc w:val="center"/>
            </w:pPr>
            <w:r w:rsidRPr="00272CE4">
              <w:t>–∞</w:t>
            </w:r>
          </w:p>
        </w:tc>
        <w:tc>
          <w:tcPr>
            <w:tcW w:w="1152" w:type="dxa"/>
            <w:tcBorders>
              <w:top w:val="nil"/>
              <w:left w:val="nil"/>
              <w:bottom w:val="nil"/>
              <w:right w:val="nil"/>
            </w:tcBorders>
          </w:tcPr>
          <w:p w14:paraId="39521061" w14:textId="77777777" w:rsidR="003561D2" w:rsidRPr="00272CE4" w:rsidRDefault="003561D2" w:rsidP="00F555E9">
            <w:pPr>
              <w:pStyle w:val="TableBody"/>
              <w:jc w:val="center"/>
            </w:pPr>
            <w:r w:rsidRPr="00272CE4">
              <w:t>∞</w:t>
            </w:r>
          </w:p>
        </w:tc>
      </w:tr>
      <w:tr w:rsidR="003561D2" w:rsidRPr="00272CE4" w14:paraId="78984F39" w14:textId="77777777" w:rsidTr="00F555E9">
        <w:tc>
          <w:tcPr>
            <w:tcW w:w="2160" w:type="dxa"/>
            <w:tcBorders>
              <w:top w:val="nil"/>
              <w:left w:val="nil"/>
              <w:bottom w:val="dotted" w:sz="4" w:space="0" w:color="auto"/>
              <w:right w:val="nil"/>
            </w:tcBorders>
            <w:vAlign w:val="center"/>
          </w:tcPr>
          <w:p w14:paraId="099A92F8" w14:textId="77777777" w:rsidR="003561D2" w:rsidRPr="00272CE4" w:rsidRDefault="003561D2" w:rsidP="00F555E9">
            <w:pPr>
              <w:pStyle w:val="TableBody"/>
              <w:rPr>
                <w:i/>
                <w:iCs/>
              </w:rPr>
            </w:pPr>
            <w:r w:rsidRPr="00272CE4">
              <w:rPr>
                <w:i/>
                <w:iCs/>
              </w:rPr>
              <w:t>σ(</w:t>
            </w:r>
            <w:proofErr w:type="spellStart"/>
            <w:proofErr w:type="gramStart"/>
            <w:r w:rsidRPr="00272CE4">
              <w:rPr>
                <w:i/>
                <w:iCs/>
              </w:rPr>
              <w:t>a</w:t>
            </w:r>
            <w:r w:rsidRPr="00272CE4">
              <w:rPr>
                <w:i/>
                <w:iCs/>
                <w:vertAlign w:val="subscript"/>
              </w:rPr>
              <w:t>location:variety</w:t>
            </w:r>
            <w:proofErr w:type="spellEnd"/>
            <w:proofErr w:type="gramEnd"/>
            <w:r w:rsidRPr="00272CE4">
              <w:rPr>
                <w:i/>
                <w:iCs/>
              </w:rPr>
              <w:t>)</w:t>
            </w:r>
          </w:p>
        </w:tc>
        <w:tc>
          <w:tcPr>
            <w:tcW w:w="3456" w:type="dxa"/>
            <w:tcBorders>
              <w:top w:val="nil"/>
              <w:left w:val="nil"/>
              <w:bottom w:val="dotted" w:sz="4" w:space="0" w:color="auto"/>
              <w:right w:val="nil"/>
            </w:tcBorders>
          </w:tcPr>
          <w:p w14:paraId="0A04F86F" w14:textId="77777777" w:rsidR="003561D2" w:rsidRPr="00272CE4" w:rsidRDefault="003561D2" w:rsidP="00F555E9">
            <w:pPr>
              <w:pStyle w:val="TableBody"/>
            </w:pPr>
            <w:r w:rsidRPr="00272CE4">
              <w:t>Normal (0.05, 0.01)</w:t>
            </w:r>
          </w:p>
        </w:tc>
        <w:tc>
          <w:tcPr>
            <w:tcW w:w="1152" w:type="dxa"/>
            <w:tcBorders>
              <w:top w:val="nil"/>
              <w:left w:val="nil"/>
              <w:bottom w:val="dotted" w:sz="4" w:space="0" w:color="auto"/>
              <w:right w:val="nil"/>
            </w:tcBorders>
            <w:vAlign w:val="center"/>
          </w:tcPr>
          <w:p w14:paraId="7BBB609C" w14:textId="77777777" w:rsidR="003561D2" w:rsidRPr="00272CE4" w:rsidRDefault="003561D2" w:rsidP="00F555E9">
            <w:pPr>
              <w:pStyle w:val="TableBody"/>
              <w:jc w:val="center"/>
            </w:pPr>
            <w:r w:rsidRPr="00272CE4">
              <w:t>–∞</w:t>
            </w:r>
          </w:p>
        </w:tc>
        <w:tc>
          <w:tcPr>
            <w:tcW w:w="1152" w:type="dxa"/>
            <w:tcBorders>
              <w:top w:val="nil"/>
              <w:left w:val="nil"/>
              <w:bottom w:val="dotted" w:sz="4" w:space="0" w:color="auto"/>
              <w:right w:val="nil"/>
            </w:tcBorders>
          </w:tcPr>
          <w:p w14:paraId="5E7639E8" w14:textId="77777777" w:rsidR="003561D2" w:rsidRPr="00272CE4" w:rsidRDefault="003561D2" w:rsidP="00F555E9">
            <w:pPr>
              <w:pStyle w:val="TableBody"/>
              <w:jc w:val="center"/>
            </w:pPr>
            <w:r w:rsidRPr="00272CE4">
              <w:t>∞</w:t>
            </w:r>
          </w:p>
        </w:tc>
      </w:tr>
      <w:tr w:rsidR="003561D2" w:rsidRPr="00272CE4" w14:paraId="0F50B60D" w14:textId="77777777" w:rsidTr="00F555E9">
        <w:tc>
          <w:tcPr>
            <w:tcW w:w="2160" w:type="dxa"/>
            <w:tcBorders>
              <w:top w:val="dotted" w:sz="4" w:space="0" w:color="auto"/>
              <w:left w:val="nil"/>
              <w:bottom w:val="nil"/>
              <w:right w:val="nil"/>
            </w:tcBorders>
            <w:vAlign w:val="center"/>
          </w:tcPr>
          <w:p w14:paraId="062424AA" w14:textId="77777777" w:rsidR="003561D2" w:rsidRPr="00272CE4" w:rsidRDefault="003561D2" w:rsidP="00F555E9">
            <w:pPr>
              <w:pStyle w:val="TableBody"/>
              <w:rPr>
                <w:i/>
                <w:iCs/>
              </w:rPr>
            </w:pPr>
            <w:r w:rsidRPr="00272CE4">
              <w:rPr>
                <w:i/>
                <w:iCs/>
              </w:rPr>
              <w:t>b</w:t>
            </w:r>
          </w:p>
        </w:tc>
        <w:tc>
          <w:tcPr>
            <w:tcW w:w="3456" w:type="dxa"/>
            <w:tcBorders>
              <w:top w:val="dotted" w:sz="4" w:space="0" w:color="auto"/>
              <w:left w:val="nil"/>
              <w:bottom w:val="nil"/>
              <w:right w:val="nil"/>
            </w:tcBorders>
          </w:tcPr>
          <w:p w14:paraId="339F310D" w14:textId="77777777" w:rsidR="003561D2" w:rsidRPr="00272CE4" w:rsidRDefault="003561D2" w:rsidP="00F555E9">
            <w:pPr>
              <w:pStyle w:val="TableBody"/>
            </w:pPr>
            <w:r w:rsidRPr="00272CE4">
              <w:t>Normal (0.40, 0.01)</w:t>
            </w:r>
          </w:p>
        </w:tc>
        <w:tc>
          <w:tcPr>
            <w:tcW w:w="1152" w:type="dxa"/>
            <w:tcBorders>
              <w:top w:val="dotted" w:sz="4" w:space="0" w:color="auto"/>
              <w:left w:val="nil"/>
              <w:bottom w:val="nil"/>
              <w:right w:val="nil"/>
            </w:tcBorders>
            <w:vAlign w:val="center"/>
          </w:tcPr>
          <w:p w14:paraId="7D298866" w14:textId="77777777" w:rsidR="003561D2" w:rsidRPr="00272CE4" w:rsidRDefault="003561D2" w:rsidP="00F555E9">
            <w:pPr>
              <w:pStyle w:val="TableBody"/>
              <w:jc w:val="center"/>
            </w:pPr>
            <w:r w:rsidRPr="00272CE4">
              <w:t>0</w:t>
            </w:r>
          </w:p>
        </w:tc>
        <w:tc>
          <w:tcPr>
            <w:tcW w:w="1152" w:type="dxa"/>
            <w:tcBorders>
              <w:top w:val="dotted" w:sz="4" w:space="0" w:color="auto"/>
              <w:left w:val="nil"/>
              <w:bottom w:val="nil"/>
              <w:right w:val="nil"/>
            </w:tcBorders>
          </w:tcPr>
          <w:p w14:paraId="3D62B89A" w14:textId="77777777" w:rsidR="003561D2" w:rsidRPr="00272CE4" w:rsidRDefault="003561D2" w:rsidP="00F555E9">
            <w:pPr>
              <w:pStyle w:val="TableBody"/>
              <w:jc w:val="center"/>
            </w:pPr>
            <w:r w:rsidRPr="00272CE4">
              <w:t>1</w:t>
            </w:r>
          </w:p>
        </w:tc>
      </w:tr>
      <w:tr w:rsidR="003561D2" w:rsidRPr="00272CE4" w14:paraId="701DC9CE" w14:textId="77777777" w:rsidTr="00F555E9">
        <w:tc>
          <w:tcPr>
            <w:tcW w:w="2160" w:type="dxa"/>
            <w:tcBorders>
              <w:top w:val="nil"/>
              <w:left w:val="nil"/>
              <w:bottom w:val="nil"/>
              <w:right w:val="nil"/>
            </w:tcBorders>
            <w:vAlign w:val="center"/>
          </w:tcPr>
          <w:p w14:paraId="2664DCDA" w14:textId="77777777" w:rsidR="003561D2" w:rsidRPr="00272CE4" w:rsidRDefault="003561D2" w:rsidP="00F555E9">
            <w:pPr>
              <w:pStyle w:val="TableBody"/>
              <w:rPr>
                <w:i/>
                <w:iCs/>
              </w:rPr>
            </w:pPr>
            <w:r w:rsidRPr="00272CE4">
              <w:rPr>
                <w:i/>
                <w:iCs/>
              </w:rPr>
              <w:t>σ(</w:t>
            </w:r>
            <w:proofErr w:type="spellStart"/>
            <w:r w:rsidRPr="00272CE4">
              <w:rPr>
                <w:i/>
                <w:iCs/>
              </w:rPr>
              <w:t>b</w:t>
            </w:r>
            <w:r w:rsidRPr="00272CE4">
              <w:rPr>
                <w:i/>
                <w:iCs/>
                <w:vertAlign w:val="subscript"/>
              </w:rPr>
              <w:t>location</w:t>
            </w:r>
            <w:proofErr w:type="spellEnd"/>
            <w:r w:rsidRPr="00272CE4">
              <w:rPr>
                <w:i/>
                <w:iCs/>
              </w:rPr>
              <w:t>)</w:t>
            </w:r>
          </w:p>
        </w:tc>
        <w:tc>
          <w:tcPr>
            <w:tcW w:w="3456" w:type="dxa"/>
            <w:tcBorders>
              <w:top w:val="nil"/>
              <w:left w:val="nil"/>
              <w:bottom w:val="nil"/>
              <w:right w:val="nil"/>
            </w:tcBorders>
          </w:tcPr>
          <w:p w14:paraId="06795FA8" w14:textId="77777777" w:rsidR="003561D2" w:rsidRPr="00272CE4" w:rsidRDefault="003561D2" w:rsidP="00F555E9">
            <w:pPr>
              <w:pStyle w:val="TableBody"/>
            </w:pPr>
            <w:r w:rsidRPr="00272CE4">
              <w:t>Normal (0.05, 0.02)</w:t>
            </w:r>
          </w:p>
        </w:tc>
        <w:tc>
          <w:tcPr>
            <w:tcW w:w="1152" w:type="dxa"/>
            <w:tcBorders>
              <w:top w:val="nil"/>
              <w:left w:val="nil"/>
              <w:bottom w:val="nil"/>
              <w:right w:val="nil"/>
            </w:tcBorders>
            <w:vAlign w:val="center"/>
          </w:tcPr>
          <w:p w14:paraId="795755F1" w14:textId="77777777" w:rsidR="003561D2" w:rsidRPr="00272CE4" w:rsidRDefault="003561D2" w:rsidP="00F555E9">
            <w:pPr>
              <w:pStyle w:val="TableBody"/>
              <w:jc w:val="center"/>
            </w:pPr>
            <w:r w:rsidRPr="00272CE4">
              <w:t>–∞</w:t>
            </w:r>
          </w:p>
        </w:tc>
        <w:tc>
          <w:tcPr>
            <w:tcW w:w="1152" w:type="dxa"/>
            <w:tcBorders>
              <w:top w:val="nil"/>
              <w:left w:val="nil"/>
              <w:bottom w:val="nil"/>
              <w:right w:val="nil"/>
            </w:tcBorders>
          </w:tcPr>
          <w:p w14:paraId="2688FB4F" w14:textId="77777777" w:rsidR="003561D2" w:rsidRPr="00272CE4" w:rsidRDefault="003561D2" w:rsidP="00F555E9">
            <w:pPr>
              <w:pStyle w:val="TableBody"/>
              <w:jc w:val="center"/>
            </w:pPr>
            <w:r w:rsidRPr="00272CE4">
              <w:t>∞</w:t>
            </w:r>
          </w:p>
        </w:tc>
      </w:tr>
      <w:tr w:rsidR="003561D2" w:rsidRPr="00272CE4" w14:paraId="0F2734A4" w14:textId="77777777" w:rsidTr="00F555E9">
        <w:tc>
          <w:tcPr>
            <w:tcW w:w="2160" w:type="dxa"/>
            <w:tcBorders>
              <w:top w:val="nil"/>
              <w:left w:val="nil"/>
              <w:bottom w:val="dotted" w:sz="4" w:space="0" w:color="auto"/>
              <w:right w:val="nil"/>
            </w:tcBorders>
            <w:vAlign w:val="center"/>
          </w:tcPr>
          <w:p w14:paraId="41D3E84F" w14:textId="77777777" w:rsidR="003561D2" w:rsidRPr="00272CE4" w:rsidRDefault="003561D2" w:rsidP="00F555E9">
            <w:pPr>
              <w:pStyle w:val="TableBody"/>
              <w:rPr>
                <w:i/>
                <w:iCs/>
              </w:rPr>
            </w:pPr>
            <w:r w:rsidRPr="00272CE4">
              <w:rPr>
                <w:i/>
                <w:iCs/>
              </w:rPr>
              <w:t>σ(</w:t>
            </w:r>
            <w:proofErr w:type="spellStart"/>
            <w:proofErr w:type="gramStart"/>
            <w:r w:rsidRPr="00272CE4">
              <w:rPr>
                <w:i/>
                <w:iCs/>
              </w:rPr>
              <w:t>b</w:t>
            </w:r>
            <w:r w:rsidRPr="00272CE4">
              <w:rPr>
                <w:i/>
                <w:iCs/>
                <w:vertAlign w:val="subscript"/>
              </w:rPr>
              <w:t>location:variety</w:t>
            </w:r>
            <w:proofErr w:type="spellEnd"/>
            <w:proofErr w:type="gramEnd"/>
            <w:r w:rsidRPr="00272CE4">
              <w:rPr>
                <w:i/>
                <w:iCs/>
              </w:rPr>
              <w:t>)</w:t>
            </w:r>
          </w:p>
        </w:tc>
        <w:tc>
          <w:tcPr>
            <w:tcW w:w="3456" w:type="dxa"/>
            <w:tcBorders>
              <w:top w:val="nil"/>
              <w:left w:val="nil"/>
              <w:bottom w:val="dotted" w:sz="4" w:space="0" w:color="auto"/>
              <w:right w:val="nil"/>
            </w:tcBorders>
          </w:tcPr>
          <w:p w14:paraId="7983FDEE" w14:textId="77777777" w:rsidR="003561D2" w:rsidRPr="00272CE4" w:rsidRDefault="003561D2" w:rsidP="00F555E9">
            <w:pPr>
              <w:pStyle w:val="TableBody"/>
            </w:pPr>
            <w:r w:rsidRPr="00272CE4">
              <w:t>Normal (0.02, 0.01)</w:t>
            </w:r>
          </w:p>
        </w:tc>
        <w:tc>
          <w:tcPr>
            <w:tcW w:w="1152" w:type="dxa"/>
            <w:tcBorders>
              <w:top w:val="nil"/>
              <w:left w:val="nil"/>
              <w:bottom w:val="dotted" w:sz="4" w:space="0" w:color="auto"/>
              <w:right w:val="nil"/>
            </w:tcBorders>
            <w:vAlign w:val="center"/>
          </w:tcPr>
          <w:p w14:paraId="57B18E7E" w14:textId="77777777" w:rsidR="003561D2" w:rsidRPr="00272CE4" w:rsidRDefault="003561D2" w:rsidP="00F555E9">
            <w:pPr>
              <w:pStyle w:val="TableBody"/>
              <w:jc w:val="center"/>
            </w:pPr>
            <w:r w:rsidRPr="00272CE4">
              <w:t>–∞</w:t>
            </w:r>
          </w:p>
        </w:tc>
        <w:tc>
          <w:tcPr>
            <w:tcW w:w="1152" w:type="dxa"/>
            <w:tcBorders>
              <w:top w:val="nil"/>
              <w:left w:val="nil"/>
              <w:bottom w:val="dotted" w:sz="4" w:space="0" w:color="auto"/>
              <w:right w:val="nil"/>
            </w:tcBorders>
          </w:tcPr>
          <w:p w14:paraId="51B45B81" w14:textId="77777777" w:rsidR="003561D2" w:rsidRPr="00272CE4" w:rsidRDefault="003561D2" w:rsidP="00F555E9">
            <w:pPr>
              <w:pStyle w:val="TableBody"/>
              <w:jc w:val="center"/>
            </w:pPr>
            <w:r w:rsidRPr="00272CE4">
              <w:t>∞</w:t>
            </w:r>
          </w:p>
        </w:tc>
      </w:tr>
      <w:tr w:rsidR="003561D2" w:rsidRPr="00272CE4" w14:paraId="2202A4F8" w14:textId="77777777" w:rsidTr="00F555E9">
        <w:tc>
          <w:tcPr>
            <w:tcW w:w="2160" w:type="dxa"/>
            <w:tcBorders>
              <w:top w:val="dotted" w:sz="4" w:space="0" w:color="auto"/>
              <w:left w:val="nil"/>
              <w:bottom w:val="nil"/>
              <w:right w:val="nil"/>
            </w:tcBorders>
            <w:vAlign w:val="center"/>
          </w:tcPr>
          <w:p w14:paraId="6E1B23B5" w14:textId="77777777" w:rsidR="003561D2" w:rsidRPr="00272CE4" w:rsidRDefault="003561D2" w:rsidP="00F555E9">
            <w:pPr>
              <w:pStyle w:val="TableBody"/>
              <w:rPr>
                <w:i/>
                <w:iCs/>
              </w:rPr>
            </w:pPr>
            <w:proofErr w:type="spellStart"/>
            <w:r w:rsidRPr="00272CE4">
              <w:rPr>
                <w:i/>
                <w:iCs/>
              </w:rPr>
              <w:t>Wmax</w:t>
            </w:r>
            <w:proofErr w:type="spellEnd"/>
          </w:p>
        </w:tc>
        <w:tc>
          <w:tcPr>
            <w:tcW w:w="3456" w:type="dxa"/>
            <w:tcBorders>
              <w:top w:val="dotted" w:sz="4" w:space="0" w:color="auto"/>
              <w:left w:val="nil"/>
              <w:bottom w:val="nil"/>
              <w:right w:val="nil"/>
            </w:tcBorders>
          </w:tcPr>
          <w:p w14:paraId="2235D66F" w14:textId="77777777" w:rsidR="003561D2" w:rsidRPr="00272CE4" w:rsidRDefault="003561D2" w:rsidP="00F555E9">
            <w:pPr>
              <w:pStyle w:val="TableBody"/>
            </w:pPr>
            <w:r w:rsidRPr="00272CE4">
              <w:t>Normal (8.0, 0.1)</w:t>
            </w:r>
          </w:p>
        </w:tc>
        <w:tc>
          <w:tcPr>
            <w:tcW w:w="1152" w:type="dxa"/>
            <w:tcBorders>
              <w:top w:val="dotted" w:sz="4" w:space="0" w:color="auto"/>
              <w:left w:val="nil"/>
              <w:bottom w:val="nil"/>
              <w:right w:val="nil"/>
            </w:tcBorders>
            <w:vAlign w:val="center"/>
          </w:tcPr>
          <w:p w14:paraId="06702796" w14:textId="77777777" w:rsidR="003561D2" w:rsidRPr="00272CE4" w:rsidRDefault="003561D2" w:rsidP="00F555E9">
            <w:pPr>
              <w:pStyle w:val="TableBody"/>
              <w:jc w:val="center"/>
            </w:pPr>
            <w:r w:rsidRPr="00272CE4">
              <w:t>1</w:t>
            </w:r>
          </w:p>
        </w:tc>
        <w:tc>
          <w:tcPr>
            <w:tcW w:w="1152" w:type="dxa"/>
            <w:tcBorders>
              <w:top w:val="dotted" w:sz="4" w:space="0" w:color="auto"/>
              <w:left w:val="nil"/>
              <w:bottom w:val="nil"/>
              <w:right w:val="nil"/>
            </w:tcBorders>
          </w:tcPr>
          <w:p w14:paraId="17AB4F01" w14:textId="77777777" w:rsidR="003561D2" w:rsidRPr="00272CE4" w:rsidRDefault="003561D2" w:rsidP="00F555E9">
            <w:pPr>
              <w:pStyle w:val="TableBody"/>
              <w:jc w:val="center"/>
            </w:pPr>
            <w:r w:rsidRPr="00272CE4">
              <w:t>∞</w:t>
            </w:r>
          </w:p>
        </w:tc>
      </w:tr>
      <w:tr w:rsidR="003561D2" w:rsidRPr="00272CE4" w14:paraId="1AE863ED" w14:textId="77777777" w:rsidTr="00F555E9">
        <w:tc>
          <w:tcPr>
            <w:tcW w:w="2160" w:type="dxa"/>
            <w:tcBorders>
              <w:top w:val="nil"/>
              <w:left w:val="nil"/>
              <w:bottom w:val="dotted" w:sz="4" w:space="0" w:color="auto"/>
              <w:right w:val="nil"/>
            </w:tcBorders>
            <w:vAlign w:val="center"/>
          </w:tcPr>
          <w:p w14:paraId="5A7F7C22" w14:textId="77777777" w:rsidR="003561D2" w:rsidRPr="00272CE4" w:rsidRDefault="003561D2" w:rsidP="00F555E9">
            <w:pPr>
              <w:pStyle w:val="TableBody"/>
              <w:rPr>
                <w:i/>
                <w:iCs/>
              </w:rPr>
            </w:pPr>
            <w:r w:rsidRPr="00272CE4">
              <w:rPr>
                <w:i/>
                <w:iCs/>
              </w:rPr>
              <w:t>σ(</w:t>
            </w:r>
            <w:proofErr w:type="spellStart"/>
            <w:r w:rsidRPr="00272CE4">
              <w:rPr>
                <w:i/>
                <w:iCs/>
              </w:rPr>
              <w:t>Wmax</w:t>
            </w:r>
            <w:r w:rsidRPr="00272CE4">
              <w:rPr>
                <w:i/>
                <w:iCs/>
                <w:vertAlign w:val="subscript"/>
              </w:rPr>
              <w:t>index</w:t>
            </w:r>
            <w:proofErr w:type="spellEnd"/>
            <w:r w:rsidRPr="00272CE4">
              <w:rPr>
                <w:i/>
                <w:iCs/>
              </w:rPr>
              <w:t>)</w:t>
            </w:r>
          </w:p>
        </w:tc>
        <w:tc>
          <w:tcPr>
            <w:tcW w:w="3456" w:type="dxa"/>
            <w:tcBorders>
              <w:top w:val="nil"/>
              <w:left w:val="nil"/>
              <w:bottom w:val="dotted" w:sz="4" w:space="0" w:color="auto"/>
              <w:right w:val="nil"/>
            </w:tcBorders>
          </w:tcPr>
          <w:p w14:paraId="67CA0D79" w14:textId="77777777" w:rsidR="003561D2" w:rsidRPr="00272CE4" w:rsidRDefault="003561D2" w:rsidP="00F555E9">
            <w:pPr>
              <w:pStyle w:val="TableBody"/>
            </w:pPr>
            <w:r w:rsidRPr="00272CE4">
              <w:t>Normal (7.0, 1.0)</w:t>
            </w:r>
          </w:p>
        </w:tc>
        <w:tc>
          <w:tcPr>
            <w:tcW w:w="1152" w:type="dxa"/>
            <w:tcBorders>
              <w:top w:val="nil"/>
              <w:left w:val="nil"/>
              <w:bottom w:val="dotted" w:sz="4" w:space="0" w:color="auto"/>
              <w:right w:val="nil"/>
            </w:tcBorders>
            <w:vAlign w:val="center"/>
          </w:tcPr>
          <w:p w14:paraId="4D73D517" w14:textId="77777777" w:rsidR="003561D2" w:rsidRPr="00272CE4" w:rsidRDefault="003561D2" w:rsidP="00F555E9">
            <w:pPr>
              <w:pStyle w:val="TableBody"/>
              <w:jc w:val="center"/>
            </w:pPr>
            <w:r w:rsidRPr="00272CE4">
              <w:t>–∞</w:t>
            </w:r>
          </w:p>
        </w:tc>
        <w:tc>
          <w:tcPr>
            <w:tcW w:w="1152" w:type="dxa"/>
            <w:tcBorders>
              <w:top w:val="nil"/>
              <w:left w:val="nil"/>
              <w:bottom w:val="dotted" w:sz="4" w:space="0" w:color="auto"/>
              <w:right w:val="nil"/>
            </w:tcBorders>
          </w:tcPr>
          <w:p w14:paraId="6FC2B00A" w14:textId="77777777" w:rsidR="003561D2" w:rsidRPr="00272CE4" w:rsidRDefault="003561D2" w:rsidP="00F555E9">
            <w:pPr>
              <w:pStyle w:val="TableBody"/>
              <w:jc w:val="center"/>
            </w:pPr>
            <w:r w:rsidRPr="00272CE4">
              <w:t>∞</w:t>
            </w:r>
          </w:p>
        </w:tc>
      </w:tr>
      <w:tr w:rsidR="003561D2" w:rsidRPr="00272CE4" w14:paraId="5A9D17FF" w14:textId="77777777" w:rsidTr="00F555E9">
        <w:tc>
          <w:tcPr>
            <w:tcW w:w="2160" w:type="dxa"/>
            <w:tcBorders>
              <w:top w:val="dotted" w:sz="4" w:space="0" w:color="auto"/>
              <w:left w:val="nil"/>
              <w:bottom w:val="nil"/>
              <w:right w:val="nil"/>
            </w:tcBorders>
            <w:vAlign w:val="center"/>
          </w:tcPr>
          <w:p w14:paraId="604E2AFA" w14:textId="77777777" w:rsidR="003561D2" w:rsidRPr="00272CE4" w:rsidRDefault="003561D2" w:rsidP="00F555E9">
            <w:pPr>
              <w:pStyle w:val="TableBody"/>
              <w:rPr>
                <w:i/>
                <w:iCs/>
              </w:rPr>
            </w:pPr>
            <w:r w:rsidRPr="00272CE4">
              <w:rPr>
                <w:i/>
                <w:iCs/>
              </w:rPr>
              <w:t>S</w:t>
            </w:r>
          </w:p>
        </w:tc>
        <w:tc>
          <w:tcPr>
            <w:tcW w:w="3456" w:type="dxa"/>
            <w:tcBorders>
              <w:top w:val="dotted" w:sz="4" w:space="0" w:color="auto"/>
              <w:left w:val="nil"/>
              <w:bottom w:val="nil"/>
              <w:right w:val="nil"/>
            </w:tcBorders>
          </w:tcPr>
          <w:p w14:paraId="31D39548" w14:textId="77777777" w:rsidR="003561D2" w:rsidRPr="00272CE4" w:rsidRDefault="003561D2" w:rsidP="00F555E9">
            <w:pPr>
              <w:pStyle w:val="TableBody"/>
            </w:pPr>
            <w:r w:rsidRPr="00272CE4">
              <w:t>Normal (6.0, 0.1)</w:t>
            </w:r>
          </w:p>
        </w:tc>
        <w:tc>
          <w:tcPr>
            <w:tcW w:w="1152" w:type="dxa"/>
            <w:tcBorders>
              <w:top w:val="dotted" w:sz="4" w:space="0" w:color="auto"/>
              <w:left w:val="nil"/>
              <w:bottom w:val="nil"/>
              <w:right w:val="nil"/>
            </w:tcBorders>
            <w:vAlign w:val="center"/>
          </w:tcPr>
          <w:p w14:paraId="1D12CA8B" w14:textId="77777777" w:rsidR="003561D2" w:rsidRPr="00272CE4" w:rsidRDefault="003561D2" w:rsidP="00F555E9">
            <w:pPr>
              <w:pStyle w:val="TableBody"/>
              <w:jc w:val="center"/>
            </w:pPr>
            <w:r w:rsidRPr="00272CE4">
              <w:t>0</w:t>
            </w:r>
          </w:p>
        </w:tc>
        <w:tc>
          <w:tcPr>
            <w:tcW w:w="1152" w:type="dxa"/>
            <w:tcBorders>
              <w:top w:val="dotted" w:sz="4" w:space="0" w:color="auto"/>
              <w:left w:val="nil"/>
              <w:bottom w:val="nil"/>
              <w:right w:val="nil"/>
            </w:tcBorders>
          </w:tcPr>
          <w:p w14:paraId="74F0F2BC" w14:textId="77777777" w:rsidR="003561D2" w:rsidRPr="00272CE4" w:rsidRDefault="003561D2" w:rsidP="00F555E9">
            <w:pPr>
              <w:pStyle w:val="TableBody"/>
              <w:jc w:val="center"/>
            </w:pPr>
            <w:r w:rsidRPr="00272CE4">
              <w:t>∞</w:t>
            </w:r>
          </w:p>
        </w:tc>
      </w:tr>
      <w:tr w:rsidR="003561D2" w:rsidRPr="00272CE4" w14:paraId="16EDDB01" w14:textId="77777777" w:rsidTr="00F555E9">
        <w:tc>
          <w:tcPr>
            <w:tcW w:w="2160" w:type="dxa"/>
            <w:tcBorders>
              <w:top w:val="nil"/>
              <w:left w:val="nil"/>
              <w:bottom w:val="dotted" w:sz="4" w:space="0" w:color="auto"/>
              <w:right w:val="nil"/>
            </w:tcBorders>
            <w:vAlign w:val="center"/>
          </w:tcPr>
          <w:p w14:paraId="57AE7BA9" w14:textId="77777777" w:rsidR="003561D2" w:rsidRPr="00272CE4" w:rsidRDefault="003561D2" w:rsidP="00F555E9">
            <w:pPr>
              <w:pStyle w:val="TableBody"/>
              <w:rPr>
                <w:i/>
                <w:iCs/>
              </w:rPr>
            </w:pPr>
            <w:r w:rsidRPr="00272CE4">
              <w:rPr>
                <w:i/>
                <w:iCs/>
              </w:rPr>
              <w:t>σ(</w:t>
            </w:r>
            <w:proofErr w:type="spellStart"/>
            <w:r w:rsidRPr="00272CE4">
              <w:rPr>
                <w:i/>
                <w:iCs/>
              </w:rPr>
              <w:t>S</w:t>
            </w:r>
            <w:r w:rsidRPr="00272CE4">
              <w:rPr>
                <w:i/>
                <w:iCs/>
                <w:vertAlign w:val="subscript"/>
              </w:rPr>
              <w:t>index</w:t>
            </w:r>
            <w:proofErr w:type="spellEnd"/>
            <w:r w:rsidRPr="00272CE4">
              <w:rPr>
                <w:i/>
                <w:iCs/>
              </w:rPr>
              <w:t>)</w:t>
            </w:r>
          </w:p>
        </w:tc>
        <w:tc>
          <w:tcPr>
            <w:tcW w:w="3456" w:type="dxa"/>
            <w:tcBorders>
              <w:top w:val="nil"/>
              <w:left w:val="nil"/>
              <w:bottom w:val="dotted" w:sz="4" w:space="0" w:color="auto"/>
              <w:right w:val="nil"/>
            </w:tcBorders>
          </w:tcPr>
          <w:p w14:paraId="5BCADD0E" w14:textId="77777777" w:rsidR="003561D2" w:rsidRPr="00272CE4" w:rsidRDefault="003561D2" w:rsidP="00F555E9">
            <w:pPr>
              <w:pStyle w:val="TableBody"/>
            </w:pPr>
            <w:r w:rsidRPr="00272CE4">
              <w:t>Normal (1.0, 0.1)</w:t>
            </w:r>
          </w:p>
        </w:tc>
        <w:tc>
          <w:tcPr>
            <w:tcW w:w="1152" w:type="dxa"/>
            <w:tcBorders>
              <w:top w:val="nil"/>
              <w:left w:val="nil"/>
              <w:bottom w:val="dotted" w:sz="4" w:space="0" w:color="auto"/>
              <w:right w:val="nil"/>
            </w:tcBorders>
            <w:vAlign w:val="center"/>
          </w:tcPr>
          <w:p w14:paraId="108F5A0D" w14:textId="77777777" w:rsidR="003561D2" w:rsidRPr="00272CE4" w:rsidRDefault="003561D2" w:rsidP="00F555E9">
            <w:pPr>
              <w:pStyle w:val="TableBody"/>
              <w:jc w:val="center"/>
            </w:pPr>
            <w:r w:rsidRPr="00272CE4">
              <w:t>–∞</w:t>
            </w:r>
          </w:p>
        </w:tc>
        <w:tc>
          <w:tcPr>
            <w:tcW w:w="1152" w:type="dxa"/>
            <w:tcBorders>
              <w:top w:val="nil"/>
              <w:left w:val="nil"/>
              <w:bottom w:val="dotted" w:sz="4" w:space="0" w:color="auto"/>
              <w:right w:val="nil"/>
            </w:tcBorders>
          </w:tcPr>
          <w:p w14:paraId="667E50C7" w14:textId="77777777" w:rsidR="003561D2" w:rsidRPr="00272CE4" w:rsidRDefault="003561D2" w:rsidP="00F555E9">
            <w:pPr>
              <w:pStyle w:val="TableBody"/>
              <w:jc w:val="center"/>
            </w:pPr>
            <w:r w:rsidRPr="00272CE4">
              <w:t>∞</w:t>
            </w:r>
          </w:p>
        </w:tc>
      </w:tr>
      <w:tr w:rsidR="003561D2" w:rsidRPr="00272CE4" w14:paraId="334BC603" w14:textId="77777777" w:rsidTr="00F555E9">
        <w:tc>
          <w:tcPr>
            <w:tcW w:w="2160" w:type="dxa"/>
            <w:tcBorders>
              <w:top w:val="dotted" w:sz="4" w:space="0" w:color="auto"/>
              <w:left w:val="nil"/>
              <w:bottom w:val="single" w:sz="8" w:space="0" w:color="auto"/>
              <w:right w:val="nil"/>
            </w:tcBorders>
            <w:vAlign w:val="center"/>
          </w:tcPr>
          <w:p w14:paraId="3DF780BE" w14:textId="77777777" w:rsidR="003561D2" w:rsidRPr="00272CE4" w:rsidRDefault="003561D2" w:rsidP="00F555E9">
            <w:pPr>
              <w:pStyle w:val="TableBody"/>
              <w:rPr>
                <w:i/>
                <w:iCs/>
              </w:rPr>
            </w:pPr>
            <w:r w:rsidRPr="00272CE4">
              <w:rPr>
                <w:i/>
                <w:iCs/>
              </w:rPr>
              <w:t>σ</w:t>
            </w:r>
          </w:p>
        </w:tc>
        <w:tc>
          <w:tcPr>
            <w:tcW w:w="3456" w:type="dxa"/>
            <w:tcBorders>
              <w:top w:val="dotted" w:sz="4" w:space="0" w:color="auto"/>
              <w:left w:val="nil"/>
              <w:bottom w:val="single" w:sz="8" w:space="0" w:color="auto"/>
              <w:right w:val="nil"/>
            </w:tcBorders>
          </w:tcPr>
          <w:p w14:paraId="5B12C885" w14:textId="77777777" w:rsidR="003561D2" w:rsidRPr="00272CE4" w:rsidRDefault="003561D2" w:rsidP="00F555E9">
            <w:pPr>
              <w:pStyle w:val="TableBody"/>
            </w:pPr>
            <w:r w:rsidRPr="00272CE4">
              <w:t>Student</w:t>
            </w:r>
            <w:r>
              <w:t xml:space="preserve">’s </w:t>
            </w:r>
            <w:r>
              <w:rPr>
                <w:i/>
                <w:iCs/>
              </w:rPr>
              <w:t>t</w:t>
            </w:r>
            <w:r w:rsidRPr="00272CE4">
              <w:t xml:space="preserve"> (3, 1.0, 0.1)</w:t>
            </w:r>
          </w:p>
        </w:tc>
        <w:tc>
          <w:tcPr>
            <w:tcW w:w="1152" w:type="dxa"/>
            <w:tcBorders>
              <w:top w:val="dotted" w:sz="4" w:space="0" w:color="auto"/>
              <w:left w:val="nil"/>
              <w:bottom w:val="single" w:sz="8" w:space="0" w:color="auto"/>
              <w:right w:val="nil"/>
            </w:tcBorders>
            <w:vAlign w:val="center"/>
          </w:tcPr>
          <w:p w14:paraId="7AA38BCD" w14:textId="77777777" w:rsidR="003561D2" w:rsidRPr="00272CE4" w:rsidRDefault="003561D2" w:rsidP="00F555E9">
            <w:pPr>
              <w:pStyle w:val="TableBody"/>
              <w:jc w:val="center"/>
            </w:pPr>
            <w:r w:rsidRPr="00272CE4">
              <w:t>–∞</w:t>
            </w:r>
          </w:p>
        </w:tc>
        <w:tc>
          <w:tcPr>
            <w:tcW w:w="1152" w:type="dxa"/>
            <w:tcBorders>
              <w:top w:val="dotted" w:sz="4" w:space="0" w:color="auto"/>
              <w:left w:val="nil"/>
              <w:bottom w:val="single" w:sz="8" w:space="0" w:color="auto"/>
              <w:right w:val="nil"/>
            </w:tcBorders>
          </w:tcPr>
          <w:p w14:paraId="6F37307B" w14:textId="77777777" w:rsidR="003561D2" w:rsidRPr="00272CE4" w:rsidRDefault="003561D2" w:rsidP="00F555E9">
            <w:pPr>
              <w:pStyle w:val="TableBody"/>
              <w:jc w:val="center"/>
            </w:pPr>
            <w:r w:rsidRPr="00272CE4">
              <w:t>∞</w:t>
            </w:r>
          </w:p>
        </w:tc>
      </w:tr>
    </w:tbl>
    <w:p w14:paraId="7CF82725" w14:textId="77777777" w:rsidR="003561D2" w:rsidRDefault="003561D2" w:rsidP="003561D2"/>
    <w:p w14:paraId="5702B046" w14:textId="77777777" w:rsidR="003561D2" w:rsidRDefault="003561D2" w:rsidP="003561D2"/>
    <w:p w14:paraId="1D3154C2" w14:textId="77777777" w:rsidR="003561D2" w:rsidRPr="002C16FE" w:rsidRDefault="003561D2" w:rsidP="003561D2"/>
    <w:tbl>
      <w:tblPr>
        <w:tblStyle w:val="TableGrid"/>
        <w:tblW w:w="78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728"/>
        <w:gridCol w:w="778"/>
        <w:gridCol w:w="778"/>
        <w:gridCol w:w="778"/>
        <w:gridCol w:w="778"/>
        <w:gridCol w:w="778"/>
        <w:gridCol w:w="778"/>
      </w:tblGrid>
      <w:tr w:rsidR="003561D2" w:rsidRPr="002354AA" w14:paraId="3220E75F" w14:textId="77777777" w:rsidTr="00F555E9">
        <w:trPr>
          <w:trHeight w:val="1152"/>
        </w:trPr>
        <w:tc>
          <w:tcPr>
            <w:tcW w:w="7836" w:type="dxa"/>
            <w:gridSpan w:val="8"/>
            <w:tcBorders>
              <w:bottom w:val="single" w:sz="4" w:space="0" w:color="auto"/>
            </w:tcBorders>
            <w:vAlign w:val="center"/>
          </w:tcPr>
          <w:p w14:paraId="088D5C77" w14:textId="59437A9F" w:rsidR="003561D2" w:rsidRPr="0076137B" w:rsidRDefault="003561D2" w:rsidP="00F555E9">
            <w:pPr>
              <w:pStyle w:val="TableCaption"/>
              <w:rPr>
                <w:bCs/>
                <w:u w:val="single"/>
              </w:rPr>
            </w:pPr>
            <w:bookmarkStart w:id="239" w:name="_Ref78280157"/>
            <w:bookmarkStart w:id="240" w:name="_Toc78909891"/>
            <w:bookmarkStart w:id="241" w:name="_Toc80706207"/>
            <w:r w:rsidRPr="002C16FE">
              <w:rPr>
                <w:bCs/>
              </w:rPr>
              <w:t xml:space="preserve">Table </w:t>
            </w:r>
            <w:r w:rsidRPr="002C16FE">
              <w:rPr>
                <w:bCs/>
              </w:rPr>
              <w:fldChar w:fldCharType="begin"/>
            </w:r>
            <w:r w:rsidRPr="002C16FE">
              <w:rPr>
                <w:bCs/>
              </w:rPr>
              <w:instrText xml:space="preserve"> SEQ Table \* ARABIC </w:instrText>
            </w:r>
            <w:r>
              <w:rPr>
                <w:bCs/>
              </w:rPr>
              <w:instrText>\s 1</w:instrText>
            </w:r>
            <w:r w:rsidRPr="002C16FE">
              <w:rPr>
                <w:bCs/>
              </w:rPr>
              <w:fldChar w:fldCharType="separate"/>
            </w:r>
            <w:r>
              <w:rPr>
                <w:bCs/>
                <w:noProof/>
              </w:rPr>
              <w:t>6</w:t>
            </w:r>
            <w:r w:rsidRPr="002C16FE">
              <w:rPr>
                <w:bCs/>
              </w:rPr>
              <w:fldChar w:fldCharType="end"/>
            </w:r>
            <w:bookmarkEnd w:id="239"/>
            <w:r>
              <w:rPr>
                <w:bCs/>
              </w:rPr>
              <w:t>.</w:t>
            </w:r>
            <w:r w:rsidRPr="005C175D">
              <w:rPr>
                <w:b w:val="0"/>
                <w:bCs/>
              </w:rPr>
              <w:t xml:space="preserve"> Paired critical </w:t>
            </w:r>
            <w:ins w:id="242" w:author="Brian Bohman" w:date="2021-08-25T11:07:00Z">
              <w:r w:rsidR="00D21B12">
                <w:rPr>
                  <w:b w:val="0"/>
                  <w:bCs/>
                </w:rPr>
                <w:t>N</w:t>
              </w:r>
            </w:ins>
            <w:del w:id="243" w:author="Brian Bohman" w:date="2021-08-25T11:07:00Z">
              <w:r w:rsidRPr="005C175D" w:rsidDel="00D21B12">
                <w:rPr>
                  <w:b w:val="0"/>
                  <w:bCs/>
                </w:rPr>
                <w:delText>nitrogen</w:delText>
              </w:r>
            </w:del>
            <w:r w:rsidRPr="005C175D">
              <w:rPr>
                <w:b w:val="0"/>
                <w:bCs/>
              </w:rPr>
              <w:t xml:space="preserve"> dilution curve parameters for each variety within location for the median value (CNDC) from the posterior distribution of the fitted hierarchical Bayesian model and the estimates for the credible region lower (</w:t>
            </w:r>
            <w:proofErr w:type="spellStart"/>
            <w:r w:rsidRPr="005C175D">
              <w:rPr>
                <w:b w:val="0"/>
                <w:bCs/>
              </w:rPr>
              <w:t>CNDC</w:t>
            </w:r>
            <w:r w:rsidRPr="005C175D">
              <w:rPr>
                <w:b w:val="0"/>
                <w:bCs/>
                <w:vertAlign w:val="subscript"/>
              </w:rPr>
              <w:t>lo</w:t>
            </w:r>
            <w:proofErr w:type="spellEnd"/>
            <w:r w:rsidRPr="005C175D">
              <w:rPr>
                <w:b w:val="0"/>
                <w:bCs/>
              </w:rPr>
              <w:t>) and upper (</w:t>
            </w:r>
            <w:proofErr w:type="spellStart"/>
            <w:r w:rsidRPr="005C175D">
              <w:rPr>
                <w:b w:val="0"/>
                <w:bCs/>
              </w:rPr>
              <w:t>CNDC</w:t>
            </w:r>
            <w:r w:rsidRPr="005C175D">
              <w:rPr>
                <w:b w:val="0"/>
                <w:bCs/>
                <w:vertAlign w:val="subscript"/>
              </w:rPr>
              <w:t>up</w:t>
            </w:r>
            <w:proofErr w:type="spellEnd"/>
            <w:r w:rsidRPr="005C175D">
              <w:rPr>
                <w:b w:val="0"/>
                <w:bCs/>
              </w:rPr>
              <w:t>) boundaries using the non-linear regression method.</w:t>
            </w:r>
            <w:bookmarkEnd w:id="240"/>
            <w:bookmarkEnd w:id="241"/>
          </w:p>
        </w:tc>
      </w:tr>
      <w:tr w:rsidR="003561D2" w:rsidRPr="002354AA" w14:paraId="7E091614" w14:textId="77777777" w:rsidTr="00F555E9">
        <w:tc>
          <w:tcPr>
            <w:tcW w:w="1440" w:type="dxa"/>
            <w:vMerge w:val="restart"/>
            <w:tcBorders>
              <w:top w:val="single" w:sz="4" w:space="0" w:color="auto"/>
            </w:tcBorders>
            <w:vAlign w:val="center"/>
          </w:tcPr>
          <w:p w14:paraId="3358EC72" w14:textId="77777777" w:rsidR="003561D2" w:rsidRPr="0076137B" w:rsidRDefault="003561D2" w:rsidP="00F555E9">
            <w:pPr>
              <w:pStyle w:val="TableBody"/>
              <w:rPr>
                <w:b/>
                <w:bCs/>
              </w:rPr>
            </w:pPr>
            <w:r w:rsidRPr="0076137B">
              <w:rPr>
                <w:b/>
                <w:bCs/>
              </w:rPr>
              <w:t>Location</w:t>
            </w:r>
          </w:p>
        </w:tc>
        <w:tc>
          <w:tcPr>
            <w:tcW w:w="1728" w:type="dxa"/>
            <w:vMerge w:val="restart"/>
            <w:tcBorders>
              <w:top w:val="single" w:sz="4" w:space="0" w:color="auto"/>
            </w:tcBorders>
            <w:vAlign w:val="center"/>
          </w:tcPr>
          <w:p w14:paraId="7573AF72" w14:textId="77777777" w:rsidR="003561D2" w:rsidRPr="0076137B" w:rsidRDefault="003561D2" w:rsidP="00F555E9">
            <w:pPr>
              <w:pStyle w:val="TableBody"/>
              <w:rPr>
                <w:b/>
                <w:bCs/>
              </w:rPr>
            </w:pPr>
            <w:r w:rsidRPr="0076137B">
              <w:rPr>
                <w:b/>
                <w:bCs/>
              </w:rPr>
              <w:t>Variety</w:t>
            </w:r>
          </w:p>
        </w:tc>
        <w:tc>
          <w:tcPr>
            <w:tcW w:w="1556" w:type="dxa"/>
            <w:gridSpan w:val="2"/>
            <w:tcBorders>
              <w:top w:val="single" w:sz="4" w:space="0" w:color="auto"/>
            </w:tcBorders>
            <w:vAlign w:val="center"/>
          </w:tcPr>
          <w:p w14:paraId="721EA70A" w14:textId="77777777" w:rsidR="003561D2" w:rsidRPr="0076137B" w:rsidRDefault="003561D2" w:rsidP="00F555E9">
            <w:pPr>
              <w:pStyle w:val="TableBody"/>
              <w:jc w:val="center"/>
              <w:rPr>
                <w:b/>
                <w:bCs/>
                <w:u w:val="single"/>
              </w:rPr>
            </w:pPr>
            <w:proofErr w:type="spellStart"/>
            <w:r w:rsidRPr="0076137B">
              <w:rPr>
                <w:b/>
                <w:bCs/>
                <w:u w:val="single"/>
              </w:rPr>
              <w:t>CNDC</w:t>
            </w:r>
            <w:r w:rsidRPr="0076137B">
              <w:rPr>
                <w:b/>
                <w:bCs/>
                <w:u w:val="single"/>
                <w:vertAlign w:val="subscript"/>
              </w:rPr>
              <w:t>lo</w:t>
            </w:r>
            <w:proofErr w:type="spellEnd"/>
          </w:p>
        </w:tc>
        <w:tc>
          <w:tcPr>
            <w:tcW w:w="1556" w:type="dxa"/>
            <w:gridSpan w:val="2"/>
            <w:tcBorders>
              <w:top w:val="single" w:sz="4" w:space="0" w:color="auto"/>
            </w:tcBorders>
            <w:vAlign w:val="center"/>
          </w:tcPr>
          <w:p w14:paraId="1CFB29F0" w14:textId="77777777" w:rsidR="003561D2" w:rsidRPr="0076137B" w:rsidRDefault="003561D2" w:rsidP="00F555E9">
            <w:pPr>
              <w:pStyle w:val="TableBody"/>
              <w:jc w:val="center"/>
              <w:rPr>
                <w:b/>
                <w:bCs/>
                <w:u w:val="single"/>
              </w:rPr>
            </w:pPr>
            <w:r w:rsidRPr="0076137B">
              <w:rPr>
                <w:b/>
                <w:bCs/>
                <w:u w:val="single"/>
              </w:rPr>
              <w:t>CNDC</w:t>
            </w:r>
          </w:p>
        </w:tc>
        <w:tc>
          <w:tcPr>
            <w:tcW w:w="1556" w:type="dxa"/>
            <w:gridSpan w:val="2"/>
            <w:tcBorders>
              <w:top w:val="single" w:sz="4" w:space="0" w:color="auto"/>
            </w:tcBorders>
            <w:vAlign w:val="center"/>
          </w:tcPr>
          <w:p w14:paraId="6A84A70A" w14:textId="77777777" w:rsidR="003561D2" w:rsidRPr="0076137B" w:rsidRDefault="003561D2" w:rsidP="00F555E9">
            <w:pPr>
              <w:pStyle w:val="TableBody"/>
              <w:jc w:val="center"/>
              <w:rPr>
                <w:b/>
                <w:bCs/>
                <w:u w:val="single"/>
              </w:rPr>
            </w:pPr>
            <w:proofErr w:type="spellStart"/>
            <w:r w:rsidRPr="0076137B">
              <w:rPr>
                <w:b/>
                <w:bCs/>
                <w:u w:val="single"/>
              </w:rPr>
              <w:t>CNDC</w:t>
            </w:r>
            <w:r w:rsidRPr="0076137B">
              <w:rPr>
                <w:b/>
                <w:bCs/>
                <w:u w:val="single"/>
                <w:vertAlign w:val="subscript"/>
              </w:rPr>
              <w:t>up</w:t>
            </w:r>
            <w:proofErr w:type="spellEnd"/>
          </w:p>
        </w:tc>
      </w:tr>
      <w:tr w:rsidR="003561D2" w:rsidRPr="002354AA" w14:paraId="45F4BC67" w14:textId="77777777" w:rsidTr="00F555E9">
        <w:tc>
          <w:tcPr>
            <w:tcW w:w="1440" w:type="dxa"/>
            <w:vMerge/>
            <w:tcBorders>
              <w:bottom w:val="single" w:sz="4" w:space="0" w:color="auto"/>
            </w:tcBorders>
          </w:tcPr>
          <w:p w14:paraId="3DA0E93D" w14:textId="77777777" w:rsidR="003561D2" w:rsidRPr="0076137B" w:rsidRDefault="003561D2" w:rsidP="00F555E9">
            <w:pPr>
              <w:pStyle w:val="TableBody"/>
              <w:rPr>
                <w:b/>
                <w:bCs/>
              </w:rPr>
            </w:pPr>
          </w:p>
        </w:tc>
        <w:tc>
          <w:tcPr>
            <w:tcW w:w="1728" w:type="dxa"/>
            <w:vMerge/>
            <w:tcBorders>
              <w:bottom w:val="single" w:sz="4" w:space="0" w:color="auto"/>
            </w:tcBorders>
          </w:tcPr>
          <w:p w14:paraId="61209942" w14:textId="77777777" w:rsidR="003561D2" w:rsidRPr="0076137B" w:rsidRDefault="003561D2" w:rsidP="00F555E9">
            <w:pPr>
              <w:pStyle w:val="TableBody"/>
              <w:rPr>
                <w:b/>
                <w:bCs/>
              </w:rPr>
            </w:pPr>
          </w:p>
        </w:tc>
        <w:tc>
          <w:tcPr>
            <w:tcW w:w="778" w:type="dxa"/>
            <w:tcBorders>
              <w:bottom w:val="single" w:sz="4" w:space="0" w:color="auto"/>
            </w:tcBorders>
          </w:tcPr>
          <w:p w14:paraId="3AA4597C" w14:textId="77777777" w:rsidR="003561D2" w:rsidRPr="0076137B" w:rsidRDefault="003561D2" w:rsidP="00F555E9">
            <w:pPr>
              <w:pStyle w:val="TableBody"/>
              <w:jc w:val="center"/>
              <w:rPr>
                <w:b/>
                <w:bCs/>
              </w:rPr>
            </w:pPr>
            <w:proofErr w:type="spellStart"/>
            <w:r w:rsidRPr="0076137B">
              <w:rPr>
                <w:b/>
                <w:bCs/>
                <w:i/>
                <w:iCs/>
              </w:rPr>
              <w:t>a</w:t>
            </w:r>
            <w:r w:rsidRPr="0076137B">
              <w:rPr>
                <w:b/>
                <w:bCs/>
                <w:i/>
                <w:iCs/>
                <w:vertAlign w:val="subscript"/>
              </w:rPr>
              <w:t>lo</w:t>
            </w:r>
            <w:proofErr w:type="spellEnd"/>
          </w:p>
        </w:tc>
        <w:tc>
          <w:tcPr>
            <w:tcW w:w="778" w:type="dxa"/>
            <w:tcBorders>
              <w:bottom w:val="single" w:sz="4" w:space="0" w:color="auto"/>
            </w:tcBorders>
          </w:tcPr>
          <w:p w14:paraId="4E09C216" w14:textId="77777777" w:rsidR="003561D2" w:rsidRPr="0076137B" w:rsidRDefault="003561D2" w:rsidP="00F555E9">
            <w:pPr>
              <w:pStyle w:val="TableBody"/>
              <w:jc w:val="center"/>
              <w:rPr>
                <w:b/>
                <w:bCs/>
              </w:rPr>
            </w:pPr>
            <w:proofErr w:type="spellStart"/>
            <w:r w:rsidRPr="0076137B">
              <w:rPr>
                <w:b/>
                <w:bCs/>
                <w:i/>
                <w:iCs/>
              </w:rPr>
              <w:t>b</w:t>
            </w:r>
            <w:r w:rsidRPr="0076137B">
              <w:rPr>
                <w:b/>
                <w:bCs/>
                <w:i/>
                <w:iCs/>
                <w:vertAlign w:val="subscript"/>
              </w:rPr>
              <w:t>lo</w:t>
            </w:r>
            <w:proofErr w:type="spellEnd"/>
          </w:p>
        </w:tc>
        <w:tc>
          <w:tcPr>
            <w:tcW w:w="778" w:type="dxa"/>
            <w:tcBorders>
              <w:bottom w:val="single" w:sz="4" w:space="0" w:color="auto"/>
            </w:tcBorders>
          </w:tcPr>
          <w:p w14:paraId="6767B03D" w14:textId="77777777" w:rsidR="003561D2" w:rsidRPr="0076137B" w:rsidRDefault="003561D2" w:rsidP="00F555E9">
            <w:pPr>
              <w:pStyle w:val="TableBody"/>
              <w:jc w:val="center"/>
              <w:rPr>
                <w:b/>
                <w:bCs/>
              </w:rPr>
            </w:pPr>
            <w:r w:rsidRPr="0076137B">
              <w:rPr>
                <w:b/>
                <w:bCs/>
                <w:i/>
                <w:iCs/>
              </w:rPr>
              <w:t>a</w:t>
            </w:r>
          </w:p>
        </w:tc>
        <w:tc>
          <w:tcPr>
            <w:tcW w:w="778" w:type="dxa"/>
            <w:tcBorders>
              <w:bottom w:val="single" w:sz="4" w:space="0" w:color="auto"/>
            </w:tcBorders>
          </w:tcPr>
          <w:p w14:paraId="0FE103BB" w14:textId="77777777" w:rsidR="003561D2" w:rsidRPr="0076137B" w:rsidRDefault="003561D2" w:rsidP="00F555E9">
            <w:pPr>
              <w:pStyle w:val="TableBody"/>
              <w:jc w:val="center"/>
              <w:rPr>
                <w:b/>
                <w:bCs/>
              </w:rPr>
            </w:pPr>
            <w:r w:rsidRPr="0076137B">
              <w:rPr>
                <w:b/>
                <w:bCs/>
                <w:i/>
                <w:iCs/>
              </w:rPr>
              <w:t>b</w:t>
            </w:r>
          </w:p>
        </w:tc>
        <w:tc>
          <w:tcPr>
            <w:tcW w:w="778" w:type="dxa"/>
            <w:tcBorders>
              <w:bottom w:val="single" w:sz="4" w:space="0" w:color="auto"/>
            </w:tcBorders>
          </w:tcPr>
          <w:p w14:paraId="4658E22B" w14:textId="77777777" w:rsidR="003561D2" w:rsidRPr="0076137B" w:rsidRDefault="003561D2" w:rsidP="00F555E9">
            <w:pPr>
              <w:pStyle w:val="TableBody"/>
              <w:jc w:val="center"/>
              <w:rPr>
                <w:b/>
                <w:bCs/>
              </w:rPr>
            </w:pPr>
            <w:proofErr w:type="spellStart"/>
            <w:r w:rsidRPr="0076137B">
              <w:rPr>
                <w:b/>
                <w:bCs/>
                <w:i/>
                <w:iCs/>
              </w:rPr>
              <w:t>a</w:t>
            </w:r>
            <w:r w:rsidRPr="0076137B">
              <w:rPr>
                <w:b/>
                <w:bCs/>
                <w:i/>
                <w:iCs/>
                <w:vertAlign w:val="subscript"/>
              </w:rPr>
              <w:t>up</w:t>
            </w:r>
            <w:proofErr w:type="spellEnd"/>
          </w:p>
        </w:tc>
        <w:tc>
          <w:tcPr>
            <w:tcW w:w="778" w:type="dxa"/>
            <w:tcBorders>
              <w:bottom w:val="single" w:sz="4" w:space="0" w:color="auto"/>
            </w:tcBorders>
          </w:tcPr>
          <w:p w14:paraId="5AE95F2A" w14:textId="77777777" w:rsidR="003561D2" w:rsidRPr="0076137B" w:rsidRDefault="003561D2" w:rsidP="00F555E9">
            <w:pPr>
              <w:pStyle w:val="TableBody"/>
              <w:jc w:val="center"/>
              <w:rPr>
                <w:b/>
                <w:bCs/>
              </w:rPr>
            </w:pPr>
            <w:proofErr w:type="spellStart"/>
            <w:r w:rsidRPr="0076137B">
              <w:rPr>
                <w:b/>
                <w:bCs/>
                <w:i/>
                <w:iCs/>
              </w:rPr>
              <w:t>b</w:t>
            </w:r>
            <w:r w:rsidRPr="0076137B">
              <w:rPr>
                <w:b/>
                <w:bCs/>
                <w:i/>
                <w:iCs/>
                <w:vertAlign w:val="subscript"/>
              </w:rPr>
              <w:t>up</w:t>
            </w:r>
            <w:proofErr w:type="spellEnd"/>
          </w:p>
        </w:tc>
      </w:tr>
      <w:tr w:rsidR="003561D2" w:rsidRPr="002354AA" w14:paraId="6CE3B5B7" w14:textId="77777777" w:rsidTr="00F555E9">
        <w:tc>
          <w:tcPr>
            <w:tcW w:w="1440" w:type="dxa"/>
            <w:vMerge w:val="restart"/>
            <w:tcBorders>
              <w:top w:val="single" w:sz="4" w:space="0" w:color="auto"/>
            </w:tcBorders>
            <w:vAlign w:val="center"/>
          </w:tcPr>
          <w:p w14:paraId="58EC95B5" w14:textId="77777777" w:rsidR="003561D2" w:rsidRPr="002354AA" w:rsidRDefault="003561D2" w:rsidP="00F555E9">
            <w:pPr>
              <w:pStyle w:val="TableBody"/>
            </w:pPr>
            <w:r w:rsidRPr="002354AA">
              <w:t>Argentina</w:t>
            </w:r>
          </w:p>
        </w:tc>
        <w:tc>
          <w:tcPr>
            <w:tcW w:w="1728" w:type="dxa"/>
            <w:tcBorders>
              <w:top w:val="single" w:sz="4" w:space="0" w:color="auto"/>
            </w:tcBorders>
            <w:vAlign w:val="bottom"/>
          </w:tcPr>
          <w:p w14:paraId="073815E0" w14:textId="77777777" w:rsidR="003561D2" w:rsidRPr="002354AA" w:rsidRDefault="003561D2" w:rsidP="00F555E9">
            <w:pPr>
              <w:pStyle w:val="TableBody"/>
            </w:pPr>
            <w:r w:rsidRPr="002354AA">
              <w:t>Bannock Russet</w:t>
            </w:r>
          </w:p>
        </w:tc>
        <w:tc>
          <w:tcPr>
            <w:tcW w:w="778" w:type="dxa"/>
            <w:tcBorders>
              <w:top w:val="single" w:sz="4" w:space="0" w:color="auto"/>
            </w:tcBorders>
            <w:vAlign w:val="bottom"/>
          </w:tcPr>
          <w:p w14:paraId="0DABF30B" w14:textId="77777777" w:rsidR="003561D2" w:rsidRPr="002354AA" w:rsidRDefault="003561D2" w:rsidP="00F555E9">
            <w:pPr>
              <w:pStyle w:val="TableBody"/>
            </w:pPr>
            <w:r w:rsidRPr="002354AA">
              <w:t>4.82</w:t>
            </w:r>
          </w:p>
        </w:tc>
        <w:tc>
          <w:tcPr>
            <w:tcW w:w="778" w:type="dxa"/>
            <w:tcBorders>
              <w:top w:val="single" w:sz="4" w:space="0" w:color="auto"/>
            </w:tcBorders>
            <w:vAlign w:val="bottom"/>
          </w:tcPr>
          <w:p w14:paraId="1897971C" w14:textId="77777777" w:rsidR="003561D2" w:rsidRPr="002354AA" w:rsidRDefault="003561D2" w:rsidP="00F555E9">
            <w:pPr>
              <w:pStyle w:val="TableBody"/>
            </w:pPr>
            <w:r w:rsidRPr="002354AA">
              <w:t>0.146</w:t>
            </w:r>
          </w:p>
        </w:tc>
        <w:tc>
          <w:tcPr>
            <w:tcW w:w="778" w:type="dxa"/>
            <w:tcBorders>
              <w:top w:val="single" w:sz="4" w:space="0" w:color="auto"/>
            </w:tcBorders>
            <w:vAlign w:val="bottom"/>
          </w:tcPr>
          <w:p w14:paraId="0A8CC3CC" w14:textId="77777777" w:rsidR="003561D2" w:rsidRPr="002354AA" w:rsidRDefault="003561D2" w:rsidP="00F555E9">
            <w:pPr>
              <w:pStyle w:val="TableBody"/>
            </w:pPr>
            <w:r w:rsidRPr="002354AA">
              <w:t>4.96</w:t>
            </w:r>
          </w:p>
        </w:tc>
        <w:tc>
          <w:tcPr>
            <w:tcW w:w="778" w:type="dxa"/>
            <w:tcBorders>
              <w:top w:val="single" w:sz="4" w:space="0" w:color="auto"/>
            </w:tcBorders>
            <w:vAlign w:val="bottom"/>
          </w:tcPr>
          <w:p w14:paraId="55402C8B" w14:textId="77777777" w:rsidR="003561D2" w:rsidRPr="002354AA" w:rsidRDefault="003561D2" w:rsidP="00F555E9">
            <w:pPr>
              <w:pStyle w:val="TableBody"/>
            </w:pPr>
            <w:r w:rsidRPr="002354AA">
              <w:t>0.140</w:t>
            </w:r>
          </w:p>
        </w:tc>
        <w:tc>
          <w:tcPr>
            <w:tcW w:w="778" w:type="dxa"/>
            <w:tcBorders>
              <w:top w:val="single" w:sz="4" w:space="0" w:color="auto"/>
            </w:tcBorders>
            <w:vAlign w:val="bottom"/>
          </w:tcPr>
          <w:p w14:paraId="19F9BC9F" w14:textId="77777777" w:rsidR="003561D2" w:rsidRPr="002354AA" w:rsidRDefault="003561D2" w:rsidP="00F555E9">
            <w:pPr>
              <w:pStyle w:val="TableBody"/>
            </w:pPr>
            <w:r w:rsidRPr="002354AA">
              <w:t>5.10</w:t>
            </w:r>
          </w:p>
        </w:tc>
        <w:tc>
          <w:tcPr>
            <w:tcW w:w="778" w:type="dxa"/>
            <w:tcBorders>
              <w:top w:val="single" w:sz="4" w:space="0" w:color="auto"/>
            </w:tcBorders>
            <w:vAlign w:val="bottom"/>
          </w:tcPr>
          <w:p w14:paraId="1CC5D75C" w14:textId="77777777" w:rsidR="003561D2" w:rsidRPr="002354AA" w:rsidRDefault="003561D2" w:rsidP="00F555E9">
            <w:pPr>
              <w:pStyle w:val="TableBody"/>
            </w:pPr>
            <w:r w:rsidRPr="002354AA">
              <w:t>0.135</w:t>
            </w:r>
          </w:p>
        </w:tc>
      </w:tr>
      <w:tr w:rsidR="003561D2" w:rsidRPr="002354AA" w14:paraId="5F9EB559" w14:textId="77777777" w:rsidTr="00F555E9">
        <w:tc>
          <w:tcPr>
            <w:tcW w:w="1440" w:type="dxa"/>
            <w:vMerge/>
            <w:vAlign w:val="bottom"/>
          </w:tcPr>
          <w:p w14:paraId="76BF30C0" w14:textId="77777777" w:rsidR="003561D2" w:rsidRPr="002354AA" w:rsidRDefault="003561D2" w:rsidP="00F555E9">
            <w:pPr>
              <w:pStyle w:val="TableBody"/>
            </w:pPr>
          </w:p>
        </w:tc>
        <w:tc>
          <w:tcPr>
            <w:tcW w:w="1728" w:type="dxa"/>
            <w:vAlign w:val="bottom"/>
          </w:tcPr>
          <w:p w14:paraId="1FBE3EF2" w14:textId="77777777" w:rsidR="003561D2" w:rsidRPr="002354AA" w:rsidRDefault="003561D2" w:rsidP="00F555E9">
            <w:pPr>
              <w:pStyle w:val="TableBody"/>
            </w:pPr>
            <w:r w:rsidRPr="002354AA">
              <w:t>Gem Russet</w:t>
            </w:r>
          </w:p>
        </w:tc>
        <w:tc>
          <w:tcPr>
            <w:tcW w:w="778" w:type="dxa"/>
            <w:vAlign w:val="bottom"/>
          </w:tcPr>
          <w:p w14:paraId="608193DE" w14:textId="77777777" w:rsidR="003561D2" w:rsidRPr="002354AA" w:rsidRDefault="003561D2" w:rsidP="00F555E9">
            <w:pPr>
              <w:pStyle w:val="TableBody"/>
            </w:pPr>
            <w:r w:rsidRPr="002354AA">
              <w:t>4.80</w:t>
            </w:r>
          </w:p>
        </w:tc>
        <w:tc>
          <w:tcPr>
            <w:tcW w:w="778" w:type="dxa"/>
            <w:vAlign w:val="bottom"/>
          </w:tcPr>
          <w:p w14:paraId="66129033" w14:textId="77777777" w:rsidR="003561D2" w:rsidRPr="002354AA" w:rsidRDefault="003561D2" w:rsidP="00F555E9">
            <w:pPr>
              <w:pStyle w:val="TableBody"/>
            </w:pPr>
            <w:r w:rsidRPr="002354AA">
              <w:t>0.190</w:t>
            </w:r>
          </w:p>
        </w:tc>
        <w:tc>
          <w:tcPr>
            <w:tcW w:w="778" w:type="dxa"/>
            <w:vAlign w:val="bottom"/>
          </w:tcPr>
          <w:p w14:paraId="7132EB96" w14:textId="77777777" w:rsidR="003561D2" w:rsidRPr="002354AA" w:rsidRDefault="003561D2" w:rsidP="00F555E9">
            <w:pPr>
              <w:pStyle w:val="TableBody"/>
            </w:pPr>
            <w:r w:rsidRPr="002354AA">
              <w:t>4.96</w:t>
            </w:r>
          </w:p>
        </w:tc>
        <w:tc>
          <w:tcPr>
            <w:tcW w:w="778" w:type="dxa"/>
            <w:vAlign w:val="bottom"/>
          </w:tcPr>
          <w:p w14:paraId="4984CB62" w14:textId="77777777" w:rsidR="003561D2" w:rsidRPr="002354AA" w:rsidRDefault="003561D2" w:rsidP="00F555E9">
            <w:pPr>
              <w:pStyle w:val="TableBody"/>
            </w:pPr>
            <w:r w:rsidRPr="002354AA">
              <w:t>0.178</w:t>
            </w:r>
          </w:p>
        </w:tc>
        <w:tc>
          <w:tcPr>
            <w:tcW w:w="778" w:type="dxa"/>
            <w:vAlign w:val="bottom"/>
          </w:tcPr>
          <w:p w14:paraId="067B4C0A" w14:textId="77777777" w:rsidR="003561D2" w:rsidRPr="002354AA" w:rsidRDefault="003561D2" w:rsidP="00F555E9">
            <w:pPr>
              <w:pStyle w:val="TableBody"/>
            </w:pPr>
            <w:r w:rsidRPr="002354AA">
              <w:t>5.07</w:t>
            </w:r>
          </w:p>
        </w:tc>
        <w:tc>
          <w:tcPr>
            <w:tcW w:w="778" w:type="dxa"/>
            <w:vAlign w:val="bottom"/>
          </w:tcPr>
          <w:p w14:paraId="4320E284" w14:textId="77777777" w:rsidR="003561D2" w:rsidRPr="002354AA" w:rsidRDefault="003561D2" w:rsidP="00F555E9">
            <w:pPr>
              <w:pStyle w:val="TableBody"/>
            </w:pPr>
            <w:r w:rsidRPr="002354AA">
              <w:t>0.152</w:t>
            </w:r>
          </w:p>
        </w:tc>
      </w:tr>
      <w:tr w:rsidR="003561D2" w:rsidRPr="002354AA" w14:paraId="2F489DA7" w14:textId="77777777" w:rsidTr="00F555E9">
        <w:tc>
          <w:tcPr>
            <w:tcW w:w="1440" w:type="dxa"/>
            <w:vMerge/>
            <w:vAlign w:val="bottom"/>
          </w:tcPr>
          <w:p w14:paraId="669FF78A" w14:textId="77777777" w:rsidR="003561D2" w:rsidRPr="002354AA" w:rsidRDefault="003561D2" w:rsidP="00F555E9">
            <w:pPr>
              <w:pStyle w:val="TableBody"/>
            </w:pPr>
          </w:p>
        </w:tc>
        <w:tc>
          <w:tcPr>
            <w:tcW w:w="1728" w:type="dxa"/>
            <w:vAlign w:val="bottom"/>
          </w:tcPr>
          <w:p w14:paraId="21E84BAA" w14:textId="77777777" w:rsidR="003561D2" w:rsidRPr="002354AA" w:rsidRDefault="003561D2" w:rsidP="00F555E9">
            <w:pPr>
              <w:pStyle w:val="TableBody"/>
            </w:pPr>
            <w:r w:rsidRPr="002354AA">
              <w:t>Innovator</w:t>
            </w:r>
          </w:p>
        </w:tc>
        <w:tc>
          <w:tcPr>
            <w:tcW w:w="778" w:type="dxa"/>
            <w:vAlign w:val="bottom"/>
          </w:tcPr>
          <w:p w14:paraId="67AB8D20" w14:textId="77777777" w:rsidR="003561D2" w:rsidRPr="002354AA" w:rsidRDefault="003561D2" w:rsidP="00F555E9">
            <w:pPr>
              <w:pStyle w:val="TableBody"/>
            </w:pPr>
            <w:r w:rsidRPr="002354AA">
              <w:t>4.83</w:t>
            </w:r>
          </w:p>
        </w:tc>
        <w:tc>
          <w:tcPr>
            <w:tcW w:w="778" w:type="dxa"/>
            <w:vAlign w:val="bottom"/>
          </w:tcPr>
          <w:p w14:paraId="3B51F2B2" w14:textId="77777777" w:rsidR="003561D2" w:rsidRPr="002354AA" w:rsidRDefault="003561D2" w:rsidP="00F555E9">
            <w:pPr>
              <w:pStyle w:val="TableBody"/>
            </w:pPr>
            <w:r w:rsidRPr="002354AA">
              <w:t>0.241</w:t>
            </w:r>
          </w:p>
        </w:tc>
        <w:tc>
          <w:tcPr>
            <w:tcW w:w="778" w:type="dxa"/>
            <w:vAlign w:val="bottom"/>
          </w:tcPr>
          <w:p w14:paraId="51D869FC" w14:textId="77777777" w:rsidR="003561D2" w:rsidRPr="002354AA" w:rsidRDefault="003561D2" w:rsidP="00F555E9">
            <w:pPr>
              <w:pStyle w:val="TableBody"/>
            </w:pPr>
            <w:r w:rsidRPr="002354AA">
              <w:t>4.94</w:t>
            </w:r>
          </w:p>
        </w:tc>
        <w:tc>
          <w:tcPr>
            <w:tcW w:w="778" w:type="dxa"/>
            <w:vAlign w:val="bottom"/>
          </w:tcPr>
          <w:p w14:paraId="7666C1C9" w14:textId="77777777" w:rsidR="003561D2" w:rsidRPr="002354AA" w:rsidRDefault="003561D2" w:rsidP="00F555E9">
            <w:pPr>
              <w:pStyle w:val="TableBody"/>
            </w:pPr>
            <w:r w:rsidRPr="002354AA">
              <w:t>0.212</w:t>
            </w:r>
          </w:p>
        </w:tc>
        <w:tc>
          <w:tcPr>
            <w:tcW w:w="778" w:type="dxa"/>
            <w:vAlign w:val="bottom"/>
          </w:tcPr>
          <w:p w14:paraId="5F2522AB" w14:textId="77777777" w:rsidR="003561D2" w:rsidRPr="002354AA" w:rsidRDefault="003561D2" w:rsidP="00F555E9">
            <w:pPr>
              <w:pStyle w:val="TableBody"/>
            </w:pPr>
            <w:r w:rsidRPr="002354AA">
              <w:t>5.06</w:t>
            </w:r>
          </w:p>
        </w:tc>
        <w:tc>
          <w:tcPr>
            <w:tcW w:w="778" w:type="dxa"/>
            <w:vAlign w:val="bottom"/>
          </w:tcPr>
          <w:p w14:paraId="2EAFF4A1" w14:textId="77777777" w:rsidR="003561D2" w:rsidRPr="002354AA" w:rsidRDefault="003561D2" w:rsidP="00F555E9">
            <w:pPr>
              <w:pStyle w:val="TableBody"/>
            </w:pPr>
            <w:r w:rsidRPr="002354AA">
              <w:t>0.193</w:t>
            </w:r>
          </w:p>
        </w:tc>
      </w:tr>
      <w:tr w:rsidR="003561D2" w:rsidRPr="002354AA" w14:paraId="28DD9652" w14:textId="77777777" w:rsidTr="00F555E9">
        <w:tc>
          <w:tcPr>
            <w:tcW w:w="1440" w:type="dxa"/>
            <w:vMerge/>
            <w:vAlign w:val="bottom"/>
          </w:tcPr>
          <w:p w14:paraId="0FD4EF5B" w14:textId="77777777" w:rsidR="003561D2" w:rsidRPr="002354AA" w:rsidRDefault="003561D2" w:rsidP="00F555E9">
            <w:pPr>
              <w:pStyle w:val="TableBody"/>
            </w:pPr>
          </w:p>
        </w:tc>
        <w:tc>
          <w:tcPr>
            <w:tcW w:w="1728" w:type="dxa"/>
            <w:vAlign w:val="bottom"/>
          </w:tcPr>
          <w:p w14:paraId="76EF27CF" w14:textId="77777777" w:rsidR="003561D2" w:rsidRPr="002354AA" w:rsidRDefault="003561D2" w:rsidP="00F555E9">
            <w:pPr>
              <w:pStyle w:val="TableBody"/>
            </w:pPr>
            <w:proofErr w:type="spellStart"/>
            <w:r w:rsidRPr="002354AA">
              <w:t>Markies</w:t>
            </w:r>
            <w:proofErr w:type="spellEnd"/>
            <w:r w:rsidRPr="002354AA">
              <w:t xml:space="preserve"> Russet</w:t>
            </w:r>
          </w:p>
        </w:tc>
        <w:tc>
          <w:tcPr>
            <w:tcW w:w="778" w:type="dxa"/>
            <w:vAlign w:val="bottom"/>
          </w:tcPr>
          <w:p w14:paraId="4FD7216A" w14:textId="77777777" w:rsidR="003561D2" w:rsidRPr="002354AA" w:rsidRDefault="003561D2" w:rsidP="00F555E9">
            <w:pPr>
              <w:pStyle w:val="TableBody"/>
            </w:pPr>
            <w:r w:rsidRPr="002354AA">
              <w:t>4.82</w:t>
            </w:r>
          </w:p>
        </w:tc>
        <w:tc>
          <w:tcPr>
            <w:tcW w:w="778" w:type="dxa"/>
            <w:vAlign w:val="bottom"/>
          </w:tcPr>
          <w:p w14:paraId="0B29CB09" w14:textId="77777777" w:rsidR="003561D2" w:rsidRPr="002354AA" w:rsidRDefault="003561D2" w:rsidP="00F555E9">
            <w:pPr>
              <w:pStyle w:val="TableBody"/>
            </w:pPr>
            <w:r w:rsidRPr="002354AA">
              <w:t>0.167</w:t>
            </w:r>
          </w:p>
        </w:tc>
        <w:tc>
          <w:tcPr>
            <w:tcW w:w="778" w:type="dxa"/>
            <w:vAlign w:val="bottom"/>
          </w:tcPr>
          <w:p w14:paraId="5D5EBE7B" w14:textId="77777777" w:rsidR="003561D2" w:rsidRPr="002354AA" w:rsidRDefault="003561D2" w:rsidP="00F555E9">
            <w:pPr>
              <w:pStyle w:val="TableBody"/>
            </w:pPr>
            <w:r w:rsidRPr="002354AA">
              <w:t>4.96</w:t>
            </w:r>
          </w:p>
        </w:tc>
        <w:tc>
          <w:tcPr>
            <w:tcW w:w="778" w:type="dxa"/>
            <w:vAlign w:val="bottom"/>
          </w:tcPr>
          <w:p w14:paraId="16BE66F4" w14:textId="77777777" w:rsidR="003561D2" w:rsidRPr="002354AA" w:rsidRDefault="003561D2" w:rsidP="00F555E9">
            <w:pPr>
              <w:pStyle w:val="TableBody"/>
            </w:pPr>
            <w:r w:rsidRPr="002354AA">
              <w:t>0.155</w:t>
            </w:r>
          </w:p>
        </w:tc>
        <w:tc>
          <w:tcPr>
            <w:tcW w:w="778" w:type="dxa"/>
            <w:vAlign w:val="bottom"/>
          </w:tcPr>
          <w:p w14:paraId="21805232" w14:textId="77777777" w:rsidR="003561D2" w:rsidRPr="002354AA" w:rsidRDefault="003561D2" w:rsidP="00F555E9">
            <w:pPr>
              <w:pStyle w:val="TableBody"/>
            </w:pPr>
            <w:r w:rsidRPr="002354AA">
              <w:t>5.08</w:t>
            </w:r>
          </w:p>
        </w:tc>
        <w:tc>
          <w:tcPr>
            <w:tcW w:w="778" w:type="dxa"/>
            <w:vAlign w:val="bottom"/>
          </w:tcPr>
          <w:p w14:paraId="52DDFA71" w14:textId="77777777" w:rsidR="003561D2" w:rsidRPr="002354AA" w:rsidRDefault="003561D2" w:rsidP="00F555E9">
            <w:pPr>
              <w:pStyle w:val="TableBody"/>
            </w:pPr>
            <w:r w:rsidRPr="002354AA">
              <w:t>0.135</w:t>
            </w:r>
          </w:p>
        </w:tc>
      </w:tr>
      <w:tr w:rsidR="003561D2" w:rsidRPr="002354AA" w14:paraId="41B69D01" w14:textId="77777777" w:rsidTr="00F555E9">
        <w:tc>
          <w:tcPr>
            <w:tcW w:w="1440" w:type="dxa"/>
            <w:vMerge/>
            <w:tcBorders>
              <w:bottom w:val="dotted" w:sz="4" w:space="0" w:color="auto"/>
            </w:tcBorders>
            <w:vAlign w:val="bottom"/>
          </w:tcPr>
          <w:p w14:paraId="57DC9663" w14:textId="77777777" w:rsidR="003561D2" w:rsidRPr="002354AA" w:rsidRDefault="003561D2" w:rsidP="00F555E9">
            <w:pPr>
              <w:pStyle w:val="TableBody"/>
            </w:pPr>
          </w:p>
        </w:tc>
        <w:tc>
          <w:tcPr>
            <w:tcW w:w="1728" w:type="dxa"/>
            <w:tcBorders>
              <w:bottom w:val="dotted" w:sz="4" w:space="0" w:color="auto"/>
            </w:tcBorders>
            <w:vAlign w:val="bottom"/>
          </w:tcPr>
          <w:p w14:paraId="4482428F" w14:textId="77777777" w:rsidR="003561D2" w:rsidRPr="002354AA" w:rsidRDefault="003561D2" w:rsidP="00F555E9">
            <w:pPr>
              <w:pStyle w:val="TableBody"/>
            </w:pPr>
            <w:r w:rsidRPr="002354AA">
              <w:t>Umatilla Russet</w:t>
            </w:r>
          </w:p>
        </w:tc>
        <w:tc>
          <w:tcPr>
            <w:tcW w:w="778" w:type="dxa"/>
            <w:tcBorders>
              <w:bottom w:val="dotted" w:sz="4" w:space="0" w:color="auto"/>
            </w:tcBorders>
            <w:vAlign w:val="bottom"/>
          </w:tcPr>
          <w:p w14:paraId="544045AF" w14:textId="77777777" w:rsidR="003561D2" w:rsidRPr="002354AA" w:rsidRDefault="003561D2" w:rsidP="00F555E9">
            <w:pPr>
              <w:pStyle w:val="TableBody"/>
            </w:pPr>
            <w:r w:rsidRPr="002354AA">
              <w:t>4.85</w:t>
            </w:r>
          </w:p>
        </w:tc>
        <w:tc>
          <w:tcPr>
            <w:tcW w:w="778" w:type="dxa"/>
            <w:tcBorders>
              <w:bottom w:val="dotted" w:sz="4" w:space="0" w:color="auto"/>
            </w:tcBorders>
            <w:vAlign w:val="bottom"/>
          </w:tcPr>
          <w:p w14:paraId="40BE2D54" w14:textId="77777777" w:rsidR="003561D2" w:rsidRPr="002354AA" w:rsidRDefault="003561D2" w:rsidP="00F555E9">
            <w:pPr>
              <w:pStyle w:val="TableBody"/>
            </w:pPr>
            <w:r w:rsidRPr="002354AA">
              <w:t>0.195</w:t>
            </w:r>
          </w:p>
        </w:tc>
        <w:tc>
          <w:tcPr>
            <w:tcW w:w="778" w:type="dxa"/>
            <w:tcBorders>
              <w:bottom w:val="dotted" w:sz="4" w:space="0" w:color="auto"/>
            </w:tcBorders>
            <w:vAlign w:val="bottom"/>
          </w:tcPr>
          <w:p w14:paraId="5ADDD8CA" w14:textId="77777777" w:rsidR="003561D2" w:rsidRPr="002354AA" w:rsidRDefault="003561D2" w:rsidP="00F555E9">
            <w:pPr>
              <w:pStyle w:val="TableBody"/>
            </w:pPr>
            <w:r w:rsidRPr="002354AA">
              <w:t>4.95</w:t>
            </w:r>
          </w:p>
        </w:tc>
        <w:tc>
          <w:tcPr>
            <w:tcW w:w="778" w:type="dxa"/>
            <w:tcBorders>
              <w:bottom w:val="dotted" w:sz="4" w:space="0" w:color="auto"/>
            </w:tcBorders>
            <w:vAlign w:val="bottom"/>
          </w:tcPr>
          <w:p w14:paraId="0BD29F18" w14:textId="77777777" w:rsidR="003561D2" w:rsidRPr="002354AA" w:rsidRDefault="003561D2" w:rsidP="00F555E9">
            <w:pPr>
              <w:pStyle w:val="TableBody"/>
            </w:pPr>
            <w:r w:rsidRPr="002354AA">
              <w:t>0.165</w:t>
            </w:r>
          </w:p>
        </w:tc>
        <w:tc>
          <w:tcPr>
            <w:tcW w:w="778" w:type="dxa"/>
            <w:tcBorders>
              <w:bottom w:val="dotted" w:sz="4" w:space="0" w:color="auto"/>
            </w:tcBorders>
            <w:vAlign w:val="bottom"/>
          </w:tcPr>
          <w:p w14:paraId="2A2E09CD" w14:textId="77777777" w:rsidR="003561D2" w:rsidRPr="002354AA" w:rsidRDefault="003561D2" w:rsidP="00F555E9">
            <w:pPr>
              <w:pStyle w:val="TableBody"/>
            </w:pPr>
            <w:r w:rsidRPr="002354AA">
              <w:t>5.06</w:t>
            </w:r>
          </w:p>
        </w:tc>
        <w:tc>
          <w:tcPr>
            <w:tcW w:w="778" w:type="dxa"/>
            <w:tcBorders>
              <w:bottom w:val="dotted" w:sz="4" w:space="0" w:color="auto"/>
            </w:tcBorders>
            <w:vAlign w:val="bottom"/>
          </w:tcPr>
          <w:p w14:paraId="433ACC26" w14:textId="77777777" w:rsidR="003561D2" w:rsidRPr="002354AA" w:rsidRDefault="003561D2" w:rsidP="00F555E9">
            <w:pPr>
              <w:pStyle w:val="TableBody"/>
            </w:pPr>
            <w:r w:rsidRPr="002354AA">
              <w:t>0.143</w:t>
            </w:r>
          </w:p>
        </w:tc>
      </w:tr>
      <w:tr w:rsidR="003561D2" w:rsidRPr="002354AA" w14:paraId="00C3BCBD" w14:textId="77777777" w:rsidTr="00F555E9">
        <w:tc>
          <w:tcPr>
            <w:tcW w:w="1440" w:type="dxa"/>
            <w:vMerge w:val="restart"/>
            <w:tcBorders>
              <w:top w:val="dotted" w:sz="4" w:space="0" w:color="auto"/>
            </w:tcBorders>
            <w:vAlign w:val="center"/>
          </w:tcPr>
          <w:p w14:paraId="15B208FB" w14:textId="77777777" w:rsidR="003561D2" w:rsidRPr="002354AA" w:rsidRDefault="003561D2" w:rsidP="00F555E9">
            <w:pPr>
              <w:pStyle w:val="TableBody"/>
            </w:pPr>
            <w:r w:rsidRPr="002354AA">
              <w:t>Belgium</w:t>
            </w:r>
          </w:p>
        </w:tc>
        <w:tc>
          <w:tcPr>
            <w:tcW w:w="1728" w:type="dxa"/>
            <w:tcBorders>
              <w:top w:val="dotted" w:sz="4" w:space="0" w:color="auto"/>
            </w:tcBorders>
            <w:vAlign w:val="bottom"/>
          </w:tcPr>
          <w:p w14:paraId="6A0F41F3" w14:textId="77777777" w:rsidR="003561D2" w:rsidRPr="002354AA" w:rsidRDefault="003561D2" w:rsidP="00F555E9">
            <w:pPr>
              <w:pStyle w:val="TableBody"/>
            </w:pPr>
            <w:proofErr w:type="spellStart"/>
            <w:r w:rsidRPr="002354AA">
              <w:t>Bintje</w:t>
            </w:r>
            <w:proofErr w:type="spellEnd"/>
          </w:p>
        </w:tc>
        <w:tc>
          <w:tcPr>
            <w:tcW w:w="778" w:type="dxa"/>
            <w:tcBorders>
              <w:top w:val="dotted" w:sz="4" w:space="0" w:color="auto"/>
            </w:tcBorders>
            <w:vAlign w:val="bottom"/>
          </w:tcPr>
          <w:p w14:paraId="6661ED07" w14:textId="77777777" w:rsidR="003561D2" w:rsidRPr="002354AA" w:rsidRDefault="003561D2" w:rsidP="00F555E9">
            <w:pPr>
              <w:pStyle w:val="TableBody"/>
            </w:pPr>
            <w:r w:rsidRPr="002354AA">
              <w:t>4.52</w:t>
            </w:r>
          </w:p>
        </w:tc>
        <w:tc>
          <w:tcPr>
            <w:tcW w:w="778" w:type="dxa"/>
            <w:tcBorders>
              <w:top w:val="dotted" w:sz="4" w:space="0" w:color="auto"/>
            </w:tcBorders>
            <w:vAlign w:val="bottom"/>
          </w:tcPr>
          <w:p w14:paraId="55CF1902" w14:textId="77777777" w:rsidR="003561D2" w:rsidRPr="002354AA" w:rsidRDefault="003561D2" w:rsidP="00F555E9">
            <w:pPr>
              <w:pStyle w:val="TableBody"/>
            </w:pPr>
            <w:r w:rsidRPr="002354AA">
              <w:t>0.606</w:t>
            </w:r>
          </w:p>
        </w:tc>
        <w:tc>
          <w:tcPr>
            <w:tcW w:w="778" w:type="dxa"/>
            <w:tcBorders>
              <w:top w:val="dotted" w:sz="4" w:space="0" w:color="auto"/>
            </w:tcBorders>
            <w:vAlign w:val="bottom"/>
          </w:tcPr>
          <w:p w14:paraId="04FF380C" w14:textId="77777777" w:rsidR="003561D2" w:rsidRPr="002354AA" w:rsidRDefault="003561D2" w:rsidP="00F555E9">
            <w:pPr>
              <w:pStyle w:val="TableBody"/>
            </w:pPr>
            <w:r w:rsidRPr="002354AA">
              <w:t>4.72</w:t>
            </w:r>
          </w:p>
        </w:tc>
        <w:tc>
          <w:tcPr>
            <w:tcW w:w="778" w:type="dxa"/>
            <w:tcBorders>
              <w:top w:val="dotted" w:sz="4" w:space="0" w:color="auto"/>
            </w:tcBorders>
            <w:vAlign w:val="bottom"/>
          </w:tcPr>
          <w:p w14:paraId="4E15E16D" w14:textId="77777777" w:rsidR="003561D2" w:rsidRPr="002354AA" w:rsidRDefault="003561D2" w:rsidP="00F555E9">
            <w:pPr>
              <w:pStyle w:val="TableBody"/>
            </w:pPr>
            <w:r w:rsidRPr="002354AA">
              <w:t>0.579</w:t>
            </w:r>
          </w:p>
        </w:tc>
        <w:tc>
          <w:tcPr>
            <w:tcW w:w="778" w:type="dxa"/>
            <w:tcBorders>
              <w:top w:val="dotted" w:sz="4" w:space="0" w:color="auto"/>
            </w:tcBorders>
            <w:vAlign w:val="bottom"/>
          </w:tcPr>
          <w:p w14:paraId="3875EDDC" w14:textId="77777777" w:rsidR="003561D2" w:rsidRPr="002354AA" w:rsidRDefault="003561D2" w:rsidP="00F555E9">
            <w:pPr>
              <w:pStyle w:val="TableBody"/>
            </w:pPr>
            <w:r w:rsidRPr="002354AA">
              <w:t>4.90</w:t>
            </w:r>
          </w:p>
        </w:tc>
        <w:tc>
          <w:tcPr>
            <w:tcW w:w="778" w:type="dxa"/>
            <w:tcBorders>
              <w:top w:val="dotted" w:sz="4" w:space="0" w:color="auto"/>
            </w:tcBorders>
            <w:vAlign w:val="bottom"/>
          </w:tcPr>
          <w:p w14:paraId="1F32F3E8" w14:textId="77777777" w:rsidR="003561D2" w:rsidRPr="002354AA" w:rsidRDefault="003561D2" w:rsidP="00F555E9">
            <w:pPr>
              <w:pStyle w:val="TableBody"/>
            </w:pPr>
            <w:r w:rsidRPr="002354AA">
              <w:t>0.567</w:t>
            </w:r>
          </w:p>
        </w:tc>
      </w:tr>
      <w:tr w:rsidR="003561D2" w:rsidRPr="002354AA" w14:paraId="35C83D05" w14:textId="77777777" w:rsidTr="00F555E9">
        <w:tc>
          <w:tcPr>
            <w:tcW w:w="1440" w:type="dxa"/>
            <w:vMerge/>
            <w:tcBorders>
              <w:bottom w:val="dotted" w:sz="4" w:space="0" w:color="auto"/>
            </w:tcBorders>
            <w:vAlign w:val="bottom"/>
          </w:tcPr>
          <w:p w14:paraId="702C4DA3" w14:textId="77777777" w:rsidR="003561D2" w:rsidRPr="002354AA" w:rsidRDefault="003561D2" w:rsidP="00F555E9">
            <w:pPr>
              <w:pStyle w:val="TableBody"/>
            </w:pPr>
          </w:p>
        </w:tc>
        <w:tc>
          <w:tcPr>
            <w:tcW w:w="1728" w:type="dxa"/>
            <w:tcBorders>
              <w:bottom w:val="dotted" w:sz="4" w:space="0" w:color="auto"/>
            </w:tcBorders>
            <w:vAlign w:val="bottom"/>
          </w:tcPr>
          <w:p w14:paraId="6EAB6225" w14:textId="77777777" w:rsidR="003561D2" w:rsidRPr="002354AA" w:rsidRDefault="003561D2" w:rsidP="00F555E9">
            <w:pPr>
              <w:pStyle w:val="TableBody"/>
            </w:pPr>
            <w:r w:rsidRPr="002354AA">
              <w:t>Charlotte</w:t>
            </w:r>
          </w:p>
        </w:tc>
        <w:tc>
          <w:tcPr>
            <w:tcW w:w="778" w:type="dxa"/>
            <w:tcBorders>
              <w:bottom w:val="dotted" w:sz="4" w:space="0" w:color="auto"/>
            </w:tcBorders>
            <w:vAlign w:val="bottom"/>
          </w:tcPr>
          <w:p w14:paraId="3FE11B74" w14:textId="77777777" w:rsidR="003561D2" w:rsidRPr="002354AA" w:rsidRDefault="003561D2" w:rsidP="00F555E9">
            <w:pPr>
              <w:pStyle w:val="TableBody"/>
            </w:pPr>
            <w:r w:rsidRPr="002354AA">
              <w:t>4.56</w:t>
            </w:r>
          </w:p>
        </w:tc>
        <w:tc>
          <w:tcPr>
            <w:tcW w:w="778" w:type="dxa"/>
            <w:tcBorders>
              <w:bottom w:val="dotted" w:sz="4" w:space="0" w:color="auto"/>
            </w:tcBorders>
            <w:vAlign w:val="bottom"/>
          </w:tcPr>
          <w:p w14:paraId="39E70E47" w14:textId="77777777" w:rsidR="003561D2" w:rsidRPr="002354AA" w:rsidRDefault="003561D2" w:rsidP="00F555E9">
            <w:pPr>
              <w:pStyle w:val="TableBody"/>
            </w:pPr>
            <w:r w:rsidRPr="002354AA">
              <w:t>0.607</w:t>
            </w:r>
          </w:p>
        </w:tc>
        <w:tc>
          <w:tcPr>
            <w:tcW w:w="778" w:type="dxa"/>
            <w:tcBorders>
              <w:bottom w:val="dotted" w:sz="4" w:space="0" w:color="auto"/>
            </w:tcBorders>
            <w:vAlign w:val="bottom"/>
          </w:tcPr>
          <w:p w14:paraId="701B8B2A" w14:textId="77777777" w:rsidR="003561D2" w:rsidRPr="002354AA" w:rsidRDefault="003561D2" w:rsidP="00F555E9">
            <w:pPr>
              <w:pStyle w:val="TableBody"/>
            </w:pPr>
            <w:r w:rsidRPr="002354AA">
              <w:t>4.74</w:t>
            </w:r>
          </w:p>
        </w:tc>
        <w:tc>
          <w:tcPr>
            <w:tcW w:w="778" w:type="dxa"/>
            <w:tcBorders>
              <w:bottom w:val="dotted" w:sz="4" w:space="0" w:color="auto"/>
            </w:tcBorders>
            <w:vAlign w:val="bottom"/>
          </w:tcPr>
          <w:p w14:paraId="6BB6AE23" w14:textId="77777777" w:rsidR="003561D2" w:rsidRPr="002354AA" w:rsidRDefault="003561D2" w:rsidP="00F555E9">
            <w:pPr>
              <w:pStyle w:val="TableBody"/>
            </w:pPr>
            <w:r w:rsidRPr="002354AA">
              <w:t>0.559</w:t>
            </w:r>
          </w:p>
        </w:tc>
        <w:tc>
          <w:tcPr>
            <w:tcW w:w="778" w:type="dxa"/>
            <w:tcBorders>
              <w:bottom w:val="dotted" w:sz="4" w:space="0" w:color="auto"/>
            </w:tcBorders>
            <w:vAlign w:val="bottom"/>
          </w:tcPr>
          <w:p w14:paraId="5A43537F" w14:textId="77777777" w:rsidR="003561D2" w:rsidRPr="002354AA" w:rsidRDefault="003561D2" w:rsidP="00F555E9">
            <w:pPr>
              <w:pStyle w:val="TableBody"/>
            </w:pPr>
            <w:r w:rsidRPr="002354AA">
              <w:t>4.89</w:t>
            </w:r>
          </w:p>
        </w:tc>
        <w:tc>
          <w:tcPr>
            <w:tcW w:w="778" w:type="dxa"/>
            <w:tcBorders>
              <w:bottom w:val="dotted" w:sz="4" w:space="0" w:color="auto"/>
            </w:tcBorders>
            <w:vAlign w:val="bottom"/>
          </w:tcPr>
          <w:p w14:paraId="63E726CC" w14:textId="77777777" w:rsidR="003561D2" w:rsidRPr="002354AA" w:rsidRDefault="003561D2" w:rsidP="00F555E9">
            <w:pPr>
              <w:pStyle w:val="TableBody"/>
            </w:pPr>
            <w:r w:rsidRPr="002354AA">
              <w:t>0.531</w:t>
            </w:r>
          </w:p>
        </w:tc>
      </w:tr>
      <w:tr w:rsidR="003561D2" w:rsidRPr="002354AA" w14:paraId="202FA7D2" w14:textId="77777777" w:rsidTr="00F555E9">
        <w:tc>
          <w:tcPr>
            <w:tcW w:w="1440" w:type="dxa"/>
            <w:vMerge w:val="restart"/>
            <w:tcBorders>
              <w:top w:val="dotted" w:sz="4" w:space="0" w:color="auto"/>
            </w:tcBorders>
            <w:vAlign w:val="center"/>
          </w:tcPr>
          <w:p w14:paraId="5DD9CBA5" w14:textId="77777777" w:rsidR="003561D2" w:rsidRPr="002354AA" w:rsidRDefault="003561D2" w:rsidP="00F555E9">
            <w:pPr>
              <w:pStyle w:val="TableBody"/>
            </w:pPr>
            <w:r w:rsidRPr="002354AA">
              <w:t>Canada</w:t>
            </w:r>
          </w:p>
        </w:tc>
        <w:tc>
          <w:tcPr>
            <w:tcW w:w="1728" w:type="dxa"/>
            <w:tcBorders>
              <w:top w:val="dotted" w:sz="4" w:space="0" w:color="auto"/>
            </w:tcBorders>
            <w:vAlign w:val="bottom"/>
          </w:tcPr>
          <w:p w14:paraId="07666930" w14:textId="77777777" w:rsidR="003561D2" w:rsidRPr="002354AA" w:rsidRDefault="003561D2" w:rsidP="00F555E9">
            <w:pPr>
              <w:pStyle w:val="TableBody"/>
            </w:pPr>
            <w:r w:rsidRPr="002354AA">
              <w:t>Russet Burbank</w:t>
            </w:r>
          </w:p>
        </w:tc>
        <w:tc>
          <w:tcPr>
            <w:tcW w:w="778" w:type="dxa"/>
            <w:tcBorders>
              <w:top w:val="dotted" w:sz="4" w:space="0" w:color="auto"/>
            </w:tcBorders>
            <w:vAlign w:val="bottom"/>
          </w:tcPr>
          <w:p w14:paraId="7EDE0DA8" w14:textId="77777777" w:rsidR="003561D2" w:rsidRPr="002354AA" w:rsidRDefault="003561D2" w:rsidP="00F555E9">
            <w:pPr>
              <w:pStyle w:val="TableBody"/>
            </w:pPr>
            <w:r w:rsidRPr="002354AA">
              <w:t>4.53</w:t>
            </w:r>
          </w:p>
        </w:tc>
        <w:tc>
          <w:tcPr>
            <w:tcW w:w="778" w:type="dxa"/>
            <w:tcBorders>
              <w:top w:val="dotted" w:sz="4" w:space="0" w:color="auto"/>
            </w:tcBorders>
            <w:vAlign w:val="bottom"/>
          </w:tcPr>
          <w:p w14:paraId="27BEE137" w14:textId="77777777" w:rsidR="003561D2" w:rsidRPr="002354AA" w:rsidRDefault="003561D2" w:rsidP="00F555E9">
            <w:pPr>
              <w:pStyle w:val="TableBody"/>
            </w:pPr>
            <w:r w:rsidRPr="002354AA">
              <w:t>0.498</w:t>
            </w:r>
          </w:p>
        </w:tc>
        <w:tc>
          <w:tcPr>
            <w:tcW w:w="778" w:type="dxa"/>
            <w:tcBorders>
              <w:top w:val="dotted" w:sz="4" w:space="0" w:color="auto"/>
            </w:tcBorders>
            <w:vAlign w:val="bottom"/>
          </w:tcPr>
          <w:p w14:paraId="60D2C622" w14:textId="77777777" w:rsidR="003561D2" w:rsidRPr="002354AA" w:rsidRDefault="003561D2" w:rsidP="00F555E9">
            <w:pPr>
              <w:pStyle w:val="TableBody"/>
            </w:pPr>
            <w:r w:rsidRPr="002354AA">
              <w:t>4.74</w:t>
            </w:r>
          </w:p>
        </w:tc>
        <w:tc>
          <w:tcPr>
            <w:tcW w:w="778" w:type="dxa"/>
            <w:tcBorders>
              <w:top w:val="dotted" w:sz="4" w:space="0" w:color="auto"/>
            </w:tcBorders>
            <w:vAlign w:val="bottom"/>
          </w:tcPr>
          <w:p w14:paraId="1107E750" w14:textId="77777777" w:rsidR="003561D2" w:rsidRPr="002354AA" w:rsidRDefault="003561D2" w:rsidP="00F555E9">
            <w:pPr>
              <w:pStyle w:val="TableBody"/>
            </w:pPr>
            <w:r w:rsidRPr="002354AA">
              <w:t>0.489</w:t>
            </w:r>
          </w:p>
        </w:tc>
        <w:tc>
          <w:tcPr>
            <w:tcW w:w="778" w:type="dxa"/>
            <w:tcBorders>
              <w:top w:val="dotted" w:sz="4" w:space="0" w:color="auto"/>
            </w:tcBorders>
            <w:vAlign w:val="bottom"/>
          </w:tcPr>
          <w:p w14:paraId="77419D2F" w14:textId="77777777" w:rsidR="003561D2" w:rsidRPr="002354AA" w:rsidRDefault="003561D2" w:rsidP="00F555E9">
            <w:pPr>
              <w:pStyle w:val="TableBody"/>
            </w:pPr>
            <w:r w:rsidRPr="002354AA">
              <w:t>4.93</w:t>
            </w:r>
          </w:p>
        </w:tc>
        <w:tc>
          <w:tcPr>
            <w:tcW w:w="778" w:type="dxa"/>
            <w:tcBorders>
              <w:top w:val="dotted" w:sz="4" w:space="0" w:color="auto"/>
            </w:tcBorders>
            <w:vAlign w:val="bottom"/>
          </w:tcPr>
          <w:p w14:paraId="2B380BF6" w14:textId="77777777" w:rsidR="003561D2" w:rsidRPr="002354AA" w:rsidRDefault="003561D2" w:rsidP="00F555E9">
            <w:pPr>
              <w:pStyle w:val="TableBody"/>
            </w:pPr>
            <w:r w:rsidRPr="002354AA">
              <w:t>0.480</w:t>
            </w:r>
          </w:p>
        </w:tc>
      </w:tr>
      <w:tr w:rsidR="003561D2" w:rsidRPr="002354AA" w14:paraId="27B490ED" w14:textId="77777777" w:rsidTr="00F555E9">
        <w:tc>
          <w:tcPr>
            <w:tcW w:w="1440" w:type="dxa"/>
            <w:vMerge/>
            <w:tcBorders>
              <w:bottom w:val="dotted" w:sz="4" w:space="0" w:color="auto"/>
            </w:tcBorders>
            <w:vAlign w:val="bottom"/>
          </w:tcPr>
          <w:p w14:paraId="5F45F9C1" w14:textId="77777777" w:rsidR="003561D2" w:rsidRPr="002354AA" w:rsidRDefault="003561D2" w:rsidP="00F555E9">
            <w:pPr>
              <w:pStyle w:val="TableBody"/>
            </w:pPr>
          </w:p>
        </w:tc>
        <w:tc>
          <w:tcPr>
            <w:tcW w:w="1728" w:type="dxa"/>
            <w:tcBorders>
              <w:bottom w:val="dotted" w:sz="4" w:space="0" w:color="auto"/>
            </w:tcBorders>
            <w:vAlign w:val="bottom"/>
          </w:tcPr>
          <w:p w14:paraId="1A8B527B" w14:textId="77777777" w:rsidR="003561D2" w:rsidRPr="002354AA" w:rsidRDefault="003561D2" w:rsidP="00F555E9">
            <w:pPr>
              <w:pStyle w:val="TableBody"/>
            </w:pPr>
            <w:proofErr w:type="spellStart"/>
            <w:r w:rsidRPr="002354AA">
              <w:t>Shepody</w:t>
            </w:r>
            <w:proofErr w:type="spellEnd"/>
          </w:p>
        </w:tc>
        <w:tc>
          <w:tcPr>
            <w:tcW w:w="778" w:type="dxa"/>
            <w:tcBorders>
              <w:bottom w:val="dotted" w:sz="4" w:space="0" w:color="auto"/>
            </w:tcBorders>
            <w:vAlign w:val="bottom"/>
          </w:tcPr>
          <w:p w14:paraId="6DE80BB4" w14:textId="77777777" w:rsidR="003561D2" w:rsidRPr="002354AA" w:rsidRDefault="003561D2" w:rsidP="00F555E9">
            <w:pPr>
              <w:pStyle w:val="TableBody"/>
            </w:pPr>
            <w:r w:rsidRPr="002354AA">
              <w:t>4.55</w:t>
            </w:r>
          </w:p>
        </w:tc>
        <w:tc>
          <w:tcPr>
            <w:tcW w:w="778" w:type="dxa"/>
            <w:tcBorders>
              <w:bottom w:val="dotted" w:sz="4" w:space="0" w:color="auto"/>
            </w:tcBorders>
            <w:vAlign w:val="bottom"/>
          </w:tcPr>
          <w:p w14:paraId="7A15DC1E" w14:textId="77777777" w:rsidR="003561D2" w:rsidRPr="002354AA" w:rsidRDefault="003561D2" w:rsidP="00F555E9">
            <w:pPr>
              <w:pStyle w:val="TableBody"/>
            </w:pPr>
            <w:r w:rsidRPr="002354AA">
              <w:t>0.416</w:t>
            </w:r>
          </w:p>
        </w:tc>
        <w:tc>
          <w:tcPr>
            <w:tcW w:w="778" w:type="dxa"/>
            <w:tcBorders>
              <w:bottom w:val="dotted" w:sz="4" w:space="0" w:color="auto"/>
            </w:tcBorders>
            <w:vAlign w:val="bottom"/>
          </w:tcPr>
          <w:p w14:paraId="33AA621C" w14:textId="77777777" w:rsidR="003561D2" w:rsidRPr="002354AA" w:rsidRDefault="003561D2" w:rsidP="00F555E9">
            <w:pPr>
              <w:pStyle w:val="TableBody"/>
            </w:pPr>
            <w:r w:rsidRPr="002354AA">
              <w:t>4.77</w:t>
            </w:r>
          </w:p>
        </w:tc>
        <w:tc>
          <w:tcPr>
            <w:tcW w:w="778" w:type="dxa"/>
            <w:tcBorders>
              <w:bottom w:val="dotted" w:sz="4" w:space="0" w:color="auto"/>
            </w:tcBorders>
            <w:vAlign w:val="bottom"/>
          </w:tcPr>
          <w:p w14:paraId="2A82A5B6" w14:textId="77777777" w:rsidR="003561D2" w:rsidRPr="002354AA" w:rsidRDefault="003561D2" w:rsidP="00F555E9">
            <w:pPr>
              <w:pStyle w:val="TableBody"/>
            </w:pPr>
            <w:r w:rsidRPr="002354AA">
              <w:t>0.412</w:t>
            </w:r>
          </w:p>
        </w:tc>
        <w:tc>
          <w:tcPr>
            <w:tcW w:w="778" w:type="dxa"/>
            <w:tcBorders>
              <w:bottom w:val="dotted" w:sz="4" w:space="0" w:color="auto"/>
            </w:tcBorders>
            <w:vAlign w:val="bottom"/>
          </w:tcPr>
          <w:p w14:paraId="711C1347" w14:textId="77777777" w:rsidR="003561D2" w:rsidRPr="002354AA" w:rsidRDefault="003561D2" w:rsidP="00F555E9">
            <w:pPr>
              <w:pStyle w:val="TableBody"/>
            </w:pPr>
            <w:r w:rsidRPr="002354AA">
              <w:t>4.95</w:t>
            </w:r>
          </w:p>
        </w:tc>
        <w:tc>
          <w:tcPr>
            <w:tcW w:w="778" w:type="dxa"/>
            <w:tcBorders>
              <w:bottom w:val="dotted" w:sz="4" w:space="0" w:color="auto"/>
            </w:tcBorders>
            <w:vAlign w:val="bottom"/>
          </w:tcPr>
          <w:p w14:paraId="5D1C74AA" w14:textId="77777777" w:rsidR="003561D2" w:rsidRPr="002354AA" w:rsidRDefault="003561D2" w:rsidP="00F555E9">
            <w:pPr>
              <w:pStyle w:val="TableBody"/>
            </w:pPr>
            <w:r w:rsidRPr="002354AA">
              <w:t>0.406</w:t>
            </w:r>
          </w:p>
        </w:tc>
      </w:tr>
      <w:tr w:rsidR="003561D2" w:rsidRPr="002354AA" w14:paraId="77C68B12" w14:textId="77777777" w:rsidTr="00F555E9">
        <w:tc>
          <w:tcPr>
            <w:tcW w:w="1440" w:type="dxa"/>
            <w:vMerge w:val="restart"/>
            <w:tcBorders>
              <w:top w:val="dotted" w:sz="4" w:space="0" w:color="auto"/>
            </w:tcBorders>
            <w:vAlign w:val="center"/>
          </w:tcPr>
          <w:p w14:paraId="55288E8A" w14:textId="77777777" w:rsidR="003561D2" w:rsidRPr="002354AA" w:rsidRDefault="003561D2" w:rsidP="00F555E9">
            <w:pPr>
              <w:pStyle w:val="TableBody"/>
            </w:pPr>
            <w:r w:rsidRPr="002354AA">
              <w:t>Minnesota</w:t>
            </w:r>
          </w:p>
        </w:tc>
        <w:tc>
          <w:tcPr>
            <w:tcW w:w="1728" w:type="dxa"/>
            <w:tcBorders>
              <w:top w:val="dotted" w:sz="4" w:space="0" w:color="auto"/>
            </w:tcBorders>
            <w:vAlign w:val="bottom"/>
          </w:tcPr>
          <w:p w14:paraId="0FF1380D" w14:textId="77777777" w:rsidR="003561D2" w:rsidRPr="002354AA" w:rsidRDefault="003561D2" w:rsidP="00F555E9">
            <w:pPr>
              <w:pStyle w:val="TableBody"/>
            </w:pPr>
            <w:r w:rsidRPr="002354AA">
              <w:t>Clearwater</w:t>
            </w:r>
          </w:p>
        </w:tc>
        <w:tc>
          <w:tcPr>
            <w:tcW w:w="778" w:type="dxa"/>
            <w:tcBorders>
              <w:top w:val="dotted" w:sz="4" w:space="0" w:color="auto"/>
            </w:tcBorders>
            <w:vAlign w:val="bottom"/>
          </w:tcPr>
          <w:p w14:paraId="33FFFE20" w14:textId="77777777" w:rsidR="003561D2" w:rsidRPr="002354AA" w:rsidRDefault="003561D2" w:rsidP="00F555E9">
            <w:pPr>
              <w:pStyle w:val="TableBody"/>
            </w:pPr>
            <w:r w:rsidRPr="002354AA">
              <w:t>4.56</w:t>
            </w:r>
          </w:p>
        </w:tc>
        <w:tc>
          <w:tcPr>
            <w:tcW w:w="778" w:type="dxa"/>
            <w:tcBorders>
              <w:top w:val="dotted" w:sz="4" w:space="0" w:color="auto"/>
            </w:tcBorders>
            <w:vAlign w:val="bottom"/>
          </w:tcPr>
          <w:p w14:paraId="7EC4DC53" w14:textId="77777777" w:rsidR="003561D2" w:rsidRPr="002354AA" w:rsidRDefault="003561D2" w:rsidP="00F555E9">
            <w:pPr>
              <w:pStyle w:val="TableBody"/>
            </w:pPr>
            <w:r w:rsidRPr="002354AA">
              <w:t>0.622</w:t>
            </w:r>
          </w:p>
        </w:tc>
        <w:tc>
          <w:tcPr>
            <w:tcW w:w="778" w:type="dxa"/>
            <w:tcBorders>
              <w:top w:val="dotted" w:sz="4" w:space="0" w:color="auto"/>
            </w:tcBorders>
            <w:vAlign w:val="bottom"/>
          </w:tcPr>
          <w:p w14:paraId="61456006" w14:textId="77777777" w:rsidR="003561D2" w:rsidRPr="002354AA" w:rsidRDefault="003561D2" w:rsidP="00F555E9">
            <w:pPr>
              <w:pStyle w:val="TableBody"/>
            </w:pPr>
            <w:r w:rsidRPr="002354AA">
              <w:t>4.75</w:t>
            </w:r>
          </w:p>
        </w:tc>
        <w:tc>
          <w:tcPr>
            <w:tcW w:w="778" w:type="dxa"/>
            <w:tcBorders>
              <w:top w:val="dotted" w:sz="4" w:space="0" w:color="auto"/>
            </w:tcBorders>
            <w:vAlign w:val="bottom"/>
          </w:tcPr>
          <w:p w14:paraId="3D81BA65" w14:textId="77777777" w:rsidR="003561D2" w:rsidRPr="002354AA" w:rsidRDefault="003561D2" w:rsidP="00F555E9">
            <w:pPr>
              <w:pStyle w:val="TableBody"/>
            </w:pPr>
            <w:r w:rsidRPr="002354AA">
              <w:t>0.585</w:t>
            </w:r>
          </w:p>
        </w:tc>
        <w:tc>
          <w:tcPr>
            <w:tcW w:w="778" w:type="dxa"/>
            <w:tcBorders>
              <w:top w:val="dotted" w:sz="4" w:space="0" w:color="auto"/>
            </w:tcBorders>
            <w:vAlign w:val="bottom"/>
          </w:tcPr>
          <w:p w14:paraId="34D883F7" w14:textId="77777777" w:rsidR="003561D2" w:rsidRPr="002354AA" w:rsidRDefault="003561D2" w:rsidP="00F555E9">
            <w:pPr>
              <w:pStyle w:val="TableBody"/>
            </w:pPr>
            <w:r w:rsidRPr="002354AA">
              <w:t>4.93</w:t>
            </w:r>
          </w:p>
        </w:tc>
        <w:tc>
          <w:tcPr>
            <w:tcW w:w="778" w:type="dxa"/>
            <w:tcBorders>
              <w:top w:val="dotted" w:sz="4" w:space="0" w:color="auto"/>
            </w:tcBorders>
            <w:vAlign w:val="bottom"/>
          </w:tcPr>
          <w:p w14:paraId="714B7B4F" w14:textId="77777777" w:rsidR="003561D2" w:rsidRPr="002354AA" w:rsidRDefault="003561D2" w:rsidP="00F555E9">
            <w:pPr>
              <w:pStyle w:val="TableBody"/>
            </w:pPr>
            <w:r w:rsidRPr="002354AA">
              <w:t>0.558</w:t>
            </w:r>
          </w:p>
        </w:tc>
      </w:tr>
      <w:tr w:rsidR="003561D2" w:rsidRPr="002354AA" w14:paraId="1C09BF33" w14:textId="77777777" w:rsidTr="00F555E9">
        <w:tc>
          <w:tcPr>
            <w:tcW w:w="1440" w:type="dxa"/>
            <w:vMerge/>
            <w:vAlign w:val="bottom"/>
          </w:tcPr>
          <w:p w14:paraId="16D217AB" w14:textId="77777777" w:rsidR="003561D2" w:rsidRPr="002354AA" w:rsidRDefault="003561D2" w:rsidP="00F555E9">
            <w:pPr>
              <w:pStyle w:val="TableBody"/>
            </w:pPr>
          </w:p>
        </w:tc>
        <w:tc>
          <w:tcPr>
            <w:tcW w:w="1728" w:type="dxa"/>
            <w:vAlign w:val="bottom"/>
          </w:tcPr>
          <w:p w14:paraId="14E2C4C7" w14:textId="77777777" w:rsidR="003561D2" w:rsidRPr="002354AA" w:rsidRDefault="003561D2" w:rsidP="00F555E9">
            <w:pPr>
              <w:pStyle w:val="TableBody"/>
            </w:pPr>
            <w:r w:rsidRPr="002354AA">
              <w:t>Dakota Russet</w:t>
            </w:r>
          </w:p>
        </w:tc>
        <w:tc>
          <w:tcPr>
            <w:tcW w:w="778" w:type="dxa"/>
            <w:vAlign w:val="bottom"/>
          </w:tcPr>
          <w:p w14:paraId="5AA3CEF9" w14:textId="77777777" w:rsidR="003561D2" w:rsidRPr="002354AA" w:rsidRDefault="003561D2" w:rsidP="00F555E9">
            <w:pPr>
              <w:pStyle w:val="TableBody"/>
            </w:pPr>
            <w:r w:rsidRPr="002354AA">
              <w:t>4.54</w:t>
            </w:r>
          </w:p>
        </w:tc>
        <w:tc>
          <w:tcPr>
            <w:tcW w:w="778" w:type="dxa"/>
            <w:vAlign w:val="bottom"/>
          </w:tcPr>
          <w:p w14:paraId="594807A3" w14:textId="77777777" w:rsidR="003561D2" w:rsidRPr="002354AA" w:rsidRDefault="003561D2" w:rsidP="00F555E9">
            <w:pPr>
              <w:pStyle w:val="TableBody"/>
            </w:pPr>
            <w:r w:rsidRPr="002354AA">
              <w:t>0.619</w:t>
            </w:r>
          </w:p>
        </w:tc>
        <w:tc>
          <w:tcPr>
            <w:tcW w:w="778" w:type="dxa"/>
            <w:vAlign w:val="bottom"/>
          </w:tcPr>
          <w:p w14:paraId="3B59E89C" w14:textId="77777777" w:rsidR="003561D2" w:rsidRPr="002354AA" w:rsidRDefault="003561D2" w:rsidP="00F555E9">
            <w:pPr>
              <w:pStyle w:val="TableBody"/>
            </w:pPr>
            <w:r w:rsidRPr="002354AA">
              <w:t>4.75</w:t>
            </w:r>
          </w:p>
        </w:tc>
        <w:tc>
          <w:tcPr>
            <w:tcW w:w="778" w:type="dxa"/>
            <w:vAlign w:val="bottom"/>
          </w:tcPr>
          <w:p w14:paraId="033D6DD6" w14:textId="77777777" w:rsidR="003561D2" w:rsidRPr="002354AA" w:rsidRDefault="003561D2" w:rsidP="00F555E9">
            <w:pPr>
              <w:pStyle w:val="TableBody"/>
            </w:pPr>
            <w:r w:rsidRPr="002354AA">
              <w:t>0.599</w:t>
            </w:r>
          </w:p>
        </w:tc>
        <w:tc>
          <w:tcPr>
            <w:tcW w:w="778" w:type="dxa"/>
            <w:vAlign w:val="bottom"/>
          </w:tcPr>
          <w:p w14:paraId="66AB50F4" w14:textId="77777777" w:rsidR="003561D2" w:rsidRPr="002354AA" w:rsidRDefault="003561D2" w:rsidP="00F555E9">
            <w:pPr>
              <w:pStyle w:val="TableBody"/>
            </w:pPr>
            <w:r w:rsidRPr="002354AA">
              <w:t>4.94</w:t>
            </w:r>
          </w:p>
        </w:tc>
        <w:tc>
          <w:tcPr>
            <w:tcW w:w="778" w:type="dxa"/>
            <w:vAlign w:val="bottom"/>
          </w:tcPr>
          <w:p w14:paraId="554D92E8" w14:textId="77777777" w:rsidR="003561D2" w:rsidRPr="002354AA" w:rsidRDefault="003561D2" w:rsidP="00F555E9">
            <w:pPr>
              <w:pStyle w:val="TableBody"/>
            </w:pPr>
            <w:r w:rsidRPr="002354AA">
              <w:t>0.588</w:t>
            </w:r>
          </w:p>
        </w:tc>
      </w:tr>
      <w:tr w:rsidR="003561D2" w:rsidRPr="002354AA" w14:paraId="7D4FAD9B" w14:textId="77777777" w:rsidTr="00F555E9">
        <w:tc>
          <w:tcPr>
            <w:tcW w:w="1440" w:type="dxa"/>
            <w:vMerge/>
            <w:vAlign w:val="bottom"/>
          </w:tcPr>
          <w:p w14:paraId="3CF8D71A" w14:textId="77777777" w:rsidR="003561D2" w:rsidRPr="002354AA" w:rsidRDefault="003561D2" w:rsidP="00F555E9">
            <w:pPr>
              <w:pStyle w:val="TableBody"/>
            </w:pPr>
          </w:p>
        </w:tc>
        <w:tc>
          <w:tcPr>
            <w:tcW w:w="1728" w:type="dxa"/>
            <w:vAlign w:val="bottom"/>
          </w:tcPr>
          <w:p w14:paraId="3160D68A" w14:textId="77777777" w:rsidR="003561D2" w:rsidRPr="002354AA" w:rsidRDefault="003561D2" w:rsidP="00F555E9">
            <w:pPr>
              <w:pStyle w:val="TableBody"/>
            </w:pPr>
            <w:r w:rsidRPr="002354AA">
              <w:t>Easton</w:t>
            </w:r>
          </w:p>
        </w:tc>
        <w:tc>
          <w:tcPr>
            <w:tcW w:w="778" w:type="dxa"/>
            <w:vAlign w:val="bottom"/>
          </w:tcPr>
          <w:p w14:paraId="6B133AA8" w14:textId="77777777" w:rsidR="003561D2" w:rsidRPr="002354AA" w:rsidRDefault="003561D2" w:rsidP="00F555E9">
            <w:pPr>
              <w:pStyle w:val="TableBody"/>
            </w:pPr>
            <w:r w:rsidRPr="002354AA">
              <w:t>4.54</w:t>
            </w:r>
          </w:p>
        </w:tc>
        <w:tc>
          <w:tcPr>
            <w:tcW w:w="778" w:type="dxa"/>
            <w:vAlign w:val="bottom"/>
          </w:tcPr>
          <w:p w14:paraId="5BBE26A8" w14:textId="77777777" w:rsidR="003561D2" w:rsidRPr="002354AA" w:rsidRDefault="003561D2" w:rsidP="00F555E9">
            <w:pPr>
              <w:pStyle w:val="TableBody"/>
            </w:pPr>
            <w:r w:rsidRPr="002354AA">
              <w:t>0.608</w:t>
            </w:r>
          </w:p>
        </w:tc>
        <w:tc>
          <w:tcPr>
            <w:tcW w:w="778" w:type="dxa"/>
            <w:vAlign w:val="bottom"/>
          </w:tcPr>
          <w:p w14:paraId="28DDDCF7" w14:textId="77777777" w:rsidR="003561D2" w:rsidRPr="002354AA" w:rsidRDefault="003561D2" w:rsidP="00F555E9">
            <w:pPr>
              <w:pStyle w:val="TableBody"/>
            </w:pPr>
            <w:r w:rsidRPr="002354AA">
              <w:t>4.75</w:t>
            </w:r>
          </w:p>
        </w:tc>
        <w:tc>
          <w:tcPr>
            <w:tcW w:w="778" w:type="dxa"/>
            <w:vAlign w:val="bottom"/>
          </w:tcPr>
          <w:p w14:paraId="6272B2B7" w14:textId="77777777" w:rsidR="003561D2" w:rsidRPr="002354AA" w:rsidRDefault="003561D2" w:rsidP="00F555E9">
            <w:pPr>
              <w:pStyle w:val="TableBody"/>
            </w:pPr>
            <w:r w:rsidRPr="002354AA">
              <w:t>0.592</w:t>
            </w:r>
          </w:p>
        </w:tc>
        <w:tc>
          <w:tcPr>
            <w:tcW w:w="778" w:type="dxa"/>
            <w:vAlign w:val="bottom"/>
          </w:tcPr>
          <w:p w14:paraId="653EFF27" w14:textId="77777777" w:rsidR="003561D2" w:rsidRPr="002354AA" w:rsidRDefault="003561D2" w:rsidP="00F555E9">
            <w:pPr>
              <w:pStyle w:val="TableBody"/>
            </w:pPr>
            <w:r w:rsidRPr="002354AA">
              <w:t>4.91</w:t>
            </w:r>
          </w:p>
        </w:tc>
        <w:tc>
          <w:tcPr>
            <w:tcW w:w="778" w:type="dxa"/>
            <w:vAlign w:val="bottom"/>
          </w:tcPr>
          <w:p w14:paraId="3CCF71DB" w14:textId="77777777" w:rsidR="003561D2" w:rsidRPr="002354AA" w:rsidRDefault="003561D2" w:rsidP="00F555E9">
            <w:pPr>
              <w:pStyle w:val="TableBody"/>
            </w:pPr>
            <w:r w:rsidRPr="002354AA">
              <w:t>0.567</w:t>
            </w:r>
          </w:p>
        </w:tc>
      </w:tr>
      <w:tr w:rsidR="003561D2" w:rsidRPr="002354AA" w14:paraId="1889030A" w14:textId="77777777" w:rsidTr="00F555E9">
        <w:tc>
          <w:tcPr>
            <w:tcW w:w="1440" w:type="dxa"/>
            <w:vMerge/>
            <w:vAlign w:val="bottom"/>
          </w:tcPr>
          <w:p w14:paraId="74C40559" w14:textId="77777777" w:rsidR="003561D2" w:rsidRPr="002354AA" w:rsidRDefault="003561D2" w:rsidP="00F555E9">
            <w:pPr>
              <w:pStyle w:val="TableBody"/>
            </w:pPr>
          </w:p>
        </w:tc>
        <w:tc>
          <w:tcPr>
            <w:tcW w:w="1728" w:type="dxa"/>
            <w:vAlign w:val="bottom"/>
          </w:tcPr>
          <w:p w14:paraId="1F0E12DB" w14:textId="77777777" w:rsidR="003561D2" w:rsidRPr="002354AA" w:rsidRDefault="003561D2" w:rsidP="00F555E9">
            <w:pPr>
              <w:pStyle w:val="TableBody"/>
            </w:pPr>
            <w:r w:rsidRPr="002354AA">
              <w:t>Russet Burbank</w:t>
            </w:r>
          </w:p>
        </w:tc>
        <w:tc>
          <w:tcPr>
            <w:tcW w:w="778" w:type="dxa"/>
            <w:vAlign w:val="bottom"/>
          </w:tcPr>
          <w:p w14:paraId="79F62835" w14:textId="77777777" w:rsidR="003561D2" w:rsidRPr="002354AA" w:rsidRDefault="003561D2" w:rsidP="00F555E9">
            <w:pPr>
              <w:pStyle w:val="TableBody"/>
            </w:pPr>
            <w:r w:rsidRPr="002354AA">
              <w:t>4.51</w:t>
            </w:r>
          </w:p>
        </w:tc>
        <w:tc>
          <w:tcPr>
            <w:tcW w:w="778" w:type="dxa"/>
            <w:vAlign w:val="bottom"/>
          </w:tcPr>
          <w:p w14:paraId="7371727C" w14:textId="77777777" w:rsidR="003561D2" w:rsidRPr="002354AA" w:rsidRDefault="003561D2" w:rsidP="00F555E9">
            <w:pPr>
              <w:pStyle w:val="TableBody"/>
            </w:pPr>
            <w:r w:rsidRPr="002354AA">
              <w:t>0.562</w:t>
            </w:r>
          </w:p>
        </w:tc>
        <w:tc>
          <w:tcPr>
            <w:tcW w:w="778" w:type="dxa"/>
            <w:vAlign w:val="bottom"/>
          </w:tcPr>
          <w:p w14:paraId="6241FB5A" w14:textId="77777777" w:rsidR="003561D2" w:rsidRPr="002354AA" w:rsidRDefault="003561D2" w:rsidP="00F555E9">
            <w:pPr>
              <w:pStyle w:val="TableBody"/>
            </w:pPr>
            <w:r w:rsidRPr="002354AA">
              <w:t>4.74</w:t>
            </w:r>
          </w:p>
        </w:tc>
        <w:tc>
          <w:tcPr>
            <w:tcW w:w="778" w:type="dxa"/>
            <w:vAlign w:val="bottom"/>
          </w:tcPr>
          <w:p w14:paraId="185492B9" w14:textId="77777777" w:rsidR="003561D2" w:rsidRPr="002354AA" w:rsidRDefault="003561D2" w:rsidP="00F555E9">
            <w:pPr>
              <w:pStyle w:val="TableBody"/>
            </w:pPr>
            <w:r w:rsidRPr="002354AA">
              <w:t>0.566</w:t>
            </w:r>
          </w:p>
        </w:tc>
        <w:tc>
          <w:tcPr>
            <w:tcW w:w="778" w:type="dxa"/>
            <w:vAlign w:val="bottom"/>
          </w:tcPr>
          <w:p w14:paraId="7F8D93AD" w14:textId="77777777" w:rsidR="003561D2" w:rsidRPr="002354AA" w:rsidRDefault="003561D2" w:rsidP="00F555E9">
            <w:pPr>
              <w:pStyle w:val="TableBody"/>
            </w:pPr>
            <w:r w:rsidRPr="002354AA">
              <w:t>4.95</w:t>
            </w:r>
          </w:p>
        </w:tc>
        <w:tc>
          <w:tcPr>
            <w:tcW w:w="778" w:type="dxa"/>
            <w:vAlign w:val="bottom"/>
          </w:tcPr>
          <w:p w14:paraId="75675732" w14:textId="77777777" w:rsidR="003561D2" w:rsidRPr="002354AA" w:rsidRDefault="003561D2" w:rsidP="00F555E9">
            <w:pPr>
              <w:pStyle w:val="TableBody"/>
            </w:pPr>
            <w:r w:rsidRPr="002354AA">
              <w:t>0.567</w:t>
            </w:r>
          </w:p>
        </w:tc>
      </w:tr>
      <w:tr w:rsidR="003561D2" w:rsidRPr="002354AA" w14:paraId="762A67B2" w14:textId="77777777" w:rsidTr="00F555E9">
        <w:tc>
          <w:tcPr>
            <w:tcW w:w="1440" w:type="dxa"/>
            <w:vMerge/>
            <w:tcBorders>
              <w:bottom w:val="single" w:sz="4" w:space="0" w:color="auto"/>
            </w:tcBorders>
            <w:vAlign w:val="bottom"/>
          </w:tcPr>
          <w:p w14:paraId="5B46636F" w14:textId="77777777" w:rsidR="003561D2" w:rsidRPr="002354AA" w:rsidRDefault="003561D2" w:rsidP="00F555E9">
            <w:pPr>
              <w:pStyle w:val="TableBody"/>
            </w:pPr>
          </w:p>
        </w:tc>
        <w:tc>
          <w:tcPr>
            <w:tcW w:w="1728" w:type="dxa"/>
            <w:tcBorders>
              <w:bottom w:val="single" w:sz="4" w:space="0" w:color="auto"/>
            </w:tcBorders>
            <w:vAlign w:val="bottom"/>
          </w:tcPr>
          <w:p w14:paraId="36617A22" w14:textId="77777777" w:rsidR="003561D2" w:rsidRPr="002354AA" w:rsidRDefault="003561D2" w:rsidP="00F555E9">
            <w:pPr>
              <w:pStyle w:val="TableBody"/>
            </w:pPr>
            <w:r w:rsidRPr="002354AA">
              <w:t>Umatilla Russet</w:t>
            </w:r>
          </w:p>
        </w:tc>
        <w:tc>
          <w:tcPr>
            <w:tcW w:w="778" w:type="dxa"/>
            <w:tcBorders>
              <w:bottom w:val="single" w:sz="4" w:space="0" w:color="auto"/>
            </w:tcBorders>
            <w:vAlign w:val="bottom"/>
          </w:tcPr>
          <w:p w14:paraId="549737E7" w14:textId="77777777" w:rsidR="003561D2" w:rsidRPr="002354AA" w:rsidRDefault="003561D2" w:rsidP="00F555E9">
            <w:pPr>
              <w:pStyle w:val="TableBody"/>
            </w:pPr>
            <w:r w:rsidRPr="002354AA">
              <w:t>4.56</w:t>
            </w:r>
          </w:p>
        </w:tc>
        <w:tc>
          <w:tcPr>
            <w:tcW w:w="778" w:type="dxa"/>
            <w:tcBorders>
              <w:bottom w:val="single" w:sz="4" w:space="0" w:color="auto"/>
            </w:tcBorders>
            <w:vAlign w:val="bottom"/>
          </w:tcPr>
          <w:p w14:paraId="484872AF" w14:textId="77777777" w:rsidR="003561D2" w:rsidRPr="002354AA" w:rsidRDefault="003561D2" w:rsidP="00F555E9">
            <w:pPr>
              <w:pStyle w:val="TableBody"/>
            </w:pPr>
            <w:r w:rsidRPr="002354AA">
              <w:t>0.631</w:t>
            </w:r>
          </w:p>
        </w:tc>
        <w:tc>
          <w:tcPr>
            <w:tcW w:w="778" w:type="dxa"/>
            <w:tcBorders>
              <w:bottom w:val="single" w:sz="4" w:space="0" w:color="auto"/>
            </w:tcBorders>
            <w:vAlign w:val="bottom"/>
          </w:tcPr>
          <w:p w14:paraId="1E646E48" w14:textId="77777777" w:rsidR="003561D2" w:rsidRPr="002354AA" w:rsidRDefault="003561D2" w:rsidP="00F555E9">
            <w:pPr>
              <w:pStyle w:val="TableBody"/>
            </w:pPr>
            <w:r w:rsidRPr="002354AA">
              <w:t>4.75</w:t>
            </w:r>
          </w:p>
        </w:tc>
        <w:tc>
          <w:tcPr>
            <w:tcW w:w="778" w:type="dxa"/>
            <w:tcBorders>
              <w:bottom w:val="single" w:sz="4" w:space="0" w:color="auto"/>
            </w:tcBorders>
            <w:vAlign w:val="bottom"/>
          </w:tcPr>
          <w:p w14:paraId="0DE7774F" w14:textId="77777777" w:rsidR="003561D2" w:rsidRPr="002354AA" w:rsidRDefault="003561D2" w:rsidP="00F555E9">
            <w:pPr>
              <w:pStyle w:val="TableBody"/>
            </w:pPr>
            <w:r w:rsidRPr="002354AA">
              <w:t>0.588</w:t>
            </w:r>
          </w:p>
        </w:tc>
        <w:tc>
          <w:tcPr>
            <w:tcW w:w="778" w:type="dxa"/>
            <w:tcBorders>
              <w:bottom w:val="single" w:sz="4" w:space="0" w:color="auto"/>
            </w:tcBorders>
            <w:vAlign w:val="bottom"/>
          </w:tcPr>
          <w:p w14:paraId="03D8B931" w14:textId="77777777" w:rsidR="003561D2" w:rsidRPr="002354AA" w:rsidRDefault="003561D2" w:rsidP="00F555E9">
            <w:pPr>
              <w:pStyle w:val="TableBody"/>
            </w:pPr>
            <w:r w:rsidRPr="002354AA">
              <w:t>4.92</w:t>
            </w:r>
          </w:p>
        </w:tc>
        <w:tc>
          <w:tcPr>
            <w:tcW w:w="778" w:type="dxa"/>
            <w:tcBorders>
              <w:bottom w:val="single" w:sz="4" w:space="0" w:color="auto"/>
            </w:tcBorders>
            <w:vAlign w:val="bottom"/>
          </w:tcPr>
          <w:p w14:paraId="2C4535B7" w14:textId="77777777" w:rsidR="003561D2" w:rsidRPr="002354AA" w:rsidRDefault="003561D2" w:rsidP="00F555E9">
            <w:pPr>
              <w:pStyle w:val="TableBody"/>
            </w:pPr>
            <w:r w:rsidRPr="002354AA">
              <w:t>0.546</w:t>
            </w:r>
          </w:p>
        </w:tc>
      </w:tr>
    </w:tbl>
    <w:p w14:paraId="53D91D09" w14:textId="77777777" w:rsidR="003561D2" w:rsidRDefault="003561D2" w:rsidP="003561D2"/>
    <w:p w14:paraId="4B3BC865" w14:textId="77777777" w:rsidR="003561D2" w:rsidRDefault="003561D2" w:rsidP="003561D2">
      <w:r>
        <w:br w:type="page"/>
      </w:r>
    </w:p>
    <w:p w14:paraId="698E426F" w14:textId="2E9E797A" w:rsidR="000B1511" w:rsidRDefault="000B1511" w:rsidP="000B1511">
      <w:pPr>
        <w:pStyle w:val="Heading1"/>
      </w:pPr>
      <w:r>
        <w:lastRenderedPageBreak/>
        <w:t>Supplemental Materials</w:t>
      </w:r>
    </w:p>
    <w:p w14:paraId="171CE4CC" w14:textId="3B5F3C95" w:rsidR="00E42721" w:rsidRDefault="00E42721" w:rsidP="00E42721">
      <w:pPr>
        <w:pStyle w:val="TableCaption"/>
        <w:rPr>
          <w:b w:val="0"/>
          <w:bCs/>
        </w:rPr>
      </w:pPr>
      <w:bookmarkStart w:id="244" w:name="_Ref78302990"/>
      <w:bookmarkStart w:id="245" w:name="_Toc78910453"/>
      <w:bookmarkStart w:id="246" w:name="_Toc80706224"/>
      <w:r>
        <w:t>Figure S</w:t>
      </w:r>
      <w:r w:rsidR="00DE2C78">
        <w:fldChar w:fldCharType="begin"/>
      </w:r>
      <w:r w:rsidR="00DE2C78">
        <w:instrText xml:space="preserve"> SEQ Figure_S \* ARABIC \s 1 </w:instrText>
      </w:r>
      <w:r w:rsidR="00DE2C78">
        <w:fldChar w:fldCharType="separate"/>
      </w:r>
      <w:r>
        <w:rPr>
          <w:noProof/>
        </w:rPr>
        <w:t>1</w:t>
      </w:r>
      <w:r w:rsidR="00DE2C78">
        <w:rPr>
          <w:noProof/>
        </w:rPr>
        <w:fldChar w:fldCharType="end"/>
      </w:r>
      <w:bookmarkEnd w:id="244"/>
      <w:r>
        <w:t xml:space="preserve">. </w:t>
      </w:r>
      <w:r w:rsidRPr="00422C27">
        <w:rPr>
          <w:b w:val="0"/>
          <w:bCs/>
        </w:rPr>
        <w:t xml:space="preserve">Fitted hierarchical Bayesian model shown for each level of variety within location: </w:t>
      </w:r>
      <w:r w:rsidRPr="00103E71">
        <w:t>(a)</w:t>
      </w:r>
      <w:r w:rsidRPr="00422C27">
        <w:rPr>
          <w:b w:val="0"/>
          <w:bCs/>
        </w:rPr>
        <w:t xml:space="preserve"> Argentina </w:t>
      </w:r>
      <w:del w:id="247" w:author="Brian Bohman" w:date="2021-08-25T10:50:00Z">
        <w:r w:rsidRPr="00422C27" w:rsidDel="000B3B17">
          <w:rPr>
            <w:b w:val="0"/>
            <w:bCs/>
          </w:rPr>
          <w:delText>x</w:delText>
        </w:r>
      </w:del>
      <w:ins w:id="248" w:author="Brian Bohman" w:date="2021-08-25T10:50:00Z">
        <w:r w:rsidR="000B3B17">
          <w:rPr>
            <w:b w:val="0"/>
            <w:bCs/>
          </w:rPr>
          <w:t>×</w:t>
        </w:r>
      </w:ins>
      <w:r w:rsidRPr="00422C27">
        <w:rPr>
          <w:b w:val="0"/>
          <w:bCs/>
        </w:rPr>
        <w:t xml:space="preserve"> Bannock Russet, </w:t>
      </w:r>
      <w:r w:rsidRPr="00103E71">
        <w:t>(b)</w:t>
      </w:r>
      <w:r w:rsidRPr="00422C27">
        <w:rPr>
          <w:b w:val="0"/>
          <w:bCs/>
        </w:rPr>
        <w:t xml:space="preserve"> Argentina </w:t>
      </w:r>
      <w:del w:id="249" w:author="Brian Bohman" w:date="2021-08-25T10:50:00Z">
        <w:r w:rsidRPr="00422C27" w:rsidDel="000B3B17">
          <w:rPr>
            <w:b w:val="0"/>
            <w:bCs/>
          </w:rPr>
          <w:delText>x</w:delText>
        </w:r>
      </w:del>
      <w:ins w:id="250" w:author="Brian Bohman" w:date="2021-08-25T10:50:00Z">
        <w:r w:rsidR="000B3B17">
          <w:rPr>
            <w:b w:val="0"/>
            <w:bCs/>
          </w:rPr>
          <w:t>×</w:t>
        </w:r>
      </w:ins>
      <w:r w:rsidRPr="00422C27">
        <w:rPr>
          <w:b w:val="0"/>
          <w:bCs/>
        </w:rPr>
        <w:t xml:space="preserve"> Gem Russet, </w:t>
      </w:r>
      <w:r w:rsidRPr="00103E71">
        <w:t>(c)</w:t>
      </w:r>
      <w:r w:rsidRPr="00422C27">
        <w:rPr>
          <w:b w:val="0"/>
          <w:bCs/>
        </w:rPr>
        <w:t xml:space="preserve"> Argentina </w:t>
      </w:r>
      <w:del w:id="251" w:author="Brian Bohman" w:date="2021-08-25T10:50:00Z">
        <w:r w:rsidRPr="00422C27" w:rsidDel="000B3B17">
          <w:rPr>
            <w:b w:val="0"/>
            <w:bCs/>
          </w:rPr>
          <w:delText>x</w:delText>
        </w:r>
      </w:del>
      <w:ins w:id="252" w:author="Brian Bohman" w:date="2021-08-25T10:50:00Z">
        <w:r w:rsidR="000B3B17">
          <w:rPr>
            <w:b w:val="0"/>
            <w:bCs/>
          </w:rPr>
          <w:t>×</w:t>
        </w:r>
      </w:ins>
      <w:r w:rsidRPr="00422C27">
        <w:rPr>
          <w:b w:val="0"/>
          <w:bCs/>
        </w:rPr>
        <w:t xml:space="preserve"> Innovator, </w:t>
      </w:r>
      <w:r w:rsidRPr="00103E71">
        <w:t>(d)</w:t>
      </w:r>
      <w:r w:rsidRPr="00422C27">
        <w:rPr>
          <w:b w:val="0"/>
          <w:bCs/>
        </w:rPr>
        <w:t xml:space="preserve"> Argentina </w:t>
      </w:r>
      <w:del w:id="253" w:author="Brian Bohman" w:date="2021-08-25T10:50:00Z">
        <w:r w:rsidRPr="00422C27" w:rsidDel="000B3B17">
          <w:rPr>
            <w:b w:val="0"/>
            <w:bCs/>
          </w:rPr>
          <w:delText>x</w:delText>
        </w:r>
      </w:del>
      <w:ins w:id="254" w:author="Brian Bohman" w:date="2021-08-25T10:50:00Z">
        <w:r w:rsidR="000B3B17">
          <w:rPr>
            <w:b w:val="0"/>
            <w:bCs/>
          </w:rPr>
          <w:t>×</w:t>
        </w:r>
      </w:ins>
      <w:r w:rsidRPr="00422C27">
        <w:rPr>
          <w:b w:val="0"/>
          <w:bCs/>
        </w:rPr>
        <w:t xml:space="preserve"> </w:t>
      </w:r>
      <w:proofErr w:type="spellStart"/>
      <w:r w:rsidRPr="00422C27">
        <w:rPr>
          <w:b w:val="0"/>
          <w:bCs/>
        </w:rPr>
        <w:t>Markies</w:t>
      </w:r>
      <w:proofErr w:type="spellEnd"/>
      <w:r w:rsidRPr="00422C27">
        <w:rPr>
          <w:b w:val="0"/>
          <w:bCs/>
        </w:rPr>
        <w:t xml:space="preserve"> Russet, </w:t>
      </w:r>
      <w:r w:rsidRPr="00103E71">
        <w:t xml:space="preserve">(e) </w:t>
      </w:r>
      <w:r w:rsidRPr="00422C27">
        <w:rPr>
          <w:b w:val="0"/>
          <w:bCs/>
        </w:rPr>
        <w:t xml:space="preserve">Argentina </w:t>
      </w:r>
      <w:del w:id="255" w:author="Brian Bohman" w:date="2021-08-25T10:50:00Z">
        <w:r w:rsidRPr="00422C27" w:rsidDel="000B3B17">
          <w:rPr>
            <w:b w:val="0"/>
            <w:bCs/>
          </w:rPr>
          <w:delText>x</w:delText>
        </w:r>
      </w:del>
      <w:ins w:id="256" w:author="Brian Bohman" w:date="2021-08-25T10:50:00Z">
        <w:r w:rsidR="000B3B17">
          <w:rPr>
            <w:b w:val="0"/>
            <w:bCs/>
          </w:rPr>
          <w:t>×</w:t>
        </w:r>
      </w:ins>
      <w:r w:rsidRPr="00422C27">
        <w:rPr>
          <w:b w:val="0"/>
          <w:bCs/>
        </w:rPr>
        <w:t xml:space="preserve"> Umatilla Russet, </w:t>
      </w:r>
      <w:r w:rsidRPr="00103E71">
        <w:t>(f)</w:t>
      </w:r>
      <w:r w:rsidRPr="00422C27">
        <w:rPr>
          <w:b w:val="0"/>
          <w:bCs/>
        </w:rPr>
        <w:t xml:space="preserve"> Belgium </w:t>
      </w:r>
      <w:del w:id="257" w:author="Brian Bohman" w:date="2021-08-25T10:50:00Z">
        <w:r w:rsidRPr="00422C27" w:rsidDel="000B3B17">
          <w:rPr>
            <w:b w:val="0"/>
            <w:bCs/>
          </w:rPr>
          <w:delText>x</w:delText>
        </w:r>
      </w:del>
      <w:ins w:id="258" w:author="Brian Bohman" w:date="2021-08-25T10:50:00Z">
        <w:r w:rsidR="000B3B17">
          <w:rPr>
            <w:b w:val="0"/>
            <w:bCs/>
          </w:rPr>
          <w:t>×</w:t>
        </w:r>
      </w:ins>
      <w:r w:rsidRPr="00422C27">
        <w:rPr>
          <w:b w:val="0"/>
          <w:bCs/>
        </w:rPr>
        <w:t xml:space="preserve"> </w:t>
      </w:r>
      <w:proofErr w:type="spellStart"/>
      <w:r w:rsidRPr="00422C27">
        <w:rPr>
          <w:b w:val="0"/>
          <w:bCs/>
        </w:rPr>
        <w:t>Bintje</w:t>
      </w:r>
      <w:proofErr w:type="spellEnd"/>
      <w:r w:rsidRPr="00422C27">
        <w:rPr>
          <w:b w:val="0"/>
          <w:bCs/>
        </w:rPr>
        <w:t xml:space="preserve">, </w:t>
      </w:r>
      <w:r w:rsidRPr="00103E71">
        <w:t>(g)</w:t>
      </w:r>
      <w:r w:rsidRPr="00422C27">
        <w:rPr>
          <w:b w:val="0"/>
          <w:bCs/>
        </w:rPr>
        <w:t xml:space="preserve"> Belgium </w:t>
      </w:r>
      <w:del w:id="259" w:author="Brian Bohman" w:date="2021-08-25T10:50:00Z">
        <w:r w:rsidRPr="00422C27" w:rsidDel="000B3B17">
          <w:rPr>
            <w:b w:val="0"/>
            <w:bCs/>
          </w:rPr>
          <w:delText>x</w:delText>
        </w:r>
      </w:del>
      <w:ins w:id="260" w:author="Brian Bohman" w:date="2021-08-25T10:50:00Z">
        <w:r w:rsidR="000B3B17">
          <w:rPr>
            <w:b w:val="0"/>
            <w:bCs/>
          </w:rPr>
          <w:t>×</w:t>
        </w:r>
      </w:ins>
      <w:r w:rsidRPr="00422C27">
        <w:rPr>
          <w:b w:val="0"/>
          <w:bCs/>
        </w:rPr>
        <w:t xml:space="preserve"> Charlotte, </w:t>
      </w:r>
      <w:r w:rsidRPr="00103E71">
        <w:t>(h)</w:t>
      </w:r>
      <w:r w:rsidRPr="00422C27">
        <w:rPr>
          <w:b w:val="0"/>
          <w:bCs/>
        </w:rPr>
        <w:t xml:space="preserve"> Canada </w:t>
      </w:r>
      <w:del w:id="261" w:author="Brian Bohman" w:date="2021-08-25T10:50:00Z">
        <w:r w:rsidRPr="00422C27" w:rsidDel="000B3B17">
          <w:rPr>
            <w:b w:val="0"/>
            <w:bCs/>
          </w:rPr>
          <w:delText>x</w:delText>
        </w:r>
      </w:del>
      <w:ins w:id="262" w:author="Brian Bohman" w:date="2021-08-25T10:50:00Z">
        <w:r w:rsidR="000B3B17">
          <w:rPr>
            <w:b w:val="0"/>
            <w:bCs/>
          </w:rPr>
          <w:t>×</w:t>
        </w:r>
      </w:ins>
      <w:r w:rsidRPr="00422C27">
        <w:rPr>
          <w:b w:val="0"/>
          <w:bCs/>
        </w:rPr>
        <w:t xml:space="preserve"> Russet Burbank, </w:t>
      </w:r>
      <w:r w:rsidRPr="00103E71">
        <w:t>(</w:t>
      </w:r>
      <w:proofErr w:type="spellStart"/>
      <w:r w:rsidRPr="00103E71">
        <w:t>i</w:t>
      </w:r>
      <w:proofErr w:type="spellEnd"/>
      <w:r w:rsidRPr="00103E71">
        <w:t>)</w:t>
      </w:r>
      <w:r w:rsidRPr="00422C27">
        <w:rPr>
          <w:b w:val="0"/>
          <w:bCs/>
        </w:rPr>
        <w:t xml:space="preserve"> Canada </w:t>
      </w:r>
      <w:del w:id="263" w:author="Brian Bohman" w:date="2021-08-25T10:50:00Z">
        <w:r w:rsidRPr="00422C27" w:rsidDel="000B3B17">
          <w:rPr>
            <w:b w:val="0"/>
            <w:bCs/>
          </w:rPr>
          <w:delText>x</w:delText>
        </w:r>
      </w:del>
      <w:ins w:id="264" w:author="Brian Bohman" w:date="2021-08-25T10:50:00Z">
        <w:r w:rsidR="000B3B17">
          <w:rPr>
            <w:b w:val="0"/>
            <w:bCs/>
          </w:rPr>
          <w:t>×</w:t>
        </w:r>
      </w:ins>
      <w:r w:rsidRPr="00422C27">
        <w:rPr>
          <w:b w:val="0"/>
          <w:bCs/>
        </w:rPr>
        <w:t xml:space="preserve"> </w:t>
      </w:r>
      <w:proofErr w:type="spellStart"/>
      <w:r w:rsidRPr="00422C27">
        <w:rPr>
          <w:b w:val="0"/>
          <w:bCs/>
        </w:rPr>
        <w:t>Shepody</w:t>
      </w:r>
      <w:proofErr w:type="spellEnd"/>
      <w:r w:rsidRPr="00422C27">
        <w:rPr>
          <w:b w:val="0"/>
          <w:bCs/>
        </w:rPr>
        <w:t xml:space="preserve">, </w:t>
      </w:r>
      <w:r w:rsidRPr="00103E71">
        <w:t xml:space="preserve">(j) </w:t>
      </w:r>
      <w:r w:rsidRPr="00422C27">
        <w:rPr>
          <w:b w:val="0"/>
          <w:bCs/>
        </w:rPr>
        <w:t xml:space="preserve">Minnesota </w:t>
      </w:r>
      <w:del w:id="265" w:author="Brian Bohman" w:date="2021-08-25T10:50:00Z">
        <w:r w:rsidRPr="00422C27" w:rsidDel="000B3B17">
          <w:rPr>
            <w:b w:val="0"/>
            <w:bCs/>
          </w:rPr>
          <w:delText>x</w:delText>
        </w:r>
      </w:del>
      <w:ins w:id="266" w:author="Brian Bohman" w:date="2021-08-25T10:50:00Z">
        <w:r w:rsidR="000B3B17">
          <w:rPr>
            <w:b w:val="0"/>
            <w:bCs/>
          </w:rPr>
          <w:t>×</w:t>
        </w:r>
      </w:ins>
      <w:r w:rsidRPr="00422C27">
        <w:rPr>
          <w:b w:val="0"/>
          <w:bCs/>
        </w:rPr>
        <w:t xml:space="preserve"> Clearwater, </w:t>
      </w:r>
      <w:r w:rsidRPr="00103E71">
        <w:t>(k)</w:t>
      </w:r>
      <w:r w:rsidRPr="00422C27">
        <w:rPr>
          <w:b w:val="0"/>
          <w:bCs/>
        </w:rPr>
        <w:t xml:space="preserve"> Minnesota </w:t>
      </w:r>
      <w:del w:id="267" w:author="Brian Bohman" w:date="2021-08-25T10:50:00Z">
        <w:r w:rsidRPr="00422C27" w:rsidDel="000B3B17">
          <w:rPr>
            <w:b w:val="0"/>
            <w:bCs/>
          </w:rPr>
          <w:delText>x</w:delText>
        </w:r>
      </w:del>
      <w:ins w:id="268" w:author="Brian Bohman" w:date="2021-08-25T10:50:00Z">
        <w:r w:rsidR="000B3B17">
          <w:rPr>
            <w:b w:val="0"/>
            <w:bCs/>
          </w:rPr>
          <w:t>×</w:t>
        </w:r>
      </w:ins>
      <w:r w:rsidRPr="00422C27">
        <w:rPr>
          <w:b w:val="0"/>
          <w:bCs/>
        </w:rPr>
        <w:t xml:space="preserve"> Dakota Russet, </w:t>
      </w:r>
      <w:r w:rsidRPr="00103E71">
        <w:t>(l)</w:t>
      </w:r>
      <w:r w:rsidRPr="00422C27">
        <w:rPr>
          <w:b w:val="0"/>
          <w:bCs/>
        </w:rPr>
        <w:t xml:space="preserve"> Minnesota </w:t>
      </w:r>
      <w:del w:id="269" w:author="Brian Bohman" w:date="2021-08-25T10:50:00Z">
        <w:r w:rsidRPr="00422C27" w:rsidDel="000B3B17">
          <w:rPr>
            <w:b w:val="0"/>
            <w:bCs/>
          </w:rPr>
          <w:delText>x</w:delText>
        </w:r>
      </w:del>
      <w:ins w:id="270" w:author="Brian Bohman" w:date="2021-08-25T10:50:00Z">
        <w:r w:rsidR="000B3B17">
          <w:rPr>
            <w:b w:val="0"/>
            <w:bCs/>
          </w:rPr>
          <w:t>×</w:t>
        </w:r>
      </w:ins>
      <w:r w:rsidRPr="00422C27">
        <w:rPr>
          <w:b w:val="0"/>
          <w:bCs/>
        </w:rPr>
        <w:t xml:space="preserve"> Easton, </w:t>
      </w:r>
      <w:r w:rsidRPr="00103E71">
        <w:t>(m)</w:t>
      </w:r>
      <w:r w:rsidRPr="00422C27">
        <w:rPr>
          <w:b w:val="0"/>
          <w:bCs/>
        </w:rPr>
        <w:t xml:space="preserve"> Minnesota </w:t>
      </w:r>
      <w:del w:id="271" w:author="Brian Bohman" w:date="2021-08-25T10:50:00Z">
        <w:r w:rsidRPr="00422C27" w:rsidDel="000B3B17">
          <w:rPr>
            <w:b w:val="0"/>
            <w:bCs/>
          </w:rPr>
          <w:delText>x</w:delText>
        </w:r>
      </w:del>
      <w:ins w:id="272" w:author="Brian Bohman" w:date="2021-08-25T10:50:00Z">
        <w:r w:rsidR="000B3B17">
          <w:rPr>
            <w:b w:val="0"/>
            <w:bCs/>
          </w:rPr>
          <w:t>×</w:t>
        </w:r>
      </w:ins>
      <w:r w:rsidRPr="00422C27">
        <w:rPr>
          <w:b w:val="0"/>
          <w:bCs/>
        </w:rPr>
        <w:t xml:space="preserve"> Russet Burbank, and </w:t>
      </w:r>
      <w:r w:rsidRPr="00103E71">
        <w:t>(n)</w:t>
      </w:r>
      <w:r w:rsidRPr="00422C27">
        <w:rPr>
          <w:b w:val="0"/>
          <w:bCs/>
        </w:rPr>
        <w:t xml:space="preserve"> Minnesota </w:t>
      </w:r>
      <w:del w:id="273" w:author="Brian Bohman" w:date="2021-08-25T10:50:00Z">
        <w:r w:rsidRPr="00422C27" w:rsidDel="000B3B17">
          <w:rPr>
            <w:b w:val="0"/>
            <w:bCs/>
          </w:rPr>
          <w:delText>x</w:delText>
        </w:r>
      </w:del>
      <w:ins w:id="274" w:author="Brian Bohman" w:date="2021-08-25T10:50:00Z">
        <w:r w:rsidR="000B3B17">
          <w:rPr>
            <w:b w:val="0"/>
            <w:bCs/>
          </w:rPr>
          <w:t>×</w:t>
        </w:r>
      </w:ins>
      <w:r w:rsidRPr="00422C27">
        <w:rPr>
          <w:b w:val="0"/>
          <w:bCs/>
        </w:rPr>
        <w:t xml:space="preserve"> Russet Burbank. For each level of variety within location, the median fitted critical N concentration [%N</w:t>
      </w:r>
      <w:r w:rsidRPr="00422C27">
        <w:rPr>
          <w:b w:val="0"/>
          <w:bCs/>
          <w:vertAlign w:val="subscript"/>
        </w:rPr>
        <w:t>c</w:t>
      </w:r>
      <w:r w:rsidRPr="00422C27">
        <w:rPr>
          <w:b w:val="0"/>
          <w:bCs/>
        </w:rPr>
        <w:t>] is shown as the solid black line. Each level of index (i.e., experimental observation date, see Table S1) nested within variety within location is shown as an individual panel, with the experimental data shown as either blue or red points and with the median fitted linear-plateau curve as a grey line. Experimental data were classified depending on whether the N concentration [%N] for that given level of biomass is less than the %N</w:t>
      </w:r>
      <w:r w:rsidRPr="00422C27">
        <w:rPr>
          <w:b w:val="0"/>
          <w:bCs/>
          <w:vertAlign w:val="subscript"/>
        </w:rPr>
        <w:t>c</w:t>
      </w:r>
      <w:r w:rsidRPr="00422C27">
        <w:rPr>
          <w:b w:val="0"/>
          <w:bCs/>
        </w:rPr>
        <w:t xml:space="preserve"> (i.e., Deficit) or is greater than %N</w:t>
      </w:r>
      <w:r w:rsidRPr="00422C27">
        <w:rPr>
          <w:b w:val="0"/>
          <w:bCs/>
          <w:vertAlign w:val="subscript"/>
        </w:rPr>
        <w:t>c</w:t>
      </w:r>
      <w:r w:rsidRPr="00422C27">
        <w:rPr>
          <w:b w:val="0"/>
          <w:bCs/>
        </w:rPr>
        <w:t xml:space="preserve"> (i.e., Surplus). The total number of experimental observations classified as Deficit (i.e., red points) or Surplus (i.e., blue points) is summarized for each level of index nested within variety within location and is also summarized for each level of variety within location.</w:t>
      </w:r>
      <w:bookmarkEnd w:id="245"/>
      <w:bookmarkEnd w:id="246"/>
    </w:p>
    <w:p w14:paraId="4A8213D1" w14:textId="77777777" w:rsidR="00E42721" w:rsidRPr="00781D7F" w:rsidRDefault="00E42721" w:rsidP="00E427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844"/>
      </w:tblGrid>
      <w:tr w:rsidR="00E42721" w14:paraId="0F62CBEC" w14:textId="77777777" w:rsidTr="00F555E9">
        <w:tc>
          <w:tcPr>
            <w:tcW w:w="445" w:type="dxa"/>
          </w:tcPr>
          <w:p w14:paraId="7B3F0B1E" w14:textId="77777777" w:rsidR="00E42721" w:rsidRPr="00100F22" w:rsidRDefault="00E42721" w:rsidP="00F555E9">
            <w:pPr>
              <w:pStyle w:val="TableBody"/>
              <w:rPr>
                <w:b/>
                <w:bCs/>
                <w:noProof/>
              </w:rPr>
            </w:pPr>
            <w:r w:rsidRPr="00100F22">
              <w:rPr>
                <w:b/>
                <w:bCs/>
                <w:noProof/>
              </w:rPr>
              <w:t>(a)</w:t>
            </w:r>
          </w:p>
        </w:tc>
        <w:tc>
          <w:tcPr>
            <w:tcW w:w="8905" w:type="dxa"/>
          </w:tcPr>
          <w:p w14:paraId="3C9A8811" w14:textId="77777777" w:rsidR="00E42721" w:rsidRDefault="00E42721" w:rsidP="00F555E9">
            <w:pPr>
              <w:pStyle w:val="TableBody"/>
            </w:pPr>
            <w:r>
              <w:rPr>
                <w:noProof/>
              </w:rPr>
              <w:drawing>
                <wp:inline distT="0" distB="0" distL="0" distR="0" wp14:anchorId="02B29A11" wp14:editId="18CD28F6">
                  <wp:extent cx="5010912" cy="166923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10912" cy="1669235"/>
                          </a:xfrm>
                          <a:prstGeom prst="rect">
                            <a:avLst/>
                          </a:prstGeom>
                        </pic:spPr>
                      </pic:pic>
                    </a:graphicData>
                  </a:graphic>
                </wp:inline>
              </w:drawing>
            </w:r>
          </w:p>
        </w:tc>
      </w:tr>
      <w:tr w:rsidR="00E42721" w14:paraId="75019BFF" w14:textId="77777777" w:rsidTr="00F555E9">
        <w:tc>
          <w:tcPr>
            <w:tcW w:w="445" w:type="dxa"/>
          </w:tcPr>
          <w:p w14:paraId="5C35C4BF" w14:textId="77777777" w:rsidR="00E42721" w:rsidRPr="0089448D" w:rsidRDefault="00E42721" w:rsidP="00F555E9">
            <w:pPr>
              <w:pStyle w:val="TableBody"/>
              <w:rPr>
                <w:b/>
                <w:bCs/>
              </w:rPr>
            </w:pPr>
            <w:r w:rsidRPr="0089448D">
              <w:rPr>
                <w:b/>
                <w:bCs/>
              </w:rPr>
              <w:t>(b)</w:t>
            </w:r>
          </w:p>
        </w:tc>
        <w:tc>
          <w:tcPr>
            <w:tcW w:w="8905" w:type="dxa"/>
          </w:tcPr>
          <w:p w14:paraId="15C9AD14" w14:textId="77777777" w:rsidR="00E42721" w:rsidRDefault="00E42721" w:rsidP="00F555E9">
            <w:pPr>
              <w:pStyle w:val="TableBody"/>
            </w:pPr>
            <w:r>
              <w:rPr>
                <w:noProof/>
              </w:rPr>
              <w:drawing>
                <wp:inline distT="0" distB="0" distL="0" distR="0" wp14:anchorId="11A93459" wp14:editId="2349EFAF">
                  <wp:extent cx="5010912" cy="2236173"/>
                  <wp:effectExtent l="0" t="0" r="571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p>
        </w:tc>
      </w:tr>
      <w:tr w:rsidR="00E42721" w14:paraId="35AE422F" w14:textId="77777777" w:rsidTr="00F555E9">
        <w:tc>
          <w:tcPr>
            <w:tcW w:w="445" w:type="dxa"/>
          </w:tcPr>
          <w:p w14:paraId="59CA8DA1" w14:textId="77777777" w:rsidR="00E42721" w:rsidRPr="0089448D" w:rsidRDefault="00E42721" w:rsidP="00F555E9">
            <w:pPr>
              <w:pStyle w:val="TableBody"/>
              <w:rPr>
                <w:b/>
                <w:bCs/>
              </w:rPr>
            </w:pPr>
            <w:r w:rsidRPr="0089448D">
              <w:rPr>
                <w:b/>
                <w:bCs/>
              </w:rPr>
              <w:lastRenderedPageBreak/>
              <w:t>(</w:t>
            </w:r>
            <w:r>
              <w:rPr>
                <w:b/>
                <w:bCs/>
              </w:rPr>
              <w:t>c</w:t>
            </w:r>
            <w:r w:rsidRPr="0089448D">
              <w:rPr>
                <w:b/>
                <w:bCs/>
              </w:rPr>
              <w:t>)</w:t>
            </w:r>
          </w:p>
        </w:tc>
        <w:tc>
          <w:tcPr>
            <w:tcW w:w="8905" w:type="dxa"/>
          </w:tcPr>
          <w:p w14:paraId="4AA84D67" w14:textId="77777777" w:rsidR="00E42721" w:rsidRDefault="00E42721" w:rsidP="00F555E9">
            <w:pPr>
              <w:pStyle w:val="TableBody"/>
              <w:rPr>
                <w:noProof/>
              </w:rPr>
            </w:pPr>
            <w:r>
              <w:rPr>
                <w:noProof/>
              </w:rPr>
              <w:drawing>
                <wp:inline distT="0" distB="0" distL="0" distR="0" wp14:anchorId="667CCCA3" wp14:editId="5CC36EAB">
                  <wp:extent cx="5010912" cy="2236173"/>
                  <wp:effectExtent l="0" t="0" r="5715"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p>
        </w:tc>
      </w:tr>
      <w:tr w:rsidR="00E42721" w14:paraId="3771C6B0" w14:textId="77777777" w:rsidTr="00F555E9">
        <w:tc>
          <w:tcPr>
            <w:tcW w:w="445" w:type="dxa"/>
          </w:tcPr>
          <w:p w14:paraId="792DCFC6" w14:textId="77777777" w:rsidR="00E42721" w:rsidRPr="0089448D" w:rsidRDefault="00E42721" w:rsidP="00F555E9">
            <w:pPr>
              <w:pStyle w:val="TableBody"/>
              <w:rPr>
                <w:b/>
                <w:bCs/>
              </w:rPr>
            </w:pPr>
            <w:r>
              <w:rPr>
                <w:b/>
                <w:bCs/>
              </w:rPr>
              <w:t>(d)</w:t>
            </w:r>
          </w:p>
        </w:tc>
        <w:tc>
          <w:tcPr>
            <w:tcW w:w="8905" w:type="dxa"/>
          </w:tcPr>
          <w:p w14:paraId="6D88E2CD" w14:textId="77777777" w:rsidR="00E42721" w:rsidRDefault="00E42721" w:rsidP="00F555E9">
            <w:pPr>
              <w:pStyle w:val="TableBody"/>
              <w:rPr>
                <w:noProof/>
              </w:rPr>
            </w:pPr>
            <w:r>
              <w:rPr>
                <w:noProof/>
              </w:rPr>
              <w:drawing>
                <wp:inline distT="0" distB="0" distL="0" distR="0" wp14:anchorId="50796DB6" wp14:editId="5D72C5EB">
                  <wp:extent cx="5010912" cy="1669233"/>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E42721" w14:paraId="7728CA6D" w14:textId="77777777" w:rsidTr="00F555E9">
        <w:tc>
          <w:tcPr>
            <w:tcW w:w="445" w:type="dxa"/>
          </w:tcPr>
          <w:p w14:paraId="22E01D4A" w14:textId="77777777" w:rsidR="00E42721" w:rsidRPr="0089448D" w:rsidRDefault="00E42721" w:rsidP="00F555E9">
            <w:pPr>
              <w:pStyle w:val="TableBody"/>
              <w:rPr>
                <w:b/>
                <w:bCs/>
              </w:rPr>
            </w:pPr>
            <w:r>
              <w:rPr>
                <w:b/>
                <w:bCs/>
              </w:rPr>
              <w:t>(e)</w:t>
            </w:r>
          </w:p>
        </w:tc>
        <w:tc>
          <w:tcPr>
            <w:tcW w:w="8905" w:type="dxa"/>
          </w:tcPr>
          <w:p w14:paraId="0AD06113" w14:textId="77777777" w:rsidR="00E42721" w:rsidRDefault="00E42721" w:rsidP="00F555E9">
            <w:pPr>
              <w:pStyle w:val="TableBody"/>
              <w:rPr>
                <w:noProof/>
              </w:rPr>
            </w:pPr>
            <w:r>
              <w:rPr>
                <w:noProof/>
              </w:rPr>
              <w:drawing>
                <wp:inline distT="0" distB="0" distL="0" distR="0" wp14:anchorId="171FAA4E" wp14:editId="34D53553">
                  <wp:extent cx="5010912" cy="1669233"/>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E42721" w14:paraId="3C6C5569" w14:textId="77777777" w:rsidTr="00F555E9">
        <w:tc>
          <w:tcPr>
            <w:tcW w:w="445" w:type="dxa"/>
          </w:tcPr>
          <w:p w14:paraId="72EA9E19" w14:textId="77777777" w:rsidR="00E42721" w:rsidRPr="0089448D" w:rsidRDefault="00E42721" w:rsidP="00F555E9">
            <w:pPr>
              <w:pStyle w:val="TableBody"/>
              <w:rPr>
                <w:b/>
                <w:bCs/>
              </w:rPr>
            </w:pPr>
            <w:r>
              <w:rPr>
                <w:b/>
                <w:bCs/>
              </w:rPr>
              <w:lastRenderedPageBreak/>
              <w:t>(f)</w:t>
            </w:r>
          </w:p>
        </w:tc>
        <w:tc>
          <w:tcPr>
            <w:tcW w:w="8905" w:type="dxa"/>
          </w:tcPr>
          <w:p w14:paraId="2DC01181" w14:textId="77777777" w:rsidR="00E42721" w:rsidRDefault="00E42721" w:rsidP="00F555E9">
            <w:pPr>
              <w:pStyle w:val="TableBody"/>
              <w:rPr>
                <w:noProof/>
              </w:rPr>
            </w:pPr>
            <w:r>
              <w:rPr>
                <w:noProof/>
              </w:rPr>
              <w:drawing>
                <wp:inline distT="0" distB="0" distL="0" distR="0" wp14:anchorId="726B7376" wp14:editId="1F396C8E">
                  <wp:extent cx="5010912" cy="43840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p>
        </w:tc>
      </w:tr>
      <w:tr w:rsidR="00E42721" w14:paraId="1C415516" w14:textId="77777777" w:rsidTr="00F555E9">
        <w:tc>
          <w:tcPr>
            <w:tcW w:w="445" w:type="dxa"/>
          </w:tcPr>
          <w:p w14:paraId="231564EE" w14:textId="77777777" w:rsidR="00E42721" w:rsidRDefault="00E42721" w:rsidP="00F555E9">
            <w:pPr>
              <w:pStyle w:val="TableBody"/>
              <w:rPr>
                <w:b/>
                <w:bCs/>
              </w:rPr>
            </w:pPr>
            <w:r>
              <w:rPr>
                <w:b/>
                <w:bCs/>
              </w:rPr>
              <w:t>(g)</w:t>
            </w:r>
          </w:p>
        </w:tc>
        <w:tc>
          <w:tcPr>
            <w:tcW w:w="8905" w:type="dxa"/>
          </w:tcPr>
          <w:p w14:paraId="06CDB264" w14:textId="77777777" w:rsidR="00E42721" w:rsidRDefault="00E42721" w:rsidP="00F555E9">
            <w:pPr>
              <w:pStyle w:val="TableBody"/>
              <w:rPr>
                <w:noProof/>
              </w:rPr>
            </w:pPr>
            <w:r>
              <w:rPr>
                <w:noProof/>
              </w:rPr>
              <w:drawing>
                <wp:inline distT="0" distB="0" distL="0" distR="0" wp14:anchorId="790652A2" wp14:editId="029D02E6">
                  <wp:extent cx="5010912" cy="2236173"/>
                  <wp:effectExtent l="0" t="0" r="571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p>
        </w:tc>
      </w:tr>
      <w:tr w:rsidR="00E42721" w14:paraId="4E9F2FD9" w14:textId="77777777" w:rsidTr="00F555E9">
        <w:tc>
          <w:tcPr>
            <w:tcW w:w="445" w:type="dxa"/>
          </w:tcPr>
          <w:p w14:paraId="1169EDA9" w14:textId="77777777" w:rsidR="00E42721" w:rsidRDefault="00E42721" w:rsidP="00F555E9">
            <w:pPr>
              <w:pStyle w:val="TableBody"/>
              <w:rPr>
                <w:b/>
                <w:bCs/>
              </w:rPr>
            </w:pPr>
            <w:r>
              <w:rPr>
                <w:b/>
                <w:bCs/>
              </w:rPr>
              <w:lastRenderedPageBreak/>
              <w:t>(h)</w:t>
            </w:r>
          </w:p>
        </w:tc>
        <w:tc>
          <w:tcPr>
            <w:tcW w:w="8905" w:type="dxa"/>
          </w:tcPr>
          <w:p w14:paraId="27CF1682" w14:textId="77777777" w:rsidR="00E42721" w:rsidRDefault="00E42721" w:rsidP="00F555E9">
            <w:pPr>
              <w:pStyle w:val="TableBody"/>
              <w:rPr>
                <w:noProof/>
              </w:rPr>
            </w:pPr>
            <w:r>
              <w:rPr>
                <w:noProof/>
              </w:rPr>
              <w:drawing>
                <wp:inline distT="0" distB="0" distL="0" distR="0" wp14:anchorId="5C84D059" wp14:editId="6E39D946">
                  <wp:extent cx="5010912" cy="2863072"/>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p>
        </w:tc>
      </w:tr>
      <w:tr w:rsidR="00E42721" w14:paraId="0D16E3A3" w14:textId="77777777" w:rsidTr="00F555E9">
        <w:tc>
          <w:tcPr>
            <w:tcW w:w="445" w:type="dxa"/>
          </w:tcPr>
          <w:p w14:paraId="4BFB81A1" w14:textId="77777777" w:rsidR="00E42721" w:rsidRDefault="00E42721" w:rsidP="00F555E9">
            <w:pPr>
              <w:pStyle w:val="TableBody"/>
              <w:rPr>
                <w:b/>
                <w:bCs/>
              </w:rPr>
            </w:pPr>
            <w:r>
              <w:rPr>
                <w:b/>
                <w:bCs/>
              </w:rPr>
              <w:t>(</w:t>
            </w:r>
            <w:proofErr w:type="spellStart"/>
            <w:r>
              <w:rPr>
                <w:b/>
                <w:bCs/>
              </w:rPr>
              <w:t>i</w:t>
            </w:r>
            <w:proofErr w:type="spellEnd"/>
            <w:r>
              <w:rPr>
                <w:b/>
                <w:bCs/>
              </w:rPr>
              <w:t>)</w:t>
            </w:r>
          </w:p>
        </w:tc>
        <w:tc>
          <w:tcPr>
            <w:tcW w:w="8905" w:type="dxa"/>
          </w:tcPr>
          <w:p w14:paraId="0AA8E99D" w14:textId="77777777" w:rsidR="00E42721" w:rsidRDefault="00E42721" w:rsidP="00F555E9">
            <w:pPr>
              <w:pStyle w:val="TableBody"/>
              <w:rPr>
                <w:noProof/>
              </w:rPr>
            </w:pPr>
            <w:r>
              <w:rPr>
                <w:noProof/>
              </w:rPr>
              <w:drawing>
                <wp:inline distT="0" distB="0" distL="0" distR="0" wp14:anchorId="3C513556" wp14:editId="1277F518">
                  <wp:extent cx="5010912" cy="2863072"/>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p>
        </w:tc>
      </w:tr>
      <w:tr w:rsidR="00E42721" w14:paraId="089C2C51" w14:textId="77777777" w:rsidTr="00F555E9">
        <w:tc>
          <w:tcPr>
            <w:tcW w:w="445" w:type="dxa"/>
          </w:tcPr>
          <w:p w14:paraId="42278F26" w14:textId="77777777" w:rsidR="00E42721" w:rsidRDefault="00E42721" w:rsidP="00F555E9">
            <w:pPr>
              <w:pStyle w:val="TableBody"/>
              <w:rPr>
                <w:b/>
                <w:bCs/>
              </w:rPr>
            </w:pPr>
            <w:r>
              <w:rPr>
                <w:b/>
                <w:bCs/>
              </w:rPr>
              <w:t>(j)</w:t>
            </w:r>
          </w:p>
        </w:tc>
        <w:tc>
          <w:tcPr>
            <w:tcW w:w="8905" w:type="dxa"/>
          </w:tcPr>
          <w:p w14:paraId="02AB81B8" w14:textId="77777777" w:rsidR="00E42721" w:rsidRDefault="00E42721" w:rsidP="00F555E9">
            <w:pPr>
              <w:pStyle w:val="TableBody"/>
              <w:rPr>
                <w:noProof/>
              </w:rPr>
            </w:pPr>
            <w:r>
              <w:rPr>
                <w:noProof/>
              </w:rPr>
              <w:drawing>
                <wp:inline distT="0" distB="0" distL="0" distR="0" wp14:anchorId="1F024CD2" wp14:editId="3649E97C">
                  <wp:extent cx="5010912" cy="1669233"/>
                  <wp:effectExtent l="0" t="0" r="0" b="0"/>
                  <wp:docPr id="34" name="Picture 3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E42721" w14:paraId="009FB0D3" w14:textId="77777777" w:rsidTr="00F555E9">
        <w:tc>
          <w:tcPr>
            <w:tcW w:w="445" w:type="dxa"/>
          </w:tcPr>
          <w:p w14:paraId="6A5CC2F1" w14:textId="77777777" w:rsidR="00E42721" w:rsidRDefault="00E42721" w:rsidP="00F555E9">
            <w:pPr>
              <w:pStyle w:val="TableBody"/>
              <w:rPr>
                <w:b/>
                <w:bCs/>
              </w:rPr>
            </w:pPr>
            <w:r>
              <w:rPr>
                <w:b/>
                <w:bCs/>
              </w:rPr>
              <w:lastRenderedPageBreak/>
              <w:t>(k)</w:t>
            </w:r>
          </w:p>
        </w:tc>
        <w:tc>
          <w:tcPr>
            <w:tcW w:w="8905" w:type="dxa"/>
          </w:tcPr>
          <w:p w14:paraId="03AF8C22" w14:textId="77777777" w:rsidR="00E42721" w:rsidRDefault="00E42721" w:rsidP="00F555E9">
            <w:pPr>
              <w:pStyle w:val="TableBody"/>
              <w:rPr>
                <w:noProof/>
              </w:rPr>
            </w:pPr>
            <w:r>
              <w:rPr>
                <w:noProof/>
              </w:rPr>
              <w:drawing>
                <wp:inline distT="0" distB="0" distL="0" distR="0" wp14:anchorId="4C8F01AE" wp14:editId="25403C91">
                  <wp:extent cx="5010912" cy="1669233"/>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E42721" w14:paraId="63EAC693" w14:textId="77777777" w:rsidTr="00F555E9">
        <w:tc>
          <w:tcPr>
            <w:tcW w:w="445" w:type="dxa"/>
          </w:tcPr>
          <w:p w14:paraId="094F322C" w14:textId="77777777" w:rsidR="00E42721" w:rsidRDefault="00E42721" w:rsidP="00F555E9">
            <w:pPr>
              <w:pStyle w:val="TableBody"/>
              <w:rPr>
                <w:b/>
                <w:bCs/>
              </w:rPr>
            </w:pPr>
            <w:r>
              <w:rPr>
                <w:b/>
                <w:bCs/>
              </w:rPr>
              <w:t>(l)</w:t>
            </w:r>
          </w:p>
        </w:tc>
        <w:tc>
          <w:tcPr>
            <w:tcW w:w="8905" w:type="dxa"/>
          </w:tcPr>
          <w:p w14:paraId="3E447935" w14:textId="77777777" w:rsidR="00E42721" w:rsidRDefault="00E42721" w:rsidP="00F555E9">
            <w:pPr>
              <w:pStyle w:val="TableBody"/>
              <w:rPr>
                <w:noProof/>
              </w:rPr>
            </w:pPr>
            <w:r>
              <w:rPr>
                <w:noProof/>
              </w:rPr>
              <w:drawing>
                <wp:inline distT="0" distB="0" distL="0" distR="0" wp14:anchorId="2C603DAD" wp14:editId="032AD5C4">
                  <wp:extent cx="5010912" cy="1669233"/>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E42721" w14:paraId="49C3A0AA" w14:textId="77777777" w:rsidTr="00F555E9">
        <w:tc>
          <w:tcPr>
            <w:tcW w:w="445" w:type="dxa"/>
          </w:tcPr>
          <w:p w14:paraId="40D0CF2B" w14:textId="77777777" w:rsidR="00E42721" w:rsidRDefault="00E42721" w:rsidP="00F555E9">
            <w:pPr>
              <w:pStyle w:val="TableBody"/>
              <w:rPr>
                <w:b/>
                <w:bCs/>
              </w:rPr>
            </w:pPr>
            <w:r>
              <w:rPr>
                <w:b/>
                <w:bCs/>
              </w:rPr>
              <w:t>(m)</w:t>
            </w:r>
          </w:p>
        </w:tc>
        <w:tc>
          <w:tcPr>
            <w:tcW w:w="8905" w:type="dxa"/>
          </w:tcPr>
          <w:p w14:paraId="25A86F54" w14:textId="77777777" w:rsidR="00E42721" w:rsidRDefault="00E42721" w:rsidP="00F555E9">
            <w:pPr>
              <w:pStyle w:val="TableBody"/>
              <w:rPr>
                <w:noProof/>
              </w:rPr>
            </w:pPr>
            <w:r>
              <w:rPr>
                <w:noProof/>
              </w:rPr>
              <w:drawing>
                <wp:inline distT="0" distB="0" distL="0" distR="0" wp14:anchorId="1D57715C" wp14:editId="3EA48FE5">
                  <wp:extent cx="5010912" cy="4384013"/>
                  <wp:effectExtent l="0" t="0" r="5715"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p>
        </w:tc>
      </w:tr>
      <w:tr w:rsidR="00E42721" w14:paraId="089B16A6" w14:textId="77777777" w:rsidTr="00F555E9">
        <w:tc>
          <w:tcPr>
            <w:tcW w:w="445" w:type="dxa"/>
          </w:tcPr>
          <w:p w14:paraId="70F7679B" w14:textId="77777777" w:rsidR="00E42721" w:rsidRDefault="00E42721" w:rsidP="00F555E9">
            <w:pPr>
              <w:pStyle w:val="TableBody"/>
              <w:rPr>
                <w:b/>
                <w:bCs/>
              </w:rPr>
            </w:pPr>
            <w:r>
              <w:rPr>
                <w:b/>
                <w:bCs/>
              </w:rPr>
              <w:lastRenderedPageBreak/>
              <w:t>(n)</w:t>
            </w:r>
          </w:p>
        </w:tc>
        <w:tc>
          <w:tcPr>
            <w:tcW w:w="8905" w:type="dxa"/>
          </w:tcPr>
          <w:p w14:paraId="5E4E9AF2" w14:textId="77777777" w:rsidR="00E42721" w:rsidRDefault="00E42721" w:rsidP="00F555E9">
            <w:pPr>
              <w:pStyle w:val="TableBody"/>
              <w:rPr>
                <w:noProof/>
              </w:rPr>
            </w:pPr>
            <w:r>
              <w:rPr>
                <w:noProof/>
              </w:rPr>
              <w:drawing>
                <wp:inline distT="0" distB="0" distL="0" distR="0" wp14:anchorId="4A311AE2" wp14:editId="58E13002">
                  <wp:extent cx="5010912" cy="1669233"/>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bl>
    <w:p w14:paraId="40C0A4E3" w14:textId="77777777" w:rsidR="00E42721" w:rsidRDefault="00E42721" w:rsidP="00E42721"/>
    <w:p w14:paraId="3982765A" w14:textId="77777777" w:rsidR="00E42721" w:rsidRDefault="00E42721" w:rsidP="00E42721">
      <w:r>
        <w:br w:type="page"/>
      </w:r>
    </w:p>
    <w:p w14:paraId="5D032506" w14:textId="360EFD4B" w:rsidR="00E42721" w:rsidRDefault="00E42721" w:rsidP="00E42721">
      <w:pPr>
        <w:pStyle w:val="TableCaption"/>
        <w:rPr>
          <w:b w:val="0"/>
          <w:bCs/>
        </w:rPr>
      </w:pPr>
      <w:bookmarkStart w:id="275" w:name="_Ref78303665"/>
      <w:bookmarkStart w:id="276" w:name="_Toc78910454"/>
      <w:bookmarkStart w:id="277" w:name="_Toc80706225"/>
      <w:r>
        <w:lastRenderedPageBreak/>
        <w:t>Figure S</w:t>
      </w:r>
      <w:r w:rsidR="00DE2C78">
        <w:fldChar w:fldCharType="begin"/>
      </w:r>
      <w:r w:rsidR="00DE2C78">
        <w:instrText xml:space="preserve"> SEQ Figure_S \* ARABIC \s 1 </w:instrText>
      </w:r>
      <w:r w:rsidR="00DE2C78">
        <w:fldChar w:fldCharType="separate"/>
      </w:r>
      <w:r>
        <w:rPr>
          <w:noProof/>
        </w:rPr>
        <w:t>2</w:t>
      </w:r>
      <w:r w:rsidR="00DE2C78">
        <w:rPr>
          <w:noProof/>
        </w:rPr>
        <w:fldChar w:fldCharType="end"/>
      </w:r>
      <w:bookmarkEnd w:id="275"/>
      <w:r>
        <w:t>.</w:t>
      </w:r>
      <w:r w:rsidRPr="00E577B7">
        <w:rPr>
          <w:b w:val="0"/>
          <w:bCs/>
        </w:rPr>
        <w:t xml:space="preserve"> Pairwise comparison of the difference in critical N concentration values [∆%N</w:t>
      </w:r>
      <w:r w:rsidRPr="00E577B7">
        <w:rPr>
          <w:b w:val="0"/>
          <w:bCs/>
          <w:vertAlign w:val="subscript"/>
        </w:rPr>
        <w:t>c</w:t>
      </w:r>
      <w:r w:rsidRPr="00E577B7">
        <w:rPr>
          <w:b w:val="0"/>
          <w:bCs/>
        </w:rPr>
        <w:t>] between the critical N concentration [%N</w:t>
      </w:r>
      <w:r w:rsidRPr="00E577B7">
        <w:rPr>
          <w:b w:val="0"/>
          <w:bCs/>
          <w:vertAlign w:val="subscript"/>
        </w:rPr>
        <w:t>c</w:t>
      </w:r>
      <w:r w:rsidRPr="00E577B7">
        <w:rPr>
          <w:b w:val="0"/>
          <w:bCs/>
        </w:rPr>
        <w:t xml:space="preserve">] for a given reference curve and %Nc for all other levels of variety within location: </w:t>
      </w:r>
      <w:r w:rsidRPr="0048274C">
        <w:t>(a)</w:t>
      </w:r>
      <w:r w:rsidRPr="00E577B7">
        <w:rPr>
          <w:b w:val="0"/>
          <w:bCs/>
        </w:rPr>
        <w:t xml:space="preserve"> Argentina </w:t>
      </w:r>
      <w:del w:id="278" w:author="Brian Bohman" w:date="2021-08-25T10:50:00Z">
        <w:r w:rsidRPr="00E577B7" w:rsidDel="000B3B17">
          <w:rPr>
            <w:b w:val="0"/>
            <w:bCs/>
          </w:rPr>
          <w:delText>x</w:delText>
        </w:r>
      </w:del>
      <w:ins w:id="279" w:author="Brian Bohman" w:date="2021-08-25T10:50:00Z">
        <w:r w:rsidR="000B3B17">
          <w:rPr>
            <w:b w:val="0"/>
            <w:bCs/>
          </w:rPr>
          <w:t>×</w:t>
        </w:r>
      </w:ins>
      <w:r w:rsidRPr="00E577B7">
        <w:rPr>
          <w:b w:val="0"/>
          <w:bCs/>
        </w:rPr>
        <w:t xml:space="preserve"> Bannock Russet, </w:t>
      </w:r>
      <w:r w:rsidRPr="0048274C">
        <w:t>(b)</w:t>
      </w:r>
      <w:r w:rsidRPr="00E577B7">
        <w:rPr>
          <w:b w:val="0"/>
          <w:bCs/>
        </w:rPr>
        <w:t xml:space="preserve"> Argentina </w:t>
      </w:r>
      <w:del w:id="280" w:author="Brian Bohman" w:date="2021-08-25T10:50:00Z">
        <w:r w:rsidRPr="00E577B7" w:rsidDel="000B3B17">
          <w:rPr>
            <w:b w:val="0"/>
            <w:bCs/>
          </w:rPr>
          <w:delText>x</w:delText>
        </w:r>
      </w:del>
      <w:ins w:id="281" w:author="Brian Bohman" w:date="2021-08-25T10:50:00Z">
        <w:r w:rsidR="000B3B17">
          <w:rPr>
            <w:b w:val="0"/>
            <w:bCs/>
          </w:rPr>
          <w:t>×</w:t>
        </w:r>
      </w:ins>
      <w:r w:rsidRPr="00E577B7">
        <w:rPr>
          <w:b w:val="0"/>
          <w:bCs/>
        </w:rPr>
        <w:t xml:space="preserve"> Gem Russet, </w:t>
      </w:r>
      <w:r w:rsidRPr="0048274C">
        <w:t>(c)</w:t>
      </w:r>
      <w:r w:rsidRPr="00E577B7">
        <w:rPr>
          <w:b w:val="0"/>
          <w:bCs/>
        </w:rPr>
        <w:t xml:space="preserve"> Argentina </w:t>
      </w:r>
      <w:del w:id="282" w:author="Brian Bohman" w:date="2021-08-25T10:50:00Z">
        <w:r w:rsidRPr="00E577B7" w:rsidDel="000B3B17">
          <w:rPr>
            <w:b w:val="0"/>
            <w:bCs/>
          </w:rPr>
          <w:delText>x</w:delText>
        </w:r>
      </w:del>
      <w:ins w:id="283" w:author="Brian Bohman" w:date="2021-08-25T10:50:00Z">
        <w:r w:rsidR="000B3B17">
          <w:rPr>
            <w:b w:val="0"/>
            <w:bCs/>
          </w:rPr>
          <w:t>×</w:t>
        </w:r>
      </w:ins>
      <w:r w:rsidRPr="00E577B7">
        <w:rPr>
          <w:b w:val="0"/>
          <w:bCs/>
        </w:rPr>
        <w:t xml:space="preserve"> Innovator, </w:t>
      </w:r>
      <w:r w:rsidRPr="0048274C">
        <w:t xml:space="preserve">(d) </w:t>
      </w:r>
      <w:r w:rsidRPr="00E577B7">
        <w:rPr>
          <w:b w:val="0"/>
          <w:bCs/>
        </w:rPr>
        <w:t xml:space="preserve">Argentina </w:t>
      </w:r>
      <w:del w:id="284" w:author="Brian Bohman" w:date="2021-08-25T10:50:00Z">
        <w:r w:rsidRPr="00E577B7" w:rsidDel="000B3B17">
          <w:rPr>
            <w:b w:val="0"/>
            <w:bCs/>
          </w:rPr>
          <w:delText>x</w:delText>
        </w:r>
      </w:del>
      <w:ins w:id="285" w:author="Brian Bohman" w:date="2021-08-25T10:50:00Z">
        <w:r w:rsidR="000B3B17">
          <w:rPr>
            <w:b w:val="0"/>
            <w:bCs/>
          </w:rPr>
          <w:t>×</w:t>
        </w:r>
      </w:ins>
      <w:r w:rsidRPr="00E577B7">
        <w:rPr>
          <w:b w:val="0"/>
          <w:bCs/>
        </w:rPr>
        <w:t xml:space="preserve"> </w:t>
      </w:r>
      <w:proofErr w:type="spellStart"/>
      <w:r w:rsidRPr="00E577B7">
        <w:rPr>
          <w:b w:val="0"/>
          <w:bCs/>
        </w:rPr>
        <w:t>Markies</w:t>
      </w:r>
      <w:proofErr w:type="spellEnd"/>
      <w:r w:rsidRPr="00E577B7">
        <w:rPr>
          <w:b w:val="0"/>
          <w:bCs/>
        </w:rPr>
        <w:t xml:space="preserve"> Russet, </w:t>
      </w:r>
      <w:r w:rsidRPr="0048274C">
        <w:t>(e)</w:t>
      </w:r>
      <w:r w:rsidRPr="00E577B7">
        <w:rPr>
          <w:b w:val="0"/>
          <w:bCs/>
        </w:rPr>
        <w:t xml:space="preserve"> Argentina </w:t>
      </w:r>
      <w:del w:id="286" w:author="Brian Bohman" w:date="2021-08-25T10:50:00Z">
        <w:r w:rsidRPr="00E577B7" w:rsidDel="000B3B17">
          <w:rPr>
            <w:b w:val="0"/>
            <w:bCs/>
          </w:rPr>
          <w:delText>x</w:delText>
        </w:r>
      </w:del>
      <w:ins w:id="287" w:author="Brian Bohman" w:date="2021-08-25T10:50:00Z">
        <w:r w:rsidR="000B3B17">
          <w:rPr>
            <w:b w:val="0"/>
            <w:bCs/>
          </w:rPr>
          <w:t>×</w:t>
        </w:r>
      </w:ins>
      <w:r w:rsidRPr="00E577B7">
        <w:rPr>
          <w:b w:val="0"/>
          <w:bCs/>
        </w:rPr>
        <w:t xml:space="preserve"> Umatilla Russet, </w:t>
      </w:r>
      <w:r w:rsidRPr="0048274C">
        <w:t xml:space="preserve">(f) </w:t>
      </w:r>
      <w:r w:rsidRPr="00E577B7">
        <w:rPr>
          <w:b w:val="0"/>
          <w:bCs/>
        </w:rPr>
        <w:t xml:space="preserve">Belgium </w:t>
      </w:r>
      <w:del w:id="288" w:author="Brian Bohman" w:date="2021-08-25T10:50:00Z">
        <w:r w:rsidRPr="00E577B7" w:rsidDel="000B3B17">
          <w:rPr>
            <w:b w:val="0"/>
            <w:bCs/>
          </w:rPr>
          <w:delText>x</w:delText>
        </w:r>
      </w:del>
      <w:ins w:id="289" w:author="Brian Bohman" w:date="2021-08-25T10:50:00Z">
        <w:r w:rsidR="000B3B17">
          <w:rPr>
            <w:b w:val="0"/>
            <w:bCs/>
          </w:rPr>
          <w:t>×</w:t>
        </w:r>
      </w:ins>
      <w:r w:rsidRPr="00E577B7">
        <w:rPr>
          <w:b w:val="0"/>
          <w:bCs/>
        </w:rPr>
        <w:t xml:space="preserve"> </w:t>
      </w:r>
      <w:proofErr w:type="spellStart"/>
      <w:r w:rsidRPr="00E577B7">
        <w:rPr>
          <w:b w:val="0"/>
          <w:bCs/>
        </w:rPr>
        <w:t>Bintje</w:t>
      </w:r>
      <w:proofErr w:type="spellEnd"/>
      <w:r w:rsidRPr="00E577B7">
        <w:rPr>
          <w:b w:val="0"/>
          <w:bCs/>
        </w:rPr>
        <w:t xml:space="preserve">, </w:t>
      </w:r>
      <w:r w:rsidRPr="0048274C">
        <w:t>(g)</w:t>
      </w:r>
      <w:r w:rsidRPr="00E577B7">
        <w:rPr>
          <w:b w:val="0"/>
          <w:bCs/>
        </w:rPr>
        <w:t xml:space="preserve"> Belgium </w:t>
      </w:r>
      <w:del w:id="290" w:author="Brian Bohman" w:date="2021-08-25T10:50:00Z">
        <w:r w:rsidRPr="00E577B7" w:rsidDel="000B3B17">
          <w:rPr>
            <w:b w:val="0"/>
            <w:bCs/>
          </w:rPr>
          <w:delText>x</w:delText>
        </w:r>
      </w:del>
      <w:ins w:id="291" w:author="Brian Bohman" w:date="2021-08-25T10:50:00Z">
        <w:r w:rsidR="000B3B17">
          <w:rPr>
            <w:b w:val="0"/>
            <w:bCs/>
          </w:rPr>
          <w:t>×</w:t>
        </w:r>
      </w:ins>
      <w:r w:rsidRPr="00E577B7">
        <w:rPr>
          <w:b w:val="0"/>
          <w:bCs/>
        </w:rPr>
        <w:t xml:space="preserve"> Charlotte, </w:t>
      </w:r>
      <w:r w:rsidRPr="0048274C">
        <w:t>(h)</w:t>
      </w:r>
      <w:r w:rsidRPr="00E577B7">
        <w:rPr>
          <w:b w:val="0"/>
          <w:bCs/>
        </w:rPr>
        <w:t xml:space="preserve"> Canada </w:t>
      </w:r>
      <w:del w:id="292" w:author="Brian Bohman" w:date="2021-08-25T10:50:00Z">
        <w:r w:rsidRPr="00E577B7" w:rsidDel="000B3B17">
          <w:rPr>
            <w:b w:val="0"/>
            <w:bCs/>
          </w:rPr>
          <w:delText>x</w:delText>
        </w:r>
      </w:del>
      <w:ins w:id="293" w:author="Brian Bohman" w:date="2021-08-25T10:50:00Z">
        <w:r w:rsidR="000B3B17">
          <w:rPr>
            <w:b w:val="0"/>
            <w:bCs/>
          </w:rPr>
          <w:t>×</w:t>
        </w:r>
      </w:ins>
      <w:r w:rsidRPr="00E577B7">
        <w:rPr>
          <w:b w:val="0"/>
          <w:bCs/>
        </w:rPr>
        <w:t xml:space="preserve"> Russet Burbank, </w:t>
      </w:r>
      <w:r w:rsidRPr="0048274C">
        <w:t>(</w:t>
      </w:r>
      <w:proofErr w:type="spellStart"/>
      <w:r w:rsidRPr="0048274C">
        <w:t>i</w:t>
      </w:r>
      <w:proofErr w:type="spellEnd"/>
      <w:r w:rsidRPr="0048274C">
        <w:t>)</w:t>
      </w:r>
      <w:r w:rsidRPr="00E577B7">
        <w:rPr>
          <w:b w:val="0"/>
          <w:bCs/>
        </w:rPr>
        <w:t xml:space="preserve"> Canada </w:t>
      </w:r>
      <w:del w:id="294" w:author="Brian Bohman" w:date="2021-08-25T10:50:00Z">
        <w:r w:rsidRPr="00E577B7" w:rsidDel="000B3B17">
          <w:rPr>
            <w:b w:val="0"/>
            <w:bCs/>
          </w:rPr>
          <w:delText>x</w:delText>
        </w:r>
      </w:del>
      <w:ins w:id="295" w:author="Brian Bohman" w:date="2021-08-25T10:50:00Z">
        <w:r w:rsidR="000B3B17">
          <w:rPr>
            <w:b w:val="0"/>
            <w:bCs/>
          </w:rPr>
          <w:t>×</w:t>
        </w:r>
      </w:ins>
      <w:r w:rsidRPr="00E577B7">
        <w:rPr>
          <w:b w:val="0"/>
          <w:bCs/>
        </w:rPr>
        <w:t xml:space="preserve"> </w:t>
      </w:r>
      <w:proofErr w:type="spellStart"/>
      <w:r w:rsidRPr="00E577B7">
        <w:rPr>
          <w:b w:val="0"/>
          <w:bCs/>
        </w:rPr>
        <w:t>Shepody</w:t>
      </w:r>
      <w:proofErr w:type="spellEnd"/>
      <w:r w:rsidRPr="00E577B7">
        <w:rPr>
          <w:b w:val="0"/>
          <w:bCs/>
        </w:rPr>
        <w:t xml:space="preserve">, </w:t>
      </w:r>
      <w:r w:rsidRPr="0048274C">
        <w:t>(j)</w:t>
      </w:r>
      <w:r w:rsidRPr="00E577B7">
        <w:rPr>
          <w:b w:val="0"/>
          <w:bCs/>
        </w:rPr>
        <w:t xml:space="preserve"> Minnesota </w:t>
      </w:r>
      <w:del w:id="296" w:author="Brian Bohman" w:date="2021-08-25T10:50:00Z">
        <w:r w:rsidRPr="00E577B7" w:rsidDel="000B3B17">
          <w:rPr>
            <w:b w:val="0"/>
            <w:bCs/>
          </w:rPr>
          <w:delText>x</w:delText>
        </w:r>
      </w:del>
      <w:ins w:id="297" w:author="Brian Bohman" w:date="2021-08-25T10:50:00Z">
        <w:r w:rsidR="000B3B17">
          <w:rPr>
            <w:b w:val="0"/>
            <w:bCs/>
          </w:rPr>
          <w:t>×</w:t>
        </w:r>
      </w:ins>
      <w:r w:rsidRPr="00E577B7">
        <w:rPr>
          <w:b w:val="0"/>
          <w:bCs/>
        </w:rPr>
        <w:t xml:space="preserve"> Clearwater, </w:t>
      </w:r>
      <w:r w:rsidRPr="0048274C">
        <w:t>(k)</w:t>
      </w:r>
      <w:r w:rsidRPr="00E577B7">
        <w:rPr>
          <w:b w:val="0"/>
          <w:bCs/>
        </w:rPr>
        <w:t xml:space="preserve"> Minnesota </w:t>
      </w:r>
      <w:del w:id="298" w:author="Brian Bohman" w:date="2021-08-25T10:50:00Z">
        <w:r w:rsidRPr="00E577B7" w:rsidDel="000B3B17">
          <w:rPr>
            <w:b w:val="0"/>
            <w:bCs/>
          </w:rPr>
          <w:delText>x</w:delText>
        </w:r>
      </w:del>
      <w:ins w:id="299" w:author="Brian Bohman" w:date="2021-08-25T10:50:00Z">
        <w:r w:rsidR="000B3B17">
          <w:rPr>
            <w:b w:val="0"/>
            <w:bCs/>
          </w:rPr>
          <w:t>×</w:t>
        </w:r>
      </w:ins>
      <w:r w:rsidRPr="00E577B7">
        <w:rPr>
          <w:b w:val="0"/>
          <w:bCs/>
        </w:rPr>
        <w:t xml:space="preserve"> Dakota Russet, </w:t>
      </w:r>
      <w:r w:rsidRPr="0048274C">
        <w:t>(l)</w:t>
      </w:r>
      <w:r w:rsidRPr="00E577B7">
        <w:rPr>
          <w:b w:val="0"/>
          <w:bCs/>
        </w:rPr>
        <w:t xml:space="preserve"> Minnesota </w:t>
      </w:r>
      <w:del w:id="300" w:author="Brian Bohman" w:date="2021-08-25T10:50:00Z">
        <w:r w:rsidRPr="00E577B7" w:rsidDel="000B3B17">
          <w:rPr>
            <w:b w:val="0"/>
            <w:bCs/>
          </w:rPr>
          <w:delText>x</w:delText>
        </w:r>
      </w:del>
      <w:ins w:id="301" w:author="Brian Bohman" w:date="2021-08-25T10:50:00Z">
        <w:r w:rsidR="000B3B17">
          <w:rPr>
            <w:b w:val="0"/>
            <w:bCs/>
          </w:rPr>
          <w:t>×</w:t>
        </w:r>
      </w:ins>
      <w:r w:rsidRPr="00E577B7">
        <w:rPr>
          <w:b w:val="0"/>
          <w:bCs/>
        </w:rPr>
        <w:t xml:space="preserve"> Easton, </w:t>
      </w:r>
      <w:r w:rsidRPr="0048274C">
        <w:t>(m)</w:t>
      </w:r>
      <w:r w:rsidRPr="00E577B7">
        <w:rPr>
          <w:b w:val="0"/>
          <w:bCs/>
        </w:rPr>
        <w:t xml:space="preserve"> Minnesota </w:t>
      </w:r>
      <w:del w:id="302" w:author="Brian Bohman" w:date="2021-08-25T10:50:00Z">
        <w:r w:rsidRPr="00E577B7" w:rsidDel="000B3B17">
          <w:rPr>
            <w:b w:val="0"/>
            <w:bCs/>
          </w:rPr>
          <w:delText>x</w:delText>
        </w:r>
      </w:del>
      <w:ins w:id="303" w:author="Brian Bohman" w:date="2021-08-25T10:50:00Z">
        <w:r w:rsidR="000B3B17">
          <w:rPr>
            <w:b w:val="0"/>
            <w:bCs/>
          </w:rPr>
          <w:t>×</w:t>
        </w:r>
      </w:ins>
      <w:r w:rsidRPr="00E577B7">
        <w:rPr>
          <w:b w:val="0"/>
          <w:bCs/>
        </w:rPr>
        <w:t xml:space="preserve"> Russet Burbank, and </w:t>
      </w:r>
      <w:r w:rsidRPr="0048274C">
        <w:t>(n)</w:t>
      </w:r>
      <w:r w:rsidRPr="00E577B7">
        <w:rPr>
          <w:b w:val="0"/>
          <w:bCs/>
        </w:rPr>
        <w:t xml:space="preserve"> Minnesota </w:t>
      </w:r>
      <w:del w:id="304" w:author="Brian Bohman" w:date="2021-08-25T10:50:00Z">
        <w:r w:rsidRPr="00E577B7" w:rsidDel="000B3B17">
          <w:rPr>
            <w:b w:val="0"/>
            <w:bCs/>
          </w:rPr>
          <w:delText>x</w:delText>
        </w:r>
      </w:del>
      <w:ins w:id="305" w:author="Brian Bohman" w:date="2021-08-25T10:50:00Z">
        <w:r w:rsidR="000B3B17">
          <w:rPr>
            <w:b w:val="0"/>
            <w:bCs/>
          </w:rPr>
          <w:t>×</w:t>
        </w:r>
      </w:ins>
      <w:r w:rsidRPr="00E577B7">
        <w:rPr>
          <w:b w:val="0"/>
          <w:bCs/>
        </w:rPr>
        <w:t xml:space="preserve"> Russet Burbank. The grey shaded region represents the 90% credible region (lower bound, 0.05 quantile; upper bound, 0.95 quantile) for ∆%N</w:t>
      </w:r>
      <w:r w:rsidRPr="00E577B7">
        <w:rPr>
          <w:b w:val="0"/>
          <w:bCs/>
          <w:vertAlign w:val="subscript"/>
        </w:rPr>
        <w:t>c</w:t>
      </w:r>
      <w:r w:rsidRPr="00E577B7">
        <w:rPr>
          <w:b w:val="0"/>
          <w:bCs/>
        </w:rPr>
        <w:t>. The colored points represent the median value for ∆%N</w:t>
      </w:r>
      <w:r w:rsidRPr="00E577B7">
        <w:rPr>
          <w:b w:val="0"/>
          <w:bCs/>
          <w:vertAlign w:val="subscript"/>
        </w:rPr>
        <w:t>c</w:t>
      </w:r>
      <w:r w:rsidRPr="00E577B7">
        <w:rPr>
          <w:b w:val="0"/>
          <w:bCs/>
        </w:rPr>
        <w:t xml:space="preserve"> at a given Biomass level where blue or red color respectively indicate that credible region for ∆%N</w:t>
      </w:r>
      <w:r w:rsidRPr="00E577B7">
        <w:rPr>
          <w:b w:val="0"/>
          <w:bCs/>
          <w:vertAlign w:val="subscript"/>
        </w:rPr>
        <w:t>c</w:t>
      </w:r>
      <w:r w:rsidRPr="00E577B7">
        <w:rPr>
          <w:b w:val="0"/>
          <w:bCs/>
        </w:rPr>
        <w:t xml:space="preserve"> does or does not contain zero. The solid black line at constant value of zero represents %N</w:t>
      </w:r>
      <w:r w:rsidRPr="00E577B7">
        <w:rPr>
          <w:b w:val="0"/>
          <w:bCs/>
          <w:vertAlign w:val="subscript"/>
        </w:rPr>
        <w:t>c</w:t>
      </w:r>
      <w:r w:rsidRPr="00E577B7">
        <w:rPr>
          <w:b w:val="0"/>
          <w:bCs/>
        </w:rPr>
        <w:t xml:space="preserve"> for reference curve. The range of biomass values for which ∆%N</w:t>
      </w:r>
      <w:r w:rsidRPr="00E577B7">
        <w:rPr>
          <w:b w:val="0"/>
          <w:bCs/>
          <w:vertAlign w:val="subscript"/>
        </w:rPr>
        <w:t>c</w:t>
      </w:r>
      <w:r w:rsidRPr="00E577B7">
        <w:rPr>
          <w:b w:val="0"/>
          <w:bCs/>
        </w:rPr>
        <w:t xml:space="preserve"> is not significantly different (i.e., credible region contains zero) is given in brackets.</w:t>
      </w:r>
      <w:bookmarkEnd w:id="276"/>
      <w:bookmarkEnd w:id="277"/>
    </w:p>
    <w:p w14:paraId="5CB03836" w14:textId="77777777" w:rsidR="00E42721" w:rsidRPr="00781D7F" w:rsidRDefault="00E42721" w:rsidP="00E427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844"/>
      </w:tblGrid>
      <w:tr w:rsidR="00E42721" w14:paraId="2BA72C3D" w14:textId="77777777" w:rsidTr="00F555E9">
        <w:tc>
          <w:tcPr>
            <w:tcW w:w="445" w:type="dxa"/>
          </w:tcPr>
          <w:p w14:paraId="6F695212" w14:textId="77777777" w:rsidR="00E42721" w:rsidRPr="00100F22" w:rsidRDefault="00E42721" w:rsidP="00F555E9">
            <w:pPr>
              <w:pStyle w:val="TableBody"/>
              <w:rPr>
                <w:b/>
                <w:bCs/>
                <w:noProof/>
              </w:rPr>
            </w:pPr>
            <w:r w:rsidRPr="00100F22">
              <w:rPr>
                <w:b/>
                <w:bCs/>
                <w:noProof/>
              </w:rPr>
              <w:t>(a)</w:t>
            </w:r>
          </w:p>
        </w:tc>
        <w:tc>
          <w:tcPr>
            <w:tcW w:w="8905" w:type="dxa"/>
          </w:tcPr>
          <w:p w14:paraId="367E704E" w14:textId="77777777" w:rsidR="00E42721" w:rsidRDefault="00E42721" w:rsidP="00F555E9">
            <w:pPr>
              <w:pStyle w:val="TableBody"/>
            </w:pPr>
            <w:r>
              <w:rPr>
                <w:noProof/>
              </w:rPr>
              <w:drawing>
                <wp:inline distT="0" distB="0" distL="0" distR="0" wp14:anchorId="51FBA9BF" wp14:editId="3EABE93E">
                  <wp:extent cx="5010912" cy="2087880"/>
                  <wp:effectExtent l="0" t="0" r="5715" b="0"/>
                  <wp:docPr id="53" name="Picture 5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 Exce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7F8940C3" w14:textId="77777777" w:rsidTr="00F555E9">
        <w:tc>
          <w:tcPr>
            <w:tcW w:w="445" w:type="dxa"/>
          </w:tcPr>
          <w:p w14:paraId="4758FA13" w14:textId="77777777" w:rsidR="00E42721" w:rsidRPr="0089448D" w:rsidRDefault="00E42721" w:rsidP="00F555E9">
            <w:pPr>
              <w:pStyle w:val="TableBody"/>
              <w:rPr>
                <w:b/>
                <w:bCs/>
              </w:rPr>
            </w:pPr>
            <w:r w:rsidRPr="0089448D">
              <w:rPr>
                <w:b/>
                <w:bCs/>
              </w:rPr>
              <w:t>(b)</w:t>
            </w:r>
          </w:p>
        </w:tc>
        <w:tc>
          <w:tcPr>
            <w:tcW w:w="8905" w:type="dxa"/>
          </w:tcPr>
          <w:p w14:paraId="3B7E838B" w14:textId="77777777" w:rsidR="00E42721" w:rsidRDefault="00E42721" w:rsidP="00F555E9">
            <w:pPr>
              <w:pStyle w:val="TableBody"/>
            </w:pPr>
            <w:r>
              <w:rPr>
                <w:noProof/>
              </w:rPr>
              <w:drawing>
                <wp:inline distT="0" distB="0" distL="0" distR="0" wp14:anchorId="641FB5BB" wp14:editId="2F8BA857">
                  <wp:extent cx="5010912" cy="2087880"/>
                  <wp:effectExtent l="0" t="0" r="5715" b="0"/>
                  <wp:docPr id="39" name="Picture 3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 Exce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76BC89C7" w14:textId="77777777" w:rsidTr="00F555E9">
        <w:tc>
          <w:tcPr>
            <w:tcW w:w="445" w:type="dxa"/>
          </w:tcPr>
          <w:p w14:paraId="4F866DCD" w14:textId="77777777" w:rsidR="00E42721" w:rsidRPr="0089448D" w:rsidRDefault="00E42721" w:rsidP="00F555E9">
            <w:pPr>
              <w:pStyle w:val="TableBody"/>
              <w:rPr>
                <w:b/>
                <w:bCs/>
              </w:rPr>
            </w:pPr>
            <w:r w:rsidRPr="0089448D">
              <w:rPr>
                <w:b/>
                <w:bCs/>
              </w:rPr>
              <w:t>(</w:t>
            </w:r>
            <w:r>
              <w:rPr>
                <w:b/>
                <w:bCs/>
              </w:rPr>
              <w:t>c</w:t>
            </w:r>
            <w:r w:rsidRPr="0089448D">
              <w:rPr>
                <w:b/>
                <w:bCs/>
              </w:rPr>
              <w:t>)</w:t>
            </w:r>
          </w:p>
        </w:tc>
        <w:tc>
          <w:tcPr>
            <w:tcW w:w="8905" w:type="dxa"/>
          </w:tcPr>
          <w:p w14:paraId="732F4024" w14:textId="77777777" w:rsidR="00E42721" w:rsidRDefault="00E42721" w:rsidP="00F555E9">
            <w:pPr>
              <w:pStyle w:val="TableBody"/>
              <w:rPr>
                <w:noProof/>
              </w:rPr>
            </w:pPr>
            <w:r>
              <w:rPr>
                <w:noProof/>
              </w:rPr>
              <w:drawing>
                <wp:inline distT="0" distB="0" distL="0" distR="0" wp14:anchorId="1BC5F08B" wp14:editId="13A9BD4B">
                  <wp:extent cx="5010912" cy="2087880"/>
                  <wp:effectExtent l="0" t="0" r="5715" b="0"/>
                  <wp:docPr id="40" name="Picture 4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able, Exce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68F09B76" w14:textId="77777777" w:rsidTr="00F555E9">
        <w:tc>
          <w:tcPr>
            <w:tcW w:w="445" w:type="dxa"/>
          </w:tcPr>
          <w:p w14:paraId="39FE9C4B" w14:textId="77777777" w:rsidR="00E42721" w:rsidRPr="0089448D" w:rsidRDefault="00E42721" w:rsidP="00F555E9">
            <w:pPr>
              <w:pStyle w:val="TableBody"/>
              <w:rPr>
                <w:b/>
                <w:bCs/>
              </w:rPr>
            </w:pPr>
            <w:r>
              <w:rPr>
                <w:b/>
                <w:bCs/>
              </w:rPr>
              <w:lastRenderedPageBreak/>
              <w:t>(d)</w:t>
            </w:r>
          </w:p>
        </w:tc>
        <w:tc>
          <w:tcPr>
            <w:tcW w:w="8905" w:type="dxa"/>
          </w:tcPr>
          <w:p w14:paraId="77BEAC9B" w14:textId="77777777" w:rsidR="00E42721" w:rsidRDefault="00E42721" w:rsidP="00F555E9">
            <w:pPr>
              <w:pStyle w:val="TableBody"/>
              <w:rPr>
                <w:noProof/>
              </w:rPr>
            </w:pPr>
            <w:r>
              <w:rPr>
                <w:noProof/>
              </w:rPr>
              <w:drawing>
                <wp:inline distT="0" distB="0" distL="0" distR="0" wp14:anchorId="71CFB3F2" wp14:editId="4837329D">
                  <wp:extent cx="5010912" cy="2087880"/>
                  <wp:effectExtent l="0" t="0" r="5715" b="0"/>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395FDEE4" w14:textId="77777777" w:rsidTr="00F555E9">
        <w:tc>
          <w:tcPr>
            <w:tcW w:w="445" w:type="dxa"/>
          </w:tcPr>
          <w:p w14:paraId="7188E018" w14:textId="77777777" w:rsidR="00E42721" w:rsidRPr="0089448D" w:rsidRDefault="00E42721" w:rsidP="00F555E9">
            <w:pPr>
              <w:pStyle w:val="TableBody"/>
              <w:rPr>
                <w:b/>
                <w:bCs/>
              </w:rPr>
            </w:pPr>
            <w:r>
              <w:rPr>
                <w:b/>
                <w:bCs/>
              </w:rPr>
              <w:t>(e)</w:t>
            </w:r>
          </w:p>
        </w:tc>
        <w:tc>
          <w:tcPr>
            <w:tcW w:w="8905" w:type="dxa"/>
          </w:tcPr>
          <w:p w14:paraId="2B09FDF1" w14:textId="77777777" w:rsidR="00E42721" w:rsidRDefault="00E42721" w:rsidP="00F555E9">
            <w:pPr>
              <w:pStyle w:val="TableBody"/>
              <w:rPr>
                <w:noProof/>
              </w:rPr>
            </w:pPr>
            <w:r>
              <w:rPr>
                <w:noProof/>
              </w:rPr>
              <w:drawing>
                <wp:inline distT="0" distB="0" distL="0" distR="0" wp14:anchorId="089D99DD" wp14:editId="21246B2F">
                  <wp:extent cx="5010912" cy="2087880"/>
                  <wp:effectExtent l="0" t="0" r="5715" b="0"/>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3CD07980" w14:textId="77777777" w:rsidTr="00F555E9">
        <w:tc>
          <w:tcPr>
            <w:tcW w:w="445" w:type="dxa"/>
          </w:tcPr>
          <w:p w14:paraId="2DF6B097" w14:textId="77777777" w:rsidR="00E42721" w:rsidRPr="0089448D" w:rsidRDefault="00E42721" w:rsidP="00F555E9">
            <w:pPr>
              <w:pStyle w:val="TableBody"/>
              <w:rPr>
                <w:b/>
                <w:bCs/>
              </w:rPr>
            </w:pPr>
            <w:r>
              <w:rPr>
                <w:b/>
                <w:bCs/>
              </w:rPr>
              <w:t>(f)</w:t>
            </w:r>
          </w:p>
        </w:tc>
        <w:tc>
          <w:tcPr>
            <w:tcW w:w="8905" w:type="dxa"/>
          </w:tcPr>
          <w:p w14:paraId="6BE14993" w14:textId="77777777" w:rsidR="00E42721" w:rsidRDefault="00E42721" w:rsidP="00F555E9">
            <w:pPr>
              <w:pStyle w:val="TableBody"/>
              <w:rPr>
                <w:noProof/>
              </w:rPr>
            </w:pPr>
            <w:r>
              <w:rPr>
                <w:noProof/>
              </w:rPr>
              <w:drawing>
                <wp:inline distT="0" distB="0" distL="0" distR="0" wp14:anchorId="0D30B0E3" wp14:editId="1FFE9A88">
                  <wp:extent cx="5010912" cy="2087880"/>
                  <wp:effectExtent l="0" t="0" r="5715" b="0"/>
                  <wp:docPr id="43" name="Picture 4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 Exce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52D62EEC" w14:textId="77777777" w:rsidTr="00F555E9">
        <w:tc>
          <w:tcPr>
            <w:tcW w:w="445" w:type="dxa"/>
          </w:tcPr>
          <w:p w14:paraId="24D1E8F6" w14:textId="77777777" w:rsidR="00E42721" w:rsidRDefault="00E42721" w:rsidP="00F555E9">
            <w:pPr>
              <w:pStyle w:val="TableBody"/>
              <w:rPr>
                <w:b/>
                <w:bCs/>
              </w:rPr>
            </w:pPr>
            <w:r>
              <w:rPr>
                <w:b/>
                <w:bCs/>
              </w:rPr>
              <w:lastRenderedPageBreak/>
              <w:t>(g)</w:t>
            </w:r>
          </w:p>
        </w:tc>
        <w:tc>
          <w:tcPr>
            <w:tcW w:w="8905" w:type="dxa"/>
          </w:tcPr>
          <w:p w14:paraId="23E2E775" w14:textId="77777777" w:rsidR="00E42721" w:rsidRDefault="00E42721" w:rsidP="00F555E9">
            <w:pPr>
              <w:pStyle w:val="TableBody"/>
              <w:rPr>
                <w:noProof/>
              </w:rPr>
            </w:pPr>
            <w:r>
              <w:rPr>
                <w:noProof/>
              </w:rPr>
              <w:drawing>
                <wp:inline distT="0" distB="0" distL="0" distR="0" wp14:anchorId="057B1160" wp14:editId="5D564BAB">
                  <wp:extent cx="5010912" cy="2087880"/>
                  <wp:effectExtent l="0" t="0" r="5715" b="0"/>
                  <wp:docPr id="44" name="Picture 4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able, Exce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054A4C13" w14:textId="77777777" w:rsidTr="00F555E9">
        <w:tc>
          <w:tcPr>
            <w:tcW w:w="445" w:type="dxa"/>
          </w:tcPr>
          <w:p w14:paraId="7DD2EF25" w14:textId="77777777" w:rsidR="00E42721" w:rsidRDefault="00E42721" w:rsidP="00F555E9">
            <w:pPr>
              <w:pStyle w:val="TableBody"/>
              <w:rPr>
                <w:b/>
                <w:bCs/>
              </w:rPr>
            </w:pPr>
            <w:r>
              <w:rPr>
                <w:b/>
                <w:bCs/>
              </w:rPr>
              <w:t>(h)</w:t>
            </w:r>
          </w:p>
        </w:tc>
        <w:tc>
          <w:tcPr>
            <w:tcW w:w="8905" w:type="dxa"/>
          </w:tcPr>
          <w:p w14:paraId="202D4F5C" w14:textId="77777777" w:rsidR="00E42721" w:rsidRDefault="00E42721" w:rsidP="00F555E9">
            <w:pPr>
              <w:pStyle w:val="TableBody"/>
              <w:rPr>
                <w:noProof/>
              </w:rPr>
            </w:pPr>
            <w:r>
              <w:rPr>
                <w:noProof/>
              </w:rPr>
              <w:drawing>
                <wp:inline distT="0" distB="0" distL="0" distR="0" wp14:anchorId="52A1B703" wp14:editId="20F6CA67">
                  <wp:extent cx="5010912" cy="2087880"/>
                  <wp:effectExtent l="0" t="0" r="5715"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00B3A756" w14:textId="77777777" w:rsidTr="00F555E9">
        <w:tc>
          <w:tcPr>
            <w:tcW w:w="445" w:type="dxa"/>
          </w:tcPr>
          <w:p w14:paraId="0E552B9A" w14:textId="77777777" w:rsidR="00E42721" w:rsidRDefault="00E42721" w:rsidP="00F555E9">
            <w:pPr>
              <w:pStyle w:val="TableBody"/>
              <w:rPr>
                <w:b/>
                <w:bCs/>
              </w:rPr>
            </w:pPr>
            <w:r>
              <w:rPr>
                <w:b/>
                <w:bCs/>
              </w:rPr>
              <w:t>(</w:t>
            </w:r>
            <w:proofErr w:type="spellStart"/>
            <w:r>
              <w:rPr>
                <w:b/>
                <w:bCs/>
              </w:rPr>
              <w:t>i</w:t>
            </w:r>
            <w:proofErr w:type="spellEnd"/>
            <w:r>
              <w:rPr>
                <w:b/>
                <w:bCs/>
              </w:rPr>
              <w:t>)</w:t>
            </w:r>
          </w:p>
        </w:tc>
        <w:tc>
          <w:tcPr>
            <w:tcW w:w="8905" w:type="dxa"/>
          </w:tcPr>
          <w:p w14:paraId="74767D59" w14:textId="77777777" w:rsidR="00E42721" w:rsidRDefault="00E42721" w:rsidP="00F555E9">
            <w:pPr>
              <w:pStyle w:val="TableBody"/>
              <w:rPr>
                <w:noProof/>
              </w:rPr>
            </w:pPr>
            <w:r>
              <w:rPr>
                <w:noProof/>
              </w:rPr>
              <w:drawing>
                <wp:inline distT="0" distB="0" distL="0" distR="0" wp14:anchorId="36BFA2DE" wp14:editId="70D7E321">
                  <wp:extent cx="5010912" cy="2087880"/>
                  <wp:effectExtent l="0" t="0" r="5715" b="0"/>
                  <wp:docPr id="46" name="Picture 4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 Exce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67F4DB48" w14:textId="77777777" w:rsidTr="00F555E9">
        <w:tc>
          <w:tcPr>
            <w:tcW w:w="445" w:type="dxa"/>
          </w:tcPr>
          <w:p w14:paraId="07274638" w14:textId="77777777" w:rsidR="00E42721" w:rsidRDefault="00E42721" w:rsidP="00F555E9">
            <w:pPr>
              <w:pStyle w:val="TableBody"/>
              <w:rPr>
                <w:b/>
                <w:bCs/>
              </w:rPr>
            </w:pPr>
            <w:r>
              <w:rPr>
                <w:b/>
                <w:bCs/>
              </w:rPr>
              <w:lastRenderedPageBreak/>
              <w:t>(j)</w:t>
            </w:r>
          </w:p>
        </w:tc>
        <w:tc>
          <w:tcPr>
            <w:tcW w:w="8905" w:type="dxa"/>
          </w:tcPr>
          <w:p w14:paraId="08BD79C3" w14:textId="77777777" w:rsidR="00E42721" w:rsidRDefault="00E42721" w:rsidP="00F555E9">
            <w:pPr>
              <w:pStyle w:val="TableBody"/>
              <w:rPr>
                <w:noProof/>
              </w:rPr>
            </w:pPr>
            <w:r>
              <w:rPr>
                <w:noProof/>
              </w:rPr>
              <w:drawing>
                <wp:inline distT="0" distB="0" distL="0" distR="0" wp14:anchorId="253169F1" wp14:editId="73BA0D40">
                  <wp:extent cx="5010912" cy="2087880"/>
                  <wp:effectExtent l="0" t="0" r="5715" b="0"/>
                  <wp:docPr id="47" name="Picture 4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 Exce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663F41EC" w14:textId="77777777" w:rsidTr="00F555E9">
        <w:tc>
          <w:tcPr>
            <w:tcW w:w="445" w:type="dxa"/>
          </w:tcPr>
          <w:p w14:paraId="378D4C82" w14:textId="77777777" w:rsidR="00E42721" w:rsidRDefault="00E42721" w:rsidP="00F555E9">
            <w:pPr>
              <w:pStyle w:val="TableBody"/>
              <w:rPr>
                <w:b/>
                <w:bCs/>
              </w:rPr>
            </w:pPr>
            <w:r>
              <w:rPr>
                <w:b/>
                <w:bCs/>
              </w:rPr>
              <w:t>(k)</w:t>
            </w:r>
          </w:p>
        </w:tc>
        <w:tc>
          <w:tcPr>
            <w:tcW w:w="8905" w:type="dxa"/>
          </w:tcPr>
          <w:p w14:paraId="42BCF63C" w14:textId="77777777" w:rsidR="00E42721" w:rsidRDefault="00E42721" w:rsidP="00F555E9">
            <w:pPr>
              <w:pStyle w:val="TableBody"/>
              <w:rPr>
                <w:noProof/>
              </w:rPr>
            </w:pPr>
            <w:r>
              <w:rPr>
                <w:noProof/>
              </w:rPr>
              <w:drawing>
                <wp:inline distT="0" distB="0" distL="0" distR="0" wp14:anchorId="439B5420" wp14:editId="38F71D7A">
                  <wp:extent cx="5010912" cy="2087880"/>
                  <wp:effectExtent l="0" t="0" r="5715" b="0"/>
                  <wp:docPr id="48" name="Picture 4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 Exce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2D8D010A" w14:textId="77777777" w:rsidTr="00F555E9">
        <w:tc>
          <w:tcPr>
            <w:tcW w:w="445" w:type="dxa"/>
          </w:tcPr>
          <w:p w14:paraId="23D0EAAE" w14:textId="77777777" w:rsidR="00E42721" w:rsidRDefault="00E42721" w:rsidP="00F555E9">
            <w:pPr>
              <w:pStyle w:val="TableBody"/>
              <w:rPr>
                <w:b/>
                <w:bCs/>
              </w:rPr>
            </w:pPr>
            <w:r>
              <w:rPr>
                <w:b/>
                <w:bCs/>
              </w:rPr>
              <w:t>(l)</w:t>
            </w:r>
          </w:p>
        </w:tc>
        <w:tc>
          <w:tcPr>
            <w:tcW w:w="8905" w:type="dxa"/>
          </w:tcPr>
          <w:p w14:paraId="20C7D6ED" w14:textId="77777777" w:rsidR="00E42721" w:rsidRDefault="00E42721" w:rsidP="00F555E9">
            <w:pPr>
              <w:pStyle w:val="TableBody"/>
              <w:rPr>
                <w:noProof/>
              </w:rPr>
            </w:pPr>
            <w:r>
              <w:rPr>
                <w:noProof/>
              </w:rPr>
              <w:drawing>
                <wp:inline distT="0" distB="0" distL="0" distR="0" wp14:anchorId="7B32A097" wp14:editId="6047C7CD">
                  <wp:extent cx="5010912" cy="2087880"/>
                  <wp:effectExtent l="0" t="0" r="5715" b="0"/>
                  <wp:docPr id="49" name="Picture 4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 Exce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1E8DCE7F" w14:textId="77777777" w:rsidTr="00F555E9">
        <w:tc>
          <w:tcPr>
            <w:tcW w:w="445" w:type="dxa"/>
          </w:tcPr>
          <w:p w14:paraId="156DA64A" w14:textId="77777777" w:rsidR="00E42721" w:rsidRDefault="00E42721" w:rsidP="00F555E9">
            <w:pPr>
              <w:pStyle w:val="TableBody"/>
              <w:rPr>
                <w:b/>
                <w:bCs/>
              </w:rPr>
            </w:pPr>
            <w:r>
              <w:rPr>
                <w:b/>
                <w:bCs/>
              </w:rPr>
              <w:lastRenderedPageBreak/>
              <w:t>(m)</w:t>
            </w:r>
          </w:p>
        </w:tc>
        <w:tc>
          <w:tcPr>
            <w:tcW w:w="8905" w:type="dxa"/>
          </w:tcPr>
          <w:p w14:paraId="2A912D91" w14:textId="77777777" w:rsidR="00E42721" w:rsidRDefault="00E42721" w:rsidP="00F555E9">
            <w:pPr>
              <w:pStyle w:val="TableBody"/>
              <w:rPr>
                <w:noProof/>
              </w:rPr>
            </w:pPr>
            <w:r>
              <w:rPr>
                <w:noProof/>
              </w:rPr>
              <w:drawing>
                <wp:inline distT="0" distB="0" distL="0" distR="0" wp14:anchorId="3CC8E28F" wp14:editId="01A84EB0">
                  <wp:extent cx="5010912" cy="2087880"/>
                  <wp:effectExtent l="0" t="0" r="5715" b="0"/>
                  <wp:docPr id="50" name="Picture 5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 Exce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6EE44B3B" w14:textId="77777777" w:rsidTr="00F555E9">
        <w:tc>
          <w:tcPr>
            <w:tcW w:w="445" w:type="dxa"/>
          </w:tcPr>
          <w:p w14:paraId="4137A82B" w14:textId="77777777" w:rsidR="00E42721" w:rsidRDefault="00E42721" w:rsidP="00F555E9">
            <w:pPr>
              <w:pStyle w:val="TableBody"/>
              <w:rPr>
                <w:b/>
                <w:bCs/>
              </w:rPr>
            </w:pPr>
            <w:r>
              <w:rPr>
                <w:b/>
                <w:bCs/>
              </w:rPr>
              <w:t>(n)</w:t>
            </w:r>
          </w:p>
        </w:tc>
        <w:tc>
          <w:tcPr>
            <w:tcW w:w="8905" w:type="dxa"/>
          </w:tcPr>
          <w:p w14:paraId="0F3B3EC9" w14:textId="77777777" w:rsidR="00E42721" w:rsidRDefault="00E42721" w:rsidP="00F555E9">
            <w:pPr>
              <w:pStyle w:val="TableBody"/>
              <w:rPr>
                <w:noProof/>
              </w:rPr>
            </w:pPr>
            <w:r>
              <w:rPr>
                <w:noProof/>
              </w:rPr>
              <w:drawing>
                <wp:inline distT="0" distB="0" distL="0" distR="0" wp14:anchorId="30DF5509" wp14:editId="02CDFC5D">
                  <wp:extent cx="5010912" cy="2087880"/>
                  <wp:effectExtent l="0" t="0" r="5715" b="0"/>
                  <wp:docPr id="51" name="Picture 5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able, Exce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bl>
    <w:p w14:paraId="472708B3" w14:textId="77777777" w:rsidR="00E42721" w:rsidRDefault="00E42721" w:rsidP="00E42721"/>
    <w:p w14:paraId="3F859504" w14:textId="77777777" w:rsidR="00E42721" w:rsidRDefault="00E42721" w:rsidP="00E42721">
      <w:r>
        <w:br w:type="page"/>
      </w:r>
    </w:p>
    <w:p w14:paraId="6F9BFFEF" w14:textId="4A4A384E" w:rsidR="00E42721" w:rsidRPr="004E1A78" w:rsidRDefault="00E42721" w:rsidP="00E42721">
      <w:pPr>
        <w:pStyle w:val="TableCaption"/>
        <w:rPr>
          <w:b w:val="0"/>
          <w:bCs/>
        </w:rPr>
      </w:pPr>
      <w:bookmarkStart w:id="306" w:name="_Ref78302265"/>
      <w:bookmarkStart w:id="307" w:name="_Toc78910141"/>
      <w:bookmarkStart w:id="308" w:name="_Toc80706208"/>
      <w:r>
        <w:lastRenderedPageBreak/>
        <w:t>Table S</w:t>
      </w:r>
      <w:r w:rsidR="00DE2C78">
        <w:fldChar w:fldCharType="begin"/>
      </w:r>
      <w:r w:rsidR="00DE2C78">
        <w:instrText xml:space="preserve"> SEQ Table_S \* ARABIC </w:instrText>
      </w:r>
      <w:r w:rsidR="00DE2C78">
        <w:fldChar w:fldCharType="separate"/>
      </w:r>
      <w:r>
        <w:rPr>
          <w:noProof/>
        </w:rPr>
        <w:t>1</w:t>
      </w:r>
      <w:r w:rsidR="00DE2C78">
        <w:rPr>
          <w:noProof/>
        </w:rPr>
        <w:fldChar w:fldCharType="end"/>
      </w:r>
      <w:bookmarkEnd w:id="306"/>
      <w:r>
        <w:t>.</w:t>
      </w:r>
      <w:r w:rsidRPr="00D304D2">
        <w:rPr>
          <w:b w:val="0"/>
          <w:bCs/>
        </w:rPr>
        <w:t xml:space="preserve"> Experimental data used to fit hierarchical Bayesian model.</w:t>
      </w:r>
      <w:bookmarkEnd w:id="307"/>
      <w:bookmarkEnd w:id="308"/>
    </w:p>
    <w:tbl>
      <w:tblPr>
        <w:tblW w:w="8640" w:type="dxa"/>
        <w:tblLayout w:type="fixed"/>
        <w:tblCellMar>
          <w:left w:w="0" w:type="dxa"/>
          <w:right w:w="0" w:type="dxa"/>
        </w:tblCellMar>
        <w:tblLook w:val="04A0" w:firstRow="1" w:lastRow="0" w:firstColumn="1" w:lastColumn="0" w:noHBand="0" w:noVBand="1"/>
      </w:tblPr>
      <w:tblGrid>
        <w:gridCol w:w="360"/>
        <w:gridCol w:w="864"/>
        <w:gridCol w:w="1152"/>
        <w:gridCol w:w="504"/>
        <w:gridCol w:w="1008"/>
        <w:gridCol w:w="1008"/>
        <w:gridCol w:w="720"/>
        <w:gridCol w:w="1008"/>
        <w:gridCol w:w="1008"/>
        <w:gridCol w:w="1008"/>
      </w:tblGrid>
      <w:tr w:rsidR="00E42721" w:rsidRPr="009B3DCC" w14:paraId="6171EC25" w14:textId="77777777" w:rsidTr="00F555E9">
        <w:trPr>
          <w:trHeight w:val="165"/>
          <w:tblHeader/>
        </w:trPr>
        <w:tc>
          <w:tcPr>
            <w:tcW w:w="360" w:type="dxa"/>
            <w:tcBorders>
              <w:top w:val="single" w:sz="4" w:space="0" w:color="auto"/>
            </w:tcBorders>
            <w:hideMark/>
          </w:tcPr>
          <w:p w14:paraId="4EB65561" w14:textId="77777777" w:rsidR="00E42721" w:rsidRPr="009B3DCC" w:rsidRDefault="00E42721" w:rsidP="00F555E9">
            <w:pPr>
              <w:snapToGrid w:val="0"/>
              <w:rPr>
                <w:sz w:val="20"/>
                <w:szCs w:val="20"/>
              </w:rPr>
            </w:pPr>
          </w:p>
        </w:tc>
        <w:tc>
          <w:tcPr>
            <w:tcW w:w="864" w:type="dxa"/>
            <w:vMerge w:val="restart"/>
            <w:tcBorders>
              <w:top w:val="single" w:sz="4" w:space="0" w:color="auto"/>
            </w:tcBorders>
            <w:vAlign w:val="center"/>
            <w:hideMark/>
          </w:tcPr>
          <w:p w14:paraId="43F65742" w14:textId="77777777" w:rsidR="00E42721" w:rsidRPr="009B3DCC" w:rsidRDefault="00E42721" w:rsidP="00F555E9">
            <w:pPr>
              <w:snapToGrid w:val="0"/>
              <w:jc w:val="center"/>
              <w:rPr>
                <w:sz w:val="20"/>
                <w:szCs w:val="20"/>
              </w:rPr>
            </w:pPr>
            <w:r w:rsidRPr="009B3DCC">
              <w:rPr>
                <w:b/>
                <w:bCs/>
                <w:sz w:val="20"/>
                <w:szCs w:val="20"/>
              </w:rPr>
              <w:t>Location</w:t>
            </w:r>
          </w:p>
        </w:tc>
        <w:tc>
          <w:tcPr>
            <w:tcW w:w="1152" w:type="dxa"/>
            <w:vMerge w:val="restart"/>
            <w:tcBorders>
              <w:top w:val="single" w:sz="4" w:space="0" w:color="auto"/>
            </w:tcBorders>
            <w:vAlign w:val="center"/>
            <w:hideMark/>
          </w:tcPr>
          <w:p w14:paraId="5C7E63D4" w14:textId="77777777" w:rsidR="00E42721" w:rsidRPr="009B3DCC" w:rsidRDefault="00E42721" w:rsidP="00F555E9">
            <w:pPr>
              <w:snapToGrid w:val="0"/>
              <w:jc w:val="center"/>
              <w:rPr>
                <w:sz w:val="20"/>
                <w:szCs w:val="20"/>
              </w:rPr>
            </w:pPr>
            <w:r w:rsidRPr="009B3DCC">
              <w:rPr>
                <w:b/>
                <w:bCs/>
                <w:sz w:val="20"/>
                <w:szCs w:val="20"/>
              </w:rPr>
              <w:t>Variety</w:t>
            </w:r>
          </w:p>
        </w:tc>
        <w:tc>
          <w:tcPr>
            <w:tcW w:w="504" w:type="dxa"/>
            <w:vMerge w:val="restart"/>
            <w:tcBorders>
              <w:top w:val="single" w:sz="4" w:space="0" w:color="auto"/>
            </w:tcBorders>
            <w:vAlign w:val="center"/>
            <w:hideMark/>
          </w:tcPr>
          <w:p w14:paraId="77C8A895" w14:textId="77777777" w:rsidR="00E42721" w:rsidRPr="009B3DCC" w:rsidRDefault="00E42721" w:rsidP="00F555E9">
            <w:pPr>
              <w:snapToGrid w:val="0"/>
              <w:jc w:val="center"/>
              <w:rPr>
                <w:sz w:val="20"/>
                <w:szCs w:val="20"/>
              </w:rPr>
            </w:pPr>
            <w:r w:rsidRPr="009B3DCC">
              <w:rPr>
                <w:b/>
                <w:bCs/>
                <w:sz w:val="20"/>
                <w:szCs w:val="20"/>
              </w:rPr>
              <w:t>Index</w:t>
            </w:r>
          </w:p>
        </w:tc>
        <w:tc>
          <w:tcPr>
            <w:tcW w:w="1008" w:type="dxa"/>
            <w:vMerge w:val="restart"/>
            <w:tcBorders>
              <w:top w:val="single" w:sz="4" w:space="0" w:color="auto"/>
            </w:tcBorders>
            <w:vAlign w:val="center"/>
            <w:hideMark/>
          </w:tcPr>
          <w:p w14:paraId="67F863E6" w14:textId="77777777" w:rsidR="00E42721" w:rsidRPr="009B3DCC" w:rsidRDefault="00E42721" w:rsidP="00F555E9">
            <w:pPr>
              <w:snapToGrid w:val="0"/>
              <w:jc w:val="center"/>
              <w:rPr>
                <w:sz w:val="20"/>
                <w:szCs w:val="20"/>
              </w:rPr>
            </w:pPr>
            <w:r w:rsidRPr="009B3DCC">
              <w:rPr>
                <w:b/>
                <w:bCs/>
                <w:sz w:val="20"/>
                <w:szCs w:val="20"/>
              </w:rPr>
              <w:t>Date</w:t>
            </w:r>
          </w:p>
        </w:tc>
        <w:tc>
          <w:tcPr>
            <w:tcW w:w="1008" w:type="dxa"/>
            <w:vMerge w:val="restart"/>
            <w:tcBorders>
              <w:top w:val="single" w:sz="4" w:space="0" w:color="auto"/>
            </w:tcBorders>
            <w:vAlign w:val="center"/>
            <w:hideMark/>
          </w:tcPr>
          <w:p w14:paraId="3F1D4D7D" w14:textId="77777777" w:rsidR="00E42721" w:rsidRPr="009B3DCC" w:rsidRDefault="00E42721" w:rsidP="00F555E9">
            <w:pPr>
              <w:snapToGrid w:val="0"/>
              <w:jc w:val="center"/>
              <w:rPr>
                <w:sz w:val="20"/>
                <w:szCs w:val="20"/>
              </w:rPr>
            </w:pPr>
            <w:r w:rsidRPr="009B3DCC">
              <w:rPr>
                <w:b/>
                <w:bCs/>
                <w:sz w:val="20"/>
                <w:szCs w:val="20"/>
              </w:rPr>
              <w:t>Study</w:t>
            </w:r>
          </w:p>
        </w:tc>
        <w:tc>
          <w:tcPr>
            <w:tcW w:w="720" w:type="dxa"/>
            <w:vMerge w:val="restart"/>
            <w:tcBorders>
              <w:top w:val="single" w:sz="4" w:space="0" w:color="auto"/>
            </w:tcBorders>
            <w:vAlign w:val="center"/>
            <w:hideMark/>
          </w:tcPr>
          <w:p w14:paraId="62329391" w14:textId="77777777" w:rsidR="00E42721" w:rsidRPr="009B3DCC" w:rsidRDefault="00E42721" w:rsidP="00F555E9">
            <w:pPr>
              <w:snapToGrid w:val="0"/>
              <w:jc w:val="center"/>
              <w:rPr>
                <w:sz w:val="20"/>
                <w:szCs w:val="20"/>
              </w:rPr>
            </w:pPr>
            <w:r w:rsidRPr="009B3DCC">
              <w:rPr>
                <w:b/>
                <w:bCs/>
                <w:sz w:val="20"/>
                <w:szCs w:val="20"/>
              </w:rPr>
              <w:t>Year</w:t>
            </w:r>
          </w:p>
        </w:tc>
        <w:tc>
          <w:tcPr>
            <w:tcW w:w="1008" w:type="dxa"/>
            <w:tcBorders>
              <w:top w:val="single" w:sz="4" w:space="0" w:color="auto"/>
            </w:tcBorders>
            <w:vAlign w:val="center"/>
            <w:hideMark/>
          </w:tcPr>
          <w:p w14:paraId="495415BD" w14:textId="77777777" w:rsidR="00E42721" w:rsidRPr="009B3DCC" w:rsidRDefault="00E42721" w:rsidP="00F555E9">
            <w:pPr>
              <w:snapToGrid w:val="0"/>
              <w:jc w:val="center"/>
              <w:rPr>
                <w:sz w:val="20"/>
                <w:szCs w:val="20"/>
              </w:rPr>
            </w:pPr>
            <w:r w:rsidRPr="009B3DCC">
              <w:rPr>
                <w:b/>
                <w:bCs/>
                <w:sz w:val="20"/>
                <w:szCs w:val="20"/>
              </w:rPr>
              <w:t>Rate N</w:t>
            </w:r>
          </w:p>
        </w:tc>
        <w:tc>
          <w:tcPr>
            <w:tcW w:w="1008" w:type="dxa"/>
            <w:tcBorders>
              <w:top w:val="single" w:sz="4" w:space="0" w:color="auto"/>
            </w:tcBorders>
            <w:vAlign w:val="center"/>
            <w:hideMark/>
          </w:tcPr>
          <w:p w14:paraId="39D2DB5D" w14:textId="77777777" w:rsidR="00E42721" w:rsidRPr="009B3DCC" w:rsidRDefault="00E42721" w:rsidP="00F555E9">
            <w:pPr>
              <w:snapToGrid w:val="0"/>
              <w:jc w:val="center"/>
              <w:rPr>
                <w:sz w:val="20"/>
                <w:szCs w:val="20"/>
              </w:rPr>
            </w:pPr>
            <w:r w:rsidRPr="009B3DCC">
              <w:rPr>
                <w:b/>
                <w:bCs/>
                <w:sz w:val="20"/>
                <w:szCs w:val="20"/>
              </w:rPr>
              <w:t>Biomass</w:t>
            </w:r>
          </w:p>
        </w:tc>
        <w:tc>
          <w:tcPr>
            <w:tcW w:w="1008" w:type="dxa"/>
            <w:tcBorders>
              <w:top w:val="single" w:sz="4" w:space="0" w:color="auto"/>
            </w:tcBorders>
            <w:vAlign w:val="center"/>
            <w:hideMark/>
          </w:tcPr>
          <w:p w14:paraId="6936413F" w14:textId="77777777" w:rsidR="00E42721" w:rsidRPr="009B3DCC" w:rsidRDefault="00E42721" w:rsidP="00F555E9">
            <w:pPr>
              <w:snapToGrid w:val="0"/>
              <w:jc w:val="center"/>
              <w:rPr>
                <w:sz w:val="20"/>
                <w:szCs w:val="20"/>
              </w:rPr>
            </w:pPr>
            <w:r w:rsidRPr="009B3DCC">
              <w:rPr>
                <w:b/>
                <w:bCs/>
                <w:sz w:val="20"/>
                <w:szCs w:val="20"/>
              </w:rPr>
              <w:t>%</w:t>
            </w:r>
            <w:proofErr w:type="spellStart"/>
            <w:r w:rsidRPr="009B3DCC">
              <w:rPr>
                <w:b/>
                <w:bCs/>
                <w:sz w:val="20"/>
                <w:szCs w:val="20"/>
              </w:rPr>
              <w:t>N</w:t>
            </w:r>
            <w:r w:rsidRPr="009B3DCC">
              <w:rPr>
                <w:b/>
                <w:bCs/>
                <w:sz w:val="20"/>
                <w:szCs w:val="20"/>
                <w:vertAlign w:val="subscript"/>
              </w:rPr>
              <w:t>Plant</w:t>
            </w:r>
            <w:proofErr w:type="spellEnd"/>
          </w:p>
        </w:tc>
      </w:tr>
      <w:tr w:rsidR="00E42721" w:rsidRPr="009B3DCC" w14:paraId="6999D0BB" w14:textId="77777777" w:rsidTr="00F555E9">
        <w:trPr>
          <w:trHeight w:val="165"/>
          <w:tblHeader/>
        </w:trPr>
        <w:tc>
          <w:tcPr>
            <w:tcW w:w="360" w:type="dxa"/>
            <w:tcBorders>
              <w:bottom w:val="single" w:sz="4" w:space="0" w:color="auto"/>
            </w:tcBorders>
          </w:tcPr>
          <w:p w14:paraId="6A7D349C" w14:textId="77777777" w:rsidR="00E42721" w:rsidRPr="00B20630" w:rsidRDefault="00E42721" w:rsidP="00F555E9">
            <w:pPr>
              <w:snapToGrid w:val="0"/>
              <w:rPr>
                <w:b/>
                <w:bCs/>
                <w:color w:val="000000"/>
                <w:sz w:val="20"/>
                <w:szCs w:val="20"/>
              </w:rPr>
            </w:pPr>
          </w:p>
        </w:tc>
        <w:tc>
          <w:tcPr>
            <w:tcW w:w="864" w:type="dxa"/>
            <w:vMerge/>
            <w:tcBorders>
              <w:bottom w:val="single" w:sz="4" w:space="0" w:color="auto"/>
            </w:tcBorders>
            <w:vAlign w:val="center"/>
          </w:tcPr>
          <w:p w14:paraId="60583776" w14:textId="77777777" w:rsidR="00E42721" w:rsidRPr="009B3DCC" w:rsidRDefault="00E42721" w:rsidP="00F555E9">
            <w:pPr>
              <w:snapToGrid w:val="0"/>
              <w:jc w:val="center"/>
              <w:rPr>
                <w:color w:val="000000"/>
                <w:sz w:val="20"/>
                <w:szCs w:val="20"/>
              </w:rPr>
            </w:pPr>
          </w:p>
        </w:tc>
        <w:tc>
          <w:tcPr>
            <w:tcW w:w="1152" w:type="dxa"/>
            <w:vMerge/>
            <w:tcBorders>
              <w:bottom w:val="single" w:sz="4" w:space="0" w:color="auto"/>
            </w:tcBorders>
            <w:vAlign w:val="center"/>
          </w:tcPr>
          <w:p w14:paraId="33548E33" w14:textId="77777777" w:rsidR="00E42721" w:rsidRPr="009B3DCC" w:rsidRDefault="00E42721" w:rsidP="00F555E9">
            <w:pPr>
              <w:snapToGrid w:val="0"/>
              <w:jc w:val="center"/>
              <w:rPr>
                <w:color w:val="000000"/>
                <w:sz w:val="20"/>
                <w:szCs w:val="20"/>
              </w:rPr>
            </w:pPr>
          </w:p>
        </w:tc>
        <w:tc>
          <w:tcPr>
            <w:tcW w:w="504" w:type="dxa"/>
            <w:vMerge/>
            <w:tcBorders>
              <w:bottom w:val="single" w:sz="4" w:space="0" w:color="auto"/>
            </w:tcBorders>
            <w:vAlign w:val="center"/>
          </w:tcPr>
          <w:p w14:paraId="4DDFF652" w14:textId="77777777" w:rsidR="00E42721" w:rsidRPr="009B3DCC" w:rsidRDefault="00E42721" w:rsidP="00F555E9">
            <w:pPr>
              <w:snapToGrid w:val="0"/>
              <w:jc w:val="center"/>
              <w:rPr>
                <w:color w:val="000000"/>
                <w:sz w:val="20"/>
                <w:szCs w:val="20"/>
              </w:rPr>
            </w:pPr>
          </w:p>
        </w:tc>
        <w:tc>
          <w:tcPr>
            <w:tcW w:w="1008" w:type="dxa"/>
            <w:vMerge/>
            <w:tcBorders>
              <w:bottom w:val="single" w:sz="4" w:space="0" w:color="auto"/>
            </w:tcBorders>
            <w:vAlign w:val="center"/>
          </w:tcPr>
          <w:p w14:paraId="23F97FAF" w14:textId="77777777" w:rsidR="00E42721" w:rsidRPr="009B3DCC" w:rsidRDefault="00E42721" w:rsidP="00F555E9">
            <w:pPr>
              <w:snapToGrid w:val="0"/>
              <w:jc w:val="center"/>
              <w:rPr>
                <w:color w:val="000000"/>
                <w:sz w:val="20"/>
                <w:szCs w:val="20"/>
              </w:rPr>
            </w:pPr>
          </w:p>
        </w:tc>
        <w:tc>
          <w:tcPr>
            <w:tcW w:w="1008" w:type="dxa"/>
            <w:vMerge/>
            <w:tcBorders>
              <w:bottom w:val="single" w:sz="4" w:space="0" w:color="auto"/>
            </w:tcBorders>
            <w:vAlign w:val="center"/>
          </w:tcPr>
          <w:p w14:paraId="35A41286" w14:textId="77777777" w:rsidR="00E42721" w:rsidRPr="009B3DCC" w:rsidRDefault="00E42721" w:rsidP="00F555E9">
            <w:pPr>
              <w:snapToGrid w:val="0"/>
              <w:jc w:val="center"/>
              <w:rPr>
                <w:color w:val="000000"/>
                <w:sz w:val="20"/>
                <w:szCs w:val="20"/>
              </w:rPr>
            </w:pPr>
          </w:p>
        </w:tc>
        <w:tc>
          <w:tcPr>
            <w:tcW w:w="720" w:type="dxa"/>
            <w:vMerge/>
            <w:tcBorders>
              <w:bottom w:val="single" w:sz="4" w:space="0" w:color="auto"/>
            </w:tcBorders>
            <w:vAlign w:val="center"/>
          </w:tcPr>
          <w:p w14:paraId="72677020" w14:textId="77777777" w:rsidR="00E42721" w:rsidRPr="009B3DCC" w:rsidRDefault="00E42721" w:rsidP="00F555E9">
            <w:pPr>
              <w:snapToGrid w:val="0"/>
              <w:jc w:val="center"/>
              <w:rPr>
                <w:color w:val="000000"/>
                <w:sz w:val="20"/>
                <w:szCs w:val="20"/>
              </w:rPr>
            </w:pPr>
          </w:p>
        </w:tc>
        <w:tc>
          <w:tcPr>
            <w:tcW w:w="1008" w:type="dxa"/>
            <w:tcBorders>
              <w:bottom w:val="single" w:sz="4" w:space="0" w:color="auto"/>
            </w:tcBorders>
            <w:vAlign w:val="center"/>
          </w:tcPr>
          <w:p w14:paraId="0545667A" w14:textId="77777777" w:rsidR="00E42721" w:rsidRPr="009B3DCC" w:rsidRDefault="00E42721" w:rsidP="00F555E9">
            <w:pPr>
              <w:snapToGrid w:val="0"/>
              <w:jc w:val="center"/>
              <w:rPr>
                <w:color w:val="000000"/>
                <w:sz w:val="20"/>
                <w:szCs w:val="20"/>
              </w:rPr>
            </w:pPr>
            <w:r w:rsidRPr="009B3DCC">
              <w:rPr>
                <w:sz w:val="20"/>
                <w:szCs w:val="20"/>
              </w:rPr>
              <w:t xml:space="preserve">kg N </w:t>
            </w:r>
            <w:proofErr w:type="gramStart"/>
            <w:r w:rsidRPr="009B3DCC">
              <w:rPr>
                <w:sz w:val="20"/>
                <w:szCs w:val="20"/>
              </w:rPr>
              <w:t>ha</w:t>
            </w:r>
            <w:r w:rsidRPr="009B3DCC">
              <w:rPr>
                <w:sz w:val="20"/>
                <w:szCs w:val="20"/>
                <w:vertAlign w:val="superscript"/>
              </w:rPr>
              <w:t>-1</w:t>
            </w:r>
            <w:proofErr w:type="gramEnd"/>
          </w:p>
        </w:tc>
        <w:tc>
          <w:tcPr>
            <w:tcW w:w="1008" w:type="dxa"/>
            <w:tcBorders>
              <w:bottom w:val="single" w:sz="4" w:space="0" w:color="auto"/>
            </w:tcBorders>
            <w:vAlign w:val="center"/>
          </w:tcPr>
          <w:p w14:paraId="52790AB2" w14:textId="77777777" w:rsidR="00E42721" w:rsidRPr="009B3DCC" w:rsidRDefault="00E42721" w:rsidP="00F555E9">
            <w:pPr>
              <w:snapToGrid w:val="0"/>
              <w:jc w:val="center"/>
              <w:rPr>
                <w:color w:val="000000"/>
                <w:sz w:val="20"/>
                <w:szCs w:val="20"/>
              </w:rPr>
            </w:pPr>
            <w:r w:rsidRPr="009B3DCC">
              <w:rPr>
                <w:sz w:val="20"/>
                <w:szCs w:val="20"/>
              </w:rPr>
              <w:t xml:space="preserve">Mg </w:t>
            </w:r>
            <w:proofErr w:type="gramStart"/>
            <w:r w:rsidRPr="009B3DCC">
              <w:rPr>
                <w:sz w:val="20"/>
                <w:szCs w:val="20"/>
              </w:rPr>
              <w:t>ha</w:t>
            </w:r>
            <w:r w:rsidRPr="009B3DCC">
              <w:rPr>
                <w:sz w:val="20"/>
                <w:szCs w:val="20"/>
                <w:vertAlign w:val="superscript"/>
              </w:rPr>
              <w:t>-1</w:t>
            </w:r>
            <w:proofErr w:type="gramEnd"/>
          </w:p>
        </w:tc>
        <w:tc>
          <w:tcPr>
            <w:tcW w:w="1008" w:type="dxa"/>
            <w:tcBorders>
              <w:bottom w:val="single" w:sz="4" w:space="0" w:color="auto"/>
            </w:tcBorders>
            <w:vAlign w:val="center"/>
          </w:tcPr>
          <w:p w14:paraId="089C273C" w14:textId="77777777" w:rsidR="00E42721" w:rsidRPr="009B3DCC" w:rsidRDefault="00E42721" w:rsidP="00F555E9">
            <w:pPr>
              <w:snapToGrid w:val="0"/>
              <w:jc w:val="center"/>
              <w:rPr>
                <w:color w:val="000000"/>
                <w:sz w:val="20"/>
                <w:szCs w:val="20"/>
              </w:rPr>
            </w:pPr>
            <w:r w:rsidRPr="009B3DCC">
              <w:rPr>
                <w:sz w:val="20"/>
                <w:szCs w:val="20"/>
              </w:rPr>
              <w:t>g N 100 g</w:t>
            </w:r>
            <w:r w:rsidRPr="009B3DCC">
              <w:rPr>
                <w:sz w:val="20"/>
                <w:szCs w:val="20"/>
                <w:vertAlign w:val="superscript"/>
              </w:rPr>
              <w:t>-1</w:t>
            </w:r>
          </w:p>
        </w:tc>
      </w:tr>
      <w:tr w:rsidR="00E42721" w:rsidRPr="009B3DCC" w14:paraId="032A2AAD" w14:textId="77777777" w:rsidTr="00F555E9">
        <w:trPr>
          <w:trHeight w:val="165"/>
        </w:trPr>
        <w:tc>
          <w:tcPr>
            <w:tcW w:w="360" w:type="dxa"/>
            <w:vAlign w:val="center"/>
            <w:hideMark/>
          </w:tcPr>
          <w:p w14:paraId="4CE98F04" w14:textId="77777777" w:rsidR="00E42721" w:rsidRPr="00B20630" w:rsidRDefault="00E42721" w:rsidP="00F555E9">
            <w:pPr>
              <w:snapToGrid w:val="0"/>
              <w:rPr>
                <w:sz w:val="16"/>
                <w:szCs w:val="16"/>
              </w:rPr>
            </w:pPr>
            <w:r w:rsidRPr="00B20630">
              <w:rPr>
                <w:color w:val="000000"/>
                <w:sz w:val="16"/>
                <w:szCs w:val="16"/>
              </w:rPr>
              <w:t>1</w:t>
            </w:r>
          </w:p>
        </w:tc>
        <w:tc>
          <w:tcPr>
            <w:tcW w:w="864" w:type="dxa"/>
            <w:vAlign w:val="center"/>
            <w:hideMark/>
          </w:tcPr>
          <w:p w14:paraId="37207AA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40EF9B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D8FBF04"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
          <w:p w14:paraId="0EA00A4C"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2CB7B33E"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
          <w:p w14:paraId="1E641CC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01AFD9A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23E9937"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
          <w:p w14:paraId="4688A4E1" w14:textId="77777777" w:rsidR="00E42721" w:rsidRPr="009B3DCC" w:rsidRDefault="00E42721" w:rsidP="00F555E9">
            <w:pPr>
              <w:snapToGrid w:val="0"/>
              <w:jc w:val="center"/>
              <w:rPr>
                <w:sz w:val="16"/>
                <w:szCs w:val="16"/>
              </w:rPr>
            </w:pPr>
            <w:r w:rsidRPr="00266687">
              <w:rPr>
                <w:color w:val="000000"/>
                <w:sz w:val="16"/>
                <w:szCs w:val="16"/>
              </w:rPr>
              <w:t>3.68</w:t>
            </w:r>
          </w:p>
        </w:tc>
      </w:tr>
      <w:tr w:rsidR="00E42721" w:rsidRPr="009B3DCC" w14:paraId="7CDD3677" w14:textId="77777777" w:rsidTr="00F555E9">
        <w:trPr>
          <w:trHeight w:val="165"/>
        </w:trPr>
        <w:tc>
          <w:tcPr>
            <w:tcW w:w="360" w:type="dxa"/>
            <w:vAlign w:val="center"/>
            <w:hideMark/>
          </w:tcPr>
          <w:p w14:paraId="03B3E7A6" w14:textId="77777777" w:rsidR="00E42721" w:rsidRPr="00B20630" w:rsidRDefault="00E42721" w:rsidP="00F555E9">
            <w:pPr>
              <w:snapToGrid w:val="0"/>
              <w:rPr>
                <w:sz w:val="16"/>
                <w:szCs w:val="16"/>
              </w:rPr>
            </w:pPr>
            <w:r w:rsidRPr="00B20630">
              <w:rPr>
                <w:color w:val="000000"/>
                <w:sz w:val="16"/>
                <w:szCs w:val="16"/>
              </w:rPr>
              <w:t>2</w:t>
            </w:r>
          </w:p>
        </w:tc>
        <w:tc>
          <w:tcPr>
            <w:tcW w:w="864" w:type="dxa"/>
            <w:vAlign w:val="center"/>
            <w:hideMark/>
          </w:tcPr>
          <w:p w14:paraId="27CA72A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C9CFC4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D86D9F1"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
          <w:p w14:paraId="4963BFD7"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12C36FA1"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
          <w:p w14:paraId="6E9E22C4"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43A8AAA5"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38A75615"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69E2AD1" w14:textId="77777777" w:rsidR="00E42721" w:rsidRPr="009B3DCC" w:rsidRDefault="00E42721" w:rsidP="00F555E9">
            <w:pPr>
              <w:snapToGrid w:val="0"/>
              <w:jc w:val="center"/>
              <w:rPr>
                <w:sz w:val="16"/>
                <w:szCs w:val="16"/>
              </w:rPr>
            </w:pPr>
            <w:r w:rsidRPr="00266687">
              <w:rPr>
                <w:color w:val="000000"/>
                <w:sz w:val="16"/>
                <w:szCs w:val="16"/>
              </w:rPr>
              <w:t>3.81</w:t>
            </w:r>
          </w:p>
        </w:tc>
      </w:tr>
      <w:tr w:rsidR="00E42721" w:rsidRPr="009B3DCC" w14:paraId="5267B0A2" w14:textId="77777777" w:rsidTr="00F555E9">
        <w:trPr>
          <w:trHeight w:val="165"/>
        </w:trPr>
        <w:tc>
          <w:tcPr>
            <w:tcW w:w="360" w:type="dxa"/>
            <w:vAlign w:val="center"/>
            <w:hideMark/>
          </w:tcPr>
          <w:p w14:paraId="4D7F6951" w14:textId="77777777" w:rsidR="00E42721" w:rsidRPr="00B20630" w:rsidRDefault="00E42721" w:rsidP="00F555E9">
            <w:pPr>
              <w:snapToGrid w:val="0"/>
              <w:rPr>
                <w:sz w:val="16"/>
                <w:szCs w:val="16"/>
              </w:rPr>
            </w:pPr>
            <w:r w:rsidRPr="00B20630">
              <w:rPr>
                <w:color w:val="000000"/>
                <w:sz w:val="16"/>
                <w:szCs w:val="16"/>
              </w:rPr>
              <w:t>3</w:t>
            </w:r>
          </w:p>
        </w:tc>
        <w:tc>
          <w:tcPr>
            <w:tcW w:w="864" w:type="dxa"/>
            <w:vAlign w:val="center"/>
            <w:hideMark/>
          </w:tcPr>
          <w:p w14:paraId="2BF82C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ACE4AC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717E966"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
          <w:p w14:paraId="3B61A294"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2BA6EE45"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
          <w:p w14:paraId="3E0F9320"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68C0618"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74D2ADE4"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516608AD" w14:textId="77777777" w:rsidR="00E42721" w:rsidRPr="009B3DCC" w:rsidRDefault="00E42721" w:rsidP="00F555E9">
            <w:pPr>
              <w:snapToGrid w:val="0"/>
              <w:jc w:val="center"/>
              <w:rPr>
                <w:sz w:val="16"/>
                <w:szCs w:val="16"/>
              </w:rPr>
            </w:pPr>
            <w:r w:rsidRPr="00266687">
              <w:rPr>
                <w:color w:val="000000"/>
                <w:sz w:val="16"/>
                <w:szCs w:val="16"/>
              </w:rPr>
              <w:t>3.97</w:t>
            </w:r>
          </w:p>
        </w:tc>
      </w:tr>
      <w:tr w:rsidR="00E42721" w:rsidRPr="009B3DCC" w14:paraId="0F143551" w14:textId="77777777" w:rsidTr="00F555E9">
        <w:trPr>
          <w:trHeight w:val="165"/>
        </w:trPr>
        <w:tc>
          <w:tcPr>
            <w:tcW w:w="360" w:type="dxa"/>
            <w:vAlign w:val="center"/>
            <w:hideMark/>
          </w:tcPr>
          <w:p w14:paraId="6EF0243F" w14:textId="77777777" w:rsidR="00E42721" w:rsidRPr="00B20630" w:rsidRDefault="00E42721" w:rsidP="00F555E9">
            <w:pPr>
              <w:snapToGrid w:val="0"/>
              <w:rPr>
                <w:sz w:val="16"/>
                <w:szCs w:val="16"/>
              </w:rPr>
            </w:pPr>
            <w:r w:rsidRPr="00B20630">
              <w:rPr>
                <w:color w:val="000000"/>
                <w:sz w:val="16"/>
                <w:szCs w:val="16"/>
              </w:rPr>
              <w:t>4</w:t>
            </w:r>
          </w:p>
        </w:tc>
        <w:tc>
          <w:tcPr>
            <w:tcW w:w="864" w:type="dxa"/>
            <w:vAlign w:val="center"/>
            <w:hideMark/>
          </w:tcPr>
          <w:p w14:paraId="0DAB663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37D4A6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89B7BD9"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
          <w:p w14:paraId="7FEB2366"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7AB9EBB9"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
          <w:p w14:paraId="49951929"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7F30498"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41043F18"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
          <w:p w14:paraId="5AF54991" w14:textId="77777777" w:rsidR="00E42721" w:rsidRPr="009B3DCC" w:rsidRDefault="00E42721" w:rsidP="00F555E9">
            <w:pPr>
              <w:snapToGrid w:val="0"/>
              <w:jc w:val="center"/>
              <w:rPr>
                <w:sz w:val="16"/>
                <w:szCs w:val="16"/>
              </w:rPr>
            </w:pPr>
            <w:r w:rsidRPr="00266687">
              <w:rPr>
                <w:color w:val="000000"/>
                <w:sz w:val="16"/>
                <w:szCs w:val="16"/>
              </w:rPr>
              <w:t>4.43</w:t>
            </w:r>
          </w:p>
        </w:tc>
      </w:tr>
      <w:tr w:rsidR="00E42721" w:rsidRPr="009B3DCC" w14:paraId="1EB624A3" w14:textId="77777777" w:rsidTr="00F555E9">
        <w:trPr>
          <w:trHeight w:val="165"/>
        </w:trPr>
        <w:tc>
          <w:tcPr>
            <w:tcW w:w="360" w:type="dxa"/>
            <w:vAlign w:val="center"/>
            <w:hideMark/>
          </w:tcPr>
          <w:p w14:paraId="154E1EA6" w14:textId="77777777" w:rsidR="00E42721" w:rsidRPr="00B20630" w:rsidRDefault="00E42721" w:rsidP="00F555E9">
            <w:pPr>
              <w:snapToGrid w:val="0"/>
              <w:rPr>
                <w:sz w:val="16"/>
                <w:szCs w:val="16"/>
              </w:rPr>
            </w:pPr>
            <w:r w:rsidRPr="00B20630">
              <w:rPr>
                <w:color w:val="000000"/>
                <w:sz w:val="16"/>
                <w:szCs w:val="16"/>
              </w:rPr>
              <w:t>5</w:t>
            </w:r>
          </w:p>
        </w:tc>
        <w:tc>
          <w:tcPr>
            <w:tcW w:w="864" w:type="dxa"/>
            <w:vAlign w:val="center"/>
            <w:hideMark/>
          </w:tcPr>
          <w:p w14:paraId="70FA7EF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4E5166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3995D6F"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
          <w:p w14:paraId="5DA25A5E"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
          <w:p w14:paraId="3871A97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7FABA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BE8E29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04961E4" w14:textId="77777777" w:rsidR="00E42721" w:rsidRPr="009B3DCC" w:rsidRDefault="00E42721" w:rsidP="00F555E9">
            <w:pPr>
              <w:snapToGrid w:val="0"/>
              <w:jc w:val="center"/>
              <w:rPr>
                <w:sz w:val="16"/>
                <w:szCs w:val="16"/>
              </w:rPr>
            </w:pPr>
            <w:r w:rsidRPr="00266687">
              <w:rPr>
                <w:color w:val="000000"/>
                <w:sz w:val="16"/>
                <w:szCs w:val="16"/>
              </w:rPr>
              <w:t>0.79</w:t>
            </w:r>
          </w:p>
        </w:tc>
        <w:tc>
          <w:tcPr>
            <w:tcW w:w="1008" w:type="dxa"/>
            <w:vAlign w:val="center"/>
            <w:hideMark/>
          </w:tcPr>
          <w:p w14:paraId="7A3D5A17" w14:textId="77777777" w:rsidR="00E42721" w:rsidRPr="009B3DCC" w:rsidRDefault="00E42721" w:rsidP="00F555E9">
            <w:pPr>
              <w:snapToGrid w:val="0"/>
              <w:jc w:val="center"/>
              <w:rPr>
                <w:sz w:val="16"/>
                <w:szCs w:val="16"/>
              </w:rPr>
            </w:pPr>
            <w:r w:rsidRPr="00266687">
              <w:rPr>
                <w:color w:val="000000"/>
                <w:sz w:val="16"/>
                <w:szCs w:val="16"/>
              </w:rPr>
              <w:t>3.78</w:t>
            </w:r>
          </w:p>
        </w:tc>
      </w:tr>
      <w:tr w:rsidR="00E42721" w:rsidRPr="009B3DCC" w14:paraId="2637DEA2" w14:textId="77777777" w:rsidTr="00F555E9">
        <w:trPr>
          <w:trHeight w:val="165"/>
        </w:trPr>
        <w:tc>
          <w:tcPr>
            <w:tcW w:w="360" w:type="dxa"/>
            <w:vAlign w:val="center"/>
            <w:hideMark/>
          </w:tcPr>
          <w:p w14:paraId="4CA8337E" w14:textId="77777777" w:rsidR="00E42721" w:rsidRPr="00B20630" w:rsidRDefault="00E42721" w:rsidP="00F555E9">
            <w:pPr>
              <w:snapToGrid w:val="0"/>
              <w:rPr>
                <w:sz w:val="16"/>
                <w:szCs w:val="16"/>
              </w:rPr>
            </w:pPr>
            <w:r w:rsidRPr="00B20630">
              <w:rPr>
                <w:color w:val="000000"/>
                <w:sz w:val="16"/>
                <w:szCs w:val="16"/>
              </w:rPr>
              <w:t>6</w:t>
            </w:r>
          </w:p>
        </w:tc>
        <w:tc>
          <w:tcPr>
            <w:tcW w:w="864" w:type="dxa"/>
            <w:vAlign w:val="center"/>
            <w:hideMark/>
          </w:tcPr>
          <w:p w14:paraId="6BCC3E0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74FA9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3BE87E3"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
          <w:p w14:paraId="7F6FF42A"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
          <w:p w14:paraId="04F6F44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1054B5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3280766"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01B08FC7"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6D886FDA" w14:textId="77777777" w:rsidR="00E42721" w:rsidRPr="009B3DCC" w:rsidRDefault="00E42721" w:rsidP="00F555E9">
            <w:pPr>
              <w:snapToGrid w:val="0"/>
              <w:jc w:val="center"/>
              <w:rPr>
                <w:sz w:val="16"/>
                <w:szCs w:val="16"/>
              </w:rPr>
            </w:pPr>
            <w:r w:rsidRPr="00266687">
              <w:rPr>
                <w:color w:val="000000"/>
                <w:sz w:val="16"/>
                <w:szCs w:val="16"/>
              </w:rPr>
              <w:t>4.45</w:t>
            </w:r>
          </w:p>
        </w:tc>
      </w:tr>
      <w:tr w:rsidR="00E42721" w:rsidRPr="009B3DCC" w14:paraId="6814D874" w14:textId="77777777" w:rsidTr="00F555E9">
        <w:trPr>
          <w:trHeight w:val="165"/>
        </w:trPr>
        <w:tc>
          <w:tcPr>
            <w:tcW w:w="360" w:type="dxa"/>
            <w:vAlign w:val="center"/>
            <w:hideMark/>
          </w:tcPr>
          <w:p w14:paraId="4864AE90" w14:textId="77777777" w:rsidR="00E42721" w:rsidRPr="00B20630" w:rsidRDefault="00E42721" w:rsidP="00F555E9">
            <w:pPr>
              <w:snapToGrid w:val="0"/>
              <w:rPr>
                <w:sz w:val="16"/>
                <w:szCs w:val="16"/>
              </w:rPr>
            </w:pPr>
            <w:r w:rsidRPr="00B20630">
              <w:rPr>
                <w:color w:val="000000"/>
                <w:sz w:val="16"/>
                <w:szCs w:val="16"/>
              </w:rPr>
              <w:t>7</w:t>
            </w:r>
          </w:p>
        </w:tc>
        <w:tc>
          <w:tcPr>
            <w:tcW w:w="864" w:type="dxa"/>
            <w:vAlign w:val="center"/>
            <w:hideMark/>
          </w:tcPr>
          <w:p w14:paraId="5989AF9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2230A0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54583C4"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
          <w:p w14:paraId="36DCD763"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
          <w:p w14:paraId="513FBAF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4F58DC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B4D97B0"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5AC106D7"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
          <w:p w14:paraId="3A304005"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45D16AE5" w14:textId="77777777" w:rsidTr="00F555E9">
        <w:trPr>
          <w:trHeight w:val="165"/>
        </w:trPr>
        <w:tc>
          <w:tcPr>
            <w:tcW w:w="360" w:type="dxa"/>
            <w:vAlign w:val="center"/>
            <w:hideMark/>
          </w:tcPr>
          <w:p w14:paraId="02C0D5C7" w14:textId="77777777" w:rsidR="00E42721" w:rsidRPr="00B20630" w:rsidRDefault="00E42721" w:rsidP="00F555E9">
            <w:pPr>
              <w:snapToGrid w:val="0"/>
              <w:rPr>
                <w:sz w:val="16"/>
                <w:szCs w:val="16"/>
              </w:rPr>
            </w:pPr>
            <w:r w:rsidRPr="00B20630">
              <w:rPr>
                <w:color w:val="000000"/>
                <w:sz w:val="16"/>
                <w:szCs w:val="16"/>
              </w:rPr>
              <w:t>8</w:t>
            </w:r>
          </w:p>
        </w:tc>
        <w:tc>
          <w:tcPr>
            <w:tcW w:w="864" w:type="dxa"/>
            <w:vAlign w:val="center"/>
            <w:hideMark/>
          </w:tcPr>
          <w:p w14:paraId="3AD5DB8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953B8A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BDF39F4"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
          <w:p w14:paraId="1DBF1F55"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
          <w:p w14:paraId="4821C39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25A3FA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B495098"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6A5D060"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5237E823" w14:textId="77777777" w:rsidR="00E42721" w:rsidRPr="009B3DCC" w:rsidRDefault="00E42721" w:rsidP="00F555E9">
            <w:pPr>
              <w:snapToGrid w:val="0"/>
              <w:jc w:val="center"/>
              <w:rPr>
                <w:sz w:val="16"/>
                <w:szCs w:val="16"/>
              </w:rPr>
            </w:pPr>
            <w:r w:rsidRPr="00266687">
              <w:rPr>
                <w:color w:val="000000"/>
                <w:sz w:val="16"/>
                <w:szCs w:val="16"/>
              </w:rPr>
              <w:t>4.85</w:t>
            </w:r>
          </w:p>
        </w:tc>
      </w:tr>
      <w:tr w:rsidR="00E42721" w:rsidRPr="009B3DCC" w14:paraId="6DCED8BE" w14:textId="77777777" w:rsidTr="00F555E9">
        <w:trPr>
          <w:trHeight w:val="165"/>
        </w:trPr>
        <w:tc>
          <w:tcPr>
            <w:tcW w:w="360" w:type="dxa"/>
            <w:vAlign w:val="center"/>
            <w:hideMark/>
          </w:tcPr>
          <w:p w14:paraId="0DFEA76A" w14:textId="77777777" w:rsidR="00E42721" w:rsidRPr="00B20630" w:rsidRDefault="00E42721" w:rsidP="00F555E9">
            <w:pPr>
              <w:snapToGrid w:val="0"/>
              <w:rPr>
                <w:sz w:val="16"/>
                <w:szCs w:val="16"/>
              </w:rPr>
            </w:pPr>
            <w:r w:rsidRPr="00B20630">
              <w:rPr>
                <w:color w:val="000000"/>
                <w:sz w:val="16"/>
                <w:szCs w:val="16"/>
              </w:rPr>
              <w:t>9</w:t>
            </w:r>
          </w:p>
        </w:tc>
        <w:tc>
          <w:tcPr>
            <w:tcW w:w="864" w:type="dxa"/>
            <w:vAlign w:val="center"/>
            <w:hideMark/>
          </w:tcPr>
          <w:p w14:paraId="7D69474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AE04A5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9915DB4"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
          <w:p w14:paraId="78C4714B"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
          <w:p w14:paraId="233B3F3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2F4C2E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2E6BC6F"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18D7F353"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
          <w:p w14:paraId="2F9E7A84" w14:textId="77777777" w:rsidR="00E42721" w:rsidRPr="009B3DCC" w:rsidRDefault="00E42721" w:rsidP="00F555E9">
            <w:pPr>
              <w:snapToGrid w:val="0"/>
              <w:jc w:val="center"/>
              <w:rPr>
                <w:sz w:val="16"/>
                <w:szCs w:val="16"/>
              </w:rPr>
            </w:pPr>
            <w:r w:rsidRPr="00266687">
              <w:rPr>
                <w:color w:val="000000"/>
                <w:sz w:val="16"/>
                <w:szCs w:val="16"/>
              </w:rPr>
              <w:t>4.84</w:t>
            </w:r>
          </w:p>
        </w:tc>
      </w:tr>
      <w:tr w:rsidR="00E42721" w:rsidRPr="009B3DCC" w14:paraId="4C76CBE1" w14:textId="77777777" w:rsidTr="00F555E9">
        <w:trPr>
          <w:trHeight w:val="165"/>
        </w:trPr>
        <w:tc>
          <w:tcPr>
            <w:tcW w:w="360" w:type="dxa"/>
            <w:vAlign w:val="center"/>
            <w:hideMark/>
          </w:tcPr>
          <w:p w14:paraId="335DD31B" w14:textId="77777777" w:rsidR="00E42721" w:rsidRPr="00B20630" w:rsidRDefault="00E42721" w:rsidP="00F555E9">
            <w:pPr>
              <w:snapToGrid w:val="0"/>
              <w:rPr>
                <w:sz w:val="16"/>
                <w:szCs w:val="16"/>
              </w:rPr>
            </w:pPr>
            <w:r w:rsidRPr="00B20630">
              <w:rPr>
                <w:color w:val="000000"/>
                <w:sz w:val="16"/>
                <w:szCs w:val="16"/>
              </w:rPr>
              <w:t>10</w:t>
            </w:r>
          </w:p>
        </w:tc>
        <w:tc>
          <w:tcPr>
            <w:tcW w:w="864" w:type="dxa"/>
            <w:vAlign w:val="center"/>
            <w:hideMark/>
          </w:tcPr>
          <w:p w14:paraId="317883C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7655D3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6B6BA1E"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
          <w:p w14:paraId="2B0EB2FE"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
          <w:p w14:paraId="6DF5868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F37A59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4D9628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2A4F369" w14:textId="77777777" w:rsidR="00E42721" w:rsidRPr="009B3DCC" w:rsidRDefault="00E42721" w:rsidP="00F555E9">
            <w:pPr>
              <w:snapToGrid w:val="0"/>
              <w:jc w:val="center"/>
              <w:rPr>
                <w:sz w:val="16"/>
                <w:szCs w:val="16"/>
              </w:rPr>
            </w:pPr>
            <w:r w:rsidRPr="00266687">
              <w:rPr>
                <w:color w:val="000000"/>
                <w:sz w:val="16"/>
                <w:szCs w:val="16"/>
              </w:rPr>
              <w:t>2.17</w:t>
            </w:r>
          </w:p>
        </w:tc>
        <w:tc>
          <w:tcPr>
            <w:tcW w:w="1008" w:type="dxa"/>
            <w:vAlign w:val="center"/>
            <w:hideMark/>
          </w:tcPr>
          <w:p w14:paraId="3D1AE959" w14:textId="77777777" w:rsidR="00E42721" w:rsidRPr="009B3DCC" w:rsidRDefault="00E42721" w:rsidP="00F555E9">
            <w:pPr>
              <w:snapToGrid w:val="0"/>
              <w:jc w:val="center"/>
              <w:rPr>
                <w:sz w:val="16"/>
                <w:szCs w:val="16"/>
              </w:rPr>
            </w:pPr>
            <w:r w:rsidRPr="00266687">
              <w:rPr>
                <w:color w:val="000000"/>
                <w:sz w:val="16"/>
                <w:szCs w:val="16"/>
              </w:rPr>
              <w:t>2.49</w:t>
            </w:r>
          </w:p>
        </w:tc>
      </w:tr>
      <w:tr w:rsidR="00E42721" w:rsidRPr="009B3DCC" w14:paraId="2951E986" w14:textId="77777777" w:rsidTr="00F555E9">
        <w:trPr>
          <w:trHeight w:val="165"/>
        </w:trPr>
        <w:tc>
          <w:tcPr>
            <w:tcW w:w="360" w:type="dxa"/>
            <w:vAlign w:val="center"/>
            <w:hideMark/>
          </w:tcPr>
          <w:p w14:paraId="04785AB2" w14:textId="77777777" w:rsidR="00E42721" w:rsidRPr="00B20630" w:rsidRDefault="00E42721" w:rsidP="00F555E9">
            <w:pPr>
              <w:snapToGrid w:val="0"/>
              <w:rPr>
                <w:sz w:val="16"/>
                <w:szCs w:val="16"/>
              </w:rPr>
            </w:pPr>
            <w:r w:rsidRPr="00B20630">
              <w:rPr>
                <w:color w:val="000000"/>
                <w:sz w:val="16"/>
                <w:szCs w:val="16"/>
              </w:rPr>
              <w:t>11</w:t>
            </w:r>
          </w:p>
        </w:tc>
        <w:tc>
          <w:tcPr>
            <w:tcW w:w="864" w:type="dxa"/>
            <w:vAlign w:val="center"/>
            <w:hideMark/>
          </w:tcPr>
          <w:p w14:paraId="183C1DF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556EC5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2B4B9DE"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
          <w:p w14:paraId="6A4B3657"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
          <w:p w14:paraId="6270866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1E0928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F631E76"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48947CA5"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
          <w:p w14:paraId="037E8F73" w14:textId="77777777" w:rsidR="00E42721" w:rsidRPr="009B3DCC" w:rsidRDefault="00E42721" w:rsidP="00F555E9">
            <w:pPr>
              <w:snapToGrid w:val="0"/>
              <w:jc w:val="center"/>
              <w:rPr>
                <w:sz w:val="16"/>
                <w:szCs w:val="16"/>
              </w:rPr>
            </w:pPr>
            <w:r w:rsidRPr="00266687">
              <w:rPr>
                <w:color w:val="000000"/>
                <w:sz w:val="16"/>
                <w:szCs w:val="16"/>
              </w:rPr>
              <w:t>3.53</w:t>
            </w:r>
          </w:p>
        </w:tc>
      </w:tr>
      <w:tr w:rsidR="00E42721" w:rsidRPr="009B3DCC" w14:paraId="3EEBDC0A" w14:textId="77777777" w:rsidTr="00F555E9">
        <w:trPr>
          <w:trHeight w:val="165"/>
        </w:trPr>
        <w:tc>
          <w:tcPr>
            <w:tcW w:w="360" w:type="dxa"/>
            <w:vAlign w:val="center"/>
            <w:hideMark/>
          </w:tcPr>
          <w:p w14:paraId="46787CBE" w14:textId="77777777" w:rsidR="00E42721" w:rsidRPr="00B20630" w:rsidRDefault="00E42721" w:rsidP="00F555E9">
            <w:pPr>
              <w:snapToGrid w:val="0"/>
              <w:rPr>
                <w:sz w:val="16"/>
                <w:szCs w:val="16"/>
              </w:rPr>
            </w:pPr>
            <w:r w:rsidRPr="00B20630">
              <w:rPr>
                <w:color w:val="000000"/>
                <w:sz w:val="16"/>
                <w:szCs w:val="16"/>
              </w:rPr>
              <w:t>12</w:t>
            </w:r>
          </w:p>
        </w:tc>
        <w:tc>
          <w:tcPr>
            <w:tcW w:w="864" w:type="dxa"/>
            <w:vAlign w:val="center"/>
            <w:hideMark/>
          </w:tcPr>
          <w:p w14:paraId="17564E4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506D28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1C7C78E"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
          <w:p w14:paraId="783F811A"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
          <w:p w14:paraId="3748BF9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CEA516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442B96F"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4ED0B476" w14:textId="77777777" w:rsidR="00E42721" w:rsidRPr="009B3DCC" w:rsidRDefault="00E42721" w:rsidP="00F555E9">
            <w:pPr>
              <w:snapToGrid w:val="0"/>
              <w:jc w:val="center"/>
              <w:rPr>
                <w:sz w:val="16"/>
                <w:szCs w:val="16"/>
              </w:rPr>
            </w:pPr>
            <w:r w:rsidRPr="00266687">
              <w:rPr>
                <w:color w:val="000000"/>
                <w:sz w:val="16"/>
                <w:szCs w:val="16"/>
              </w:rPr>
              <w:t>3.38</w:t>
            </w:r>
          </w:p>
        </w:tc>
        <w:tc>
          <w:tcPr>
            <w:tcW w:w="1008" w:type="dxa"/>
            <w:vAlign w:val="center"/>
            <w:hideMark/>
          </w:tcPr>
          <w:p w14:paraId="37A7E43D" w14:textId="77777777" w:rsidR="00E42721" w:rsidRPr="009B3DCC" w:rsidRDefault="00E42721" w:rsidP="00F555E9">
            <w:pPr>
              <w:snapToGrid w:val="0"/>
              <w:jc w:val="center"/>
              <w:rPr>
                <w:sz w:val="16"/>
                <w:szCs w:val="16"/>
              </w:rPr>
            </w:pPr>
            <w:r w:rsidRPr="00266687">
              <w:rPr>
                <w:color w:val="000000"/>
                <w:sz w:val="16"/>
                <w:szCs w:val="16"/>
              </w:rPr>
              <w:t>3.89</w:t>
            </w:r>
          </w:p>
        </w:tc>
      </w:tr>
      <w:tr w:rsidR="00E42721" w:rsidRPr="009B3DCC" w14:paraId="16A973DE" w14:textId="77777777" w:rsidTr="00F555E9">
        <w:trPr>
          <w:trHeight w:val="165"/>
        </w:trPr>
        <w:tc>
          <w:tcPr>
            <w:tcW w:w="360" w:type="dxa"/>
            <w:vAlign w:val="center"/>
            <w:hideMark/>
          </w:tcPr>
          <w:p w14:paraId="79654A57" w14:textId="77777777" w:rsidR="00E42721" w:rsidRPr="00B20630" w:rsidRDefault="00E42721" w:rsidP="00F555E9">
            <w:pPr>
              <w:snapToGrid w:val="0"/>
              <w:rPr>
                <w:sz w:val="16"/>
                <w:szCs w:val="16"/>
              </w:rPr>
            </w:pPr>
            <w:r w:rsidRPr="00B20630">
              <w:rPr>
                <w:color w:val="000000"/>
                <w:sz w:val="16"/>
                <w:szCs w:val="16"/>
              </w:rPr>
              <w:t>13</w:t>
            </w:r>
          </w:p>
        </w:tc>
        <w:tc>
          <w:tcPr>
            <w:tcW w:w="864" w:type="dxa"/>
            <w:vAlign w:val="center"/>
            <w:hideMark/>
          </w:tcPr>
          <w:p w14:paraId="3DE1DC3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CCA50D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88C5C04"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
          <w:p w14:paraId="5BB2CE5B"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
          <w:p w14:paraId="75A36F2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9EBC27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4906252"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2188668"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
          <w:p w14:paraId="71E91A78" w14:textId="77777777" w:rsidR="00E42721" w:rsidRPr="009B3DCC" w:rsidRDefault="00E42721" w:rsidP="00F555E9">
            <w:pPr>
              <w:snapToGrid w:val="0"/>
              <w:jc w:val="center"/>
              <w:rPr>
                <w:sz w:val="16"/>
                <w:szCs w:val="16"/>
              </w:rPr>
            </w:pPr>
            <w:r w:rsidRPr="00266687">
              <w:rPr>
                <w:color w:val="000000"/>
                <w:sz w:val="16"/>
                <w:szCs w:val="16"/>
              </w:rPr>
              <w:t>3.92</w:t>
            </w:r>
          </w:p>
        </w:tc>
      </w:tr>
      <w:tr w:rsidR="00E42721" w:rsidRPr="009B3DCC" w14:paraId="157122EB" w14:textId="77777777" w:rsidTr="00F555E9">
        <w:trPr>
          <w:trHeight w:val="180"/>
        </w:trPr>
        <w:tc>
          <w:tcPr>
            <w:tcW w:w="360" w:type="dxa"/>
            <w:vAlign w:val="center"/>
            <w:hideMark/>
          </w:tcPr>
          <w:p w14:paraId="7DCED24D" w14:textId="77777777" w:rsidR="00E42721" w:rsidRPr="00B20630" w:rsidRDefault="00E42721" w:rsidP="00F555E9">
            <w:pPr>
              <w:snapToGrid w:val="0"/>
              <w:rPr>
                <w:sz w:val="16"/>
                <w:szCs w:val="16"/>
              </w:rPr>
            </w:pPr>
            <w:r w:rsidRPr="00B20630">
              <w:rPr>
                <w:color w:val="000000"/>
                <w:sz w:val="16"/>
                <w:szCs w:val="16"/>
              </w:rPr>
              <w:t>14</w:t>
            </w:r>
          </w:p>
        </w:tc>
        <w:tc>
          <w:tcPr>
            <w:tcW w:w="864" w:type="dxa"/>
            <w:vAlign w:val="center"/>
            <w:hideMark/>
          </w:tcPr>
          <w:p w14:paraId="0266DF3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8D212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43DEAE1"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
          <w:p w14:paraId="76688111"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
          <w:p w14:paraId="222C666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C60852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DE13B47"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04ABF447"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53C70755" w14:textId="77777777" w:rsidR="00E42721" w:rsidRPr="009B3DCC" w:rsidRDefault="00E42721" w:rsidP="00F555E9">
            <w:pPr>
              <w:snapToGrid w:val="0"/>
              <w:jc w:val="center"/>
              <w:rPr>
                <w:sz w:val="16"/>
                <w:szCs w:val="16"/>
              </w:rPr>
            </w:pPr>
            <w:r w:rsidRPr="00266687">
              <w:rPr>
                <w:color w:val="000000"/>
                <w:sz w:val="16"/>
                <w:szCs w:val="16"/>
              </w:rPr>
              <w:t>3.99</w:t>
            </w:r>
          </w:p>
        </w:tc>
      </w:tr>
      <w:tr w:rsidR="00E42721" w:rsidRPr="009B3DCC" w14:paraId="02A3C765" w14:textId="77777777" w:rsidTr="00F555E9">
        <w:trPr>
          <w:trHeight w:val="165"/>
        </w:trPr>
        <w:tc>
          <w:tcPr>
            <w:tcW w:w="360" w:type="dxa"/>
            <w:vAlign w:val="center"/>
            <w:hideMark/>
          </w:tcPr>
          <w:p w14:paraId="30555F73" w14:textId="77777777" w:rsidR="00E42721" w:rsidRPr="00B20630" w:rsidRDefault="00E42721" w:rsidP="00F555E9">
            <w:pPr>
              <w:snapToGrid w:val="0"/>
              <w:rPr>
                <w:sz w:val="16"/>
                <w:szCs w:val="16"/>
              </w:rPr>
            </w:pPr>
            <w:r w:rsidRPr="00B20630">
              <w:rPr>
                <w:color w:val="000000"/>
                <w:sz w:val="16"/>
                <w:szCs w:val="16"/>
              </w:rPr>
              <w:t>15</w:t>
            </w:r>
          </w:p>
        </w:tc>
        <w:tc>
          <w:tcPr>
            <w:tcW w:w="864" w:type="dxa"/>
            <w:vAlign w:val="center"/>
            <w:hideMark/>
          </w:tcPr>
          <w:p w14:paraId="563B7C9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327A77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34F53D2"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
          <w:p w14:paraId="754F7AD9"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
          <w:p w14:paraId="0528D5B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A9A885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56D75C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34C3D05" w14:textId="77777777" w:rsidR="00E42721" w:rsidRPr="009B3DCC" w:rsidRDefault="00E42721" w:rsidP="00F555E9">
            <w:pPr>
              <w:snapToGrid w:val="0"/>
              <w:jc w:val="center"/>
              <w:rPr>
                <w:sz w:val="16"/>
                <w:szCs w:val="16"/>
              </w:rPr>
            </w:pPr>
            <w:r w:rsidRPr="00266687">
              <w:rPr>
                <w:color w:val="000000"/>
                <w:sz w:val="16"/>
                <w:szCs w:val="16"/>
              </w:rPr>
              <w:t>3.42</w:t>
            </w:r>
          </w:p>
        </w:tc>
        <w:tc>
          <w:tcPr>
            <w:tcW w:w="1008" w:type="dxa"/>
            <w:vAlign w:val="center"/>
            <w:hideMark/>
          </w:tcPr>
          <w:p w14:paraId="0ECDA79C" w14:textId="77777777" w:rsidR="00E42721" w:rsidRPr="009B3DCC" w:rsidRDefault="00E42721" w:rsidP="00F555E9">
            <w:pPr>
              <w:snapToGrid w:val="0"/>
              <w:jc w:val="center"/>
              <w:rPr>
                <w:sz w:val="16"/>
                <w:szCs w:val="16"/>
              </w:rPr>
            </w:pPr>
            <w:r w:rsidRPr="00266687">
              <w:rPr>
                <w:color w:val="000000"/>
                <w:sz w:val="16"/>
                <w:szCs w:val="16"/>
              </w:rPr>
              <w:t>1.88</w:t>
            </w:r>
          </w:p>
        </w:tc>
      </w:tr>
      <w:tr w:rsidR="00E42721" w:rsidRPr="009B3DCC" w14:paraId="61396D32" w14:textId="77777777" w:rsidTr="00F555E9">
        <w:trPr>
          <w:trHeight w:val="165"/>
        </w:trPr>
        <w:tc>
          <w:tcPr>
            <w:tcW w:w="360" w:type="dxa"/>
            <w:vAlign w:val="center"/>
            <w:hideMark/>
          </w:tcPr>
          <w:p w14:paraId="60251840" w14:textId="77777777" w:rsidR="00E42721" w:rsidRPr="00B20630" w:rsidRDefault="00E42721" w:rsidP="00F555E9">
            <w:pPr>
              <w:snapToGrid w:val="0"/>
              <w:rPr>
                <w:sz w:val="16"/>
                <w:szCs w:val="16"/>
              </w:rPr>
            </w:pPr>
            <w:r w:rsidRPr="00B20630">
              <w:rPr>
                <w:color w:val="000000"/>
                <w:sz w:val="16"/>
                <w:szCs w:val="16"/>
              </w:rPr>
              <w:t>16</w:t>
            </w:r>
          </w:p>
        </w:tc>
        <w:tc>
          <w:tcPr>
            <w:tcW w:w="864" w:type="dxa"/>
            <w:vAlign w:val="center"/>
            <w:hideMark/>
          </w:tcPr>
          <w:p w14:paraId="0A202FB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FD234A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E3AA99C"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
          <w:p w14:paraId="7B898F53"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
          <w:p w14:paraId="674C523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5FA297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916C51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199459E1" w14:textId="77777777" w:rsidR="00E42721" w:rsidRPr="009B3DCC" w:rsidRDefault="00E42721" w:rsidP="00F555E9">
            <w:pPr>
              <w:snapToGrid w:val="0"/>
              <w:jc w:val="center"/>
              <w:rPr>
                <w:sz w:val="16"/>
                <w:szCs w:val="16"/>
              </w:rPr>
            </w:pPr>
            <w:r w:rsidRPr="00266687">
              <w:rPr>
                <w:color w:val="000000"/>
                <w:sz w:val="16"/>
                <w:szCs w:val="16"/>
              </w:rPr>
              <w:t>5.32</w:t>
            </w:r>
          </w:p>
        </w:tc>
        <w:tc>
          <w:tcPr>
            <w:tcW w:w="1008" w:type="dxa"/>
            <w:vAlign w:val="center"/>
            <w:hideMark/>
          </w:tcPr>
          <w:p w14:paraId="6B48C1A3" w14:textId="77777777" w:rsidR="00E42721" w:rsidRPr="009B3DCC" w:rsidRDefault="00E42721" w:rsidP="00F555E9">
            <w:pPr>
              <w:snapToGrid w:val="0"/>
              <w:jc w:val="center"/>
              <w:rPr>
                <w:sz w:val="16"/>
                <w:szCs w:val="16"/>
              </w:rPr>
            </w:pPr>
            <w:r w:rsidRPr="00266687">
              <w:rPr>
                <w:color w:val="000000"/>
                <w:sz w:val="16"/>
                <w:szCs w:val="16"/>
              </w:rPr>
              <w:t>2.79</w:t>
            </w:r>
          </w:p>
        </w:tc>
      </w:tr>
      <w:tr w:rsidR="00E42721" w:rsidRPr="009B3DCC" w14:paraId="47790D16" w14:textId="77777777" w:rsidTr="00F555E9">
        <w:trPr>
          <w:trHeight w:val="165"/>
        </w:trPr>
        <w:tc>
          <w:tcPr>
            <w:tcW w:w="360" w:type="dxa"/>
            <w:vAlign w:val="center"/>
            <w:hideMark/>
          </w:tcPr>
          <w:p w14:paraId="731EEF0D" w14:textId="77777777" w:rsidR="00E42721" w:rsidRPr="00B20630" w:rsidRDefault="00E42721" w:rsidP="00F555E9">
            <w:pPr>
              <w:snapToGrid w:val="0"/>
              <w:rPr>
                <w:sz w:val="16"/>
                <w:szCs w:val="16"/>
              </w:rPr>
            </w:pPr>
            <w:r w:rsidRPr="00B20630">
              <w:rPr>
                <w:color w:val="000000"/>
                <w:sz w:val="16"/>
                <w:szCs w:val="16"/>
              </w:rPr>
              <w:t>17</w:t>
            </w:r>
          </w:p>
        </w:tc>
        <w:tc>
          <w:tcPr>
            <w:tcW w:w="864" w:type="dxa"/>
            <w:vAlign w:val="center"/>
            <w:hideMark/>
          </w:tcPr>
          <w:p w14:paraId="04C5C86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2A5C28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C23935A"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
          <w:p w14:paraId="1BD897EC"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
          <w:p w14:paraId="5F49035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F12DD5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1C1B17C"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5EC2D74F" w14:textId="77777777" w:rsidR="00E42721" w:rsidRPr="009B3DCC" w:rsidRDefault="00E42721" w:rsidP="00F555E9">
            <w:pPr>
              <w:snapToGrid w:val="0"/>
              <w:jc w:val="center"/>
              <w:rPr>
                <w:sz w:val="16"/>
                <w:szCs w:val="16"/>
              </w:rPr>
            </w:pPr>
            <w:r w:rsidRPr="00266687">
              <w:rPr>
                <w:color w:val="000000"/>
                <w:sz w:val="16"/>
                <w:szCs w:val="16"/>
              </w:rPr>
              <w:t>4.87</w:t>
            </w:r>
          </w:p>
        </w:tc>
        <w:tc>
          <w:tcPr>
            <w:tcW w:w="1008" w:type="dxa"/>
            <w:vAlign w:val="center"/>
            <w:hideMark/>
          </w:tcPr>
          <w:p w14:paraId="73CAD5CD"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3D5E8C36" w14:textId="77777777" w:rsidTr="00F555E9">
        <w:trPr>
          <w:trHeight w:val="165"/>
        </w:trPr>
        <w:tc>
          <w:tcPr>
            <w:tcW w:w="360" w:type="dxa"/>
            <w:vAlign w:val="center"/>
            <w:hideMark/>
          </w:tcPr>
          <w:p w14:paraId="09F7E953" w14:textId="77777777" w:rsidR="00E42721" w:rsidRPr="00B20630" w:rsidRDefault="00E42721" w:rsidP="00F555E9">
            <w:pPr>
              <w:snapToGrid w:val="0"/>
              <w:rPr>
                <w:sz w:val="16"/>
                <w:szCs w:val="16"/>
              </w:rPr>
            </w:pPr>
            <w:r w:rsidRPr="00B20630">
              <w:rPr>
                <w:color w:val="000000"/>
                <w:sz w:val="16"/>
                <w:szCs w:val="16"/>
              </w:rPr>
              <w:t>18</w:t>
            </w:r>
          </w:p>
        </w:tc>
        <w:tc>
          <w:tcPr>
            <w:tcW w:w="864" w:type="dxa"/>
            <w:vAlign w:val="center"/>
            <w:hideMark/>
          </w:tcPr>
          <w:p w14:paraId="06BED0F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162ABC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165DA26"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
          <w:p w14:paraId="5B6EB540"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
          <w:p w14:paraId="412C431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A16F0A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D1BC11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CCC4C13" w14:textId="77777777" w:rsidR="00E42721" w:rsidRPr="009B3DCC" w:rsidRDefault="00E42721" w:rsidP="00F555E9">
            <w:pPr>
              <w:snapToGrid w:val="0"/>
              <w:jc w:val="center"/>
              <w:rPr>
                <w:sz w:val="16"/>
                <w:szCs w:val="16"/>
              </w:rPr>
            </w:pPr>
            <w:r w:rsidRPr="00266687">
              <w:rPr>
                <w:color w:val="000000"/>
                <w:sz w:val="16"/>
                <w:szCs w:val="16"/>
              </w:rPr>
              <w:t>5.19</w:t>
            </w:r>
          </w:p>
        </w:tc>
        <w:tc>
          <w:tcPr>
            <w:tcW w:w="1008" w:type="dxa"/>
            <w:vAlign w:val="center"/>
            <w:hideMark/>
          </w:tcPr>
          <w:p w14:paraId="748F6D3C" w14:textId="77777777" w:rsidR="00E42721" w:rsidRPr="009B3DCC" w:rsidRDefault="00E42721" w:rsidP="00F555E9">
            <w:pPr>
              <w:snapToGrid w:val="0"/>
              <w:jc w:val="center"/>
              <w:rPr>
                <w:sz w:val="16"/>
                <w:szCs w:val="16"/>
              </w:rPr>
            </w:pPr>
            <w:r w:rsidRPr="00266687">
              <w:rPr>
                <w:color w:val="000000"/>
                <w:sz w:val="16"/>
                <w:szCs w:val="16"/>
              </w:rPr>
              <w:t>3.35</w:t>
            </w:r>
          </w:p>
        </w:tc>
      </w:tr>
      <w:tr w:rsidR="00E42721" w:rsidRPr="009B3DCC" w14:paraId="2BB4A491" w14:textId="77777777" w:rsidTr="00F555E9">
        <w:trPr>
          <w:trHeight w:val="165"/>
        </w:trPr>
        <w:tc>
          <w:tcPr>
            <w:tcW w:w="360" w:type="dxa"/>
            <w:vAlign w:val="center"/>
            <w:hideMark/>
          </w:tcPr>
          <w:p w14:paraId="6F35BF5E" w14:textId="77777777" w:rsidR="00E42721" w:rsidRPr="00B20630" w:rsidRDefault="00E42721" w:rsidP="00F555E9">
            <w:pPr>
              <w:snapToGrid w:val="0"/>
              <w:rPr>
                <w:sz w:val="16"/>
                <w:szCs w:val="16"/>
              </w:rPr>
            </w:pPr>
            <w:r w:rsidRPr="00B20630">
              <w:rPr>
                <w:color w:val="000000"/>
                <w:sz w:val="16"/>
                <w:szCs w:val="16"/>
              </w:rPr>
              <w:t>19</w:t>
            </w:r>
          </w:p>
        </w:tc>
        <w:tc>
          <w:tcPr>
            <w:tcW w:w="864" w:type="dxa"/>
            <w:vAlign w:val="center"/>
            <w:hideMark/>
          </w:tcPr>
          <w:p w14:paraId="7BFB6B7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7577B7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2278094"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
          <w:p w14:paraId="707CA892"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
          <w:p w14:paraId="795BDE2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466546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4C11CAE"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2F762590" w14:textId="77777777" w:rsidR="00E42721" w:rsidRPr="009B3DCC" w:rsidRDefault="00E42721" w:rsidP="00F555E9">
            <w:pPr>
              <w:snapToGrid w:val="0"/>
              <w:jc w:val="center"/>
              <w:rPr>
                <w:sz w:val="16"/>
                <w:szCs w:val="16"/>
              </w:rPr>
            </w:pPr>
            <w:r w:rsidRPr="00266687">
              <w:rPr>
                <w:color w:val="000000"/>
                <w:sz w:val="16"/>
                <w:szCs w:val="16"/>
              </w:rPr>
              <w:t>5.03</w:t>
            </w:r>
          </w:p>
        </w:tc>
        <w:tc>
          <w:tcPr>
            <w:tcW w:w="1008" w:type="dxa"/>
            <w:vAlign w:val="center"/>
            <w:hideMark/>
          </w:tcPr>
          <w:p w14:paraId="628BE3F2" w14:textId="77777777" w:rsidR="00E42721" w:rsidRPr="009B3DCC" w:rsidRDefault="00E42721" w:rsidP="00F555E9">
            <w:pPr>
              <w:snapToGrid w:val="0"/>
              <w:jc w:val="center"/>
              <w:rPr>
                <w:sz w:val="16"/>
                <w:szCs w:val="16"/>
              </w:rPr>
            </w:pPr>
            <w:r w:rsidRPr="00266687">
              <w:rPr>
                <w:color w:val="000000"/>
                <w:sz w:val="16"/>
                <w:szCs w:val="16"/>
              </w:rPr>
              <w:t>3.53</w:t>
            </w:r>
          </w:p>
        </w:tc>
      </w:tr>
      <w:tr w:rsidR="00E42721" w:rsidRPr="009B3DCC" w14:paraId="15899F19" w14:textId="77777777" w:rsidTr="00F555E9">
        <w:trPr>
          <w:trHeight w:val="165"/>
        </w:trPr>
        <w:tc>
          <w:tcPr>
            <w:tcW w:w="360" w:type="dxa"/>
            <w:vAlign w:val="center"/>
            <w:hideMark/>
          </w:tcPr>
          <w:p w14:paraId="4C1A067F" w14:textId="77777777" w:rsidR="00E42721" w:rsidRPr="00B20630" w:rsidRDefault="00E42721" w:rsidP="00F555E9">
            <w:pPr>
              <w:snapToGrid w:val="0"/>
              <w:rPr>
                <w:sz w:val="16"/>
                <w:szCs w:val="16"/>
              </w:rPr>
            </w:pPr>
            <w:r w:rsidRPr="00B20630">
              <w:rPr>
                <w:color w:val="000000"/>
                <w:sz w:val="16"/>
                <w:szCs w:val="16"/>
              </w:rPr>
              <w:t>20</w:t>
            </w:r>
          </w:p>
        </w:tc>
        <w:tc>
          <w:tcPr>
            <w:tcW w:w="864" w:type="dxa"/>
            <w:vAlign w:val="center"/>
            <w:hideMark/>
          </w:tcPr>
          <w:p w14:paraId="1D781C5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3E4062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DCCEA1E"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
          <w:p w14:paraId="393E8CF1"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
          <w:p w14:paraId="2FB1BFC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11656E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10FFB0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D1E676E" w14:textId="77777777" w:rsidR="00E42721" w:rsidRPr="009B3DCC" w:rsidRDefault="00E42721" w:rsidP="00F555E9">
            <w:pPr>
              <w:snapToGrid w:val="0"/>
              <w:jc w:val="center"/>
              <w:rPr>
                <w:sz w:val="16"/>
                <w:szCs w:val="16"/>
              </w:rPr>
            </w:pPr>
            <w:r w:rsidRPr="00266687">
              <w:rPr>
                <w:color w:val="000000"/>
                <w:sz w:val="16"/>
                <w:szCs w:val="16"/>
              </w:rPr>
              <w:t>6.44</w:t>
            </w:r>
          </w:p>
        </w:tc>
        <w:tc>
          <w:tcPr>
            <w:tcW w:w="1008" w:type="dxa"/>
            <w:vAlign w:val="center"/>
            <w:hideMark/>
          </w:tcPr>
          <w:p w14:paraId="5272B4A9" w14:textId="77777777" w:rsidR="00E42721" w:rsidRPr="009B3DCC" w:rsidRDefault="00E42721" w:rsidP="00F555E9">
            <w:pPr>
              <w:snapToGrid w:val="0"/>
              <w:jc w:val="center"/>
              <w:rPr>
                <w:sz w:val="16"/>
                <w:szCs w:val="16"/>
              </w:rPr>
            </w:pPr>
            <w:r w:rsidRPr="00266687">
              <w:rPr>
                <w:color w:val="000000"/>
                <w:sz w:val="16"/>
                <w:szCs w:val="16"/>
              </w:rPr>
              <w:t>1.25</w:t>
            </w:r>
          </w:p>
        </w:tc>
      </w:tr>
      <w:tr w:rsidR="00E42721" w:rsidRPr="009B3DCC" w14:paraId="38E688B8" w14:textId="77777777" w:rsidTr="00F555E9">
        <w:trPr>
          <w:trHeight w:val="165"/>
        </w:trPr>
        <w:tc>
          <w:tcPr>
            <w:tcW w:w="360" w:type="dxa"/>
            <w:vAlign w:val="center"/>
            <w:hideMark/>
          </w:tcPr>
          <w:p w14:paraId="5BA9448B" w14:textId="77777777" w:rsidR="00E42721" w:rsidRPr="00B20630" w:rsidRDefault="00E42721" w:rsidP="00F555E9">
            <w:pPr>
              <w:snapToGrid w:val="0"/>
              <w:rPr>
                <w:sz w:val="16"/>
                <w:szCs w:val="16"/>
              </w:rPr>
            </w:pPr>
            <w:r w:rsidRPr="00B20630">
              <w:rPr>
                <w:color w:val="000000"/>
                <w:sz w:val="16"/>
                <w:szCs w:val="16"/>
              </w:rPr>
              <w:t>21</w:t>
            </w:r>
          </w:p>
        </w:tc>
        <w:tc>
          <w:tcPr>
            <w:tcW w:w="864" w:type="dxa"/>
            <w:vAlign w:val="center"/>
            <w:hideMark/>
          </w:tcPr>
          <w:p w14:paraId="07B766C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1EDE74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ECEA7F2"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
          <w:p w14:paraId="190DD33F"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
          <w:p w14:paraId="426DD3A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A5E921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917CBC1"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50F0A2EC" w14:textId="77777777" w:rsidR="00E42721" w:rsidRPr="009B3DCC" w:rsidRDefault="00E42721" w:rsidP="00F555E9">
            <w:pPr>
              <w:snapToGrid w:val="0"/>
              <w:jc w:val="center"/>
              <w:rPr>
                <w:sz w:val="16"/>
                <w:szCs w:val="16"/>
              </w:rPr>
            </w:pPr>
            <w:r w:rsidRPr="00266687">
              <w:rPr>
                <w:color w:val="000000"/>
                <w:sz w:val="16"/>
                <w:szCs w:val="16"/>
              </w:rPr>
              <w:t>8.82</w:t>
            </w:r>
          </w:p>
        </w:tc>
        <w:tc>
          <w:tcPr>
            <w:tcW w:w="1008" w:type="dxa"/>
            <w:vAlign w:val="center"/>
            <w:hideMark/>
          </w:tcPr>
          <w:p w14:paraId="3AA72295" w14:textId="77777777" w:rsidR="00E42721" w:rsidRPr="009B3DCC" w:rsidRDefault="00E42721" w:rsidP="00F555E9">
            <w:pPr>
              <w:snapToGrid w:val="0"/>
              <w:jc w:val="center"/>
              <w:rPr>
                <w:sz w:val="16"/>
                <w:szCs w:val="16"/>
              </w:rPr>
            </w:pPr>
            <w:r w:rsidRPr="00266687">
              <w:rPr>
                <w:color w:val="000000"/>
                <w:sz w:val="16"/>
                <w:szCs w:val="16"/>
              </w:rPr>
              <w:t>1.86</w:t>
            </w:r>
          </w:p>
        </w:tc>
      </w:tr>
      <w:tr w:rsidR="00E42721" w:rsidRPr="009B3DCC" w14:paraId="7FD8F529" w14:textId="77777777" w:rsidTr="00F555E9">
        <w:trPr>
          <w:trHeight w:val="165"/>
        </w:trPr>
        <w:tc>
          <w:tcPr>
            <w:tcW w:w="360" w:type="dxa"/>
            <w:vAlign w:val="center"/>
            <w:hideMark/>
          </w:tcPr>
          <w:p w14:paraId="7F17C578" w14:textId="77777777" w:rsidR="00E42721" w:rsidRPr="00B20630" w:rsidRDefault="00E42721" w:rsidP="00F555E9">
            <w:pPr>
              <w:snapToGrid w:val="0"/>
              <w:rPr>
                <w:sz w:val="16"/>
                <w:szCs w:val="16"/>
              </w:rPr>
            </w:pPr>
            <w:r w:rsidRPr="00B20630">
              <w:rPr>
                <w:color w:val="000000"/>
                <w:sz w:val="16"/>
                <w:szCs w:val="16"/>
              </w:rPr>
              <w:t>22</w:t>
            </w:r>
          </w:p>
        </w:tc>
        <w:tc>
          <w:tcPr>
            <w:tcW w:w="864" w:type="dxa"/>
            <w:vAlign w:val="center"/>
            <w:hideMark/>
          </w:tcPr>
          <w:p w14:paraId="4DFF89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F4AC58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28961BA"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
          <w:p w14:paraId="7B76FC8D"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
          <w:p w14:paraId="1EC3A13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20C755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2FEC447"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42BCB5AE" w14:textId="77777777" w:rsidR="00E42721" w:rsidRPr="009B3DCC" w:rsidRDefault="00E42721" w:rsidP="00F555E9">
            <w:pPr>
              <w:snapToGrid w:val="0"/>
              <w:jc w:val="center"/>
              <w:rPr>
                <w:sz w:val="16"/>
                <w:szCs w:val="16"/>
              </w:rPr>
            </w:pPr>
            <w:r w:rsidRPr="00266687">
              <w:rPr>
                <w:color w:val="000000"/>
                <w:sz w:val="16"/>
                <w:szCs w:val="16"/>
              </w:rPr>
              <w:t>8.17</w:t>
            </w:r>
          </w:p>
        </w:tc>
        <w:tc>
          <w:tcPr>
            <w:tcW w:w="1008" w:type="dxa"/>
            <w:vAlign w:val="center"/>
            <w:hideMark/>
          </w:tcPr>
          <w:p w14:paraId="5C929E8A" w14:textId="77777777" w:rsidR="00E42721" w:rsidRPr="009B3DCC" w:rsidRDefault="00E42721" w:rsidP="00F555E9">
            <w:pPr>
              <w:snapToGrid w:val="0"/>
              <w:jc w:val="center"/>
              <w:rPr>
                <w:sz w:val="16"/>
                <w:szCs w:val="16"/>
              </w:rPr>
            </w:pPr>
            <w:r w:rsidRPr="00266687">
              <w:rPr>
                <w:color w:val="000000"/>
                <w:sz w:val="16"/>
                <w:szCs w:val="16"/>
              </w:rPr>
              <w:t>2.15</w:t>
            </w:r>
          </w:p>
        </w:tc>
      </w:tr>
      <w:tr w:rsidR="00E42721" w:rsidRPr="009B3DCC" w14:paraId="4C8F3ABF" w14:textId="77777777" w:rsidTr="00F555E9">
        <w:trPr>
          <w:trHeight w:val="165"/>
        </w:trPr>
        <w:tc>
          <w:tcPr>
            <w:tcW w:w="360" w:type="dxa"/>
            <w:vAlign w:val="center"/>
            <w:hideMark/>
          </w:tcPr>
          <w:p w14:paraId="41422EB7" w14:textId="77777777" w:rsidR="00E42721" w:rsidRPr="00B20630" w:rsidRDefault="00E42721" w:rsidP="00F555E9">
            <w:pPr>
              <w:snapToGrid w:val="0"/>
              <w:rPr>
                <w:sz w:val="16"/>
                <w:szCs w:val="16"/>
              </w:rPr>
            </w:pPr>
            <w:r w:rsidRPr="00B20630">
              <w:rPr>
                <w:color w:val="000000"/>
                <w:sz w:val="16"/>
                <w:szCs w:val="16"/>
              </w:rPr>
              <w:t>23</w:t>
            </w:r>
          </w:p>
        </w:tc>
        <w:tc>
          <w:tcPr>
            <w:tcW w:w="864" w:type="dxa"/>
            <w:vAlign w:val="center"/>
            <w:hideMark/>
          </w:tcPr>
          <w:p w14:paraId="2306F00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333CA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4AB5D30"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
          <w:p w14:paraId="2D22D7F3"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
          <w:p w14:paraId="2CC3532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C58E84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9D332E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65566BF" w14:textId="77777777" w:rsidR="00E42721" w:rsidRPr="009B3DCC" w:rsidRDefault="00E42721" w:rsidP="00F555E9">
            <w:pPr>
              <w:snapToGrid w:val="0"/>
              <w:jc w:val="center"/>
              <w:rPr>
                <w:sz w:val="16"/>
                <w:szCs w:val="16"/>
              </w:rPr>
            </w:pPr>
            <w:r w:rsidRPr="00266687">
              <w:rPr>
                <w:color w:val="000000"/>
                <w:sz w:val="16"/>
                <w:szCs w:val="16"/>
              </w:rPr>
              <w:t>8.25</w:t>
            </w:r>
          </w:p>
        </w:tc>
        <w:tc>
          <w:tcPr>
            <w:tcW w:w="1008" w:type="dxa"/>
            <w:vAlign w:val="center"/>
            <w:hideMark/>
          </w:tcPr>
          <w:p w14:paraId="65536D26"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79A582CA" w14:textId="77777777" w:rsidTr="00F555E9">
        <w:trPr>
          <w:trHeight w:val="165"/>
        </w:trPr>
        <w:tc>
          <w:tcPr>
            <w:tcW w:w="360" w:type="dxa"/>
            <w:vAlign w:val="center"/>
            <w:hideMark/>
          </w:tcPr>
          <w:p w14:paraId="2DCD9977" w14:textId="77777777" w:rsidR="00E42721" w:rsidRPr="00B20630" w:rsidRDefault="00E42721" w:rsidP="00F555E9">
            <w:pPr>
              <w:snapToGrid w:val="0"/>
              <w:rPr>
                <w:sz w:val="16"/>
                <w:szCs w:val="16"/>
              </w:rPr>
            </w:pPr>
            <w:r w:rsidRPr="00B20630">
              <w:rPr>
                <w:color w:val="000000"/>
                <w:sz w:val="16"/>
                <w:szCs w:val="16"/>
              </w:rPr>
              <w:t>24</w:t>
            </w:r>
          </w:p>
        </w:tc>
        <w:tc>
          <w:tcPr>
            <w:tcW w:w="864" w:type="dxa"/>
            <w:vAlign w:val="center"/>
            <w:hideMark/>
          </w:tcPr>
          <w:p w14:paraId="4385292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8946A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B67CA42"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
          <w:p w14:paraId="17C72729"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
          <w:p w14:paraId="4E3619E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C8D5E4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665D68E"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2BE4D17D" w14:textId="77777777" w:rsidR="00E42721" w:rsidRPr="009B3DCC" w:rsidRDefault="00E42721" w:rsidP="00F555E9">
            <w:pPr>
              <w:snapToGrid w:val="0"/>
              <w:jc w:val="center"/>
              <w:rPr>
                <w:sz w:val="16"/>
                <w:szCs w:val="16"/>
              </w:rPr>
            </w:pPr>
            <w:r w:rsidRPr="00266687">
              <w:rPr>
                <w:color w:val="000000"/>
                <w:sz w:val="16"/>
                <w:szCs w:val="16"/>
              </w:rPr>
              <w:t>8.84</w:t>
            </w:r>
          </w:p>
        </w:tc>
        <w:tc>
          <w:tcPr>
            <w:tcW w:w="1008" w:type="dxa"/>
            <w:vAlign w:val="center"/>
            <w:hideMark/>
          </w:tcPr>
          <w:p w14:paraId="04458254" w14:textId="77777777" w:rsidR="00E42721" w:rsidRPr="009B3DCC" w:rsidRDefault="00E42721" w:rsidP="00F555E9">
            <w:pPr>
              <w:snapToGrid w:val="0"/>
              <w:jc w:val="center"/>
              <w:rPr>
                <w:sz w:val="16"/>
                <w:szCs w:val="16"/>
              </w:rPr>
            </w:pPr>
            <w:r w:rsidRPr="00266687">
              <w:rPr>
                <w:color w:val="000000"/>
                <w:sz w:val="16"/>
                <w:szCs w:val="16"/>
              </w:rPr>
              <w:t>2.57</w:t>
            </w:r>
          </w:p>
        </w:tc>
      </w:tr>
      <w:tr w:rsidR="00E42721" w:rsidRPr="009B3DCC" w14:paraId="4C0FA137" w14:textId="77777777" w:rsidTr="00F555E9">
        <w:trPr>
          <w:trHeight w:val="165"/>
        </w:trPr>
        <w:tc>
          <w:tcPr>
            <w:tcW w:w="360" w:type="dxa"/>
            <w:vAlign w:val="center"/>
            <w:hideMark/>
          </w:tcPr>
          <w:p w14:paraId="5D977B03" w14:textId="77777777" w:rsidR="00E42721" w:rsidRPr="00B20630" w:rsidRDefault="00E42721" w:rsidP="00F555E9">
            <w:pPr>
              <w:snapToGrid w:val="0"/>
              <w:rPr>
                <w:sz w:val="16"/>
                <w:szCs w:val="16"/>
              </w:rPr>
            </w:pPr>
            <w:r w:rsidRPr="00B20630">
              <w:rPr>
                <w:color w:val="000000"/>
                <w:sz w:val="16"/>
                <w:szCs w:val="16"/>
              </w:rPr>
              <w:t>25</w:t>
            </w:r>
          </w:p>
        </w:tc>
        <w:tc>
          <w:tcPr>
            <w:tcW w:w="864" w:type="dxa"/>
            <w:vAlign w:val="center"/>
            <w:hideMark/>
          </w:tcPr>
          <w:p w14:paraId="1757173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321FC1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9CFA0F1"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
          <w:p w14:paraId="3D5E210F"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
          <w:p w14:paraId="5F270F5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883929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A9B372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F9F5830" w14:textId="77777777" w:rsidR="00E42721" w:rsidRPr="009B3DCC" w:rsidRDefault="00E42721" w:rsidP="00F555E9">
            <w:pPr>
              <w:snapToGrid w:val="0"/>
              <w:jc w:val="center"/>
              <w:rPr>
                <w:sz w:val="16"/>
                <w:szCs w:val="16"/>
              </w:rPr>
            </w:pPr>
            <w:r w:rsidRPr="00266687">
              <w:rPr>
                <w:color w:val="000000"/>
                <w:sz w:val="16"/>
                <w:szCs w:val="16"/>
              </w:rPr>
              <w:t>9.37</w:t>
            </w:r>
          </w:p>
        </w:tc>
        <w:tc>
          <w:tcPr>
            <w:tcW w:w="1008" w:type="dxa"/>
            <w:vAlign w:val="center"/>
            <w:hideMark/>
          </w:tcPr>
          <w:p w14:paraId="7F0709CB" w14:textId="77777777" w:rsidR="00E42721" w:rsidRPr="009B3DCC" w:rsidRDefault="00E42721" w:rsidP="00F555E9">
            <w:pPr>
              <w:snapToGrid w:val="0"/>
              <w:jc w:val="center"/>
              <w:rPr>
                <w:sz w:val="16"/>
                <w:szCs w:val="16"/>
              </w:rPr>
            </w:pPr>
            <w:r w:rsidRPr="00266687">
              <w:rPr>
                <w:color w:val="000000"/>
                <w:sz w:val="16"/>
                <w:szCs w:val="16"/>
              </w:rPr>
              <w:t>1.04</w:t>
            </w:r>
          </w:p>
        </w:tc>
      </w:tr>
      <w:tr w:rsidR="00E42721" w:rsidRPr="009B3DCC" w14:paraId="5D169696" w14:textId="77777777" w:rsidTr="00F555E9">
        <w:trPr>
          <w:trHeight w:val="165"/>
        </w:trPr>
        <w:tc>
          <w:tcPr>
            <w:tcW w:w="360" w:type="dxa"/>
            <w:vAlign w:val="center"/>
            <w:hideMark/>
          </w:tcPr>
          <w:p w14:paraId="0EA88730" w14:textId="77777777" w:rsidR="00E42721" w:rsidRPr="00B20630" w:rsidRDefault="00E42721" w:rsidP="00F555E9">
            <w:pPr>
              <w:snapToGrid w:val="0"/>
              <w:rPr>
                <w:sz w:val="16"/>
                <w:szCs w:val="16"/>
              </w:rPr>
            </w:pPr>
            <w:r w:rsidRPr="00B20630">
              <w:rPr>
                <w:color w:val="000000"/>
                <w:sz w:val="16"/>
                <w:szCs w:val="16"/>
              </w:rPr>
              <w:t>26</w:t>
            </w:r>
          </w:p>
        </w:tc>
        <w:tc>
          <w:tcPr>
            <w:tcW w:w="864" w:type="dxa"/>
            <w:vAlign w:val="center"/>
            <w:hideMark/>
          </w:tcPr>
          <w:p w14:paraId="7256E57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AAF27A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C912EDF"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
          <w:p w14:paraId="68C00EDB"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
          <w:p w14:paraId="2B06CC7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EDFA49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4B9EBC8"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0B97109B" w14:textId="77777777" w:rsidR="00E42721" w:rsidRPr="009B3DCC" w:rsidRDefault="00E42721" w:rsidP="00F555E9">
            <w:pPr>
              <w:snapToGrid w:val="0"/>
              <w:jc w:val="center"/>
              <w:rPr>
                <w:sz w:val="16"/>
                <w:szCs w:val="16"/>
              </w:rPr>
            </w:pPr>
            <w:r w:rsidRPr="00266687">
              <w:rPr>
                <w:color w:val="000000"/>
                <w:sz w:val="16"/>
                <w:szCs w:val="16"/>
              </w:rPr>
              <w:t>12.36</w:t>
            </w:r>
          </w:p>
        </w:tc>
        <w:tc>
          <w:tcPr>
            <w:tcW w:w="1008" w:type="dxa"/>
            <w:vAlign w:val="center"/>
            <w:hideMark/>
          </w:tcPr>
          <w:p w14:paraId="3D64BF95" w14:textId="77777777" w:rsidR="00E42721" w:rsidRPr="009B3DCC" w:rsidRDefault="00E42721" w:rsidP="00F555E9">
            <w:pPr>
              <w:snapToGrid w:val="0"/>
              <w:jc w:val="center"/>
              <w:rPr>
                <w:sz w:val="16"/>
                <w:szCs w:val="16"/>
              </w:rPr>
            </w:pPr>
            <w:r w:rsidRPr="00266687">
              <w:rPr>
                <w:color w:val="000000"/>
                <w:sz w:val="16"/>
                <w:szCs w:val="16"/>
              </w:rPr>
              <w:t>1.39</w:t>
            </w:r>
          </w:p>
        </w:tc>
      </w:tr>
      <w:tr w:rsidR="00E42721" w:rsidRPr="009B3DCC" w14:paraId="016BC8D7" w14:textId="77777777" w:rsidTr="00F555E9">
        <w:trPr>
          <w:trHeight w:val="165"/>
        </w:trPr>
        <w:tc>
          <w:tcPr>
            <w:tcW w:w="360" w:type="dxa"/>
            <w:vAlign w:val="center"/>
            <w:hideMark/>
          </w:tcPr>
          <w:p w14:paraId="469BE211" w14:textId="77777777" w:rsidR="00E42721" w:rsidRPr="00B20630" w:rsidRDefault="00E42721" w:rsidP="00F555E9">
            <w:pPr>
              <w:snapToGrid w:val="0"/>
              <w:rPr>
                <w:sz w:val="16"/>
                <w:szCs w:val="16"/>
              </w:rPr>
            </w:pPr>
            <w:r w:rsidRPr="00B20630">
              <w:rPr>
                <w:color w:val="000000"/>
                <w:sz w:val="16"/>
                <w:szCs w:val="16"/>
              </w:rPr>
              <w:t>27</w:t>
            </w:r>
          </w:p>
        </w:tc>
        <w:tc>
          <w:tcPr>
            <w:tcW w:w="864" w:type="dxa"/>
            <w:vAlign w:val="center"/>
            <w:hideMark/>
          </w:tcPr>
          <w:p w14:paraId="653C7D6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A34FA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03389D8"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
          <w:p w14:paraId="543BE495"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
          <w:p w14:paraId="18BCFC0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51E515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7246A67"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6B12B06E" w14:textId="77777777" w:rsidR="00E42721" w:rsidRPr="009B3DCC" w:rsidRDefault="00E42721" w:rsidP="00F555E9">
            <w:pPr>
              <w:snapToGrid w:val="0"/>
              <w:jc w:val="center"/>
              <w:rPr>
                <w:sz w:val="16"/>
                <w:szCs w:val="16"/>
              </w:rPr>
            </w:pPr>
            <w:r w:rsidRPr="00266687">
              <w:rPr>
                <w:color w:val="000000"/>
                <w:sz w:val="16"/>
                <w:szCs w:val="16"/>
              </w:rPr>
              <w:t>10.85</w:t>
            </w:r>
          </w:p>
        </w:tc>
        <w:tc>
          <w:tcPr>
            <w:tcW w:w="1008" w:type="dxa"/>
            <w:vAlign w:val="center"/>
            <w:hideMark/>
          </w:tcPr>
          <w:p w14:paraId="470762F2" w14:textId="77777777" w:rsidR="00E42721" w:rsidRPr="009B3DCC" w:rsidRDefault="00E42721" w:rsidP="00F555E9">
            <w:pPr>
              <w:snapToGrid w:val="0"/>
              <w:jc w:val="center"/>
              <w:rPr>
                <w:sz w:val="16"/>
                <w:szCs w:val="16"/>
              </w:rPr>
            </w:pPr>
            <w:r w:rsidRPr="00266687">
              <w:rPr>
                <w:color w:val="000000"/>
                <w:sz w:val="16"/>
                <w:szCs w:val="16"/>
              </w:rPr>
              <w:t>1.55</w:t>
            </w:r>
          </w:p>
        </w:tc>
      </w:tr>
      <w:tr w:rsidR="00E42721" w:rsidRPr="009B3DCC" w14:paraId="61BAA893" w14:textId="77777777" w:rsidTr="00F555E9">
        <w:trPr>
          <w:trHeight w:val="165"/>
        </w:trPr>
        <w:tc>
          <w:tcPr>
            <w:tcW w:w="360" w:type="dxa"/>
            <w:vAlign w:val="center"/>
            <w:hideMark/>
          </w:tcPr>
          <w:p w14:paraId="1F049B4D" w14:textId="77777777" w:rsidR="00E42721" w:rsidRPr="00B20630" w:rsidRDefault="00E42721" w:rsidP="00F555E9">
            <w:pPr>
              <w:snapToGrid w:val="0"/>
              <w:rPr>
                <w:sz w:val="16"/>
                <w:szCs w:val="16"/>
              </w:rPr>
            </w:pPr>
            <w:r w:rsidRPr="00B20630">
              <w:rPr>
                <w:color w:val="000000"/>
                <w:sz w:val="16"/>
                <w:szCs w:val="16"/>
              </w:rPr>
              <w:t>28</w:t>
            </w:r>
          </w:p>
        </w:tc>
        <w:tc>
          <w:tcPr>
            <w:tcW w:w="864" w:type="dxa"/>
            <w:vAlign w:val="center"/>
            <w:hideMark/>
          </w:tcPr>
          <w:p w14:paraId="0EC69F7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4E1141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9CD068A"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
          <w:p w14:paraId="4980E3AE"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
          <w:p w14:paraId="70AB54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7CE738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633D70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DCD8D59" w14:textId="77777777" w:rsidR="00E42721" w:rsidRPr="009B3DCC" w:rsidRDefault="00E42721" w:rsidP="00F555E9">
            <w:pPr>
              <w:snapToGrid w:val="0"/>
              <w:jc w:val="center"/>
              <w:rPr>
                <w:sz w:val="16"/>
                <w:szCs w:val="16"/>
              </w:rPr>
            </w:pPr>
            <w:r w:rsidRPr="00266687">
              <w:rPr>
                <w:color w:val="000000"/>
                <w:sz w:val="16"/>
                <w:szCs w:val="16"/>
              </w:rPr>
              <w:t>12.34</w:t>
            </w:r>
          </w:p>
        </w:tc>
        <w:tc>
          <w:tcPr>
            <w:tcW w:w="1008" w:type="dxa"/>
            <w:vAlign w:val="center"/>
            <w:hideMark/>
          </w:tcPr>
          <w:p w14:paraId="61B46CB1" w14:textId="77777777" w:rsidR="00E42721" w:rsidRPr="009B3DCC" w:rsidRDefault="00E42721" w:rsidP="00F555E9">
            <w:pPr>
              <w:snapToGrid w:val="0"/>
              <w:jc w:val="center"/>
              <w:rPr>
                <w:sz w:val="16"/>
                <w:szCs w:val="16"/>
              </w:rPr>
            </w:pPr>
            <w:r w:rsidRPr="00266687">
              <w:rPr>
                <w:color w:val="000000"/>
                <w:sz w:val="16"/>
                <w:szCs w:val="16"/>
              </w:rPr>
              <w:t>1.81</w:t>
            </w:r>
          </w:p>
        </w:tc>
      </w:tr>
      <w:tr w:rsidR="00E42721" w:rsidRPr="009B3DCC" w14:paraId="64DB1584" w14:textId="77777777" w:rsidTr="00F555E9">
        <w:trPr>
          <w:trHeight w:val="180"/>
        </w:trPr>
        <w:tc>
          <w:tcPr>
            <w:tcW w:w="360" w:type="dxa"/>
            <w:vAlign w:val="center"/>
            <w:hideMark/>
          </w:tcPr>
          <w:p w14:paraId="50E20D48" w14:textId="77777777" w:rsidR="00E42721" w:rsidRPr="00B20630" w:rsidRDefault="00E42721" w:rsidP="00F555E9">
            <w:pPr>
              <w:snapToGrid w:val="0"/>
              <w:rPr>
                <w:sz w:val="16"/>
                <w:szCs w:val="16"/>
              </w:rPr>
            </w:pPr>
            <w:r w:rsidRPr="00B20630">
              <w:rPr>
                <w:color w:val="000000"/>
                <w:sz w:val="16"/>
                <w:szCs w:val="16"/>
              </w:rPr>
              <w:t>29</w:t>
            </w:r>
          </w:p>
        </w:tc>
        <w:tc>
          <w:tcPr>
            <w:tcW w:w="864" w:type="dxa"/>
            <w:vAlign w:val="center"/>
            <w:hideMark/>
          </w:tcPr>
          <w:p w14:paraId="0B2462F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DF669F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14BEB58"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
          <w:p w14:paraId="189054CE"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
          <w:p w14:paraId="7412216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698399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8E659A7"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480A48FD" w14:textId="77777777" w:rsidR="00E42721" w:rsidRPr="009B3DCC" w:rsidRDefault="00E42721" w:rsidP="00F555E9">
            <w:pPr>
              <w:snapToGrid w:val="0"/>
              <w:jc w:val="center"/>
              <w:rPr>
                <w:sz w:val="16"/>
                <w:szCs w:val="16"/>
              </w:rPr>
            </w:pPr>
            <w:r w:rsidRPr="00266687">
              <w:rPr>
                <w:color w:val="000000"/>
                <w:sz w:val="16"/>
                <w:szCs w:val="16"/>
              </w:rPr>
              <w:t>12.71</w:t>
            </w:r>
          </w:p>
        </w:tc>
        <w:tc>
          <w:tcPr>
            <w:tcW w:w="1008" w:type="dxa"/>
            <w:vAlign w:val="center"/>
            <w:hideMark/>
          </w:tcPr>
          <w:p w14:paraId="4D9EEC46" w14:textId="77777777" w:rsidR="00E42721" w:rsidRPr="009B3DCC" w:rsidRDefault="00E42721" w:rsidP="00F555E9">
            <w:pPr>
              <w:snapToGrid w:val="0"/>
              <w:jc w:val="center"/>
              <w:rPr>
                <w:sz w:val="16"/>
                <w:szCs w:val="16"/>
              </w:rPr>
            </w:pPr>
            <w:r w:rsidRPr="00266687">
              <w:rPr>
                <w:color w:val="000000"/>
                <w:sz w:val="16"/>
                <w:szCs w:val="16"/>
              </w:rPr>
              <w:t>1.76</w:t>
            </w:r>
          </w:p>
        </w:tc>
      </w:tr>
      <w:tr w:rsidR="00E42721" w:rsidRPr="009B3DCC" w14:paraId="68B08332" w14:textId="77777777" w:rsidTr="00F555E9">
        <w:trPr>
          <w:trHeight w:val="165"/>
        </w:trPr>
        <w:tc>
          <w:tcPr>
            <w:tcW w:w="360" w:type="dxa"/>
            <w:vAlign w:val="center"/>
            <w:hideMark/>
          </w:tcPr>
          <w:p w14:paraId="43D54BDC" w14:textId="77777777" w:rsidR="00E42721" w:rsidRPr="00B20630" w:rsidRDefault="00E42721" w:rsidP="00F555E9">
            <w:pPr>
              <w:snapToGrid w:val="0"/>
              <w:rPr>
                <w:sz w:val="16"/>
                <w:szCs w:val="16"/>
              </w:rPr>
            </w:pPr>
            <w:r w:rsidRPr="00B20630">
              <w:rPr>
                <w:color w:val="000000"/>
                <w:sz w:val="16"/>
                <w:szCs w:val="16"/>
              </w:rPr>
              <w:t>30</w:t>
            </w:r>
          </w:p>
        </w:tc>
        <w:tc>
          <w:tcPr>
            <w:tcW w:w="864" w:type="dxa"/>
            <w:vAlign w:val="center"/>
            <w:hideMark/>
          </w:tcPr>
          <w:p w14:paraId="68CC07C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652EA0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5E90A19"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
          <w:p w14:paraId="38354F27"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
          <w:p w14:paraId="702A5E7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477BAA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2040590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FA462DE" w14:textId="77777777" w:rsidR="00E42721" w:rsidRPr="009B3DCC" w:rsidRDefault="00E42721" w:rsidP="00F555E9">
            <w:pPr>
              <w:snapToGrid w:val="0"/>
              <w:jc w:val="center"/>
              <w:rPr>
                <w:sz w:val="16"/>
                <w:szCs w:val="16"/>
              </w:rPr>
            </w:pPr>
            <w:r w:rsidRPr="00266687">
              <w:rPr>
                <w:color w:val="000000"/>
                <w:sz w:val="16"/>
                <w:szCs w:val="16"/>
              </w:rPr>
              <w:t>0.93</w:t>
            </w:r>
          </w:p>
        </w:tc>
        <w:tc>
          <w:tcPr>
            <w:tcW w:w="1008" w:type="dxa"/>
            <w:vAlign w:val="center"/>
            <w:hideMark/>
          </w:tcPr>
          <w:p w14:paraId="4071CC1E"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2ED157C6" w14:textId="77777777" w:rsidTr="00F555E9">
        <w:trPr>
          <w:trHeight w:val="165"/>
        </w:trPr>
        <w:tc>
          <w:tcPr>
            <w:tcW w:w="360" w:type="dxa"/>
            <w:vAlign w:val="center"/>
            <w:hideMark/>
          </w:tcPr>
          <w:p w14:paraId="56A60F5F" w14:textId="77777777" w:rsidR="00E42721" w:rsidRPr="00B20630" w:rsidRDefault="00E42721" w:rsidP="00F555E9">
            <w:pPr>
              <w:snapToGrid w:val="0"/>
              <w:rPr>
                <w:sz w:val="16"/>
                <w:szCs w:val="16"/>
              </w:rPr>
            </w:pPr>
            <w:r w:rsidRPr="00B20630">
              <w:rPr>
                <w:color w:val="000000"/>
                <w:sz w:val="16"/>
                <w:szCs w:val="16"/>
              </w:rPr>
              <w:t>31</w:t>
            </w:r>
          </w:p>
        </w:tc>
        <w:tc>
          <w:tcPr>
            <w:tcW w:w="864" w:type="dxa"/>
            <w:vAlign w:val="center"/>
            <w:hideMark/>
          </w:tcPr>
          <w:p w14:paraId="3BA8932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D22A26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4BE0637"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
          <w:p w14:paraId="490144EC"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
          <w:p w14:paraId="50BDDC8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EC17212"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7E41E644"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412BB4B7"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44C0AD9E" w14:textId="77777777" w:rsidR="00E42721" w:rsidRPr="009B3DCC" w:rsidRDefault="00E42721" w:rsidP="00F555E9">
            <w:pPr>
              <w:snapToGrid w:val="0"/>
              <w:jc w:val="center"/>
              <w:rPr>
                <w:sz w:val="16"/>
                <w:szCs w:val="16"/>
              </w:rPr>
            </w:pPr>
            <w:r w:rsidRPr="00266687">
              <w:rPr>
                <w:color w:val="000000"/>
                <w:sz w:val="16"/>
                <w:szCs w:val="16"/>
              </w:rPr>
              <w:t>4.58</w:t>
            </w:r>
          </w:p>
        </w:tc>
      </w:tr>
      <w:tr w:rsidR="00E42721" w:rsidRPr="009B3DCC" w14:paraId="3D8AFB3D" w14:textId="77777777" w:rsidTr="00F555E9">
        <w:trPr>
          <w:trHeight w:val="165"/>
        </w:trPr>
        <w:tc>
          <w:tcPr>
            <w:tcW w:w="360" w:type="dxa"/>
            <w:vAlign w:val="center"/>
            <w:hideMark/>
          </w:tcPr>
          <w:p w14:paraId="30210472" w14:textId="77777777" w:rsidR="00E42721" w:rsidRPr="00B20630" w:rsidRDefault="00E42721" w:rsidP="00F555E9">
            <w:pPr>
              <w:snapToGrid w:val="0"/>
              <w:rPr>
                <w:sz w:val="16"/>
                <w:szCs w:val="16"/>
              </w:rPr>
            </w:pPr>
            <w:r w:rsidRPr="00B20630">
              <w:rPr>
                <w:color w:val="000000"/>
                <w:sz w:val="16"/>
                <w:szCs w:val="16"/>
              </w:rPr>
              <w:t>32</w:t>
            </w:r>
          </w:p>
        </w:tc>
        <w:tc>
          <w:tcPr>
            <w:tcW w:w="864" w:type="dxa"/>
            <w:vAlign w:val="center"/>
            <w:hideMark/>
          </w:tcPr>
          <w:p w14:paraId="7DB4681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D0B5DE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81D5AE1"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
          <w:p w14:paraId="693430EB"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
          <w:p w14:paraId="124596A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2B0E14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26C02B01"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353E8BA6"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3B802151" w14:textId="77777777" w:rsidR="00E42721" w:rsidRPr="009B3DCC" w:rsidRDefault="00E42721" w:rsidP="00F555E9">
            <w:pPr>
              <w:snapToGrid w:val="0"/>
              <w:jc w:val="center"/>
              <w:rPr>
                <w:sz w:val="16"/>
                <w:szCs w:val="16"/>
              </w:rPr>
            </w:pPr>
            <w:r w:rsidRPr="00266687">
              <w:rPr>
                <w:color w:val="000000"/>
                <w:sz w:val="16"/>
                <w:szCs w:val="16"/>
              </w:rPr>
              <w:t>4.50</w:t>
            </w:r>
          </w:p>
        </w:tc>
      </w:tr>
      <w:tr w:rsidR="00E42721" w:rsidRPr="009B3DCC" w14:paraId="6549DB0A" w14:textId="77777777" w:rsidTr="00F555E9">
        <w:trPr>
          <w:trHeight w:val="165"/>
        </w:trPr>
        <w:tc>
          <w:tcPr>
            <w:tcW w:w="360" w:type="dxa"/>
            <w:vAlign w:val="center"/>
            <w:hideMark/>
          </w:tcPr>
          <w:p w14:paraId="17D532B2" w14:textId="77777777" w:rsidR="00E42721" w:rsidRPr="00B20630" w:rsidRDefault="00E42721" w:rsidP="00F555E9">
            <w:pPr>
              <w:snapToGrid w:val="0"/>
              <w:rPr>
                <w:sz w:val="16"/>
                <w:szCs w:val="16"/>
              </w:rPr>
            </w:pPr>
            <w:r w:rsidRPr="00B20630">
              <w:rPr>
                <w:color w:val="000000"/>
                <w:sz w:val="16"/>
                <w:szCs w:val="16"/>
              </w:rPr>
              <w:t>33</w:t>
            </w:r>
          </w:p>
        </w:tc>
        <w:tc>
          <w:tcPr>
            <w:tcW w:w="864" w:type="dxa"/>
            <w:vAlign w:val="center"/>
            <w:hideMark/>
          </w:tcPr>
          <w:p w14:paraId="6906A0D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E55519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A26EC02"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
          <w:p w14:paraId="7238FBBD"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
          <w:p w14:paraId="0F1E7AE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F5D7923"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5FFCF44D"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06351DD8"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3EC6A237" w14:textId="77777777" w:rsidR="00E42721" w:rsidRPr="009B3DCC" w:rsidRDefault="00E42721" w:rsidP="00F555E9">
            <w:pPr>
              <w:snapToGrid w:val="0"/>
              <w:jc w:val="center"/>
              <w:rPr>
                <w:sz w:val="16"/>
                <w:szCs w:val="16"/>
              </w:rPr>
            </w:pPr>
            <w:r w:rsidRPr="00266687">
              <w:rPr>
                <w:color w:val="000000"/>
                <w:sz w:val="16"/>
                <w:szCs w:val="16"/>
              </w:rPr>
              <w:t>5.23</w:t>
            </w:r>
          </w:p>
        </w:tc>
      </w:tr>
      <w:tr w:rsidR="00E42721" w:rsidRPr="009B3DCC" w14:paraId="09E7AC55" w14:textId="77777777" w:rsidTr="00F555E9">
        <w:trPr>
          <w:trHeight w:val="165"/>
        </w:trPr>
        <w:tc>
          <w:tcPr>
            <w:tcW w:w="360" w:type="dxa"/>
            <w:vAlign w:val="center"/>
            <w:hideMark/>
          </w:tcPr>
          <w:p w14:paraId="5D64FE46" w14:textId="77777777" w:rsidR="00E42721" w:rsidRPr="00B20630" w:rsidRDefault="00E42721" w:rsidP="00F555E9">
            <w:pPr>
              <w:snapToGrid w:val="0"/>
              <w:rPr>
                <w:sz w:val="16"/>
                <w:szCs w:val="16"/>
              </w:rPr>
            </w:pPr>
            <w:r w:rsidRPr="00B20630">
              <w:rPr>
                <w:color w:val="000000"/>
                <w:sz w:val="16"/>
                <w:szCs w:val="16"/>
              </w:rPr>
              <w:t>34</w:t>
            </w:r>
          </w:p>
        </w:tc>
        <w:tc>
          <w:tcPr>
            <w:tcW w:w="864" w:type="dxa"/>
            <w:vAlign w:val="center"/>
            <w:hideMark/>
          </w:tcPr>
          <w:p w14:paraId="067BB60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301C70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63E78F9"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
          <w:p w14:paraId="25B398DD"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
          <w:p w14:paraId="75FC16C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3037902"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174626F5"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795147B0"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3E381E1A" w14:textId="77777777" w:rsidR="00E42721" w:rsidRPr="009B3DCC" w:rsidRDefault="00E42721" w:rsidP="00F555E9">
            <w:pPr>
              <w:snapToGrid w:val="0"/>
              <w:jc w:val="center"/>
              <w:rPr>
                <w:sz w:val="16"/>
                <w:szCs w:val="16"/>
              </w:rPr>
            </w:pPr>
            <w:r w:rsidRPr="00266687">
              <w:rPr>
                <w:color w:val="000000"/>
                <w:sz w:val="16"/>
                <w:szCs w:val="16"/>
              </w:rPr>
              <w:t>5.14</w:t>
            </w:r>
          </w:p>
        </w:tc>
      </w:tr>
      <w:tr w:rsidR="00E42721" w:rsidRPr="009B3DCC" w14:paraId="4102EDBA" w14:textId="77777777" w:rsidTr="00F555E9">
        <w:trPr>
          <w:trHeight w:val="165"/>
        </w:trPr>
        <w:tc>
          <w:tcPr>
            <w:tcW w:w="360" w:type="dxa"/>
            <w:vAlign w:val="center"/>
            <w:hideMark/>
          </w:tcPr>
          <w:p w14:paraId="17CAE70A" w14:textId="77777777" w:rsidR="00E42721" w:rsidRPr="00B20630" w:rsidRDefault="00E42721" w:rsidP="00F555E9">
            <w:pPr>
              <w:snapToGrid w:val="0"/>
              <w:rPr>
                <w:sz w:val="16"/>
                <w:szCs w:val="16"/>
              </w:rPr>
            </w:pPr>
            <w:r w:rsidRPr="00B20630">
              <w:rPr>
                <w:color w:val="000000"/>
                <w:sz w:val="16"/>
                <w:szCs w:val="16"/>
              </w:rPr>
              <w:t>35</w:t>
            </w:r>
          </w:p>
        </w:tc>
        <w:tc>
          <w:tcPr>
            <w:tcW w:w="864" w:type="dxa"/>
            <w:vAlign w:val="center"/>
            <w:hideMark/>
          </w:tcPr>
          <w:p w14:paraId="5E0E19E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E04F11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EA1B2FA"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
          <w:p w14:paraId="1C5C26CB"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
          <w:p w14:paraId="16490AE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B33C22B"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5BACB05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AF57603"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
          <w:p w14:paraId="05BD0F5C" w14:textId="77777777" w:rsidR="00E42721" w:rsidRPr="009B3DCC" w:rsidRDefault="00E42721" w:rsidP="00F555E9">
            <w:pPr>
              <w:snapToGrid w:val="0"/>
              <w:jc w:val="center"/>
              <w:rPr>
                <w:sz w:val="16"/>
                <w:szCs w:val="16"/>
              </w:rPr>
            </w:pPr>
            <w:r w:rsidRPr="00266687">
              <w:rPr>
                <w:color w:val="000000"/>
                <w:sz w:val="16"/>
                <w:szCs w:val="16"/>
              </w:rPr>
              <w:t>1.78</w:t>
            </w:r>
          </w:p>
        </w:tc>
      </w:tr>
      <w:tr w:rsidR="00E42721" w:rsidRPr="009B3DCC" w14:paraId="5A89BB64" w14:textId="77777777" w:rsidTr="00F555E9">
        <w:trPr>
          <w:trHeight w:val="165"/>
        </w:trPr>
        <w:tc>
          <w:tcPr>
            <w:tcW w:w="360" w:type="dxa"/>
            <w:vAlign w:val="center"/>
            <w:hideMark/>
          </w:tcPr>
          <w:p w14:paraId="2866BFFB" w14:textId="77777777" w:rsidR="00E42721" w:rsidRPr="00B20630" w:rsidRDefault="00E42721" w:rsidP="00F555E9">
            <w:pPr>
              <w:snapToGrid w:val="0"/>
              <w:rPr>
                <w:sz w:val="16"/>
                <w:szCs w:val="16"/>
              </w:rPr>
            </w:pPr>
            <w:r w:rsidRPr="00B20630">
              <w:rPr>
                <w:color w:val="000000"/>
                <w:sz w:val="16"/>
                <w:szCs w:val="16"/>
              </w:rPr>
              <w:t>36</w:t>
            </w:r>
          </w:p>
        </w:tc>
        <w:tc>
          <w:tcPr>
            <w:tcW w:w="864" w:type="dxa"/>
            <w:vAlign w:val="center"/>
            <w:hideMark/>
          </w:tcPr>
          <w:p w14:paraId="08DFB7A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994853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1C74DC6"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
          <w:p w14:paraId="75FF60A5"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
          <w:p w14:paraId="612B913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F6F3E80"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49BDABEF"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0C79DE32" w14:textId="77777777" w:rsidR="00E42721" w:rsidRPr="009B3DCC" w:rsidRDefault="00E42721" w:rsidP="00F555E9">
            <w:pPr>
              <w:snapToGrid w:val="0"/>
              <w:jc w:val="center"/>
              <w:rPr>
                <w:sz w:val="16"/>
                <w:szCs w:val="16"/>
              </w:rPr>
            </w:pPr>
            <w:r w:rsidRPr="00266687">
              <w:rPr>
                <w:color w:val="000000"/>
                <w:sz w:val="16"/>
                <w:szCs w:val="16"/>
              </w:rPr>
              <w:t>3.59</w:t>
            </w:r>
          </w:p>
        </w:tc>
        <w:tc>
          <w:tcPr>
            <w:tcW w:w="1008" w:type="dxa"/>
            <w:vAlign w:val="center"/>
            <w:hideMark/>
          </w:tcPr>
          <w:p w14:paraId="3A4DECFF" w14:textId="77777777" w:rsidR="00E42721" w:rsidRPr="009B3DCC" w:rsidRDefault="00E42721" w:rsidP="00F555E9">
            <w:pPr>
              <w:snapToGrid w:val="0"/>
              <w:jc w:val="center"/>
              <w:rPr>
                <w:sz w:val="16"/>
                <w:szCs w:val="16"/>
              </w:rPr>
            </w:pPr>
            <w:r w:rsidRPr="00266687">
              <w:rPr>
                <w:color w:val="000000"/>
                <w:sz w:val="16"/>
                <w:szCs w:val="16"/>
              </w:rPr>
              <w:t>2.67</w:t>
            </w:r>
          </w:p>
        </w:tc>
      </w:tr>
      <w:tr w:rsidR="00E42721" w:rsidRPr="009B3DCC" w14:paraId="5EA64871" w14:textId="77777777" w:rsidTr="00F555E9">
        <w:trPr>
          <w:trHeight w:val="165"/>
        </w:trPr>
        <w:tc>
          <w:tcPr>
            <w:tcW w:w="360" w:type="dxa"/>
            <w:vAlign w:val="center"/>
            <w:hideMark/>
          </w:tcPr>
          <w:p w14:paraId="70E6D37A" w14:textId="77777777" w:rsidR="00E42721" w:rsidRPr="00B20630" w:rsidRDefault="00E42721" w:rsidP="00F555E9">
            <w:pPr>
              <w:snapToGrid w:val="0"/>
              <w:rPr>
                <w:sz w:val="16"/>
                <w:szCs w:val="16"/>
              </w:rPr>
            </w:pPr>
            <w:r w:rsidRPr="00B20630">
              <w:rPr>
                <w:color w:val="000000"/>
                <w:sz w:val="16"/>
                <w:szCs w:val="16"/>
              </w:rPr>
              <w:t>37</w:t>
            </w:r>
          </w:p>
        </w:tc>
        <w:tc>
          <w:tcPr>
            <w:tcW w:w="864" w:type="dxa"/>
            <w:vAlign w:val="center"/>
            <w:hideMark/>
          </w:tcPr>
          <w:p w14:paraId="624BDB9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3341BD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11C640A"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
          <w:p w14:paraId="4936AD2C"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
          <w:p w14:paraId="519E4D2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1026E51"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154EE628"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0EE04003" w14:textId="77777777" w:rsidR="00E42721" w:rsidRPr="009B3DCC" w:rsidRDefault="00E42721" w:rsidP="00F555E9">
            <w:pPr>
              <w:snapToGrid w:val="0"/>
              <w:jc w:val="center"/>
              <w:rPr>
                <w:sz w:val="16"/>
                <w:szCs w:val="16"/>
              </w:rPr>
            </w:pPr>
            <w:r w:rsidRPr="00266687">
              <w:rPr>
                <w:color w:val="000000"/>
                <w:sz w:val="16"/>
                <w:szCs w:val="16"/>
              </w:rPr>
              <w:t>3.41</w:t>
            </w:r>
          </w:p>
        </w:tc>
        <w:tc>
          <w:tcPr>
            <w:tcW w:w="1008" w:type="dxa"/>
            <w:vAlign w:val="center"/>
            <w:hideMark/>
          </w:tcPr>
          <w:p w14:paraId="4C045E66" w14:textId="77777777" w:rsidR="00E42721" w:rsidRPr="009B3DCC" w:rsidRDefault="00E42721" w:rsidP="00F555E9">
            <w:pPr>
              <w:snapToGrid w:val="0"/>
              <w:jc w:val="center"/>
              <w:rPr>
                <w:sz w:val="16"/>
                <w:szCs w:val="16"/>
              </w:rPr>
            </w:pPr>
            <w:r w:rsidRPr="00266687">
              <w:rPr>
                <w:color w:val="000000"/>
                <w:sz w:val="16"/>
                <w:szCs w:val="16"/>
              </w:rPr>
              <w:t>2.91</w:t>
            </w:r>
          </w:p>
        </w:tc>
      </w:tr>
      <w:tr w:rsidR="00E42721" w:rsidRPr="009B3DCC" w14:paraId="66FF43F3" w14:textId="77777777" w:rsidTr="00F555E9">
        <w:trPr>
          <w:trHeight w:val="165"/>
        </w:trPr>
        <w:tc>
          <w:tcPr>
            <w:tcW w:w="360" w:type="dxa"/>
            <w:vAlign w:val="center"/>
            <w:hideMark/>
          </w:tcPr>
          <w:p w14:paraId="2C360BA4" w14:textId="77777777" w:rsidR="00E42721" w:rsidRPr="00B20630" w:rsidRDefault="00E42721" w:rsidP="00F555E9">
            <w:pPr>
              <w:snapToGrid w:val="0"/>
              <w:rPr>
                <w:sz w:val="16"/>
                <w:szCs w:val="16"/>
              </w:rPr>
            </w:pPr>
            <w:r w:rsidRPr="00B20630">
              <w:rPr>
                <w:color w:val="000000"/>
                <w:sz w:val="16"/>
                <w:szCs w:val="16"/>
              </w:rPr>
              <w:t>38</w:t>
            </w:r>
          </w:p>
        </w:tc>
        <w:tc>
          <w:tcPr>
            <w:tcW w:w="864" w:type="dxa"/>
            <w:vAlign w:val="center"/>
            <w:hideMark/>
          </w:tcPr>
          <w:p w14:paraId="30695E5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554AED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CC4E871"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
          <w:p w14:paraId="19160B93"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
          <w:p w14:paraId="7DC6B5A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B34C5A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428F71CF"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140DD962" w14:textId="77777777" w:rsidR="00E42721" w:rsidRPr="009B3DCC" w:rsidRDefault="00E42721" w:rsidP="00F555E9">
            <w:pPr>
              <w:snapToGrid w:val="0"/>
              <w:jc w:val="center"/>
              <w:rPr>
                <w:sz w:val="16"/>
                <w:szCs w:val="16"/>
              </w:rPr>
            </w:pPr>
            <w:r w:rsidRPr="00266687">
              <w:rPr>
                <w:color w:val="000000"/>
                <w:sz w:val="16"/>
                <w:szCs w:val="16"/>
              </w:rPr>
              <w:t>3.66</w:t>
            </w:r>
          </w:p>
        </w:tc>
        <w:tc>
          <w:tcPr>
            <w:tcW w:w="1008" w:type="dxa"/>
            <w:vAlign w:val="center"/>
            <w:hideMark/>
          </w:tcPr>
          <w:p w14:paraId="72594D81" w14:textId="77777777" w:rsidR="00E42721" w:rsidRPr="009B3DCC" w:rsidRDefault="00E42721" w:rsidP="00F555E9">
            <w:pPr>
              <w:snapToGrid w:val="0"/>
              <w:jc w:val="center"/>
              <w:rPr>
                <w:sz w:val="16"/>
                <w:szCs w:val="16"/>
              </w:rPr>
            </w:pPr>
            <w:r w:rsidRPr="00266687">
              <w:rPr>
                <w:color w:val="000000"/>
                <w:sz w:val="16"/>
                <w:szCs w:val="16"/>
              </w:rPr>
              <w:t>3.41</w:t>
            </w:r>
          </w:p>
        </w:tc>
      </w:tr>
      <w:tr w:rsidR="00E42721" w:rsidRPr="009B3DCC" w14:paraId="75488CD8" w14:textId="77777777" w:rsidTr="00F555E9">
        <w:trPr>
          <w:trHeight w:val="165"/>
        </w:trPr>
        <w:tc>
          <w:tcPr>
            <w:tcW w:w="360" w:type="dxa"/>
            <w:vAlign w:val="center"/>
            <w:hideMark/>
          </w:tcPr>
          <w:p w14:paraId="69DEA54E" w14:textId="77777777" w:rsidR="00E42721" w:rsidRPr="00B20630" w:rsidRDefault="00E42721" w:rsidP="00F555E9">
            <w:pPr>
              <w:snapToGrid w:val="0"/>
              <w:rPr>
                <w:sz w:val="16"/>
                <w:szCs w:val="16"/>
              </w:rPr>
            </w:pPr>
            <w:r w:rsidRPr="00B20630">
              <w:rPr>
                <w:color w:val="000000"/>
                <w:sz w:val="16"/>
                <w:szCs w:val="16"/>
              </w:rPr>
              <w:t>39</w:t>
            </w:r>
          </w:p>
        </w:tc>
        <w:tc>
          <w:tcPr>
            <w:tcW w:w="864" w:type="dxa"/>
            <w:vAlign w:val="center"/>
            <w:hideMark/>
          </w:tcPr>
          <w:p w14:paraId="1D788DF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4EBBE8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2FA4EC3"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
          <w:p w14:paraId="67AC6E5F"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
          <w:p w14:paraId="5D1323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234A32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78650668"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6B3B6CC" w14:textId="77777777" w:rsidR="00E42721" w:rsidRPr="009B3DCC" w:rsidRDefault="00E42721" w:rsidP="00F555E9">
            <w:pPr>
              <w:snapToGrid w:val="0"/>
              <w:jc w:val="center"/>
              <w:rPr>
                <w:sz w:val="16"/>
                <w:szCs w:val="16"/>
              </w:rPr>
            </w:pPr>
            <w:r w:rsidRPr="00266687">
              <w:rPr>
                <w:color w:val="000000"/>
                <w:sz w:val="16"/>
                <w:szCs w:val="16"/>
              </w:rPr>
              <w:t>3.66</w:t>
            </w:r>
          </w:p>
        </w:tc>
        <w:tc>
          <w:tcPr>
            <w:tcW w:w="1008" w:type="dxa"/>
            <w:vAlign w:val="center"/>
            <w:hideMark/>
          </w:tcPr>
          <w:p w14:paraId="4778830E" w14:textId="77777777" w:rsidR="00E42721" w:rsidRPr="009B3DCC" w:rsidRDefault="00E42721" w:rsidP="00F555E9">
            <w:pPr>
              <w:snapToGrid w:val="0"/>
              <w:jc w:val="center"/>
              <w:rPr>
                <w:sz w:val="16"/>
                <w:szCs w:val="16"/>
              </w:rPr>
            </w:pPr>
            <w:r w:rsidRPr="00266687">
              <w:rPr>
                <w:color w:val="000000"/>
                <w:sz w:val="16"/>
                <w:szCs w:val="16"/>
              </w:rPr>
              <w:t>3.36</w:t>
            </w:r>
          </w:p>
        </w:tc>
      </w:tr>
      <w:tr w:rsidR="00E42721" w:rsidRPr="009B3DCC" w14:paraId="4BBEA228" w14:textId="77777777" w:rsidTr="00F555E9">
        <w:trPr>
          <w:trHeight w:val="165"/>
        </w:trPr>
        <w:tc>
          <w:tcPr>
            <w:tcW w:w="360" w:type="dxa"/>
            <w:vAlign w:val="center"/>
            <w:hideMark/>
          </w:tcPr>
          <w:p w14:paraId="7B5035B9" w14:textId="77777777" w:rsidR="00E42721" w:rsidRPr="00B20630" w:rsidRDefault="00E42721" w:rsidP="00F555E9">
            <w:pPr>
              <w:snapToGrid w:val="0"/>
              <w:rPr>
                <w:sz w:val="16"/>
                <w:szCs w:val="16"/>
              </w:rPr>
            </w:pPr>
            <w:r w:rsidRPr="00B20630">
              <w:rPr>
                <w:color w:val="000000"/>
                <w:sz w:val="16"/>
                <w:szCs w:val="16"/>
              </w:rPr>
              <w:t>40</w:t>
            </w:r>
          </w:p>
        </w:tc>
        <w:tc>
          <w:tcPr>
            <w:tcW w:w="864" w:type="dxa"/>
            <w:vAlign w:val="center"/>
            <w:hideMark/>
          </w:tcPr>
          <w:p w14:paraId="4F29F2C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7532D1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CF55D56"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
          <w:p w14:paraId="1C0A9CDD"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
          <w:p w14:paraId="5E307E0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560F300"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7356E98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84A4938" w14:textId="77777777" w:rsidR="00E42721" w:rsidRPr="009B3DCC" w:rsidRDefault="00E42721" w:rsidP="00F555E9">
            <w:pPr>
              <w:snapToGrid w:val="0"/>
              <w:jc w:val="center"/>
              <w:rPr>
                <w:sz w:val="16"/>
                <w:szCs w:val="16"/>
              </w:rPr>
            </w:pPr>
            <w:r w:rsidRPr="00266687">
              <w:rPr>
                <w:color w:val="000000"/>
                <w:sz w:val="16"/>
                <w:szCs w:val="16"/>
              </w:rPr>
              <w:t>5.16</w:t>
            </w:r>
          </w:p>
        </w:tc>
        <w:tc>
          <w:tcPr>
            <w:tcW w:w="1008" w:type="dxa"/>
            <w:vAlign w:val="center"/>
            <w:hideMark/>
          </w:tcPr>
          <w:p w14:paraId="04E7CD60"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4387F3DD" w14:textId="77777777" w:rsidTr="00F555E9">
        <w:trPr>
          <w:trHeight w:val="165"/>
        </w:trPr>
        <w:tc>
          <w:tcPr>
            <w:tcW w:w="360" w:type="dxa"/>
            <w:vAlign w:val="center"/>
            <w:hideMark/>
          </w:tcPr>
          <w:p w14:paraId="6B5FC0E7" w14:textId="77777777" w:rsidR="00E42721" w:rsidRPr="00B20630" w:rsidRDefault="00E42721" w:rsidP="00F555E9">
            <w:pPr>
              <w:snapToGrid w:val="0"/>
              <w:rPr>
                <w:sz w:val="16"/>
                <w:szCs w:val="16"/>
              </w:rPr>
            </w:pPr>
            <w:r w:rsidRPr="00B20630">
              <w:rPr>
                <w:color w:val="000000"/>
                <w:sz w:val="16"/>
                <w:szCs w:val="16"/>
              </w:rPr>
              <w:t>41</w:t>
            </w:r>
          </w:p>
        </w:tc>
        <w:tc>
          <w:tcPr>
            <w:tcW w:w="864" w:type="dxa"/>
            <w:vAlign w:val="center"/>
            <w:hideMark/>
          </w:tcPr>
          <w:p w14:paraId="53785F1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BE4FB4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A87B6CB"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
          <w:p w14:paraId="337C5CD8"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
          <w:p w14:paraId="45028EC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E2D417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79362B47"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2E273EF3" w14:textId="77777777" w:rsidR="00E42721" w:rsidRPr="009B3DCC" w:rsidRDefault="00E42721" w:rsidP="00F555E9">
            <w:pPr>
              <w:snapToGrid w:val="0"/>
              <w:jc w:val="center"/>
              <w:rPr>
                <w:sz w:val="16"/>
                <w:szCs w:val="16"/>
              </w:rPr>
            </w:pPr>
            <w:r w:rsidRPr="00266687">
              <w:rPr>
                <w:color w:val="000000"/>
                <w:sz w:val="16"/>
                <w:szCs w:val="16"/>
              </w:rPr>
              <w:t>8.23</w:t>
            </w:r>
          </w:p>
        </w:tc>
        <w:tc>
          <w:tcPr>
            <w:tcW w:w="1008" w:type="dxa"/>
            <w:vAlign w:val="center"/>
            <w:hideMark/>
          </w:tcPr>
          <w:p w14:paraId="32A6C95E" w14:textId="77777777" w:rsidR="00E42721" w:rsidRPr="009B3DCC" w:rsidRDefault="00E42721" w:rsidP="00F555E9">
            <w:pPr>
              <w:snapToGrid w:val="0"/>
              <w:jc w:val="center"/>
              <w:rPr>
                <w:sz w:val="16"/>
                <w:szCs w:val="16"/>
              </w:rPr>
            </w:pPr>
            <w:r w:rsidRPr="00266687">
              <w:rPr>
                <w:color w:val="000000"/>
                <w:sz w:val="16"/>
                <w:szCs w:val="16"/>
              </w:rPr>
              <w:t>1.67</w:t>
            </w:r>
          </w:p>
        </w:tc>
      </w:tr>
      <w:tr w:rsidR="00E42721" w:rsidRPr="009B3DCC" w14:paraId="55131C3C" w14:textId="77777777" w:rsidTr="00F555E9">
        <w:trPr>
          <w:trHeight w:val="165"/>
        </w:trPr>
        <w:tc>
          <w:tcPr>
            <w:tcW w:w="360" w:type="dxa"/>
            <w:vAlign w:val="center"/>
            <w:hideMark/>
          </w:tcPr>
          <w:p w14:paraId="51A34185" w14:textId="77777777" w:rsidR="00E42721" w:rsidRPr="00B20630" w:rsidRDefault="00E42721" w:rsidP="00F555E9">
            <w:pPr>
              <w:snapToGrid w:val="0"/>
              <w:rPr>
                <w:sz w:val="16"/>
                <w:szCs w:val="16"/>
              </w:rPr>
            </w:pPr>
            <w:r w:rsidRPr="00B20630">
              <w:rPr>
                <w:color w:val="000000"/>
                <w:sz w:val="16"/>
                <w:szCs w:val="16"/>
              </w:rPr>
              <w:t>42</w:t>
            </w:r>
          </w:p>
        </w:tc>
        <w:tc>
          <w:tcPr>
            <w:tcW w:w="864" w:type="dxa"/>
            <w:vAlign w:val="center"/>
            <w:hideMark/>
          </w:tcPr>
          <w:p w14:paraId="7F157C2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648F97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8987DC9"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
          <w:p w14:paraId="3D1E8394"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
          <w:p w14:paraId="56AA8C6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7D8F168"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08B20025"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2FBC4B5B" w14:textId="77777777" w:rsidR="00E42721" w:rsidRPr="009B3DCC" w:rsidRDefault="00E42721" w:rsidP="00F555E9">
            <w:pPr>
              <w:snapToGrid w:val="0"/>
              <w:jc w:val="center"/>
              <w:rPr>
                <w:sz w:val="16"/>
                <w:szCs w:val="16"/>
              </w:rPr>
            </w:pPr>
            <w:r w:rsidRPr="00266687">
              <w:rPr>
                <w:color w:val="000000"/>
                <w:sz w:val="16"/>
                <w:szCs w:val="16"/>
              </w:rPr>
              <w:t>6.48</w:t>
            </w:r>
          </w:p>
        </w:tc>
        <w:tc>
          <w:tcPr>
            <w:tcW w:w="1008" w:type="dxa"/>
            <w:vAlign w:val="center"/>
            <w:hideMark/>
          </w:tcPr>
          <w:p w14:paraId="65A3B993" w14:textId="77777777" w:rsidR="00E42721" w:rsidRPr="009B3DCC" w:rsidRDefault="00E42721" w:rsidP="00F555E9">
            <w:pPr>
              <w:snapToGrid w:val="0"/>
              <w:jc w:val="center"/>
              <w:rPr>
                <w:sz w:val="16"/>
                <w:szCs w:val="16"/>
              </w:rPr>
            </w:pPr>
            <w:r w:rsidRPr="00266687">
              <w:rPr>
                <w:color w:val="000000"/>
                <w:sz w:val="16"/>
                <w:szCs w:val="16"/>
              </w:rPr>
              <w:t>1.92</w:t>
            </w:r>
          </w:p>
        </w:tc>
      </w:tr>
      <w:tr w:rsidR="00E42721" w:rsidRPr="009B3DCC" w14:paraId="34D92DB2" w14:textId="77777777" w:rsidTr="00F555E9">
        <w:trPr>
          <w:trHeight w:val="180"/>
        </w:trPr>
        <w:tc>
          <w:tcPr>
            <w:tcW w:w="360" w:type="dxa"/>
            <w:vAlign w:val="center"/>
            <w:hideMark/>
          </w:tcPr>
          <w:p w14:paraId="592F0FD9" w14:textId="77777777" w:rsidR="00E42721" w:rsidRPr="00B20630" w:rsidRDefault="00E42721" w:rsidP="00F555E9">
            <w:pPr>
              <w:snapToGrid w:val="0"/>
              <w:rPr>
                <w:sz w:val="16"/>
                <w:szCs w:val="16"/>
              </w:rPr>
            </w:pPr>
            <w:r w:rsidRPr="00B20630">
              <w:rPr>
                <w:color w:val="000000"/>
                <w:sz w:val="16"/>
                <w:szCs w:val="16"/>
              </w:rPr>
              <w:t>43</w:t>
            </w:r>
          </w:p>
        </w:tc>
        <w:tc>
          <w:tcPr>
            <w:tcW w:w="864" w:type="dxa"/>
            <w:vAlign w:val="center"/>
            <w:hideMark/>
          </w:tcPr>
          <w:p w14:paraId="7D7FE0C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DE02B0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BDFB6D7"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
          <w:p w14:paraId="2075FCEC"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
          <w:p w14:paraId="6974A0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A442C5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6465E13E"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337EE6FC" w14:textId="77777777" w:rsidR="00E42721" w:rsidRPr="009B3DCC" w:rsidRDefault="00E42721" w:rsidP="00F555E9">
            <w:pPr>
              <w:snapToGrid w:val="0"/>
              <w:jc w:val="center"/>
              <w:rPr>
                <w:sz w:val="16"/>
                <w:szCs w:val="16"/>
              </w:rPr>
            </w:pPr>
            <w:r w:rsidRPr="00266687">
              <w:rPr>
                <w:color w:val="000000"/>
                <w:sz w:val="16"/>
                <w:szCs w:val="16"/>
              </w:rPr>
              <w:t>6.58</w:t>
            </w:r>
          </w:p>
        </w:tc>
        <w:tc>
          <w:tcPr>
            <w:tcW w:w="1008" w:type="dxa"/>
            <w:vAlign w:val="center"/>
            <w:hideMark/>
          </w:tcPr>
          <w:p w14:paraId="267014C2" w14:textId="77777777" w:rsidR="00E42721" w:rsidRPr="009B3DCC" w:rsidRDefault="00E42721" w:rsidP="00F555E9">
            <w:pPr>
              <w:snapToGrid w:val="0"/>
              <w:jc w:val="center"/>
              <w:rPr>
                <w:sz w:val="16"/>
                <w:szCs w:val="16"/>
              </w:rPr>
            </w:pPr>
            <w:r w:rsidRPr="00266687">
              <w:rPr>
                <w:color w:val="000000"/>
                <w:sz w:val="16"/>
                <w:szCs w:val="16"/>
              </w:rPr>
              <w:t>2.36</w:t>
            </w:r>
          </w:p>
        </w:tc>
      </w:tr>
      <w:tr w:rsidR="00E42721" w:rsidRPr="009B3DCC" w14:paraId="5A76E3F4" w14:textId="77777777" w:rsidTr="00F555E9">
        <w:trPr>
          <w:trHeight w:val="165"/>
        </w:trPr>
        <w:tc>
          <w:tcPr>
            <w:tcW w:w="360" w:type="dxa"/>
            <w:vAlign w:val="center"/>
            <w:hideMark/>
          </w:tcPr>
          <w:p w14:paraId="0ABAC9A1" w14:textId="77777777" w:rsidR="00E42721" w:rsidRPr="00B20630" w:rsidRDefault="00E42721" w:rsidP="00F555E9">
            <w:pPr>
              <w:snapToGrid w:val="0"/>
              <w:rPr>
                <w:sz w:val="16"/>
                <w:szCs w:val="16"/>
              </w:rPr>
            </w:pPr>
            <w:r w:rsidRPr="00B20630">
              <w:rPr>
                <w:color w:val="000000"/>
                <w:sz w:val="16"/>
                <w:szCs w:val="16"/>
              </w:rPr>
              <w:t>44</w:t>
            </w:r>
          </w:p>
        </w:tc>
        <w:tc>
          <w:tcPr>
            <w:tcW w:w="864" w:type="dxa"/>
            <w:vAlign w:val="center"/>
            <w:hideMark/>
          </w:tcPr>
          <w:p w14:paraId="3AD5CF4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77E7E1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AB7E5EA"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
          <w:p w14:paraId="4BFC0644"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
          <w:p w14:paraId="1E894AC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4057EBF"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31DC1471"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63090F96" w14:textId="77777777" w:rsidR="00E42721" w:rsidRPr="009B3DCC" w:rsidRDefault="00E42721" w:rsidP="00F555E9">
            <w:pPr>
              <w:snapToGrid w:val="0"/>
              <w:jc w:val="center"/>
              <w:rPr>
                <w:sz w:val="16"/>
                <w:szCs w:val="16"/>
              </w:rPr>
            </w:pPr>
            <w:r w:rsidRPr="00266687">
              <w:rPr>
                <w:color w:val="000000"/>
                <w:sz w:val="16"/>
                <w:szCs w:val="16"/>
              </w:rPr>
              <w:t>7.08</w:t>
            </w:r>
          </w:p>
        </w:tc>
        <w:tc>
          <w:tcPr>
            <w:tcW w:w="1008" w:type="dxa"/>
            <w:vAlign w:val="center"/>
            <w:hideMark/>
          </w:tcPr>
          <w:p w14:paraId="6DA7D3D7" w14:textId="77777777" w:rsidR="00E42721" w:rsidRPr="009B3DCC" w:rsidRDefault="00E42721" w:rsidP="00F555E9">
            <w:pPr>
              <w:snapToGrid w:val="0"/>
              <w:jc w:val="center"/>
              <w:rPr>
                <w:sz w:val="16"/>
                <w:szCs w:val="16"/>
              </w:rPr>
            </w:pPr>
            <w:r w:rsidRPr="00266687">
              <w:rPr>
                <w:color w:val="000000"/>
                <w:sz w:val="16"/>
                <w:szCs w:val="16"/>
              </w:rPr>
              <w:t>2.23</w:t>
            </w:r>
          </w:p>
        </w:tc>
      </w:tr>
      <w:tr w:rsidR="00E42721" w:rsidRPr="009B3DCC" w14:paraId="2135FE86" w14:textId="77777777" w:rsidTr="00F555E9">
        <w:trPr>
          <w:trHeight w:val="165"/>
        </w:trPr>
        <w:tc>
          <w:tcPr>
            <w:tcW w:w="360" w:type="dxa"/>
            <w:vAlign w:val="center"/>
            <w:hideMark/>
          </w:tcPr>
          <w:p w14:paraId="1E13E36E" w14:textId="77777777" w:rsidR="00E42721" w:rsidRPr="00B20630" w:rsidRDefault="00E42721" w:rsidP="00F555E9">
            <w:pPr>
              <w:snapToGrid w:val="0"/>
              <w:rPr>
                <w:sz w:val="16"/>
                <w:szCs w:val="16"/>
              </w:rPr>
            </w:pPr>
            <w:r w:rsidRPr="00B20630">
              <w:rPr>
                <w:color w:val="000000"/>
                <w:sz w:val="16"/>
                <w:szCs w:val="16"/>
              </w:rPr>
              <w:t>45</w:t>
            </w:r>
          </w:p>
        </w:tc>
        <w:tc>
          <w:tcPr>
            <w:tcW w:w="864" w:type="dxa"/>
            <w:vAlign w:val="center"/>
            <w:hideMark/>
          </w:tcPr>
          <w:p w14:paraId="7C08B9F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5D4269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6D9E059"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
          <w:p w14:paraId="4F80A0A8"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
          <w:p w14:paraId="14A01D3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D8D3B5D"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0E2B591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004CBCD"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430B3D28" w14:textId="77777777" w:rsidR="00E42721" w:rsidRPr="009B3DCC" w:rsidRDefault="00E42721" w:rsidP="00F555E9">
            <w:pPr>
              <w:snapToGrid w:val="0"/>
              <w:jc w:val="center"/>
              <w:rPr>
                <w:sz w:val="16"/>
                <w:szCs w:val="16"/>
              </w:rPr>
            </w:pPr>
            <w:r w:rsidRPr="00266687">
              <w:rPr>
                <w:color w:val="000000"/>
                <w:sz w:val="16"/>
                <w:szCs w:val="16"/>
              </w:rPr>
              <w:t>2.73</w:t>
            </w:r>
          </w:p>
        </w:tc>
      </w:tr>
      <w:tr w:rsidR="00E42721" w:rsidRPr="009B3DCC" w14:paraId="68569B52" w14:textId="77777777" w:rsidTr="00F555E9">
        <w:trPr>
          <w:trHeight w:val="165"/>
        </w:trPr>
        <w:tc>
          <w:tcPr>
            <w:tcW w:w="360" w:type="dxa"/>
            <w:vAlign w:val="center"/>
            <w:hideMark/>
          </w:tcPr>
          <w:p w14:paraId="2F723019" w14:textId="77777777" w:rsidR="00E42721" w:rsidRPr="00B20630" w:rsidRDefault="00E42721" w:rsidP="00F555E9">
            <w:pPr>
              <w:snapToGrid w:val="0"/>
              <w:rPr>
                <w:sz w:val="16"/>
                <w:szCs w:val="16"/>
              </w:rPr>
            </w:pPr>
            <w:r w:rsidRPr="00B20630">
              <w:rPr>
                <w:color w:val="000000"/>
                <w:sz w:val="16"/>
                <w:szCs w:val="16"/>
              </w:rPr>
              <w:t>46</w:t>
            </w:r>
          </w:p>
        </w:tc>
        <w:tc>
          <w:tcPr>
            <w:tcW w:w="864" w:type="dxa"/>
            <w:vAlign w:val="center"/>
            <w:hideMark/>
          </w:tcPr>
          <w:p w14:paraId="4AAC0B9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54692C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F78AE3C"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
          <w:p w14:paraId="13C10F83"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
          <w:p w14:paraId="707CD4A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FF6F01E"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3F66AD01"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6107CDD0"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
          <w:p w14:paraId="036F8539" w14:textId="77777777" w:rsidR="00E42721" w:rsidRPr="009B3DCC" w:rsidRDefault="00E42721" w:rsidP="00F555E9">
            <w:pPr>
              <w:snapToGrid w:val="0"/>
              <w:jc w:val="center"/>
              <w:rPr>
                <w:sz w:val="16"/>
                <w:szCs w:val="16"/>
              </w:rPr>
            </w:pPr>
            <w:r w:rsidRPr="00266687">
              <w:rPr>
                <w:color w:val="000000"/>
                <w:sz w:val="16"/>
                <w:szCs w:val="16"/>
              </w:rPr>
              <w:t>3.89</w:t>
            </w:r>
          </w:p>
        </w:tc>
      </w:tr>
      <w:tr w:rsidR="00E42721" w:rsidRPr="009B3DCC" w14:paraId="2B2D67B1" w14:textId="77777777" w:rsidTr="00F555E9">
        <w:trPr>
          <w:trHeight w:val="165"/>
        </w:trPr>
        <w:tc>
          <w:tcPr>
            <w:tcW w:w="360" w:type="dxa"/>
            <w:vAlign w:val="center"/>
            <w:hideMark/>
          </w:tcPr>
          <w:p w14:paraId="5D917ACB" w14:textId="77777777" w:rsidR="00E42721" w:rsidRPr="00B20630" w:rsidRDefault="00E42721" w:rsidP="00F555E9">
            <w:pPr>
              <w:snapToGrid w:val="0"/>
              <w:rPr>
                <w:sz w:val="16"/>
                <w:szCs w:val="16"/>
              </w:rPr>
            </w:pPr>
            <w:r w:rsidRPr="00B20630">
              <w:rPr>
                <w:color w:val="000000"/>
                <w:sz w:val="16"/>
                <w:szCs w:val="16"/>
              </w:rPr>
              <w:t>47</w:t>
            </w:r>
          </w:p>
        </w:tc>
        <w:tc>
          <w:tcPr>
            <w:tcW w:w="864" w:type="dxa"/>
            <w:vAlign w:val="center"/>
            <w:hideMark/>
          </w:tcPr>
          <w:p w14:paraId="3120AE1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DC2805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9C366D9"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
          <w:p w14:paraId="184D5E5D"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
          <w:p w14:paraId="6B29CCD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DA4DACE"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86AE461"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37C84B62"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1A00C90B" w14:textId="77777777" w:rsidR="00E42721" w:rsidRPr="009B3DCC" w:rsidRDefault="00E42721" w:rsidP="00F555E9">
            <w:pPr>
              <w:snapToGrid w:val="0"/>
              <w:jc w:val="center"/>
              <w:rPr>
                <w:sz w:val="16"/>
                <w:szCs w:val="16"/>
              </w:rPr>
            </w:pPr>
            <w:r w:rsidRPr="00266687">
              <w:rPr>
                <w:color w:val="000000"/>
                <w:sz w:val="16"/>
                <w:szCs w:val="16"/>
              </w:rPr>
              <w:t>4.49</w:t>
            </w:r>
          </w:p>
        </w:tc>
      </w:tr>
      <w:tr w:rsidR="00E42721" w:rsidRPr="009B3DCC" w14:paraId="49BBB7DD" w14:textId="77777777" w:rsidTr="00F555E9">
        <w:trPr>
          <w:trHeight w:val="165"/>
        </w:trPr>
        <w:tc>
          <w:tcPr>
            <w:tcW w:w="360" w:type="dxa"/>
            <w:vAlign w:val="center"/>
            <w:hideMark/>
          </w:tcPr>
          <w:p w14:paraId="07EFA9BA" w14:textId="77777777" w:rsidR="00E42721" w:rsidRPr="00B20630" w:rsidRDefault="00E42721" w:rsidP="00F555E9">
            <w:pPr>
              <w:snapToGrid w:val="0"/>
              <w:rPr>
                <w:sz w:val="16"/>
                <w:szCs w:val="16"/>
              </w:rPr>
            </w:pPr>
            <w:r w:rsidRPr="00B20630">
              <w:rPr>
                <w:color w:val="000000"/>
                <w:sz w:val="16"/>
                <w:szCs w:val="16"/>
              </w:rPr>
              <w:t>48</w:t>
            </w:r>
          </w:p>
        </w:tc>
        <w:tc>
          <w:tcPr>
            <w:tcW w:w="864" w:type="dxa"/>
            <w:vAlign w:val="center"/>
            <w:hideMark/>
          </w:tcPr>
          <w:p w14:paraId="104EEF6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4424E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44898DF"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
          <w:p w14:paraId="601D6C84"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
          <w:p w14:paraId="63D8E50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2D859E0"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10FCAFA8"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48EB8C3C"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F6FA939"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2A11A1B6" w14:textId="77777777" w:rsidTr="00F555E9">
        <w:trPr>
          <w:trHeight w:val="165"/>
        </w:trPr>
        <w:tc>
          <w:tcPr>
            <w:tcW w:w="360" w:type="dxa"/>
            <w:vAlign w:val="center"/>
            <w:hideMark/>
          </w:tcPr>
          <w:p w14:paraId="4189700D" w14:textId="77777777" w:rsidR="00E42721" w:rsidRPr="00B20630" w:rsidRDefault="00E42721" w:rsidP="00F555E9">
            <w:pPr>
              <w:snapToGrid w:val="0"/>
              <w:rPr>
                <w:sz w:val="16"/>
                <w:szCs w:val="16"/>
              </w:rPr>
            </w:pPr>
            <w:r w:rsidRPr="00B20630">
              <w:rPr>
                <w:color w:val="000000"/>
                <w:sz w:val="16"/>
                <w:szCs w:val="16"/>
              </w:rPr>
              <w:t>49</w:t>
            </w:r>
          </w:p>
        </w:tc>
        <w:tc>
          <w:tcPr>
            <w:tcW w:w="864" w:type="dxa"/>
            <w:vAlign w:val="center"/>
            <w:hideMark/>
          </w:tcPr>
          <w:p w14:paraId="509C899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0579B7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BF4A2E9"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
          <w:p w14:paraId="531AADB1"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
          <w:p w14:paraId="4186527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9168009"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4F3ACD2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DDE5DD7" w14:textId="77777777" w:rsidR="00E42721" w:rsidRPr="009B3DCC" w:rsidRDefault="00E42721" w:rsidP="00F555E9">
            <w:pPr>
              <w:snapToGrid w:val="0"/>
              <w:jc w:val="center"/>
              <w:rPr>
                <w:sz w:val="16"/>
                <w:szCs w:val="16"/>
              </w:rPr>
            </w:pPr>
            <w:r w:rsidRPr="00266687">
              <w:rPr>
                <w:color w:val="000000"/>
                <w:sz w:val="16"/>
                <w:szCs w:val="16"/>
              </w:rPr>
              <w:t>4.44</w:t>
            </w:r>
          </w:p>
        </w:tc>
        <w:tc>
          <w:tcPr>
            <w:tcW w:w="1008" w:type="dxa"/>
            <w:vAlign w:val="center"/>
            <w:hideMark/>
          </w:tcPr>
          <w:p w14:paraId="76C2CBCE" w14:textId="77777777" w:rsidR="00E42721" w:rsidRPr="009B3DCC" w:rsidRDefault="00E42721" w:rsidP="00F555E9">
            <w:pPr>
              <w:snapToGrid w:val="0"/>
              <w:jc w:val="center"/>
              <w:rPr>
                <w:sz w:val="16"/>
                <w:szCs w:val="16"/>
              </w:rPr>
            </w:pPr>
            <w:r w:rsidRPr="00266687">
              <w:rPr>
                <w:color w:val="000000"/>
                <w:sz w:val="16"/>
                <w:szCs w:val="16"/>
              </w:rPr>
              <w:t>1.64</w:t>
            </w:r>
          </w:p>
        </w:tc>
      </w:tr>
      <w:tr w:rsidR="00E42721" w:rsidRPr="009B3DCC" w14:paraId="72996909" w14:textId="77777777" w:rsidTr="00F555E9">
        <w:trPr>
          <w:trHeight w:val="165"/>
        </w:trPr>
        <w:tc>
          <w:tcPr>
            <w:tcW w:w="360" w:type="dxa"/>
            <w:vAlign w:val="center"/>
            <w:hideMark/>
          </w:tcPr>
          <w:p w14:paraId="017590F9" w14:textId="77777777" w:rsidR="00E42721" w:rsidRPr="00B20630" w:rsidRDefault="00E42721" w:rsidP="00F555E9">
            <w:pPr>
              <w:snapToGrid w:val="0"/>
              <w:rPr>
                <w:sz w:val="16"/>
                <w:szCs w:val="16"/>
              </w:rPr>
            </w:pPr>
            <w:r w:rsidRPr="00B20630">
              <w:rPr>
                <w:color w:val="000000"/>
                <w:sz w:val="16"/>
                <w:szCs w:val="16"/>
              </w:rPr>
              <w:t>50</w:t>
            </w:r>
          </w:p>
        </w:tc>
        <w:tc>
          <w:tcPr>
            <w:tcW w:w="864" w:type="dxa"/>
            <w:vAlign w:val="center"/>
            <w:hideMark/>
          </w:tcPr>
          <w:p w14:paraId="164749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7D67BB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A559F73"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
          <w:p w14:paraId="11D2A6CB"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
          <w:p w14:paraId="59556D1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D4635A3"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49848FD9"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7D8F454E" w14:textId="77777777" w:rsidR="00E42721" w:rsidRPr="009B3DCC" w:rsidRDefault="00E42721" w:rsidP="00F555E9">
            <w:pPr>
              <w:snapToGrid w:val="0"/>
              <w:jc w:val="center"/>
              <w:rPr>
                <w:sz w:val="16"/>
                <w:szCs w:val="16"/>
              </w:rPr>
            </w:pPr>
            <w:r w:rsidRPr="00266687">
              <w:rPr>
                <w:color w:val="000000"/>
                <w:sz w:val="16"/>
                <w:szCs w:val="16"/>
              </w:rPr>
              <w:t>5.39</w:t>
            </w:r>
          </w:p>
        </w:tc>
        <w:tc>
          <w:tcPr>
            <w:tcW w:w="1008" w:type="dxa"/>
            <w:vAlign w:val="center"/>
            <w:hideMark/>
          </w:tcPr>
          <w:p w14:paraId="7C62BA7E" w14:textId="77777777" w:rsidR="00E42721" w:rsidRPr="009B3DCC" w:rsidRDefault="00E42721" w:rsidP="00F555E9">
            <w:pPr>
              <w:snapToGrid w:val="0"/>
              <w:jc w:val="center"/>
              <w:rPr>
                <w:sz w:val="16"/>
                <w:szCs w:val="16"/>
              </w:rPr>
            </w:pPr>
            <w:r w:rsidRPr="00266687">
              <w:rPr>
                <w:color w:val="000000"/>
                <w:sz w:val="16"/>
                <w:szCs w:val="16"/>
              </w:rPr>
              <w:t>2.59</w:t>
            </w:r>
          </w:p>
        </w:tc>
      </w:tr>
      <w:tr w:rsidR="00E42721" w:rsidRPr="009B3DCC" w14:paraId="74572909" w14:textId="77777777" w:rsidTr="00F555E9">
        <w:trPr>
          <w:trHeight w:val="165"/>
        </w:trPr>
        <w:tc>
          <w:tcPr>
            <w:tcW w:w="360" w:type="dxa"/>
            <w:vAlign w:val="center"/>
            <w:hideMark/>
          </w:tcPr>
          <w:p w14:paraId="025F6274" w14:textId="77777777" w:rsidR="00E42721" w:rsidRPr="00B20630" w:rsidRDefault="00E42721" w:rsidP="00F555E9">
            <w:pPr>
              <w:snapToGrid w:val="0"/>
              <w:rPr>
                <w:sz w:val="16"/>
                <w:szCs w:val="16"/>
              </w:rPr>
            </w:pPr>
            <w:r w:rsidRPr="00B20630">
              <w:rPr>
                <w:color w:val="000000"/>
                <w:sz w:val="16"/>
                <w:szCs w:val="16"/>
              </w:rPr>
              <w:t>51</w:t>
            </w:r>
          </w:p>
        </w:tc>
        <w:tc>
          <w:tcPr>
            <w:tcW w:w="864" w:type="dxa"/>
            <w:vAlign w:val="center"/>
            <w:hideMark/>
          </w:tcPr>
          <w:p w14:paraId="2050AA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1995BA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35D9107"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
          <w:p w14:paraId="379162FB"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
          <w:p w14:paraId="5F8EFBD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B5F6974"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665D4986"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23DA9756"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13EC892C" w14:textId="77777777" w:rsidR="00E42721" w:rsidRPr="009B3DCC" w:rsidRDefault="00E42721" w:rsidP="00F555E9">
            <w:pPr>
              <w:snapToGrid w:val="0"/>
              <w:jc w:val="center"/>
              <w:rPr>
                <w:sz w:val="16"/>
                <w:szCs w:val="16"/>
              </w:rPr>
            </w:pPr>
            <w:r w:rsidRPr="00266687">
              <w:rPr>
                <w:color w:val="000000"/>
                <w:sz w:val="16"/>
                <w:szCs w:val="16"/>
              </w:rPr>
              <w:t>2.84</w:t>
            </w:r>
          </w:p>
        </w:tc>
      </w:tr>
      <w:tr w:rsidR="00E42721" w:rsidRPr="009B3DCC" w14:paraId="09FC1F94" w14:textId="77777777" w:rsidTr="00F555E9">
        <w:trPr>
          <w:trHeight w:val="165"/>
        </w:trPr>
        <w:tc>
          <w:tcPr>
            <w:tcW w:w="360" w:type="dxa"/>
            <w:vAlign w:val="center"/>
            <w:hideMark/>
          </w:tcPr>
          <w:p w14:paraId="4ECE261F" w14:textId="77777777" w:rsidR="00E42721" w:rsidRPr="00B20630" w:rsidRDefault="00E42721" w:rsidP="00F555E9">
            <w:pPr>
              <w:snapToGrid w:val="0"/>
              <w:rPr>
                <w:sz w:val="16"/>
                <w:szCs w:val="16"/>
              </w:rPr>
            </w:pPr>
            <w:r w:rsidRPr="00B20630">
              <w:rPr>
                <w:color w:val="000000"/>
                <w:sz w:val="16"/>
                <w:szCs w:val="16"/>
              </w:rPr>
              <w:t>52</w:t>
            </w:r>
          </w:p>
        </w:tc>
        <w:tc>
          <w:tcPr>
            <w:tcW w:w="864" w:type="dxa"/>
            <w:vAlign w:val="center"/>
            <w:hideMark/>
          </w:tcPr>
          <w:p w14:paraId="559943C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CB402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768FDD8"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
          <w:p w14:paraId="71DF340A"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
          <w:p w14:paraId="1ADC450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F516F92"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4231ECD6"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10579B72" w14:textId="77777777" w:rsidR="00E42721" w:rsidRPr="009B3DCC" w:rsidRDefault="00E42721" w:rsidP="00F555E9">
            <w:pPr>
              <w:snapToGrid w:val="0"/>
              <w:jc w:val="center"/>
              <w:rPr>
                <w:sz w:val="16"/>
                <w:szCs w:val="16"/>
              </w:rPr>
            </w:pPr>
            <w:r w:rsidRPr="00266687">
              <w:rPr>
                <w:color w:val="000000"/>
                <w:sz w:val="16"/>
                <w:szCs w:val="16"/>
              </w:rPr>
              <w:t>5.38</w:t>
            </w:r>
          </w:p>
        </w:tc>
        <w:tc>
          <w:tcPr>
            <w:tcW w:w="1008" w:type="dxa"/>
            <w:vAlign w:val="center"/>
            <w:hideMark/>
          </w:tcPr>
          <w:p w14:paraId="0BF325C1" w14:textId="77777777" w:rsidR="00E42721" w:rsidRPr="009B3DCC" w:rsidRDefault="00E42721" w:rsidP="00F555E9">
            <w:pPr>
              <w:snapToGrid w:val="0"/>
              <w:jc w:val="center"/>
              <w:rPr>
                <w:sz w:val="16"/>
                <w:szCs w:val="16"/>
              </w:rPr>
            </w:pPr>
            <w:r w:rsidRPr="00266687">
              <w:rPr>
                <w:color w:val="000000"/>
                <w:sz w:val="16"/>
                <w:szCs w:val="16"/>
              </w:rPr>
              <w:t>2.94</w:t>
            </w:r>
          </w:p>
        </w:tc>
      </w:tr>
      <w:tr w:rsidR="00E42721" w:rsidRPr="009B3DCC" w14:paraId="25384560" w14:textId="77777777" w:rsidTr="00F555E9">
        <w:trPr>
          <w:trHeight w:val="165"/>
        </w:trPr>
        <w:tc>
          <w:tcPr>
            <w:tcW w:w="360" w:type="dxa"/>
            <w:vAlign w:val="center"/>
            <w:hideMark/>
          </w:tcPr>
          <w:p w14:paraId="285428AA" w14:textId="77777777" w:rsidR="00E42721" w:rsidRPr="00B20630" w:rsidRDefault="00E42721" w:rsidP="00F555E9">
            <w:pPr>
              <w:snapToGrid w:val="0"/>
              <w:rPr>
                <w:sz w:val="16"/>
                <w:szCs w:val="16"/>
              </w:rPr>
            </w:pPr>
            <w:r w:rsidRPr="00B20630">
              <w:rPr>
                <w:color w:val="000000"/>
                <w:sz w:val="16"/>
                <w:szCs w:val="16"/>
              </w:rPr>
              <w:t>53</w:t>
            </w:r>
          </w:p>
        </w:tc>
        <w:tc>
          <w:tcPr>
            <w:tcW w:w="864" w:type="dxa"/>
            <w:vAlign w:val="center"/>
            <w:hideMark/>
          </w:tcPr>
          <w:p w14:paraId="3FA8C89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9232F1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5D2DCC6"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
          <w:p w14:paraId="656C7A15"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
          <w:p w14:paraId="0D9475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37B3B6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9A322F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280D57E" w14:textId="77777777" w:rsidR="00E42721" w:rsidRPr="009B3DCC" w:rsidRDefault="00E42721" w:rsidP="00F555E9">
            <w:pPr>
              <w:snapToGrid w:val="0"/>
              <w:jc w:val="center"/>
              <w:rPr>
                <w:sz w:val="16"/>
                <w:szCs w:val="16"/>
              </w:rPr>
            </w:pPr>
            <w:r w:rsidRPr="00266687">
              <w:rPr>
                <w:color w:val="000000"/>
                <w:sz w:val="16"/>
                <w:szCs w:val="16"/>
              </w:rPr>
              <w:t>7.82</w:t>
            </w:r>
          </w:p>
        </w:tc>
        <w:tc>
          <w:tcPr>
            <w:tcW w:w="1008" w:type="dxa"/>
            <w:vAlign w:val="center"/>
            <w:hideMark/>
          </w:tcPr>
          <w:p w14:paraId="238AF726" w14:textId="77777777" w:rsidR="00E42721" w:rsidRPr="009B3DCC" w:rsidRDefault="00E42721" w:rsidP="00F555E9">
            <w:pPr>
              <w:snapToGrid w:val="0"/>
              <w:jc w:val="center"/>
              <w:rPr>
                <w:sz w:val="16"/>
                <w:szCs w:val="16"/>
              </w:rPr>
            </w:pPr>
            <w:r w:rsidRPr="00266687">
              <w:rPr>
                <w:color w:val="000000"/>
                <w:sz w:val="16"/>
                <w:szCs w:val="16"/>
              </w:rPr>
              <w:t>1.07</w:t>
            </w:r>
          </w:p>
        </w:tc>
      </w:tr>
      <w:tr w:rsidR="00E42721" w:rsidRPr="009B3DCC" w14:paraId="5664F47D" w14:textId="77777777" w:rsidTr="00F555E9">
        <w:trPr>
          <w:trHeight w:val="165"/>
        </w:trPr>
        <w:tc>
          <w:tcPr>
            <w:tcW w:w="360" w:type="dxa"/>
            <w:vAlign w:val="center"/>
            <w:hideMark/>
          </w:tcPr>
          <w:p w14:paraId="7ACA32D0" w14:textId="77777777" w:rsidR="00E42721" w:rsidRPr="00B20630" w:rsidRDefault="00E42721" w:rsidP="00F555E9">
            <w:pPr>
              <w:snapToGrid w:val="0"/>
              <w:rPr>
                <w:sz w:val="16"/>
                <w:szCs w:val="16"/>
              </w:rPr>
            </w:pPr>
            <w:r w:rsidRPr="00B20630">
              <w:rPr>
                <w:color w:val="000000"/>
                <w:sz w:val="16"/>
                <w:szCs w:val="16"/>
              </w:rPr>
              <w:t>54</w:t>
            </w:r>
          </w:p>
        </w:tc>
        <w:tc>
          <w:tcPr>
            <w:tcW w:w="864" w:type="dxa"/>
            <w:vAlign w:val="center"/>
            <w:hideMark/>
          </w:tcPr>
          <w:p w14:paraId="3A0C45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3D62DE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AAB1F40"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
          <w:p w14:paraId="21DAC686"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
          <w:p w14:paraId="60FEC83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953AF0A"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0A6EC9EF"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57458B3F" w14:textId="77777777" w:rsidR="00E42721" w:rsidRPr="009B3DCC" w:rsidRDefault="00E42721" w:rsidP="00F555E9">
            <w:pPr>
              <w:snapToGrid w:val="0"/>
              <w:jc w:val="center"/>
              <w:rPr>
                <w:sz w:val="16"/>
                <w:szCs w:val="16"/>
              </w:rPr>
            </w:pPr>
            <w:r w:rsidRPr="00266687">
              <w:rPr>
                <w:color w:val="000000"/>
                <w:sz w:val="16"/>
                <w:szCs w:val="16"/>
              </w:rPr>
              <w:t>8.96</w:t>
            </w:r>
          </w:p>
        </w:tc>
        <w:tc>
          <w:tcPr>
            <w:tcW w:w="1008" w:type="dxa"/>
            <w:vAlign w:val="center"/>
            <w:hideMark/>
          </w:tcPr>
          <w:p w14:paraId="21FBDD49" w14:textId="77777777" w:rsidR="00E42721" w:rsidRPr="009B3DCC" w:rsidRDefault="00E42721" w:rsidP="00F555E9">
            <w:pPr>
              <w:snapToGrid w:val="0"/>
              <w:jc w:val="center"/>
              <w:rPr>
                <w:sz w:val="16"/>
                <w:szCs w:val="16"/>
              </w:rPr>
            </w:pPr>
            <w:r w:rsidRPr="00266687">
              <w:rPr>
                <w:color w:val="000000"/>
                <w:sz w:val="16"/>
                <w:szCs w:val="16"/>
              </w:rPr>
              <w:t>1.92</w:t>
            </w:r>
          </w:p>
        </w:tc>
      </w:tr>
      <w:tr w:rsidR="00E42721" w:rsidRPr="009B3DCC" w14:paraId="70345CB9" w14:textId="77777777" w:rsidTr="00F555E9">
        <w:trPr>
          <w:trHeight w:val="165"/>
        </w:trPr>
        <w:tc>
          <w:tcPr>
            <w:tcW w:w="360" w:type="dxa"/>
            <w:vAlign w:val="center"/>
            <w:hideMark/>
          </w:tcPr>
          <w:p w14:paraId="7A04375F" w14:textId="77777777" w:rsidR="00E42721" w:rsidRPr="00B20630" w:rsidRDefault="00E42721" w:rsidP="00F555E9">
            <w:pPr>
              <w:snapToGrid w:val="0"/>
              <w:rPr>
                <w:sz w:val="16"/>
                <w:szCs w:val="16"/>
              </w:rPr>
            </w:pPr>
            <w:r w:rsidRPr="00B20630">
              <w:rPr>
                <w:color w:val="000000"/>
                <w:sz w:val="16"/>
                <w:szCs w:val="16"/>
              </w:rPr>
              <w:t>55</w:t>
            </w:r>
          </w:p>
        </w:tc>
        <w:tc>
          <w:tcPr>
            <w:tcW w:w="864" w:type="dxa"/>
            <w:vAlign w:val="center"/>
            <w:hideMark/>
          </w:tcPr>
          <w:p w14:paraId="0ECD412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4968E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24B64A6"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
          <w:p w14:paraId="01612D9E"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
          <w:p w14:paraId="081FBCC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49AB30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DD20AFC"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7DFC50FE" w14:textId="77777777" w:rsidR="00E42721" w:rsidRPr="009B3DCC" w:rsidRDefault="00E42721" w:rsidP="00F555E9">
            <w:pPr>
              <w:snapToGrid w:val="0"/>
              <w:jc w:val="center"/>
              <w:rPr>
                <w:sz w:val="16"/>
                <w:szCs w:val="16"/>
              </w:rPr>
            </w:pPr>
            <w:r w:rsidRPr="00266687">
              <w:rPr>
                <w:color w:val="000000"/>
                <w:sz w:val="16"/>
                <w:szCs w:val="16"/>
              </w:rPr>
              <w:t>7.29</w:t>
            </w:r>
          </w:p>
        </w:tc>
        <w:tc>
          <w:tcPr>
            <w:tcW w:w="1008" w:type="dxa"/>
            <w:vAlign w:val="center"/>
            <w:hideMark/>
          </w:tcPr>
          <w:p w14:paraId="53BC0C65" w14:textId="77777777" w:rsidR="00E42721" w:rsidRPr="009B3DCC" w:rsidRDefault="00E42721" w:rsidP="00F555E9">
            <w:pPr>
              <w:snapToGrid w:val="0"/>
              <w:jc w:val="center"/>
              <w:rPr>
                <w:sz w:val="16"/>
                <w:szCs w:val="16"/>
              </w:rPr>
            </w:pPr>
            <w:r w:rsidRPr="00266687">
              <w:rPr>
                <w:color w:val="000000"/>
                <w:sz w:val="16"/>
                <w:szCs w:val="16"/>
              </w:rPr>
              <w:t>2.36</w:t>
            </w:r>
          </w:p>
        </w:tc>
      </w:tr>
      <w:tr w:rsidR="00E42721" w:rsidRPr="009B3DCC" w14:paraId="45234808" w14:textId="77777777" w:rsidTr="00F555E9">
        <w:trPr>
          <w:trHeight w:val="165"/>
        </w:trPr>
        <w:tc>
          <w:tcPr>
            <w:tcW w:w="360" w:type="dxa"/>
            <w:vAlign w:val="center"/>
            <w:hideMark/>
          </w:tcPr>
          <w:p w14:paraId="23D623D7" w14:textId="77777777" w:rsidR="00E42721" w:rsidRPr="00B20630" w:rsidRDefault="00E42721" w:rsidP="00F555E9">
            <w:pPr>
              <w:snapToGrid w:val="0"/>
              <w:rPr>
                <w:sz w:val="16"/>
                <w:szCs w:val="16"/>
              </w:rPr>
            </w:pPr>
            <w:r w:rsidRPr="00B20630">
              <w:rPr>
                <w:color w:val="000000"/>
                <w:sz w:val="16"/>
                <w:szCs w:val="16"/>
              </w:rPr>
              <w:t>56</w:t>
            </w:r>
          </w:p>
        </w:tc>
        <w:tc>
          <w:tcPr>
            <w:tcW w:w="864" w:type="dxa"/>
            <w:vAlign w:val="center"/>
            <w:hideMark/>
          </w:tcPr>
          <w:p w14:paraId="6929A1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D2C815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F6B3E2D"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
          <w:p w14:paraId="403D0E27"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
          <w:p w14:paraId="0154C4C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C0E2BF6"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36B94726"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7CEB466B" w14:textId="77777777" w:rsidR="00E42721" w:rsidRPr="009B3DCC" w:rsidRDefault="00E42721" w:rsidP="00F555E9">
            <w:pPr>
              <w:snapToGrid w:val="0"/>
              <w:jc w:val="center"/>
              <w:rPr>
                <w:sz w:val="16"/>
                <w:szCs w:val="16"/>
              </w:rPr>
            </w:pPr>
            <w:r w:rsidRPr="00266687">
              <w:rPr>
                <w:color w:val="000000"/>
                <w:sz w:val="16"/>
                <w:szCs w:val="16"/>
              </w:rPr>
              <w:t>8.24</w:t>
            </w:r>
          </w:p>
        </w:tc>
        <w:tc>
          <w:tcPr>
            <w:tcW w:w="1008" w:type="dxa"/>
            <w:vAlign w:val="center"/>
            <w:hideMark/>
          </w:tcPr>
          <w:p w14:paraId="68F975A6" w14:textId="77777777" w:rsidR="00E42721" w:rsidRPr="009B3DCC" w:rsidRDefault="00E42721" w:rsidP="00F555E9">
            <w:pPr>
              <w:snapToGrid w:val="0"/>
              <w:jc w:val="center"/>
              <w:rPr>
                <w:sz w:val="16"/>
                <w:szCs w:val="16"/>
              </w:rPr>
            </w:pPr>
            <w:r w:rsidRPr="00266687">
              <w:rPr>
                <w:color w:val="000000"/>
                <w:sz w:val="16"/>
                <w:szCs w:val="16"/>
              </w:rPr>
              <w:t>2.49</w:t>
            </w:r>
          </w:p>
        </w:tc>
      </w:tr>
      <w:tr w:rsidR="00E42721" w:rsidRPr="009B3DCC" w14:paraId="4584A745" w14:textId="77777777" w:rsidTr="00F555E9">
        <w:trPr>
          <w:trHeight w:val="180"/>
        </w:trPr>
        <w:tc>
          <w:tcPr>
            <w:tcW w:w="360" w:type="dxa"/>
            <w:vAlign w:val="center"/>
            <w:hideMark/>
          </w:tcPr>
          <w:p w14:paraId="758F35DE" w14:textId="77777777" w:rsidR="00E42721" w:rsidRPr="00B20630" w:rsidRDefault="00E42721" w:rsidP="00F555E9">
            <w:pPr>
              <w:snapToGrid w:val="0"/>
              <w:rPr>
                <w:sz w:val="16"/>
                <w:szCs w:val="16"/>
              </w:rPr>
            </w:pPr>
            <w:r w:rsidRPr="00B20630">
              <w:rPr>
                <w:color w:val="000000"/>
                <w:sz w:val="16"/>
                <w:szCs w:val="16"/>
              </w:rPr>
              <w:t>57</w:t>
            </w:r>
          </w:p>
        </w:tc>
        <w:tc>
          <w:tcPr>
            <w:tcW w:w="864" w:type="dxa"/>
            <w:vAlign w:val="center"/>
            <w:hideMark/>
          </w:tcPr>
          <w:p w14:paraId="1212731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8D72E4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2170E3F"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
          <w:p w14:paraId="698A400E"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
          <w:p w14:paraId="77C849A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9BD7895"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4C7D6E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18C2F8B"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4A088FE2" w14:textId="77777777" w:rsidR="00E42721" w:rsidRPr="009B3DCC" w:rsidRDefault="00E42721" w:rsidP="00F555E9">
            <w:pPr>
              <w:snapToGrid w:val="0"/>
              <w:jc w:val="center"/>
              <w:rPr>
                <w:sz w:val="16"/>
                <w:szCs w:val="16"/>
              </w:rPr>
            </w:pPr>
            <w:r w:rsidRPr="00266687">
              <w:rPr>
                <w:color w:val="000000"/>
                <w:sz w:val="16"/>
                <w:szCs w:val="16"/>
              </w:rPr>
              <w:t>3.11</w:t>
            </w:r>
          </w:p>
        </w:tc>
      </w:tr>
      <w:tr w:rsidR="00E42721" w:rsidRPr="009B3DCC" w14:paraId="5504E815" w14:textId="77777777" w:rsidTr="00F555E9">
        <w:trPr>
          <w:trHeight w:val="165"/>
        </w:trPr>
        <w:tc>
          <w:tcPr>
            <w:tcW w:w="360" w:type="dxa"/>
            <w:vAlign w:val="center"/>
            <w:hideMark/>
          </w:tcPr>
          <w:p w14:paraId="0D11D790" w14:textId="77777777" w:rsidR="00E42721" w:rsidRPr="00B20630" w:rsidRDefault="00E42721" w:rsidP="00F555E9">
            <w:pPr>
              <w:snapToGrid w:val="0"/>
              <w:rPr>
                <w:sz w:val="16"/>
                <w:szCs w:val="16"/>
              </w:rPr>
            </w:pPr>
            <w:r w:rsidRPr="00B20630">
              <w:rPr>
                <w:color w:val="000000"/>
                <w:sz w:val="16"/>
                <w:szCs w:val="16"/>
              </w:rPr>
              <w:t>58</w:t>
            </w:r>
          </w:p>
        </w:tc>
        <w:tc>
          <w:tcPr>
            <w:tcW w:w="864" w:type="dxa"/>
            <w:vAlign w:val="center"/>
            <w:hideMark/>
          </w:tcPr>
          <w:p w14:paraId="00876C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58805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C419B5F"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
          <w:p w14:paraId="2BF26F2B"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
          <w:p w14:paraId="0E9F8E9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A2D81F5"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EDF64B3"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3B2718EB" w14:textId="77777777" w:rsidR="00E42721" w:rsidRPr="009B3DCC" w:rsidRDefault="00E42721" w:rsidP="00F555E9">
            <w:pPr>
              <w:snapToGrid w:val="0"/>
              <w:jc w:val="center"/>
              <w:rPr>
                <w:sz w:val="16"/>
                <w:szCs w:val="16"/>
              </w:rPr>
            </w:pPr>
            <w:r w:rsidRPr="00266687">
              <w:rPr>
                <w:color w:val="000000"/>
                <w:sz w:val="16"/>
                <w:szCs w:val="16"/>
              </w:rPr>
              <w:t>2.78</w:t>
            </w:r>
          </w:p>
        </w:tc>
        <w:tc>
          <w:tcPr>
            <w:tcW w:w="1008" w:type="dxa"/>
            <w:vAlign w:val="center"/>
            <w:hideMark/>
          </w:tcPr>
          <w:p w14:paraId="65F3CCCE" w14:textId="77777777" w:rsidR="00E42721" w:rsidRPr="009B3DCC" w:rsidRDefault="00E42721" w:rsidP="00F555E9">
            <w:pPr>
              <w:snapToGrid w:val="0"/>
              <w:jc w:val="center"/>
              <w:rPr>
                <w:sz w:val="16"/>
                <w:szCs w:val="16"/>
              </w:rPr>
            </w:pPr>
            <w:r w:rsidRPr="00266687">
              <w:rPr>
                <w:color w:val="000000"/>
                <w:sz w:val="16"/>
                <w:szCs w:val="16"/>
              </w:rPr>
              <w:t>4.34</w:t>
            </w:r>
          </w:p>
        </w:tc>
      </w:tr>
      <w:tr w:rsidR="00E42721" w:rsidRPr="009B3DCC" w14:paraId="6CC1D8E0" w14:textId="77777777" w:rsidTr="00F555E9">
        <w:trPr>
          <w:trHeight w:val="165"/>
        </w:trPr>
        <w:tc>
          <w:tcPr>
            <w:tcW w:w="360" w:type="dxa"/>
            <w:vAlign w:val="center"/>
            <w:hideMark/>
          </w:tcPr>
          <w:p w14:paraId="38484106" w14:textId="77777777" w:rsidR="00E42721" w:rsidRPr="00B20630" w:rsidRDefault="00E42721" w:rsidP="00F555E9">
            <w:pPr>
              <w:snapToGrid w:val="0"/>
              <w:rPr>
                <w:sz w:val="16"/>
                <w:szCs w:val="16"/>
              </w:rPr>
            </w:pPr>
            <w:r w:rsidRPr="00B20630">
              <w:rPr>
                <w:color w:val="000000"/>
                <w:sz w:val="16"/>
                <w:szCs w:val="16"/>
              </w:rPr>
              <w:t>59</w:t>
            </w:r>
          </w:p>
        </w:tc>
        <w:tc>
          <w:tcPr>
            <w:tcW w:w="864" w:type="dxa"/>
            <w:vAlign w:val="center"/>
            <w:hideMark/>
          </w:tcPr>
          <w:p w14:paraId="46F3636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238AF8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3B16F81"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
          <w:p w14:paraId="590F95EF"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
          <w:p w14:paraId="45F7DC2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0C56DFA"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4118F74C"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75D3F287"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
          <w:p w14:paraId="5F0C0FAA" w14:textId="77777777" w:rsidR="00E42721" w:rsidRPr="009B3DCC" w:rsidRDefault="00E42721" w:rsidP="00F555E9">
            <w:pPr>
              <w:snapToGrid w:val="0"/>
              <w:jc w:val="center"/>
              <w:rPr>
                <w:sz w:val="16"/>
                <w:szCs w:val="16"/>
              </w:rPr>
            </w:pPr>
            <w:r w:rsidRPr="00266687">
              <w:rPr>
                <w:color w:val="000000"/>
                <w:sz w:val="16"/>
                <w:szCs w:val="16"/>
              </w:rPr>
              <w:t>4.79</w:t>
            </w:r>
          </w:p>
        </w:tc>
      </w:tr>
      <w:tr w:rsidR="00E42721" w:rsidRPr="009B3DCC" w14:paraId="425ED6B8" w14:textId="77777777" w:rsidTr="00F555E9">
        <w:trPr>
          <w:trHeight w:val="165"/>
        </w:trPr>
        <w:tc>
          <w:tcPr>
            <w:tcW w:w="360" w:type="dxa"/>
            <w:vAlign w:val="center"/>
            <w:hideMark/>
          </w:tcPr>
          <w:p w14:paraId="63AA0DB2" w14:textId="77777777" w:rsidR="00E42721" w:rsidRPr="00B20630" w:rsidRDefault="00E42721" w:rsidP="00F555E9">
            <w:pPr>
              <w:snapToGrid w:val="0"/>
              <w:rPr>
                <w:sz w:val="16"/>
                <w:szCs w:val="16"/>
              </w:rPr>
            </w:pPr>
            <w:r w:rsidRPr="00B20630">
              <w:rPr>
                <w:color w:val="000000"/>
                <w:sz w:val="16"/>
                <w:szCs w:val="16"/>
              </w:rPr>
              <w:t>60</w:t>
            </w:r>
          </w:p>
        </w:tc>
        <w:tc>
          <w:tcPr>
            <w:tcW w:w="864" w:type="dxa"/>
            <w:vAlign w:val="center"/>
            <w:hideMark/>
          </w:tcPr>
          <w:p w14:paraId="0DDC5D7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9FAD5C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6E91A6E"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
          <w:p w14:paraId="37A7923A"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
          <w:p w14:paraId="32A1919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5C0601"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145F49A1"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2698634E"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
          <w:p w14:paraId="3F267B8E" w14:textId="77777777" w:rsidR="00E42721" w:rsidRPr="009B3DCC" w:rsidRDefault="00E42721" w:rsidP="00F555E9">
            <w:pPr>
              <w:snapToGrid w:val="0"/>
              <w:jc w:val="center"/>
              <w:rPr>
                <w:sz w:val="16"/>
                <w:szCs w:val="16"/>
              </w:rPr>
            </w:pPr>
            <w:r w:rsidRPr="00266687">
              <w:rPr>
                <w:color w:val="000000"/>
                <w:sz w:val="16"/>
                <w:szCs w:val="16"/>
              </w:rPr>
              <w:t>4.97</w:t>
            </w:r>
          </w:p>
        </w:tc>
      </w:tr>
      <w:tr w:rsidR="00E42721" w:rsidRPr="009B3DCC" w14:paraId="061DE8C2" w14:textId="77777777" w:rsidTr="00F555E9">
        <w:trPr>
          <w:trHeight w:val="165"/>
        </w:trPr>
        <w:tc>
          <w:tcPr>
            <w:tcW w:w="360" w:type="dxa"/>
            <w:vAlign w:val="center"/>
            <w:hideMark/>
          </w:tcPr>
          <w:p w14:paraId="4B602C68" w14:textId="77777777" w:rsidR="00E42721" w:rsidRPr="00B20630" w:rsidRDefault="00E42721" w:rsidP="00F555E9">
            <w:pPr>
              <w:snapToGrid w:val="0"/>
              <w:rPr>
                <w:sz w:val="16"/>
                <w:szCs w:val="16"/>
              </w:rPr>
            </w:pPr>
            <w:r w:rsidRPr="00B20630">
              <w:rPr>
                <w:color w:val="000000"/>
                <w:sz w:val="16"/>
                <w:szCs w:val="16"/>
              </w:rPr>
              <w:t>61</w:t>
            </w:r>
          </w:p>
        </w:tc>
        <w:tc>
          <w:tcPr>
            <w:tcW w:w="864" w:type="dxa"/>
            <w:vAlign w:val="center"/>
            <w:hideMark/>
          </w:tcPr>
          <w:p w14:paraId="43946A4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FBDC6C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E7EFDAF"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
          <w:p w14:paraId="08D6EA0F"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
          <w:p w14:paraId="37DDFFD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AADA6E3"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2E837F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1B8E9D6" w14:textId="77777777" w:rsidR="00E42721" w:rsidRPr="009B3DCC" w:rsidRDefault="00E42721" w:rsidP="00F555E9">
            <w:pPr>
              <w:snapToGrid w:val="0"/>
              <w:jc w:val="center"/>
              <w:rPr>
                <w:sz w:val="16"/>
                <w:szCs w:val="16"/>
              </w:rPr>
            </w:pPr>
            <w:r w:rsidRPr="00266687">
              <w:rPr>
                <w:color w:val="000000"/>
                <w:sz w:val="16"/>
                <w:szCs w:val="16"/>
              </w:rPr>
              <w:t>4.69</w:t>
            </w:r>
          </w:p>
        </w:tc>
        <w:tc>
          <w:tcPr>
            <w:tcW w:w="1008" w:type="dxa"/>
            <w:vAlign w:val="center"/>
            <w:hideMark/>
          </w:tcPr>
          <w:p w14:paraId="1DEF7310" w14:textId="77777777" w:rsidR="00E42721" w:rsidRPr="009B3DCC" w:rsidRDefault="00E42721" w:rsidP="00F555E9">
            <w:pPr>
              <w:snapToGrid w:val="0"/>
              <w:jc w:val="center"/>
              <w:rPr>
                <w:sz w:val="16"/>
                <w:szCs w:val="16"/>
              </w:rPr>
            </w:pPr>
            <w:r w:rsidRPr="00266687">
              <w:rPr>
                <w:color w:val="000000"/>
                <w:sz w:val="16"/>
                <w:szCs w:val="16"/>
              </w:rPr>
              <w:t>1.53</w:t>
            </w:r>
          </w:p>
        </w:tc>
      </w:tr>
      <w:tr w:rsidR="00E42721" w:rsidRPr="009B3DCC" w14:paraId="28AE40E6" w14:textId="77777777" w:rsidTr="00F555E9">
        <w:trPr>
          <w:trHeight w:val="165"/>
        </w:trPr>
        <w:tc>
          <w:tcPr>
            <w:tcW w:w="360" w:type="dxa"/>
            <w:vAlign w:val="center"/>
            <w:hideMark/>
          </w:tcPr>
          <w:p w14:paraId="447719F1" w14:textId="77777777" w:rsidR="00E42721" w:rsidRPr="00B20630" w:rsidRDefault="00E42721" w:rsidP="00F555E9">
            <w:pPr>
              <w:snapToGrid w:val="0"/>
              <w:rPr>
                <w:sz w:val="16"/>
                <w:szCs w:val="16"/>
              </w:rPr>
            </w:pPr>
            <w:r w:rsidRPr="00B20630">
              <w:rPr>
                <w:color w:val="000000"/>
                <w:sz w:val="16"/>
                <w:szCs w:val="16"/>
              </w:rPr>
              <w:t>62</w:t>
            </w:r>
          </w:p>
        </w:tc>
        <w:tc>
          <w:tcPr>
            <w:tcW w:w="864" w:type="dxa"/>
            <w:vAlign w:val="center"/>
            <w:hideMark/>
          </w:tcPr>
          <w:p w14:paraId="282B069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A9D3F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F3541CF"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
          <w:p w14:paraId="292A79F1"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
          <w:p w14:paraId="5D94E0E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385BDCA"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2CCEB21F"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10940A89" w14:textId="77777777" w:rsidR="00E42721" w:rsidRPr="009B3DCC" w:rsidRDefault="00E42721" w:rsidP="00F555E9">
            <w:pPr>
              <w:snapToGrid w:val="0"/>
              <w:jc w:val="center"/>
              <w:rPr>
                <w:sz w:val="16"/>
                <w:szCs w:val="16"/>
              </w:rPr>
            </w:pPr>
            <w:r w:rsidRPr="00266687">
              <w:rPr>
                <w:color w:val="000000"/>
                <w:sz w:val="16"/>
                <w:szCs w:val="16"/>
              </w:rPr>
              <w:t>5.83</w:t>
            </w:r>
          </w:p>
        </w:tc>
        <w:tc>
          <w:tcPr>
            <w:tcW w:w="1008" w:type="dxa"/>
            <w:vAlign w:val="center"/>
            <w:hideMark/>
          </w:tcPr>
          <w:p w14:paraId="1A64D0E2"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5298BAA8" w14:textId="77777777" w:rsidTr="00F555E9">
        <w:trPr>
          <w:trHeight w:val="165"/>
        </w:trPr>
        <w:tc>
          <w:tcPr>
            <w:tcW w:w="360" w:type="dxa"/>
            <w:vAlign w:val="center"/>
            <w:hideMark/>
          </w:tcPr>
          <w:p w14:paraId="3FFC8661" w14:textId="77777777" w:rsidR="00E42721" w:rsidRPr="00B20630" w:rsidRDefault="00E42721" w:rsidP="00F555E9">
            <w:pPr>
              <w:snapToGrid w:val="0"/>
              <w:rPr>
                <w:sz w:val="16"/>
                <w:szCs w:val="16"/>
              </w:rPr>
            </w:pPr>
            <w:r w:rsidRPr="00B20630">
              <w:rPr>
                <w:color w:val="000000"/>
                <w:sz w:val="16"/>
                <w:szCs w:val="16"/>
              </w:rPr>
              <w:t>63</w:t>
            </w:r>
          </w:p>
        </w:tc>
        <w:tc>
          <w:tcPr>
            <w:tcW w:w="864" w:type="dxa"/>
            <w:vAlign w:val="center"/>
            <w:hideMark/>
          </w:tcPr>
          <w:p w14:paraId="55BC146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B66784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51FECC5"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
          <w:p w14:paraId="04CAF9EB"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
          <w:p w14:paraId="79E2504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A2DF467"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005FA25"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105A387C" w14:textId="77777777" w:rsidR="00E42721" w:rsidRPr="009B3DCC" w:rsidRDefault="00E42721" w:rsidP="00F555E9">
            <w:pPr>
              <w:snapToGrid w:val="0"/>
              <w:jc w:val="center"/>
              <w:rPr>
                <w:sz w:val="16"/>
                <w:szCs w:val="16"/>
              </w:rPr>
            </w:pPr>
            <w:r w:rsidRPr="00266687">
              <w:rPr>
                <w:color w:val="000000"/>
                <w:sz w:val="16"/>
                <w:szCs w:val="16"/>
              </w:rPr>
              <w:t>5.15</w:t>
            </w:r>
          </w:p>
        </w:tc>
        <w:tc>
          <w:tcPr>
            <w:tcW w:w="1008" w:type="dxa"/>
            <w:vAlign w:val="center"/>
            <w:hideMark/>
          </w:tcPr>
          <w:p w14:paraId="703594C2" w14:textId="77777777" w:rsidR="00E42721" w:rsidRPr="009B3DCC" w:rsidRDefault="00E42721" w:rsidP="00F555E9">
            <w:pPr>
              <w:snapToGrid w:val="0"/>
              <w:jc w:val="center"/>
              <w:rPr>
                <w:sz w:val="16"/>
                <w:szCs w:val="16"/>
              </w:rPr>
            </w:pPr>
            <w:r w:rsidRPr="00266687">
              <w:rPr>
                <w:color w:val="000000"/>
                <w:sz w:val="16"/>
                <w:szCs w:val="16"/>
              </w:rPr>
              <w:t>2.68</w:t>
            </w:r>
          </w:p>
        </w:tc>
      </w:tr>
      <w:tr w:rsidR="00E42721" w:rsidRPr="009B3DCC" w14:paraId="5EB47192" w14:textId="77777777" w:rsidTr="00F555E9">
        <w:trPr>
          <w:trHeight w:val="165"/>
        </w:trPr>
        <w:tc>
          <w:tcPr>
            <w:tcW w:w="360" w:type="dxa"/>
            <w:vAlign w:val="center"/>
            <w:hideMark/>
          </w:tcPr>
          <w:p w14:paraId="483D9353" w14:textId="77777777" w:rsidR="00E42721" w:rsidRPr="00B20630" w:rsidRDefault="00E42721" w:rsidP="00F555E9">
            <w:pPr>
              <w:snapToGrid w:val="0"/>
              <w:rPr>
                <w:sz w:val="16"/>
                <w:szCs w:val="16"/>
              </w:rPr>
            </w:pPr>
            <w:r w:rsidRPr="00B20630">
              <w:rPr>
                <w:color w:val="000000"/>
                <w:sz w:val="16"/>
                <w:szCs w:val="16"/>
              </w:rPr>
              <w:t>64</w:t>
            </w:r>
          </w:p>
        </w:tc>
        <w:tc>
          <w:tcPr>
            <w:tcW w:w="864" w:type="dxa"/>
            <w:vAlign w:val="center"/>
            <w:hideMark/>
          </w:tcPr>
          <w:p w14:paraId="7D49BE4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1149B0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E8D4106"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
          <w:p w14:paraId="6C047452"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
          <w:p w14:paraId="01EF524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533EADF"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43C643A2"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281D676F" w14:textId="77777777" w:rsidR="00E42721" w:rsidRPr="009B3DCC" w:rsidRDefault="00E42721" w:rsidP="00F555E9">
            <w:pPr>
              <w:snapToGrid w:val="0"/>
              <w:jc w:val="center"/>
              <w:rPr>
                <w:sz w:val="16"/>
                <w:szCs w:val="16"/>
              </w:rPr>
            </w:pPr>
            <w:r w:rsidRPr="00266687">
              <w:rPr>
                <w:color w:val="000000"/>
                <w:sz w:val="16"/>
                <w:szCs w:val="16"/>
              </w:rPr>
              <w:t>5.62</w:t>
            </w:r>
          </w:p>
        </w:tc>
        <w:tc>
          <w:tcPr>
            <w:tcW w:w="1008" w:type="dxa"/>
            <w:vAlign w:val="center"/>
            <w:hideMark/>
          </w:tcPr>
          <w:p w14:paraId="0B15CF0A" w14:textId="77777777" w:rsidR="00E42721" w:rsidRPr="009B3DCC" w:rsidRDefault="00E42721" w:rsidP="00F555E9">
            <w:pPr>
              <w:snapToGrid w:val="0"/>
              <w:jc w:val="center"/>
              <w:rPr>
                <w:sz w:val="16"/>
                <w:szCs w:val="16"/>
              </w:rPr>
            </w:pPr>
            <w:r w:rsidRPr="00266687">
              <w:rPr>
                <w:color w:val="000000"/>
                <w:sz w:val="16"/>
                <w:szCs w:val="16"/>
              </w:rPr>
              <w:t>2.95</w:t>
            </w:r>
          </w:p>
        </w:tc>
      </w:tr>
      <w:tr w:rsidR="00E42721" w:rsidRPr="009B3DCC" w14:paraId="3D0A05D9" w14:textId="77777777" w:rsidTr="00F555E9">
        <w:trPr>
          <w:trHeight w:val="165"/>
        </w:trPr>
        <w:tc>
          <w:tcPr>
            <w:tcW w:w="360" w:type="dxa"/>
            <w:vAlign w:val="center"/>
            <w:hideMark/>
          </w:tcPr>
          <w:p w14:paraId="4B75DE0E" w14:textId="77777777" w:rsidR="00E42721" w:rsidRPr="00B20630" w:rsidRDefault="00E42721" w:rsidP="00F555E9">
            <w:pPr>
              <w:snapToGrid w:val="0"/>
              <w:rPr>
                <w:sz w:val="16"/>
                <w:szCs w:val="16"/>
              </w:rPr>
            </w:pPr>
            <w:r w:rsidRPr="00B20630">
              <w:rPr>
                <w:color w:val="000000"/>
                <w:sz w:val="16"/>
                <w:szCs w:val="16"/>
              </w:rPr>
              <w:t>65</w:t>
            </w:r>
          </w:p>
        </w:tc>
        <w:tc>
          <w:tcPr>
            <w:tcW w:w="864" w:type="dxa"/>
            <w:vAlign w:val="center"/>
            <w:hideMark/>
          </w:tcPr>
          <w:p w14:paraId="03D4AE2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129092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E51A703"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
          <w:p w14:paraId="4D81099D"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
          <w:p w14:paraId="6A5A98A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0A06ACF"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152E5CF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EB2554A" w14:textId="77777777" w:rsidR="00E42721" w:rsidRPr="009B3DCC" w:rsidRDefault="00E42721" w:rsidP="00F555E9">
            <w:pPr>
              <w:snapToGrid w:val="0"/>
              <w:jc w:val="center"/>
              <w:rPr>
                <w:sz w:val="16"/>
                <w:szCs w:val="16"/>
              </w:rPr>
            </w:pPr>
            <w:r w:rsidRPr="00266687">
              <w:rPr>
                <w:color w:val="000000"/>
                <w:sz w:val="16"/>
                <w:szCs w:val="16"/>
              </w:rPr>
              <w:t>8.06</w:t>
            </w:r>
          </w:p>
        </w:tc>
        <w:tc>
          <w:tcPr>
            <w:tcW w:w="1008" w:type="dxa"/>
            <w:vAlign w:val="center"/>
            <w:hideMark/>
          </w:tcPr>
          <w:p w14:paraId="0A7EC9A2" w14:textId="77777777" w:rsidR="00E42721" w:rsidRPr="009B3DCC" w:rsidRDefault="00E42721" w:rsidP="00F555E9">
            <w:pPr>
              <w:snapToGrid w:val="0"/>
              <w:jc w:val="center"/>
              <w:rPr>
                <w:sz w:val="16"/>
                <w:szCs w:val="16"/>
              </w:rPr>
            </w:pPr>
            <w:r w:rsidRPr="00266687">
              <w:rPr>
                <w:color w:val="000000"/>
                <w:sz w:val="16"/>
                <w:szCs w:val="16"/>
              </w:rPr>
              <w:t>1.08</w:t>
            </w:r>
          </w:p>
        </w:tc>
      </w:tr>
      <w:tr w:rsidR="00E42721" w:rsidRPr="009B3DCC" w14:paraId="7FA1F8F6" w14:textId="77777777" w:rsidTr="00F555E9">
        <w:trPr>
          <w:trHeight w:val="165"/>
        </w:trPr>
        <w:tc>
          <w:tcPr>
            <w:tcW w:w="360" w:type="dxa"/>
            <w:vAlign w:val="center"/>
            <w:hideMark/>
          </w:tcPr>
          <w:p w14:paraId="448F1FF0" w14:textId="77777777" w:rsidR="00E42721" w:rsidRPr="00B20630" w:rsidRDefault="00E42721" w:rsidP="00F555E9">
            <w:pPr>
              <w:snapToGrid w:val="0"/>
              <w:rPr>
                <w:sz w:val="16"/>
                <w:szCs w:val="16"/>
              </w:rPr>
            </w:pPr>
            <w:r w:rsidRPr="00B20630">
              <w:rPr>
                <w:color w:val="000000"/>
                <w:sz w:val="16"/>
                <w:szCs w:val="16"/>
              </w:rPr>
              <w:lastRenderedPageBreak/>
              <w:t>66</w:t>
            </w:r>
          </w:p>
        </w:tc>
        <w:tc>
          <w:tcPr>
            <w:tcW w:w="864" w:type="dxa"/>
            <w:vAlign w:val="center"/>
            <w:hideMark/>
          </w:tcPr>
          <w:p w14:paraId="41C906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80419E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061BF61"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
          <w:p w14:paraId="30F7C2A2"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
          <w:p w14:paraId="2BF284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1E0CF9C"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788950A9"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46E85E0D" w14:textId="77777777" w:rsidR="00E42721" w:rsidRPr="009B3DCC" w:rsidRDefault="00E42721" w:rsidP="00F555E9">
            <w:pPr>
              <w:snapToGrid w:val="0"/>
              <w:jc w:val="center"/>
              <w:rPr>
                <w:sz w:val="16"/>
                <w:szCs w:val="16"/>
              </w:rPr>
            </w:pPr>
            <w:r w:rsidRPr="00266687">
              <w:rPr>
                <w:color w:val="000000"/>
                <w:sz w:val="16"/>
                <w:szCs w:val="16"/>
              </w:rPr>
              <w:t>8.92</w:t>
            </w:r>
          </w:p>
        </w:tc>
        <w:tc>
          <w:tcPr>
            <w:tcW w:w="1008" w:type="dxa"/>
            <w:vAlign w:val="center"/>
            <w:hideMark/>
          </w:tcPr>
          <w:p w14:paraId="5B6CFFE6" w14:textId="77777777" w:rsidR="00E42721" w:rsidRPr="009B3DCC" w:rsidRDefault="00E42721" w:rsidP="00F555E9">
            <w:pPr>
              <w:snapToGrid w:val="0"/>
              <w:jc w:val="center"/>
              <w:rPr>
                <w:sz w:val="16"/>
                <w:szCs w:val="16"/>
              </w:rPr>
            </w:pPr>
            <w:r w:rsidRPr="00266687">
              <w:rPr>
                <w:color w:val="000000"/>
                <w:sz w:val="16"/>
                <w:szCs w:val="16"/>
              </w:rPr>
              <w:t>1.81</w:t>
            </w:r>
          </w:p>
        </w:tc>
      </w:tr>
      <w:tr w:rsidR="00E42721" w:rsidRPr="009B3DCC" w14:paraId="4F429925" w14:textId="77777777" w:rsidTr="00F555E9">
        <w:trPr>
          <w:trHeight w:val="165"/>
        </w:trPr>
        <w:tc>
          <w:tcPr>
            <w:tcW w:w="360" w:type="dxa"/>
            <w:vAlign w:val="center"/>
            <w:hideMark/>
          </w:tcPr>
          <w:p w14:paraId="03D8F07A" w14:textId="77777777" w:rsidR="00E42721" w:rsidRPr="00B20630" w:rsidRDefault="00E42721" w:rsidP="00F555E9">
            <w:pPr>
              <w:snapToGrid w:val="0"/>
              <w:rPr>
                <w:sz w:val="16"/>
                <w:szCs w:val="16"/>
              </w:rPr>
            </w:pPr>
            <w:r w:rsidRPr="00B20630">
              <w:rPr>
                <w:color w:val="000000"/>
                <w:sz w:val="16"/>
                <w:szCs w:val="16"/>
              </w:rPr>
              <w:t>67</w:t>
            </w:r>
          </w:p>
        </w:tc>
        <w:tc>
          <w:tcPr>
            <w:tcW w:w="864" w:type="dxa"/>
            <w:vAlign w:val="center"/>
            <w:hideMark/>
          </w:tcPr>
          <w:p w14:paraId="348E3C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FB6E5D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69B338E"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
          <w:p w14:paraId="7B15A400"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
          <w:p w14:paraId="084196E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746DBFB"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47211A3"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371B71CF" w14:textId="77777777" w:rsidR="00E42721" w:rsidRPr="009B3DCC" w:rsidRDefault="00E42721" w:rsidP="00F555E9">
            <w:pPr>
              <w:snapToGrid w:val="0"/>
              <w:jc w:val="center"/>
              <w:rPr>
                <w:sz w:val="16"/>
                <w:szCs w:val="16"/>
              </w:rPr>
            </w:pPr>
            <w:r w:rsidRPr="00266687">
              <w:rPr>
                <w:color w:val="000000"/>
                <w:sz w:val="16"/>
                <w:szCs w:val="16"/>
              </w:rPr>
              <w:t>8.32</w:t>
            </w:r>
          </w:p>
        </w:tc>
        <w:tc>
          <w:tcPr>
            <w:tcW w:w="1008" w:type="dxa"/>
            <w:vAlign w:val="center"/>
            <w:hideMark/>
          </w:tcPr>
          <w:p w14:paraId="32E9D2A4" w14:textId="77777777" w:rsidR="00E42721" w:rsidRPr="009B3DCC" w:rsidRDefault="00E42721" w:rsidP="00F555E9">
            <w:pPr>
              <w:snapToGrid w:val="0"/>
              <w:jc w:val="center"/>
              <w:rPr>
                <w:sz w:val="16"/>
                <w:szCs w:val="16"/>
              </w:rPr>
            </w:pPr>
            <w:r w:rsidRPr="00266687">
              <w:rPr>
                <w:color w:val="000000"/>
                <w:sz w:val="16"/>
                <w:szCs w:val="16"/>
              </w:rPr>
              <w:t>2.14</w:t>
            </w:r>
          </w:p>
        </w:tc>
      </w:tr>
      <w:tr w:rsidR="00E42721" w:rsidRPr="009B3DCC" w14:paraId="576352FF" w14:textId="77777777" w:rsidTr="00F555E9">
        <w:trPr>
          <w:trHeight w:val="165"/>
        </w:trPr>
        <w:tc>
          <w:tcPr>
            <w:tcW w:w="360" w:type="dxa"/>
            <w:vAlign w:val="center"/>
            <w:hideMark/>
          </w:tcPr>
          <w:p w14:paraId="48FA09CA" w14:textId="77777777" w:rsidR="00E42721" w:rsidRPr="00B20630" w:rsidRDefault="00E42721" w:rsidP="00F555E9">
            <w:pPr>
              <w:snapToGrid w:val="0"/>
              <w:rPr>
                <w:sz w:val="16"/>
                <w:szCs w:val="16"/>
              </w:rPr>
            </w:pPr>
            <w:r w:rsidRPr="00B20630">
              <w:rPr>
                <w:color w:val="000000"/>
                <w:sz w:val="16"/>
                <w:szCs w:val="16"/>
              </w:rPr>
              <w:t>68</w:t>
            </w:r>
          </w:p>
        </w:tc>
        <w:tc>
          <w:tcPr>
            <w:tcW w:w="864" w:type="dxa"/>
            <w:vAlign w:val="center"/>
            <w:hideMark/>
          </w:tcPr>
          <w:p w14:paraId="3B5673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E88D6C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2A438FA"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
          <w:p w14:paraId="512AC0EF"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
          <w:p w14:paraId="7038832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30CC324"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BA710AC"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33377319" w14:textId="77777777" w:rsidR="00E42721" w:rsidRPr="009B3DCC" w:rsidRDefault="00E42721" w:rsidP="00F555E9">
            <w:pPr>
              <w:snapToGrid w:val="0"/>
              <w:jc w:val="center"/>
              <w:rPr>
                <w:sz w:val="16"/>
                <w:szCs w:val="16"/>
              </w:rPr>
            </w:pPr>
            <w:r w:rsidRPr="00266687">
              <w:rPr>
                <w:color w:val="000000"/>
                <w:sz w:val="16"/>
                <w:szCs w:val="16"/>
              </w:rPr>
              <w:t>8.49</w:t>
            </w:r>
          </w:p>
        </w:tc>
        <w:tc>
          <w:tcPr>
            <w:tcW w:w="1008" w:type="dxa"/>
            <w:vAlign w:val="center"/>
            <w:hideMark/>
          </w:tcPr>
          <w:p w14:paraId="71474D09" w14:textId="77777777" w:rsidR="00E42721" w:rsidRPr="009B3DCC" w:rsidRDefault="00E42721" w:rsidP="00F555E9">
            <w:pPr>
              <w:snapToGrid w:val="0"/>
              <w:jc w:val="center"/>
              <w:rPr>
                <w:sz w:val="16"/>
                <w:szCs w:val="16"/>
              </w:rPr>
            </w:pPr>
            <w:r w:rsidRPr="00266687">
              <w:rPr>
                <w:color w:val="000000"/>
                <w:sz w:val="16"/>
                <w:szCs w:val="16"/>
              </w:rPr>
              <w:t>1.89</w:t>
            </w:r>
          </w:p>
        </w:tc>
      </w:tr>
      <w:tr w:rsidR="00E42721" w:rsidRPr="009B3DCC" w14:paraId="3164D513" w14:textId="77777777" w:rsidTr="00F555E9">
        <w:trPr>
          <w:trHeight w:val="165"/>
        </w:trPr>
        <w:tc>
          <w:tcPr>
            <w:tcW w:w="360" w:type="dxa"/>
            <w:vAlign w:val="center"/>
            <w:hideMark/>
          </w:tcPr>
          <w:p w14:paraId="1873DCE0" w14:textId="77777777" w:rsidR="00E42721" w:rsidRPr="00B20630" w:rsidRDefault="00E42721" w:rsidP="00F555E9">
            <w:pPr>
              <w:snapToGrid w:val="0"/>
              <w:rPr>
                <w:sz w:val="16"/>
                <w:szCs w:val="16"/>
              </w:rPr>
            </w:pPr>
            <w:r w:rsidRPr="00B20630">
              <w:rPr>
                <w:color w:val="000000"/>
                <w:sz w:val="16"/>
                <w:szCs w:val="16"/>
              </w:rPr>
              <w:t>69</w:t>
            </w:r>
          </w:p>
        </w:tc>
        <w:tc>
          <w:tcPr>
            <w:tcW w:w="864" w:type="dxa"/>
            <w:vAlign w:val="center"/>
            <w:hideMark/>
          </w:tcPr>
          <w:p w14:paraId="2FED47D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CEA652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737D67A"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
          <w:p w14:paraId="042BAE1C"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
          <w:p w14:paraId="1AC32CF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CA0831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4D25CF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544D4AE"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4CA00175" w14:textId="77777777" w:rsidR="00E42721" w:rsidRPr="009B3DCC" w:rsidRDefault="00E42721" w:rsidP="00F555E9">
            <w:pPr>
              <w:snapToGrid w:val="0"/>
              <w:jc w:val="center"/>
              <w:rPr>
                <w:sz w:val="16"/>
                <w:szCs w:val="16"/>
              </w:rPr>
            </w:pPr>
            <w:r w:rsidRPr="00266687">
              <w:rPr>
                <w:color w:val="000000"/>
                <w:sz w:val="16"/>
                <w:szCs w:val="16"/>
              </w:rPr>
              <w:t>2.54</w:t>
            </w:r>
          </w:p>
        </w:tc>
      </w:tr>
      <w:tr w:rsidR="00E42721" w:rsidRPr="009B3DCC" w14:paraId="2617F873" w14:textId="77777777" w:rsidTr="00F555E9">
        <w:trPr>
          <w:trHeight w:val="165"/>
        </w:trPr>
        <w:tc>
          <w:tcPr>
            <w:tcW w:w="360" w:type="dxa"/>
            <w:vAlign w:val="center"/>
            <w:hideMark/>
          </w:tcPr>
          <w:p w14:paraId="044EFF24" w14:textId="77777777" w:rsidR="00E42721" w:rsidRPr="00B20630" w:rsidRDefault="00E42721" w:rsidP="00F555E9">
            <w:pPr>
              <w:snapToGrid w:val="0"/>
              <w:rPr>
                <w:sz w:val="16"/>
                <w:szCs w:val="16"/>
              </w:rPr>
            </w:pPr>
            <w:r w:rsidRPr="00B20630">
              <w:rPr>
                <w:color w:val="000000"/>
                <w:sz w:val="16"/>
                <w:szCs w:val="16"/>
              </w:rPr>
              <w:t>70</w:t>
            </w:r>
          </w:p>
        </w:tc>
        <w:tc>
          <w:tcPr>
            <w:tcW w:w="864" w:type="dxa"/>
            <w:vAlign w:val="center"/>
            <w:hideMark/>
          </w:tcPr>
          <w:p w14:paraId="659EB5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49C932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5C4E68D"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
          <w:p w14:paraId="7DCD8456"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
          <w:p w14:paraId="505AE4A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A01EB6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6B08C02"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DF80E67"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
          <w:p w14:paraId="304D71EA" w14:textId="77777777" w:rsidR="00E42721" w:rsidRPr="009B3DCC" w:rsidRDefault="00E42721" w:rsidP="00F555E9">
            <w:pPr>
              <w:snapToGrid w:val="0"/>
              <w:jc w:val="center"/>
              <w:rPr>
                <w:sz w:val="16"/>
                <w:szCs w:val="16"/>
              </w:rPr>
            </w:pPr>
            <w:r w:rsidRPr="00266687">
              <w:rPr>
                <w:color w:val="000000"/>
                <w:sz w:val="16"/>
                <w:szCs w:val="16"/>
              </w:rPr>
              <w:t>3.77</w:t>
            </w:r>
          </w:p>
        </w:tc>
      </w:tr>
      <w:tr w:rsidR="00E42721" w:rsidRPr="009B3DCC" w14:paraId="7A184B06" w14:textId="77777777" w:rsidTr="00F555E9">
        <w:trPr>
          <w:trHeight w:val="180"/>
        </w:trPr>
        <w:tc>
          <w:tcPr>
            <w:tcW w:w="360" w:type="dxa"/>
            <w:vAlign w:val="center"/>
            <w:hideMark/>
          </w:tcPr>
          <w:p w14:paraId="00A31079" w14:textId="77777777" w:rsidR="00E42721" w:rsidRPr="00B20630" w:rsidRDefault="00E42721" w:rsidP="00F555E9">
            <w:pPr>
              <w:snapToGrid w:val="0"/>
              <w:rPr>
                <w:sz w:val="16"/>
                <w:szCs w:val="16"/>
              </w:rPr>
            </w:pPr>
            <w:r w:rsidRPr="00B20630">
              <w:rPr>
                <w:color w:val="000000"/>
                <w:sz w:val="16"/>
                <w:szCs w:val="16"/>
              </w:rPr>
              <w:t>71</w:t>
            </w:r>
          </w:p>
        </w:tc>
        <w:tc>
          <w:tcPr>
            <w:tcW w:w="864" w:type="dxa"/>
            <w:vAlign w:val="center"/>
            <w:hideMark/>
          </w:tcPr>
          <w:p w14:paraId="0ABBAA6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841C7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344BC50"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
          <w:p w14:paraId="0EF91857"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
          <w:p w14:paraId="05277BD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6C62CA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BAC3586"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688E1F42"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
          <w:p w14:paraId="2F520F0E" w14:textId="77777777" w:rsidR="00E42721" w:rsidRPr="009B3DCC" w:rsidRDefault="00E42721" w:rsidP="00F555E9">
            <w:pPr>
              <w:snapToGrid w:val="0"/>
              <w:jc w:val="center"/>
              <w:rPr>
                <w:sz w:val="16"/>
                <w:szCs w:val="16"/>
              </w:rPr>
            </w:pPr>
            <w:r w:rsidRPr="00266687">
              <w:rPr>
                <w:color w:val="000000"/>
                <w:sz w:val="16"/>
                <w:szCs w:val="16"/>
              </w:rPr>
              <w:t>3.75</w:t>
            </w:r>
          </w:p>
        </w:tc>
      </w:tr>
      <w:tr w:rsidR="00E42721" w:rsidRPr="009B3DCC" w14:paraId="2422592F" w14:textId="77777777" w:rsidTr="00F555E9">
        <w:trPr>
          <w:trHeight w:val="165"/>
        </w:trPr>
        <w:tc>
          <w:tcPr>
            <w:tcW w:w="360" w:type="dxa"/>
            <w:vAlign w:val="center"/>
            <w:hideMark/>
          </w:tcPr>
          <w:p w14:paraId="11031533" w14:textId="77777777" w:rsidR="00E42721" w:rsidRPr="00B20630" w:rsidRDefault="00E42721" w:rsidP="00F555E9">
            <w:pPr>
              <w:snapToGrid w:val="0"/>
              <w:rPr>
                <w:sz w:val="16"/>
                <w:szCs w:val="16"/>
              </w:rPr>
            </w:pPr>
            <w:r w:rsidRPr="00B20630">
              <w:rPr>
                <w:color w:val="000000"/>
                <w:sz w:val="16"/>
                <w:szCs w:val="16"/>
              </w:rPr>
              <w:t>72</w:t>
            </w:r>
          </w:p>
        </w:tc>
        <w:tc>
          <w:tcPr>
            <w:tcW w:w="864" w:type="dxa"/>
            <w:vAlign w:val="center"/>
            <w:hideMark/>
          </w:tcPr>
          <w:p w14:paraId="3E510E4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69DC84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E1A449C"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
          <w:p w14:paraId="40C6DA35"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
          <w:p w14:paraId="27ADEC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64F705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0965536"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624FBFA6"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
          <w:p w14:paraId="287824A3" w14:textId="77777777" w:rsidR="00E42721" w:rsidRPr="009B3DCC" w:rsidRDefault="00E42721" w:rsidP="00F555E9">
            <w:pPr>
              <w:snapToGrid w:val="0"/>
              <w:jc w:val="center"/>
              <w:rPr>
                <w:sz w:val="16"/>
                <w:szCs w:val="16"/>
              </w:rPr>
            </w:pPr>
            <w:r w:rsidRPr="00266687">
              <w:rPr>
                <w:color w:val="000000"/>
                <w:sz w:val="16"/>
                <w:szCs w:val="16"/>
              </w:rPr>
              <w:t>4.48</w:t>
            </w:r>
          </w:p>
        </w:tc>
      </w:tr>
      <w:tr w:rsidR="00E42721" w:rsidRPr="009B3DCC" w14:paraId="121F3C3C" w14:textId="77777777" w:rsidTr="00F555E9">
        <w:trPr>
          <w:trHeight w:val="165"/>
        </w:trPr>
        <w:tc>
          <w:tcPr>
            <w:tcW w:w="360" w:type="dxa"/>
            <w:vAlign w:val="center"/>
            <w:hideMark/>
          </w:tcPr>
          <w:p w14:paraId="54C41CFD" w14:textId="77777777" w:rsidR="00E42721" w:rsidRPr="00B20630" w:rsidRDefault="00E42721" w:rsidP="00F555E9">
            <w:pPr>
              <w:snapToGrid w:val="0"/>
              <w:rPr>
                <w:sz w:val="16"/>
                <w:szCs w:val="16"/>
              </w:rPr>
            </w:pPr>
            <w:r w:rsidRPr="00B20630">
              <w:rPr>
                <w:color w:val="000000"/>
                <w:sz w:val="16"/>
                <w:szCs w:val="16"/>
              </w:rPr>
              <w:t>73</w:t>
            </w:r>
          </w:p>
        </w:tc>
        <w:tc>
          <w:tcPr>
            <w:tcW w:w="864" w:type="dxa"/>
            <w:vAlign w:val="center"/>
            <w:hideMark/>
          </w:tcPr>
          <w:p w14:paraId="0299099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4121DC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60E3EE9"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
          <w:p w14:paraId="6B90174E"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
          <w:p w14:paraId="11DB01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9C410F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1CC7568"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6BC0D2CC"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
          <w:p w14:paraId="5F63C8E7" w14:textId="77777777" w:rsidR="00E42721" w:rsidRPr="009B3DCC" w:rsidRDefault="00E42721" w:rsidP="00F555E9">
            <w:pPr>
              <w:snapToGrid w:val="0"/>
              <w:jc w:val="center"/>
              <w:rPr>
                <w:sz w:val="16"/>
                <w:szCs w:val="16"/>
              </w:rPr>
            </w:pPr>
            <w:r w:rsidRPr="00266687">
              <w:rPr>
                <w:color w:val="000000"/>
                <w:sz w:val="16"/>
                <w:szCs w:val="16"/>
              </w:rPr>
              <w:t>4.16</w:t>
            </w:r>
          </w:p>
        </w:tc>
      </w:tr>
      <w:tr w:rsidR="00E42721" w:rsidRPr="009B3DCC" w14:paraId="352164F4" w14:textId="77777777" w:rsidTr="00F555E9">
        <w:trPr>
          <w:trHeight w:val="165"/>
        </w:trPr>
        <w:tc>
          <w:tcPr>
            <w:tcW w:w="360" w:type="dxa"/>
            <w:vAlign w:val="center"/>
            <w:hideMark/>
          </w:tcPr>
          <w:p w14:paraId="53567601" w14:textId="77777777" w:rsidR="00E42721" w:rsidRPr="00B20630" w:rsidRDefault="00E42721" w:rsidP="00F555E9">
            <w:pPr>
              <w:snapToGrid w:val="0"/>
              <w:rPr>
                <w:sz w:val="16"/>
                <w:szCs w:val="16"/>
              </w:rPr>
            </w:pPr>
            <w:r w:rsidRPr="00B20630">
              <w:rPr>
                <w:color w:val="000000"/>
                <w:sz w:val="16"/>
                <w:szCs w:val="16"/>
              </w:rPr>
              <w:t>74</w:t>
            </w:r>
          </w:p>
        </w:tc>
        <w:tc>
          <w:tcPr>
            <w:tcW w:w="864" w:type="dxa"/>
            <w:vAlign w:val="center"/>
            <w:hideMark/>
          </w:tcPr>
          <w:p w14:paraId="36F9E4A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BC5777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183FA4C"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
          <w:p w14:paraId="4F26240E"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
          <w:p w14:paraId="0541FC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F8F551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8C0889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D458B10"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0FF495BE" w14:textId="77777777" w:rsidR="00E42721" w:rsidRPr="009B3DCC" w:rsidRDefault="00E42721" w:rsidP="00F555E9">
            <w:pPr>
              <w:snapToGrid w:val="0"/>
              <w:jc w:val="center"/>
              <w:rPr>
                <w:sz w:val="16"/>
                <w:szCs w:val="16"/>
              </w:rPr>
            </w:pPr>
            <w:r w:rsidRPr="00266687">
              <w:rPr>
                <w:color w:val="000000"/>
                <w:sz w:val="16"/>
                <w:szCs w:val="16"/>
              </w:rPr>
              <w:t>1.85</w:t>
            </w:r>
          </w:p>
        </w:tc>
      </w:tr>
      <w:tr w:rsidR="00E42721" w:rsidRPr="009B3DCC" w14:paraId="4AF2EE5C" w14:textId="77777777" w:rsidTr="00F555E9">
        <w:trPr>
          <w:trHeight w:val="165"/>
        </w:trPr>
        <w:tc>
          <w:tcPr>
            <w:tcW w:w="360" w:type="dxa"/>
            <w:vAlign w:val="center"/>
            <w:hideMark/>
          </w:tcPr>
          <w:p w14:paraId="5D2AB0B1" w14:textId="77777777" w:rsidR="00E42721" w:rsidRPr="00B20630" w:rsidRDefault="00E42721" w:rsidP="00F555E9">
            <w:pPr>
              <w:snapToGrid w:val="0"/>
              <w:rPr>
                <w:sz w:val="16"/>
                <w:szCs w:val="16"/>
              </w:rPr>
            </w:pPr>
            <w:r w:rsidRPr="00B20630">
              <w:rPr>
                <w:color w:val="000000"/>
                <w:sz w:val="16"/>
                <w:szCs w:val="16"/>
              </w:rPr>
              <w:t>75</w:t>
            </w:r>
          </w:p>
        </w:tc>
        <w:tc>
          <w:tcPr>
            <w:tcW w:w="864" w:type="dxa"/>
            <w:vAlign w:val="center"/>
            <w:hideMark/>
          </w:tcPr>
          <w:p w14:paraId="49C95E2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D2DCE9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15A66B1"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
          <w:p w14:paraId="34228239"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
          <w:p w14:paraId="2AEA8A2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2C355B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ABBE28A"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4EE7D2F" w14:textId="77777777" w:rsidR="00E42721" w:rsidRPr="009B3DCC" w:rsidRDefault="00E42721" w:rsidP="00F555E9">
            <w:pPr>
              <w:snapToGrid w:val="0"/>
              <w:jc w:val="center"/>
              <w:rPr>
                <w:sz w:val="16"/>
                <w:szCs w:val="16"/>
              </w:rPr>
            </w:pPr>
            <w:r w:rsidRPr="00266687">
              <w:rPr>
                <w:color w:val="000000"/>
                <w:sz w:val="16"/>
                <w:szCs w:val="16"/>
              </w:rPr>
              <w:t>4.10</w:t>
            </w:r>
          </w:p>
        </w:tc>
        <w:tc>
          <w:tcPr>
            <w:tcW w:w="1008" w:type="dxa"/>
            <w:vAlign w:val="center"/>
            <w:hideMark/>
          </w:tcPr>
          <w:p w14:paraId="3C4555A2" w14:textId="77777777" w:rsidR="00E42721" w:rsidRPr="009B3DCC" w:rsidRDefault="00E42721" w:rsidP="00F555E9">
            <w:pPr>
              <w:snapToGrid w:val="0"/>
              <w:jc w:val="center"/>
              <w:rPr>
                <w:sz w:val="16"/>
                <w:szCs w:val="16"/>
              </w:rPr>
            </w:pPr>
            <w:r w:rsidRPr="00266687">
              <w:rPr>
                <w:color w:val="000000"/>
                <w:sz w:val="16"/>
                <w:szCs w:val="16"/>
              </w:rPr>
              <w:t>2.96</w:t>
            </w:r>
          </w:p>
        </w:tc>
      </w:tr>
      <w:tr w:rsidR="00E42721" w:rsidRPr="009B3DCC" w14:paraId="4964B114" w14:textId="77777777" w:rsidTr="00F555E9">
        <w:trPr>
          <w:trHeight w:val="165"/>
        </w:trPr>
        <w:tc>
          <w:tcPr>
            <w:tcW w:w="360" w:type="dxa"/>
            <w:vAlign w:val="center"/>
            <w:hideMark/>
          </w:tcPr>
          <w:p w14:paraId="64AF1656" w14:textId="77777777" w:rsidR="00E42721" w:rsidRPr="00B20630" w:rsidRDefault="00E42721" w:rsidP="00F555E9">
            <w:pPr>
              <w:snapToGrid w:val="0"/>
              <w:rPr>
                <w:sz w:val="16"/>
                <w:szCs w:val="16"/>
              </w:rPr>
            </w:pPr>
            <w:r w:rsidRPr="00B20630">
              <w:rPr>
                <w:color w:val="000000"/>
                <w:sz w:val="16"/>
                <w:szCs w:val="16"/>
              </w:rPr>
              <w:t>76</w:t>
            </w:r>
          </w:p>
        </w:tc>
        <w:tc>
          <w:tcPr>
            <w:tcW w:w="864" w:type="dxa"/>
            <w:vAlign w:val="center"/>
            <w:hideMark/>
          </w:tcPr>
          <w:p w14:paraId="2BF8D6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438B7B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EEDDA01"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
          <w:p w14:paraId="55D11401"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
          <w:p w14:paraId="50F95AA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918A9C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23594E7"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2C9E2D72" w14:textId="77777777" w:rsidR="00E42721" w:rsidRPr="009B3DCC" w:rsidRDefault="00E42721" w:rsidP="00F555E9">
            <w:pPr>
              <w:snapToGrid w:val="0"/>
              <w:jc w:val="center"/>
              <w:rPr>
                <w:sz w:val="16"/>
                <w:szCs w:val="16"/>
              </w:rPr>
            </w:pPr>
            <w:r w:rsidRPr="00266687">
              <w:rPr>
                <w:color w:val="000000"/>
                <w:sz w:val="16"/>
                <w:szCs w:val="16"/>
              </w:rPr>
              <w:t>3.73</w:t>
            </w:r>
          </w:p>
        </w:tc>
        <w:tc>
          <w:tcPr>
            <w:tcW w:w="1008" w:type="dxa"/>
            <w:vAlign w:val="center"/>
            <w:hideMark/>
          </w:tcPr>
          <w:p w14:paraId="4B424BD9" w14:textId="77777777" w:rsidR="00E42721" w:rsidRPr="009B3DCC" w:rsidRDefault="00E42721" w:rsidP="00F555E9">
            <w:pPr>
              <w:snapToGrid w:val="0"/>
              <w:jc w:val="center"/>
              <w:rPr>
                <w:sz w:val="16"/>
                <w:szCs w:val="16"/>
              </w:rPr>
            </w:pPr>
            <w:r w:rsidRPr="00266687">
              <w:rPr>
                <w:color w:val="000000"/>
                <w:sz w:val="16"/>
                <w:szCs w:val="16"/>
              </w:rPr>
              <w:t>2.97</w:t>
            </w:r>
          </w:p>
        </w:tc>
      </w:tr>
      <w:tr w:rsidR="00E42721" w:rsidRPr="009B3DCC" w14:paraId="66A0A661" w14:textId="77777777" w:rsidTr="00F555E9">
        <w:trPr>
          <w:trHeight w:val="165"/>
        </w:trPr>
        <w:tc>
          <w:tcPr>
            <w:tcW w:w="360" w:type="dxa"/>
            <w:vAlign w:val="center"/>
            <w:hideMark/>
          </w:tcPr>
          <w:p w14:paraId="36EA1FA9" w14:textId="77777777" w:rsidR="00E42721" w:rsidRPr="00B20630" w:rsidRDefault="00E42721" w:rsidP="00F555E9">
            <w:pPr>
              <w:snapToGrid w:val="0"/>
              <w:rPr>
                <w:sz w:val="16"/>
                <w:szCs w:val="16"/>
              </w:rPr>
            </w:pPr>
            <w:r w:rsidRPr="00B20630">
              <w:rPr>
                <w:color w:val="000000"/>
                <w:sz w:val="16"/>
                <w:szCs w:val="16"/>
              </w:rPr>
              <w:t>77</w:t>
            </w:r>
          </w:p>
        </w:tc>
        <w:tc>
          <w:tcPr>
            <w:tcW w:w="864" w:type="dxa"/>
            <w:vAlign w:val="center"/>
            <w:hideMark/>
          </w:tcPr>
          <w:p w14:paraId="4ECD769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B4BD47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72320B0"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
          <w:p w14:paraId="49A9EE02"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
          <w:p w14:paraId="171C96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EB5239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6238B3C"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5CA150CA" w14:textId="77777777" w:rsidR="00E42721" w:rsidRPr="009B3DCC" w:rsidRDefault="00E42721" w:rsidP="00F555E9">
            <w:pPr>
              <w:snapToGrid w:val="0"/>
              <w:jc w:val="center"/>
              <w:rPr>
                <w:sz w:val="16"/>
                <w:szCs w:val="16"/>
              </w:rPr>
            </w:pPr>
            <w:r w:rsidRPr="00266687">
              <w:rPr>
                <w:color w:val="000000"/>
                <w:sz w:val="16"/>
                <w:szCs w:val="16"/>
              </w:rPr>
              <w:t>3.85</w:t>
            </w:r>
          </w:p>
        </w:tc>
        <w:tc>
          <w:tcPr>
            <w:tcW w:w="1008" w:type="dxa"/>
            <w:vAlign w:val="center"/>
            <w:hideMark/>
          </w:tcPr>
          <w:p w14:paraId="33A546FA" w14:textId="77777777" w:rsidR="00E42721" w:rsidRPr="009B3DCC" w:rsidRDefault="00E42721" w:rsidP="00F555E9">
            <w:pPr>
              <w:snapToGrid w:val="0"/>
              <w:jc w:val="center"/>
              <w:rPr>
                <w:sz w:val="16"/>
                <w:szCs w:val="16"/>
              </w:rPr>
            </w:pPr>
            <w:r w:rsidRPr="00266687">
              <w:rPr>
                <w:color w:val="000000"/>
                <w:sz w:val="16"/>
                <w:szCs w:val="16"/>
              </w:rPr>
              <w:t>3.15</w:t>
            </w:r>
          </w:p>
        </w:tc>
      </w:tr>
      <w:tr w:rsidR="00E42721" w:rsidRPr="009B3DCC" w14:paraId="160871FC" w14:textId="77777777" w:rsidTr="00F555E9">
        <w:trPr>
          <w:trHeight w:val="165"/>
        </w:trPr>
        <w:tc>
          <w:tcPr>
            <w:tcW w:w="360" w:type="dxa"/>
            <w:vAlign w:val="center"/>
            <w:hideMark/>
          </w:tcPr>
          <w:p w14:paraId="3C1BD4F8" w14:textId="77777777" w:rsidR="00E42721" w:rsidRPr="00B20630" w:rsidRDefault="00E42721" w:rsidP="00F555E9">
            <w:pPr>
              <w:snapToGrid w:val="0"/>
              <w:rPr>
                <w:sz w:val="16"/>
                <w:szCs w:val="16"/>
              </w:rPr>
            </w:pPr>
            <w:r w:rsidRPr="00B20630">
              <w:rPr>
                <w:color w:val="000000"/>
                <w:sz w:val="16"/>
                <w:szCs w:val="16"/>
              </w:rPr>
              <w:t>78</w:t>
            </w:r>
          </w:p>
        </w:tc>
        <w:tc>
          <w:tcPr>
            <w:tcW w:w="864" w:type="dxa"/>
            <w:vAlign w:val="center"/>
            <w:hideMark/>
          </w:tcPr>
          <w:p w14:paraId="12C5FFF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0FA7B3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455621E"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
          <w:p w14:paraId="4AA1E5C6"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
          <w:p w14:paraId="3FF8C4B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59F1D2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42F6E38"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2AA3FB2A" w14:textId="77777777" w:rsidR="00E42721" w:rsidRPr="009B3DCC" w:rsidRDefault="00E42721" w:rsidP="00F555E9">
            <w:pPr>
              <w:snapToGrid w:val="0"/>
              <w:jc w:val="center"/>
              <w:rPr>
                <w:sz w:val="16"/>
                <w:szCs w:val="16"/>
              </w:rPr>
            </w:pPr>
            <w:r w:rsidRPr="00266687">
              <w:rPr>
                <w:color w:val="000000"/>
                <w:sz w:val="16"/>
                <w:szCs w:val="16"/>
              </w:rPr>
              <w:t>3.99</w:t>
            </w:r>
          </w:p>
        </w:tc>
        <w:tc>
          <w:tcPr>
            <w:tcW w:w="1008" w:type="dxa"/>
            <w:vAlign w:val="center"/>
            <w:hideMark/>
          </w:tcPr>
          <w:p w14:paraId="6FE74329" w14:textId="77777777" w:rsidR="00E42721" w:rsidRPr="009B3DCC" w:rsidRDefault="00E42721" w:rsidP="00F555E9">
            <w:pPr>
              <w:snapToGrid w:val="0"/>
              <w:jc w:val="center"/>
              <w:rPr>
                <w:sz w:val="16"/>
                <w:szCs w:val="16"/>
              </w:rPr>
            </w:pPr>
            <w:r w:rsidRPr="00266687">
              <w:rPr>
                <w:color w:val="000000"/>
                <w:sz w:val="16"/>
                <w:szCs w:val="16"/>
              </w:rPr>
              <w:t>3.34</w:t>
            </w:r>
          </w:p>
        </w:tc>
      </w:tr>
      <w:tr w:rsidR="00E42721" w:rsidRPr="009B3DCC" w14:paraId="4B9DDD4A" w14:textId="77777777" w:rsidTr="00F555E9">
        <w:trPr>
          <w:trHeight w:val="165"/>
        </w:trPr>
        <w:tc>
          <w:tcPr>
            <w:tcW w:w="360" w:type="dxa"/>
            <w:vAlign w:val="center"/>
            <w:hideMark/>
          </w:tcPr>
          <w:p w14:paraId="5D098E36" w14:textId="77777777" w:rsidR="00E42721" w:rsidRPr="00B20630" w:rsidRDefault="00E42721" w:rsidP="00F555E9">
            <w:pPr>
              <w:snapToGrid w:val="0"/>
              <w:rPr>
                <w:sz w:val="16"/>
                <w:szCs w:val="16"/>
              </w:rPr>
            </w:pPr>
            <w:r w:rsidRPr="00B20630">
              <w:rPr>
                <w:color w:val="000000"/>
                <w:sz w:val="16"/>
                <w:szCs w:val="16"/>
              </w:rPr>
              <w:t>79</w:t>
            </w:r>
          </w:p>
        </w:tc>
        <w:tc>
          <w:tcPr>
            <w:tcW w:w="864" w:type="dxa"/>
            <w:vAlign w:val="center"/>
            <w:hideMark/>
          </w:tcPr>
          <w:p w14:paraId="52A19A4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CA7E4B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FFE1B4A"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
          <w:p w14:paraId="0269EBC9"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
          <w:p w14:paraId="348721E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F2CC1B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3103A5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09AB935" w14:textId="77777777" w:rsidR="00E42721" w:rsidRPr="009B3DCC" w:rsidRDefault="00E42721" w:rsidP="00F555E9">
            <w:pPr>
              <w:snapToGrid w:val="0"/>
              <w:jc w:val="center"/>
              <w:rPr>
                <w:sz w:val="16"/>
                <w:szCs w:val="16"/>
              </w:rPr>
            </w:pPr>
            <w:r w:rsidRPr="00266687">
              <w:rPr>
                <w:color w:val="000000"/>
                <w:sz w:val="16"/>
                <w:szCs w:val="16"/>
              </w:rPr>
              <w:t>4.19</w:t>
            </w:r>
          </w:p>
        </w:tc>
        <w:tc>
          <w:tcPr>
            <w:tcW w:w="1008" w:type="dxa"/>
            <w:vAlign w:val="center"/>
            <w:hideMark/>
          </w:tcPr>
          <w:p w14:paraId="1ABFD011" w14:textId="77777777" w:rsidR="00E42721" w:rsidRPr="009B3DCC" w:rsidRDefault="00E42721" w:rsidP="00F555E9">
            <w:pPr>
              <w:snapToGrid w:val="0"/>
              <w:jc w:val="center"/>
              <w:rPr>
                <w:sz w:val="16"/>
                <w:szCs w:val="16"/>
              </w:rPr>
            </w:pPr>
            <w:r w:rsidRPr="00266687">
              <w:rPr>
                <w:color w:val="000000"/>
                <w:sz w:val="16"/>
                <w:szCs w:val="16"/>
              </w:rPr>
              <w:t>1.54</w:t>
            </w:r>
          </w:p>
        </w:tc>
      </w:tr>
      <w:tr w:rsidR="00E42721" w:rsidRPr="009B3DCC" w14:paraId="38E1D27C" w14:textId="77777777" w:rsidTr="00F555E9">
        <w:trPr>
          <w:trHeight w:val="165"/>
        </w:trPr>
        <w:tc>
          <w:tcPr>
            <w:tcW w:w="360" w:type="dxa"/>
            <w:vAlign w:val="center"/>
            <w:hideMark/>
          </w:tcPr>
          <w:p w14:paraId="023F33CE" w14:textId="77777777" w:rsidR="00E42721" w:rsidRPr="00B20630" w:rsidRDefault="00E42721" w:rsidP="00F555E9">
            <w:pPr>
              <w:snapToGrid w:val="0"/>
              <w:rPr>
                <w:sz w:val="16"/>
                <w:szCs w:val="16"/>
              </w:rPr>
            </w:pPr>
            <w:r w:rsidRPr="00B20630">
              <w:rPr>
                <w:color w:val="000000"/>
                <w:sz w:val="16"/>
                <w:szCs w:val="16"/>
              </w:rPr>
              <w:t>80</w:t>
            </w:r>
          </w:p>
        </w:tc>
        <w:tc>
          <w:tcPr>
            <w:tcW w:w="864" w:type="dxa"/>
            <w:vAlign w:val="center"/>
            <w:hideMark/>
          </w:tcPr>
          <w:p w14:paraId="4DB32A1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D62C6C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1703B34"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
          <w:p w14:paraId="499BDFE1"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
          <w:p w14:paraId="7BE8981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51FE8D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433B64D"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EE58508" w14:textId="77777777" w:rsidR="00E42721" w:rsidRPr="009B3DCC" w:rsidRDefault="00E42721" w:rsidP="00F555E9">
            <w:pPr>
              <w:snapToGrid w:val="0"/>
              <w:jc w:val="center"/>
              <w:rPr>
                <w:sz w:val="16"/>
                <w:szCs w:val="16"/>
              </w:rPr>
            </w:pPr>
            <w:r w:rsidRPr="00266687">
              <w:rPr>
                <w:color w:val="000000"/>
                <w:sz w:val="16"/>
                <w:szCs w:val="16"/>
              </w:rPr>
              <w:t>5.53</w:t>
            </w:r>
          </w:p>
        </w:tc>
        <w:tc>
          <w:tcPr>
            <w:tcW w:w="1008" w:type="dxa"/>
            <w:vAlign w:val="center"/>
            <w:hideMark/>
          </w:tcPr>
          <w:p w14:paraId="262D74AD" w14:textId="77777777" w:rsidR="00E42721" w:rsidRPr="009B3DCC" w:rsidRDefault="00E42721" w:rsidP="00F555E9">
            <w:pPr>
              <w:snapToGrid w:val="0"/>
              <w:jc w:val="center"/>
              <w:rPr>
                <w:sz w:val="16"/>
                <w:szCs w:val="16"/>
              </w:rPr>
            </w:pPr>
            <w:r w:rsidRPr="00266687">
              <w:rPr>
                <w:color w:val="000000"/>
                <w:sz w:val="16"/>
                <w:szCs w:val="16"/>
              </w:rPr>
              <w:t>2.22</w:t>
            </w:r>
          </w:p>
        </w:tc>
      </w:tr>
      <w:tr w:rsidR="00E42721" w:rsidRPr="009B3DCC" w14:paraId="00B6552F" w14:textId="77777777" w:rsidTr="00F555E9">
        <w:trPr>
          <w:trHeight w:val="165"/>
        </w:trPr>
        <w:tc>
          <w:tcPr>
            <w:tcW w:w="360" w:type="dxa"/>
            <w:vAlign w:val="center"/>
            <w:hideMark/>
          </w:tcPr>
          <w:p w14:paraId="4A54BD62" w14:textId="77777777" w:rsidR="00E42721" w:rsidRPr="00B20630" w:rsidRDefault="00E42721" w:rsidP="00F555E9">
            <w:pPr>
              <w:snapToGrid w:val="0"/>
              <w:rPr>
                <w:sz w:val="16"/>
                <w:szCs w:val="16"/>
              </w:rPr>
            </w:pPr>
            <w:r w:rsidRPr="00B20630">
              <w:rPr>
                <w:color w:val="000000"/>
                <w:sz w:val="16"/>
                <w:szCs w:val="16"/>
              </w:rPr>
              <w:t>81</w:t>
            </w:r>
          </w:p>
        </w:tc>
        <w:tc>
          <w:tcPr>
            <w:tcW w:w="864" w:type="dxa"/>
            <w:vAlign w:val="center"/>
            <w:hideMark/>
          </w:tcPr>
          <w:p w14:paraId="2FF2266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7B71F8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741FC33"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
          <w:p w14:paraId="49750F29"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
          <w:p w14:paraId="2AD3818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F1D8FA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C1DEC69"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23036F0F" w14:textId="77777777" w:rsidR="00E42721" w:rsidRPr="009B3DCC" w:rsidRDefault="00E42721" w:rsidP="00F555E9">
            <w:pPr>
              <w:snapToGrid w:val="0"/>
              <w:jc w:val="center"/>
              <w:rPr>
                <w:sz w:val="16"/>
                <w:szCs w:val="16"/>
              </w:rPr>
            </w:pPr>
            <w:r w:rsidRPr="00266687">
              <w:rPr>
                <w:color w:val="000000"/>
                <w:sz w:val="16"/>
                <w:szCs w:val="16"/>
              </w:rPr>
              <w:t>5.78</w:t>
            </w:r>
          </w:p>
        </w:tc>
        <w:tc>
          <w:tcPr>
            <w:tcW w:w="1008" w:type="dxa"/>
            <w:vAlign w:val="center"/>
            <w:hideMark/>
          </w:tcPr>
          <w:p w14:paraId="55C8501D" w14:textId="77777777" w:rsidR="00E42721" w:rsidRPr="009B3DCC" w:rsidRDefault="00E42721" w:rsidP="00F555E9">
            <w:pPr>
              <w:snapToGrid w:val="0"/>
              <w:jc w:val="center"/>
              <w:rPr>
                <w:sz w:val="16"/>
                <w:szCs w:val="16"/>
              </w:rPr>
            </w:pPr>
            <w:r w:rsidRPr="00266687">
              <w:rPr>
                <w:color w:val="000000"/>
                <w:sz w:val="16"/>
                <w:szCs w:val="16"/>
              </w:rPr>
              <w:t>2.39</w:t>
            </w:r>
          </w:p>
        </w:tc>
      </w:tr>
      <w:tr w:rsidR="00E42721" w:rsidRPr="009B3DCC" w14:paraId="2388EFA7" w14:textId="77777777" w:rsidTr="00F555E9">
        <w:trPr>
          <w:trHeight w:val="165"/>
        </w:trPr>
        <w:tc>
          <w:tcPr>
            <w:tcW w:w="360" w:type="dxa"/>
            <w:vAlign w:val="center"/>
            <w:hideMark/>
          </w:tcPr>
          <w:p w14:paraId="6DEEAE15" w14:textId="77777777" w:rsidR="00E42721" w:rsidRPr="00B20630" w:rsidRDefault="00E42721" w:rsidP="00F555E9">
            <w:pPr>
              <w:snapToGrid w:val="0"/>
              <w:rPr>
                <w:sz w:val="16"/>
                <w:szCs w:val="16"/>
              </w:rPr>
            </w:pPr>
            <w:r w:rsidRPr="00B20630">
              <w:rPr>
                <w:color w:val="000000"/>
                <w:sz w:val="16"/>
                <w:szCs w:val="16"/>
              </w:rPr>
              <w:t>82</w:t>
            </w:r>
          </w:p>
        </w:tc>
        <w:tc>
          <w:tcPr>
            <w:tcW w:w="864" w:type="dxa"/>
            <w:vAlign w:val="center"/>
            <w:hideMark/>
          </w:tcPr>
          <w:p w14:paraId="78995CC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E8A35E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742F4DA"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
          <w:p w14:paraId="2EB8146E"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
          <w:p w14:paraId="66F4938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FCBAA0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345E904"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3C091392" w14:textId="77777777" w:rsidR="00E42721" w:rsidRPr="009B3DCC" w:rsidRDefault="00E42721" w:rsidP="00F555E9">
            <w:pPr>
              <w:snapToGrid w:val="0"/>
              <w:jc w:val="center"/>
              <w:rPr>
                <w:sz w:val="16"/>
                <w:szCs w:val="16"/>
              </w:rPr>
            </w:pPr>
            <w:r w:rsidRPr="00266687">
              <w:rPr>
                <w:color w:val="000000"/>
                <w:sz w:val="16"/>
                <w:szCs w:val="16"/>
              </w:rPr>
              <w:t>5.46</w:t>
            </w:r>
          </w:p>
        </w:tc>
        <w:tc>
          <w:tcPr>
            <w:tcW w:w="1008" w:type="dxa"/>
            <w:vAlign w:val="center"/>
            <w:hideMark/>
          </w:tcPr>
          <w:p w14:paraId="4340AF11" w14:textId="77777777" w:rsidR="00E42721" w:rsidRPr="009B3DCC" w:rsidRDefault="00E42721" w:rsidP="00F555E9">
            <w:pPr>
              <w:snapToGrid w:val="0"/>
              <w:jc w:val="center"/>
              <w:rPr>
                <w:sz w:val="16"/>
                <w:szCs w:val="16"/>
              </w:rPr>
            </w:pPr>
            <w:r w:rsidRPr="00266687">
              <w:rPr>
                <w:color w:val="000000"/>
                <w:sz w:val="16"/>
                <w:szCs w:val="16"/>
              </w:rPr>
              <w:t>2.52</w:t>
            </w:r>
          </w:p>
        </w:tc>
      </w:tr>
      <w:tr w:rsidR="00E42721" w:rsidRPr="009B3DCC" w14:paraId="21C9FF47" w14:textId="77777777" w:rsidTr="00F555E9">
        <w:trPr>
          <w:trHeight w:val="165"/>
        </w:trPr>
        <w:tc>
          <w:tcPr>
            <w:tcW w:w="360" w:type="dxa"/>
            <w:vAlign w:val="center"/>
            <w:hideMark/>
          </w:tcPr>
          <w:p w14:paraId="575E904A" w14:textId="77777777" w:rsidR="00E42721" w:rsidRPr="00B20630" w:rsidRDefault="00E42721" w:rsidP="00F555E9">
            <w:pPr>
              <w:snapToGrid w:val="0"/>
              <w:rPr>
                <w:sz w:val="16"/>
                <w:szCs w:val="16"/>
              </w:rPr>
            </w:pPr>
            <w:r w:rsidRPr="00B20630">
              <w:rPr>
                <w:color w:val="000000"/>
                <w:sz w:val="16"/>
                <w:szCs w:val="16"/>
              </w:rPr>
              <w:t>83</w:t>
            </w:r>
          </w:p>
        </w:tc>
        <w:tc>
          <w:tcPr>
            <w:tcW w:w="864" w:type="dxa"/>
            <w:vAlign w:val="center"/>
            <w:hideMark/>
          </w:tcPr>
          <w:p w14:paraId="61D250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6E0F5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54F0DD8"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
          <w:p w14:paraId="44D2C267"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
          <w:p w14:paraId="6478C65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85D675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2528B37"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33B37434" w14:textId="77777777" w:rsidR="00E42721" w:rsidRPr="009B3DCC" w:rsidRDefault="00E42721" w:rsidP="00F555E9">
            <w:pPr>
              <w:snapToGrid w:val="0"/>
              <w:jc w:val="center"/>
              <w:rPr>
                <w:sz w:val="16"/>
                <w:szCs w:val="16"/>
              </w:rPr>
            </w:pPr>
            <w:r w:rsidRPr="00266687">
              <w:rPr>
                <w:color w:val="000000"/>
                <w:sz w:val="16"/>
                <w:szCs w:val="16"/>
              </w:rPr>
              <w:t>6.08</w:t>
            </w:r>
          </w:p>
        </w:tc>
        <w:tc>
          <w:tcPr>
            <w:tcW w:w="1008" w:type="dxa"/>
            <w:vAlign w:val="center"/>
            <w:hideMark/>
          </w:tcPr>
          <w:p w14:paraId="067DC3B7"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5B48B62E" w14:textId="77777777" w:rsidTr="00F555E9">
        <w:trPr>
          <w:trHeight w:val="165"/>
        </w:trPr>
        <w:tc>
          <w:tcPr>
            <w:tcW w:w="360" w:type="dxa"/>
            <w:vAlign w:val="center"/>
            <w:hideMark/>
          </w:tcPr>
          <w:p w14:paraId="5D52F852" w14:textId="77777777" w:rsidR="00E42721" w:rsidRPr="00B20630" w:rsidRDefault="00E42721" w:rsidP="00F555E9">
            <w:pPr>
              <w:snapToGrid w:val="0"/>
              <w:rPr>
                <w:sz w:val="16"/>
                <w:szCs w:val="16"/>
              </w:rPr>
            </w:pPr>
            <w:r w:rsidRPr="00B20630">
              <w:rPr>
                <w:color w:val="000000"/>
                <w:sz w:val="16"/>
                <w:szCs w:val="16"/>
              </w:rPr>
              <w:t>84</w:t>
            </w:r>
          </w:p>
        </w:tc>
        <w:tc>
          <w:tcPr>
            <w:tcW w:w="864" w:type="dxa"/>
            <w:vAlign w:val="center"/>
            <w:hideMark/>
          </w:tcPr>
          <w:p w14:paraId="530D3E1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E143CE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970E1AD"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
          <w:p w14:paraId="6A8E846F"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
          <w:p w14:paraId="787B87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60304F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CE2702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5F4EAF3" w14:textId="77777777" w:rsidR="00E42721" w:rsidRPr="009B3DCC" w:rsidRDefault="00E42721" w:rsidP="00F555E9">
            <w:pPr>
              <w:snapToGrid w:val="0"/>
              <w:jc w:val="center"/>
              <w:rPr>
                <w:sz w:val="16"/>
                <w:szCs w:val="16"/>
              </w:rPr>
            </w:pPr>
            <w:r w:rsidRPr="00266687">
              <w:rPr>
                <w:color w:val="000000"/>
                <w:sz w:val="16"/>
                <w:szCs w:val="16"/>
              </w:rPr>
              <w:t>5.67</w:t>
            </w:r>
          </w:p>
        </w:tc>
        <w:tc>
          <w:tcPr>
            <w:tcW w:w="1008" w:type="dxa"/>
            <w:vAlign w:val="center"/>
            <w:hideMark/>
          </w:tcPr>
          <w:p w14:paraId="1FE625E6" w14:textId="77777777" w:rsidR="00E42721" w:rsidRPr="009B3DCC" w:rsidRDefault="00E42721" w:rsidP="00F555E9">
            <w:pPr>
              <w:snapToGrid w:val="0"/>
              <w:jc w:val="center"/>
              <w:rPr>
                <w:sz w:val="16"/>
                <w:szCs w:val="16"/>
              </w:rPr>
            </w:pPr>
            <w:r w:rsidRPr="00266687">
              <w:rPr>
                <w:color w:val="000000"/>
                <w:sz w:val="16"/>
                <w:szCs w:val="16"/>
              </w:rPr>
              <w:t>1.18</w:t>
            </w:r>
          </w:p>
        </w:tc>
      </w:tr>
      <w:tr w:rsidR="00E42721" w:rsidRPr="009B3DCC" w14:paraId="5FAE42F8" w14:textId="77777777" w:rsidTr="00F555E9">
        <w:trPr>
          <w:trHeight w:val="165"/>
        </w:trPr>
        <w:tc>
          <w:tcPr>
            <w:tcW w:w="360" w:type="dxa"/>
            <w:vAlign w:val="center"/>
            <w:hideMark/>
          </w:tcPr>
          <w:p w14:paraId="0F81E372" w14:textId="77777777" w:rsidR="00E42721" w:rsidRPr="00B20630" w:rsidRDefault="00E42721" w:rsidP="00F555E9">
            <w:pPr>
              <w:snapToGrid w:val="0"/>
              <w:rPr>
                <w:sz w:val="16"/>
                <w:szCs w:val="16"/>
              </w:rPr>
            </w:pPr>
            <w:r w:rsidRPr="00B20630">
              <w:rPr>
                <w:color w:val="000000"/>
                <w:sz w:val="16"/>
                <w:szCs w:val="16"/>
              </w:rPr>
              <w:t>85</w:t>
            </w:r>
          </w:p>
        </w:tc>
        <w:tc>
          <w:tcPr>
            <w:tcW w:w="864" w:type="dxa"/>
            <w:vAlign w:val="center"/>
            <w:hideMark/>
          </w:tcPr>
          <w:p w14:paraId="04FF530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21FDE8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BA88503"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
          <w:p w14:paraId="7B037EC1"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
          <w:p w14:paraId="5022BAE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F6A306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7CEACA5"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EC1DA49" w14:textId="77777777" w:rsidR="00E42721" w:rsidRPr="009B3DCC" w:rsidRDefault="00E42721" w:rsidP="00F555E9">
            <w:pPr>
              <w:snapToGrid w:val="0"/>
              <w:jc w:val="center"/>
              <w:rPr>
                <w:sz w:val="16"/>
                <w:szCs w:val="16"/>
              </w:rPr>
            </w:pPr>
            <w:r w:rsidRPr="00266687">
              <w:rPr>
                <w:color w:val="000000"/>
                <w:sz w:val="16"/>
                <w:szCs w:val="16"/>
              </w:rPr>
              <w:t>7.29</w:t>
            </w:r>
          </w:p>
        </w:tc>
        <w:tc>
          <w:tcPr>
            <w:tcW w:w="1008" w:type="dxa"/>
            <w:vAlign w:val="center"/>
            <w:hideMark/>
          </w:tcPr>
          <w:p w14:paraId="0DDFD9AC"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3A3F0C4C" w14:textId="77777777" w:rsidTr="00F555E9">
        <w:trPr>
          <w:trHeight w:val="180"/>
        </w:trPr>
        <w:tc>
          <w:tcPr>
            <w:tcW w:w="360" w:type="dxa"/>
            <w:vAlign w:val="center"/>
            <w:hideMark/>
          </w:tcPr>
          <w:p w14:paraId="3B4C19BB" w14:textId="77777777" w:rsidR="00E42721" w:rsidRPr="00B20630" w:rsidRDefault="00E42721" w:rsidP="00F555E9">
            <w:pPr>
              <w:snapToGrid w:val="0"/>
              <w:rPr>
                <w:sz w:val="16"/>
                <w:szCs w:val="16"/>
              </w:rPr>
            </w:pPr>
            <w:r w:rsidRPr="00B20630">
              <w:rPr>
                <w:color w:val="000000"/>
                <w:sz w:val="16"/>
                <w:szCs w:val="16"/>
              </w:rPr>
              <w:t>86</w:t>
            </w:r>
          </w:p>
        </w:tc>
        <w:tc>
          <w:tcPr>
            <w:tcW w:w="864" w:type="dxa"/>
            <w:vAlign w:val="center"/>
            <w:hideMark/>
          </w:tcPr>
          <w:p w14:paraId="7183FB8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F54D5F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4A1247F"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
          <w:p w14:paraId="5501E5CA"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
          <w:p w14:paraId="44D9656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314E7C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40CADB0"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656FFE18" w14:textId="77777777" w:rsidR="00E42721" w:rsidRPr="009B3DCC" w:rsidRDefault="00E42721" w:rsidP="00F555E9">
            <w:pPr>
              <w:snapToGrid w:val="0"/>
              <w:jc w:val="center"/>
              <w:rPr>
                <w:sz w:val="16"/>
                <w:szCs w:val="16"/>
              </w:rPr>
            </w:pPr>
            <w:r w:rsidRPr="00266687">
              <w:rPr>
                <w:color w:val="000000"/>
                <w:sz w:val="16"/>
                <w:szCs w:val="16"/>
              </w:rPr>
              <w:t>6.82</w:t>
            </w:r>
          </w:p>
        </w:tc>
        <w:tc>
          <w:tcPr>
            <w:tcW w:w="1008" w:type="dxa"/>
            <w:vAlign w:val="center"/>
            <w:hideMark/>
          </w:tcPr>
          <w:p w14:paraId="1473D1A9" w14:textId="77777777" w:rsidR="00E42721" w:rsidRPr="009B3DCC" w:rsidRDefault="00E42721" w:rsidP="00F555E9">
            <w:pPr>
              <w:snapToGrid w:val="0"/>
              <w:jc w:val="center"/>
              <w:rPr>
                <w:sz w:val="16"/>
                <w:szCs w:val="16"/>
              </w:rPr>
            </w:pPr>
            <w:r w:rsidRPr="00266687">
              <w:rPr>
                <w:color w:val="000000"/>
                <w:sz w:val="16"/>
                <w:szCs w:val="16"/>
              </w:rPr>
              <w:t>2.11</w:t>
            </w:r>
          </w:p>
        </w:tc>
      </w:tr>
      <w:tr w:rsidR="00E42721" w:rsidRPr="009B3DCC" w14:paraId="54A4BD02" w14:textId="77777777" w:rsidTr="00F555E9">
        <w:trPr>
          <w:trHeight w:val="165"/>
        </w:trPr>
        <w:tc>
          <w:tcPr>
            <w:tcW w:w="360" w:type="dxa"/>
            <w:vAlign w:val="center"/>
            <w:hideMark/>
          </w:tcPr>
          <w:p w14:paraId="1FC79987" w14:textId="77777777" w:rsidR="00E42721" w:rsidRPr="00B20630" w:rsidRDefault="00E42721" w:rsidP="00F555E9">
            <w:pPr>
              <w:snapToGrid w:val="0"/>
              <w:rPr>
                <w:sz w:val="16"/>
                <w:szCs w:val="16"/>
              </w:rPr>
            </w:pPr>
            <w:r w:rsidRPr="00B20630">
              <w:rPr>
                <w:color w:val="000000"/>
                <w:sz w:val="16"/>
                <w:szCs w:val="16"/>
              </w:rPr>
              <w:t>87</w:t>
            </w:r>
          </w:p>
        </w:tc>
        <w:tc>
          <w:tcPr>
            <w:tcW w:w="864" w:type="dxa"/>
            <w:vAlign w:val="center"/>
            <w:hideMark/>
          </w:tcPr>
          <w:p w14:paraId="4759825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FE9590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60A630D"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
          <w:p w14:paraId="1786B1F5"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
          <w:p w14:paraId="2565BB6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AD234A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D39EDC2"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3263338C" w14:textId="77777777" w:rsidR="00E42721" w:rsidRPr="009B3DCC" w:rsidRDefault="00E42721" w:rsidP="00F555E9">
            <w:pPr>
              <w:snapToGrid w:val="0"/>
              <w:jc w:val="center"/>
              <w:rPr>
                <w:sz w:val="16"/>
                <w:szCs w:val="16"/>
              </w:rPr>
            </w:pPr>
            <w:r w:rsidRPr="00266687">
              <w:rPr>
                <w:color w:val="000000"/>
                <w:sz w:val="16"/>
                <w:szCs w:val="16"/>
              </w:rPr>
              <w:t>6.98</w:t>
            </w:r>
          </w:p>
        </w:tc>
        <w:tc>
          <w:tcPr>
            <w:tcW w:w="1008" w:type="dxa"/>
            <w:vAlign w:val="center"/>
            <w:hideMark/>
          </w:tcPr>
          <w:p w14:paraId="22BD564E" w14:textId="77777777" w:rsidR="00E42721" w:rsidRPr="009B3DCC" w:rsidRDefault="00E42721" w:rsidP="00F555E9">
            <w:pPr>
              <w:snapToGrid w:val="0"/>
              <w:jc w:val="center"/>
              <w:rPr>
                <w:sz w:val="16"/>
                <w:szCs w:val="16"/>
              </w:rPr>
            </w:pPr>
            <w:r w:rsidRPr="00266687">
              <w:rPr>
                <w:color w:val="000000"/>
                <w:sz w:val="16"/>
                <w:szCs w:val="16"/>
              </w:rPr>
              <w:t>2.39</w:t>
            </w:r>
          </w:p>
        </w:tc>
      </w:tr>
      <w:tr w:rsidR="00E42721" w:rsidRPr="009B3DCC" w14:paraId="1C734778" w14:textId="77777777" w:rsidTr="00F555E9">
        <w:trPr>
          <w:trHeight w:val="165"/>
        </w:trPr>
        <w:tc>
          <w:tcPr>
            <w:tcW w:w="360" w:type="dxa"/>
            <w:vAlign w:val="center"/>
            <w:hideMark/>
          </w:tcPr>
          <w:p w14:paraId="4EF3EB4A" w14:textId="77777777" w:rsidR="00E42721" w:rsidRPr="00B20630" w:rsidRDefault="00E42721" w:rsidP="00F555E9">
            <w:pPr>
              <w:snapToGrid w:val="0"/>
              <w:rPr>
                <w:sz w:val="16"/>
                <w:szCs w:val="16"/>
              </w:rPr>
            </w:pPr>
            <w:r w:rsidRPr="00B20630">
              <w:rPr>
                <w:color w:val="000000"/>
                <w:sz w:val="16"/>
                <w:szCs w:val="16"/>
              </w:rPr>
              <w:t>88</w:t>
            </w:r>
          </w:p>
        </w:tc>
        <w:tc>
          <w:tcPr>
            <w:tcW w:w="864" w:type="dxa"/>
            <w:vAlign w:val="center"/>
            <w:hideMark/>
          </w:tcPr>
          <w:p w14:paraId="7E964F7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7749E4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FE87C87"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
          <w:p w14:paraId="14FE417B"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
          <w:p w14:paraId="7922B7A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3ECE68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2538C25"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0A346ADF" w14:textId="77777777" w:rsidR="00E42721" w:rsidRPr="009B3DCC" w:rsidRDefault="00E42721" w:rsidP="00F555E9">
            <w:pPr>
              <w:snapToGrid w:val="0"/>
              <w:jc w:val="center"/>
              <w:rPr>
                <w:sz w:val="16"/>
                <w:szCs w:val="16"/>
              </w:rPr>
            </w:pPr>
            <w:r w:rsidRPr="00266687">
              <w:rPr>
                <w:color w:val="000000"/>
                <w:sz w:val="16"/>
                <w:szCs w:val="16"/>
              </w:rPr>
              <w:t>7.47</w:t>
            </w:r>
          </w:p>
        </w:tc>
        <w:tc>
          <w:tcPr>
            <w:tcW w:w="1008" w:type="dxa"/>
            <w:vAlign w:val="center"/>
            <w:hideMark/>
          </w:tcPr>
          <w:p w14:paraId="17F49134" w14:textId="77777777" w:rsidR="00E42721" w:rsidRPr="009B3DCC" w:rsidRDefault="00E42721" w:rsidP="00F555E9">
            <w:pPr>
              <w:snapToGrid w:val="0"/>
              <w:jc w:val="center"/>
              <w:rPr>
                <w:sz w:val="16"/>
                <w:szCs w:val="16"/>
              </w:rPr>
            </w:pPr>
            <w:r w:rsidRPr="00266687">
              <w:rPr>
                <w:color w:val="000000"/>
                <w:sz w:val="16"/>
                <w:szCs w:val="16"/>
              </w:rPr>
              <w:t>2.48</w:t>
            </w:r>
          </w:p>
        </w:tc>
      </w:tr>
      <w:tr w:rsidR="00E42721" w:rsidRPr="009B3DCC" w14:paraId="52E426BA" w14:textId="77777777" w:rsidTr="00F555E9">
        <w:trPr>
          <w:trHeight w:val="165"/>
        </w:trPr>
        <w:tc>
          <w:tcPr>
            <w:tcW w:w="360" w:type="dxa"/>
            <w:vAlign w:val="center"/>
            <w:hideMark/>
          </w:tcPr>
          <w:p w14:paraId="0D897654" w14:textId="77777777" w:rsidR="00E42721" w:rsidRPr="00B20630" w:rsidRDefault="00E42721" w:rsidP="00F555E9">
            <w:pPr>
              <w:snapToGrid w:val="0"/>
              <w:rPr>
                <w:sz w:val="16"/>
                <w:szCs w:val="16"/>
              </w:rPr>
            </w:pPr>
            <w:r w:rsidRPr="00B20630">
              <w:rPr>
                <w:color w:val="000000"/>
                <w:sz w:val="16"/>
                <w:szCs w:val="16"/>
              </w:rPr>
              <w:t>89</w:t>
            </w:r>
          </w:p>
        </w:tc>
        <w:tc>
          <w:tcPr>
            <w:tcW w:w="864" w:type="dxa"/>
            <w:vAlign w:val="center"/>
            <w:hideMark/>
          </w:tcPr>
          <w:p w14:paraId="6D8D1CA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992007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12903E3"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
          <w:p w14:paraId="2D8704D1"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
          <w:p w14:paraId="2FD0883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E075C7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B73D01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5031AD6" w14:textId="77777777" w:rsidR="00E42721" w:rsidRPr="009B3DCC" w:rsidRDefault="00E42721" w:rsidP="00F555E9">
            <w:pPr>
              <w:snapToGrid w:val="0"/>
              <w:jc w:val="center"/>
              <w:rPr>
                <w:sz w:val="16"/>
                <w:szCs w:val="16"/>
              </w:rPr>
            </w:pPr>
            <w:r w:rsidRPr="00266687">
              <w:rPr>
                <w:color w:val="000000"/>
                <w:sz w:val="16"/>
                <w:szCs w:val="16"/>
              </w:rPr>
              <w:t>6.70</w:t>
            </w:r>
          </w:p>
        </w:tc>
        <w:tc>
          <w:tcPr>
            <w:tcW w:w="1008" w:type="dxa"/>
            <w:vAlign w:val="center"/>
            <w:hideMark/>
          </w:tcPr>
          <w:p w14:paraId="33294FB8"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70223A5B" w14:textId="77777777" w:rsidTr="00F555E9">
        <w:trPr>
          <w:trHeight w:val="165"/>
        </w:trPr>
        <w:tc>
          <w:tcPr>
            <w:tcW w:w="360" w:type="dxa"/>
            <w:vAlign w:val="center"/>
            <w:hideMark/>
          </w:tcPr>
          <w:p w14:paraId="15AE8218" w14:textId="77777777" w:rsidR="00E42721" w:rsidRPr="00B20630" w:rsidRDefault="00E42721" w:rsidP="00F555E9">
            <w:pPr>
              <w:snapToGrid w:val="0"/>
              <w:rPr>
                <w:sz w:val="16"/>
                <w:szCs w:val="16"/>
              </w:rPr>
            </w:pPr>
            <w:r w:rsidRPr="00B20630">
              <w:rPr>
                <w:color w:val="000000"/>
                <w:sz w:val="16"/>
                <w:szCs w:val="16"/>
              </w:rPr>
              <w:t>90</w:t>
            </w:r>
          </w:p>
        </w:tc>
        <w:tc>
          <w:tcPr>
            <w:tcW w:w="864" w:type="dxa"/>
            <w:vAlign w:val="center"/>
            <w:hideMark/>
          </w:tcPr>
          <w:p w14:paraId="62C181F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4A5051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9C0AA41"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
          <w:p w14:paraId="2F505F39"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
          <w:p w14:paraId="3961DED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AAF468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131BA7B"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BCBC9E3" w14:textId="77777777" w:rsidR="00E42721" w:rsidRPr="009B3DCC" w:rsidRDefault="00E42721" w:rsidP="00F555E9">
            <w:pPr>
              <w:snapToGrid w:val="0"/>
              <w:jc w:val="center"/>
              <w:rPr>
                <w:sz w:val="16"/>
                <w:szCs w:val="16"/>
              </w:rPr>
            </w:pPr>
            <w:r w:rsidRPr="00266687">
              <w:rPr>
                <w:color w:val="000000"/>
                <w:sz w:val="16"/>
                <w:szCs w:val="16"/>
              </w:rPr>
              <w:t>9.01</w:t>
            </w:r>
          </w:p>
        </w:tc>
        <w:tc>
          <w:tcPr>
            <w:tcW w:w="1008" w:type="dxa"/>
            <w:vAlign w:val="center"/>
            <w:hideMark/>
          </w:tcPr>
          <w:p w14:paraId="340CF510" w14:textId="77777777" w:rsidR="00E42721" w:rsidRPr="009B3DCC" w:rsidRDefault="00E42721" w:rsidP="00F555E9">
            <w:pPr>
              <w:snapToGrid w:val="0"/>
              <w:jc w:val="center"/>
              <w:rPr>
                <w:sz w:val="16"/>
                <w:szCs w:val="16"/>
              </w:rPr>
            </w:pPr>
            <w:r w:rsidRPr="00266687">
              <w:rPr>
                <w:color w:val="000000"/>
                <w:sz w:val="16"/>
                <w:szCs w:val="16"/>
              </w:rPr>
              <w:t>1.57</w:t>
            </w:r>
          </w:p>
        </w:tc>
      </w:tr>
      <w:tr w:rsidR="00E42721" w:rsidRPr="009B3DCC" w14:paraId="4BBE9D82" w14:textId="77777777" w:rsidTr="00F555E9">
        <w:trPr>
          <w:trHeight w:val="165"/>
        </w:trPr>
        <w:tc>
          <w:tcPr>
            <w:tcW w:w="360" w:type="dxa"/>
            <w:vAlign w:val="center"/>
            <w:hideMark/>
          </w:tcPr>
          <w:p w14:paraId="6C25A333" w14:textId="77777777" w:rsidR="00E42721" w:rsidRPr="00B20630" w:rsidRDefault="00E42721" w:rsidP="00F555E9">
            <w:pPr>
              <w:snapToGrid w:val="0"/>
              <w:rPr>
                <w:sz w:val="16"/>
                <w:szCs w:val="16"/>
              </w:rPr>
            </w:pPr>
            <w:r w:rsidRPr="00B20630">
              <w:rPr>
                <w:color w:val="000000"/>
                <w:sz w:val="16"/>
                <w:szCs w:val="16"/>
              </w:rPr>
              <w:t>91</w:t>
            </w:r>
          </w:p>
        </w:tc>
        <w:tc>
          <w:tcPr>
            <w:tcW w:w="864" w:type="dxa"/>
            <w:vAlign w:val="center"/>
            <w:hideMark/>
          </w:tcPr>
          <w:p w14:paraId="7AF2DC5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1FB65A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47750C5"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
          <w:p w14:paraId="606269A2"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
          <w:p w14:paraId="3A7B64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AC7F3F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3E68904"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E235331" w14:textId="77777777" w:rsidR="00E42721" w:rsidRPr="009B3DCC" w:rsidRDefault="00E42721" w:rsidP="00F555E9">
            <w:pPr>
              <w:snapToGrid w:val="0"/>
              <w:jc w:val="center"/>
              <w:rPr>
                <w:sz w:val="16"/>
                <w:szCs w:val="16"/>
              </w:rPr>
            </w:pPr>
            <w:r w:rsidRPr="00266687">
              <w:rPr>
                <w:color w:val="000000"/>
                <w:sz w:val="16"/>
                <w:szCs w:val="16"/>
              </w:rPr>
              <w:t>8.73</w:t>
            </w:r>
          </w:p>
        </w:tc>
        <w:tc>
          <w:tcPr>
            <w:tcW w:w="1008" w:type="dxa"/>
            <w:vAlign w:val="center"/>
            <w:hideMark/>
          </w:tcPr>
          <w:p w14:paraId="3C3B587E" w14:textId="77777777" w:rsidR="00E42721" w:rsidRPr="009B3DCC" w:rsidRDefault="00E42721" w:rsidP="00F555E9">
            <w:pPr>
              <w:snapToGrid w:val="0"/>
              <w:jc w:val="center"/>
              <w:rPr>
                <w:sz w:val="16"/>
                <w:szCs w:val="16"/>
              </w:rPr>
            </w:pPr>
            <w:r w:rsidRPr="00266687">
              <w:rPr>
                <w:color w:val="000000"/>
                <w:sz w:val="16"/>
                <w:szCs w:val="16"/>
              </w:rPr>
              <w:t>1.65</w:t>
            </w:r>
          </w:p>
        </w:tc>
      </w:tr>
      <w:tr w:rsidR="00E42721" w:rsidRPr="009B3DCC" w14:paraId="1BFD2B9A" w14:textId="77777777" w:rsidTr="00F555E9">
        <w:trPr>
          <w:trHeight w:val="165"/>
        </w:trPr>
        <w:tc>
          <w:tcPr>
            <w:tcW w:w="360" w:type="dxa"/>
            <w:vAlign w:val="center"/>
            <w:hideMark/>
          </w:tcPr>
          <w:p w14:paraId="6AAD65DB" w14:textId="77777777" w:rsidR="00E42721" w:rsidRPr="00B20630" w:rsidRDefault="00E42721" w:rsidP="00F555E9">
            <w:pPr>
              <w:snapToGrid w:val="0"/>
              <w:rPr>
                <w:sz w:val="16"/>
                <w:szCs w:val="16"/>
              </w:rPr>
            </w:pPr>
            <w:r w:rsidRPr="00B20630">
              <w:rPr>
                <w:color w:val="000000"/>
                <w:sz w:val="16"/>
                <w:szCs w:val="16"/>
              </w:rPr>
              <w:t>92</w:t>
            </w:r>
          </w:p>
        </w:tc>
        <w:tc>
          <w:tcPr>
            <w:tcW w:w="864" w:type="dxa"/>
            <w:vAlign w:val="center"/>
            <w:hideMark/>
          </w:tcPr>
          <w:p w14:paraId="1929766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AFF9D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810EF06"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
          <w:p w14:paraId="0CAE6FF5"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
          <w:p w14:paraId="1B09B50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E7217F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A0E63CD"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7517A016" w14:textId="77777777" w:rsidR="00E42721" w:rsidRPr="009B3DCC" w:rsidRDefault="00E42721" w:rsidP="00F555E9">
            <w:pPr>
              <w:snapToGrid w:val="0"/>
              <w:jc w:val="center"/>
              <w:rPr>
                <w:sz w:val="16"/>
                <w:szCs w:val="16"/>
              </w:rPr>
            </w:pPr>
            <w:r w:rsidRPr="00266687">
              <w:rPr>
                <w:color w:val="000000"/>
                <w:sz w:val="16"/>
                <w:szCs w:val="16"/>
              </w:rPr>
              <w:t>8.39</w:t>
            </w:r>
          </w:p>
        </w:tc>
        <w:tc>
          <w:tcPr>
            <w:tcW w:w="1008" w:type="dxa"/>
            <w:vAlign w:val="center"/>
            <w:hideMark/>
          </w:tcPr>
          <w:p w14:paraId="26656C6C" w14:textId="77777777" w:rsidR="00E42721" w:rsidRPr="009B3DCC" w:rsidRDefault="00E42721" w:rsidP="00F555E9">
            <w:pPr>
              <w:snapToGrid w:val="0"/>
              <w:jc w:val="center"/>
              <w:rPr>
                <w:sz w:val="16"/>
                <w:szCs w:val="16"/>
              </w:rPr>
            </w:pPr>
            <w:r w:rsidRPr="00266687">
              <w:rPr>
                <w:color w:val="000000"/>
                <w:sz w:val="16"/>
                <w:szCs w:val="16"/>
              </w:rPr>
              <w:t>2.03</w:t>
            </w:r>
          </w:p>
        </w:tc>
      </w:tr>
      <w:tr w:rsidR="00E42721" w:rsidRPr="009B3DCC" w14:paraId="45D6083A" w14:textId="77777777" w:rsidTr="00F555E9">
        <w:trPr>
          <w:trHeight w:val="165"/>
        </w:trPr>
        <w:tc>
          <w:tcPr>
            <w:tcW w:w="360" w:type="dxa"/>
            <w:vAlign w:val="center"/>
            <w:hideMark/>
          </w:tcPr>
          <w:p w14:paraId="5A7E678B" w14:textId="77777777" w:rsidR="00E42721" w:rsidRPr="00B20630" w:rsidRDefault="00E42721" w:rsidP="00F555E9">
            <w:pPr>
              <w:snapToGrid w:val="0"/>
              <w:rPr>
                <w:sz w:val="16"/>
                <w:szCs w:val="16"/>
              </w:rPr>
            </w:pPr>
            <w:r w:rsidRPr="00B20630">
              <w:rPr>
                <w:color w:val="000000"/>
                <w:sz w:val="16"/>
                <w:szCs w:val="16"/>
              </w:rPr>
              <w:t>93</w:t>
            </w:r>
          </w:p>
        </w:tc>
        <w:tc>
          <w:tcPr>
            <w:tcW w:w="864" w:type="dxa"/>
            <w:vAlign w:val="center"/>
            <w:hideMark/>
          </w:tcPr>
          <w:p w14:paraId="3E572CF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164E80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7264EC1"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
          <w:p w14:paraId="63A7FF67"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
          <w:p w14:paraId="3EFE029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1B60B1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FD50A1D"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1AF1C551" w14:textId="77777777" w:rsidR="00E42721" w:rsidRPr="009B3DCC" w:rsidRDefault="00E42721" w:rsidP="00F555E9">
            <w:pPr>
              <w:snapToGrid w:val="0"/>
              <w:jc w:val="center"/>
              <w:rPr>
                <w:sz w:val="16"/>
                <w:szCs w:val="16"/>
              </w:rPr>
            </w:pPr>
            <w:r w:rsidRPr="00266687">
              <w:rPr>
                <w:color w:val="000000"/>
                <w:sz w:val="16"/>
                <w:szCs w:val="16"/>
              </w:rPr>
              <w:t>9.35</w:t>
            </w:r>
          </w:p>
        </w:tc>
        <w:tc>
          <w:tcPr>
            <w:tcW w:w="1008" w:type="dxa"/>
            <w:vAlign w:val="center"/>
            <w:hideMark/>
          </w:tcPr>
          <w:p w14:paraId="482B728B" w14:textId="77777777" w:rsidR="00E42721" w:rsidRPr="009B3DCC" w:rsidRDefault="00E42721" w:rsidP="00F555E9">
            <w:pPr>
              <w:snapToGrid w:val="0"/>
              <w:jc w:val="center"/>
              <w:rPr>
                <w:sz w:val="16"/>
                <w:szCs w:val="16"/>
              </w:rPr>
            </w:pPr>
            <w:r w:rsidRPr="00266687">
              <w:rPr>
                <w:color w:val="000000"/>
                <w:sz w:val="16"/>
                <w:szCs w:val="16"/>
              </w:rPr>
              <w:t>2.08</w:t>
            </w:r>
          </w:p>
        </w:tc>
      </w:tr>
      <w:tr w:rsidR="00E42721" w:rsidRPr="009B3DCC" w14:paraId="167BFB7F" w14:textId="77777777" w:rsidTr="00F555E9">
        <w:trPr>
          <w:trHeight w:val="165"/>
        </w:trPr>
        <w:tc>
          <w:tcPr>
            <w:tcW w:w="360" w:type="dxa"/>
            <w:vAlign w:val="center"/>
            <w:hideMark/>
          </w:tcPr>
          <w:p w14:paraId="3F0668B8" w14:textId="77777777" w:rsidR="00E42721" w:rsidRPr="00B20630" w:rsidRDefault="00E42721" w:rsidP="00F555E9">
            <w:pPr>
              <w:snapToGrid w:val="0"/>
              <w:rPr>
                <w:sz w:val="16"/>
                <w:szCs w:val="16"/>
              </w:rPr>
            </w:pPr>
            <w:r w:rsidRPr="00B20630">
              <w:rPr>
                <w:color w:val="000000"/>
                <w:sz w:val="16"/>
                <w:szCs w:val="16"/>
              </w:rPr>
              <w:t>94</w:t>
            </w:r>
          </w:p>
        </w:tc>
        <w:tc>
          <w:tcPr>
            <w:tcW w:w="864" w:type="dxa"/>
            <w:vAlign w:val="center"/>
            <w:hideMark/>
          </w:tcPr>
          <w:p w14:paraId="73EC37E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82989A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C93E6A5"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
          <w:p w14:paraId="5104539B"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
          <w:p w14:paraId="2E08515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024CC3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EBA7B5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31ACF5D" w14:textId="77777777" w:rsidR="00E42721" w:rsidRPr="009B3DCC" w:rsidRDefault="00E42721" w:rsidP="00F555E9">
            <w:pPr>
              <w:snapToGrid w:val="0"/>
              <w:jc w:val="center"/>
              <w:rPr>
                <w:sz w:val="16"/>
                <w:szCs w:val="16"/>
              </w:rPr>
            </w:pPr>
            <w:r w:rsidRPr="00266687">
              <w:rPr>
                <w:color w:val="000000"/>
                <w:sz w:val="16"/>
                <w:szCs w:val="16"/>
              </w:rPr>
              <w:t>8.16</w:t>
            </w:r>
          </w:p>
        </w:tc>
        <w:tc>
          <w:tcPr>
            <w:tcW w:w="1008" w:type="dxa"/>
            <w:vAlign w:val="center"/>
            <w:hideMark/>
          </w:tcPr>
          <w:p w14:paraId="3691E7F2" w14:textId="77777777" w:rsidR="00E42721" w:rsidRPr="009B3DCC" w:rsidRDefault="00E42721" w:rsidP="00F555E9">
            <w:pPr>
              <w:snapToGrid w:val="0"/>
              <w:jc w:val="center"/>
              <w:rPr>
                <w:sz w:val="16"/>
                <w:szCs w:val="16"/>
              </w:rPr>
            </w:pPr>
            <w:r w:rsidRPr="00266687">
              <w:rPr>
                <w:color w:val="000000"/>
                <w:sz w:val="16"/>
                <w:szCs w:val="16"/>
              </w:rPr>
              <w:t>0.88</w:t>
            </w:r>
          </w:p>
        </w:tc>
      </w:tr>
      <w:tr w:rsidR="00E42721" w:rsidRPr="009B3DCC" w14:paraId="6B5D07DD" w14:textId="77777777" w:rsidTr="00F555E9">
        <w:trPr>
          <w:trHeight w:val="165"/>
        </w:trPr>
        <w:tc>
          <w:tcPr>
            <w:tcW w:w="360" w:type="dxa"/>
            <w:vAlign w:val="center"/>
            <w:hideMark/>
          </w:tcPr>
          <w:p w14:paraId="2D6BF3AE" w14:textId="77777777" w:rsidR="00E42721" w:rsidRPr="00B20630" w:rsidRDefault="00E42721" w:rsidP="00F555E9">
            <w:pPr>
              <w:snapToGrid w:val="0"/>
              <w:rPr>
                <w:sz w:val="16"/>
                <w:szCs w:val="16"/>
              </w:rPr>
            </w:pPr>
            <w:r w:rsidRPr="00B20630">
              <w:rPr>
                <w:color w:val="000000"/>
                <w:sz w:val="16"/>
                <w:szCs w:val="16"/>
              </w:rPr>
              <w:t>95</w:t>
            </w:r>
          </w:p>
        </w:tc>
        <w:tc>
          <w:tcPr>
            <w:tcW w:w="864" w:type="dxa"/>
            <w:vAlign w:val="center"/>
            <w:hideMark/>
          </w:tcPr>
          <w:p w14:paraId="21702B1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730B7E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30C6133"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
          <w:p w14:paraId="1CF9CF86"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
          <w:p w14:paraId="369B140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65C544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F199AFB"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45B66C7" w14:textId="77777777" w:rsidR="00E42721" w:rsidRPr="009B3DCC" w:rsidRDefault="00E42721" w:rsidP="00F555E9">
            <w:pPr>
              <w:snapToGrid w:val="0"/>
              <w:jc w:val="center"/>
              <w:rPr>
                <w:sz w:val="16"/>
                <w:szCs w:val="16"/>
              </w:rPr>
            </w:pPr>
            <w:r w:rsidRPr="00266687">
              <w:rPr>
                <w:color w:val="000000"/>
                <w:sz w:val="16"/>
                <w:szCs w:val="16"/>
              </w:rPr>
              <w:t>10.81</w:t>
            </w:r>
          </w:p>
        </w:tc>
        <w:tc>
          <w:tcPr>
            <w:tcW w:w="1008" w:type="dxa"/>
            <w:vAlign w:val="center"/>
            <w:hideMark/>
          </w:tcPr>
          <w:p w14:paraId="6182A0BB" w14:textId="77777777" w:rsidR="00E42721" w:rsidRPr="009B3DCC" w:rsidRDefault="00E42721" w:rsidP="00F555E9">
            <w:pPr>
              <w:snapToGrid w:val="0"/>
              <w:jc w:val="center"/>
              <w:rPr>
                <w:sz w:val="16"/>
                <w:szCs w:val="16"/>
              </w:rPr>
            </w:pPr>
            <w:r w:rsidRPr="00266687">
              <w:rPr>
                <w:color w:val="000000"/>
                <w:sz w:val="16"/>
                <w:szCs w:val="16"/>
              </w:rPr>
              <w:t>1.47</w:t>
            </w:r>
          </w:p>
        </w:tc>
      </w:tr>
      <w:tr w:rsidR="00E42721" w:rsidRPr="009B3DCC" w14:paraId="6C4DC34A" w14:textId="77777777" w:rsidTr="00F555E9">
        <w:trPr>
          <w:trHeight w:val="165"/>
        </w:trPr>
        <w:tc>
          <w:tcPr>
            <w:tcW w:w="360" w:type="dxa"/>
            <w:vAlign w:val="center"/>
            <w:hideMark/>
          </w:tcPr>
          <w:p w14:paraId="6B0392A2" w14:textId="77777777" w:rsidR="00E42721" w:rsidRPr="00B20630" w:rsidRDefault="00E42721" w:rsidP="00F555E9">
            <w:pPr>
              <w:snapToGrid w:val="0"/>
              <w:rPr>
                <w:sz w:val="16"/>
                <w:szCs w:val="16"/>
              </w:rPr>
            </w:pPr>
            <w:r w:rsidRPr="00B20630">
              <w:rPr>
                <w:color w:val="000000"/>
                <w:sz w:val="16"/>
                <w:szCs w:val="16"/>
              </w:rPr>
              <w:t>96</w:t>
            </w:r>
          </w:p>
        </w:tc>
        <w:tc>
          <w:tcPr>
            <w:tcW w:w="864" w:type="dxa"/>
            <w:vAlign w:val="center"/>
            <w:hideMark/>
          </w:tcPr>
          <w:p w14:paraId="031D39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33A802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65458DA"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
          <w:p w14:paraId="2CE18281"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
          <w:p w14:paraId="62586A8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4FA8FF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B719394"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5F376C0E" w14:textId="77777777" w:rsidR="00E42721" w:rsidRPr="009B3DCC" w:rsidRDefault="00E42721" w:rsidP="00F555E9">
            <w:pPr>
              <w:snapToGrid w:val="0"/>
              <w:jc w:val="center"/>
              <w:rPr>
                <w:sz w:val="16"/>
                <w:szCs w:val="16"/>
              </w:rPr>
            </w:pPr>
            <w:r w:rsidRPr="00266687">
              <w:rPr>
                <w:color w:val="000000"/>
                <w:sz w:val="16"/>
                <w:szCs w:val="16"/>
              </w:rPr>
              <w:t>10.24</w:t>
            </w:r>
          </w:p>
        </w:tc>
        <w:tc>
          <w:tcPr>
            <w:tcW w:w="1008" w:type="dxa"/>
            <w:vAlign w:val="center"/>
            <w:hideMark/>
          </w:tcPr>
          <w:p w14:paraId="6C394660" w14:textId="77777777" w:rsidR="00E42721" w:rsidRPr="009B3DCC" w:rsidRDefault="00E42721" w:rsidP="00F555E9">
            <w:pPr>
              <w:snapToGrid w:val="0"/>
              <w:jc w:val="center"/>
              <w:rPr>
                <w:sz w:val="16"/>
                <w:szCs w:val="16"/>
              </w:rPr>
            </w:pPr>
            <w:r w:rsidRPr="00266687">
              <w:rPr>
                <w:color w:val="000000"/>
                <w:sz w:val="16"/>
                <w:szCs w:val="16"/>
              </w:rPr>
              <w:t>1.52</w:t>
            </w:r>
          </w:p>
        </w:tc>
      </w:tr>
      <w:tr w:rsidR="00E42721" w:rsidRPr="009B3DCC" w14:paraId="57508D11" w14:textId="77777777" w:rsidTr="00F555E9">
        <w:trPr>
          <w:trHeight w:val="165"/>
        </w:trPr>
        <w:tc>
          <w:tcPr>
            <w:tcW w:w="360" w:type="dxa"/>
            <w:vAlign w:val="center"/>
            <w:hideMark/>
          </w:tcPr>
          <w:p w14:paraId="7E49D5CE" w14:textId="77777777" w:rsidR="00E42721" w:rsidRPr="00B20630" w:rsidRDefault="00E42721" w:rsidP="00F555E9">
            <w:pPr>
              <w:snapToGrid w:val="0"/>
              <w:rPr>
                <w:sz w:val="16"/>
                <w:szCs w:val="16"/>
              </w:rPr>
            </w:pPr>
            <w:r w:rsidRPr="00B20630">
              <w:rPr>
                <w:color w:val="000000"/>
                <w:sz w:val="16"/>
                <w:szCs w:val="16"/>
              </w:rPr>
              <w:t>97</w:t>
            </w:r>
          </w:p>
        </w:tc>
        <w:tc>
          <w:tcPr>
            <w:tcW w:w="864" w:type="dxa"/>
            <w:vAlign w:val="center"/>
            <w:hideMark/>
          </w:tcPr>
          <w:p w14:paraId="719C3DA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1F5958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575DA2C"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
          <w:p w14:paraId="653F8F11"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
          <w:p w14:paraId="52606B2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7FB60D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1BE7E8E"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6409E9BF" w14:textId="77777777" w:rsidR="00E42721" w:rsidRPr="009B3DCC" w:rsidRDefault="00E42721" w:rsidP="00F555E9">
            <w:pPr>
              <w:snapToGrid w:val="0"/>
              <w:jc w:val="center"/>
              <w:rPr>
                <w:sz w:val="16"/>
                <w:szCs w:val="16"/>
              </w:rPr>
            </w:pPr>
            <w:r w:rsidRPr="00266687">
              <w:rPr>
                <w:color w:val="000000"/>
                <w:sz w:val="16"/>
                <w:szCs w:val="16"/>
              </w:rPr>
              <w:t>11.06</w:t>
            </w:r>
          </w:p>
        </w:tc>
        <w:tc>
          <w:tcPr>
            <w:tcW w:w="1008" w:type="dxa"/>
            <w:vAlign w:val="center"/>
            <w:hideMark/>
          </w:tcPr>
          <w:p w14:paraId="6B592E42" w14:textId="77777777" w:rsidR="00E42721" w:rsidRPr="009B3DCC" w:rsidRDefault="00E42721" w:rsidP="00F555E9">
            <w:pPr>
              <w:snapToGrid w:val="0"/>
              <w:jc w:val="center"/>
              <w:rPr>
                <w:sz w:val="16"/>
                <w:szCs w:val="16"/>
              </w:rPr>
            </w:pPr>
            <w:r w:rsidRPr="00266687">
              <w:rPr>
                <w:color w:val="000000"/>
                <w:sz w:val="16"/>
                <w:szCs w:val="16"/>
              </w:rPr>
              <w:t>1.73</w:t>
            </w:r>
          </w:p>
        </w:tc>
      </w:tr>
      <w:tr w:rsidR="00E42721" w:rsidRPr="009B3DCC" w14:paraId="19466981" w14:textId="77777777" w:rsidTr="00F555E9">
        <w:trPr>
          <w:trHeight w:val="165"/>
        </w:trPr>
        <w:tc>
          <w:tcPr>
            <w:tcW w:w="360" w:type="dxa"/>
            <w:vAlign w:val="center"/>
            <w:hideMark/>
          </w:tcPr>
          <w:p w14:paraId="48409F04" w14:textId="77777777" w:rsidR="00E42721" w:rsidRPr="00B20630" w:rsidRDefault="00E42721" w:rsidP="00F555E9">
            <w:pPr>
              <w:snapToGrid w:val="0"/>
              <w:rPr>
                <w:sz w:val="16"/>
                <w:szCs w:val="16"/>
              </w:rPr>
            </w:pPr>
            <w:r w:rsidRPr="00B20630">
              <w:rPr>
                <w:color w:val="000000"/>
                <w:sz w:val="16"/>
                <w:szCs w:val="16"/>
              </w:rPr>
              <w:t>98</w:t>
            </w:r>
          </w:p>
        </w:tc>
        <w:tc>
          <w:tcPr>
            <w:tcW w:w="864" w:type="dxa"/>
            <w:vAlign w:val="center"/>
            <w:hideMark/>
          </w:tcPr>
          <w:p w14:paraId="72212E1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DF35B0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BF776C0"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
          <w:p w14:paraId="5F939CE8"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
          <w:p w14:paraId="3CF7658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9FF699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6830632"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7B91907D" w14:textId="77777777" w:rsidR="00E42721" w:rsidRPr="009B3DCC" w:rsidRDefault="00E42721" w:rsidP="00F555E9">
            <w:pPr>
              <w:snapToGrid w:val="0"/>
              <w:jc w:val="center"/>
              <w:rPr>
                <w:sz w:val="16"/>
                <w:szCs w:val="16"/>
              </w:rPr>
            </w:pPr>
            <w:r w:rsidRPr="00266687">
              <w:rPr>
                <w:color w:val="000000"/>
                <w:sz w:val="16"/>
                <w:szCs w:val="16"/>
              </w:rPr>
              <w:t>10.98</w:t>
            </w:r>
          </w:p>
        </w:tc>
        <w:tc>
          <w:tcPr>
            <w:tcW w:w="1008" w:type="dxa"/>
            <w:vAlign w:val="center"/>
            <w:hideMark/>
          </w:tcPr>
          <w:p w14:paraId="1A6113EF" w14:textId="77777777" w:rsidR="00E42721" w:rsidRPr="009B3DCC" w:rsidRDefault="00E42721" w:rsidP="00F555E9">
            <w:pPr>
              <w:snapToGrid w:val="0"/>
              <w:jc w:val="center"/>
              <w:rPr>
                <w:sz w:val="16"/>
                <w:szCs w:val="16"/>
              </w:rPr>
            </w:pPr>
            <w:r w:rsidRPr="00266687">
              <w:rPr>
                <w:color w:val="000000"/>
                <w:sz w:val="16"/>
                <w:szCs w:val="16"/>
              </w:rPr>
              <w:t>1.82</w:t>
            </w:r>
          </w:p>
        </w:tc>
      </w:tr>
      <w:tr w:rsidR="00E42721" w:rsidRPr="009B3DCC" w14:paraId="0EAE9CDE" w14:textId="77777777" w:rsidTr="00F555E9">
        <w:trPr>
          <w:trHeight w:val="165"/>
        </w:trPr>
        <w:tc>
          <w:tcPr>
            <w:tcW w:w="360" w:type="dxa"/>
            <w:vAlign w:val="center"/>
            <w:hideMark/>
          </w:tcPr>
          <w:p w14:paraId="3D4A3DC0" w14:textId="77777777" w:rsidR="00E42721" w:rsidRPr="00B20630" w:rsidRDefault="00E42721" w:rsidP="00F555E9">
            <w:pPr>
              <w:snapToGrid w:val="0"/>
              <w:rPr>
                <w:sz w:val="16"/>
                <w:szCs w:val="16"/>
              </w:rPr>
            </w:pPr>
            <w:r w:rsidRPr="00B20630">
              <w:rPr>
                <w:color w:val="000000"/>
                <w:sz w:val="16"/>
                <w:szCs w:val="16"/>
              </w:rPr>
              <w:t>99</w:t>
            </w:r>
          </w:p>
        </w:tc>
        <w:tc>
          <w:tcPr>
            <w:tcW w:w="864" w:type="dxa"/>
            <w:vAlign w:val="center"/>
            <w:hideMark/>
          </w:tcPr>
          <w:p w14:paraId="642FB7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B0F73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109B2B5"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
          <w:p w14:paraId="2C199189"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
          <w:p w14:paraId="6BF10F0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9DB8792"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5ECACB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3AA45DD"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26470C46" w14:textId="77777777" w:rsidR="00E42721" w:rsidRPr="009B3DCC" w:rsidRDefault="00E42721" w:rsidP="00F555E9">
            <w:pPr>
              <w:snapToGrid w:val="0"/>
              <w:jc w:val="center"/>
              <w:rPr>
                <w:sz w:val="16"/>
                <w:szCs w:val="16"/>
              </w:rPr>
            </w:pPr>
            <w:r w:rsidRPr="00266687">
              <w:rPr>
                <w:color w:val="000000"/>
                <w:sz w:val="16"/>
                <w:szCs w:val="16"/>
              </w:rPr>
              <w:t>2.53</w:t>
            </w:r>
          </w:p>
        </w:tc>
      </w:tr>
      <w:tr w:rsidR="00E42721" w:rsidRPr="009B3DCC" w14:paraId="5805D175" w14:textId="77777777" w:rsidTr="00F555E9">
        <w:trPr>
          <w:trHeight w:val="180"/>
        </w:trPr>
        <w:tc>
          <w:tcPr>
            <w:tcW w:w="360" w:type="dxa"/>
            <w:vAlign w:val="center"/>
            <w:hideMark/>
          </w:tcPr>
          <w:p w14:paraId="5BC4B668" w14:textId="77777777" w:rsidR="00E42721" w:rsidRPr="00B20630" w:rsidRDefault="00E42721" w:rsidP="00F555E9">
            <w:pPr>
              <w:snapToGrid w:val="0"/>
              <w:rPr>
                <w:sz w:val="16"/>
                <w:szCs w:val="16"/>
              </w:rPr>
            </w:pPr>
            <w:r w:rsidRPr="00B20630">
              <w:rPr>
                <w:color w:val="000000"/>
                <w:sz w:val="16"/>
                <w:szCs w:val="16"/>
              </w:rPr>
              <w:t>100</w:t>
            </w:r>
          </w:p>
        </w:tc>
        <w:tc>
          <w:tcPr>
            <w:tcW w:w="864" w:type="dxa"/>
            <w:vAlign w:val="center"/>
            <w:hideMark/>
          </w:tcPr>
          <w:p w14:paraId="249691B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61F75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C59E1B4"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
          <w:p w14:paraId="0F3472DC"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
          <w:p w14:paraId="6A272BC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C8350E"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AA85545"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36DC0338"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
          <w:p w14:paraId="31745C4D" w14:textId="77777777" w:rsidR="00E42721" w:rsidRPr="009B3DCC" w:rsidRDefault="00E42721" w:rsidP="00F555E9">
            <w:pPr>
              <w:snapToGrid w:val="0"/>
              <w:jc w:val="center"/>
              <w:rPr>
                <w:sz w:val="16"/>
                <w:szCs w:val="16"/>
              </w:rPr>
            </w:pPr>
            <w:r w:rsidRPr="00266687">
              <w:rPr>
                <w:color w:val="000000"/>
                <w:sz w:val="16"/>
                <w:szCs w:val="16"/>
              </w:rPr>
              <w:t>3.29</w:t>
            </w:r>
          </w:p>
        </w:tc>
      </w:tr>
      <w:tr w:rsidR="00E42721" w:rsidRPr="009B3DCC" w14:paraId="3BC8BAA8" w14:textId="77777777" w:rsidTr="00F555E9">
        <w:trPr>
          <w:trHeight w:val="165"/>
        </w:trPr>
        <w:tc>
          <w:tcPr>
            <w:tcW w:w="360" w:type="dxa"/>
            <w:vAlign w:val="center"/>
            <w:hideMark/>
          </w:tcPr>
          <w:p w14:paraId="72416D63" w14:textId="77777777" w:rsidR="00E42721" w:rsidRPr="00B20630" w:rsidRDefault="00E42721" w:rsidP="00F555E9">
            <w:pPr>
              <w:snapToGrid w:val="0"/>
              <w:rPr>
                <w:sz w:val="16"/>
                <w:szCs w:val="16"/>
              </w:rPr>
            </w:pPr>
            <w:r w:rsidRPr="00B20630">
              <w:rPr>
                <w:color w:val="000000"/>
                <w:sz w:val="16"/>
                <w:szCs w:val="16"/>
              </w:rPr>
              <w:t>101</w:t>
            </w:r>
          </w:p>
        </w:tc>
        <w:tc>
          <w:tcPr>
            <w:tcW w:w="864" w:type="dxa"/>
            <w:vAlign w:val="center"/>
            <w:hideMark/>
          </w:tcPr>
          <w:p w14:paraId="530E60C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9A3AF3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7850980"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
          <w:p w14:paraId="55CA4266"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
          <w:p w14:paraId="4B62272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F851D26"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00BBF8B3"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46409FDA" w14:textId="77777777" w:rsidR="00E42721" w:rsidRPr="009B3DCC" w:rsidRDefault="00E42721" w:rsidP="00F555E9">
            <w:pPr>
              <w:snapToGrid w:val="0"/>
              <w:jc w:val="center"/>
              <w:rPr>
                <w:sz w:val="16"/>
                <w:szCs w:val="16"/>
              </w:rPr>
            </w:pPr>
            <w:r w:rsidRPr="00266687">
              <w:rPr>
                <w:color w:val="000000"/>
                <w:sz w:val="16"/>
                <w:szCs w:val="16"/>
              </w:rPr>
              <w:t>3.42</w:t>
            </w:r>
          </w:p>
        </w:tc>
        <w:tc>
          <w:tcPr>
            <w:tcW w:w="1008" w:type="dxa"/>
            <w:vAlign w:val="center"/>
            <w:hideMark/>
          </w:tcPr>
          <w:p w14:paraId="38414A36" w14:textId="77777777" w:rsidR="00E42721" w:rsidRPr="009B3DCC" w:rsidRDefault="00E42721" w:rsidP="00F555E9">
            <w:pPr>
              <w:snapToGrid w:val="0"/>
              <w:jc w:val="center"/>
              <w:rPr>
                <w:sz w:val="16"/>
                <w:szCs w:val="16"/>
              </w:rPr>
            </w:pPr>
            <w:r w:rsidRPr="00266687">
              <w:rPr>
                <w:color w:val="000000"/>
                <w:sz w:val="16"/>
                <w:szCs w:val="16"/>
              </w:rPr>
              <w:t>3.28</w:t>
            </w:r>
          </w:p>
        </w:tc>
      </w:tr>
      <w:tr w:rsidR="00E42721" w:rsidRPr="009B3DCC" w14:paraId="2ABD4DBD" w14:textId="77777777" w:rsidTr="00F555E9">
        <w:trPr>
          <w:trHeight w:val="165"/>
        </w:trPr>
        <w:tc>
          <w:tcPr>
            <w:tcW w:w="360" w:type="dxa"/>
            <w:vAlign w:val="center"/>
            <w:hideMark/>
          </w:tcPr>
          <w:p w14:paraId="1EAD8BFC" w14:textId="77777777" w:rsidR="00E42721" w:rsidRPr="00B20630" w:rsidRDefault="00E42721" w:rsidP="00F555E9">
            <w:pPr>
              <w:snapToGrid w:val="0"/>
              <w:rPr>
                <w:sz w:val="16"/>
                <w:szCs w:val="16"/>
              </w:rPr>
            </w:pPr>
            <w:r w:rsidRPr="00B20630">
              <w:rPr>
                <w:color w:val="000000"/>
                <w:sz w:val="16"/>
                <w:szCs w:val="16"/>
              </w:rPr>
              <w:t>102</w:t>
            </w:r>
          </w:p>
        </w:tc>
        <w:tc>
          <w:tcPr>
            <w:tcW w:w="864" w:type="dxa"/>
            <w:vAlign w:val="center"/>
            <w:hideMark/>
          </w:tcPr>
          <w:p w14:paraId="02E00AE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81011C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B868D15"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
          <w:p w14:paraId="03DF394C"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
          <w:p w14:paraId="25A5C3D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35707E3"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CD6882D"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6D32F1B9"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
          <w:p w14:paraId="56703C11"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7B6D2151" w14:textId="77777777" w:rsidTr="00F555E9">
        <w:trPr>
          <w:trHeight w:val="165"/>
        </w:trPr>
        <w:tc>
          <w:tcPr>
            <w:tcW w:w="360" w:type="dxa"/>
            <w:vAlign w:val="center"/>
            <w:hideMark/>
          </w:tcPr>
          <w:p w14:paraId="3B5C2546" w14:textId="77777777" w:rsidR="00E42721" w:rsidRPr="00B20630" w:rsidRDefault="00E42721" w:rsidP="00F555E9">
            <w:pPr>
              <w:snapToGrid w:val="0"/>
              <w:rPr>
                <w:sz w:val="16"/>
                <w:szCs w:val="16"/>
              </w:rPr>
            </w:pPr>
            <w:r w:rsidRPr="00B20630">
              <w:rPr>
                <w:color w:val="000000"/>
                <w:sz w:val="16"/>
                <w:szCs w:val="16"/>
              </w:rPr>
              <w:t>103</w:t>
            </w:r>
          </w:p>
        </w:tc>
        <w:tc>
          <w:tcPr>
            <w:tcW w:w="864" w:type="dxa"/>
            <w:vAlign w:val="center"/>
            <w:hideMark/>
          </w:tcPr>
          <w:p w14:paraId="590ED18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88A40B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AE1067E"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
          <w:p w14:paraId="05C2E618"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
          <w:p w14:paraId="2101E3C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08C714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06E2BA24"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430BA888" w14:textId="77777777" w:rsidR="00E42721" w:rsidRPr="009B3DCC" w:rsidRDefault="00E42721" w:rsidP="00F555E9">
            <w:pPr>
              <w:snapToGrid w:val="0"/>
              <w:jc w:val="center"/>
              <w:rPr>
                <w:sz w:val="16"/>
                <w:szCs w:val="16"/>
              </w:rPr>
            </w:pPr>
            <w:r w:rsidRPr="00266687">
              <w:rPr>
                <w:color w:val="000000"/>
                <w:sz w:val="16"/>
                <w:szCs w:val="16"/>
              </w:rPr>
              <w:t>3.42</w:t>
            </w:r>
          </w:p>
        </w:tc>
        <w:tc>
          <w:tcPr>
            <w:tcW w:w="1008" w:type="dxa"/>
            <w:vAlign w:val="center"/>
            <w:hideMark/>
          </w:tcPr>
          <w:p w14:paraId="314D3EC0" w14:textId="77777777" w:rsidR="00E42721" w:rsidRPr="009B3DCC" w:rsidRDefault="00E42721" w:rsidP="00F555E9">
            <w:pPr>
              <w:snapToGrid w:val="0"/>
              <w:jc w:val="center"/>
              <w:rPr>
                <w:sz w:val="16"/>
                <w:szCs w:val="16"/>
              </w:rPr>
            </w:pPr>
            <w:r w:rsidRPr="00266687">
              <w:rPr>
                <w:color w:val="000000"/>
                <w:sz w:val="16"/>
                <w:szCs w:val="16"/>
              </w:rPr>
              <w:t>3.72</w:t>
            </w:r>
          </w:p>
        </w:tc>
      </w:tr>
      <w:tr w:rsidR="00E42721" w:rsidRPr="009B3DCC" w14:paraId="613678A4" w14:textId="77777777" w:rsidTr="00F555E9">
        <w:trPr>
          <w:trHeight w:val="165"/>
        </w:trPr>
        <w:tc>
          <w:tcPr>
            <w:tcW w:w="360" w:type="dxa"/>
            <w:vAlign w:val="center"/>
            <w:hideMark/>
          </w:tcPr>
          <w:p w14:paraId="24A40AE7" w14:textId="77777777" w:rsidR="00E42721" w:rsidRPr="00B20630" w:rsidRDefault="00E42721" w:rsidP="00F555E9">
            <w:pPr>
              <w:snapToGrid w:val="0"/>
              <w:rPr>
                <w:sz w:val="16"/>
                <w:szCs w:val="16"/>
              </w:rPr>
            </w:pPr>
            <w:r w:rsidRPr="00B20630">
              <w:rPr>
                <w:color w:val="000000"/>
                <w:sz w:val="16"/>
                <w:szCs w:val="16"/>
              </w:rPr>
              <w:t>104</w:t>
            </w:r>
          </w:p>
        </w:tc>
        <w:tc>
          <w:tcPr>
            <w:tcW w:w="864" w:type="dxa"/>
            <w:vAlign w:val="center"/>
            <w:hideMark/>
          </w:tcPr>
          <w:p w14:paraId="4442F7B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826F3D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96635D5"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
          <w:p w14:paraId="112C1056"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
          <w:p w14:paraId="627B728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4E69E15"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0E4B661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D977D3A" w14:textId="77777777" w:rsidR="00E42721" w:rsidRPr="009B3DCC" w:rsidRDefault="00E42721" w:rsidP="00F555E9">
            <w:pPr>
              <w:snapToGrid w:val="0"/>
              <w:jc w:val="center"/>
              <w:rPr>
                <w:sz w:val="16"/>
                <w:szCs w:val="16"/>
              </w:rPr>
            </w:pPr>
            <w:r w:rsidRPr="00266687">
              <w:rPr>
                <w:color w:val="000000"/>
                <w:sz w:val="16"/>
                <w:szCs w:val="16"/>
              </w:rPr>
              <w:t>4.20</w:t>
            </w:r>
          </w:p>
        </w:tc>
        <w:tc>
          <w:tcPr>
            <w:tcW w:w="1008" w:type="dxa"/>
            <w:vAlign w:val="center"/>
            <w:hideMark/>
          </w:tcPr>
          <w:p w14:paraId="37AC1F38"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68FB0592" w14:textId="77777777" w:rsidTr="00F555E9">
        <w:trPr>
          <w:trHeight w:val="165"/>
        </w:trPr>
        <w:tc>
          <w:tcPr>
            <w:tcW w:w="360" w:type="dxa"/>
            <w:vAlign w:val="center"/>
            <w:hideMark/>
          </w:tcPr>
          <w:p w14:paraId="01BF087E" w14:textId="77777777" w:rsidR="00E42721" w:rsidRPr="00B20630" w:rsidRDefault="00E42721" w:rsidP="00F555E9">
            <w:pPr>
              <w:snapToGrid w:val="0"/>
              <w:rPr>
                <w:sz w:val="16"/>
                <w:szCs w:val="16"/>
              </w:rPr>
            </w:pPr>
            <w:r w:rsidRPr="00B20630">
              <w:rPr>
                <w:color w:val="000000"/>
                <w:sz w:val="16"/>
                <w:szCs w:val="16"/>
              </w:rPr>
              <w:t>105</w:t>
            </w:r>
          </w:p>
        </w:tc>
        <w:tc>
          <w:tcPr>
            <w:tcW w:w="864" w:type="dxa"/>
            <w:vAlign w:val="center"/>
            <w:hideMark/>
          </w:tcPr>
          <w:p w14:paraId="18B5863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6EBC26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D8DDE02"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
          <w:p w14:paraId="668ABE7A"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
          <w:p w14:paraId="73BA40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B4F744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22C9C63"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44785E94" w14:textId="77777777" w:rsidR="00E42721" w:rsidRPr="009B3DCC" w:rsidRDefault="00E42721" w:rsidP="00F555E9">
            <w:pPr>
              <w:snapToGrid w:val="0"/>
              <w:jc w:val="center"/>
              <w:rPr>
                <w:sz w:val="16"/>
                <w:szCs w:val="16"/>
              </w:rPr>
            </w:pPr>
            <w:r w:rsidRPr="00266687">
              <w:rPr>
                <w:color w:val="000000"/>
                <w:sz w:val="16"/>
                <w:szCs w:val="16"/>
              </w:rPr>
              <w:t>4.33</w:t>
            </w:r>
          </w:p>
        </w:tc>
        <w:tc>
          <w:tcPr>
            <w:tcW w:w="1008" w:type="dxa"/>
            <w:vAlign w:val="center"/>
            <w:hideMark/>
          </w:tcPr>
          <w:p w14:paraId="58D11AB9" w14:textId="77777777" w:rsidR="00E42721" w:rsidRPr="009B3DCC" w:rsidRDefault="00E42721" w:rsidP="00F555E9">
            <w:pPr>
              <w:snapToGrid w:val="0"/>
              <w:jc w:val="center"/>
              <w:rPr>
                <w:sz w:val="16"/>
                <w:szCs w:val="16"/>
              </w:rPr>
            </w:pPr>
            <w:r w:rsidRPr="00266687">
              <w:rPr>
                <w:color w:val="000000"/>
                <w:sz w:val="16"/>
                <w:szCs w:val="16"/>
              </w:rPr>
              <w:t>2.71</w:t>
            </w:r>
          </w:p>
        </w:tc>
      </w:tr>
      <w:tr w:rsidR="00E42721" w:rsidRPr="009B3DCC" w14:paraId="63DAE4D0" w14:textId="77777777" w:rsidTr="00F555E9">
        <w:trPr>
          <w:trHeight w:val="165"/>
        </w:trPr>
        <w:tc>
          <w:tcPr>
            <w:tcW w:w="360" w:type="dxa"/>
            <w:vAlign w:val="center"/>
            <w:hideMark/>
          </w:tcPr>
          <w:p w14:paraId="01118E21" w14:textId="77777777" w:rsidR="00E42721" w:rsidRPr="00B20630" w:rsidRDefault="00E42721" w:rsidP="00F555E9">
            <w:pPr>
              <w:snapToGrid w:val="0"/>
              <w:rPr>
                <w:sz w:val="16"/>
                <w:szCs w:val="16"/>
              </w:rPr>
            </w:pPr>
            <w:r w:rsidRPr="00B20630">
              <w:rPr>
                <w:color w:val="000000"/>
                <w:sz w:val="16"/>
                <w:szCs w:val="16"/>
              </w:rPr>
              <w:t>106</w:t>
            </w:r>
          </w:p>
        </w:tc>
        <w:tc>
          <w:tcPr>
            <w:tcW w:w="864" w:type="dxa"/>
            <w:vAlign w:val="center"/>
            <w:hideMark/>
          </w:tcPr>
          <w:p w14:paraId="1986448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EFFE64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A313094"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
          <w:p w14:paraId="5C218192"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
          <w:p w14:paraId="0C7495C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FA2E80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57AC5498"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09363565" w14:textId="77777777" w:rsidR="00E42721" w:rsidRPr="009B3DCC" w:rsidRDefault="00E42721" w:rsidP="00F555E9">
            <w:pPr>
              <w:snapToGrid w:val="0"/>
              <w:jc w:val="center"/>
              <w:rPr>
                <w:sz w:val="16"/>
                <w:szCs w:val="16"/>
              </w:rPr>
            </w:pPr>
            <w:r w:rsidRPr="00266687">
              <w:rPr>
                <w:color w:val="000000"/>
                <w:sz w:val="16"/>
                <w:szCs w:val="16"/>
              </w:rPr>
              <w:t>4.34</w:t>
            </w:r>
          </w:p>
        </w:tc>
        <w:tc>
          <w:tcPr>
            <w:tcW w:w="1008" w:type="dxa"/>
            <w:vAlign w:val="center"/>
            <w:hideMark/>
          </w:tcPr>
          <w:p w14:paraId="7FAB25ED" w14:textId="77777777" w:rsidR="00E42721" w:rsidRPr="009B3DCC" w:rsidRDefault="00E42721" w:rsidP="00F555E9">
            <w:pPr>
              <w:snapToGrid w:val="0"/>
              <w:jc w:val="center"/>
              <w:rPr>
                <w:sz w:val="16"/>
                <w:szCs w:val="16"/>
              </w:rPr>
            </w:pPr>
            <w:r w:rsidRPr="00266687">
              <w:rPr>
                <w:color w:val="000000"/>
                <w:sz w:val="16"/>
                <w:szCs w:val="16"/>
              </w:rPr>
              <w:t>2.92</w:t>
            </w:r>
          </w:p>
        </w:tc>
      </w:tr>
      <w:tr w:rsidR="00E42721" w:rsidRPr="009B3DCC" w14:paraId="1557858F" w14:textId="77777777" w:rsidTr="00F555E9">
        <w:trPr>
          <w:trHeight w:val="165"/>
        </w:trPr>
        <w:tc>
          <w:tcPr>
            <w:tcW w:w="360" w:type="dxa"/>
            <w:vAlign w:val="center"/>
            <w:hideMark/>
          </w:tcPr>
          <w:p w14:paraId="5F88F92B" w14:textId="77777777" w:rsidR="00E42721" w:rsidRPr="00B20630" w:rsidRDefault="00E42721" w:rsidP="00F555E9">
            <w:pPr>
              <w:snapToGrid w:val="0"/>
              <w:rPr>
                <w:sz w:val="16"/>
                <w:szCs w:val="16"/>
              </w:rPr>
            </w:pPr>
            <w:r w:rsidRPr="00B20630">
              <w:rPr>
                <w:color w:val="000000"/>
                <w:sz w:val="16"/>
                <w:szCs w:val="16"/>
              </w:rPr>
              <w:t>107</w:t>
            </w:r>
          </w:p>
        </w:tc>
        <w:tc>
          <w:tcPr>
            <w:tcW w:w="864" w:type="dxa"/>
            <w:vAlign w:val="center"/>
            <w:hideMark/>
          </w:tcPr>
          <w:p w14:paraId="24CBDF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C40AB6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7FBC896"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
          <w:p w14:paraId="314AF13E"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
          <w:p w14:paraId="2315ADB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1B534CC"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6FB73340"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6236007B" w14:textId="77777777" w:rsidR="00E42721" w:rsidRPr="009B3DCC" w:rsidRDefault="00E42721" w:rsidP="00F555E9">
            <w:pPr>
              <w:snapToGrid w:val="0"/>
              <w:jc w:val="center"/>
              <w:rPr>
                <w:sz w:val="16"/>
                <w:szCs w:val="16"/>
              </w:rPr>
            </w:pPr>
            <w:r w:rsidRPr="00266687">
              <w:rPr>
                <w:color w:val="000000"/>
                <w:sz w:val="16"/>
                <w:szCs w:val="16"/>
              </w:rPr>
              <w:t>4.06</w:t>
            </w:r>
          </w:p>
        </w:tc>
        <w:tc>
          <w:tcPr>
            <w:tcW w:w="1008" w:type="dxa"/>
            <w:vAlign w:val="center"/>
            <w:hideMark/>
          </w:tcPr>
          <w:p w14:paraId="4CBD4D9E" w14:textId="77777777" w:rsidR="00E42721" w:rsidRPr="009B3DCC" w:rsidRDefault="00E42721" w:rsidP="00F555E9">
            <w:pPr>
              <w:snapToGrid w:val="0"/>
              <w:jc w:val="center"/>
              <w:rPr>
                <w:sz w:val="16"/>
                <w:szCs w:val="16"/>
              </w:rPr>
            </w:pPr>
            <w:r w:rsidRPr="00266687">
              <w:rPr>
                <w:color w:val="000000"/>
                <w:sz w:val="16"/>
                <w:szCs w:val="16"/>
              </w:rPr>
              <w:t>3.05</w:t>
            </w:r>
          </w:p>
        </w:tc>
      </w:tr>
      <w:tr w:rsidR="00E42721" w:rsidRPr="009B3DCC" w14:paraId="1DE4A39A" w14:textId="77777777" w:rsidTr="00F555E9">
        <w:trPr>
          <w:trHeight w:val="165"/>
        </w:trPr>
        <w:tc>
          <w:tcPr>
            <w:tcW w:w="360" w:type="dxa"/>
            <w:vAlign w:val="center"/>
            <w:hideMark/>
          </w:tcPr>
          <w:p w14:paraId="59AB8CA6" w14:textId="77777777" w:rsidR="00E42721" w:rsidRPr="00B20630" w:rsidRDefault="00E42721" w:rsidP="00F555E9">
            <w:pPr>
              <w:snapToGrid w:val="0"/>
              <w:rPr>
                <w:sz w:val="16"/>
                <w:szCs w:val="16"/>
              </w:rPr>
            </w:pPr>
            <w:r w:rsidRPr="00B20630">
              <w:rPr>
                <w:color w:val="000000"/>
                <w:sz w:val="16"/>
                <w:szCs w:val="16"/>
              </w:rPr>
              <w:t>108</w:t>
            </w:r>
          </w:p>
        </w:tc>
        <w:tc>
          <w:tcPr>
            <w:tcW w:w="864" w:type="dxa"/>
            <w:vAlign w:val="center"/>
            <w:hideMark/>
          </w:tcPr>
          <w:p w14:paraId="253FA40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83A33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61846B2"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
          <w:p w14:paraId="1C5D07D6"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
          <w:p w14:paraId="3802693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F8C5AD2"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56850853"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489D306B" w14:textId="77777777" w:rsidR="00E42721" w:rsidRPr="009B3DCC" w:rsidRDefault="00E42721" w:rsidP="00F555E9">
            <w:pPr>
              <w:snapToGrid w:val="0"/>
              <w:jc w:val="center"/>
              <w:rPr>
                <w:sz w:val="16"/>
                <w:szCs w:val="16"/>
              </w:rPr>
            </w:pPr>
            <w:r w:rsidRPr="00266687">
              <w:rPr>
                <w:color w:val="000000"/>
                <w:sz w:val="16"/>
                <w:szCs w:val="16"/>
              </w:rPr>
              <w:t>4.41</w:t>
            </w:r>
          </w:p>
        </w:tc>
        <w:tc>
          <w:tcPr>
            <w:tcW w:w="1008" w:type="dxa"/>
            <w:vAlign w:val="center"/>
            <w:hideMark/>
          </w:tcPr>
          <w:p w14:paraId="515751A9" w14:textId="77777777" w:rsidR="00E42721" w:rsidRPr="009B3DCC" w:rsidRDefault="00E42721" w:rsidP="00F555E9">
            <w:pPr>
              <w:snapToGrid w:val="0"/>
              <w:jc w:val="center"/>
              <w:rPr>
                <w:sz w:val="16"/>
                <w:szCs w:val="16"/>
              </w:rPr>
            </w:pPr>
            <w:r w:rsidRPr="00266687">
              <w:rPr>
                <w:color w:val="000000"/>
                <w:sz w:val="16"/>
                <w:szCs w:val="16"/>
              </w:rPr>
              <w:t>3.11</w:t>
            </w:r>
          </w:p>
        </w:tc>
      </w:tr>
      <w:tr w:rsidR="00E42721" w:rsidRPr="009B3DCC" w14:paraId="7D3BC6AD" w14:textId="77777777" w:rsidTr="00F555E9">
        <w:trPr>
          <w:trHeight w:val="165"/>
        </w:trPr>
        <w:tc>
          <w:tcPr>
            <w:tcW w:w="360" w:type="dxa"/>
            <w:vAlign w:val="center"/>
            <w:hideMark/>
          </w:tcPr>
          <w:p w14:paraId="6765114D" w14:textId="77777777" w:rsidR="00E42721" w:rsidRPr="00B20630" w:rsidRDefault="00E42721" w:rsidP="00F555E9">
            <w:pPr>
              <w:snapToGrid w:val="0"/>
              <w:rPr>
                <w:sz w:val="16"/>
                <w:szCs w:val="16"/>
              </w:rPr>
            </w:pPr>
            <w:r w:rsidRPr="00B20630">
              <w:rPr>
                <w:color w:val="000000"/>
                <w:sz w:val="16"/>
                <w:szCs w:val="16"/>
              </w:rPr>
              <w:t>109</w:t>
            </w:r>
          </w:p>
        </w:tc>
        <w:tc>
          <w:tcPr>
            <w:tcW w:w="864" w:type="dxa"/>
            <w:vAlign w:val="center"/>
            <w:hideMark/>
          </w:tcPr>
          <w:p w14:paraId="2B55A6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FDA481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40D86CF"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
          <w:p w14:paraId="55F979DB"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
          <w:p w14:paraId="5EC4AB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9F0C7B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652A98E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E381B67" w14:textId="77777777" w:rsidR="00E42721" w:rsidRPr="009B3DCC" w:rsidRDefault="00E42721" w:rsidP="00F555E9">
            <w:pPr>
              <w:snapToGrid w:val="0"/>
              <w:jc w:val="center"/>
              <w:rPr>
                <w:sz w:val="16"/>
                <w:szCs w:val="16"/>
              </w:rPr>
            </w:pPr>
            <w:r w:rsidRPr="00266687">
              <w:rPr>
                <w:color w:val="000000"/>
                <w:sz w:val="16"/>
                <w:szCs w:val="16"/>
              </w:rPr>
              <w:t>5.12</w:t>
            </w:r>
          </w:p>
        </w:tc>
        <w:tc>
          <w:tcPr>
            <w:tcW w:w="1008" w:type="dxa"/>
            <w:vAlign w:val="center"/>
            <w:hideMark/>
          </w:tcPr>
          <w:p w14:paraId="397FF737" w14:textId="77777777" w:rsidR="00E42721" w:rsidRPr="009B3DCC" w:rsidRDefault="00E42721" w:rsidP="00F555E9">
            <w:pPr>
              <w:snapToGrid w:val="0"/>
              <w:jc w:val="center"/>
              <w:rPr>
                <w:sz w:val="16"/>
                <w:szCs w:val="16"/>
              </w:rPr>
            </w:pPr>
            <w:r w:rsidRPr="00266687">
              <w:rPr>
                <w:color w:val="000000"/>
                <w:sz w:val="16"/>
                <w:szCs w:val="16"/>
              </w:rPr>
              <w:t>1.87</w:t>
            </w:r>
          </w:p>
        </w:tc>
      </w:tr>
      <w:tr w:rsidR="00E42721" w:rsidRPr="009B3DCC" w14:paraId="37C08699" w14:textId="77777777" w:rsidTr="00F555E9">
        <w:trPr>
          <w:trHeight w:val="165"/>
        </w:trPr>
        <w:tc>
          <w:tcPr>
            <w:tcW w:w="360" w:type="dxa"/>
            <w:vAlign w:val="center"/>
            <w:hideMark/>
          </w:tcPr>
          <w:p w14:paraId="7941E8E9" w14:textId="77777777" w:rsidR="00E42721" w:rsidRPr="00B20630" w:rsidRDefault="00E42721" w:rsidP="00F555E9">
            <w:pPr>
              <w:snapToGrid w:val="0"/>
              <w:rPr>
                <w:sz w:val="16"/>
                <w:szCs w:val="16"/>
              </w:rPr>
            </w:pPr>
            <w:r w:rsidRPr="00B20630">
              <w:rPr>
                <w:color w:val="000000"/>
                <w:sz w:val="16"/>
                <w:szCs w:val="16"/>
              </w:rPr>
              <w:t>110</w:t>
            </w:r>
          </w:p>
        </w:tc>
        <w:tc>
          <w:tcPr>
            <w:tcW w:w="864" w:type="dxa"/>
            <w:vAlign w:val="center"/>
            <w:hideMark/>
          </w:tcPr>
          <w:p w14:paraId="70911B7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9D7A8E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1788050"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
          <w:p w14:paraId="76DF4C55"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
          <w:p w14:paraId="6F805FD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AE900B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7CE1978"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48B3DD05"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3732ED25" w14:textId="77777777" w:rsidR="00E42721" w:rsidRPr="009B3DCC" w:rsidRDefault="00E42721" w:rsidP="00F555E9">
            <w:pPr>
              <w:snapToGrid w:val="0"/>
              <w:jc w:val="center"/>
              <w:rPr>
                <w:sz w:val="16"/>
                <w:szCs w:val="16"/>
              </w:rPr>
            </w:pPr>
            <w:r w:rsidRPr="00266687">
              <w:rPr>
                <w:color w:val="000000"/>
                <w:sz w:val="16"/>
                <w:szCs w:val="16"/>
              </w:rPr>
              <w:t>2.53</w:t>
            </w:r>
          </w:p>
        </w:tc>
      </w:tr>
      <w:tr w:rsidR="00E42721" w:rsidRPr="009B3DCC" w14:paraId="11E9EDFA" w14:textId="77777777" w:rsidTr="00F555E9">
        <w:trPr>
          <w:trHeight w:val="165"/>
        </w:trPr>
        <w:tc>
          <w:tcPr>
            <w:tcW w:w="360" w:type="dxa"/>
            <w:vAlign w:val="center"/>
            <w:hideMark/>
          </w:tcPr>
          <w:p w14:paraId="6FF87378" w14:textId="77777777" w:rsidR="00E42721" w:rsidRPr="00B20630" w:rsidRDefault="00E42721" w:rsidP="00F555E9">
            <w:pPr>
              <w:snapToGrid w:val="0"/>
              <w:rPr>
                <w:sz w:val="16"/>
                <w:szCs w:val="16"/>
              </w:rPr>
            </w:pPr>
            <w:r w:rsidRPr="00B20630">
              <w:rPr>
                <w:color w:val="000000"/>
                <w:sz w:val="16"/>
                <w:szCs w:val="16"/>
              </w:rPr>
              <w:t>111</w:t>
            </w:r>
          </w:p>
        </w:tc>
        <w:tc>
          <w:tcPr>
            <w:tcW w:w="864" w:type="dxa"/>
            <w:vAlign w:val="center"/>
            <w:hideMark/>
          </w:tcPr>
          <w:p w14:paraId="2972C54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306B98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407C171"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
          <w:p w14:paraId="5894C046"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
          <w:p w14:paraId="5DA12E6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B7EBBC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7F69344"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697C669A" w14:textId="77777777" w:rsidR="00E42721" w:rsidRPr="009B3DCC" w:rsidRDefault="00E42721" w:rsidP="00F555E9">
            <w:pPr>
              <w:snapToGrid w:val="0"/>
              <w:jc w:val="center"/>
              <w:rPr>
                <w:sz w:val="16"/>
                <w:szCs w:val="16"/>
              </w:rPr>
            </w:pPr>
            <w:r w:rsidRPr="00266687">
              <w:rPr>
                <w:color w:val="000000"/>
                <w:sz w:val="16"/>
                <w:szCs w:val="16"/>
              </w:rPr>
              <w:t>5.24</w:t>
            </w:r>
          </w:p>
        </w:tc>
        <w:tc>
          <w:tcPr>
            <w:tcW w:w="1008" w:type="dxa"/>
            <w:vAlign w:val="center"/>
            <w:hideMark/>
          </w:tcPr>
          <w:p w14:paraId="6479060C" w14:textId="77777777" w:rsidR="00E42721" w:rsidRPr="009B3DCC" w:rsidRDefault="00E42721" w:rsidP="00F555E9">
            <w:pPr>
              <w:snapToGrid w:val="0"/>
              <w:jc w:val="center"/>
              <w:rPr>
                <w:sz w:val="16"/>
                <w:szCs w:val="16"/>
              </w:rPr>
            </w:pPr>
            <w:r w:rsidRPr="00266687">
              <w:rPr>
                <w:color w:val="000000"/>
                <w:sz w:val="16"/>
                <w:szCs w:val="16"/>
              </w:rPr>
              <w:t>2.55</w:t>
            </w:r>
          </w:p>
        </w:tc>
      </w:tr>
      <w:tr w:rsidR="00E42721" w:rsidRPr="009B3DCC" w14:paraId="7AF45CDC" w14:textId="77777777" w:rsidTr="00F555E9">
        <w:trPr>
          <w:trHeight w:val="165"/>
        </w:trPr>
        <w:tc>
          <w:tcPr>
            <w:tcW w:w="360" w:type="dxa"/>
            <w:vAlign w:val="center"/>
            <w:hideMark/>
          </w:tcPr>
          <w:p w14:paraId="565B4DB6" w14:textId="77777777" w:rsidR="00E42721" w:rsidRPr="00B20630" w:rsidRDefault="00E42721" w:rsidP="00F555E9">
            <w:pPr>
              <w:snapToGrid w:val="0"/>
              <w:rPr>
                <w:sz w:val="16"/>
                <w:szCs w:val="16"/>
              </w:rPr>
            </w:pPr>
            <w:r w:rsidRPr="00B20630">
              <w:rPr>
                <w:color w:val="000000"/>
                <w:sz w:val="16"/>
                <w:szCs w:val="16"/>
              </w:rPr>
              <w:t>112</w:t>
            </w:r>
          </w:p>
        </w:tc>
        <w:tc>
          <w:tcPr>
            <w:tcW w:w="864" w:type="dxa"/>
            <w:vAlign w:val="center"/>
            <w:hideMark/>
          </w:tcPr>
          <w:p w14:paraId="07C11A4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61AFE5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49C7845"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
          <w:p w14:paraId="21BEC40A"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
          <w:p w14:paraId="2E73665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C2AB02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2CB40AF4"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1214FD1F" w14:textId="77777777" w:rsidR="00E42721" w:rsidRPr="009B3DCC" w:rsidRDefault="00E42721" w:rsidP="00F555E9">
            <w:pPr>
              <w:snapToGrid w:val="0"/>
              <w:jc w:val="center"/>
              <w:rPr>
                <w:sz w:val="16"/>
                <w:szCs w:val="16"/>
              </w:rPr>
            </w:pPr>
            <w:r w:rsidRPr="00266687">
              <w:rPr>
                <w:color w:val="000000"/>
                <w:sz w:val="16"/>
                <w:szCs w:val="16"/>
              </w:rPr>
              <w:t>5.43</w:t>
            </w:r>
          </w:p>
        </w:tc>
        <w:tc>
          <w:tcPr>
            <w:tcW w:w="1008" w:type="dxa"/>
            <w:vAlign w:val="center"/>
            <w:hideMark/>
          </w:tcPr>
          <w:p w14:paraId="4A3F56DE" w14:textId="77777777" w:rsidR="00E42721" w:rsidRPr="009B3DCC" w:rsidRDefault="00E42721" w:rsidP="00F555E9">
            <w:pPr>
              <w:snapToGrid w:val="0"/>
              <w:jc w:val="center"/>
              <w:rPr>
                <w:sz w:val="16"/>
                <w:szCs w:val="16"/>
              </w:rPr>
            </w:pPr>
            <w:r w:rsidRPr="00266687">
              <w:rPr>
                <w:color w:val="000000"/>
                <w:sz w:val="16"/>
                <w:szCs w:val="16"/>
              </w:rPr>
              <w:t>2.74</w:t>
            </w:r>
          </w:p>
        </w:tc>
      </w:tr>
      <w:tr w:rsidR="00E42721" w:rsidRPr="009B3DCC" w14:paraId="32FB4B8E" w14:textId="77777777" w:rsidTr="00F555E9">
        <w:trPr>
          <w:trHeight w:val="165"/>
        </w:trPr>
        <w:tc>
          <w:tcPr>
            <w:tcW w:w="360" w:type="dxa"/>
            <w:vAlign w:val="center"/>
            <w:hideMark/>
          </w:tcPr>
          <w:p w14:paraId="0B9B5870" w14:textId="77777777" w:rsidR="00E42721" w:rsidRPr="00B20630" w:rsidRDefault="00E42721" w:rsidP="00F555E9">
            <w:pPr>
              <w:snapToGrid w:val="0"/>
              <w:rPr>
                <w:sz w:val="16"/>
                <w:szCs w:val="16"/>
              </w:rPr>
            </w:pPr>
            <w:r w:rsidRPr="00B20630">
              <w:rPr>
                <w:color w:val="000000"/>
                <w:sz w:val="16"/>
                <w:szCs w:val="16"/>
              </w:rPr>
              <w:t>113</w:t>
            </w:r>
          </w:p>
        </w:tc>
        <w:tc>
          <w:tcPr>
            <w:tcW w:w="864" w:type="dxa"/>
            <w:vAlign w:val="center"/>
            <w:hideMark/>
          </w:tcPr>
          <w:p w14:paraId="619C858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CBC22E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894BA7B"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
          <w:p w14:paraId="2CC2FF77"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
          <w:p w14:paraId="4FCF389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BBAFA2E"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2F1CA42F"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78D36102" w14:textId="77777777" w:rsidR="00E42721" w:rsidRPr="009B3DCC" w:rsidRDefault="00E42721" w:rsidP="00F555E9">
            <w:pPr>
              <w:snapToGrid w:val="0"/>
              <w:jc w:val="center"/>
              <w:rPr>
                <w:sz w:val="16"/>
                <w:szCs w:val="16"/>
              </w:rPr>
            </w:pPr>
            <w:r w:rsidRPr="00266687">
              <w:rPr>
                <w:color w:val="000000"/>
                <w:sz w:val="16"/>
                <w:szCs w:val="16"/>
              </w:rPr>
              <w:t>5.27</w:t>
            </w:r>
          </w:p>
        </w:tc>
        <w:tc>
          <w:tcPr>
            <w:tcW w:w="1008" w:type="dxa"/>
            <w:vAlign w:val="center"/>
            <w:hideMark/>
          </w:tcPr>
          <w:p w14:paraId="603D83EF" w14:textId="77777777" w:rsidR="00E42721" w:rsidRPr="009B3DCC" w:rsidRDefault="00E42721" w:rsidP="00F555E9">
            <w:pPr>
              <w:snapToGrid w:val="0"/>
              <w:jc w:val="center"/>
              <w:rPr>
                <w:sz w:val="16"/>
                <w:szCs w:val="16"/>
              </w:rPr>
            </w:pPr>
            <w:r w:rsidRPr="00266687">
              <w:rPr>
                <w:color w:val="000000"/>
                <w:sz w:val="16"/>
                <w:szCs w:val="16"/>
              </w:rPr>
              <w:t>2.78</w:t>
            </w:r>
          </w:p>
        </w:tc>
      </w:tr>
      <w:tr w:rsidR="00E42721" w:rsidRPr="009B3DCC" w14:paraId="2E60229A" w14:textId="77777777" w:rsidTr="00F555E9">
        <w:trPr>
          <w:trHeight w:val="180"/>
        </w:trPr>
        <w:tc>
          <w:tcPr>
            <w:tcW w:w="360" w:type="dxa"/>
            <w:vAlign w:val="center"/>
            <w:hideMark/>
          </w:tcPr>
          <w:p w14:paraId="6D8E575B" w14:textId="77777777" w:rsidR="00E42721" w:rsidRPr="00B20630" w:rsidRDefault="00E42721" w:rsidP="00F555E9">
            <w:pPr>
              <w:snapToGrid w:val="0"/>
              <w:rPr>
                <w:sz w:val="16"/>
                <w:szCs w:val="16"/>
              </w:rPr>
            </w:pPr>
            <w:r w:rsidRPr="00B20630">
              <w:rPr>
                <w:color w:val="000000"/>
                <w:sz w:val="16"/>
                <w:szCs w:val="16"/>
              </w:rPr>
              <w:t>114</w:t>
            </w:r>
          </w:p>
        </w:tc>
        <w:tc>
          <w:tcPr>
            <w:tcW w:w="864" w:type="dxa"/>
            <w:vAlign w:val="center"/>
            <w:hideMark/>
          </w:tcPr>
          <w:p w14:paraId="08BA36E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AD9AEC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C123D11"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
          <w:p w14:paraId="22BD80EE"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
          <w:p w14:paraId="5B07F67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B860792"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3FDD408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6028398" w14:textId="77777777" w:rsidR="00E42721" w:rsidRPr="009B3DCC" w:rsidRDefault="00E42721" w:rsidP="00F555E9">
            <w:pPr>
              <w:snapToGrid w:val="0"/>
              <w:jc w:val="center"/>
              <w:rPr>
                <w:sz w:val="16"/>
                <w:szCs w:val="16"/>
              </w:rPr>
            </w:pPr>
            <w:r w:rsidRPr="00266687">
              <w:rPr>
                <w:color w:val="000000"/>
                <w:sz w:val="16"/>
                <w:szCs w:val="16"/>
              </w:rPr>
              <w:t>7.19</w:t>
            </w:r>
          </w:p>
        </w:tc>
        <w:tc>
          <w:tcPr>
            <w:tcW w:w="1008" w:type="dxa"/>
            <w:vAlign w:val="center"/>
            <w:hideMark/>
          </w:tcPr>
          <w:p w14:paraId="497F294C"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5378499B" w14:textId="77777777" w:rsidTr="00F555E9">
        <w:trPr>
          <w:trHeight w:val="165"/>
        </w:trPr>
        <w:tc>
          <w:tcPr>
            <w:tcW w:w="360" w:type="dxa"/>
            <w:vAlign w:val="center"/>
            <w:hideMark/>
          </w:tcPr>
          <w:p w14:paraId="391C2731" w14:textId="77777777" w:rsidR="00E42721" w:rsidRPr="00B20630" w:rsidRDefault="00E42721" w:rsidP="00F555E9">
            <w:pPr>
              <w:snapToGrid w:val="0"/>
              <w:rPr>
                <w:sz w:val="16"/>
                <w:szCs w:val="16"/>
              </w:rPr>
            </w:pPr>
            <w:r w:rsidRPr="00B20630">
              <w:rPr>
                <w:color w:val="000000"/>
                <w:sz w:val="16"/>
                <w:szCs w:val="16"/>
              </w:rPr>
              <w:t>115</w:t>
            </w:r>
          </w:p>
        </w:tc>
        <w:tc>
          <w:tcPr>
            <w:tcW w:w="864" w:type="dxa"/>
            <w:vAlign w:val="center"/>
            <w:hideMark/>
          </w:tcPr>
          <w:p w14:paraId="081853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859604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7CE6254"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
          <w:p w14:paraId="139ED349"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
          <w:p w14:paraId="4F1C55C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D13D7B0"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D464258"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1B6C07C8" w14:textId="77777777" w:rsidR="00E42721" w:rsidRPr="009B3DCC" w:rsidRDefault="00E42721" w:rsidP="00F555E9">
            <w:pPr>
              <w:snapToGrid w:val="0"/>
              <w:jc w:val="center"/>
              <w:rPr>
                <w:sz w:val="16"/>
                <w:szCs w:val="16"/>
              </w:rPr>
            </w:pPr>
            <w:r w:rsidRPr="00266687">
              <w:rPr>
                <w:color w:val="000000"/>
                <w:sz w:val="16"/>
                <w:szCs w:val="16"/>
              </w:rPr>
              <w:t>7.72</w:t>
            </w:r>
          </w:p>
        </w:tc>
        <w:tc>
          <w:tcPr>
            <w:tcW w:w="1008" w:type="dxa"/>
            <w:vAlign w:val="center"/>
            <w:hideMark/>
          </w:tcPr>
          <w:p w14:paraId="1A734705" w14:textId="77777777" w:rsidR="00E42721" w:rsidRPr="009B3DCC" w:rsidRDefault="00E42721" w:rsidP="00F555E9">
            <w:pPr>
              <w:snapToGrid w:val="0"/>
              <w:jc w:val="center"/>
              <w:rPr>
                <w:sz w:val="16"/>
                <w:szCs w:val="16"/>
              </w:rPr>
            </w:pPr>
            <w:r w:rsidRPr="00266687">
              <w:rPr>
                <w:color w:val="000000"/>
                <w:sz w:val="16"/>
                <w:szCs w:val="16"/>
              </w:rPr>
              <w:t>2.25</w:t>
            </w:r>
          </w:p>
        </w:tc>
      </w:tr>
      <w:tr w:rsidR="00E42721" w:rsidRPr="009B3DCC" w14:paraId="71704BF7" w14:textId="77777777" w:rsidTr="00F555E9">
        <w:trPr>
          <w:trHeight w:val="165"/>
        </w:trPr>
        <w:tc>
          <w:tcPr>
            <w:tcW w:w="360" w:type="dxa"/>
            <w:vAlign w:val="center"/>
            <w:hideMark/>
          </w:tcPr>
          <w:p w14:paraId="48ACA164" w14:textId="77777777" w:rsidR="00E42721" w:rsidRPr="00B20630" w:rsidRDefault="00E42721" w:rsidP="00F555E9">
            <w:pPr>
              <w:snapToGrid w:val="0"/>
              <w:rPr>
                <w:sz w:val="16"/>
                <w:szCs w:val="16"/>
              </w:rPr>
            </w:pPr>
            <w:r w:rsidRPr="00B20630">
              <w:rPr>
                <w:color w:val="000000"/>
                <w:sz w:val="16"/>
                <w:szCs w:val="16"/>
              </w:rPr>
              <w:t>116</w:t>
            </w:r>
          </w:p>
        </w:tc>
        <w:tc>
          <w:tcPr>
            <w:tcW w:w="864" w:type="dxa"/>
            <w:vAlign w:val="center"/>
            <w:hideMark/>
          </w:tcPr>
          <w:p w14:paraId="21B84A4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60559A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64E5FA7"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
          <w:p w14:paraId="07B82B51"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
          <w:p w14:paraId="3F6264E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CC56DF3"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7D17C510"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13EFE316" w14:textId="77777777" w:rsidR="00E42721" w:rsidRPr="009B3DCC" w:rsidRDefault="00E42721" w:rsidP="00F555E9">
            <w:pPr>
              <w:snapToGrid w:val="0"/>
              <w:jc w:val="center"/>
              <w:rPr>
                <w:sz w:val="16"/>
                <w:szCs w:val="16"/>
              </w:rPr>
            </w:pPr>
            <w:r w:rsidRPr="00266687">
              <w:rPr>
                <w:color w:val="000000"/>
                <w:sz w:val="16"/>
                <w:szCs w:val="16"/>
              </w:rPr>
              <w:t>8.15</w:t>
            </w:r>
          </w:p>
        </w:tc>
        <w:tc>
          <w:tcPr>
            <w:tcW w:w="1008" w:type="dxa"/>
            <w:vAlign w:val="center"/>
            <w:hideMark/>
          </w:tcPr>
          <w:p w14:paraId="74E78899"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70BDECD5" w14:textId="77777777" w:rsidTr="00F555E9">
        <w:trPr>
          <w:trHeight w:val="165"/>
        </w:trPr>
        <w:tc>
          <w:tcPr>
            <w:tcW w:w="360" w:type="dxa"/>
            <w:vAlign w:val="center"/>
            <w:hideMark/>
          </w:tcPr>
          <w:p w14:paraId="7C1F42A1" w14:textId="77777777" w:rsidR="00E42721" w:rsidRPr="00B20630" w:rsidRDefault="00E42721" w:rsidP="00F555E9">
            <w:pPr>
              <w:snapToGrid w:val="0"/>
              <w:rPr>
                <w:sz w:val="16"/>
                <w:szCs w:val="16"/>
              </w:rPr>
            </w:pPr>
            <w:r w:rsidRPr="00B20630">
              <w:rPr>
                <w:color w:val="000000"/>
                <w:sz w:val="16"/>
                <w:szCs w:val="16"/>
              </w:rPr>
              <w:t>117</w:t>
            </w:r>
          </w:p>
        </w:tc>
        <w:tc>
          <w:tcPr>
            <w:tcW w:w="864" w:type="dxa"/>
            <w:vAlign w:val="center"/>
            <w:hideMark/>
          </w:tcPr>
          <w:p w14:paraId="564C1D1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104C5E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F294B37"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
          <w:p w14:paraId="1E377970"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
          <w:p w14:paraId="513A8C4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E24BB1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722B2545"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7C41AAD2" w14:textId="77777777" w:rsidR="00E42721" w:rsidRPr="009B3DCC" w:rsidRDefault="00E42721" w:rsidP="00F555E9">
            <w:pPr>
              <w:snapToGrid w:val="0"/>
              <w:jc w:val="center"/>
              <w:rPr>
                <w:sz w:val="16"/>
                <w:szCs w:val="16"/>
              </w:rPr>
            </w:pPr>
            <w:r w:rsidRPr="00266687">
              <w:rPr>
                <w:color w:val="000000"/>
                <w:sz w:val="16"/>
                <w:szCs w:val="16"/>
              </w:rPr>
              <w:t>7.07</w:t>
            </w:r>
          </w:p>
        </w:tc>
        <w:tc>
          <w:tcPr>
            <w:tcW w:w="1008" w:type="dxa"/>
            <w:vAlign w:val="center"/>
            <w:hideMark/>
          </w:tcPr>
          <w:p w14:paraId="7E4323B6" w14:textId="77777777" w:rsidR="00E42721" w:rsidRPr="009B3DCC" w:rsidRDefault="00E42721" w:rsidP="00F555E9">
            <w:pPr>
              <w:snapToGrid w:val="0"/>
              <w:jc w:val="center"/>
              <w:rPr>
                <w:sz w:val="16"/>
                <w:szCs w:val="16"/>
              </w:rPr>
            </w:pPr>
            <w:r w:rsidRPr="00266687">
              <w:rPr>
                <w:color w:val="000000"/>
                <w:sz w:val="16"/>
                <w:szCs w:val="16"/>
              </w:rPr>
              <w:t>2.59</w:t>
            </w:r>
          </w:p>
        </w:tc>
      </w:tr>
      <w:tr w:rsidR="00E42721" w:rsidRPr="009B3DCC" w14:paraId="66B203BB" w14:textId="77777777" w:rsidTr="00F555E9">
        <w:trPr>
          <w:trHeight w:val="165"/>
        </w:trPr>
        <w:tc>
          <w:tcPr>
            <w:tcW w:w="360" w:type="dxa"/>
            <w:vAlign w:val="center"/>
            <w:hideMark/>
          </w:tcPr>
          <w:p w14:paraId="4133A0FD" w14:textId="77777777" w:rsidR="00E42721" w:rsidRPr="00B20630" w:rsidRDefault="00E42721" w:rsidP="00F555E9">
            <w:pPr>
              <w:snapToGrid w:val="0"/>
              <w:rPr>
                <w:sz w:val="16"/>
                <w:szCs w:val="16"/>
              </w:rPr>
            </w:pPr>
            <w:r w:rsidRPr="00B20630">
              <w:rPr>
                <w:color w:val="000000"/>
                <w:sz w:val="16"/>
                <w:szCs w:val="16"/>
              </w:rPr>
              <w:t>118</w:t>
            </w:r>
          </w:p>
        </w:tc>
        <w:tc>
          <w:tcPr>
            <w:tcW w:w="864" w:type="dxa"/>
            <w:vAlign w:val="center"/>
            <w:hideMark/>
          </w:tcPr>
          <w:p w14:paraId="74B3DC4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3159B5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EF5C1B5"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
          <w:p w14:paraId="151519D1"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
          <w:p w14:paraId="658C315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E4D4B8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0656E54B"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4EA715A8" w14:textId="77777777" w:rsidR="00E42721" w:rsidRPr="009B3DCC" w:rsidRDefault="00E42721" w:rsidP="00F555E9">
            <w:pPr>
              <w:snapToGrid w:val="0"/>
              <w:jc w:val="center"/>
              <w:rPr>
                <w:sz w:val="16"/>
                <w:szCs w:val="16"/>
              </w:rPr>
            </w:pPr>
            <w:r w:rsidRPr="00266687">
              <w:rPr>
                <w:color w:val="000000"/>
                <w:sz w:val="16"/>
                <w:szCs w:val="16"/>
              </w:rPr>
              <w:t>7.80</w:t>
            </w:r>
          </w:p>
        </w:tc>
        <w:tc>
          <w:tcPr>
            <w:tcW w:w="1008" w:type="dxa"/>
            <w:vAlign w:val="center"/>
            <w:hideMark/>
          </w:tcPr>
          <w:p w14:paraId="7AF6BCB2" w14:textId="77777777" w:rsidR="00E42721" w:rsidRPr="009B3DCC" w:rsidRDefault="00E42721" w:rsidP="00F555E9">
            <w:pPr>
              <w:snapToGrid w:val="0"/>
              <w:jc w:val="center"/>
              <w:rPr>
                <w:sz w:val="16"/>
                <w:szCs w:val="16"/>
              </w:rPr>
            </w:pPr>
            <w:r w:rsidRPr="00266687">
              <w:rPr>
                <w:color w:val="000000"/>
                <w:sz w:val="16"/>
                <w:szCs w:val="16"/>
              </w:rPr>
              <w:t>2.58</w:t>
            </w:r>
          </w:p>
        </w:tc>
      </w:tr>
      <w:tr w:rsidR="00E42721" w:rsidRPr="009B3DCC" w14:paraId="04F9B472" w14:textId="77777777" w:rsidTr="00F555E9">
        <w:trPr>
          <w:trHeight w:val="165"/>
        </w:trPr>
        <w:tc>
          <w:tcPr>
            <w:tcW w:w="360" w:type="dxa"/>
            <w:vAlign w:val="center"/>
            <w:hideMark/>
          </w:tcPr>
          <w:p w14:paraId="5645FB91" w14:textId="77777777" w:rsidR="00E42721" w:rsidRPr="00B20630" w:rsidRDefault="00E42721" w:rsidP="00F555E9">
            <w:pPr>
              <w:snapToGrid w:val="0"/>
              <w:rPr>
                <w:sz w:val="16"/>
                <w:szCs w:val="16"/>
              </w:rPr>
            </w:pPr>
            <w:r w:rsidRPr="00B20630">
              <w:rPr>
                <w:color w:val="000000"/>
                <w:sz w:val="16"/>
                <w:szCs w:val="16"/>
              </w:rPr>
              <w:t>119</w:t>
            </w:r>
          </w:p>
        </w:tc>
        <w:tc>
          <w:tcPr>
            <w:tcW w:w="864" w:type="dxa"/>
            <w:vAlign w:val="center"/>
            <w:hideMark/>
          </w:tcPr>
          <w:p w14:paraId="55D0D35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747F55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E9BCA72"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
          <w:p w14:paraId="29B247F7"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
          <w:p w14:paraId="377F8C5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3370B7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61BFC0B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4517A03"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14C281C9" w14:textId="77777777" w:rsidR="00E42721" w:rsidRPr="009B3DCC" w:rsidRDefault="00E42721" w:rsidP="00F555E9">
            <w:pPr>
              <w:snapToGrid w:val="0"/>
              <w:jc w:val="center"/>
              <w:rPr>
                <w:sz w:val="16"/>
                <w:szCs w:val="16"/>
              </w:rPr>
            </w:pPr>
            <w:r w:rsidRPr="00266687">
              <w:rPr>
                <w:color w:val="000000"/>
                <w:sz w:val="16"/>
                <w:szCs w:val="16"/>
              </w:rPr>
              <w:t>3.76</w:t>
            </w:r>
          </w:p>
        </w:tc>
      </w:tr>
      <w:tr w:rsidR="00E42721" w:rsidRPr="009B3DCC" w14:paraId="639591CB" w14:textId="77777777" w:rsidTr="00F555E9">
        <w:trPr>
          <w:trHeight w:val="165"/>
        </w:trPr>
        <w:tc>
          <w:tcPr>
            <w:tcW w:w="360" w:type="dxa"/>
            <w:vAlign w:val="center"/>
            <w:hideMark/>
          </w:tcPr>
          <w:p w14:paraId="7A8C2445" w14:textId="77777777" w:rsidR="00E42721" w:rsidRPr="00B20630" w:rsidRDefault="00E42721" w:rsidP="00F555E9">
            <w:pPr>
              <w:snapToGrid w:val="0"/>
              <w:rPr>
                <w:sz w:val="16"/>
                <w:szCs w:val="16"/>
              </w:rPr>
            </w:pPr>
            <w:r w:rsidRPr="00B20630">
              <w:rPr>
                <w:color w:val="000000"/>
                <w:sz w:val="16"/>
                <w:szCs w:val="16"/>
              </w:rPr>
              <w:t>120</w:t>
            </w:r>
          </w:p>
        </w:tc>
        <w:tc>
          <w:tcPr>
            <w:tcW w:w="864" w:type="dxa"/>
            <w:vAlign w:val="center"/>
            <w:hideMark/>
          </w:tcPr>
          <w:p w14:paraId="6D5867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828E8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2A314AE"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
          <w:p w14:paraId="755D3B3D"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
          <w:p w14:paraId="14B67FE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854CA2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27DC3E32"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474AB996"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18BE9CE4" w14:textId="77777777" w:rsidR="00E42721" w:rsidRPr="009B3DCC" w:rsidRDefault="00E42721" w:rsidP="00F555E9">
            <w:pPr>
              <w:snapToGrid w:val="0"/>
              <w:jc w:val="center"/>
              <w:rPr>
                <w:sz w:val="16"/>
                <w:szCs w:val="16"/>
              </w:rPr>
            </w:pPr>
            <w:r w:rsidRPr="00266687">
              <w:rPr>
                <w:color w:val="000000"/>
                <w:sz w:val="16"/>
                <w:szCs w:val="16"/>
              </w:rPr>
              <w:t>3.62</w:t>
            </w:r>
          </w:p>
        </w:tc>
      </w:tr>
      <w:tr w:rsidR="00E42721" w:rsidRPr="009B3DCC" w14:paraId="10E10735" w14:textId="77777777" w:rsidTr="00F555E9">
        <w:trPr>
          <w:trHeight w:val="165"/>
        </w:trPr>
        <w:tc>
          <w:tcPr>
            <w:tcW w:w="360" w:type="dxa"/>
            <w:vAlign w:val="center"/>
            <w:hideMark/>
          </w:tcPr>
          <w:p w14:paraId="7C071712" w14:textId="77777777" w:rsidR="00E42721" w:rsidRPr="00B20630" w:rsidRDefault="00E42721" w:rsidP="00F555E9">
            <w:pPr>
              <w:snapToGrid w:val="0"/>
              <w:rPr>
                <w:sz w:val="16"/>
                <w:szCs w:val="16"/>
              </w:rPr>
            </w:pPr>
            <w:r w:rsidRPr="00B20630">
              <w:rPr>
                <w:color w:val="000000"/>
                <w:sz w:val="16"/>
                <w:szCs w:val="16"/>
              </w:rPr>
              <w:t>121</w:t>
            </w:r>
          </w:p>
        </w:tc>
        <w:tc>
          <w:tcPr>
            <w:tcW w:w="864" w:type="dxa"/>
            <w:vAlign w:val="center"/>
            <w:hideMark/>
          </w:tcPr>
          <w:p w14:paraId="370D172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C3F337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FA69B25"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
          <w:p w14:paraId="659AD3C0"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
          <w:p w14:paraId="7FBA499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8A5DB5B"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7DDD0035"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225DDC67"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
          <w:p w14:paraId="05DD2BAC" w14:textId="77777777" w:rsidR="00E42721" w:rsidRPr="009B3DCC" w:rsidRDefault="00E42721" w:rsidP="00F555E9">
            <w:pPr>
              <w:snapToGrid w:val="0"/>
              <w:jc w:val="center"/>
              <w:rPr>
                <w:sz w:val="16"/>
                <w:szCs w:val="16"/>
              </w:rPr>
            </w:pPr>
            <w:r w:rsidRPr="00266687">
              <w:rPr>
                <w:color w:val="000000"/>
                <w:sz w:val="16"/>
                <w:szCs w:val="16"/>
              </w:rPr>
              <w:t>3.75</w:t>
            </w:r>
          </w:p>
        </w:tc>
      </w:tr>
      <w:tr w:rsidR="00E42721" w:rsidRPr="009B3DCC" w14:paraId="41A10BB2" w14:textId="77777777" w:rsidTr="00F555E9">
        <w:trPr>
          <w:trHeight w:val="165"/>
        </w:trPr>
        <w:tc>
          <w:tcPr>
            <w:tcW w:w="360" w:type="dxa"/>
            <w:vAlign w:val="center"/>
            <w:hideMark/>
          </w:tcPr>
          <w:p w14:paraId="23DE25B1" w14:textId="77777777" w:rsidR="00E42721" w:rsidRPr="00B20630" w:rsidRDefault="00E42721" w:rsidP="00F555E9">
            <w:pPr>
              <w:snapToGrid w:val="0"/>
              <w:rPr>
                <w:sz w:val="16"/>
                <w:szCs w:val="16"/>
              </w:rPr>
            </w:pPr>
            <w:r w:rsidRPr="00B20630">
              <w:rPr>
                <w:color w:val="000000"/>
                <w:sz w:val="16"/>
                <w:szCs w:val="16"/>
              </w:rPr>
              <w:t>122</w:t>
            </w:r>
          </w:p>
        </w:tc>
        <w:tc>
          <w:tcPr>
            <w:tcW w:w="864" w:type="dxa"/>
            <w:vAlign w:val="center"/>
            <w:hideMark/>
          </w:tcPr>
          <w:p w14:paraId="1C58BBF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32EA85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FFD4714"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
          <w:p w14:paraId="329CC7EC"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
          <w:p w14:paraId="43AE73B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69AECA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5076B2F1"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74BB9852"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
          <w:p w14:paraId="5BCF7AA6"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778DF5B6" w14:textId="77777777" w:rsidTr="00F555E9">
        <w:trPr>
          <w:trHeight w:val="165"/>
        </w:trPr>
        <w:tc>
          <w:tcPr>
            <w:tcW w:w="360" w:type="dxa"/>
            <w:vAlign w:val="center"/>
            <w:hideMark/>
          </w:tcPr>
          <w:p w14:paraId="5A4A79E3" w14:textId="77777777" w:rsidR="00E42721" w:rsidRPr="00B20630" w:rsidRDefault="00E42721" w:rsidP="00F555E9">
            <w:pPr>
              <w:snapToGrid w:val="0"/>
              <w:rPr>
                <w:sz w:val="16"/>
                <w:szCs w:val="16"/>
              </w:rPr>
            </w:pPr>
            <w:r w:rsidRPr="00B20630">
              <w:rPr>
                <w:color w:val="000000"/>
                <w:sz w:val="16"/>
                <w:szCs w:val="16"/>
              </w:rPr>
              <w:t>123</w:t>
            </w:r>
          </w:p>
        </w:tc>
        <w:tc>
          <w:tcPr>
            <w:tcW w:w="864" w:type="dxa"/>
            <w:vAlign w:val="center"/>
            <w:hideMark/>
          </w:tcPr>
          <w:p w14:paraId="7632EB9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A847F1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80D0FD7"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
          <w:p w14:paraId="58258D8F"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
          <w:p w14:paraId="33B49AB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2A02A4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4583EBA5"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70F3F5B3"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
          <w:p w14:paraId="5A25CF48" w14:textId="77777777" w:rsidR="00E42721" w:rsidRPr="009B3DCC" w:rsidRDefault="00E42721" w:rsidP="00F555E9">
            <w:pPr>
              <w:snapToGrid w:val="0"/>
              <w:jc w:val="center"/>
              <w:rPr>
                <w:sz w:val="16"/>
                <w:szCs w:val="16"/>
              </w:rPr>
            </w:pPr>
            <w:r w:rsidRPr="00266687">
              <w:rPr>
                <w:color w:val="000000"/>
                <w:sz w:val="16"/>
                <w:szCs w:val="16"/>
              </w:rPr>
              <w:t>3.77</w:t>
            </w:r>
          </w:p>
        </w:tc>
      </w:tr>
      <w:tr w:rsidR="00E42721" w:rsidRPr="009B3DCC" w14:paraId="456F7EE2" w14:textId="77777777" w:rsidTr="00F555E9">
        <w:trPr>
          <w:trHeight w:val="165"/>
        </w:trPr>
        <w:tc>
          <w:tcPr>
            <w:tcW w:w="360" w:type="dxa"/>
            <w:vAlign w:val="center"/>
            <w:hideMark/>
          </w:tcPr>
          <w:p w14:paraId="1C18514A" w14:textId="77777777" w:rsidR="00E42721" w:rsidRPr="00B20630" w:rsidRDefault="00E42721" w:rsidP="00F555E9">
            <w:pPr>
              <w:snapToGrid w:val="0"/>
              <w:rPr>
                <w:sz w:val="16"/>
                <w:szCs w:val="16"/>
              </w:rPr>
            </w:pPr>
            <w:r w:rsidRPr="00B20630">
              <w:rPr>
                <w:color w:val="000000"/>
                <w:sz w:val="16"/>
                <w:szCs w:val="16"/>
              </w:rPr>
              <w:t>124</w:t>
            </w:r>
          </w:p>
        </w:tc>
        <w:tc>
          <w:tcPr>
            <w:tcW w:w="864" w:type="dxa"/>
            <w:vAlign w:val="center"/>
            <w:hideMark/>
          </w:tcPr>
          <w:p w14:paraId="6BF335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C4F19B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19A5B52"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
          <w:p w14:paraId="09AE2A8A"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
          <w:p w14:paraId="79A2AA2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0657E1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00A32AE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EB26F3D" w14:textId="77777777" w:rsidR="00E42721" w:rsidRPr="009B3DCC" w:rsidRDefault="00E42721" w:rsidP="00F555E9">
            <w:pPr>
              <w:snapToGrid w:val="0"/>
              <w:jc w:val="center"/>
              <w:rPr>
                <w:sz w:val="16"/>
                <w:szCs w:val="16"/>
              </w:rPr>
            </w:pPr>
            <w:r w:rsidRPr="00266687">
              <w:rPr>
                <w:color w:val="000000"/>
                <w:sz w:val="16"/>
                <w:szCs w:val="16"/>
              </w:rPr>
              <w:t>5.55</w:t>
            </w:r>
          </w:p>
        </w:tc>
        <w:tc>
          <w:tcPr>
            <w:tcW w:w="1008" w:type="dxa"/>
            <w:vAlign w:val="center"/>
            <w:hideMark/>
          </w:tcPr>
          <w:p w14:paraId="6E621FEB" w14:textId="77777777" w:rsidR="00E42721" w:rsidRPr="009B3DCC" w:rsidRDefault="00E42721" w:rsidP="00F555E9">
            <w:pPr>
              <w:snapToGrid w:val="0"/>
              <w:jc w:val="center"/>
              <w:rPr>
                <w:sz w:val="16"/>
                <w:szCs w:val="16"/>
              </w:rPr>
            </w:pPr>
            <w:r w:rsidRPr="00266687">
              <w:rPr>
                <w:color w:val="000000"/>
                <w:sz w:val="16"/>
                <w:szCs w:val="16"/>
              </w:rPr>
              <w:t>1.79</w:t>
            </w:r>
          </w:p>
        </w:tc>
      </w:tr>
      <w:tr w:rsidR="00E42721" w:rsidRPr="009B3DCC" w14:paraId="0A5C6BCC" w14:textId="77777777" w:rsidTr="00F555E9">
        <w:trPr>
          <w:trHeight w:val="165"/>
        </w:trPr>
        <w:tc>
          <w:tcPr>
            <w:tcW w:w="360" w:type="dxa"/>
            <w:vAlign w:val="center"/>
            <w:hideMark/>
          </w:tcPr>
          <w:p w14:paraId="616373C0" w14:textId="77777777" w:rsidR="00E42721" w:rsidRPr="00B20630" w:rsidRDefault="00E42721" w:rsidP="00F555E9">
            <w:pPr>
              <w:snapToGrid w:val="0"/>
              <w:rPr>
                <w:sz w:val="16"/>
                <w:szCs w:val="16"/>
              </w:rPr>
            </w:pPr>
            <w:r w:rsidRPr="00B20630">
              <w:rPr>
                <w:color w:val="000000"/>
                <w:sz w:val="16"/>
                <w:szCs w:val="16"/>
              </w:rPr>
              <w:t>125</w:t>
            </w:r>
          </w:p>
        </w:tc>
        <w:tc>
          <w:tcPr>
            <w:tcW w:w="864" w:type="dxa"/>
            <w:vAlign w:val="center"/>
            <w:hideMark/>
          </w:tcPr>
          <w:p w14:paraId="3F5C69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7541AF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09B5DBB"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
          <w:p w14:paraId="7367AD44"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
          <w:p w14:paraId="6B6EFDD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C0D0FED"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C28C373"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02DEF024" w14:textId="77777777" w:rsidR="00E42721" w:rsidRPr="009B3DCC" w:rsidRDefault="00E42721" w:rsidP="00F555E9">
            <w:pPr>
              <w:snapToGrid w:val="0"/>
              <w:jc w:val="center"/>
              <w:rPr>
                <w:sz w:val="16"/>
                <w:szCs w:val="16"/>
              </w:rPr>
            </w:pPr>
            <w:r w:rsidRPr="00266687">
              <w:rPr>
                <w:color w:val="000000"/>
                <w:sz w:val="16"/>
                <w:szCs w:val="16"/>
              </w:rPr>
              <w:t>5.15</w:t>
            </w:r>
          </w:p>
        </w:tc>
        <w:tc>
          <w:tcPr>
            <w:tcW w:w="1008" w:type="dxa"/>
            <w:vAlign w:val="center"/>
            <w:hideMark/>
          </w:tcPr>
          <w:p w14:paraId="3DAF54FE" w14:textId="77777777" w:rsidR="00E42721" w:rsidRPr="009B3DCC" w:rsidRDefault="00E42721" w:rsidP="00F555E9">
            <w:pPr>
              <w:snapToGrid w:val="0"/>
              <w:jc w:val="center"/>
              <w:rPr>
                <w:sz w:val="16"/>
                <w:szCs w:val="16"/>
              </w:rPr>
            </w:pPr>
            <w:r w:rsidRPr="00266687">
              <w:rPr>
                <w:color w:val="000000"/>
                <w:sz w:val="16"/>
                <w:szCs w:val="16"/>
              </w:rPr>
              <w:t>2.42</w:t>
            </w:r>
          </w:p>
        </w:tc>
      </w:tr>
      <w:tr w:rsidR="00E42721" w:rsidRPr="009B3DCC" w14:paraId="751D284B" w14:textId="77777777" w:rsidTr="00F555E9">
        <w:trPr>
          <w:trHeight w:val="165"/>
        </w:trPr>
        <w:tc>
          <w:tcPr>
            <w:tcW w:w="360" w:type="dxa"/>
            <w:vAlign w:val="center"/>
            <w:hideMark/>
          </w:tcPr>
          <w:p w14:paraId="16A01B39" w14:textId="77777777" w:rsidR="00E42721" w:rsidRPr="00B20630" w:rsidRDefault="00E42721" w:rsidP="00F555E9">
            <w:pPr>
              <w:snapToGrid w:val="0"/>
              <w:rPr>
                <w:sz w:val="16"/>
                <w:szCs w:val="16"/>
              </w:rPr>
            </w:pPr>
            <w:r w:rsidRPr="00B20630">
              <w:rPr>
                <w:color w:val="000000"/>
                <w:sz w:val="16"/>
                <w:szCs w:val="16"/>
              </w:rPr>
              <w:t>126</w:t>
            </w:r>
          </w:p>
        </w:tc>
        <w:tc>
          <w:tcPr>
            <w:tcW w:w="864" w:type="dxa"/>
            <w:vAlign w:val="center"/>
            <w:hideMark/>
          </w:tcPr>
          <w:p w14:paraId="1741105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61C505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741F92E"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
          <w:p w14:paraId="39015E09"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
          <w:p w14:paraId="048150B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0026753"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2742DC1B"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B02C283" w14:textId="77777777" w:rsidR="00E42721" w:rsidRPr="009B3DCC" w:rsidRDefault="00E42721" w:rsidP="00F555E9">
            <w:pPr>
              <w:snapToGrid w:val="0"/>
              <w:jc w:val="center"/>
              <w:rPr>
                <w:sz w:val="16"/>
                <w:szCs w:val="16"/>
              </w:rPr>
            </w:pPr>
            <w:r w:rsidRPr="00266687">
              <w:rPr>
                <w:color w:val="000000"/>
                <w:sz w:val="16"/>
                <w:szCs w:val="16"/>
              </w:rPr>
              <w:t>5.41</w:t>
            </w:r>
          </w:p>
        </w:tc>
        <w:tc>
          <w:tcPr>
            <w:tcW w:w="1008" w:type="dxa"/>
            <w:vAlign w:val="center"/>
            <w:hideMark/>
          </w:tcPr>
          <w:p w14:paraId="43ECF91A" w14:textId="77777777" w:rsidR="00E42721" w:rsidRPr="009B3DCC" w:rsidRDefault="00E42721" w:rsidP="00F555E9">
            <w:pPr>
              <w:snapToGrid w:val="0"/>
              <w:jc w:val="center"/>
              <w:rPr>
                <w:sz w:val="16"/>
                <w:szCs w:val="16"/>
              </w:rPr>
            </w:pPr>
            <w:r w:rsidRPr="00266687">
              <w:rPr>
                <w:color w:val="000000"/>
                <w:sz w:val="16"/>
                <w:szCs w:val="16"/>
              </w:rPr>
              <w:t>2.39</w:t>
            </w:r>
          </w:p>
        </w:tc>
      </w:tr>
      <w:tr w:rsidR="00E42721" w:rsidRPr="009B3DCC" w14:paraId="6738BCAB" w14:textId="77777777" w:rsidTr="00F555E9">
        <w:trPr>
          <w:trHeight w:val="165"/>
        </w:trPr>
        <w:tc>
          <w:tcPr>
            <w:tcW w:w="360" w:type="dxa"/>
            <w:vAlign w:val="center"/>
            <w:hideMark/>
          </w:tcPr>
          <w:p w14:paraId="7A9FBAE1" w14:textId="77777777" w:rsidR="00E42721" w:rsidRPr="00B20630" w:rsidRDefault="00E42721" w:rsidP="00F555E9">
            <w:pPr>
              <w:snapToGrid w:val="0"/>
              <w:rPr>
                <w:sz w:val="16"/>
                <w:szCs w:val="16"/>
              </w:rPr>
            </w:pPr>
            <w:r w:rsidRPr="00B20630">
              <w:rPr>
                <w:color w:val="000000"/>
                <w:sz w:val="16"/>
                <w:szCs w:val="16"/>
              </w:rPr>
              <w:t>127</w:t>
            </w:r>
          </w:p>
        </w:tc>
        <w:tc>
          <w:tcPr>
            <w:tcW w:w="864" w:type="dxa"/>
            <w:vAlign w:val="center"/>
            <w:hideMark/>
          </w:tcPr>
          <w:p w14:paraId="5CD150D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516E86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ADE75E9"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
          <w:p w14:paraId="035E31DB"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
          <w:p w14:paraId="4FAB599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9947E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426761E6"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13238269" w14:textId="77777777" w:rsidR="00E42721" w:rsidRPr="009B3DCC" w:rsidRDefault="00E42721" w:rsidP="00F555E9">
            <w:pPr>
              <w:snapToGrid w:val="0"/>
              <w:jc w:val="center"/>
              <w:rPr>
                <w:sz w:val="16"/>
                <w:szCs w:val="16"/>
              </w:rPr>
            </w:pPr>
            <w:r w:rsidRPr="00266687">
              <w:rPr>
                <w:color w:val="000000"/>
                <w:sz w:val="16"/>
                <w:szCs w:val="16"/>
              </w:rPr>
              <w:t>5.37</w:t>
            </w:r>
          </w:p>
        </w:tc>
        <w:tc>
          <w:tcPr>
            <w:tcW w:w="1008" w:type="dxa"/>
            <w:vAlign w:val="center"/>
            <w:hideMark/>
          </w:tcPr>
          <w:p w14:paraId="544E9F0E" w14:textId="77777777" w:rsidR="00E42721" w:rsidRPr="009B3DCC" w:rsidRDefault="00E42721" w:rsidP="00F555E9">
            <w:pPr>
              <w:snapToGrid w:val="0"/>
              <w:jc w:val="center"/>
              <w:rPr>
                <w:sz w:val="16"/>
                <w:szCs w:val="16"/>
              </w:rPr>
            </w:pPr>
            <w:r w:rsidRPr="00266687">
              <w:rPr>
                <w:color w:val="000000"/>
                <w:sz w:val="16"/>
                <w:szCs w:val="16"/>
              </w:rPr>
              <w:t>2.62</w:t>
            </w:r>
          </w:p>
        </w:tc>
      </w:tr>
      <w:tr w:rsidR="00E42721" w:rsidRPr="009B3DCC" w14:paraId="2E169C91" w14:textId="77777777" w:rsidTr="00F555E9">
        <w:trPr>
          <w:trHeight w:val="165"/>
        </w:trPr>
        <w:tc>
          <w:tcPr>
            <w:tcW w:w="360" w:type="dxa"/>
            <w:vAlign w:val="center"/>
            <w:hideMark/>
          </w:tcPr>
          <w:p w14:paraId="06AACB22" w14:textId="77777777" w:rsidR="00E42721" w:rsidRPr="00B20630" w:rsidRDefault="00E42721" w:rsidP="00F555E9">
            <w:pPr>
              <w:snapToGrid w:val="0"/>
              <w:rPr>
                <w:sz w:val="16"/>
                <w:szCs w:val="16"/>
              </w:rPr>
            </w:pPr>
            <w:r w:rsidRPr="00B20630">
              <w:rPr>
                <w:color w:val="000000"/>
                <w:sz w:val="16"/>
                <w:szCs w:val="16"/>
              </w:rPr>
              <w:t>128</w:t>
            </w:r>
          </w:p>
        </w:tc>
        <w:tc>
          <w:tcPr>
            <w:tcW w:w="864" w:type="dxa"/>
            <w:vAlign w:val="center"/>
            <w:hideMark/>
          </w:tcPr>
          <w:p w14:paraId="613F971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F95237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77EE765"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
          <w:p w14:paraId="5A7FF2FE"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
          <w:p w14:paraId="7999EA4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0BE07EE"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542F06E"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640E83ED" w14:textId="77777777" w:rsidR="00E42721" w:rsidRPr="009B3DCC" w:rsidRDefault="00E42721" w:rsidP="00F555E9">
            <w:pPr>
              <w:snapToGrid w:val="0"/>
              <w:jc w:val="center"/>
              <w:rPr>
                <w:sz w:val="16"/>
                <w:szCs w:val="16"/>
              </w:rPr>
            </w:pPr>
            <w:r w:rsidRPr="00266687">
              <w:rPr>
                <w:color w:val="000000"/>
                <w:sz w:val="16"/>
                <w:szCs w:val="16"/>
              </w:rPr>
              <w:t>5.53</w:t>
            </w:r>
          </w:p>
        </w:tc>
        <w:tc>
          <w:tcPr>
            <w:tcW w:w="1008" w:type="dxa"/>
            <w:vAlign w:val="center"/>
            <w:hideMark/>
          </w:tcPr>
          <w:p w14:paraId="1BE7FE61" w14:textId="77777777" w:rsidR="00E42721" w:rsidRPr="009B3DCC" w:rsidRDefault="00E42721" w:rsidP="00F555E9">
            <w:pPr>
              <w:snapToGrid w:val="0"/>
              <w:jc w:val="center"/>
              <w:rPr>
                <w:sz w:val="16"/>
                <w:szCs w:val="16"/>
              </w:rPr>
            </w:pPr>
            <w:r w:rsidRPr="00266687">
              <w:rPr>
                <w:color w:val="000000"/>
                <w:sz w:val="16"/>
                <w:szCs w:val="16"/>
              </w:rPr>
              <w:t>2.64</w:t>
            </w:r>
          </w:p>
        </w:tc>
      </w:tr>
      <w:tr w:rsidR="00E42721" w:rsidRPr="009B3DCC" w14:paraId="6D5C61FE" w14:textId="77777777" w:rsidTr="00F555E9">
        <w:trPr>
          <w:trHeight w:val="180"/>
        </w:trPr>
        <w:tc>
          <w:tcPr>
            <w:tcW w:w="360" w:type="dxa"/>
            <w:vAlign w:val="center"/>
            <w:hideMark/>
          </w:tcPr>
          <w:p w14:paraId="34812B89" w14:textId="77777777" w:rsidR="00E42721" w:rsidRPr="00B20630" w:rsidRDefault="00E42721" w:rsidP="00F555E9">
            <w:pPr>
              <w:snapToGrid w:val="0"/>
              <w:rPr>
                <w:sz w:val="16"/>
                <w:szCs w:val="16"/>
              </w:rPr>
            </w:pPr>
            <w:r w:rsidRPr="00B20630">
              <w:rPr>
                <w:color w:val="000000"/>
                <w:sz w:val="16"/>
                <w:szCs w:val="16"/>
              </w:rPr>
              <w:t>129</w:t>
            </w:r>
          </w:p>
        </w:tc>
        <w:tc>
          <w:tcPr>
            <w:tcW w:w="864" w:type="dxa"/>
            <w:vAlign w:val="center"/>
            <w:hideMark/>
          </w:tcPr>
          <w:p w14:paraId="5A6FFDD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69D72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86EE568"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
          <w:p w14:paraId="71638724"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
          <w:p w14:paraId="1244716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6BF6A09"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5853D18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29933D5" w14:textId="77777777" w:rsidR="00E42721" w:rsidRPr="009B3DCC" w:rsidRDefault="00E42721" w:rsidP="00F555E9">
            <w:pPr>
              <w:snapToGrid w:val="0"/>
              <w:jc w:val="center"/>
              <w:rPr>
                <w:sz w:val="16"/>
                <w:szCs w:val="16"/>
              </w:rPr>
            </w:pPr>
            <w:r w:rsidRPr="00266687">
              <w:rPr>
                <w:color w:val="000000"/>
                <w:sz w:val="16"/>
                <w:szCs w:val="16"/>
              </w:rPr>
              <w:t>8.26</w:t>
            </w:r>
          </w:p>
        </w:tc>
        <w:tc>
          <w:tcPr>
            <w:tcW w:w="1008" w:type="dxa"/>
            <w:vAlign w:val="center"/>
            <w:hideMark/>
          </w:tcPr>
          <w:p w14:paraId="6A66306B" w14:textId="77777777" w:rsidR="00E42721" w:rsidRPr="009B3DCC" w:rsidRDefault="00E42721" w:rsidP="00F555E9">
            <w:pPr>
              <w:snapToGrid w:val="0"/>
              <w:jc w:val="center"/>
              <w:rPr>
                <w:sz w:val="16"/>
                <w:szCs w:val="16"/>
              </w:rPr>
            </w:pPr>
            <w:r w:rsidRPr="00266687">
              <w:rPr>
                <w:color w:val="000000"/>
                <w:sz w:val="16"/>
                <w:szCs w:val="16"/>
              </w:rPr>
              <w:t>1.19</w:t>
            </w:r>
          </w:p>
        </w:tc>
      </w:tr>
      <w:tr w:rsidR="00E42721" w:rsidRPr="009B3DCC" w14:paraId="2CBEB952" w14:textId="77777777" w:rsidTr="00F555E9">
        <w:trPr>
          <w:trHeight w:val="165"/>
        </w:trPr>
        <w:tc>
          <w:tcPr>
            <w:tcW w:w="360" w:type="dxa"/>
            <w:vAlign w:val="center"/>
            <w:hideMark/>
          </w:tcPr>
          <w:p w14:paraId="0C284769" w14:textId="77777777" w:rsidR="00E42721" w:rsidRPr="00B20630" w:rsidRDefault="00E42721" w:rsidP="00F555E9">
            <w:pPr>
              <w:snapToGrid w:val="0"/>
              <w:rPr>
                <w:sz w:val="16"/>
                <w:szCs w:val="16"/>
              </w:rPr>
            </w:pPr>
            <w:r w:rsidRPr="00B20630">
              <w:rPr>
                <w:color w:val="000000"/>
                <w:sz w:val="16"/>
                <w:szCs w:val="16"/>
              </w:rPr>
              <w:t>130</w:t>
            </w:r>
          </w:p>
        </w:tc>
        <w:tc>
          <w:tcPr>
            <w:tcW w:w="864" w:type="dxa"/>
            <w:vAlign w:val="center"/>
            <w:hideMark/>
          </w:tcPr>
          <w:p w14:paraId="00483D9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E70B24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4738257"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
          <w:p w14:paraId="0E5C2F48"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
          <w:p w14:paraId="018E916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56C273B"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129D8FA"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2D75CC42" w14:textId="77777777" w:rsidR="00E42721" w:rsidRPr="009B3DCC" w:rsidRDefault="00E42721" w:rsidP="00F555E9">
            <w:pPr>
              <w:snapToGrid w:val="0"/>
              <w:jc w:val="center"/>
              <w:rPr>
                <w:sz w:val="16"/>
                <w:szCs w:val="16"/>
              </w:rPr>
            </w:pPr>
            <w:r w:rsidRPr="00266687">
              <w:rPr>
                <w:color w:val="000000"/>
                <w:sz w:val="16"/>
                <w:szCs w:val="16"/>
              </w:rPr>
              <w:t>8.25</w:t>
            </w:r>
          </w:p>
        </w:tc>
        <w:tc>
          <w:tcPr>
            <w:tcW w:w="1008" w:type="dxa"/>
            <w:vAlign w:val="center"/>
            <w:hideMark/>
          </w:tcPr>
          <w:p w14:paraId="1B29C6DC" w14:textId="77777777" w:rsidR="00E42721" w:rsidRPr="009B3DCC" w:rsidRDefault="00E42721" w:rsidP="00F555E9">
            <w:pPr>
              <w:snapToGrid w:val="0"/>
              <w:jc w:val="center"/>
              <w:rPr>
                <w:sz w:val="16"/>
                <w:szCs w:val="16"/>
              </w:rPr>
            </w:pPr>
            <w:r w:rsidRPr="00266687">
              <w:rPr>
                <w:color w:val="000000"/>
                <w:sz w:val="16"/>
                <w:szCs w:val="16"/>
              </w:rPr>
              <w:t>1.84</w:t>
            </w:r>
          </w:p>
        </w:tc>
      </w:tr>
      <w:tr w:rsidR="00E42721" w:rsidRPr="009B3DCC" w14:paraId="08730241" w14:textId="77777777" w:rsidTr="00F555E9">
        <w:trPr>
          <w:trHeight w:val="165"/>
        </w:trPr>
        <w:tc>
          <w:tcPr>
            <w:tcW w:w="360" w:type="dxa"/>
            <w:vAlign w:val="center"/>
            <w:hideMark/>
          </w:tcPr>
          <w:p w14:paraId="2BD838A3" w14:textId="77777777" w:rsidR="00E42721" w:rsidRPr="00B20630" w:rsidRDefault="00E42721" w:rsidP="00F555E9">
            <w:pPr>
              <w:snapToGrid w:val="0"/>
              <w:rPr>
                <w:sz w:val="16"/>
                <w:szCs w:val="16"/>
              </w:rPr>
            </w:pPr>
            <w:r w:rsidRPr="00B20630">
              <w:rPr>
                <w:color w:val="000000"/>
                <w:sz w:val="16"/>
                <w:szCs w:val="16"/>
              </w:rPr>
              <w:t>131</w:t>
            </w:r>
          </w:p>
        </w:tc>
        <w:tc>
          <w:tcPr>
            <w:tcW w:w="864" w:type="dxa"/>
            <w:vAlign w:val="center"/>
            <w:hideMark/>
          </w:tcPr>
          <w:p w14:paraId="2101816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1CD60F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F0DF82A"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
          <w:p w14:paraId="65F63693"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
          <w:p w14:paraId="3198A50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7FEFE04"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1C63B373"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37E80E02" w14:textId="77777777" w:rsidR="00E42721" w:rsidRPr="009B3DCC" w:rsidRDefault="00E42721" w:rsidP="00F555E9">
            <w:pPr>
              <w:snapToGrid w:val="0"/>
              <w:jc w:val="center"/>
              <w:rPr>
                <w:sz w:val="16"/>
                <w:szCs w:val="16"/>
              </w:rPr>
            </w:pPr>
            <w:r w:rsidRPr="00266687">
              <w:rPr>
                <w:color w:val="000000"/>
                <w:sz w:val="16"/>
                <w:szCs w:val="16"/>
              </w:rPr>
              <w:t>8.04</w:t>
            </w:r>
          </w:p>
        </w:tc>
        <w:tc>
          <w:tcPr>
            <w:tcW w:w="1008" w:type="dxa"/>
            <w:vAlign w:val="center"/>
            <w:hideMark/>
          </w:tcPr>
          <w:p w14:paraId="5C6E244A" w14:textId="77777777" w:rsidR="00E42721" w:rsidRPr="009B3DCC" w:rsidRDefault="00E42721" w:rsidP="00F555E9">
            <w:pPr>
              <w:snapToGrid w:val="0"/>
              <w:jc w:val="center"/>
              <w:rPr>
                <w:sz w:val="16"/>
                <w:szCs w:val="16"/>
              </w:rPr>
            </w:pPr>
            <w:r w:rsidRPr="00266687">
              <w:rPr>
                <w:color w:val="000000"/>
                <w:sz w:val="16"/>
                <w:szCs w:val="16"/>
              </w:rPr>
              <w:t>2.01</w:t>
            </w:r>
          </w:p>
        </w:tc>
      </w:tr>
      <w:tr w:rsidR="00E42721" w:rsidRPr="009B3DCC" w14:paraId="0C99016F" w14:textId="77777777" w:rsidTr="00F555E9">
        <w:trPr>
          <w:trHeight w:val="165"/>
        </w:trPr>
        <w:tc>
          <w:tcPr>
            <w:tcW w:w="360" w:type="dxa"/>
            <w:vAlign w:val="center"/>
            <w:hideMark/>
          </w:tcPr>
          <w:p w14:paraId="3F2A2326" w14:textId="77777777" w:rsidR="00E42721" w:rsidRPr="00B20630" w:rsidRDefault="00E42721" w:rsidP="00F555E9">
            <w:pPr>
              <w:snapToGrid w:val="0"/>
              <w:rPr>
                <w:sz w:val="16"/>
                <w:szCs w:val="16"/>
              </w:rPr>
            </w:pPr>
            <w:r w:rsidRPr="00B20630">
              <w:rPr>
                <w:color w:val="000000"/>
                <w:sz w:val="16"/>
                <w:szCs w:val="16"/>
              </w:rPr>
              <w:t>132</w:t>
            </w:r>
          </w:p>
        </w:tc>
        <w:tc>
          <w:tcPr>
            <w:tcW w:w="864" w:type="dxa"/>
            <w:vAlign w:val="center"/>
            <w:hideMark/>
          </w:tcPr>
          <w:p w14:paraId="4E9330B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FC1848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E05D58E"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
          <w:p w14:paraId="00DE9084"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
          <w:p w14:paraId="755AC8F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6DC30E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84CE177"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78725A02" w14:textId="77777777" w:rsidR="00E42721" w:rsidRPr="009B3DCC" w:rsidRDefault="00E42721" w:rsidP="00F555E9">
            <w:pPr>
              <w:snapToGrid w:val="0"/>
              <w:jc w:val="center"/>
              <w:rPr>
                <w:sz w:val="16"/>
                <w:szCs w:val="16"/>
              </w:rPr>
            </w:pPr>
            <w:r w:rsidRPr="00266687">
              <w:rPr>
                <w:color w:val="000000"/>
                <w:sz w:val="16"/>
                <w:szCs w:val="16"/>
              </w:rPr>
              <w:t>8.88</w:t>
            </w:r>
          </w:p>
        </w:tc>
        <w:tc>
          <w:tcPr>
            <w:tcW w:w="1008" w:type="dxa"/>
            <w:vAlign w:val="center"/>
            <w:hideMark/>
          </w:tcPr>
          <w:p w14:paraId="55F3FF61"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6709186A" w14:textId="77777777" w:rsidTr="00F555E9">
        <w:trPr>
          <w:trHeight w:val="165"/>
        </w:trPr>
        <w:tc>
          <w:tcPr>
            <w:tcW w:w="360" w:type="dxa"/>
            <w:vAlign w:val="center"/>
            <w:hideMark/>
          </w:tcPr>
          <w:p w14:paraId="64D8C6F4" w14:textId="77777777" w:rsidR="00E42721" w:rsidRPr="00B20630" w:rsidRDefault="00E42721" w:rsidP="00F555E9">
            <w:pPr>
              <w:snapToGrid w:val="0"/>
              <w:rPr>
                <w:sz w:val="16"/>
                <w:szCs w:val="16"/>
              </w:rPr>
            </w:pPr>
            <w:r w:rsidRPr="00B20630">
              <w:rPr>
                <w:color w:val="000000"/>
                <w:sz w:val="16"/>
                <w:szCs w:val="16"/>
              </w:rPr>
              <w:lastRenderedPageBreak/>
              <w:t>133</w:t>
            </w:r>
          </w:p>
        </w:tc>
        <w:tc>
          <w:tcPr>
            <w:tcW w:w="864" w:type="dxa"/>
            <w:vAlign w:val="center"/>
            <w:hideMark/>
          </w:tcPr>
          <w:p w14:paraId="6B55715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7EA8D6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C40284D"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
          <w:p w14:paraId="1456D111"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
          <w:p w14:paraId="619F2A6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22A9839"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271E7E47"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57DF2CC7" w14:textId="77777777" w:rsidR="00E42721" w:rsidRPr="009B3DCC" w:rsidRDefault="00E42721" w:rsidP="00F555E9">
            <w:pPr>
              <w:snapToGrid w:val="0"/>
              <w:jc w:val="center"/>
              <w:rPr>
                <w:sz w:val="16"/>
                <w:szCs w:val="16"/>
              </w:rPr>
            </w:pPr>
            <w:r w:rsidRPr="00266687">
              <w:rPr>
                <w:color w:val="000000"/>
                <w:sz w:val="16"/>
                <w:szCs w:val="16"/>
              </w:rPr>
              <w:t>8.53</w:t>
            </w:r>
          </w:p>
        </w:tc>
        <w:tc>
          <w:tcPr>
            <w:tcW w:w="1008" w:type="dxa"/>
            <w:vAlign w:val="center"/>
            <w:hideMark/>
          </w:tcPr>
          <w:p w14:paraId="27C5B6F8" w14:textId="77777777" w:rsidR="00E42721" w:rsidRPr="009B3DCC" w:rsidRDefault="00E42721" w:rsidP="00F555E9">
            <w:pPr>
              <w:snapToGrid w:val="0"/>
              <w:jc w:val="center"/>
              <w:rPr>
                <w:sz w:val="16"/>
                <w:szCs w:val="16"/>
              </w:rPr>
            </w:pPr>
            <w:r w:rsidRPr="00266687">
              <w:rPr>
                <w:color w:val="000000"/>
                <w:sz w:val="16"/>
                <w:szCs w:val="16"/>
              </w:rPr>
              <w:t>2.07</w:t>
            </w:r>
          </w:p>
        </w:tc>
      </w:tr>
      <w:tr w:rsidR="00E42721" w:rsidRPr="009B3DCC" w14:paraId="3F75709A" w14:textId="77777777" w:rsidTr="00F555E9">
        <w:trPr>
          <w:trHeight w:val="165"/>
        </w:trPr>
        <w:tc>
          <w:tcPr>
            <w:tcW w:w="360" w:type="dxa"/>
            <w:vAlign w:val="center"/>
            <w:hideMark/>
          </w:tcPr>
          <w:p w14:paraId="62FA8FEB" w14:textId="77777777" w:rsidR="00E42721" w:rsidRPr="00B20630" w:rsidRDefault="00E42721" w:rsidP="00F555E9">
            <w:pPr>
              <w:snapToGrid w:val="0"/>
              <w:rPr>
                <w:sz w:val="16"/>
                <w:szCs w:val="16"/>
              </w:rPr>
            </w:pPr>
            <w:r w:rsidRPr="00B20630">
              <w:rPr>
                <w:color w:val="000000"/>
                <w:sz w:val="16"/>
                <w:szCs w:val="16"/>
              </w:rPr>
              <w:t>134</w:t>
            </w:r>
          </w:p>
        </w:tc>
        <w:tc>
          <w:tcPr>
            <w:tcW w:w="864" w:type="dxa"/>
            <w:vAlign w:val="center"/>
            <w:hideMark/>
          </w:tcPr>
          <w:p w14:paraId="41701C6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4FED38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F0553F5"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
          <w:p w14:paraId="4A72B226"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
          <w:p w14:paraId="2D2934F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0E1EDC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166BC36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F345E00" w14:textId="77777777" w:rsidR="00E42721" w:rsidRPr="009B3DCC" w:rsidRDefault="00E42721" w:rsidP="00F555E9">
            <w:pPr>
              <w:snapToGrid w:val="0"/>
              <w:jc w:val="center"/>
              <w:rPr>
                <w:sz w:val="16"/>
                <w:szCs w:val="16"/>
              </w:rPr>
            </w:pPr>
            <w:r w:rsidRPr="00266687">
              <w:rPr>
                <w:color w:val="000000"/>
                <w:sz w:val="16"/>
                <w:szCs w:val="16"/>
              </w:rPr>
              <w:t>8.77</w:t>
            </w:r>
          </w:p>
        </w:tc>
        <w:tc>
          <w:tcPr>
            <w:tcW w:w="1008" w:type="dxa"/>
            <w:vAlign w:val="center"/>
            <w:hideMark/>
          </w:tcPr>
          <w:p w14:paraId="5706EB15" w14:textId="77777777" w:rsidR="00E42721" w:rsidRPr="009B3DCC" w:rsidRDefault="00E42721" w:rsidP="00F555E9">
            <w:pPr>
              <w:snapToGrid w:val="0"/>
              <w:jc w:val="center"/>
              <w:rPr>
                <w:sz w:val="16"/>
                <w:szCs w:val="16"/>
              </w:rPr>
            </w:pPr>
            <w:r w:rsidRPr="00266687">
              <w:rPr>
                <w:color w:val="000000"/>
                <w:sz w:val="16"/>
                <w:szCs w:val="16"/>
              </w:rPr>
              <w:t>1.17</w:t>
            </w:r>
          </w:p>
        </w:tc>
      </w:tr>
      <w:tr w:rsidR="00E42721" w:rsidRPr="009B3DCC" w14:paraId="5B1118D7" w14:textId="77777777" w:rsidTr="00F555E9">
        <w:trPr>
          <w:trHeight w:val="165"/>
        </w:trPr>
        <w:tc>
          <w:tcPr>
            <w:tcW w:w="360" w:type="dxa"/>
            <w:vAlign w:val="center"/>
            <w:hideMark/>
          </w:tcPr>
          <w:p w14:paraId="176D93F9" w14:textId="77777777" w:rsidR="00E42721" w:rsidRPr="00B20630" w:rsidRDefault="00E42721" w:rsidP="00F555E9">
            <w:pPr>
              <w:snapToGrid w:val="0"/>
              <w:rPr>
                <w:sz w:val="16"/>
                <w:szCs w:val="16"/>
              </w:rPr>
            </w:pPr>
            <w:r w:rsidRPr="00B20630">
              <w:rPr>
                <w:color w:val="000000"/>
                <w:sz w:val="16"/>
                <w:szCs w:val="16"/>
              </w:rPr>
              <w:t>135</w:t>
            </w:r>
          </w:p>
        </w:tc>
        <w:tc>
          <w:tcPr>
            <w:tcW w:w="864" w:type="dxa"/>
            <w:vAlign w:val="center"/>
            <w:hideMark/>
          </w:tcPr>
          <w:p w14:paraId="61D26AA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051A50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7344DF7"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
          <w:p w14:paraId="6C9FC974"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
          <w:p w14:paraId="4900675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F896CB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461C88D7"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4FBA6A35" w14:textId="77777777" w:rsidR="00E42721" w:rsidRPr="009B3DCC" w:rsidRDefault="00E42721" w:rsidP="00F555E9">
            <w:pPr>
              <w:snapToGrid w:val="0"/>
              <w:jc w:val="center"/>
              <w:rPr>
                <w:sz w:val="16"/>
                <w:szCs w:val="16"/>
              </w:rPr>
            </w:pPr>
            <w:r w:rsidRPr="00266687">
              <w:rPr>
                <w:color w:val="000000"/>
                <w:sz w:val="16"/>
                <w:szCs w:val="16"/>
              </w:rPr>
              <w:t>10.22</w:t>
            </w:r>
          </w:p>
        </w:tc>
        <w:tc>
          <w:tcPr>
            <w:tcW w:w="1008" w:type="dxa"/>
            <w:vAlign w:val="center"/>
            <w:hideMark/>
          </w:tcPr>
          <w:p w14:paraId="3D8965BF" w14:textId="77777777" w:rsidR="00E42721" w:rsidRPr="009B3DCC" w:rsidRDefault="00E42721" w:rsidP="00F555E9">
            <w:pPr>
              <w:snapToGrid w:val="0"/>
              <w:jc w:val="center"/>
              <w:rPr>
                <w:sz w:val="16"/>
                <w:szCs w:val="16"/>
              </w:rPr>
            </w:pPr>
            <w:r w:rsidRPr="00266687">
              <w:rPr>
                <w:color w:val="000000"/>
                <w:sz w:val="16"/>
                <w:szCs w:val="16"/>
              </w:rPr>
              <w:t>1.76</w:t>
            </w:r>
          </w:p>
        </w:tc>
      </w:tr>
      <w:tr w:rsidR="00E42721" w:rsidRPr="009B3DCC" w14:paraId="1A435405" w14:textId="77777777" w:rsidTr="00F555E9">
        <w:trPr>
          <w:trHeight w:val="165"/>
        </w:trPr>
        <w:tc>
          <w:tcPr>
            <w:tcW w:w="360" w:type="dxa"/>
            <w:vAlign w:val="center"/>
            <w:hideMark/>
          </w:tcPr>
          <w:p w14:paraId="39F2E2BF" w14:textId="77777777" w:rsidR="00E42721" w:rsidRPr="00B20630" w:rsidRDefault="00E42721" w:rsidP="00F555E9">
            <w:pPr>
              <w:snapToGrid w:val="0"/>
              <w:rPr>
                <w:sz w:val="16"/>
                <w:szCs w:val="16"/>
              </w:rPr>
            </w:pPr>
            <w:r w:rsidRPr="00B20630">
              <w:rPr>
                <w:color w:val="000000"/>
                <w:sz w:val="16"/>
                <w:szCs w:val="16"/>
              </w:rPr>
              <w:t>136</w:t>
            </w:r>
          </w:p>
        </w:tc>
        <w:tc>
          <w:tcPr>
            <w:tcW w:w="864" w:type="dxa"/>
            <w:vAlign w:val="center"/>
            <w:hideMark/>
          </w:tcPr>
          <w:p w14:paraId="35F18FC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F25AFB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3D1F072"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
          <w:p w14:paraId="18020269"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
          <w:p w14:paraId="2023241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F2BD40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4F7101CE"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3D5F14C7" w14:textId="77777777" w:rsidR="00E42721" w:rsidRPr="009B3DCC" w:rsidRDefault="00E42721" w:rsidP="00F555E9">
            <w:pPr>
              <w:snapToGrid w:val="0"/>
              <w:jc w:val="center"/>
              <w:rPr>
                <w:sz w:val="16"/>
                <w:szCs w:val="16"/>
              </w:rPr>
            </w:pPr>
            <w:r w:rsidRPr="00266687">
              <w:rPr>
                <w:color w:val="000000"/>
                <w:sz w:val="16"/>
                <w:szCs w:val="16"/>
              </w:rPr>
              <w:t>8.86</w:t>
            </w:r>
          </w:p>
        </w:tc>
        <w:tc>
          <w:tcPr>
            <w:tcW w:w="1008" w:type="dxa"/>
            <w:vAlign w:val="center"/>
            <w:hideMark/>
          </w:tcPr>
          <w:p w14:paraId="03ACE113" w14:textId="77777777" w:rsidR="00E42721" w:rsidRPr="009B3DCC" w:rsidRDefault="00E42721" w:rsidP="00F555E9">
            <w:pPr>
              <w:snapToGrid w:val="0"/>
              <w:jc w:val="center"/>
              <w:rPr>
                <w:sz w:val="16"/>
                <w:szCs w:val="16"/>
              </w:rPr>
            </w:pPr>
            <w:r w:rsidRPr="00266687">
              <w:rPr>
                <w:color w:val="000000"/>
                <w:sz w:val="16"/>
                <w:szCs w:val="16"/>
              </w:rPr>
              <w:t>1.89</w:t>
            </w:r>
          </w:p>
        </w:tc>
      </w:tr>
      <w:tr w:rsidR="00E42721" w:rsidRPr="009B3DCC" w14:paraId="59888644" w14:textId="77777777" w:rsidTr="00F555E9">
        <w:trPr>
          <w:trHeight w:val="165"/>
        </w:trPr>
        <w:tc>
          <w:tcPr>
            <w:tcW w:w="360" w:type="dxa"/>
            <w:vAlign w:val="center"/>
            <w:hideMark/>
          </w:tcPr>
          <w:p w14:paraId="23FB0D8C" w14:textId="77777777" w:rsidR="00E42721" w:rsidRPr="00B20630" w:rsidRDefault="00E42721" w:rsidP="00F555E9">
            <w:pPr>
              <w:snapToGrid w:val="0"/>
              <w:rPr>
                <w:sz w:val="16"/>
                <w:szCs w:val="16"/>
              </w:rPr>
            </w:pPr>
            <w:r w:rsidRPr="00B20630">
              <w:rPr>
                <w:color w:val="000000"/>
                <w:sz w:val="16"/>
                <w:szCs w:val="16"/>
              </w:rPr>
              <w:t>137</w:t>
            </w:r>
          </w:p>
        </w:tc>
        <w:tc>
          <w:tcPr>
            <w:tcW w:w="864" w:type="dxa"/>
            <w:vAlign w:val="center"/>
            <w:hideMark/>
          </w:tcPr>
          <w:p w14:paraId="7143838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618EF4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5A0B470"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
          <w:p w14:paraId="4136FC43"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
          <w:p w14:paraId="75786C6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7E4ACDA"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0AC7E876"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322DB25D" w14:textId="77777777" w:rsidR="00E42721" w:rsidRPr="009B3DCC" w:rsidRDefault="00E42721" w:rsidP="00F555E9">
            <w:pPr>
              <w:snapToGrid w:val="0"/>
              <w:jc w:val="center"/>
              <w:rPr>
                <w:sz w:val="16"/>
                <w:szCs w:val="16"/>
              </w:rPr>
            </w:pPr>
            <w:r w:rsidRPr="00266687">
              <w:rPr>
                <w:color w:val="000000"/>
                <w:sz w:val="16"/>
                <w:szCs w:val="16"/>
              </w:rPr>
              <w:t>9.42</w:t>
            </w:r>
          </w:p>
        </w:tc>
        <w:tc>
          <w:tcPr>
            <w:tcW w:w="1008" w:type="dxa"/>
            <w:vAlign w:val="center"/>
            <w:hideMark/>
          </w:tcPr>
          <w:p w14:paraId="1E2055CE" w14:textId="77777777" w:rsidR="00E42721" w:rsidRPr="009B3DCC" w:rsidRDefault="00E42721" w:rsidP="00F555E9">
            <w:pPr>
              <w:snapToGrid w:val="0"/>
              <w:jc w:val="center"/>
              <w:rPr>
                <w:sz w:val="16"/>
                <w:szCs w:val="16"/>
              </w:rPr>
            </w:pPr>
            <w:r w:rsidRPr="00266687">
              <w:rPr>
                <w:color w:val="000000"/>
                <w:sz w:val="16"/>
                <w:szCs w:val="16"/>
              </w:rPr>
              <w:t>2.15</w:t>
            </w:r>
          </w:p>
        </w:tc>
      </w:tr>
      <w:tr w:rsidR="00E42721" w:rsidRPr="009B3DCC" w14:paraId="67A6B489" w14:textId="77777777" w:rsidTr="00F555E9">
        <w:trPr>
          <w:trHeight w:val="165"/>
        </w:trPr>
        <w:tc>
          <w:tcPr>
            <w:tcW w:w="360" w:type="dxa"/>
            <w:vAlign w:val="center"/>
            <w:hideMark/>
          </w:tcPr>
          <w:p w14:paraId="6593D503" w14:textId="77777777" w:rsidR="00E42721" w:rsidRPr="00B20630" w:rsidRDefault="00E42721" w:rsidP="00F555E9">
            <w:pPr>
              <w:snapToGrid w:val="0"/>
              <w:rPr>
                <w:sz w:val="16"/>
                <w:szCs w:val="16"/>
              </w:rPr>
            </w:pPr>
            <w:r w:rsidRPr="00B20630">
              <w:rPr>
                <w:color w:val="000000"/>
                <w:sz w:val="16"/>
                <w:szCs w:val="16"/>
              </w:rPr>
              <w:t>138</w:t>
            </w:r>
          </w:p>
        </w:tc>
        <w:tc>
          <w:tcPr>
            <w:tcW w:w="864" w:type="dxa"/>
            <w:vAlign w:val="center"/>
            <w:hideMark/>
          </w:tcPr>
          <w:p w14:paraId="735FCD0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D493F7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E147B71"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
          <w:p w14:paraId="32D07545"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
          <w:p w14:paraId="022F9C0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78188B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F66BBF6"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634590ED" w14:textId="77777777" w:rsidR="00E42721" w:rsidRPr="009B3DCC" w:rsidRDefault="00E42721" w:rsidP="00F555E9">
            <w:pPr>
              <w:snapToGrid w:val="0"/>
              <w:jc w:val="center"/>
              <w:rPr>
                <w:sz w:val="16"/>
                <w:szCs w:val="16"/>
              </w:rPr>
            </w:pPr>
            <w:r w:rsidRPr="00266687">
              <w:rPr>
                <w:color w:val="000000"/>
                <w:sz w:val="16"/>
                <w:szCs w:val="16"/>
              </w:rPr>
              <w:t>9.30</w:t>
            </w:r>
          </w:p>
        </w:tc>
        <w:tc>
          <w:tcPr>
            <w:tcW w:w="1008" w:type="dxa"/>
            <w:vAlign w:val="center"/>
            <w:hideMark/>
          </w:tcPr>
          <w:p w14:paraId="7ED5B5A7" w14:textId="77777777" w:rsidR="00E42721" w:rsidRPr="009B3DCC" w:rsidRDefault="00E42721" w:rsidP="00F555E9">
            <w:pPr>
              <w:snapToGrid w:val="0"/>
              <w:jc w:val="center"/>
              <w:rPr>
                <w:sz w:val="16"/>
                <w:szCs w:val="16"/>
              </w:rPr>
            </w:pPr>
            <w:r w:rsidRPr="00266687">
              <w:rPr>
                <w:color w:val="000000"/>
                <w:sz w:val="16"/>
                <w:szCs w:val="16"/>
              </w:rPr>
              <w:t>2.11</w:t>
            </w:r>
          </w:p>
        </w:tc>
      </w:tr>
      <w:tr w:rsidR="00E42721" w:rsidRPr="009B3DCC" w14:paraId="44350ECA" w14:textId="77777777" w:rsidTr="00F555E9">
        <w:trPr>
          <w:trHeight w:val="165"/>
        </w:trPr>
        <w:tc>
          <w:tcPr>
            <w:tcW w:w="360" w:type="dxa"/>
            <w:vAlign w:val="center"/>
            <w:hideMark/>
          </w:tcPr>
          <w:p w14:paraId="0168E921" w14:textId="77777777" w:rsidR="00E42721" w:rsidRPr="00B20630" w:rsidRDefault="00E42721" w:rsidP="00F555E9">
            <w:pPr>
              <w:snapToGrid w:val="0"/>
              <w:rPr>
                <w:sz w:val="16"/>
                <w:szCs w:val="16"/>
              </w:rPr>
            </w:pPr>
            <w:r w:rsidRPr="00B20630">
              <w:rPr>
                <w:color w:val="000000"/>
                <w:sz w:val="16"/>
                <w:szCs w:val="16"/>
              </w:rPr>
              <w:t>139</w:t>
            </w:r>
          </w:p>
        </w:tc>
        <w:tc>
          <w:tcPr>
            <w:tcW w:w="864" w:type="dxa"/>
            <w:vAlign w:val="center"/>
            <w:hideMark/>
          </w:tcPr>
          <w:p w14:paraId="30C4460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4BFF08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27B8344"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
          <w:p w14:paraId="57676825"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3513463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F7A40C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5013784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5FAADF7"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4CF0929A" w14:textId="77777777" w:rsidR="00E42721" w:rsidRPr="009B3DCC" w:rsidRDefault="00E42721" w:rsidP="00F555E9">
            <w:pPr>
              <w:snapToGrid w:val="0"/>
              <w:jc w:val="center"/>
              <w:rPr>
                <w:sz w:val="16"/>
                <w:szCs w:val="16"/>
              </w:rPr>
            </w:pPr>
            <w:r w:rsidRPr="00266687">
              <w:rPr>
                <w:color w:val="000000"/>
                <w:sz w:val="16"/>
                <w:szCs w:val="16"/>
              </w:rPr>
              <w:t>3.81</w:t>
            </w:r>
          </w:p>
        </w:tc>
      </w:tr>
      <w:tr w:rsidR="00E42721" w:rsidRPr="009B3DCC" w14:paraId="378142CE" w14:textId="77777777" w:rsidTr="00F555E9">
        <w:trPr>
          <w:trHeight w:val="165"/>
        </w:trPr>
        <w:tc>
          <w:tcPr>
            <w:tcW w:w="360" w:type="dxa"/>
            <w:vAlign w:val="center"/>
            <w:hideMark/>
          </w:tcPr>
          <w:p w14:paraId="428523FD" w14:textId="77777777" w:rsidR="00E42721" w:rsidRPr="00B20630" w:rsidRDefault="00E42721" w:rsidP="00F555E9">
            <w:pPr>
              <w:snapToGrid w:val="0"/>
              <w:rPr>
                <w:sz w:val="16"/>
                <w:szCs w:val="16"/>
              </w:rPr>
            </w:pPr>
            <w:r w:rsidRPr="00B20630">
              <w:rPr>
                <w:color w:val="000000"/>
                <w:sz w:val="16"/>
                <w:szCs w:val="16"/>
              </w:rPr>
              <w:t>140</w:t>
            </w:r>
          </w:p>
        </w:tc>
        <w:tc>
          <w:tcPr>
            <w:tcW w:w="864" w:type="dxa"/>
            <w:vAlign w:val="center"/>
            <w:hideMark/>
          </w:tcPr>
          <w:p w14:paraId="08C27B2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7FA48C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7C6BF14"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
          <w:p w14:paraId="2E9D325E"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5FA1FA4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40BE74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7B4C5C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D13DFC6"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6E7C7429" w14:textId="77777777" w:rsidR="00E42721" w:rsidRPr="009B3DCC" w:rsidRDefault="00E42721" w:rsidP="00F555E9">
            <w:pPr>
              <w:snapToGrid w:val="0"/>
              <w:jc w:val="center"/>
              <w:rPr>
                <w:sz w:val="16"/>
                <w:szCs w:val="16"/>
              </w:rPr>
            </w:pPr>
            <w:r w:rsidRPr="00266687">
              <w:rPr>
                <w:color w:val="000000"/>
                <w:sz w:val="16"/>
                <w:szCs w:val="16"/>
              </w:rPr>
              <w:t>4.74</w:t>
            </w:r>
          </w:p>
        </w:tc>
      </w:tr>
      <w:tr w:rsidR="00E42721" w:rsidRPr="009B3DCC" w14:paraId="34ED751E" w14:textId="77777777" w:rsidTr="00F555E9">
        <w:trPr>
          <w:trHeight w:val="165"/>
        </w:trPr>
        <w:tc>
          <w:tcPr>
            <w:tcW w:w="360" w:type="dxa"/>
            <w:vAlign w:val="center"/>
            <w:hideMark/>
          </w:tcPr>
          <w:p w14:paraId="74ECA0B0" w14:textId="77777777" w:rsidR="00E42721" w:rsidRPr="00B20630" w:rsidRDefault="00E42721" w:rsidP="00F555E9">
            <w:pPr>
              <w:snapToGrid w:val="0"/>
              <w:rPr>
                <w:sz w:val="16"/>
                <w:szCs w:val="16"/>
              </w:rPr>
            </w:pPr>
            <w:r w:rsidRPr="00B20630">
              <w:rPr>
                <w:color w:val="000000"/>
                <w:sz w:val="16"/>
                <w:szCs w:val="16"/>
              </w:rPr>
              <w:t>141</w:t>
            </w:r>
          </w:p>
        </w:tc>
        <w:tc>
          <w:tcPr>
            <w:tcW w:w="864" w:type="dxa"/>
            <w:vAlign w:val="center"/>
            <w:hideMark/>
          </w:tcPr>
          <w:p w14:paraId="34DD878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1A64A1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375700E"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
          <w:p w14:paraId="5B58B428"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7504520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1CB94CF"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A18A0F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DE30BED"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
          <w:p w14:paraId="6A4D5CC9"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7C02D7BB" w14:textId="77777777" w:rsidTr="00F555E9">
        <w:trPr>
          <w:trHeight w:val="165"/>
        </w:trPr>
        <w:tc>
          <w:tcPr>
            <w:tcW w:w="360" w:type="dxa"/>
            <w:vAlign w:val="center"/>
            <w:hideMark/>
          </w:tcPr>
          <w:p w14:paraId="14B2E188" w14:textId="77777777" w:rsidR="00E42721" w:rsidRPr="00B20630" w:rsidRDefault="00E42721" w:rsidP="00F555E9">
            <w:pPr>
              <w:snapToGrid w:val="0"/>
              <w:rPr>
                <w:sz w:val="16"/>
                <w:szCs w:val="16"/>
              </w:rPr>
            </w:pPr>
            <w:r w:rsidRPr="00B20630">
              <w:rPr>
                <w:color w:val="000000"/>
                <w:sz w:val="16"/>
                <w:szCs w:val="16"/>
              </w:rPr>
              <w:t>142</w:t>
            </w:r>
          </w:p>
        </w:tc>
        <w:tc>
          <w:tcPr>
            <w:tcW w:w="864" w:type="dxa"/>
            <w:vAlign w:val="center"/>
            <w:hideMark/>
          </w:tcPr>
          <w:p w14:paraId="2D82EBE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2A00FE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18EB962"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
          <w:p w14:paraId="7B6A9B5F"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43D7833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DD2EBEB"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5FB15CA7"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23C5B0B"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
          <w:p w14:paraId="507D8FCF" w14:textId="77777777" w:rsidR="00E42721" w:rsidRPr="009B3DCC" w:rsidRDefault="00E42721" w:rsidP="00F555E9">
            <w:pPr>
              <w:snapToGrid w:val="0"/>
              <w:jc w:val="center"/>
              <w:rPr>
                <w:sz w:val="16"/>
                <w:szCs w:val="16"/>
              </w:rPr>
            </w:pPr>
            <w:r w:rsidRPr="00266687">
              <w:rPr>
                <w:color w:val="000000"/>
                <w:sz w:val="16"/>
                <w:szCs w:val="16"/>
              </w:rPr>
              <w:t>5.57</w:t>
            </w:r>
          </w:p>
        </w:tc>
      </w:tr>
      <w:tr w:rsidR="00E42721" w:rsidRPr="009B3DCC" w14:paraId="6AEB63C7" w14:textId="77777777" w:rsidTr="00F555E9">
        <w:trPr>
          <w:trHeight w:val="180"/>
        </w:trPr>
        <w:tc>
          <w:tcPr>
            <w:tcW w:w="360" w:type="dxa"/>
            <w:vAlign w:val="center"/>
            <w:hideMark/>
          </w:tcPr>
          <w:p w14:paraId="141B117B" w14:textId="77777777" w:rsidR="00E42721" w:rsidRPr="00B20630" w:rsidRDefault="00E42721" w:rsidP="00F555E9">
            <w:pPr>
              <w:snapToGrid w:val="0"/>
              <w:rPr>
                <w:sz w:val="16"/>
                <w:szCs w:val="16"/>
              </w:rPr>
            </w:pPr>
            <w:r w:rsidRPr="00B20630">
              <w:rPr>
                <w:color w:val="000000"/>
                <w:sz w:val="16"/>
                <w:szCs w:val="16"/>
              </w:rPr>
              <w:t>143</w:t>
            </w:r>
          </w:p>
        </w:tc>
        <w:tc>
          <w:tcPr>
            <w:tcW w:w="864" w:type="dxa"/>
            <w:vAlign w:val="center"/>
            <w:hideMark/>
          </w:tcPr>
          <w:p w14:paraId="6D7A489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73EB4F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BB092D7"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
          <w:p w14:paraId="0FFDFD4D"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1DEB397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408FA9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782B465"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7C4F6758"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
          <w:p w14:paraId="0D3CA750" w14:textId="77777777" w:rsidR="00E42721" w:rsidRPr="009B3DCC" w:rsidRDefault="00E42721" w:rsidP="00F555E9">
            <w:pPr>
              <w:snapToGrid w:val="0"/>
              <w:jc w:val="center"/>
              <w:rPr>
                <w:sz w:val="16"/>
                <w:szCs w:val="16"/>
              </w:rPr>
            </w:pPr>
            <w:r w:rsidRPr="00266687">
              <w:rPr>
                <w:color w:val="000000"/>
                <w:sz w:val="16"/>
                <w:szCs w:val="16"/>
              </w:rPr>
              <w:t>6.20</w:t>
            </w:r>
          </w:p>
        </w:tc>
      </w:tr>
      <w:tr w:rsidR="00E42721" w:rsidRPr="009B3DCC" w14:paraId="54D9771E" w14:textId="77777777" w:rsidTr="00F555E9">
        <w:trPr>
          <w:trHeight w:val="165"/>
        </w:trPr>
        <w:tc>
          <w:tcPr>
            <w:tcW w:w="360" w:type="dxa"/>
            <w:vAlign w:val="center"/>
            <w:hideMark/>
          </w:tcPr>
          <w:p w14:paraId="635FC094" w14:textId="77777777" w:rsidR="00E42721" w:rsidRPr="00B20630" w:rsidRDefault="00E42721" w:rsidP="00F555E9">
            <w:pPr>
              <w:snapToGrid w:val="0"/>
              <w:rPr>
                <w:sz w:val="16"/>
                <w:szCs w:val="16"/>
              </w:rPr>
            </w:pPr>
            <w:r w:rsidRPr="00B20630">
              <w:rPr>
                <w:color w:val="000000"/>
                <w:sz w:val="16"/>
                <w:szCs w:val="16"/>
              </w:rPr>
              <w:t>144</w:t>
            </w:r>
          </w:p>
        </w:tc>
        <w:tc>
          <w:tcPr>
            <w:tcW w:w="864" w:type="dxa"/>
            <w:vAlign w:val="center"/>
            <w:hideMark/>
          </w:tcPr>
          <w:p w14:paraId="6B6BCE3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1D24B9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BAB1B1B"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
          <w:p w14:paraId="0E3B8B37"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1D587D7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6D333AC"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F7232B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B10592A"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6D39936C" w14:textId="77777777" w:rsidR="00E42721" w:rsidRPr="009B3DCC" w:rsidRDefault="00E42721" w:rsidP="00F555E9">
            <w:pPr>
              <w:snapToGrid w:val="0"/>
              <w:jc w:val="center"/>
              <w:rPr>
                <w:sz w:val="16"/>
                <w:szCs w:val="16"/>
              </w:rPr>
            </w:pPr>
            <w:r w:rsidRPr="00266687">
              <w:rPr>
                <w:color w:val="000000"/>
                <w:sz w:val="16"/>
                <w:szCs w:val="16"/>
              </w:rPr>
              <w:t>5.87</w:t>
            </w:r>
          </w:p>
        </w:tc>
      </w:tr>
      <w:tr w:rsidR="00E42721" w:rsidRPr="009B3DCC" w14:paraId="5A0CA0D9" w14:textId="77777777" w:rsidTr="00F555E9">
        <w:trPr>
          <w:trHeight w:val="165"/>
        </w:trPr>
        <w:tc>
          <w:tcPr>
            <w:tcW w:w="360" w:type="dxa"/>
            <w:vAlign w:val="center"/>
            <w:hideMark/>
          </w:tcPr>
          <w:p w14:paraId="35BB8E7E" w14:textId="77777777" w:rsidR="00E42721" w:rsidRPr="00B20630" w:rsidRDefault="00E42721" w:rsidP="00F555E9">
            <w:pPr>
              <w:snapToGrid w:val="0"/>
              <w:rPr>
                <w:sz w:val="16"/>
                <w:szCs w:val="16"/>
              </w:rPr>
            </w:pPr>
            <w:r w:rsidRPr="00B20630">
              <w:rPr>
                <w:color w:val="000000"/>
                <w:sz w:val="16"/>
                <w:szCs w:val="16"/>
              </w:rPr>
              <w:t>145</w:t>
            </w:r>
          </w:p>
        </w:tc>
        <w:tc>
          <w:tcPr>
            <w:tcW w:w="864" w:type="dxa"/>
            <w:vAlign w:val="center"/>
            <w:hideMark/>
          </w:tcPr>
          <w:p w14:paraId="7756546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5F020E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82BD82D"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
          <w:p w14:paraId="3510F30A"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
          <w:p w14:paraId="6648A56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BFECB1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8C22DA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C5E9358"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
          <w:p w14:paraId="334786D6" w14:textId="77777777" w:rsidR="00E42721" w:rsidRPr="009B3DCC" w:rsidRDefault="00E42721" w:rsidP="00F555E9">
            <w:pPr>
              <w:snapToGrid w:val="0"/>
              <w:jc w:val="center"/>
              <w:rPr>
                <w:sz w:val="16"/>
                <w:szCs w:val="16"/>
              </w:rPr>
            </w:pPr>
            <w:r w:rsidRPr="00266687">
              <w:rPr>
                <w:color w:val="000000"/>
                <w:sz w:val="16"/>
                <w:szCs w:val="16"/>
              </w:rPr>
              <w:t>2.96</w:t>
            </w:r>
          </w:p>
        </w:tc>
      </w:tr>
      <w:tr w:rsidR="00E42721" w:rsidRPr="009B3DCC" w14:paraId="00A7D4AA" w14:textId="77777777" w:rsidTr="00F555E9">
        <w:trPr>
          <w:trHeight w:val="165"/>
        </w:trPr>
        <w:tc>
          <w:tcPr>
            <w:tcW w:w="360" w:type="dxa"/>
            <w:vAlign w:val="center"/>
            <w:hideMark/>
          </w:tcPr>
          <w:p w14:paraId="31838E42" w14:textId="77777777" w:rsidR="00E42721" w:rsidRPr="00B20630" w:rsidRDefault="00E42721" w:rsidP="00F555E9">
            <w:pPr>
              <w:snapToGrid w:val="0"/>
              <w:rPr>
                <w:sz w:val="16"/>
                <w:szCs w:val="16"/>
              </w:rPr>
            </w:pPr>
            <w:r w:rsidRPr="00B20630">
              <w:rPr>
                <w:color w:val="000000"/>
                <w:sz w:val="16"/>
                <w:szCs w:val="16"/>
              </w:rPr>
              <w:t>146</w:t>
            </w:r>
          </w:p>
        </w:tc>
        <w:tc>
          <w:tcPr>
            <w:tcW w:w="864" w:type="dxa"/>
            <w:vAlign w:val="center"/>
            <w:hideMark/>
          </w:tcPr>
          <w:p w14:paraId="1EF543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222072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E7A3F23"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
          <w:p w14:paraId="22D4E9DF"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
          <w:p w14:paraId="5D1CE6C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8CE472C"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5C8D258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DE5448C"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
          <w:p w14:paraId="4F83718C" w14:textId="77777777" w:rsidR="00E42721" w:rsidRPr="009B3DCC" w:rsidRDefault="00E42721" w:rsidP="00F555E9">
            <w:pPr>
              <w:snapToGrid w:val="0"/>
              <w:jc w:val="center"/>
              <w:rPr>
                <w:sz w:val="16"/>
                <w:szCs w:val="16"/>
              </w:rPr>
            </w:pPr>
            <w:r w:rsidRPr="00266687">
              <w:rPr>
                <w:color w:val="000000"/>
                <w:sz w:val="16"/>
                <w:szCs w:val="16"/>
              </w:rPr>
              <w:t>3.47</w:t>
            </w:r>
          </w:p>
        </w:tc>
      </w:tr>
      <w:tr w:rsidR="00E42721" w:rsidRPr="009B3DCC" w14:paraId="40C61D16" w14:textId="77777777" w:rsidTr="00F555E9">
        <w:trPr>
          <w:trHeight w:val="165"/>
        </w:trPr>
        <w:tc>
          <w:tcPr>
            <w:tcW w:w="360" w:type="dxa"/>
            <w:vAlign w:val="center"/>
            <w:hideMark/>
          </w:tcPr>
          <w:p w14:paraId="41963834" w14:textId="77777777" w:rsidR="00E42721" w:rsidRPr="00B20630" w:rsidRDefault="00E42721" w:rsidP="00F555E9">
            <w:pPr>
              <w:snapToGrid w:val="0"/>
              <w:rPr>
                <w:sz w:val="16"/>
                <w:szCs w:val="16"/>
              </w:rPr>
            </w:pPr>
            <w:r w:rsidRPr="00B20630">
              <w:rPr>
                <w:color w:val="000000"/>
                <w:sz w:val="16"/>
                <w:szCs w:val="16"/>
              </w:rPr>
              <w:t>147</w:t>
            </w:r>
          </w:p>
        </w:tc>
        <w:tc>
          <w:tcPr>
            <w:tcW w:w="864" w:type="dxa"/>
            <w:vAlign w:val="center"/>
            <w:hideMark/>
          </w:tcPr>
          <w:p w14:paraId="3AF6F07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E73044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D7800D9"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
          <w:p w14:paraId="4FC52B45"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
          <w:p w14:paraId="5A19D6D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C551CED"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584389DC"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20CADFD"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
          <w:p w14:paraId="2B7BA06C" w14:textId="77777777" w:rsidR="00E42721" w:rsidRPr="009B3DCC" w:rsidRDefault="00E42721" w:rsidP="00F555E9">
            <w:pPr>
              <w:snapToGrid w:val="0"/>
              <w:jc w:val="center"/>
              <w:rPr>
                <w:sz w:val="16"/>
                <w:szCs w:val="16"/>
              </w:rPr>
            </w:pPr>
            <w:r w:rsidRPr="00266687">
              <w:rPr>
                <w:color w:val="000000"/>
                <w:sz w:val="16"/>
                <w:szCs w:val="16"/>
              </w:rPr>
              <w:t>3.96</w:t>
            </w:r>
          </w:p>
        </w:tc>
      </w:tr>
      <w:tr w:rsidR="00E42721" w:rsidRPr="009B3DCC" w14:paraId="339B933A" w14:textId="77777777" w:rsidTr="00F555E9">
        <w:trPr>
          <w:trHeight w:val="165"/>
        </w:trPr>
        <w:tc>
          <w:tcPr>
            <w:tcW w:w="360" w:type="dxa"/>
            <w:vAlign w:val="center"/>
            <w:hideMark/>
          </w:tcPr>
          <w:p w14:paraId="0B56A445" w14:textId="77777777" w:rsidR="00E42721" w:rsidRPr="00B20630" w:rsidRDefault="00E42721" w:rsidP="00F555E9">
            <w:pPr>
              <w:snapToGrid w:val="0"/>
              <w:rPr>
                <w:sz w:val="16"/>
                <w:szCs w:val="16"/>
              </w:rPr>
            </w:pPr>
            <w:r w:rsidRPr="00B20630">
              <w:rPr>
                <w:color w:val="000000"/>
                <w:sz w:val="16"/>
                <w:szCs w:val="16"/>
              </w:rPr>
              <w:t>148</w:t>
            </w:r>
          </w:p>
        </w:tc>
        <w:tc>
          <w:tcPr>
            <w:tcW w:w="864" w:type="dxa"/>
            <w:vAlign w:val="center"/>
            <w:hideMark/>
          </w:tcPr>
          <w:p w14:paraId="15E8A54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19C08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BFBE12C"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
          <w:p w14:paraId="58FA1E90"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
          <w:p w14:paraId="0E73626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92554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7DE01B9"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AF4DEF6"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
          <w:p w14:paraId="7F1A6B84" w14:textId="77777777" w:rsidR="00E42721" w:rsidRPr="009B3DCC" w:rsidRDefault="00E42721" w:rsidP="00F555E9">
            <w:pPr>
              <w:snapToGrid w:val="0"/>
              <w:jc w:val="center"/>
              <w:rPr>
                <w:sz w:val="16"/>
                <w:szCs w:val="16"/>
              </w:rPr>
            </w:pPr>
            <w:r w:rsidRPr="00266687">
              <w:rPr>
                <w:color w:val="000000"/>
                <w:sz w:val="16"/>
                <w:szCs w:val="16"/>
              </w:rPr>
              <w:t>4.41</w:t>
            </w:r>
          </w:p>
        </w:tc>
      </w:tr>
      <w:tr w:rsidR="00E42721" w:rsidRPr="009B3DCC" w14:paraId="1AB9CEBF" w14:textId="77777777" w:rsidTr="00F555E9">
        <w:trPr>
          <w:trHeight w:val="165"/>
        </w:trPr>
        <w:tc>
          <w:tcPr>
            <w:tcW w:w="360" w:type="dxa"/>
            <w:vAlign w:val="center"/>
            <w:hideMark/>
          </w:tcPr>
          <w:p w14:paraId="726BDDAD" w14:textId="77777777" w:rsidR="00E42721" w:rsidRPr="00B20630" w:rsidRDefault="00E42721" w:rsidP="00F555E9">
            <w:pPr>
              <w:snapToGrid w:val="0"/>
              <w:rPr>
                <w:sz w:val="16"/>
                <w:szCs w:val="16"/>
              </w:rPr>
            </w:pPr>
            <w:r w:rsidRPr="00B20630">
              <w:rPr>
                <w:color w:val="000000"/>
                <w:sz w:val="16"/>
                <w:szCs w:val="16"/>
              </w:rPr>
              <w:t>149</w:t>
            </w:r>
          </w:p>
        </w:tc>
        <w:tc>
          <w:tcPr>
            <w:tcW w:w="864" w:type="dxa"/>
            <w:vAlign w:val="center"/>
            <w:hideMark/>
          </w:tcPr>
          <w:p w14:paraId="2F242C3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C1D35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BD56668"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
          <w:p w14:paraId="04C6674C"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
          <w:p w14:paraId="4A7574F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7154E4D"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7698B48"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1711228C"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
          <w:p w14:paraId="07672317" w14:textId="77777777" w:rsidR="00E42721" w:rsidRPr="009B3DCC" w:rsidRDefault="00E42721" w:rsidP="00F555E9">
            <w:pPr>
              <w:snapToGrid w:val="0"/>
              <w:jc w:val="center"/>
              <w:rPr>
                <w:sz w:val="16"/>
                <w:szCs w:val="16"/>
              </w:rPr>
            </w:pPr>
            <w:r w:rsidRPr="00266687">
              <w:rPr>
                <w:color w:val="000000"/>
                <w:sz w:val="16"/>
                <w:szCs w:val="16"/>
              </w:rPr>
              <w:t>4.61</w:t>
            </w:r>
          </w:p>
        </w:tc>
      </w:tr>
      <w:tr w:rsidR="00E42721" w:rsidRPr="009B3DCC" w14:paraId="4151857D" w14:textId="77777777" w:rsidTr="00F555E9">
        <w:trPr>
          <w:trHeight w:val="165"/>
        </w:trPr>
        <w:tc>
          <w:tcPr>
            <w:tcW w:w="360" w:type="dxa"/>
            <w:vAlign w:val="center"/>
            <w:hideMark/>
          </w:tcPr>
          <w:p w14:paraId="653D415D" w14:textId="77777777" w:rsidR="00E42721" w:rsidRPr="00B20630" w:rsidRDefault="00E42721" w:rsidP="00F555E9">
            <w:pPr>
              <w:snapToGrid w:val="0"/>
              <w:rPr>
                <w:sz w:val="16"/>
                <w:szCs w:val="16"/>
              </w:rPr>
            </w:pPr>
            <w:r w:rsidRPr="00B20630">
              <w:rPr>
                <w:color w:val="000000"/>
                <w:sz w:val="16"/>
                <w:szCs w:val="16"/>
              </w:rPr>
              <w:t>150</w:t>
            </w:r>
          </w:p>
        </w:tc>
        <w:tc>
          <w:tcPr>
            <w:tcW w:w="864" w:type="dxa"/>
            <w:vAlign w:val="center"/>
            <w:hideMark/>
          </w:tcPr>
          <w:p w14:paraId="7A016DA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3D90DA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8ED2238"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
          <w:p w14:paraId="1C46AFCA"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
          <w:p w14:paraId="5ED28C0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E520856"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C169C6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A7A774D" w14:textId="77777777" w:rsidR="00E42721" w:rsidRPr="009B3DCC" w:rsidRDefault="00E42721" w:rsidP="00F555E9">
            <w:pPr>
              <w:snapToGrid w:val="0"/>
              <w:jc w:val="center"/>
              <w:rPr>
                <w:sz w:val="16"/>
                <w:szCs w:val="16"/>
              </w:rPr>
            </w:pPr>
            <w:r w:rsidRPr="00266687">
              <w:rPr>
                <w:color w:val="000000"/>
                <w:sz w:val="16"/>
                <w:szCs w:val="16"/>
              </w:rPr>
              <w:t>2.97</w:t>
            </w:r>
          </w:p>
        </w:tc>
        <w:tc>
          <w:tcPr>
            <w:tcW w:w="1008" w:type="dxa"/>
            <w:vAlign w:val="center"/>
            <w:hideMark/>
          </w:tcPr>
          <w:p w14:paraId="573FB00B" w14:textId="77777777" w:rsidR="00E42721" w:rsidRPr="009B3DCC" w:rsidRDefault="00E42721" w:rsidP="00F555E9">
            <w:pPr>
              <w:snapToGrid w:val="0"/>
              <w:jc w:val="center"/>
              <w:rPr>
                <w:sz w:val="16"/>
                <w:szCs w:val="16"/>
              </w:rPr>
            </w:pPr>
            <w:r w:rsidRPr="00266687">
              <w:rPr>
                <w:color w:val="000000"/>
                <w:sz w:val="16"/>
                <w:szCs w:val="16"/>
              </w:rPr>
              <w:t>5.04</w:t>
            </w:r>
          </w:p>
        </w:tc>
      </w:tr>
      <w:tr w:rsidR="00E42721" w:rsidRPr="009B3DCC" w14:paraId="72365790" w14:textId="77777777" w:rsidTr="00F555E9">
        <w:trPr>
          <w:trHeight w:val="165"/>
        </w:trPr>
        <w:tc>
          <w:tcPr>
            <w:tcW w:w="360" w:type="dxa"/>
            <w:vAlign w:val="center"/>
            <w:hideMark/>
          </w:tcPr>
          <w:p w14:paraId="6F7AF109" w14:textId="77777777" w:rsidR="00E42721" w:rsidRPr="00B20630" w:rsidRDefault="00E42721" w:rsidP="00F555E9">
            <w:pPr>
              <w:snapToGrid w:val="0"/>
              <w:rPr>
                <w:sz w:val="16"/>
                <w:szCs w:val="16"/>
              </w:rPr>
            </w:pPr>
            <w:r w:rsidRPr="00B20630">
              <w:rPr>
                <w:color w:val="000000"/>
                <w:sz w:val="16"/>
                <w:szCs w:val="16"/>
              </w:rPr>
              <w:t>151</w:t>
            </w:r>
          </w:p>
        </w:tc>
        <w:tc>
          <w:tcPr>
            <w:tcW w:w="864" w:type="dxa"/>
            <w:vAlign w:val="center"/>
            <w:hideMark/>
          </w:tcPr>
          <w:p w14:paraId="5A7DE44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AAC258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92897CB"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
          <w:p w14:paraId="155401DE"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
          <w:p w14:paraId="52D8613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215497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15B09B6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34655DF"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
          <w:p w14:paraId="2C59203C" w14:textId="77777777" w:rsidR="00E42721" w:rsidRPr="009B3DCC" w:rsidRDefault="00E42721" w:rsidP="00F555E9">
            <w:pPr>
              <w:snapToGrid w:val="0"/>
              <w:jc w:val="center"/>
              <w:rPr>
                <w:sz w:val="16"/>
                <w:szCs w:val="16"/>
              </w:rPr>
            </w:pPr>
            <w:r w:rsidRPr="00266687">
              <w:rPr>
                <w:color w:val="000000"/>
                <w:sz w:val="16"/>
                <w:szCs w:val="16"/>
              </w:rPr>
              <w:t>2.25</w:t>
            </w:r>
          </w:p>
        </w:tc>
      </w:tr>
      <w:tr w:rsidR="00E42721" w:rsidRPr="009B3DCC" w14:paraId="4B5FAC12" w14:textId="77777777" w:rsidTr="00F555E9">
        <w:trPr>
          <w:trHeight w:val="165"/>
        </w:trPr>
        <w:tc>
          <w:tcPr>
            <w:tcW w:w="360" w:type="dxa"/>
            <w:vAlign w:val="center"/>
            <w:hideMark/>
          </w:tcPr>
          <w:p w14:paraId="29CA313D" w14:textId="77777777" w:rsidR="00E42721" w:rsidRPr="00B20630" w:rsidRDefault="00E42721" w:rsidP="00F555E9">
            <w:pPr>
              <w:snapToGrid w:val="0"/>
              <w:rPr>
                <w:sz w:val="16"/>
                <w:szCs w:val="16"/>
              </w:rPr>
            </w:pPr>
            <w:r w:rsidRPr="00B20630">
              <w:rPr>
                <w:color w:val="000000"/>
                <w:sz w:val="16"/>
                <w:szCs w:val="16"/>
              </w:rPr>
              <w:t>152</w:t>
            </w:r>
          </w:p>
        </w:tc>
        <w:tc>
          <w:tcPr>
            <w:tcW w:w="864" w:type="dxa"/>
            <w:vAlign w:val="center"/>
            <w:hideMark/>
          </w:tcPr>
          <w:p w14:paraId="4CCFC9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A7D92B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E7351A0"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
          <w:p w14:paraId="490F2F5B"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
          <w:p w14:paraId="669893C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66AB581"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6C1D8C6"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5A605A4" w14:textId="77777777" w:rsidR="00E42721" w:rsidRPr="009B3DCC" w:rsidRDefault="00E42721" w:rsidP="00F555E9">
            <w:pPr>
              <w:snapToGrid w:val="0"/>
              <w:jc w:val="center"/>
              <w:rPr>
                <w:sz w:val="16"/>
                <w:szCs w:val="16"/>
              </w:rPr>
            </w:pPr>
            <w:r w:rsidRPr="00266687">
              <w:rPr>
                <w:color w:val="000000"/>
                <w:sz w:val="16"/>
                <w:szCs w:val="16"/>
              </w:rPr>
              <w:t>3.41</w:t>
            </w:r>
          </w:p>
        </w:tc>
        <w:tc>
          <w:tcPr>
            <w:tcW w:w="1008" w:type="dxa"/>
            <w:vAlign w:val="center"/>
            <w:hideMark/>
          </w:tcPr>
          <w:p w14:paraId="1D3312A9" w14:textId="77777777" w:rsidR="00E42721" w:rsidRPr="009B3DCC" w:rsidRDefault="00E42721" w:rsidP="00F555E9">
            <w:pPr>
              <w:snapToGrid w:val="0"/>
              <w:jc w:val="center"/>
              <w:rPr>
                <w:sz w:val="16"/>
                <w:szCs w:val="16"/>
              </w:rPr>
            </w:pPr>
            <w:r w:rsidRPr="00266687">
              <w:rPr>
                <w:color w:val="000000"/>
                <w:sz w:val="16"/>
                <w:szCs w:val="16"/>
              </w:rPr>
              <w:t>2.59</w:t>
            </w:r>
          </w:p>
        </w:tc>
      </w:tr>
      <w:tr w:rsidR="00E42721" w:rsidRPr="009B3DCC" w14:paraId="1C22F140" w14:textId="77777777" w:rsidTr="00F555E9">
        <w:trPr>
          <w:trHeight w:val="165"/>
        </w:trPr>
        <w:tc>
          <w:tcPr>
            <w:tcW w:w="360" w:type="dxa"/>
            <w:vAlign w:val="center"/>
            <w:hideMark/>
          </w:tcPr>
          <w:p w14:paraId="3058FDBD" w14:textId="77777777" w:rsidR="00E42721" w:rsidRPr="00B20630" w:rsidRDefault="00E42721" w:rsidP="00F555E9">
            <w:pPr>
              <w:snapToGrid w:val="0"/>
              <w:rPr>
                <w:sz w:val="16"/>
                <w:szCs w:val="16"/>
              </w:rPr>
            </w:pPr>
            <w:r w:rsidRPr="00B20630">
              <w:rPr>
                <w:color w:val="000000"/>
                <w:sz w:val="16"/>
                <w:szCs w:val="16"/>
              </w:rPr>
              <w:t>153</w:t>
            </w:r>
          </w:p>
        </w:tc>
        <w:tc>
          <w:tcPr>
            <w:tcW w:w="864" w:type="dxa"/>
            <w:vAlign w:val="center"/>
            <w:hideMark/>
          </w:tcPr>
          <w:p w14:paraId="610B154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13C019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614B0B3"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
          <w:p w14:paraId="12CBB67F"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
          <w:p w14:paraId="2C24E1B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DF39FB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643FE56"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980F991" w14:textId="77777777" w:rsidR="00E42721" w:rsidRPr="009B3DCC" w:rsidRDefault="00E42721" w:rsidP="00F555E9">
            <w:pPr>
              <w:snapToGrid w:val="0"/>
              <w:jc w:val="center"/>
              <w:rPr>
                <w:sz w:val="16"/>
                <w:szCs w:val="16"/>
              </w:rPr>
            </w:pPr>
            <w:r w:rsidRPr="00266687">
              <w:rPr>
                <w:color w:val="000000"/>
                <w:sz w:val="16"/>
                <w:szCs w:val="16"/>
              </w:rPr>
              <w:t>4.00</w:t>
            </w:r>
          </w:p>
        </w:tc>
        <w:tc>
          <w:tcPr>
            <w:tcW w:w="1008" w:type="dxa"/>
            <w:vAlign w:val="center"/>
            <w:hideMark/>
          </w:tcPr>
          <w:p w14:paraId="03F2FEBB" w14:textId="77777777" w:rsidR="00E42721" w:rsidRPr="009B3DCC" w:rsidRDefault="00E42721" w:rsidP="00F555E9">
            <w:pPr>
              <w:snapToGrid w:val="0"/>
              <w:jc w:val="center"/>
              <w:rPr>
                <w:sz w:val="16"/>
                <w:szCs w:val="16"/>
              </w:rPr>
            </w:pPr>
            <w:r w:rsidRPr="00266687">
              <w:rPr>
                <w:color w:val="000000"/>
                <w:sz w:val="16"/>
                <w:szCs w:val="16"/>
              </w:rPr>
              <w:t>2.95</w:t>
            </w:r>
          </w:p>
        </w:tc>
      </w:tr>
      <w:tr w:rsidR="00E42721" w:rsidRPr="009B3DCC" w14:paraId="28A633DB" w14:textId="77777777" w:rsidTr="00F555E9">
        <w:trPr>
          <w:trHeight w:val="165"/>
        </w:trPr>
        <w:tc>
          <w:tcPr>
            <w:tcW w:w="360" w:type="dxa"/>
            <w:vAlign w:val="center"/>
            <w:hideMark/>
          </w:tcPr>
          <w:p w14:paraId="038DE943" w14:textId="77777777" w:rsidR="00E42721" w:rsidRPr="00B20630" w:rsidRDefault="00E42721" w:rsidP="00F555E9">
            <w:pPr>
              <w:snapToGrid w:val="0"/>
              <w:rPr>
                <w:sz w:val="16"/>
                <w:szCs w:val="16"/>
              </w:rPr>
            </w:pPr>
            <w:r w:rsidRPr="00B20630">
              <w:rPr>
                <w:color w:val="000000"/>
                <w:sz w:val="16"/>
                <w:szCs w:val="16"/>
              </w:rPr>
              <w:t>154</w:t>
            </w:r>
          </w:p>
        </w:tc>
        <w:tc>
          <w:tcPr>
            <w:tcW w:w="864" w:type="dxa"/>
            <w:vAlign w:val="center"/>
            <w:hideMark/>
          </w:tcPr>
          <w:p w14:paraId="763A6DF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A9A0A5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28B11C1"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
          <w:p w14:paraId="6C34FFC3"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
          <w:p w14:paraId="4844D63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3DA2DD5"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41D0CE9"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98519E3" w14:textId="77777777" w:rsidR="00E42721" w:rsidRPr="009B3DCC" w:rsidRDefault="00E42721" w:rsidP="00F555E9">
            <w:pPr>
              <w:snapToGrid w:val="0"/>
              <w:jc w:val="center"/>
              <w:rPr>
                <w:sz w:val="16"/>
                <w:szCs w:val="16"/>
              </w:rPr>
            </w:pPr>
            <w:r w:rsidRPr="00266687">
              <w:rPr>
                <w:color w:val="000000"/>
                <w:sz w:val="16"/>
                <w:szCs w:val="16"/>
              </w:rPr>
              <w:t>4.28</w:t>
            </w:r>
          </w:p>
        </w:tc>
        <w:tc>
          <w:tcPr>
            <w:tcW w:w="1008" w:type="dxa"/>
            <w:vAlign w:val="center"/>
            <w:hideMark/>
          </w:tcPr>
          <w:p w14:paraId="623F1219" w14:textId="77777777" w:rsidR="00E42721" w:rsidRPr="009B3DCC" w:rsidRDefault="00E42721" w:rsidP="00F555E9">
            <w:pPr>
              <w:snapToGrid w:val="0"/>
              <w:jc w:val="center"/>
              <w:rPr>
                <w:sz w:val="16"/>
                <w:szCs w:val="16"/>
              </w:rPr>
            </w:pPr>
            <w:r w:rsidRPr="00266687">
              <w:rPr>
                <w:color w:val="000000"/>
                <w:sz w:val="16"/>
                <w:szCs w:val="16"/>
              </w:rPr>
              <w:t>3.13</w:t>
            </w:r>
          </w:p>
        </w:tc>
      </w:tr>
      <w:tr w:rsidR="00E42721" w:rsidRPr="009B3DCC" w14:paraId="463C9909" w14:textId="77777777" w:rsidTr="00F555E9">
        <w:trPr>
          <w:trHeight w:val="165"/>
        </w:trPr>
        <w:tc>
          <w:tcPr>
            <w:tcW w:w="360" w:type="dxa"/>
            <w:vAlign w:val="center"/>
            <w:hideMark/>
          </w:tcPr>
          <w:p w14:paraId="0B202C2F" w14:textId="77777777" w:rsidR="00E42721" w:rsidRPr="00B20630" w:rsidRDefault="00E42721" w:rsidP="00F555E9">
            <w:pPr>
              <w:snapToGrid w:val="0"/>
              <w:rPr>
                <w:sz w:val="16"/>
                <w:szCs w:val="16"/>
              </w:rPr>
            </w:pPr>
            <w:r w:rsidRPr="00B20630">
              <w:rPr>
                <w:color w:val="000000"/>
                <w:sz w:val="16"/>
                <w:szCs w:val="16"/>
              </w:rPr>
              <w:t>155</w:t>
            </w:r>
          </w:p>
        </w:tc>
        <w:tc>
          <w:tcPr>
            <w:tcW w:w="864" w:type="dxa"/>
            <w:vAlign w:val="center"/>
            <w:hideMark/>
          </w:tcPr>
          <w:p w14:paraId="6C4BAF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E97180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581E6E9"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
          <w:p w14:paraId="13846A17"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
          <w:p w14:paraId="59E6A82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0CCE78A"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FDB3BAD"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288D2B93" w14:textId="77777777" w:rsidR="00E42721" w:rsidRPr="009B3DCC" w:rsidRDefault="00E42721" w:rsidP="00F555E9">
            <w:pPr>
              <w:snapToGrid w:val="0"/>
              <w:jc w:val="center"/>
              <w:rPr>
                <w:sz w:val="16"/>
                <w:szCs w:val="16"/>
              </w:rPr>
            </w:pPr>
            <w:r w:rsidRPr="00266687">
              <w:rPr>
                <w:color w:val="000000"/>
                <w:sz w:val="16"/>
                <w:szCs w:val="16"/>
              </w:rPr>
              <w:t>4.29</w:t>
            </w:r>
          </w:p>
        </w:tc>
        <w:tc>
          <w:tcPr>
            <w:tcW w:w="1008" w:type="dxa"/>
            <w:vAlign w:val="center"/>
            <w:hideMark/>
          </w:tcPr>
          <w:p w14:paraId="4ACD6F88"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1A5B9CF6" w14:textId="77777777" w:rsidTr="00F555E9">
        <w:trPr>
          <w:trHeight w:val="165"/>
        </w:trPr>
        <w:tc>
          <w:tcPr>
            <w:tcW w:w="360" w:type="dxa"/>
            <w:vAlign w:val="center"/>
            <w:hideMark/>
          </w:tcPr>
          <w:p w14:paraId="1DC7C5F0" w14:textId="77777777" w:rsidR="00E42721" w:rsidRPr="00B20630" w:rsidRDefault="00E42721" w:rsidP="00F555E9">
            <w:pPr>
              <w:snapToGrid w:val="0"/>
              <w:rPr>
                <w:sz w:val="16"/>
                <w:szCs w:val="16"/>
              </w:rPr>
            </w:pPr>
            <w:r w:rsidRPr="00B20630">
              <w:rPr>
                <w:color w:val="000000"/>
                <w:sz w:val="16"/>
                <w:szCs w:val="16"/>
              </w:rPr>
              <w:t>156</w:t>
            </w:r>
          </w:p>
        </w:tc>
        <w:tc>
          <w:tcPr>
            <w:tcW w:w="864" w:type="dxa"/>
            <w:vAlign w:val="center"/>
            <w:hideMark/>
          </w:tcPr>
          <w:p w14:paraId="14014F9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157580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ED8EE44"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
          <w:p w14:paraId="43398BDB"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
          <w:p w14:paraId="11B732A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C1E8E80"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7B4DA4E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CBD35E5" w14:textId="77777777" w:rsidR="00E42721" w:rsidRPr="009B3DCC" w:rsidRDefault="00E42721" w:rsidP="00F555E9">
            <w:pPr>
              <w:snapToGrid w:val="0"/>
              <w:jc w:val="center"/>
              <w:rPr>
                <w:sz w:val="16"/>
                <w:szCs w:val="16"/>
              </w:rPr>
            </w:pPr>
            <w:r w:rsidRPr="00266687">
              <w:rPr>
                <w:color w:val="000000"/>
                <w:sz w:val="16"/>
                <w:szCs w:val="16"/>
              </w:rPr>
              <w:t>4.66</w:t>
            </w:r>
          </w:p>
        </w:tc>
        <w:tc>
          <w:tcPr>
            <w:tcW w:w="1008" w:type="dxa"/>
            <w:vAlign w:val="center"/>
            <w:hideMark/>
          </w:tcPr>
          <w:p w14:paraId="31C980B6"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35541C12" w14:textId="77777777" w:rsidTr="00F555E9">
        <w:trPr>
          <w:trHeight w:val="180"/>
        </w:trPr>
        <w:tc>
          <w:tcPr>
            <w:tcW w:w="360" w:type="dxa"/>
            <w:vAlign w:val="center"/>
            <w:hideMark/>
          </w:tcPr>
          <w:p w14:paraId="47A150D9" w14:textId="77777777" w:rsidR="00E42721" w:rsidRPr="00B20630" w:rsidRDefault="00E42721" w:rsidP="00F555E9">
            <w:pPr>
              <w:snapToGrid w:val="0"/>
              <w:rPr>
                <w:sz w:val="16"/>
                <w:szCs w:val="16"/>
              </w:rPr>
            </w:pPr>
            <w:r w:rsidRPr="00B20630">
              <w:rPr>
                <w:color w:val="000000"/>
                <w:sz w:val="16"/>
                <w:szCs w:val="16"/>
              </w:rPr>
              <w:t>157</w:t>
            </w:r>
          </w:p>
        </w:tc>
        <w:tc>
          <w:tcPr>
            <w:tcW w:w="864" w:type="dxa"/>
            <w:vAlign w:val="center"/>
            <w:hideMark/>
          </w:tcPr>
          <w:p w14:paraId="12A7799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DF13B4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A7BD1F5"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
          <w:p w14:paraId="2B328291"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
          <w:p w14:paraId="4BC7B0F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6DDE29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94A2D9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DC3F44A" w14:textId="77777777" w:rsidR="00E42721" w:rsidRPr="009B3DCC" w:rsidRDefault="00E42721" w:rsidP="00F555E9">
            <w:pPr>
              <w:snapToGrid w:val="0"/>
              <w:jc w:val="center"/>
              <w:rPr>
                <w:sz w:val="16"/>
                <w:szCs w:val="16"/>
              </w:rPr>
            </w:pPr>
            <w:r w:rsidRPr="00266687">
              <w:rPr>
                <w:color w:val="000000"/>
                <w:sz w:val="16"/>
                <w:szCs w:val="16"/>
              </w:rPr>
              <w:t>5.82</w:t>
            </w:r>
          </w:p>
        </w:tc>
        <w:tc>
          <w:tcPr>
            <w:tcW w:w="1008" w:type="dxa"/>
            <w:vAlign w:val="center"/>
            <w:hideMark/>
          </w:tcPr>
          <w:p w14:paraId="217F8D15"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6F9D8D5A" w14:textId="77777777" w:rsidTr="00F555E9">
        <w:trPr>
          <w:trHeight w:val="165"/>
        </w:trPr>
        <w:tc>
          <w:tcPr>
            <w:tcW w:w="360" w:type="dxa"/>
            <w:vAlign w:val="center"/>
            <w:hideMark/>
          </w:tcPr>
          <w:p w14:paraId="76C5B647" w14:textId="77777777" w:rsidR="00E42721" w:rsidRPr="00B20630" w:rsidRDefault="00E42721" w:rsidP="00F555E9">
            <w:pPr>
              <w:snapToGrid w:val="0"/>
              <w:rPr>
                <w:sz w:val="16"/>
                <w:szCs w:val="16"/>
              </w:rPr>
            </w:pPr>
            <w:r w:rsidRPr="00B20630">
              <w:rPr>
                <w:color w:val="000000"/>
                <w:sz w:val="16"/>
                <w:szCs w:val="16"/>
              </w:rPr>
              <w:t>158</w:t>
            </w:r>
          </w:p>
        </w:tc>
        <w:tc>
          <w:tcPr>
            <w:tcW w:w="864" w:type="dxa"/>
            <w:vAlign w:val="center"/>
            <w:hideMark/>
          </w:tcPr>
          <w:p w14:paraId="19EEB68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5DD593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7B5978F"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
          <w:p w14:paraId="1C84227E"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
          <w:p w14:paraId="142BF19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4DF57E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73C78BC"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5F09E23" w14:textId="77777777" w:rsidR="00E42721" w:rsidRPr="009B3DCC" w:rsidRDefault="00E42721" w:rsidP="00F555E9">
            <w:pPr>
              <w:snapToGrid w:val="0"/>
              <w:jc w:val="center"/>
              <w:rPr>
                <w:sz w:val="16"/>
                <w:szCs w:val="16"/>
              </w:rPr>
            </w:pPr>
            <w:r w:rsidRPr="00266687">
              <w:rPr>
                <w:color w:val="000000"/>
                <w:sz w:val="16"/>
                <w:szCs w:val="16"/>
              </w:rPr>
              <w:t>7.31</w:t>
            </w:r>
          </w:p>
        </w:tc>
        <w:tc>
          <w:tcPr>
            <w:tcW w:w="1008" w:type="dxa"/>
            <w:vAlign w:val="center"/>
            <w:hideMark/>
          </w:tcPr>
          <w:p w14:paraId="1AEF7664" w14:textId="77777777" w:rsidR="00E42721" w:rsidRPr="009B3DCC" w:rsidRDefault="00E42721" w:rsidP="00F555E9">
            <w:pPr>
              <w:snapToGrid w:val="0"/>
              <w:jc w:val="center"/>
              <w:rPr>
                <w:sz w:val="16"/>
                <w:szCs w:val="16"/>
              </w:rPr>
            </w:pPr>
            <w:r w:rsidRPr="00266687">
              <w:rPr>
                <w:color w:val="000000"/>
                <w:sz w:val="16"/>
                <w:szCs w:val="16"/>
              </w:rPr>
              <w:t>1.78</w:t>
            </w:r>
          </w:p>
        </w:tc>
      </w:tr>
      <w:tr w:rsidR="00E42721" w:rsidRPr="009B3DCC" w14:paraId="79F45438" w14:textId="77777777" w:rsidTr="00F555E9">
        <w:trPr>
          <w:trHeight w:val="165"/>
        </w:trPr>
        <w:tc>
          <w:tcPr>
            <w:tcW w:w="360" w:type="dxa"/>
            <w:vAlign w:val="center"/>
            <w:hideMark/>
          </w:tcPr>
          <w:p w14:paraId="0A44AA4A" w14:textId="77777777" w:rsidR="00E42721" w:rsidRPr="00B20630" w:rsidRDefault="00E42721" w:rsidP="00F555E9">
            <w:pPr>
              <w:snapToGrid w:val="0"/>
              <w:rPr>
                <w:sz w:val="16"/>
                <w:szCs w:val="16"/>
              </w:rPr>
            </w:pPr>
            <w:r w:rsidRPr="00B20630">
              <w:rPr>
                <w:color w:val="000000"/>
                <w:sz w:val="16"/>
                <w:szCs w:val="16"/>
              </w:rPr>
              <w:t>159</w:t>
            </w:r>
          </w:p>
        </w:tc>
        <w:tc>
          <w:tcPr>
            <w:tcW w:w="864" w:type="dxa"/>
            <w:vAlign w:val="center"/>
            <w:hideMark/>
          </w:tcPr>
          <w:p w14:paraId="07457E4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00A0F6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CFDE9A9"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
          <w:p w14:paraId="63F9F346"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
          <w:p w14:paraId="06F6C07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34153C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C37603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3721769" w14:textId="77777777" w:rsidR="00E42721" w:rsidRPr="009B3DCC" w:rsidRDefault="00E42721" w:rsidP="00F555E9">
            <w:pPr>
              <w:snapToGrid w:val="0"/>
              <w:jc w:val="center"/>
              <w:rPr>
                <w:sz w:val="16"/>
                <w:szCs w:val="16"/>
              </w:rPr>
            </w:pPr>
            <w:r w:rsidRPr="00266687">
              <w:rPr>
                <w:color w:val="000000"/>
                <w:sz w:val="16"/>
                <w:szCs w:val="16"/>
              </w:rPr>
              <w:t>6.06</w:t>
            </w:r>
          </w:p>
        </w:tc>
        <w:tc>
          <w:tcPr>
            <w:tcW w:w="1008" w:type="dxa"/>
            <w:vAlign w:val="center"/>
            <w:hideMark/>
          </w:tcPr>
          <w:p w14:paraId="3AF8E84B" w14:textId="77777777" w:rsidR="00E42721" w:rsidRPr="009B3DCC" w:rsidRDefault="00E42721" w:rsidP="00F555E9">
            <w:pPr>
              <w:snapToGrid w:val="0"/>
              <w:jc w:val="center"/>
              <w:rPr>
                <w:sz w:val="16"/>
                <w:szCs w:val="16"/>
              </w:rPr>
            </w:pPr>
            <w:r w:rsidRPr="00266687">
              <w:rPr>
                <w:color w:val="000000"/>
                <w:sz w:val="16"/>
                <w:szCs w:val="16"/>
              </w:rPr>
              <w:t>2.02</w:t>
            </w:r>
          </w:p>
        </w:tc>
      </w:tr>
      <w:tr w:rsidR="00E42721" w:rsidRPr="009B3DCC" w14:paraId="6F33285E" w14:textId="77777777" w:rsidTr="00F555E9">
        <w:trPr>
          <w:trHeight w:val="165"/>
        </w:trPr>
        <w:tc>
          <w:tcPr>
            <w:tcW w:w="360" w:type="dxa"/>
            <w:vAlign w:val="center"/>
            <w:hideMark/>
          </w:tcPr>
          <w:p w14:paraId="2D4FD36B" w14:textId="77777777" w:rsidR="00E42721" w:rsidRPr="00B20630" w:rsidRDefault="00E42721" w:rsidP="00F555E9">
            <w:pPr>
              <w:snapToGrid w:val="0"/>
              <w:rPr>
                <w:sz w:val="16"/>
                <w:szCs w:val="16"/>
              </w:rPr>
            </w:pPr>
            <w:r w:rsidRPr="00B20630">
              <w:rPr>
                <w:color w:val="000000"/>
                <w:sz w:val="16"/>
                <w:szCs w:val="16"/>
              </w:rPr>
              <w:t>160</w:t>
            </w:r>
          </w:p>
        </w:tc>
        <w:tc>
          <w:tcPr>
            <w:tcW w:w="864" w:type="dxa"/>
            <w:vAlign w:val="center"/>
            <w:hideMark/>
          </w:tcPr>
          <w:p w14:paraId="6A6E79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B27B98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E04370C"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
          <w:p w14:paraId="72C08F23"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
          <w:p w14:paraId="6040325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9D91558"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814989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92F184D" w14:textId="77777777" w:rsidR="00E42721" w:rsidRPr="009B3DCC" w:rsidRDefault="00E42721" w:rsidP="00F555E9">
            <w:pPr>
              <w:snapToGrid w:val="0"/>
              <w:jc w:val="center"/>
              <w:rPr>
                <w:sz w:val="16"/>
                <w:szCs w:val="16"/>
              </w:rPr>
            </w:pPr>
            <w:r w:rsidRPr="00266687">
              <w:rPr>
                <w:color w:val="000000"/>
                <w:sz w:val="16"/>
                <w:szCs w:val="16"/>
              </w:rPr>
              <w:t>7.54</w:t>
            </w:r>
          </w:p>
        </w:tc>
        <w:tc>
          <w:tcPr>
            <w:tcW w:w="1008" w:type="dxa"/>
            <w:vAlign w:val="center"/>
            <w:hideMark/>
          </w:tcPr>
          <w:p w14:paraId="6EC3F8F8" w14:textId="77777777" w:rsidR="00E42721" w:rsidRPr="009B3DCC" w:rsidRDefault="00E42721" w:rsidP="00F555E9">
            <w:pPr>
              <w:snapToGrid w:val="0"/>
              <w:jc w:val="center"/>
              <w:rPr>
                <w:sz w:val="16"/>
                <w:szCs w:val="16"/>
              </w:rPr>
            </w:pPr>
            <w:r w:rsidRPr="00266687">
              <w:rPr>
                <w:color w:val="000000"/>
                <w:sz w:val="16"/>
                <w:szCs w:val="16"/>
              </w:rPr>
              <w:t>2.21</w:t>
            </w:r>
          </w:p>
        </w:tc>
      </w:tr>
      <w:tr w:rsidR="00E42721" w:rsidRPr="009B3DCC" w14:paraId="5ABBE169" w14:textId="77777777" w:rsidTr="00F555E9">
        <w:trPr>
          <w:trHeight w:val="165"/>
        </w:trPr>
        <w:tc>
          <w:tcPr>
            <w:tcW w:w="360" w:type="dxa"/>
            <w:vAlign w:val="center"/>
            <w:hideMark/>
          </w:tcPr>
          <w:p w14:paraId="18A09C1B" w14:textId="77777777" w:rsidR="00E42721" w:rsidRPr="00B20630" w:rsidRDefault="00E42721" w:rsidP="00F555E9">
            <w:pPr>
              <w:snapToGrid w:val="0"/>
              <w:rPr>
                <w:sz w:val="16"/>
                <w:szCs w:val="16"/>
              </w:rPr>
            </w:pPr>
            <w:r w:rsidRPr="00B20630">
              <w:rPr>
                <w:color w:val="000000"/>
                <w:sz w:val="16"/>
                <w:szCs w:val="16"/>
              </w:rPr>
              <w:t>161</w:t>
            </w:r>
          </w:p>
        </w:tc>
        <w:tc>
          <w:tcPr>
            <w:tcW w:w="864" w:type="dxa"/>
            <w:vAlign w:val="center"/>
            <w:hideMark/>
          </w:tcPr>
          <w:p w14:paraId="6491785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BC1CAB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489A72B"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
          <w:p w14:paraId="7FDEDF4E"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
          <w:p w14:paraId="2429A68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CE55D61"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63C4D1F"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426773E8" w14:textId="77777777" w:rsidR="00E42721" w:rsidRPr="009B3DCC" w:rsidRDefault="00E42721" w:rsidP="00F555E9">
            <w:pPr>
              <w:snapToGrid w:val="0"/>
              <w:jc w:val="center"/>
              <w:rPr>
                <w:sz w:val="16"/>
                <w:szCs w:val="16"/>
              </w:rPr>
            </w:pPr>
            <w:r w:rsidRPr="00266687">
              <w:rPr>
                <w:color w:val="000000"/>
                <w:sz w:val="16"/>
                <w:szCs w:val="16"/>
              </w:rPr>
              <w:t>5.40</w:t>
            </w:r>
          </w:p>
        </w:tc>
        <w:tc>
          <w:tcPr>
            <w:tcW w:w="1008" w:type="dxa"/>
            <w:vAlign w:val="center"/>
            <w:hideMark/>
          </w:tcPr>
          <w:p w14:paraId="15D6565D" w14:textId="77777777" w:rsidR="00E42721" w:rsidRPr="009B3DCC" w:rsidRDefault="00E42721" w:rsidP="00F555E9">
            <w:pPr>
              <w:snapToGrid w:val="0"/>
              <w:jc w:val="center"/>
              <w:rPr>
                <w:sz w:val="16"/>
                <w:szCs w:val="16"/>
              </w:rPr>
            </w:pPr>
            <w:r w:rsidRPr="00266687">
              <w:rPr>
                <w:color w:val="000000"/>
                <w:sz w:val="16"/>
                <w:szCs w:val="16"/>
              </w:rPr>
              <w:t>2.51</w:t>
            </w:r>
          </w:p>
        </w:tc>
      </w:tr>
      <w:tr w:rsidR="00E42721" w:rsidRPr="009B3DCC" w14:paraId="74F43377" w14:textId="77777777" w:rsidTr="00F555E9">
        <w:trPr>
          <w:trHeight w:val="165"/>
        </w:trPr>
        <w:tc>
          <w:tcPr>
            <w:tcW w:w="360" w:type="dxa"/>
            <w:vAlign w:val="center"/>
            <w:hideMark/>
          </w:tcPr>
          <w:p w14:paraId="74C358C0" w14:textId="77777777" w:rsidR="00E42721" w:rsidRPr="00B20630" w:rsidRDefault="00E42721" w:rsidP="00F555E9">
            <w:pPr>
              <w:snapToGrid w:val="0"/>
              <w:rPr>
                <w:sz w:val="16"/>
                <w:szCs w:val="16"/>
              </w:rPr>
            </w:pPr>
            <w:r w:rsidRPr="00B20630">
              <w:rPr>
                <w:color w:val="000000"/>
                <w:sz w:val="16"/>
                <w:szCs w:val="16"/>
              </w:rPr>
              <w:t>162</w:t>
            </w:r>
          </w:p>
        </w:tc>
        <w:tc>
          <w:tcPr>
            <w:tcW w:w="864" w:type="dxa"/>
            <w:vAlign w:val="center"/>
            <w:hideMark/>
          </w:tcPr>
          <w:p w14:paraId="0530B54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8A69A6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A7DBA01"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
          <w:p w14:paraId="7455A3BC"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
          <w:p w14:paraId="1477484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F1D861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6AAF061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788737F" w14:textId="77777777" w:rsidR="00E42721" w:rsidRPr="009B3DCC" w:rsidRDefault="00E42721" w:rsidP="00F555E9">
            <w:pPr>
              <w:snapToGrid w:val="0"/>
              <w:jc w:val="center"/>
              <w:rPr>
                <w:sz w:val="16"/>
                <w:szCs w:val="16"/>
              </w:rPr>
            </w:pPr>
            <w:r w:rsidRPr="00266687">
              <w:rPr>
                <w:color w:val="000000"/>
                <w:sz w:val="16"/>
                <w:szCs w:val="16"/>
              </w:rPr>
              <w:t>6.21</w:t>
            </w:r>
          </w:p>
        </w:tc>
        <w:tc>
          <w:tcPr>
            <w:tcW w:w="1008" w:type="dxa"/>
            <w:vAlign w:val="center"/>
            <w:hideMark/>
          </w:tcPr>
          <w:p w14:paraId="28C3A741" w14:textId="77777777" w:rsidR="00E42721" w:rsidRPr="009B3DCC" w:rsidRDefault="00E42721" w:rsidP="00F555E9">
            <w:pPr>
              <w:snapToGrid w:val="0"/>
              <w:jc w:val="center"/>
              <w:rPr>
                <w:sz w:val="16"/>
                <w:szCs w:val="16"/>
              </w:rPr>
            </w:pPr>
            <w:r w:rsidRPr="00266687">
              <w:rPr>
                <w:color w:val="000000"/>
                <w:sz w:val="16"/>
                <w:szCs w:val="16"/>
              </w:rPr>
              <w:t>2.54</w:t>
            </w:r>
          </w:p>
        </w:tc>
      </w:tr>
      <w:tr w:rsidR="00E42721" w:rsidRPr="009B3DCC" w14:paraId="6AD5DB9C" w14:textId="77777777" w:rsidTr="00F555E9">
        <w:trPr>
          <w:trHeight w:val="165"/>
        </w:trPr>
        <w:tc>
          <w:tcPr>
            <w:tcW w:w="360" w:type="dxa"/>
            <w:vAlign w:val="center"/>
            <w:hideMark/>
          </w:tcPr>
          <w:p w14:paraId="576747AD" w14:textId="77777777" w:rsidR="00E42721" w:rsidRPr="00B20630" w:rsidRDefault="00E42721" w:rsidP="00F555E9">
            <w:pPr>
              <w:snapToGrid w:val="0"/>
              <w:rPr>
                <w:sz w:val="16"/>
                <w:szCs w:val="16"/>
              </w:rPr>
            </w:pPr>
            <w:r w:rsidRPr="00B20630">
              <w:rPr>
                <w:color w:val="000000"/>
                <w:sz w:val="16"/>
                <w:szCs w:val="16"/>
              </w:rPr>
              <w:t>163</w:t>
            </w:r>
          </w:p>
        </w:tc>
        <w:tc>
          <w:tcPr>
            <w:tcW w:w="864" w:type="dxa"/>
            <w:vAlign w:val="center"/>
            <w:hideMark/>
          </w:tcPr>
          <w:p w14:paraId="3035A3F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4E03F0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9DFCD61"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
          <w:p w14:paraId="19D70584"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
          <w:p w14:paraId="68FB556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D08DA1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7A4681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93B4214"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162EAC9" w14:textId="77777777" w:rsidR="00E42721" w:rsidRPr="009B3DCC" w:rsidRDefault="00E42721" w:rsidP="00F555E9">
            <w:pPr>
              <w:snapToGrid w:val="0"/>
              <w:jc w:val="center"/>
              <w:rPr>
                <w:sz w:val="16"/>
                <w:szCs w:val="16"/>
              </w:rPr>
            </w:pPr>
            <w:r w:rsidRPr="00266687">
              <w:rPr>
                <w:color w:val="000000"/>
                <w:sz w:val="16"/>
                <w:szCs w:val="16"/>
              </w:rPr>
              <w:t>4.54</w:t>
            </w:r>
          </w:p>
        </w:tc>
      </w:tr>
      <w:tr w:rsidR="00E42721" w:rsidRPr="009B3DCC" w14:paraId="770F4622" w14:textId="77777777" w:rsidTr="00F555E9">
        <w:trPr>
          <w:trHeight w:val="165"/>
        </w:trPr>
        <w:tc>
          <w:tcPr>
            <w:tcW w:w="360" w:type="dxa"/>
            <w:vAlign w:val="center"/>
            <w:hideMark/>
          </w:tcPr>
          <w:p w14:paraId="2956F186" w14:textId="77777777" w:rsidR="00E42721" w:rsidRPr="00B20630" w:rsidRDefault="00E42721" w:rsidP="00F555E9">
            <w:pPr>
              <w:snapToGrid w:val="0"/>
              <w:rPr>
                <w:sz w:val="16"/>
                <w:szCs w:val="16"/>
              </w:rPr>
            </w:pPr>
            <w:r w:rsidRPr="00B20630">
              <w:rPr>
                <w:color w:val="000000"/>
                <w:sz w:val="16"/>
                <w:szCs w:val="16"/>
              </w:rPr>
              <w:t>164</w:t>
            </w:r>
          </w:p>
        </w:tc>
        <w:tc>
          <w:tcPr>
            <w:tcW w:w="864" w:type="dxa"/>
            <w:vAlign w:val="center"/>
            <w:hideMark/>
          </w:tcPr>
          <w:p w14:paraId="077C734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C5F3D3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CBC3953"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
          <w:p w14:paraId="5BF016E4"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
          <w:p w14:paraId="24AB1ED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3CAFB2A"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D126B07"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6A0AD2E"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
          <w:p w14:paraId="4D209C0C" w14:textId="77777777" w:rsidR="00E42721" w:rsidRPr="009B3DCC" w:rsidRDefault="00E42721" w:rsidP="00F555E9">
            <w:pPr>
              <w:snapToGrid w:val="0"/>
              <w:jc w:val="center"/>
              <w:rPr>
                <w:sz w:val="16"/>
                <w:szCs w:val="16"/>
              </w:rPr>
            </w:pPr>
            <w:r w:rsidRPr="00266687">
              <w:rPr>
                <w:color w:val="000000"/>
                <w:sz w:val="16"/>
                <w:szCs w:val="16"/>
              </w:rPr>
              <w:t>5.04</w:t>
            </w:r>
          </w:p>
        </w:tc>
      </w:tr>
      <w:tr w:rsidR="00E42721" w:rsidRPr="009B3DCC" w14:paraId="18A1B61F" w14:textId="77777777" w:rsidTr="00F555E9">
        <w:trPr>
          <w:trHeight w:val="165"/>
        </w:trPr>
        <w:tc>
          <w:tcPr>
            <w:tcW w:w="360" w:type="dxa"/>
            <w:vAlign w:val="center"/>
            <w:hideMark/>
          </w:tcPr>
          <w:p w14:paraId="20027506" w14:textId="77777777" w:rsidR="00E42721" w:rsidRPr="00B20630" w:rsidRDefault="00E42721" w:rsidP="00F555E9">
            <w:pPr>
              <w:snapToGrid w:val="0"/>
              <w:rPr>
                <w:sz w:val="16"/>
                <w:szCs w:val="16"/>
              </w:rPr>
            </w:pPr>
            <w:r w:rsidRPr="00B20630">
              <w:rPr>
                <w:color w:val="000000"/>
                <w:sz w:val="16"/>
                <w:szCs w:val="16"/>
              </w:rPr>
              <w:t>165</w:t>
            </w:r>
          </w:p>
        </w:tc>
        <w:tc>
          <w:tcPr>
            <w:tcW w:w="864" w:type="dxa"/>
            <w:vAlign w:val="center"/>
            <w:hideMark/>
          </w:tcPr>
          <w:p w14:paraId="1950259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2BF1DD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8E7E6D1"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
          <w:p w14:paraId="238EBE7D"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
          <w:p w14:paraId="362E7DB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09A2AE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56BB934"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0ACD3F6"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
          <w:p w14:paraId="714C5690" w14:textId="77777777" w:rsidR="00E42721" w:rsidRPr="009B3DCC" w:rsidRDefault="00E42721" w:rsidP="00F555E9">
            <w:pPr>
              <w:snapToGrid w:val="0"/>
              <w:jc w:val="center"/>
              <w:rPr>
                <w:sz w:val="16"/>
                <w:szCs w:val="16"/>
              </w:rPr>
            </w:pPr>
            <w:r w:rsidRPr="00266687">
              <w:rPr>
                <w:color w:val="000000"/>
                <w:sz w:val="16"/>
                <w:szCs w:val="16"/>
              </w:rPr>
              <w:t>5.46</w:t>
            </w:r>
          </w:p>
        </w:tc>
      </w:tr>
      <w:tr w:rsidR="00E42721" w:rsidRPr="009B3DCC" w14:paraId="3F21A368" w14:textId="77777777" w:rsidTr="00F555E9">
        <w:trPr>
          <w:trHeight w:val="165"/>
        </w:trPr>
        <w:tc>
          <w:tcPr>
            <w:tcW w:w="360" w:type="dxa"/>
            <w:vAlign w:val="center"/>
            <w:hideMark/>
          </w:tcPr>
          <w:p w14:paraId="0ED474A5" w14:textId="77777777" w:rsidR="00E42721" w:rsidRPr="00B20630" w:rsidRDefault="00E42721" w:rsidP="00F555E9">
            <w:pPr>
              <w:snapToGrid w:val="0"/>
              <w:rPr>
                <w:sz w:val="16"/>
                <w:szCs w:val="16"/>
              </w:rPr>
            </w:pPr>
            <w:r w:rsidRPr="00B20630">
              <w:rPr>
                <w:color w:val="000000"/>
                <w:sz w:val="16"/>
                <w:szCs w:val="16"/>
              </w:rPr>
              <w:t>166</w:t>
            </w:r>
          </w:p>
        </w:tc>
        <w:tc>
          <w:tcPr>
            <w:tcW w:w="864" w:type="dxa"/>
            <w:vAlign w:val="center"/>
            <w:hideMark/>
          </w:tcPr>
          <w:p w14:paraId="078B85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E9EBB5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A856F9C"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
          <w:p w14:paraId="6C17BBAA"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
          <w:p w14:paraId="65875CA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4FB0C5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7E149DD2"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7F7810A"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6D1E514B" w14:textId="77777777" w:rsidR="00E42721" w:rsidRPr="009B3DCC" w:rsidRDefault="00E42721" w:rsidP="00F555E9">
            <w:pPr>
              <w:snapToGrid w:val="0"/>
              <w:jc w:val="center"/>
              <w:rPr>
                <w:sz w:val="16"/>
                <w:szCs w:val="16"/>
              </w:rPr>
            </w:pPr>
            <w:r w:rsidRPr="00266687">
              <w:rPr>
                <w:color w:val="000000"/>
                <w:sz w:val="16"/>
                <w:szCs w:val="16"/>
              </w:rPr>
              <w:t>5.77</w:t>
            </w:r>
          </w:p>
        </w:tc>
      </w:tr>
      <w:tr w:rsidR="00E42721" w:rsidRPr="009B3DCC" w14:paraId="619B9CAA" w14:textId="77777777" w:rsidTr="00F555E9">
        <w:trPr>
          <w:trHeight w:val="165"/>
        </w:trPr>
        <w:tc>
          <w:tcPr>
            <w:tcW w:w="360" w:type="dxa"/>
            <w:vAlign w:val="center"/>
            <w:hideMark/>
          </w:tcPr>
          <w:p w14:paraId="08869BAF" w14:textId="77777777" w:rsidR="00E42721" w:rsidRPr="00B20630" w:rsidRDefault="00E42721" w:rsidP="00F555E9">
            <w:pPr>
              <w:snapToGrid w:val="0"/>
              <w:rPr>
                <w:sz w:val="16"/>
                <w:szCs w:val="16"/>
              </w:rPr>
            </w:pPr>
            <w:r w:rsidRPr="00B20630">
              <w:rPr>
                <w:color w:val="000000"/>
                <w:sz w:val="16"/>
                <w:szCs w:val="16"/>
              </w:rPr>
              <w:t>167</w:t>
            </w:r>
          </w:p>
        </w:tc>
        <w:tc>
          <w:tcPr>
            <w:tcW w:w="864" w:type="dxa"/>
            <w:vAlign w:val="center"/>
            <w:hideMark/>
          </w:tcPr>
          <w:p w14:paraId="2F0F46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8095EA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A81F71B"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
          <w:p w14:paraId="06F17BC9"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
          <w:p w14:paraId="7926919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7ACBB0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188EEB29"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3DE0368C"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
          <w:p w14:paraId="5D996A9B" w14:textId="77777777" w:rsidR="00E42721" w:rsidRPr="009B3DCC" w:rsidRDefault="00E42721" w:rsidP="00F555E9">
            <w:pPr>
              <w:snapToGrid w:val="0"/>
              <w:jc w:val="center"/>
              <w:rPr>
                <w:sz w:val="16"/>
                <w:szCs w:val="16"/>
              </w:rPr>
            </w:pPr>
            <w:r w:rsidRPr="00266687">
              <w:rPr>
                <w:color w:val="000000"/>
                <w:sz w:val="16"/>
                <w:szCs w:val="16"/>
              </w:rPr>
              <w:t>5.28</w:t>
            </w:r>
          </w:p>
        </w:tc>
      </w:tr>
      <w:tr w:rsidR="00E42721" w:rsidRPr="009B3DCC" w14:paraId="7D9BDBE7" w14:textId="77777777" w:rsidTr="00F555E9">
        <w:trPr>
          <w:trHeight w:val="165"/>
        </w:trPr>
        <w:tc>
          <w:tcPr>
            <w:tcW w:w="360" w:type="dxa"/>
            <w:vAlign w:val="center"/>
            <w:hideMark/>
          </w:tcPr>
          <w:p w14:paraId="29D6163A" w14:textId="77777777" w:rsidR="00E42721" w:rsidRPr="00B20630" w:rsidRDefault="00E42721" w:rsidP="00F555E9">
            <w:pPr>
              <w:snapToGrid w:val="0"/>
              <w:rPr>
                <w:sz w:val="16"/>
                <w:szCs w:val="16"/>
              </w:rPr>
            </w:pPr>
            <w:r w:rsidRPr="00B20630">
              <w:rPr>
                <w:color w:val="000000"/>
                <w:sz w:val="16"/>
                <w:szCs w:val="16"/>
              </w:rPr>
              <w:t>168</w:t>
            </w:r>
          </w:p>
        </w:tc>
        <w:tc>
          <w:tcPr>
            <w:tcW w:w="864" w:type="dxa"/>
            <w:vAlign w:val="center"/>
            <w:hideMark/>
          </w:tcPr>
          <w:p w14:paraId="151F7B3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C61BF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22C5ED4"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
          <w:p w14:paraId="4B3E9B32"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
          <w:p w14:paraId="3BD49F2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6E9D09D"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32F4FB2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B536153"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
          <w:p w14:paraId="48C9B7C5" w14:textId="77777777" w:rsidR="00E42721" w:rsidRPr="009B3DCC" w:rsidRDefault="00E42721" w:rsidP="00F555E9">
            <w:pPr>
              <w:snapToGrid w:val="0"/>
              <w:jc w:val="center"/>
              <w:rPr>
                <w:sz w:val="16"/>
                <w:szCs w:val="16"/>
              </w:rPr>
            </w:pPr>
            <w:r w:rsidRPr="00266687">
              <w:rPr>
                <w:color w:val="000000"/>
                <w:sz w:val="16"/>
                <w:szCs w:val="16"/>
              </w:rPr>
              <w:t>5.72</w:t>
            </w:r>
          </w:p>
        </w:tc>
      </w:tr>
      <w:tr w:rsidR="00E42721" w:rsidRPr="009B3DCC" w14:paraId="4FE78FAD" w14:textId="77777777" w:rsidTr="00F555E9">
        <w:trPr>
          <w:trHeight w:val="165"/>
        </w:trPr>
        <w:tc>
          <w:tcPr>
            <w:tcW w:w="360" w:type="dxa"/>
            <w:vAlign w:val="center"/>
            <w:hideMark/>
          </w:tcPr>
          <w:p w14:paraId="5F5016DD" w14:textId="77777777" w:rsidR="00E42721" w:rsidRPr="00B20630" w:rsidRDefault="00E42721" w:rsidP="00F555E9">
            <w:pPr>
              <w:snapToGrid w:val="0"/>
              <w:rPr>
                <w:sz w:val="16"/>
                <w:szCs w:val="16"/>
              </w:rPr>
            </w:pPr>
            <w:r w:rsidRPr="00B20630">
              <w:rPr>
                <w:color w:val="000000"/>
                <w:sz w:val="16"/>
                <w:szCs w:val="16"/>
              </w:rPr>
              <w:t>169</w:t>
            </w:r>
          </w:p>
        </w:tc>
        <w:tc>
          <w:tcPr>
            <w:tcW w:w="864" w:type="dxa"/>
            <w:vAlign w:val="center"/>
            <w:hideMark/>
          </w:tcPr>
          <w:p w14:paraId="1E8A167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28DC36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38F1CC5"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
          <w:p w14:paraId="244F61D2"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
          <w:p w14:paraId="14688E3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A253837"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0EA541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8A90CD0" w14:textId="77777777" w:rsidR="00E42721" w:rsidRPr="009B3DCC" w:rsidRDefault="00E42721" w:rsidP="00F555E9">
            <w:pPr>
              <w:snapToGrid w:val="0"/>
              <w:jc w:val="center"/>
              <w:rPr>
                <w:sz w:val="16"/>
                <w:szCs w:val="16"/>
              </w:rPr>
            </w:pPr>
            <w:r w:rsidRPr="00266687">
              <w:rPr>
                <w:color w:val="000000"/>
                <w:sz w:val="16"/>
                <w:szCs w:val="16"/>
              </w:rPr>
              <w:t>3.79</w:t>
            </w:r>
          </w:p>
        </w:tc>
        <w:tc>
          <w:tcPr>
            <w:tcW w:w="1008" w:type="dxa"/>
            <w:vAlign w:val="center"/>
            <w:hideMark/>
          </w:tcPr>
          <w:p w14:paraId="185D5737"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0942390E" w14:textId="77777777" w:rsidTr="00F555E9">
        <w:trPr>
          <w:trHeight w:val="165"/>
        </w:trPr>
        <w:tc>
          <w:tcPr>
            <w:tcW w:w="360" w:type="dxa"/>
            <w:vAlign w:val="center"/>
            <w:hideMark/>
          </w:tcPr>
          <w:p w14:paraId="017FD09E" w14:textId="77777777" w:rsidR="00E42721" w:rsidRPr="00B20630" w:rsidRDefault="00E42721" w:rsidP="00F555E9">
            <w:pPr>
              <w:snapToGrid w:val="0"/>
              <w:rPr>
                <w:sz w:val="16"/>
                <w:szCs w:val="16"/>
              </w:rPr>
            </w:pPr>
            <w:r w:rsidRPr="00B20630">
              <w:rPr>
                <w:color w:val="000000"/>
                <w:sz w:val="16"/>
                <w:szCs w:val="16"/>
              </w:rPr>
              <w:t>170</w:t>
            </w:r>
          </w:p>
        </w:tc>
        <w:tc>
          <w:tcPr>
            <w:tcW w:w="864" w:type="dxa"/>
            <w:vAlign w:val="center"/>
            <w:hideMark/>
          </w:tcPr>
          <w:p w14:paraId="1F72FF0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AEDA9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4054595"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
          <w:p w14:paraId="394B6272"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
          <w:p w14:paraId="1C0C949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9AC60C2"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508C366"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C3D007D" w14:textId="77777777" w:rsidR="00E42721" w:rsidRPr="009B3DCC" w:rsidRDefault="00E42721" w:rsidP="00F555E9">
            <w:pPr>
              <w:snapToGrid w:val="0"/>
              <w:jc w:val="center"/>
              <w:rPr>
                <w:sz w:val="16"/>
                <w:szCs w:val="16"/>
              </w:rPr>
            </w:pPr>
            <w:r w:rsidRPr="00266687">
              <w:rPr>
                <w:color w:val="000000"/>
                <w:sz w:val="16"/>
                <w:szCs w:val="16"/>
              </w:rPr>
              <w:t>4.33</w:t>
            </w:r>
          </w:p>
        </w:tc>
        <w:tc>
          <w:tcPr>
            <w:tcW w:w="1008" w:type="dxa"/>
            <w:vAlign w:val="center"/>
            <w:hideMark/>
          </w:tcPr>
          <w:p w14:paraId="5B488C7B" w14:textId="77777777" w:rsidR="00E42721" w:rsidRPr="009B3DCC" w:rsidRDefault="00E42721" w:rsidP="00F555E9">
            <w:pPr>
              <w:snapToGrid w:val="0"/>
              <w:jc w:val="center"/>
              <w:rPr>
                <w:sz w:val="16"/>
                <w:szCs w:val="16"/>
              </w:rPr>
            </w:pPr>
            <w:r w:rsidRPr="00266687">
              <w:rPr>
                <w:color w:val="000000"/>
                <w:sz w:val="16"/>
                <w:szCs w:val="16"/>
              </w:rPr>
              <w:t>2.45</w:t>
            </w:r>
          </w:p>
        </w:tc>
      </w:tr>
      <w:tr w:rsidR="00E42721" w:rsidRPr="009B3DCC" w14:paraId="4AC935A6" w14:textId="77777777" w:rsidTr="00F555E9">
        <w:trPr>
          <w:trHeight w:val="180"/>
        </w:trPr>
        <w:tc>
          <w:tcPr>
            <w:tcW w:w="360" w:type="dxa"/>
            <w:vAlign w:val="center"/>
            <w:hideMark/>
          </w:tcPr>
          <w:p w14:paraId="4C9396EA" w14:textId="77777777" w:rsidR="00E42721" w:rsidRPr="00B20630" w:rsidRDefault="00E42721" w:rsidP="00F555E9">
            <w:pPr>
              <w:snapToGrid w:val="0"/>
              <w:rPr>
                <w:sz w:val="16"/>
                <w:szCs w:val="16"/>
              </w:rPr>
            </w:pPr>
            <w:r w:rsidRPr="00B20630">
              <w:rPr>
                <w:color w:val="000000"/>
                <w:sz w:val="16"/>
                <w:szCs w:val="16"/>
              </w:rPr>
              <w:t>171</w:t>
            </w:r>
          </w:p>
        </w:tc>
        <w:tc>
          <w:tcPr>
            <w:tcW w:w="864" w:type="dxa"/>
            <w:vAlign w:val="center"/>
            <w:hideMark/>
          </w:tcPr>
          <w:p w14:paraId="55117E2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B2079C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7EC8D33"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
          <w:p w14:paraId="58F1C96C"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
          <w:p w14:paraId="4EC923A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5699B5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0F78C14E"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69C945F" w14:textId="77777777" w:rsidR="00E42721" w:rsidRPr="009B3DCC" w:rsidRDefault="00E42721" w:rsidP="00F555E9">
            <w:pPr>
              <w:snapToGrid w:val="0"/>
              <w:jc w:val="center"/>
              <w:rPr>
                <w:sz w:val="16"/>
                <w:szCs w:val="16"/>
              </w:rPr>
            </w:pPr>
            <w:r w:rsidRPr="00266687">
              <w:rPr>
                <w:color w:val="000000"/>
                <w:sz w:val="16"/>
                <w:szCs w:val="16"/>
              </w:rPr>
              <w:t>4.35</w:t>
            </w:r>
          </w:p>
        </w:tc>
        <w:tc>
          <w:tcPr>
            <w:tcW w:w="1008" w:type="dxa"/>
            <w:vAlign w:val="center"/>
            <w:hideMark/>
          </w:tcPr>
          <w:p w14:paraId="5FF4BB7B" w14:textId="77777777" w:rsidR="00E42721" w:rsidRPr="009B3DCC" w:rsidRDefault="00E42721" w:rsidP="00F555E9">
            <w:pPr>
              <w:snapToGrid w:val="0"/>
              <w:jc w:val="center"/>
              <w:rPr>
                <w:sz w:val="16"/>
                <w:szCs w:val="16"/>
              </w:rPr>
            </w:pPr>
            <w:r w:rsidRPr="00266687">
              <w:rPr>
                <w:color w:val="000000"/>
                <w:sz w:val="16"/>
                <w:szCs w:val="16"/>
              </w:rPr>
              <w:t>3.12</w:t>
            </w:r>
          </w:p>
        </w:tc>
      </w:tr>
      <w:tr w:rsidR="00E42721" w:rsidRPr="009B3DCC" w14:paraId="744C0E91" w14:textId="77777777" w:rsidTr="00F555E9">
        <w:trPr>
          <w:trHeight w:val="165"/>
        </w:trPr>
        <w:tc>
          <w:tcPr>
            <w:tcW w:w="360" w:type="dxa"/>
            <w:vAlign w:val="center"/>
            <w:hideMark/>
          </w:tcPr>
          <w:p w14:paraId="241C0496" w14:textId="77777777" w:rsidR="00E42721" w:rsidRPr="00B20630" w:rsidRDefault="00E42721" w:rsidP="00F555E9">
            <w:pPr>
              <w:snapToGrid w:val="0"/>
              <w:rPr>
                <w:sz w:val="16"/>
                <w:szCs w:val="16"/>
              </w:rPr>
            </w:pPr>
            <w:r w:rsidRPr="00B20630">
              <w:rPr>
                <w:color w:val="000000"/>
                <w:sz w:val="16"/>
                <w:szCs w:val="16"/>
              </w:rPr>
              <w:t>172</w:t>
            </w:r>
          </w:p>
        </w:tc>
        <w:tc>
          <w:tcPr>
            <w:tcW w:w="864" w:type="dxa"/>
            <w:vAlign w:val="center"/>
            <w:hideMark/>
          </w:tcPr>
          <w:p w14:paraId="61E8BBD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87A2C2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1FC84DF"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
          <w:p w14:paraId="0F823B67"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
          <w:p w14:paraId="122D907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90C325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63F34EC0"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8210960" w14:textId="77777777" w:rsidR="00E42721" w:rsidRPr="009B3DCC" w:rsidRDefault="00E42721" w:rsidP="00F555E9">
            <w:pPr>
              <w:snapToGrid w:val="0"/>
              <w:jc w:val="center"/>
              <w:rPr>
                <w:sz w:val="16"/>
                <w:szCs w:val="16"/>
              </w:rPr>
            </w:pPr>
            <w:r w:rsidRPr="00266687">
              <w:rPr>
                <w:color w:val="000000"/>
                <w:sz w:val="16"/>
                <w:szCs w:val="16"/>
              </w:rPr>
              <w:t>4.64</w:t>
            </w:r>
          </w:p>
        </w:tc>
        <w:tc>
          <w:tcPr>
            <w:tcW w:w="1008" w:type="dxa"/>
            <w:vAlign w:val="center"/>
            <w:hideMark/>
          </w:tcPr>
          <w:p w14:paraId="76715162" w14:textId="77777777" w:rsidR="00E42721" w:rsidRPr="009B3DCC" w:rsidRDefault="00E42721" w:rsidP="00F555E9">
            <w:pPr>
              <w:snapToGrid w:val="0"/>
              <w:jc w:val="center"/>
              <w:rPr>
                <w:sz w:val="16"/>
                <w:szCs w:val="16"/>
              </w:rPr>
            </w:pPr>
            <w:r w:rsidRPr="00266687">
              <w:rPr>
                <w:color w:val="000000"/>
                <w:sz w:val="16"/>
                <w:szCs w:val="16"/>
              </w:rPr>
              <w:t>2.97</w:t>
            </w:r>
          </w:p>
        </w:tc>
      </w:tr>
      <w:tr w:rsidR="00E42721" w:rsidRPr="009B3DCC" w14:paraId="49D971F2" w14:textId="77777777" w:rsidTr="00F555E9">
        <w:trPr>
          <w:trHeight w:val="165"/>
        </w:trPr>
        <w:tc>
          <w:tcPr>
            <w:tcW w:w="360" w:type="dxa"/>
            <w:vAlign w:val="center"/>
            <w:hideMark/>
          </w:tcPr>
          <w:p w14:paraId="24D7B528" w14:textId="77777777" w:rsidR="00E42721" w:rsidRPr="00B20630" w:rsidRDefault="00E42721" w:rsidP="00F555E9">
            <w:pPr>
              <w:snapToGrid w:val="0"/>
              <w:rPr>
                <w:sz w:val="16"/>
                <w:szCs w:val="16"/>
              </w:rPr>
            </w:pPr>
            <w:r w:rsidRPr="00B20630">
              <w:rPr>
                <w:color w:val="000000"/>
                <w:sz w:val="16"/>
                <w:szCs w:val="16"/>
              </w:rPr>
              <w:t>173</w:t>
            </w:r>
          </w:p>
        </w:tc>
        <w:tc>
          <w:tcPr>
            <w:tcW w:w="864" w:type="dxa"/>
            <w:vAlign w:val="center"/>
            <w:hideMark/>
          </w:tcPr>
          <w:p w14:paraId="024D895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9A7ED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90196DE"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
          <w:p w14:paraId="1D057E12"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
          <w:p w14:paraId="76C22D9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25BC46A"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658ABFCB"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16ECABCF" w14:textId="77777777" w:rsidR="00E42721" w:rsidRPr="009B3DCC" w:rsidRDefault="00E42721" w:rsidP="00F555E9">
            <w:pPr>
              <w:snapToGrid w:val="0"/>
              <w:jc w:val="center"/>
              <w:rPr>
                <w:sz w:val="16"/>
                <w:szCs w:val="16"/>
              </w:rPr>
            </w:pPr>
            <w:r w:rsidRPr="00266687">
              <w:rPr>
                <w:color w:val="000000"/>
                <w:sz w:val="16"/>
                <w:szCs w:val="16"/>
              </w:rPr>
              <w:t>5.04</w:t>
            </w:r>
          </w:p>
        </w:tc>
        <w:tc>
          <w:tcPr>
            <w:tcW w:w="1008" w:type="dxa"/>
            <w:vAlign w:val="center"/>
            <w:hideMark/>
          </w:tcPr>
          <w:p w14:paraId="1087EE9B" w14:textId="77777777" w:rsidR="00E42721" w:rsidRPr="009B3DCC" w:rsidRDefault="00E42721" w:rsidP="00F555E9">
            <w:pPr>
              <w:snapToGrid w:val="0"/>
              <w:jc w:val="center"/>
              <w:rPr>
                <w:sz w:val="16"/>
                <w:szCs w:val="16"/>
              </w:rPr>
            </w:pPr>
            <w:r w:rsidRPr="00266687">
              <w:rPr>
                <w:color w:val="000000"/>
                <w:sz w:val="16"/>
                <w:szCs w:val="16"/>
              </w:rPr>
              <w:t>3.25</w:t>
            </w:r>
          </w:p>
        </w:tc>
      </w:tr>
      <w:tr w:rsidR="00E42721" w:rsidRPr="009B3DCC" w14:paraId="76149029" w14:textId="77777777" w:rsidTr="00F555E9">
        <w:trPr>
          <w:trHeight w:val="165"/>
        </w:trPr>
        <w:tc>
          <w:tcPr>
            <w:tcW w:w="360" w:type="dxa"/>
            <w:vAlign w:val="center"/>
            <w:hideMark/>
          </w:tcPr>
          <w:p w14:paraId="35F52F40" w14:textId="77777777" w:rsidR="00E42721" w:rsidRPr="00B20630" w:rsidRDefault="00E42721" w:rsidP="00F555E9">
            <w:pPr>
              <w:snapToGrid w:val="0"/>
              <w:rPr>
                <w:sz w:val="16"/>
                <w:szCs w:val="16"/>
              </w:rPr>
            </w:pPr>
            <w:r w:rsidRPr="00B20630">
              <w:rPr>
                <w:color w:val="000000"/>
                <w:sz w:val="16"/>
                <w:szCs w:val="16"/>
              </w:rPr>
              <w:t>174</w:t>
            </w:r>
          </w:p>
        </w:tc>
        <w:tc>
          <w:tcPr>
            <w:tcW w:w="864" w:type="dxa"/>
            <w:vAlign w:val="center"/>
            <w:hideMark/>
          </w:tcPr>
          <w:p w14:paraId="1A22780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7636CD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C53A588"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
          <w:p w14:paraId="30025768"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
          <w:p w14:paraId="64DFF42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EA5EE3A"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3EB12F8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E78ABF4" w14:textId="77777777" w:rsidR="00E42721" w:rsidRPr="009B3DCC" w:rsidRDefault="00E42721" w:rsidP="00F555E9">
            <w:pPr>
              <w:snapToGrid w:val="0"/>
              <w:jc w:val="center"/>
              <w:rPr>
                <w:sz w:val="16"/>
                <w:szCs w:val="16"/>
              </w:rPr>
            </w:pPr>
            <w:r w:rsidRPr="00266687">
              <w:rPr>
                <w:color w:val="000000"/>
                <w:sz w:val="16"/>
                <w:szCs w:val="16"/>
              </w:rPr>
              <w:t>4.50</w:t>
            </w:r>
          </w:p>
        </w:tc>
        <w:tc>
          <w:tcPr>
            <w:tcW w:w="1008" w:type="dxa"/>
            <w:vAlign w:val="center"/>
            <w:hideMark/>
          </w:tcPr>
          <w:p w14:paraId="666970AD" w14:textId="77777777" w:rsidR="00E42721" w:rsidRPr="009B3DCC" w:rsidRDefault="00E42721" w:rsidP="00F555E9">
            <w:pPr>
              <w:snapToGrid w:val="0"/>
              <w:jc w:val="center"/>
              <w:rPr>
                <w:sz w:val="16"/>
                <w:szCs w:val="16"/>
              </w:rPr>
            </w:pPr>
            <w:r w:rsidRPr="00266687">
              <w:rPr>
                <w:color w:val="000000"/>
                <w:sz w:val="16"/>
                <w:szCs w:val="16"/>
              </w:rPr>
              <w:t>3.75</w:t>
            </w:r>
          </w:p>
        </w:tc>
      </w:tr>
      <w:tr w:rsidR="00E42721" w:rsidRPr="009B3DCC" w14:paraId="1230A39D" w14:textId="77777777" w:rsidTr="00F555E9">
        <w:trPr>
          <w:trHeight w:val="165"/>
        </w:trPr>
        <w:tc>
          <w:tcPr>
            <w:tcW w:w="360" w:type="dxa"/>
            <w:vAlign w:val="center"/>
            <w:hideMark/>
          </w:tcPr>
          <w:p w14:paraId="0DEB63A4" w14:textId="77777777" w:rsidR="00E42721" w:rsidRPr="00B20630" w:rsidRDefault="00E42721" w:rsidP="00F555E9">
            <w:pPr>
              <w:snapToGrid w:val="0"/>
              <w:rPr>
                <w:sz w:val="16"/>
                <w:szCs w:val="16"/>
              </w:rPr>
            </w:pPr>
            <w:r w:rsidRPr="00B20630">
              <w:rPr>
                <w:color w:val="000000"/>
                <w:sz w:val="16"/>
                <w:szCs w:val="16"/>
              </w:rPr>
              <w:t>175</w:t>
            </w:r>
          </w:p>
        </w:tc>
        <w:tc>
          <w:tcPr>
            <w:tcW w:w="864" w:type="dxa"/>
            <w:vAlign w:val="center"/>
            <w:hideMark/>
          </w:tcPr>
          <w:p w14:paraId="1A5A500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BD51B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AF4E1A1"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
          <w:p w14:paraId="3F80928A"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
          <w:p w14:paraId="428282B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3DC6983"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9C89CA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02FB41A" w14:textId="77777777" w:rsidR="00E42721" w:rsidRPr="009B3DCC" w:rsidRDefault="00E42721" w:rsidP="00F555E9">
            <w:pPr>
              <w:snapToGrid w:val="0"/>
              <w:jc w:val="center"/>
              <w:rPr>
                <w:sz w:val="16"/>
                <w:szCs w:val="16"/>
              </w:rPr>
            </w:pPr>
            <w:r w:rsidRPr="00266687">
              <w:rPr>
                <w:color w:val="000000"/>
                <w:sz w:val="16"/>
                <w:szCs w:val="16"/>
              </w:rPr>
              <w:t>5.19</w:t>
            </w:r>
          </w:p>
        </w:tc>
        <w:tc>
          <w:tcPr>
            <w:tcW w:w="1008" w:type="dxa"/>
            <w:vAlign w:val="center"/>
            <w:hideMark/>
          </w:tcPr>
          <w:p w14:paraId="411D0AB5"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29229673" w14:textId="77777777" w:rsidTr="00F555E9">
        <w:trPr>
          <w:trHeight w:val="165"/>
        </w:trPr>
        <w:tc>
          <w:tcPr>
            <w:tcW w:w="360" w:type="dxa"/>
            <w:vAlign w:val="center"/>
            <w:hideMark/>
          </w:tcPr>
          <w:p w14:paraId="6F018870" w14:textId="77777777" w:rsidR="00E42721" w:rsidRPr="00B20630" w:rsidRDefault="00E42721" w:rsidP="00F555E9">
            <w:pPr>
              <w:snapToGrid w:val="0"/>
              <w:rPr>
                <w:sz w:val="16"/>
                <w:szCs w:val="16"/>
              </w:rPr>
            </w:pPr>
            <w:r w:rsidRPr="00B20630">
              <w:rPr>
                <w:color w:val="000000"/>
                <w:sz w:val="16"/>
                <w:szCs w:val="16"/>
              </w:rPr>
              <w:t>176</w:t>
            </w:r>
          </w:p>
        </w:tc>
        <w:tc>
          <w:tcPr>
            <w:tcW w:w="864" w:type="dxa"/>
            <w:vAlign w:val="center"/>
            <w:hideMark/>
          </w:tcPr>
          <w:p w14:paraId="28DC18B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EABF64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613A935"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
          <w:p w14:paraId="7B4F1E8E"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
          <w:p w14:paraId="255438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B0E3D4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C529C9F"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84F5DF2" w14:textId="77777777" w:rsidR="00E42721" w:rsidRPr="009B3DCC" w:rsidRDefault="00E42721" w:rsidP="00F555E9">
            <w:pPr>
              <w:snapToGrid w:val="0"/>
              <w:jc w:val="center"/>
              <w:rPr>
                <w:sz w:val="16"/>
                <w:szCs w:val="16"/>
              </w:rPr>
            </w:pPr>
            <w:r w:rsidRPr="00266687">
              <w:rPr>
                <w:color w:val="000000"/>
                <w:sz w:val="16"/>
                <w:szCs w:val="16"/>
              </w:rPr>
              <w:t>6.67</w:t>
            </w:r>
          </w:p>
        </w:tc>
        <w:tc>
          <w:tcPr>
            <w:tcW w:w="1008" w:type="dxa"/>
            <w:vAlign w:val="center"/>
            <w:hideMark/>
          </w:tcPr>
          <w:p w14:paraId="47D3F31E" w14:textId="77777777" w:rsidR="00E42721" w:rsidRPr="009B3DCC" w:rsidRDefault="00E42721" w:rsidP="00F555E9">
            <w:pPr>
              <w:snapToGrid w:val="0"/>
              <w:jc w:val="center"/>
              <w:rPr>
                <w:sz w:val="16"/>
                <w:szCs w:val="16"/>
              </w:rPr>
            </w:pPr>
            <w:r w:rsidRPr="00266687">
              <w:rPr>
                <w:color w:val="000000"/>
                <w:sz w:val="16"/>
                <w:szCs w:val="16"/>
              </w:rPr>
              <w:t>1.86</w:t>
            </w:r>
          </w:p>
        </w:tc>
      </w:tr>
      <w:tr w:rsidR="00E42721" w:rsidRPr="009B3DCC" w14:paraId="4E3F4323" w14:textId="77777777" w:rsidTr="00F555E9">
        <w:trPr>
          <w:trHeight w:val="165"/>
        </w:trPr>
        <w:tc>
          <w:tcPr>
            <w:tcW w:w="360" w:type="dxa"/>
            <w:vAlign w:val="center"/>
            <w:hideMark/>
          </w:tcPr>
          <w:p w14:paraId="2EF2775F" w14:textId="77777777" w:rsidR="00E42721" w:rsidRPr="00B20630" w:rsidRDefault="00E42721" w:rsidP="00F555E9">
            <w:pPr>
              <w:snapToGrid w:val="0"/>
              <w:rPr>
                <w:sz w:val="16"/>
                <w:szCs w:val="16"/>
              </w:rPr>
            </w:pPr>
            <w:r w:rsidRPr="00B20630">
              <w:rPr>
                <w:color w:val="000000"/>
                <w:sz w:val="16"/>
                <w:szCs w:val="16"/>
              </w:rPr>
              <w:t>177</w:t>
            </w:r>
          </w:p>
        </w:tc>
        <w:tc>
          <w:tcPr>
            <w:tcW w:w="864" w:type="dxa"/>
            <w:vAlign w:val="center"/>
            <w:hideMark/>
          </w:tcPr>
          <w:p w14:paraId="26DA36D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C76292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C15713D"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
          <w:p w14:paraId="5DA63A94"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
          <w:p w14:paraId="4D221EB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1009830"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7EDB3722"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ADF216B" w14:textId="77777777" w:rsidR="00E42721" w:rsidRPr="009B3DCC" w:rsidRDefault="00E42721" w:rsidP="00F555E9">
            <w:pPr>
              <w:snapToGrid w:val="0"/>
              <w:jc w:val="center"/>
              <w:rPr>
                <w:sz w:val="16"/>
                <w:szCs w:val="16"/>
              </w:rPr>
            </w:pPr>
            <w:r w:rsidRPr="00266687">
              <w:rPr>
                <w:color w:val="000000"/>
                <w:sz w:val="16"/>
                <w:szCs w:val="16"/>
              </w:rPr>
              <w:t>7.14</w:t>
            </w:r>
          </w:p>
        </w:tc>
        <w:tc>
          <w:tcPr>
            <w:tcW w:w="1008" w:type="dxa"/>
            <w:vAlign w:val="center"/>
            <w:hideMark/>
          </w:tcPr>
          <w:p w14:paraId="1D11C856" w14:textId="77777777" w:rsidR="00E42721" w:rsidRPr="009B3DCC" w:rsidRDefault="00E42721" w:rsidP="00F555E9">
            <w:pPr>
              <w:snapToGrid w:val="0"/>
              <w:jc w:val="center"/>
              <w:rPr>
                <w:sz w:val="16"/>
                <w:szCs w:val="16"/>
              </w:rPr>
            </w:pPr>
            <w:r w:rsidRPr="00266687">
              <w:rPr>
                <w:color w:val="000000"/>
                <w:sz w:val="16"/>
                <w:szCs w:val="16"/>
              </w:rPr>
              <w:t>2.27</w:t>
            </w:r>
          </w:p>
        </w:tc>
      </w:tr>
      <w:tr w:rsidR="00E42721" w:rsidRPr="009B3DCC" w14:paraId="27C1CCA5" w14:textId="77777777" w:rsidTr="00F555E9">
        <w:trPr>
          <w:trHeight w:val="165"/>
        </w:trPr>
        <w:tc>
          <w:tcPr>
            <w:tcW w:w="360" w:type="dxa"/>
            <w:vAlign w:val="center"/>
            <w:hideMark/>
          </w:tcPr>
          <w:p w14:paraId="6BFF82E2" w14:textId="77777777" w:rsidR="00E42721" w:rsidRPr="00B20630" w:rsidRDefault="00E42721" w:rsidP="00F555E9">
            <w:pPr>
              <w:snapToGrid w:val="0"/>
              <w:rPr>
                <w:sz w:val="16"/>
                <w:szCs w:val="16"/>
              </w:rPr>
            </w:pPr>
            <w:r w:rsidRPr="00B20630">
              <w:rPr>
                <w:color w:val="000000"/>
                <w:sz w:val="16"/>
                <w:szCs w:val="16"/>
              </w:rPr>
              <w:t>178</w:t>
            </w:r>
          </w:p>
        </w:tc>
        <w:tc>
          <w:tcPr>
            <w:tcW w:w="864" w:type="dxa"/>
            <w:vAlign w:val="center"/>
            <w:hideMark/>
          </w:tcPr>
          <w:p w14:paraId="444D0A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AA7B12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E442DAF"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
          <w:p w14:paraId="489990D4"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
          <w:p w14:paraId="4655F16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A1AD4D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263D61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B19A4C5" w14:textId="77777777" w:rsidR="00E42721" w:rsidRPr="009B3DCC" w:rsidRDefault="00E42721" w:rsidP="00F555E9">
            <w:pPr>
              <w:snapToGrid w:val="0"/>
              <w:jc w:val="center"/>
              <w:rPr>
                <w:sz w:val="16"/>
                <w:szCs w:val="16"/>
              </w:rPr>
            </w:pPr>
            <w:r w:rsidRPr="00266687">
              <w:rPr>
                <w:color w:val="000000"/>
                <w:sz w:val="16"/>
                <w:szCs w:val="16"/>
              </w:rPr>
              <w:t>7.21</w:t>
            </w:r>
          </w:p>
        </w:tc>
        <w:tc>
          <w:tcPr>
            <w:tcW w:w="1008" w:type="dxa"/>
            <w:vAlign w:val="center"/>
            <w:hideMark/>
          </w:tcPr>
          <w:p w14:paraId="51D30709" w14:textId="77777777" w:rsidR="00E42721" w:rsidRPr="009B3DCC" w:rsidRDefault="00E42721" w:rsidP="00F555E9">
            <w:pPr>
              <w:snapToGrid w:val="0"/>
              <w:jc w:val="center"/>
              <w:rPr>
                <w:sz w:val="16"/>
                <w:szCs w:val="16"/>
              </w:rPr>
            </w:pPr>
            <w:r w:rsidRPr="00266687">
              <w:rPr>
                <w:color w:val="000000"/>
                <w:sz w:val="16"/>
                <w:szCs w:val="16"/>
              </w:rPr>
              <w:t>2.49</w:t>
            </w:r>
          </w:p>
        </w:tc>
      </w:tr>
      <w:tr w:rsidR="00E42721" w:rsidRPr="009B3DCC" w14:paraId="2ECC07F3" w14:textId="77777777" w:rsidTr="00F555E9">
        <w:trPr>
          <w:trHeight w:val="165"/>
        </w:trPr>
        <w:tc>
          <w:tcPr>
            <w:tcW w:w="360" w:type="dxa"/>
            <w:vAlign w:val="center"/>
            <w:hideMark/>
          </w:tcPr>
          <w:p w14:paraId="50D4B0C1" w14:textId="77777777" w:rsidR="00E42721" w:rsidRPr="00B20630" w:rsidRDefault="00E42721" w:rsidP="00F555E9">
            <w:pPr>
              <w:snapToGrid w:val="0"/>
              <w:rPr>
                <w:sz w:val="16"/>
                <w:szCs w:val="16"/>
              </w:rPr>
            </w:pPr>
            <w:r w:rsidRPr="00B20630">
              <w:rPr>
                <w:color w:val="000000"/>
                <w:sz w:val="16"/>
                <w:szCs w:val="16"/>
              </w:rPr>
              <w:t>179</w:t>
            </w:r>
          </w:p>
        </w:tc>
        <w:tc>
          <w:tcPr>
            <w:tcW w:w="864" w:type="dxa"/>
            <w:vAlign w:val="center"/>
            <w:hideMark/>
          </w:tcPr>
          <w:p w14:paraId="0A8DBBA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A64997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060FD26"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
          <w:p w14:paraId="23DC38DA"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
          <w:p w14:paraId="527DD6D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0A6ED10"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EE1502F"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4CDFEF5" w14:textId="77777777" w:rsidR="00E42721" w:rsidRPr="009B3DCC" w:rsidRDefault="00E42721" w:rsidP="00F555E9">
            <w:pPr>
              <w:snapToGrid w:val="0"/>
              <w:jc w:val="center"/>
              <w:rPr>
                <w:sz w:val="16"/>
                <w:szCs w:val="16"/>
              </w:rPr>
            </w:pPr>
            <w:r w:rsidRPr="00266687">
              <w:rPr>
                <w:color w:val="000000"/>
                <w:sz w:val="16"/>
                <w:szCs w:val="16"/>
              </w:rPr>
              <w:t>7.13</w:t>
            </w:r>
          </w:p>
        </w:tc>
        <w:tc>
          <w:tcPr>
            <w:tcW w:w="1008" w:type="dxa"/>
            <w:vAlign w:val="center"/>
            <w:hideMark/>
          </w:tcPr>
          <w:p w14:paraId="6DBAB559" w14:textId="77777777" w:rsidR="00E42721" w:rsidRPr="009B3DCC" w:rsidRDefault="00E42721" w:rsidP="00F555E9">
            <w:pPr>
              <w:snapToGrid w:val="0"/>
              <w:jc w:val="center"/>
              <w:rPr>
                <w:sz w:val="16"/>
                <w:szCs w:val="16"/>
              </w:rPr>
            </w:pPr>
            <w:r w:rsidRPr="00266687">
              <w:rPr>
                <w:color w:val="000000"/>
                <w:sz w:val="16"/>
                <w:szCs w:val="16"/>
              </w:rPr>
              <w:t>2.52</w:t>
            </w:r>
          </w:p>
        </w:tc>
      </w:tr>
      <w:tr w:rsidR="00E42721" w:rsidRPr="009B3DCC" w14:paraId="4DB01C2A" w14:textId="77777777" w:rsidTr="00F555E9">
        <w:trPr>
          <w:trHeight w:val="165"/>
        </w:trPr>
        <w:tc>
          <w:tcPr>
            <w:tcW w:w="360" w:type="dxa"/>
            <w:vAlign w:val="center"/>
            <w:hideMark/>
          </w:tcPr>
          <w:p w14:paraId="6459CF6A" w14:textId="77777777" w:rsidR="00E42721" w:rsidRPr="00B20630" w:rsidRDefault="00E42721" w:rsidP="00F555E9">
            <w:pPr>
              <w:snapToGrid w:val="0"/>
              <w:rPr>
                <w:sz w:val="16"/>
                <w:szCs w:val="16"/>
              </w:rPr>
            </w:pPr>
            <w:r w:rsidRPr="00B20630">
              <w:rPr>
                <w:color w:val="000000"/>
                <w:sz w:val="16"/>
                <w:szCs w:val="16"/>
              </w:rPr>
              <w:t>180</w:t>
            </w:r>
          </w:p>
        </w:tc>
        <w:tc>
          <w:tcPr>
            <w:tcW w:w="864" w:type="dxa"/>
            <w:vAlign w:val="center"/>
            <w:hideMark/>
          </w:tcPr>
          <w:p w14:paraId="6477030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4BCF8F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0A8F800"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
          <w:p w14:paraId="0D3ED5AB"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
          <w:p w14:paraId="3E97C76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FC9A2CB"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577208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628ED7B" w14:textId="77777777" w:rsidR="00E42721" w:rsidRPr="009B3DCC" w:rsidRDefault="00E42721" w:rsidP="00F555E9">
            <w:pPr>
              <w:snapToGrid w:val="0"/>
              <w:jc w:val="center"/>
              <w:rPr>
                <w:sz w:val="16"/>
                <w:szCs w:val="16"/>
              </w:rPr>
            </w:pPr>
            <w:r w:rsidRPr="00266687">
              <w:rPr>
                <w:color w:val="000000"/>
                <w:sz w:val="16"/>
                <w:szCs w:val="16"/>
              </w:rPr>
              <w:t>6.76</w:t>
            </w:r>
          </w:p>
        </w:tc>
        <w:tc>
          <w:tcPr>
            <w:tcW w:w="1008" w:type="dxa"/>
            <w:vAlign w:val="center"/>
            <w:hideMark/>
          </w:tcPr>
          <w:p w14:paraId="7B2B7839" w14:textId="77777777" w:rsidR="00E42721" w:rsidRPr="009B3DCC" w:rsidRDefault="00E42721" w:rsidP="00F555E9">
            <w:pPr>
              <w:snapToGrid w:val="0"/>
              <w:jc w:val="center"/>
              <w:rPr>
                <w:sz w:val="16"/>
                <w:szCs w:val="16"/>
              </w:rPr>
            </w:pPr>
            <w:r w:rsidRPr="00266687">
              <w:rPr>
                <w:color w:val="000000"/>
                <w:sz w:val="16"/>
                <w:szCs w:val="16"/>
              </w:rPr>
              <w:t>2.67</w:t>
            </w:r>
          </w:p>
        </w:tc>
      </w:tr>
      <w:tr w:rsidR="00E42721" w:rsidRPr="009B3DCC" w14:paraId="5DD273CA" w14:textId="77777777" w:rsidTr="00F555E9">
        <w:trPr>
          <w:trHeight w:val="165"/>
        </w:trPr>
        <w:tc>
          <w:tcPr>
            <w:tcW w:w="360" w:type="dxa"/>
            <w:vAlign w:val="center"/>
            <w:hideMark/>
          </w:tcPr>
          <w:p w14:paraId="78356207" w14:textId="77777777" w:rsidR="00E42721" w:rsidRPr="00B20630" w:rsidRDefault="00E42721" w:rsidP="00F555E9">
            <w:pPr>
              <w:snapToGrid w:val="0"/>
              <w:rPr>
                <w:sz w:val="16"/>
                <w:szCs w:val="16"/>
              </w:rPr>
            </w:pPr>
            <w:r w:rsidRPr="00B20630">
              <w:rPr>
                <w:color w:val="000000"/>
                <w:sz w:val="16"/>
                <w:szCs w:val="16"/>
              </w:rPr>
              <w:t>181</w:t>
            </w:r>
          </w:p>
        </w:tc>
        <w:tc>
          <w:tcPr>
            <w:tcW w:w="864" w:type="dxa"/>
            <w:vAlign w:val="center"/>
            <w:hideMark/>
          </w:tcPr>
          <w:p w14:paraId="32FEA08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D6129C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38D26EA"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
          <w:p w14:paraId="191AB4A7"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
          <w:p w14:paraId="309135B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DC7BA6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245D47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BF56A32"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
          <w:p w14:paraId="20F7CF25" w14:textId="77777777" w:rsidR="00E42721" w:rsidRPr="009B3DCC" w:rsidRDefault="00E42721" w:rsidP="00F555E9">
            <w:pPr>
              <w:snapToGrid w:val="0"/>
              <w:jc w:val="center"/>
              <w:rPr>
                <w:sz w:val="16"/>
                <w:szCs w:val="16"/>
              </w:rPr>
            </w:pPr>
            <w:r w:rsidRPr="00266687">
              <w:rPr>
                <w:color w:val="000000"/>
                <w:sz w:val="16"/>
                <w:szCs w:val="16"/>
              </w:rPr>
              <w:t>3.14</w:t>
            </w:r>
          </w:p>
        </w:tc>
      </w:tr>
      <w:tr w:rsidR="00E42721" w:rsidRPr="009B3DCC" w14:paraId="7C8AE71F" w14:textId="77777777" w:rsidTr="00F555E9">
        <w:trPr>
          <w:trHeight w:val="165"/>
        </w:trPr>
        <w:tc>
          <w:tcPr>
            <w:tcW w:w="360" w:type="dxa"/>
            <w:vAlign w:val="center"/>
            <w:hideMark/>
          </w:tcPr>
          <w:p w14:paraId="6DB0F2CF" w14:textId="77777777" w:rsidR="00E42721" w:rsidRPr="00B20630" w:rsidRDefault="00E42721" w:rsidP="00F555E9">
            <w:pPr>
              <w:snapToGrid w:val="0"/>
              <w:rPr>
                <w:sz w:val="16"/>
                <w:szCs w:val="16"/>
              </w:rPr>
            </w:pPr>
            <w:r w:rsidRPr="00B20630">
              <w:rPr>
                <w:color w:val="000000"/>
                <w:sz w:val="16"/>
                <w:szCs w:val="16"/>
              </w:rPr>
              <w:t>182</w:t>
            </w:r>
          </w:p>
        </w:tc>
        <w:tc>
          <w:tcPr>
            <w:tcW w:w="864" w:type="dxa"/>
            <w:vAlign w:val="center"/>
            <w:hideMark/>
          </w:tcPr>
          <w:p w14:paraId="385FD4A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F6DE26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593A485"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
          <w:p w14:paraId="4C1B5C01"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
          <w:p w14:paraId="50A57C7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7A49C7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114A7FB"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07CF4C5"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24C6DFF8"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59B8F5E6" w14:textId="77777777" w:rsidTr="00F555E9">
        <w:trPr>
          <w:trHeight w:val="165"/>
        </w:trPr>
        <w:tc>
          <w:tcPr>
            <w:tcW w:w="360" w:type="dxa"/>
            <w:vAlign w:val="center"/>
            <w:hideMark/>
          </w:tcPr>
          <w:p w14:paraId="77D19764" w14:textId="77777777" w:rsidR="00E42721" w:rsidRPr="00B20630" w:rsidRDefault="00E42721" w:rsidP="00F555E9">
            <w:pPr>
              <w:snapToGrid w:val="0"/>
              <w:rPr>
                <w:sz w:val="16"/>
                <w:szCs w:val="16"/>
              </w:rPr>
            </w:pPr>
            <w:r w:rsidRPr="00B20630">
              <w:rPr>
                <w:color w:val="000000"/>
                <w:sz w:val="16"/>
                <w:szCs w:val="16"/>
              </w:rPr>
              <w:t>183</w:t>
            </w:r>
          </w:p>
        </w:tc>
        <w:tc>
          <w:tcPr>
            <w:tcW w:w="864" w:type="dxa"/>
            <w:vAlign w:val="center"/>
            <w:hideMark/>
          </w:tcPr>
          <w:p w14:paraId="3EA9DAF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42883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470157F"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
          <w:p w14:paraId="4AF58479"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
          <w:p w14:paraId="47E7FFE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A513AF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9505E8B"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6B47A62D"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
          <w:p w14:paraId="36BF0894" w14:textId="77777777" w:rsidR="00E42721" w:rsidRPr="009B3DCC" w:rsidRDefault="00E42721" w:rsidP="00F555E9">
            <w:pPr>
              <w:snapToGrid w:val="0"/>
              <w:jc w:val="center"/>
              <w:rPr>
                <w:sz w:val="16"/>
                <w:szCs w:val="16"/>
              </w:rPr>
            </w:pPr>
            <w:r w:rsidRPr="00266687">
              <w:rPr>
                <w:color w:val="000000"/>
                <w:sz w:val="16"/>
                <w:szCs w:val="16"/>
              </w:rPr>
              <w:t>4.01</w:t>
            </w:r>
          </w:p>
        </w:tc>
      </w:tr>
      <w:tr w:rsidR="00E42721" w:rsidRPr="009B3DCC" w14:paraId="7683B424" w14:textId="77777777" w:rsidTr="00F555E9">
        <w:trPr>
          <w:trHeight w:val="165"/>
        </w:trPr>
        <w:tc>
          <w:tcPr>
            <w:tcW w:w="360" w:type="dxa"/>
            <w:vAlign w:val="center"/>
            <w:hideMark/>
          </w:tcPr>
          <w:p w14:paraId="27BE541E" w14:textId="77777777" w:rsidR="00E42721" w:rsidRPr="00B20630" w:rsidRDefault="00E42721" w:rsidP="00F555E9">
            <w:pPr>
              <w:snapToGrid w:val="0"/>
              <w:rPr>
                <w:sz w:val="16"/>
                <w:szCs w:val="16"/>
              </w:rPr>
            </w:pPr>
            <w:r w:rsidRPr="00B20630">
              <w:rPr>
                <w:color w:val="000000"/>
                <w:sz w:val="16"/>
                <w:szCs w:val="16"/>
              </w:rPr>
              <w:t>184</w:t>
            </w:r>
          </w:p>
        </w:tc>
        <w:tc>
          <w:tcPr>
            <w:tcW w:w="864" w:type="dxa"/>
            <w:vAlign w:val="center"/>
            <w:hideMark/>
          </w:tcPr>
          <w:p w14:paraId="4BADDB6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7C652A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E5DF43D"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
          <w:p w14:paraId="356F8FA5"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
          <w:p w14:paraId="13E66B5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9B167A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5E2A3E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2B7734C"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
          <w:p w14:paraId="22CEE714" w14:textId="77777777" w:rsidR="00E42721" w:rsidRPr="009B3DCC" w:rsidRDefault="00E42721" w:rsidP="00F555E9">
            <w:pPr>
              <w:snapToGrid w:val="0"/>
              <w:jc w:val="center"/>
              <w:rPr>
                <w:sz w:val="16"/>
                <w:szCs w:val="16"/>
              </w:rPr>
            </w:pPr>
            <w:r w:rsidRPr="00266687">
              <w:rPr>
                <w:color w:val="000000"/>
                <w:sz w:val="16"/>
                <w:szCs w:val="16"/>
              </w:rPr>
              <w:t>3.86</w:t>
            </w:r>
          </w:p>
        </w:tc>
      </w:tr>
      <w:tr w:rsidR="00E42721" w:rsidRPr="009B3DCC" w14:paraId="1660CA0B" w14:textId="77777777" w:rsidTr="00F555E9">
        <w:trPr>
          <w:trHeight w:val="165"/>
        </w:trPr>
        <w:tc>
          <w:tcPr>
            <w:tcW w:w="360" w:type="dxa"/>
            <w:vAlign w:val="center"/>
            <w:hideMark/>
          </w:tcPr>
          <w:p w14:paraId="35A2CD07" w14:textId="77777777" w:rsidR="00E42721" w:rsidRPr="00B20630" w:rsidRDefault="00E42721" w:rsidP="00F555E9">
            <w:pPr>
              <w:snapToGrid w:val="0"/>
              <w:rPr>
                <w:sz w:val="16"/>
                <w:szCs w:val="16"/>
              </w:rPr>
            </w:pPr>
            <w:r w:rsidRPr="00B20630">
              <w:rPr>
                <w:color w:val="000000"/>
                <w:sz w:val="16"/>
                <w:szCs w:val="16"/>
              </w:rPr>
              <w:t>185</w:t>
            </w:r>
          </w:p>
        </w:tc>
        <w:tc>
          <w:tcPr>
            <w:tcW w:w="864" w:type="dxa"/>
            <w:vAlign w:val="center"/>
            <w:hideMark/>
          </w:tcPr>
          <w:p w14:paraId="41A05A7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BA4CC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9217E08"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
          <w:p w14:paraId="44ECFB22"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
          <w:p w14:paraId="526B155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11EFAE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C8C6E9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27CA998" w14:textId="77777777" w:rsidR="00E42721" w:rsidRPr="009B3DCC" w:rsidRDefault="00E42721" w:rsidP="00F555E9">
            <w:pPr>
              <w:snapToGrid w:val="0"/>
              <w:jc w:val="center"/>
              <w:rPr>
                <w:sz w:val="16"/>
                <w:szCs w:val="16"/>
              </w:rPr>
            </w:pPr>
            <w:r w:rsidRPr="00266687">
              <w:rPr>
                <w:color w:val="000000"/>
                <w:sz w:val="16"/>
                <w:szCs w:val="16"/>
              </w:rPr>
              <w:t>5.99</w:t>
            </w:r>
          </w:p>
        </w:tc>
        <w:tc>
          <w:tcPr>
            <w:tcW w:w="1008" w:type="dxa"/>
            <w:vAlign w:val="center"/>
            <w:hideMark/>
          </w:tcPr>
          <w:p w14:paraId="43831245" w14:textId="77777777" w:rsidR="00E42721" w:rsidRPr="009B3DCC" w:rsidRDefault="00E42721" w:rsidP="00F555E9">
            <w:pPr>
              <w:snapToGrid w:val="0"/>
              <w:jc w:val="center"/>
              <w:rPr>
                <w:sz w:val="16"/>
                <w:szCs w:val="16"/>
              </w:rPr>
            </w:pPr>
            <w:r w:rsidRPr="00266687">
              <w:rPr>
                <w:color w:val="000000"/>
                <w:sz w:val="16"/>
                <w:szCs w:val="16"/>
              </w:rPr>
              <w:t>1.71</w:t>
            </w:r>
          </w:p>
        </w:tc>
      </w:tr>
      <w:tr w:rsidR="00E42721" w:rsidRPr="009B3DCC" w14:paraId="09CB38F9" w14:textId="77777777" w:rsidTr="00F555E9">
        <w:trPr>
          <w:trHeight w:val="180"/>
        </w:trPr>
        <w:tc>
          <w:tcPr>
            <w:tcW w:w="360" w:type="dxa"/>
            <w:vAlign w:val="center"/>
            <w:hideMark/>
          </w:tcPr>
          <w:p w14:paraId="1A33CDD5" w14:textId="77777777" w:rsidR="00E42721" w:rsidRPr="00B20630" w:rsidRDefault="00E42721" w:rsidP="00F555E9">
            <w:pPr>
              <w:snapToGrid w:val="0"/>
              <w:rPr>
                <w:sz w:val="16"/>
                <w:szCs w:val="16"/>
              </w:rPr>
            </w:pPr>
            <w:r w:rsidRPr="00B20630">
              <w:rPr>
                <w:color w:val="000000"/>
                <w:sz w:val="16"/>
                <w:szCs w:val="16"/>
              </w:rPr>
              <w:t>186</w:t>
            </w:r>
          </w:p>
        </w:tc>
        <w:tc>
          <w:tcPr>
            <w:tcW w:w="864" w:type="dxa"/>
            <w:vAlign w:val="center"/>
            <w:hideMark/>
          </w:tcPr>
          <w:p w14:paraId="506C22F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F856B1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C6A2EA5"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
          <w:p w14:paraId="308C28E3"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
          <w:p w14:paraId="0C09681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FEB8CE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A89637D"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3BAAFFE" w14:textId="77777777" w:rsidR="00E42721" w:rsidRPr="009B3DCC" w:rsidRDefault="00E42721" w:rsidP="00F555E9">
            <w:pPr>
              <w:snapToGrid w:val="0"/>
              <w:jc w:val="center"/>
              <w:rPr>
                <w:sz w:val="16"/>
                <w:szCs w:val="16"/>
              </w:rPr>
            </w:pPr>
            <w:r w:rsidRPr="00266687">
              <w:rPr>
                <w:color w:val="000000"/>
                <w:sz w:val="16"/>
                <w:szCs w:val="16"/>
              </w:rPr>
              <w:t>5.99</w:t>
            </w:r>
          </w:p>
        </w:tc>
        <w:tc>
          <w:tcPr>
            <w:tcW w:w="1008" w:type="dxa"/>
            <w:vAlign w:val="center"/>
            <w:hideMark/>
          </w:tcPr>
          <w:p w14:paraId="1BFE673C" w14:textId="77777777" w:rsidR="00E42721" w:rsidRPr="009B3DCC" w:rsidRDefault="00E42721" w:rsidP="00F555E9">
            <w:pPr>
              <w:snapToGrid w:val="0"/>
              <w:jc w:val="center"/>
              <w:rPr>
                <w:sz w:val="16"/>
                <w:szCs w:val="16"/>
              </w:rPr>
            </w:pPr>
            <w:r w:rsidRPr="00266687">
              <w:rPr>
                <w:color w:val="000000"/>
                <w:sz w:val="16"/>
                <w:szCs w:val="16"/>
              </w:rPr>
              <w:t>2.17</w:t>
            </w:r>
          </w:p>
        </w:tc>
      </w:tr>
      <w:tr w:rsidR="00E42721" w:rsidRPr="009B3DCC" w14:paraId="1175C09D" w14:textId="77777777" w:rsidTr="00F555E9">
        <w:trPr>
          <w:trHeight w:val="165"/>
        </w:trPr>
        <w:tc>
          <w:tcPr>
            <w:tcW w:w="360" w:type="dxa"/>
            <w:vAlign w:val="center"/>
            <w:hideMark/>
          </w:tcPr>
          <w:p w14:paraId="54556992" w14:textId="77777777" w:rsidR="00E42721" w:rsidRPr="00B20630" w:rsidRDefault="00E42721" w:rsidP="00F555E9">
            <w:pPr>
              <w:snapToGrid w:val="0"/>
              <w:rPr>
                <w:sz w:val="16"/>
                <w:szCs w:val="16"/>
              </w:rPr>
            </w:pPr>
            <w:r w:rsidRPr="00B20630">
              <w:rPr>
                <w:color w:val="000000"/>
                <w:sz w:val="16"/>
                <w:szCs w:val="16"/>
              </w:rPr>
              <w:t>187</w:t>
            </w:r>
          </w:p>
        </w:tc>
        <w:tc>
          <w:tcPr>
            <w:tcW w:w="864" w:type="dxa"/>
            <w:vAlign w:val="center"/>
            <w:hideMark/>
          </w:tcPr>
          <w:p w14:paraId="6BBFD9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A1976A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DE8C43E"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
          <w:p w14:paraId="65BD82D8"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
          <w:p w14:paraId="3251904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E18DE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B22142B"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56C8054" w14:textId="77777777" w:rsidR="00E42721" w:rsidRPr="009B3DCC" w:rsidRDefault="00E42721" w:rsidP="00F555E9">
            <w:pPr>
              <w:snapToGrid w:val="0"/>
              <w:jc w:val="center"/>
              <w:rPr>
                <w:sz w:val="16"/>
                <w:szCs w:val="16"/>
              </w:rPr>
            </w:pPr>
            <w:r w:rsidRPr="00266687">
              <w:rPr>
                <w:color w:val="000000"/>
                <w:sz w:val="16"/>
                <w:szCs w:val="16"/>
              </w:rPr>
              <w:t>6.75</w:t>
            </w:r>
          </w:p>
        </w:tc>
        <w:tc>
          <w:tcPr>
            <w:tcW w:w="1008" w:type="dxa"/>
            <w:vAlign w:val="center"/>
            <w:hideMark/>
          </w:tcPr>
          <w:p w14:paraId="2E83CDAA"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2D2B4380" w14:textId="77777777" w:rsidTr="00F555E9">
        <w:trPr>
          <w:trHeight w:val="165"/>
        </w:trPr>
        <w:tc>
          <w:tcPr>
            <w:tcW w:w="360" w:type="dxa"/>
            <w:vAlign w:val="center"/>
            <w:hideMark/>
          </w:tcPr>
          <w:p w14:paraId="6D6AEFF2" w14:textId="77777777" w:rsidR="00E42721" w:rsidRPr="00B20630" w:rsidRDefault="00E42721" w:rsidP="00F555E9">
            <w:pPr>
              <w:snapToGrid w:val="0"/>
              <w:rPr>
                <w:sz w:val="16"/>
                <w:szCs w:val="16"/>
              </w:rPr>
            </w:pPr>
            <w:r w:rsidRPr="00B20630">
              <w:rPr>
                <w:color w:val="000000"/>
                <w:sz w:val="16"/>
                <w:szCs w:val="16"/>
              </w:rPr>
              <w:t>188</w:t>
            </w:r>
          </w:p>
        </w:tc>
        <w:tc>
          <w:tcPr>
            <w:tcW w:w="864" w:type="dxa"/>
            <w:vAlign w:val="center"/>
            <w:hideMark/>
          </w:tcPr>
          <w:p w14:paraId="3A83F77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BAA23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9EE2B70"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
          <w:p w14:paraId="21055383"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
          <w:p w14:paraId="64618AA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D11F0A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4492BE8"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626077A" w14:textId="77777777" w:rsidR="00E42721" w:rsidRPr="009B3DCC" w:rsidRDefault="00E42721" w:rsidP="00F555E9">
            <w:pPr>
              <w:snapToGrid w:val="0"/>
              <w:jc w:val="center"/>
              <w:rPr>
                <w:sz w:val="16"/>
                <w:szCs w:val="16"/>
              </w:rPr>
            </w:pPr>
            <w:r w:rsidRPr="00266687">
              <w:rPr>
                <w:color w:val="000000"/>
                <w:sz w:val="16"/>
                <w:szCs w:val="16"/>
              </w:rPr>
              <w:t>6.76</w:t>
            </w:r>
          </w:p>
        </w:tc>
        <w:tc>
          <w:tcPr>
            <w:tcW w:w="1008" w:type="dxa"/>
            <w:vAlign w:val="center"/>
            <w:hideMark/>
          </w:tcPr>
          <w:p w14:paraId="7BF97C87" w14:textId="77777777" w:rsidR="00E42721" w:rsidRPr="009B3DCC" w:rsidRDefault="00E42721" w:rsidP="00F555E9">
            <w:pPr>
              <w:snapToGrid w:val="0"/>
              <w:jc w:val="center"/>
              <w:rPr>
                <w:sz w:val="16"/>
                <w:szCs w:val="16"/>
              </w:rPr>
            </w:pPr>
            <w:r w:rsidRPr="00266687">
              <w:rPr>
                <w:color w:val="000000"/>
                <w:sz w:val="16"/>
                <w:szCs w:val="16"/>
              </w:rPr>
              <w:t>2.55</w:t>
            </w:r>
          </w:p>
        </w:tc>
      </w:tr>
      <w:tr w:rsidR="00E42721" w:rsidRPr="009B3DCC" w14:paraId="267653E9" w14:textId="77777777" w:rsidTr="00F555E9">
        <w:trPr>
          <w:trHeight w:val="165"/>
        </w:trPr>
        <w:tc>
          <w:tcPr>
            <w:tcW w:w="360" w:type="dxa"/>
            <w:vAlign w:val="center"/>
            <w:hideMark/>
          </w:tcPr>
          <w:p w14:paraId="6FC95419" w14:textId="77777777" w:rsidR="00E42721" w:rsidRPr="00B20630" w:rsidRDefault="00E42721" w:rsidP="00F555E9">
            <w:pPr>
              <w:snapToGrid w:val="0"/>
              <w:rPr>
                <w:sz w:val="16"/>
                <w:szCs w:val="16"/>
              </w:rPr>
            </w:pPr>
            <w:r w:rsidRPr="00B20630">
              <w:rPr>
                <w:color w:val="000000"/>
                <w:sz w:val="16"/>
                <w:szCs w:val="16"/>
              </w:rPr>
              <w:t>189</w:t>
            </w:r>
          </w:p>
        </w:tc>
        <w:tc>
          <w:tcPr>
            <w:tcW w:w="864" w:type="dxa"/>
            <w:vAlign w:val="center"/>
            <w:hideMark/>
          </w:tcPr>
          <w:p w14:paraId="19AC31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DFA979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19611E3"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
          <w:p w14:paraId="4538F487"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
          <w:p w14:paraId="3509A85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E8B445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FCA267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9332B35" w14:textId="77777777" w:rsidR="00E42721" w:rsidRPr="009B3DCC" w:rsidRDefault="00E42721" w:rsidP="00F555E9">
            <w:pPr>
              <w:snapToGrid w:val="0"/>
              <w:jc w:val="center"/>
              <w:rPr>
                <w:sz w:val="16"/>
                <w:szCs w:val="16"/>
              </w:rPr>
            </w:pPr>
            <w:r w:rsidRPr="00266687">
              <w:rPr>
                <w:color w:val="000000"/>
                <w:sz w:val="16"/>
                <w:szCs w:val="16"/>
              </w:rPr>
              <w:t>10.23</w:t>
            </w:r>
          </w:p>
        </w:tc>
        <w:tc>
          <w:tcPr>
            <w:tcW w:w="1008" w:type="dxa"/>
            <w:vAlign w:val="center"/>
            <w:hideMark/>
          </w:tcPr>
          <w:p w14:paraId="5B0D40A8" w14:textId="77777777" w:rsidR="00E42721" w:rsidRPr="009B3DCC" w:rsidRDefault="00E42721" w:rsidP="00F555E9">
            <w:pPr>
              <w:snapToGrid w:val="0"/>
              <w:jc w:val="center"/>
              <w:rPr>
                <w:sz w:val="16"/>
                <w:szCs w:val="16"/>
              </w:rPr>
            </w:pPr>
            <w:r w:rsidRPr="00266687">
              <w:rPr>
                <w:color w:val="000000"/>
                <w:sz w:val="16"/>
                <w:szCs w:val="16"/>
              </w:rPr>
              <w:t>1.11</w:t>
            </w:r>
          </w:p>
        </w:tc>
      </w:tr>
      <w:tr w:rsidR="00E42721" w:rsidRPr="009B3DCC" w14:paraId="310E73C9" w14:textId="77777777" w:rsidTr="00F555E9">
        <w:trPr>
          <w:trHeight w:val="165"/>
        </w:trPr>
        <w:tc>
          <w:tcPr>
            <w:tcW w:w="360" w:type="dxa"/>
            <w:vAlign w:val="center"/>
            <w:hideMark/>
          </w:tcPr>
          <w:p w14:paraId="247DD42F" w14:textId="77777777" w:rsidR="00E42721" w:rsidRPr="00B20630" w:rsidRDefault="00E42721" w:rsidP="00F555E9">
            <w:pPr>
              <w:snapToGrid w:val="0"/>
              <w:rPr>
                <w:sz w:val="16"/>
                <w:szCs w:val="16"/>
              </w:rPr>
            </w:pPr>
            <w:r w:rsidRPr="00B20630">
              <w:rPr>
                <w:color w:val="000000"/>
                <w:sz w:val="16"/>
                <w:szCs w:val="16"/>
              </w:rPr>
              <w:t>190</w:t>
            </w:r>
          </w:p>
        </w:tc>
        <w:tc>
          <w:tcPr>
            <w:tcW w:w="864" w:type="dxa"/>
            <w:vAlign w:val="center"/>
            <w:hideMark/>
          </w:tcPr>
          <w:p w14:paraId="0A41CDF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86593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21A45F6"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
          <w:p w14:paraId="54FACF2C"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
          <w:p w14:paraId="34EABEE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CAA575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DE4AF7F"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692D5248" w14:textId="77777777" w:rsidR="00E42721" w:rsidRPr="009B3DCC" w:rsidRDefault="00E42721" w:rsidP="00F555E9">
            <w:pPr>
              <w:snapToGrid w:val="0"/>
              <w:jc w:val="center"/>
              <w:rPr>
                <w:sz w:val="16"/>
                <w:szCs w:val="16"/>
              </w:rPr>
            </w:pPr>
            <w:r w:rsidRPr="00266687">
              <w:rPr>
                <w:color w:val="000000"/>
                <w:sz w:val="16"/>
                <w:szCs w:val="16"/>
              </w:rPr>
              <w:t>11.70</w:t>
            </w:r>
          </w:p>
        </w:tc>
        <w:tc>
          <w:tcPr>
            <w:tcW w:w="1008" w:type="dxa"/>
            <w:vAlign w:val="center"/>
            <w:hideMark/>
          </w:tcPr>
          <w:p w14:paraId="0ABA8860" w14:textId="77777777" w:rsidR="00E42721" w:rsidRPr="009B3DCC" w:rsidRDefault="00E42721" w:rsidP="00F555E9">
            <w:pPr>
              <w:snapToGrid w:val="0"/>
              <w:jc w:val="center"/>
              <w:rPr>
                <w:sz w:val="16"/>
                <w:szCs w:val="16"/>
              </w:rPr>
            </w:pPr>
            <w:r w:rsidRPr="00266687">
              <w:rPr>
                <w:color w:val="000000"/>
                <w:sz w:val="16"/>
                <w:szCs w:val="16"/>
              </w:rPr>
              <w:t>1.33</w:t>
            </w:r>
          </w:p>
        </w:tc>
      </w:tr>
      <w:tr w:rsidR="00E42721" w:rsidRPr="009B3DCC" w14:paraId="529BFA7E" w14:textId="77777777" w:rsidTr="00F555E9">
        <w:trPr>
          <w:trHeight w:val="165"/>
        </w:trPr>
        <w:tc>
          <w:tcPr>
            <w:tcW w:w="360" w:type="dxa"/>
            <w:vAlign w:val="center"/>
            <w:hideMark/>
          </w:tcPr>
          <w:p w14:paraId="127CC69B" w14:textId="77777777" w:rsidR="00E42721" w:rsidRPr="00B20630" w:rsidRDefault="00E42721" w:rsidP="00F555E9">
            <w:pPr>
              <w:snapToGrid w:val="0"/>
              <w:rPr>
                <w:sz w:val="16"/>
                <w:szCs w:val="16"/>
              </w:rPr>
            </w:pPr>
            <w:r w:rsidRPr="00B20630">
              <w:rPr>
                <w:color w:val="000000"/>
                <w:sz w:val="16"/>
                <w:szCs w:val="16"/>
              </w:rPr>
              <w:t>191</w:t>
            </w:r>
          </w:p>
        </w:tc>
        <w:tc>
          <w:tcPr>
            <w:tcW w:w="864" w:type="dxa"/>
            <w:vAlign w:val="center"/>
            <w:hideMark/>
          </w:tcPr>
          <w:p w14:paraId="57DBE0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951D6C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3A90D25"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
          <w:p w14:paraId="476A2C84"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
          <w:p w14:paraId="4F3AA94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87C12A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AE39988"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3885D797" w14:textId="77777777" w:rsidR="00E42721" w:rsidRPr="009B3DCC" w:rsidRDefault="00E42721" w:rsidP="00F555E9">
            <w:pPr>
              <w:snapToGrid w:val="0"/>
              <w:jc w:val="center"/>
              <w:rPr>
                <w:sz w:val="16"/>
                <w:szCs w:val="16"/>
              </w:rPr>
            </w:pPr>
            <w:r w:rsidRPr="00266687">
              <w:rPr>
                <w:color w:val="000000"/>
                <w:sz w:val="16"/>
                <w:szCs w:val="16"/>
              </w:rPr>
              <w:t>11.10</w:t>
            </w:r>
          </w:p>
        </w:tc>
        <w:tc>
          <w:tcPr>
            <w:tcW w:w="1008" w:type="dxa"/>
            <w:vAlign w:val="center"/>
            <w:hideMark/>
          </w:tcPr>
          <w:p w14:paraId="01AC85F7" w14:textId="77777777" w:rsidR="00E42721" w:rsidRPr="009B3DCC" w:rsidRDefault="00E42721" w:rsidP="00F555E9">
            <w:pPr>
              <w:snapToGrid w:val="0"/>
              <w:jc w:val="center"/>
              <w:rPr>
                <w:sz w:val="16"/>
                <w:szCs w:val="16"/>
              </w:rPr>
            </w:pPr>
            <w:r w:rsidRPr="00266687">
              <w:rPr>
                <w:color w:val="000000"/>
                <w:sz w:val="16"/>
                <w:szCs w:val="16"/>
              </w:rPr>
              <w:t>1.75</w:t>
            </w:r>
          </w:p>
        </w:tc>
      </w:tr>
      <w:tr w:rsidR="00E42721" w:rsidRPr="009B3DCC" w14:paraId="4C931D1F" w14:textId="77777777" w:rsidTr="00F555E9">
        <w:trPr>
          <w:trHeight w:val="165"/>
        </w:trPr>
        <w:tc>
          <w:tcPr>
            <w:tcW w:w="360" w:type="dxa"/>
            <w:vAlign w:val="center"/>
            <w:hideMark/>
          </w:tcPr>
          <w:p w14:paraId="44E5A298" w14:textId="77777777" w:rsidR="00E42721" w:rsidRPr="00B20630" w:rsidRDefault="00E42721" w:rsidP="00F555E9">
            <w:pPr>
              <w:snapToGrid w:val="0"/>
              <w:rPr>
                <w:sz w:val="16"/>
                <w:szCs w:val="16"/>
              </w:rPr>
            </w:pPr>
            <w:r w:rsidRPr="00B20630">
              <w:rPr>
                <w:color w:val="000000"/>
                <w:sz w:val="16"/>
                <w:szCs w:val="16"/>
              </w:rPr>
              <w:t>192</w:t>
            </w:r>
          </w:p>
        </w:tc>
        <w:tc>
          <w:tcPr>
            <w:tcW w:w="864" w:type="dxa"/>
            <w:vAlign w:val="center"/>
            <w:hideMark/>
          </w:tcPr>
          <w:p w14:paraId="389B84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136EFD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39B5CDF"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
          <w:p w14:paraId="2A46D471"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
          <w:p w14:paraId="7A50CF9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93893D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A8CA41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0806318" w14:textId="77777777" w:rsidR="00E42721" w:rsidRPr="009B3DCC" w:rsidRDefault="00E42721" w:rsidP="00F555E9">
            <w:pPr>
              <w:snapToGrid w:val="0"/>
              <w:jc w:val="center"/>
              <w:rPr>
                <w:sz w:val="16"/>
                <w:szCs w:val="16"/>
              </w:rPr>
            </w:pPr>
            <w:r w:rsidRPr="00266687">
              <w:rPr>
                <w:color w:val="000000"/>
                <w:sz w:val="16"/>
                <w:szCs w:val="16"/>
              </w:rPr>
              <w:t>11.77</w:t>
            </w:r>
          </w:p>
        </w:tc>
        <w:tc>
          <w:tcPr>
            <w:tcW w:w="1008" w:type="dxa"/>
            <w:vAlign w:val="center"/>
            <w:hideMark/>
          </w:tcPr>
          <w:p w14:paraId="38666DE8" w14:textId="77777777" w:rsidR="00E42721" w:rsidRPr="009B3DCC" w:rsidRDefault="00E42721" w:rsidP="00F555E9">
            <w:pPr>
              <w:snapToGrid w:val="0"/>
              <w:jc w:val="center"/>
              <w:rPr>
                <w:sz w:val="16"/>
                <w:szCs w:val="16"/>
              </w:rPr>
            </w:pPr>
            <w:r w:rsidRPr="00266687">
              <w:rPr>
                <w:color w:val="000000"/>
                <w:sz w:val="16"/>
                <w:szCs w:val="16"/>
              </w:rPr>
              <w:t>1.88</w:t>
            </w:r>
          </w:p>
        </w:tc>
      </w:tr>
      <w:tr w:rsidR="00E42721" w:rsidRPr="009B3DCC" w14:paraId="17A12EE4" w14:textId="77777777" w:rsidTr="00F555E9">
        <w:trPr>
          <w:trHeight w:val="165"/>
        </w:trPr>
        <w:tc>
          <w:tcPr>
            <w:tcW w:w="360" w:type="dxa"/>
            <w:vAlign w:val="center"/>
            <w:hideMark/>
          </w:tcPr>
          <w:p w14:paraId="42D0FECF" w14:textId="77777777" w:rsidR="00E42721" w:rsidRPr="00B20630" w:rsidRDefault="00E42721" w:rsidP="00F555E9">
            <w:pPr>
              <w:snapToGrid w:val="0"/>
              <w:rPr>
                <w:sz w:val="16"/>
                <w:szCs w:val="16"/>
              </w:rPr>
            </w:pPr>
            <w:r w:rsidRPr="00B20630">
              <w:rPr>
                <w:color w:val="000000"/>
                <w:sz w:val="16"/>
                <w:szCs w:val="16"/>
              </w:rPr>
              <w:t>193</w:t>
            </w:r>
          </w:p>
        </w:tc>
        <w:tc>
          <w:tcPr>
            <w:tcW w:w="864" w:type="dxa"/>
            <w:vAlign w:val="center"/>
            <w:hideMark/>
          </w:tcPr>
          <w:p w14:paraId="66CC2F2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239D0D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F0DDAF7"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
          <w:p w14:paraId="1196102C"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
          <w:p w14:paraId="44F724A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846DFA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31FE1B1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C617DD7" w14:textId="77777777" w:rsidR="00E42721" w:rsidRPr="009B3DCC" w:rsidRDefault="00E42721" w:rsidP="00F555E9">
            <w:pPr>
              <w:snapToGrid w:val="0"/>
              <w:jc w:val="center"/>
              <w:rPr>
                <w:sz w:val="16"/>
                <w:szCs w:val="16"/>
              </w:rPr>
            </w:pPr>
            <w:r w:rsidRPr="00266687">
              <w:rPr>
                <w:color w:val="000000"/>
                <w:sz w:val="16"/>
                <w:szCs w:val="16"/>
              </w:rPr>
              <w:t>3.07</w:t>
            </w:r>
          </w:p>
        </w:tc>
        <w:tc>
          <w:tcPr>
            <w:tcW w:w="1008" w:type="dxa"/>
            <w:vAlign w:val="center"/>
            <w:hideMark/>
          </w:tcPr>
          <w:p w14:paraId="4325AE6C" w14:textId="77777777" w:rsidR="00E42721" w:rsidRPr="009B3DCC" w:rsidRDefault="00E42721" w:rsidP="00F555E9">
            <w:pPr>
              <w:snapToGrid w:val="0"/>
              <w:jc w:val="center"/>
              <w:rPr>
                <w:sz w:val="16"/>
                <w:szCs w:val="16"/>
              </w:rPr>
            </w:pPr>
            <w:r w:rsidRPr="00266687">
              <w:rPr>
                <w:color w:val="000000"/>
                <w:sz w:val="16"/>
                <w:szCs w:val="16"/>
              </w:rPr>
              <w:t>1.88</w:t>
            </w:r>
          </w:p>
        </w:tc>
      </w:tr>
      <w:tr w:rsidR="00E42721" w:rsidRPr="009B3DCC" w14:paraId="5FC98DA4" w14:textId="77777777" w:rsidTr="00F555E9">
        <w:trPr>
          <w:trHeight w:val="165"/>
        </w:trPr>
        <w:tc>
          <w:tcPr>
            <w:tcW w:w="360" w:type="dxa"/>
            <w:vAlign w:val="center"/>
            <w:hideMark/>
          </w:tcPr>
          <w:p w14:paraId="1D90A983" w14:textId="77777777" w:rsidR="00E42721" w:rsidRPr="00B20630" w:rsidRDefault="00E42721" w:rsidP="00F555E9">
            <w:pPr>
              <w:snapToGrid w:val="0"/>
              <w:rPr>
                <w:sz w:val="16"/>
                <w:szCs w:val="16"/>
              </w:rPr>
            </w:pPr>
            <w:r w:rsidRPr="00B20630">
              <w:rPr>
                <w:color w:val="000000"/>
                <w:sz w:val="16"/>
                <w:szCs w:val="16"/>
              </w:rPr>
              <w:t>194</w:t>
            </w:r>
          </w:p>
        </w:tc>
        <w:tc>
          <w:tcPr>
            <w:tcW w:w="864" w:type="dxa"/>
            <w:vAlign w:val="center"/>
            <w:hideMark/>
          </w:tcPr>
          <w:p w14:paraId="51C3C16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DDFA32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783BA81"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
          <w:p w14:paraId="4396D9CE"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
          <w:p w14:paraId="0D2E7FB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BE74F93"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03E4930C"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72E9E243" w14:textId="77777777" w:rsidR="00E42721" w:rsidRPr="009B3DCC" w:rsidRDefault="00E42721" w:rsidP="00F555E9">
            <w:pPr>
              <w:snapToGrid w:val="0"/>
              <w:jc w:val="center"/>
              <w:rPr>
                <w:sz w:val="16"/>
                <w:szCs w:val="16"/>
              </w:rPr>
            </w:pPr>
            <w:r w:rsidRPr="00266687">
              <w:rPr>
                <w:color w:val="000000"/>
                <w:sz w:val="16"/>
                <w:szCs w:val="16"/>
              </w:rPr>
              <w:t>3.43</w:t>
            </w:r>
          </w:p>
        </w:tc>
        <w:tc>
          <w:tcPr>
            <w:tcW w:w="1008" w:type="dxa"/>
            <w:vAlign w:val="center"/>
            <w:hideMark/>
          </w:tcPr>
          <w:p w14:paraId="119A194E" w14:textId="77777777" w:rsidR="00E42721" w:rsidRPr="009B3DCC" w:rsidRDefault="00E42721" w:rsidP="00F555E9">
            <w:pPr>
              <w:snapToGrid w:val="0"/>
              <w:jc w:val="center"/>
              <w:rPr>
                <w:sz w:val="16"/>
                <w:szCs w:val="16"/>
              </w:rPr>
            </w:pPr>
            <w:r w:rsidRPr="00266687">
              <w:rPr>
                <w:color w:val="000000"/>
                <w:sz w:val="16"/>
                <w:szCs w:val="16"/>
              </w:rPr>
              <w:t>2.99</w:t>
            </w:r>
          </w:p>
        </w:tc>
      </w:tr>
      <w:tr w:rsidR="00E42721" w:rsidRPr="009B3DCC" w14:paraId="6D3F879D" w14:textId="77777777" w:rsidTr="00F555E9">
        <w:trPr>
          <w:trHeight w:val="165"/>
        </w:trPr>
        <w:tc>
          <w:tcPr>
            <w:tcW w:w="360" w:type="dxa"/>
            <w:vAlign w:val="center"/>
            <w:hideMark/>
          </w:tcPr>
          <w:p w14:paraId="524BB148" w14:textId="77777777" w:rsidR="00E42721" w:rsidRPr="00B20630" w:rsidRDefault="00E42721" w:rsidP="00F555E9">
            <w:pPr>
              <w:snapToGrid w:val="0"/>
              <w:rPr>
                <w:sz w:val="16"/>
                <w:szCs w:val="16"/>
              </w:rPr>
            </w:pPr>
            <w:r w:rsidRPr="00B20630">
              <w:rPr>
                <w:color w:val="000000"/>
                <w:sz w:val="16"/>
                <w:szCs w:val="16"/>
              </w:rPr>
              <w:t>195</w:t>
            </w:r>
          </w:p>
        </w:tc>
        <w:tc>
          <w:tcPr>
            <w:tcW w:w="864" w:type="dxa"/>
            <w:vAlign w:val="center"/>
            <w:hideMark/>
          </w:tcPr>
          <w:p w14:paraId="3CDCF5C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3CE300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8158118"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
          <w:p w14:paraId="0C063590"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
          <w:p w14:paraId="65417F7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CC50F18"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4EE0CB08"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20D9DE68" w14:textId="77777777" w:rsidR="00E42721" w:rsidRPr="009B3DCC" w:rsidRDefault="00E42721" w:rsidP="00F555E9">
            <w:pPr>
              <w:snapToGrid w:val="0"/>
              <w:jc w:val="center"/>
              <w:rPr>
                <w:sz w:val="16"/>
                <w:szCs w:val="16"/>
              </w:rPr>
            </w:pPr>
            <w:r w:rsidRPr="00266687">
              <w:rPr>
                <w:color w:val="000000"/>
                <w:sz w:val="16"/>
                <w:szCs w:val="16"/>
              </w:rPr>
              <w:t>4.22</w:t>
            </w:r>
          </w:p>
        </w:tc>
        <w:tc>
          <w:tcPr>
            <w:tcW w:w="1008" w:type="dxa"/>
            <w:vAlign w:val="center"/>
            <w:hideMark/>
          </w:tcPr>
          <w:p w14:paraId="6135EFDB" w14:textId="77777777" w:rsidR="00E42721" w:rsidRPr="009B3DCC" w:rsidRDefault="00E42721" w:rsidP="00F555E9">
            <w:pPr>
              <w:snapToGrid w:val="0"/>
              <w:jc w:val="center"/>
              <w:rPr>
                <w:sz w:val="16"/>
                <w:szCs w:val="16"/>
              </w:rPr>
            </w:pPr>
            <w:r w:rsidRPr="00266687">
              <w:rPr>
                <w:color w:val="000000"/>
                <w:sz w:val="16"/>
                <w:szCs w:val="16"/>
              </w:rPr>
              <w:t>2.56</w:t>
            </w:r>
          </w:p>
        </w:tc>
      </w:tr>
      <w:tr w:rsidR="00E42721" w:rsidRPr="009B3DCC" w14:paraId="515FE897" w14:textId="77777777" w:rsidTr="00F555E9">
        <w:trPr>
          <w:trHeight w:val="165"/>
        </w:trPr>
        <w:tc>
          <w:tcPr>
            <w:tcW w:w="360" w:type="dxa"/>
            <w:vAlign w:val="center"/>
            <w:hideMark/>
          </w:tcPr>
          <w:p w14:paraId="394270D2" w14:textId="77777777" w:rsidR="00E42721" w:rsidRPr="00B20630" w:rsidRDefault="00E42721" w:rsidP="00F555E9">
            <w:pPr>
              <w:snapToGrid w:val="0"/>
              <w:rPr>
                <w:sz w:val="16"/>
                <w:szCs w:val="16"/>
              </w:rPr>
            </w:pPr>
            <w:r w:rsidRPr="00B20630">
              <w:rPr>
                <w:color w:val="000000"/>
                <w:sz w:val="16"/>
                <w:szCs w:val="16"/>
              </w:rPr>
              <w:t>196</w:t>
            </w:r>
          </w:p>
        </w:tc>
        <w:tc>
          <w:tcPr>
            <w:tcW w:w="864" w:type="dxa"/>
            <w:vAlign w:val="center"/>
            <w:hideMark/>
          </w:tcPr>
          <w:p w14:paraId="44EEF99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EE9CC6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A536E41"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
          <w:p w14:paraId="3DB95721"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
          <w:p w14:paraId="0A506A9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A155E39"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30CC7BDD"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2FB887E1" w14:textId="77777777" w:rsidR="00E42721" w:rsidRPr="009B3DCC" w:rsidRDefault="00E42721" w:rsidP="00F555E9">
            <w:pPr>
              <w:snapToGrid w:val="0"/>
              <w:jc w:val="center"/>
              <w:rPr>
                <w:sz w:val="16"/>
                <w:szCs w:val="16"/>
              </w:rPr>
            </w:pPr>
            <w:r w:rsidRPr="00266687">
              <w:rPr>
                <w:color w:val="000000"/>
                <w:sz w:val="16"/>
                <w:szCs w:val="16"/>
              </w:rPr>
              <w:t>4.32</w:t>
            </w:r>
          </w:p>
        </w:tc>
        <w:tc>
          <w:tcPr>
            <w:tcW w:w="1008" w:type="dxa"/>
            <w:vAlign w:val="center"/>
            <w:hideMark/>
          </w:tcPr>
          <w:p w14:paraId="55419E3A" w14:textId="77777777" w:rsidR="00E42721" w:rsidRPr="009B3DCC" w:rsidRDefault="00E42721" w:rsidP="00F555E9">
            <w:pPr>
              <w:snapToGrid w:val="0"/>
              <w:jc w:val="center"/>
              <w:rPr>
                <w:sz w:val="16"/>
                <w:szCs w:val="16"/>
              </w:rPr>
            </w:pPr>
            <w:r w:rsidRPr="00266687">
              <w:rPr>
                <w:color w:val="000000"/>
                <w:sz w:val="16"/>
                <w:szCs w:val="16"/>
              </w:rPr>
              <w:t>2.99</w:t>
            </w:r>
          </w:p>
        </w:tc>
      </w:tr>
      <w:tr w:rsidR="00E42721" w:rsidRPr="009B3DCC" w14:paraId="761E3DAD" w14:textId="77777777" w:rsidTr="00F555E9">
        <w:trPr>
          <w:trHeight w:val="165"/>
        </w:trPr>
        <w:tc>
          <w:tcPr>
            <w:tcW w:w="360" w:type="dxa"/>
            <w:vAlign w:val="center"/>
            <w:hideMark/>
          </w:tcPr>
          <w:p w14:paraId="676ADAAB" w14:textId="77777777" w:rsidR="00E42721" w:rsidRPr="00B20630" w:rsidRDefault="00E42721" w:rsidP="00F555E9">
            <w:pPr>
              <w:snapToGrid w:val="0"/>
              <w:rPr>
                <w:sz w:val="16"/>
                <w:szCs w:val="16"/>
              </w:rPr>
            </w:pPr>
            <w:r w:rsidRPr="00B20630">
              <w:rPr>
                <w:color w:val="000000"/>
                <w:sz w:val="16"/>
                <w:szCs w:val="16"/>
              </w:rPr>
              <w:t>197</w:t>
            </w:r>
          </w:p>
        </w:tc>
        <w:tc>
          <w:tcPr>
            <w:tcW w:w="864" w:type="dxa"/>
            <w:vAlign w:val="center"/>
            <w:hideMark/>
          </w:tcPr>
          <w:p w14:paraId="0953CE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F3731A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37859F7"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2B201619"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
          <w:p w14:paraId="08FC8DD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BDADD0E"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65F3B6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E76A5AD" w14:textId="77777777" w:rsidR="00E42721" w:rsidRPr="009B3DCC" w:rsidRDefault="00E42721" w:rsidP="00F555E9">
            <w:pPr>
              <w:snapToGrid w:val="0"/>
              <w:jc w:val="center"/>
              <w:rPr>
                <w:sz w:val="16"/>
                <w:szCs w:val="16"/>
              </w:rPr>
            </w:pPr>
            <w:r w:rsidRPr="00266687">
              <w:rPr>
                <w:color w:val="000000"/>
                <w:sz w:val="16"/>
                <w:szCs w:val="16"/>
              </w:rPr>
              <w:t>5.79</w:t>
            </w:r>
          </w:p>
        </w:tc>
        <w:tc>
          <w:tcPr>
            <w:tcW w:w="1008" w:type="dxa"/>
            <w:vAlign w:val="center"/>
            <w:hideMark/>
          </w:tcPr>
          <w:p w14:paraId="68BEADCB" w14:textId="77777777" w:rsidR="00E42721" w:rsidRPr="009B3DCC" w:rsidRDefault="00E42721" w:rsidP="00F555E9">
            <w:pPr>
              <w:snapToGrid w:val="0"/>
              <w:jc w:val="center"/>
              <w:rPr>
                <w:sz w:val="16"/>
                <w:szCs w:val="16"/>
              </w:rPr>
            </w:pPr>
            <w:r w:rsidRPr="00266687">
              <w:rPr>
                <w:color w:val="000000"/>
                <w:sz w:val="16"/>
                <w:szCs w:val="16"/>
              </w:rPr>
              <w:t>1.34</w:t>
            </w:r>
          </w:p>
        </w:tc>
      </w:tr>
      <w:tr w:rsidR="00E42721" w:rsidRPr="009B3DCC" w14:paraId="7FE5B967" w14:textId="77777777" w:rsidTr="00F555E9">
        <w:trPr>
          <w:trHeight w:val="165"/>
        </w:trPr>
        <w:tc>
          <w:tcPr>
            <w:tcW w:w="360" w:type="dxa"/>
            <w:vAlign w:val="center"/>
            <w:hideMark/>
          </w:tcPr>
          <w:p w14:paraId="01311C7F" w14:textId="77777777" w:rsidR="00E42721" w:rsidRPr="00B20630" w:rsidRDefault="00E42721" w:rsidP="00F555E9">
            <w:pPr>
              <w:snapToGrid w:val="0"/>
              <w:rPr>
                <w:sz w:val="16"/>
                <w:szCs w:val="16"/>
              </w:rPr>
            </w:pPr>
            <w:r w:rsidRPr="00B20630">
              <w:rPr>
                <w:color w:val="000000"/>
                <w:sz w:val="16"/>
                <w:szCs w:val="16"/>
              </w:rPr>
              <w:t>198</w:t>
            </w:r>
          </w:p>
        </w:tc>
        <w:tc>
          <w:tcPr>
            <w:tcW w:w="864" w:type="dxa"/>
            <w:vAlign w:val="center"/>
            <w:hideMark/>
          </w:tcPr>
          <w:p w14:paraId="541EF75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303E88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7FD38A7"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18730077"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
          <w:p w14:paraId="0EE585A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6447EB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5CBE8E78"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156C76D3" w14:textId="77777777" w:rsidR="00E42721" w:rsidRPr="009B3DCC" w:rsidRDefault="00E42721" w:rsidP="00F555E9">
            <w:pPr>
              <w:snapToGrid w:val="0"/>
              <w:jc w:val="center"/>
              <w:rPr>
                <w:sz w:val="16"/>
                <w:szCs w:val="16"/>
              </w:rPr>
            </w:pPr>
            <w:r w:rsidRPr="00266687">
              <w:rPr>
                <w:color w:val="000000"/>
                <w:sz w:val="16"/>
                <w:szCs w:val="16"/>
              </w:rPr>
              <w:t>8.47</w:t>
            </w:r>
          </w:p>
        </w:tc>
        <w:tc>
          <w:tcPr>
            <w:tcW w:w="1008" w:type="dxa"/>
            <w:vAlign w:val="center"/>
            <w:hideMark/>
          </w:tcPr>
          <w:p w14:paraId="7D173F56" w14:textId="77777777" w:rsidR="00E42721" w:rsidRPr="009B3DCC" w:rsidRDefault="00E42721" w:rsidP="00F555E9">
            <w:pPr>
              <w:snapToGrid w:val="0"/>
              <w:jc w:val="center"/>
              <w:rPr>
                <w:sz w:val="16"/>
                <w:szCs w:val="16"/>
              </w:rPr>
            </w:pPr>
            <w:r w:rsidRPr="00266687">
              <w:rPr>
                <w:color w:val="000000"/>
                <w:sz w:val="16"/>
                <w:szCs w:val="16"/>
              </w:rPr>
              <w:t>1.64</w:t>
            </w:r>
          </w:p>
        </w:tc>
      </w:tr>
      <w:tr w:rsidR="00E42721" w:rsidRPr="009B3DCC" w14:paraId="3F1F4876" w14:textId="77777777" w:rsidTr="00F555E9">
        <w:trPr>
          <w:trHeight w:val="165"/>
        </w:trPr>
        <w:tc>
          <w:tcPr>
            <w:tcW w:w="360" w:type="dxa"/>
            <w:vAlign w:val="center"/>
            <w:hideMark/>
          </w:tcPr>
          <w:p w14:paraId="2B06ABAA" w14:textId="77777777" w:rsidR="00E42721" w:rsidRPr="00B20630" w:rsidRDefault="00E42721" w:rsidP="00F555E9">
            <w:pPr>
              <w:snapToGrid w:val="0"/>
              <w:rPr>
                <w:sz w:val="16"/>
                <w:szCs w:val="16"/>
              </w:rPr>
            </w:pPr>
            <w:r w:rsidRPr="00B20630">
              <w:rPr>
                <w:color w:val="000000"/>
                <w:sz w:val="16"/>
                <w:szCs w:val="16"/>
              </w:rPr>
              <w:t>199</w:t>
            </w:r>
          </w:p>
        </w:tc>
        <w:tc>
          <w:tcPr>
            <w:tcW w:w="864" w:type="dxa"/>
            <w:vAlign w:val="center"/>
            <w:hideMark/>
          </w:tcPr>
          <w:p w14:paraId="39F46D5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113F24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54387A9"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2AB81279"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
          <w:p w14:paraId="72A968A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8208716"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42EB4EA7"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58353994" w14:textId="77777777" w:rsidR="00E42721" w:rsidRPr="009B3DCC" w:rsidRDefault="00E42721" w:rsidP="00F555E9">
            <w:pPr>
              <w:snapToGrid w:val="0"/>
              <w:jc w:val="center"/>
              <w:rPr>
                <w:sz w:val="16"/>
                <w:szCs w:val="16"/>
              </w:rPr>
            </w:pPr>
            <w:r w:rsidRPr="00266687">
              <w:rPr>
                <w:color w:val="000000"/>
                <w:sz w:val="16"/>
                <w:szCs w:val="16"/>
              </w:rPr>
              <w:t>7.70</w:t>
            </w:r>
          </w:p>
        </w:tc>
        <w:tc>
          <w:tcPr>
            <w:tcW w:w="1008" w:type="dxa"/>
            <w:vAlign w:val="center"/>
            <w:hideMark/>
          </w:tcPr>
          <w:p w14:paraId="0CEEC599"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3BC9F662" w14:textId="77777777" w:rsidTr="00F555E9">
        <w:trPr>
          <w:trHeight w:val="180"/>
        </w:trPr>
        <w:tc>
          <w:tcPr>
            <w:tcW w:w="360" w:type="dxa"/>
            <w:vAlign w:val="center"/>
            <w:hideMark/>
          </w:tcPr>
          <w:p w14:paraId="2E2BB474" w14:textId="77777777" w:rsidR="00E42721" w:rsidRPr="00B20630" w:rsidRDefault="00E42721" w:rsidP="00F555E9">
            <w:pPr>
              <w:snapToGrid w:val="0"/>
              <w:rPr>
                <w:sz w:val="16"/>
                <w:szCs w:val="16"/>
              </w:rPr>
            </w:pPr>
            <w:r w:rsidRPr="00B20630">
              <w:rPr>
                <w:color w:val="000000"/>
                <w:sz w:val="16"/>
                <w:szCs w:val="16"/>
              </w:rPr>
              <w:lastRenderedPageBreak/>
              <w:t>200</w:t>
            </w:r>
          </w:p>
        </w:tc>
        <w:tc>
          <w:tcPr>
            <w:tcW w:w="864" w:type="dxa"/>
            <w:vAlign w:val="center"/>
            <w:hideMark/>
          </w:tcPr>
          <w:p w14:paraId="5DB69A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1639A8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52BC147"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1AA275EB"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
          <w:p w14:paraId="659289E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1C0E1A5"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1F9D4D69"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70AF8025" w14:textId="77777777" w:rsidR="00E42721" w:rsidRPr="009B3DCC" w:rsidRDefault="00E42721" w:rsidP="00F555E9">
            <w:pPr>
              <w:snapToGrid w:val="0"/>
              <w:jc w:val="center"/>
              <w:rPr>
                <w:sz w:val="16"/>
                <w:szCs w:val="16"/>
              </w:rPr>
            </w:pPr>
            <w:r w:rsidRPr="00266687">
              <w:rPr>
                <w:color w:val="000000"/>
                <w:sz w:val="16"/>
                <w:szCs w:val="16"/>
              </w:rPr>
              <w:t>8.29</w:t>
            </w:r>
          </w:p>
        </w:tc>
        <w:tc>
          <w:tcPr>
            <w:tcW w:w="1008" w:type="dxa"/>
            <w:vAlign w:val="center"/>
            <w:hideMark/>
          </w:tcPr>
          <w:p w14:paraId="17D404D4" w14:textId="77777777" w:rsidR="00E42721" w:rsidRPr="009B3DCC" w:rsidRDefault="00E42721" w:rsidP="00F555E9">
            <w:pPr>
              <w:snapToGrid w:val="0"/>
              <w:jc w:val="center"/>
              <w:rPr>
                <w:sz w:val="16"/>
                <w:szCs w:val="16"/>
              </w:rPr>
            </w:pPr>
            <w:r w:rsidRPr="00266687">
              <w:rPr>
                <w:color w:val="000000"/>
                <w:sz w:val="16"/>
                <w:szCs w:val="16"/>
              </w:rPr>
              <w:t>2.27</w:t>
            </w:r>
          </w:p>
        </w:tc>
      </w:tr>
      <w:tr w:rsidR="00E42721" w:rsidRPr="009B3DCC" w14:paraId="07502930" w14:textId="77777777" w:rsidTr="00F555E9">
        <w:trPr>
          <w:trHeight w:val="165"/>
        </w:trPr>
        <w:tc>
          <w:tcPr>
            <w:tcW w:w="360" w:type="dxa"/>
            <w:vAlign w:val="center"/>
            <w:hideMark/>
          </w:tcPr>
          <w:p w14:paraId="4DFDDE60" w14:textId="77777777" w:rsidR="00E42721" w:rsidRPr="00B20630" w:rsidRDefault="00E42721" w:rsidP="00F555E9">
            <w:pPr>
              <w:snapToGrid w:val="0"/>
              <w:rPr>
                <w:sz w:val="16"/>
                <w:szCs w:val="16"/>
              </w:rPr>
            </w:pPr>
            <w:r w:rsidRPr="00B20630">
              <w:rPr>
                <w:color w:val="000000"/>
                <w:sz w:val="16"/>
                <w:szCs w:val="16"/>
              </w:rPr>
              <w:t>201</w:t>
            </w:r>
          </w:p>
        </w:tc>
        <w:tc>
          <w:tcPr>
            <w:tcW w:w="864" w:type="dxa"/>
            <w:vAlign w:val="center"/>
            <w:hideMark/>
          </w:tcPr>
          <w:p w14:paraId="1F48DB6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914A4D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8042046"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
          <w:p w14:paraId="1156ED4E"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
          <w:p w14:paraId="4EDA94F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2909F9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71474CF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7610CF4"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
          <w:p w14:paraId="413AC97A" w14:textId="77777777" w:rsidR="00E42721" w:rsidRPr="009B3DCC" w:rsidRDefault="00E42721" w:rsidP="00F555E9">
            <w:pPr>
              <w:snapToGrid w:val="0"/>
              <w:jc w:val="center"/>
              <w:rPr>
                <w:sz w:val="16"/>
                <w:szCs w:val="16"/>
              </w:rPr>
            </w:pPr>
            <w:r w:rsidRPr="00266687">
              <w:rPr>
                <w:color w:val="000000"/>
                <w:sz w:val="16"/>
                <w:szCs w:val="16"/>
              </w:rPr>
              <w:t>2.32</w:t>
            </w:r>
          </w:p>
        </w:tc>
      </w:tr>
      <w:tr w:rsidR="00E42721" w:rsidRPr="009B3DCC" w14:paraId="18D74747" w14:textId="77777777" w:rsidTr="00F555E9">
        <w:trPr>
          <w:trHeight w:val="165"/>
        </w:trPr>
        <w:tc>
          <w:tcPr>
            <w:tcW w:w="360" w:type="dxa"/>
            <w:vAlign w:val="center"/>
            <w:hideMark/>
          </w:tcPr>
          <w:p w14:paraId="2948BE14" w14:textId="77777777" w:rsidR="00E42721" w:rsidRPr="00B20630" w:rsidRDefault="00E42721" w:rsidP="00F555E9">
            <w:pPr>
              <w:snapToGrid w:val="0"/>
              <w:rPr>
                <w:sz w:val="16"/>
                <w:szCs w:val="16"/>
              </w:rPr>
            </w:pPr>
            <w:r w:rsidRPr="00B20630">
              <w:rPr>
                <w:color w:val="000000"/>
                <w:sz w:val="16"/>
                <w:szCs w:val="16"/>
              </w:rPr>
              <w:t>202</w:t>
            </w:r>
          </w:p>
        </w:tc>
        <w:tc>
          <w:tcPr>
            <w:tcW w:w="864" w:type="dxa"/>
            <w:vAlign w:val="center"/>
            <w:hideMark/>
          </w:tcPr>
          <w:p w14:paraId="66B0BC1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52D7CE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D1C7D22"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
          <w:p w14:paraId="28F96070"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
          <w:p w14:paraId="01F56F6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FC047B1"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E8B39C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E337389" w14:textId="77777777" w:rsidR="00E42721" w:rsidRPr="009B3DCC" w:rsidRDefault="00E42721" w:rsidP="00F555E9">
            <w:pPr>
              <w:snapToGrid w:val="0"/>
              <w:jc w:val="center"/>
              <w:rPr>
                <w:sz w:val="16"/>
                <w:szCs w:val="16"/>
              </w:rPr>
            </w:pPr>
            <w:r w:rsidRPr="00266687">
              <w:rPr>
                <w:color w:val="000000"/>
                <w:sz w:val="16"/>
                <w:szCs w:val="16"/>
              </w:rPr>
              <w:t>4.01</w:t>
            </w:r>
          </w:p>
        </w:tc>
        <w:tc>
          <w:tcPr>
            <w:tcW w:w="1008" w:type="dxa"/>
            <w:vAlign w:val="center"/>
            <w:hideMark/>
          </w:tcPr>
          <w:p w14:paraId="26E4211E" w14:textId="77777777" w:rsidR="00E42721" w:rsidRPr="009B3DCC" w:rsidRDefault="00E42721" w:rsidP="00F555E9">
            <w:pPr>
              <w:snapToGrid w:val="0"/>
              <w:jc w:val="center"/>
              <w:rPr>
                <w:sz w:val="16"/>
                <w:szCs w:val="16"/>
              </w:rPr>
            </w:pPr>
            <w:r w:rsidRPr="00266687">
              <w:rPr>
                <w:color w:val="000000"/>
                <w:sz w:val="16"/>
                <w:szCs w:val="16"/>
              </w:rPr>
              <w:t>3.13</w:t>
            </w:r>
          </w:p>
        </w:tc>
      </w:tr>
      <w:tr w:rsidR="00E42721" w:rsidRPr="009B3DCC" w14:paraId="084730A4" w14:textId="77777777" w:rsidTr="00F555E9">
        <w:trPr>
          <w:trHeight w:val="165"/>
        </w:trPr>
        <w:tc>
          <w:tcPr>
            <w:tcW w:w="360" w:type="dxa"/>
            <w:vAlign w:val="center"/>
            <w:hideMark/>
          </w:tcPr>
          <w:p w14:paraId="15D63E4B" w14:textId="77777777" w:rsidR="00E42721" w:rsidRPr="00B20630" w:rsidRDefault="00E42721" w:rsidP="00F555E9">
            <w:pPr>
              <w:snapToGrid w:val="0"/>
              <w:rPr>
                <w:sz w:val="16"/>
                <w:szCs w:val="16"/>
              </w:rPr>
            </w:pPr>
            <w:r w:rsidRPr="00B20630">
              <w:rPr>
                <w:color w:val="000000"/>
                <w:sz w:val="16"/>
                <w:szCs w:val="16"/>
              </w:rPr>
              <w:t>203</w:t>
            </w:r>
          </w:p>
        </w:tc>
        <w:tc>
          <w:tcPr>
            <w:tcW w:w="864" w:type="dxa"/>
            <w:vAlign w:val="center"/>
            <w:hideMark/>
          </w:tcPr>
          <w:p w14:paraId="572092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79C192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A7DFAC8"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
          <w:p w14:paraId="2E0AB009"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
          <w:p w14:paraId="6B1019E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3BE2AC0"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17AE962"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33582214" w14:textId="77777777" w:rsidR="00E42721" w:rsidRPr="009B3DCC" w:rsidRDefault="00E42721" w:rsidP="00F555E9">
            <w:pPr>
              <w:snapToGrid w:val="0"/>
              <w:jc w:val="center"/>
              <w:rPr>
                <w:sz w:val="16"/>
                <w:szCs w:val="16"/>
              </w:rPr>
            </w:pPr>
            <w:r w:rsidRPr="00266687">
              <w:rPr>
                <w:color w:val="000000"/>
                <w:sz w:val="16"/>
                <w:szCs w:val="16"/>
              </w:rPr>
              <w:t>3.71</w:t>
            </w:r>
          </w:p>
        </w:tc>
        <w:tc>
          <w:tcPr>
            <w:tcW w:w="1008" w:type="dxa"/>
            <w:vAlign w:val="center"/>
            <w:hideMark/>
          </w:tcPr>
          <w:p w14:paraId="57202C0F" w14:textId="77777777" w:rsidR="00E42721" w:rsidRPr="009B3DCC" w:rsidRDefault="00E42721" w:rsidP="00F555E9">
            <w:pPr>
              <w:snapToGrid w:val="0"/>
              <w:jc w:val="center"/>
              <w:rPr>
                <w:sz w:val="16"/>
                <w:szCs w:val="16"/>
              </w:rPr>
            </w:pPr>
            <w:r w:rsidRPr="00266687">
              <w:rPr>
                <w:color w:val="000000"/>
                <w:sz w:val="16"/>
                <w:szCs w:val="16"/>
              </w:rPr>
              <w:t>3.27</w:t>
            </w:r>
          </w:p>
        </w:tc>
      </w:tr>
      <w:tr w:rsidR="00E42721" w:rsidRPr="009B3DCC" w14:paraId="385CF5DA" w14:textId="77777777" w:rsidTr="00F555E9">
        <w:trPr>
          <w:trHeight w:val="165"/>
        </w:trPr>
        <w:tc>
          <w:tcPr>
            <w:tcW w:w="360" w:type="dxa"/>
            <w:vAlign w:val="center"/>
            <w:hideMark/>
          </w:tcPr>
          <w:p w14:paraId="2E21BA5A" w14:textId="77777777" w:rsidR="00E42721" w:rsidRPr="00B20630" w:rsidRDefault="00E42721" w:rsidP="00F555E9">
            <w:pPr>
              <w:snapToGrid w:val="0"/>
              <w:rPr>
                <w:sz w:val="16"/>
                <w:szCs w:val="16"/>
              </w:rPr>
            </w:pPr>
            <w:r w:rsidRPr="00B20630">
              <w:rPr>
                <w:color w:val="000000"/>
                <w:sz w:val="16"/>
                <w:szCs w:val="16"/>
              </w:rPr>
              <w:t>204</w:t>
            </w:r>
          </w:p>
        </w:tc>
        <w:tc>
          <w:tcPr>
            <w:tcW w:w="864" w:type="dxa"/>
            <w:vAlign w:val="center"/>
            <w:hideMark/>
          </w:tcPr>
          <w:p w14:paraId="5EF6E01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FED00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D8087CC"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
          <w:p w14:paraId="36E6675D"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
          <w:p w14:paraId="401834D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B04F6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35E33C2C"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69883355"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
          <w:p w14:paraId="29262B6E" w14:textId="77777777" w:rsidR="00E42721" w:rsidRPr="009B3DCC" w:rsidRDefault="00E42721" w:rsidP="00F555E9">
            <w:pPr>
              <w:snapToGrid w:val="0"/>
              <w:jc w:val="center"/>
              <w:rPr>
                <w:sz w:val="16"/>
                <w:szCs w:val="16"/>
              </w:rPr>
            </w:pPr>
            <w:r w:rsidRPr="00266687">
              <w:rPr>
                <w:color w:val="000000"/>
                <w:sz w:val="16"/>
                <w:szCs w:val="16"/>
              </w:rPr>
              <w:t>2.96</w:t>
            </w:r>
          </w:p>
        </w:tc>
      </w:tr>
      <w:tr w:rsidR="00E42721" w:rsidRPr="009B3DCC" w14:paraId="294F98B8" w14:textId="77777777" w:rsidTr="00F555E9">
        <w:trPr>
          <w:trHeight w:val="165"/>
        </w:trPr>
        <w:tc>
          <w:tcPr>
            <w:tcW w:w="360" w:type="dxa"/>
            <w:vAlign w:val="center"/>
            <w:hideMark/>
          </w:tcPr>
          <w:p w14:paraId="61506C55" w14:textId="77777777" w:rsidR="00E42721" w:rsidRPr="00B20630" w:rsidRDefault="00E42721" w:rsidP="00F555E9">
            <w:pPr>
              <w:snapToGrid w:val="0"/>
              <w:rPr>
                <w:sz w:val="16"/>
                <w:szCs w:val="16"/>
              </w:rPr>
            </w:pPr>
            <w:r w:rsidRPr="00B20630">
              <w:rPr>
                <w:color w:val="000000"/>
                <w:sz w:val="16"/>
                <w:szCs w:val="16"/>
              </w:rPr>
              <w:t>205</w:t>
            </w:r>
          </w:p>
        </w:tc>
        <w:tc>
          <w:tcPr>
            <w:tcW w:w="864" w:type="dxa"/>
            <w:vAlign w:val="center"/>
            <w:hideMark/>
          </w:tcPr>
          <w:p w14:paraId="6558E54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E618E7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FA26C3B"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
          <w:p w14:paraId="351ECB7B"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
          <w:p w14:paraId="7971026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F76FA2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26742AC"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1E75833F"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vAlign w:val="center"/>
            <w:hideMark/>
          </w:tcPr>
          <w:p w14:paraId="1D38DBA9" w14:textId="77777777" w:rsidR="00E42721" w:rsidRPr="009B3DCC" w:rsidRDefault="00E42721" w:rsidP="00F555E9">
            <w:pPr>
              <w:snapToGrid w:val="0"/>
              <w:jc w:val="center"/>
              <w:rPr>
                <w:sz w:val="16"/>
                <w:szCs w:val="16"/>
              </w:rPr>
            </w:pPr>
            <w:r w:rsidRPr="00266687">
              <w:rPr>
                <w:color w:val="000000"/>
                <w:sz w:val="16"/>
                <w:szCs w:val="16"/>
              </w:rPr>
              <w:t>3.29</w:t>
            </w:r>
          </w:p>
        </w:tc>
      </w:tr>
      <w:tr w:rsidR="00E42721" w:rsidRPr="009B3DCC" w14:paraId="1F779429" w14:textId="77777777" w:rsidTr="00F555E9">
        <w:trPr>
          <w:trHeight w:val="165"/>
        </w:trPr>
        <w:tc>
          <w:tcPr>
            <w:tcW w:w="360" w:type="dxa"/>
            <w:vAlign w:val="center"/>
            <w:hideMark/>
          </w:tcPr>
          <w:p w14:paraId="6DA298C4" w14:textId="77777777" w:rsidR="00E42721" w:rsidRPr="00B20630" w:rsidRDefault="00E42721" w:rsidP="00F555E9">
            <w:pPr>
              <w:snapToGrid w:val="0"/>
              <w:rPr>
                <w:sz w:val="16"/>
                <w:szCs w:val="16"/>
              </w:rPr>
            </w:pPr>
            <w:r w:rsidRPr="00B20630">
              <w:rPr>
                <w:color w:val="000000"/>
                <w:sz w:val="16"/>
                <w:szCs w:val="16"/>
              </w:rPr>
              <w:t>206</w:t>
            </w:r>
          </w:p>
        </w:tc>
        <w:tc>
          <w:tcPr>
            <w:tcW w:w="864" w:type="dxa"/>
            <w:vAlign w:val="center"/>
            <w:hideMark/>
          </w:tcPr>
          <w:p w14:paraId="11CB93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9F248B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EDD3AA5"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
          <w:p w14:paraId="381FD0CA"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
          <w:p w14:paraId="3799B12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E2EAC05"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7F89F6C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ACD54FC" w14:textId="77777777" w:rsidR="00E42721" w:rsidRPr="009B3DCC" w:rsidRDefault="00E42721" w:rsidP="00F555E9">
            <w:pPr>
              <w:snapToGrid w:val="0"/>
              <w:jc w:val="center"/>
              <w:rPr>
                <w:sz w:val="16"/>
                <w:szCs w:val="16"/>
              </w:rPr>
            </w:pPr>
            <w:r w:rsidRPr="00266687">
              <w:rPr>
                <w:color w:val="000000"/>
                <w:sz w:val="16"/>
                <w:szCs w:val="16"/>
              </w:rPr>
              <w:t>4.72</w:t>
            </w:r>
          </w:p>
        </w:tc>
        <w:tc>
          <w:tcPr>
            <w:tcW w:w="1008" w:type="dxa"/>
            <w:vAlign w:val="center"/>
            <w:hideMark/>
          </w:tcPr>
          <w:p w14:paraId="62422AFA" w14:textId="77777777" w:rsidR="00E42721" w:rsidRPr="009B3DCC" w:rsidRDefault="00E42721" w:rsidP="00F555E9">
            <w:pPr>
              <w:snapToGrid w:val="0"/>
              <w:jc w:val="center"/>
              <w:rPr>
                <w:sz w:val="16"/>
                <w:szCs w:val="16"/>
              </w:rPr>
            </w:pPr>
            <w:r w:rsidRPr="00266687">
              <w:rPr>
                <w:color w:val="000000"/>
                <w:sz w:val="16"/>
                <w:szCs w:val="16"/>
              </w:rPr>
              <w:t>2.06</w:t>
            </w:r>
          </w:p>
        </w:tc>
      </w:tr>
      <w:tr w:rsidR="00E42721" w:rsidRPr="009B3DCC" w14:paraId="46C75E2F" w14:textId="77777777" w:rsidTr="00F555E9">
        <w:trPr>
          <w:trHeight w:val="165"/>
        </w:trPr>
        <w:tc>
          <w:tcPr>
            <w:tcW w:w="360" w:type="dxa"/>
            <w:vAlign w:val="center"/>
            <w:hideMark/>
          </w:tcPr>
          <w:p w14:paraId="497BAC7B" w14:textId="77777777" w:rsidR="00E42721" w:rsidRPr="00B20630" w:rsidRDefault="00E42721" w:rsidP="00F555E9">
            <w:pPr>
              <w:snapToGrid w:val="0"/>
              <w:rPr>
                <w:sz w:val="16"/>
                <w:szCs w:val="16"/>
              </w:rPr>
            </w:pPr>
            <w:r w:rsidRPr="00B20630">
              <w:rPr>
                <w:color w:val="000000"/>
                <w:sz w:val="16"/>
                <w:szCs w:val="16"/>
              </w:rPr>
              <w:t>207</w:t>
            </w:r>
          </w:p>
        </w:tc>
        <w:tc>
          <w:tcPr>
            <w:tcW w:w="864" w:type="dxa"/>
            <w:vAlign w:val="center"/>
            <w:hideMark/>
          </w:tcPr>
          <w:p w14:paraId="2894BE6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D5864F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325DD0C"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
          <w:p w14:paraId="0E9E11AB"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
          <w:p w14:paraId="61188DC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604287F"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689246C2"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EB16A46" w14:textId="77777777" w:rsidR="00E42721" w:rsidRPr="009B3DCC" w:rsidRDefault="00E42721" w:rsidP="00F555E9">
            <w:pPr>
              <w:snapToGrid w:val="0"/>
              <w:jc w:val="center"/>
              <w:rPr>
                <w:sz w:val="16"/>
                <w:szCs w:val="16"/>
              </w:rPr>
            </w:pPr>
            <w:r w:rsidRPr="00266687">
              <w:rPr>
                <w:color w:val="000000"/>
                <w:sz w:val="16"/>
                <w:szCs w:val="16"/>
              </w:rPr>
              <w:t>5.13</w:t>
            </w:r>
          </w:p>
        </w:tc>
        <w:tc>
          <w:tcPr>
            <w:tcW w:w="1008" w:type="dxa"/>
            <w:vAlign w:val="center"/>
            <w:hideMark/>
          </w:tcPr>
          <w:p w14:paraId="0746EB8E" w14:textId="77777777" w:rsidR="00E42721" w:rsidRPr="009B3DCC" w:rsidRDefault="00E42721" w:rsidP="00F555E9">
            <w:pPr>
              <w:snapToGrid w:val="0"/>
              <w:jc w:val="center"/>
              <w:rPr>
                <w:sz w:val="16"/>
                <w:szCs w:val="16"/>
              </w:rPr>
            </w:pPr>
            <w:r w:rsidRPr="00266687">
              <w:rPr>
                <w:color w:val="000000"/>
                <w:sz w:val="16"/>
                <w:szCs w:val="16"/>
              </w:rPr>
              <w:t>2.74</w:t>
            </w:r>
          </w:p>
        </w:tc>
      </w:tr>
      <w:tr w:rsidR="00E42721" w:rsidRPr="009B3DCC" w14:paraId="0313401E" w14:textId="77777777" w:rsidTr="00F555E9">
        <w:trPr>
          <w:trHeight w:val="165"/>
        </w:trPr>
        <w:tc>
          <w:tcPr>
            <w:tcW w:w="360" w:type="dxa"/>
            <w:vAlign w:val="center"/>
            <w:hideMark/>
          </w:tcPr>
          <w:p w14:paraId="6975025F" w14:textId="77777777" w:rsidR="00E42721" w:rsidRPr="00B20630" w:rsidRDefault="00E42721" w:rsidP="00F555E9">
            <w:pPr>
              <w:snapToGrid w:val="0"/>
              <w:rPr>
                <w:sz w:val="16"/>
                <w:szCs w:val="16"/>
              </w:rPr>
            </w:pPr>
            <w:r w:rsidRPr="00B20630">
              <w:rPr>
                <w:color w:val="000000"/>
                <w:sz w:val="16"/>
                <w:szCs w:val="16"/>
              </w:rPr>
              <w:t>208</w:t>
            </w:r>
          </w:p>
        </w:tc>
        <w:tc>
          <w:tcPr>
            <w:tcW w:w="864" w:type="dxa"/>
            <w:vAlign w:val="center"/>
            <w:hideMark/>
          </w:tcPr>
          <w:p w14:paraId="48E8D36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703B91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4DF8B0E"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
          <w:p w14:paraId="1EE675AC"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
          <w:p w14:paraId="0A3D1C4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573A77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20ED475F"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9D7BCA3" w14:textId="77777777" w:rsidR="00E42721" w:rsidRPr="009B3DCC" w:rsidRDefault="00E42721" w:rsidP="00F555E9">
            <w:pPr>
              <w:snapToGrid w:val="0"/>
              <w:jc w:val="center"/>
              <w:rPr>
                <w:sz w:val="16"/>
                <w:szCs w:val="16"/>
              </w:rPr>
            </w:pPr>
            <w:r w:rsidRPr="00266687">
              <w:rPr>
                <w:color w:val="000000"/>
                <w:sz w:val="16"/>
                <w:szCs w:val="16"/>
              </w:rPr>
              <w:t>4.38</w:t>
            </w:r>
          </w:p>
        </w:tc>
        <w:tc>
          <w:tcPr>
            <w:tcW w:w="1008" w:type="dxa"/>
            <w:vAlign w:val="center"/>
            <w:hideMark/>
          </w:tcPr>
          <w:p w14:paraId="746C8ABC" w14:textId="77777777" w:rsidR="00E42721" w:rsidRPr="009B3DCC" w:rsidRDefault="00E42721" w:rsidP="00F555E9">
            <w:pPr>
              <w:snapToGrid w:val="0"/>
              <w:jc w:val="center"/>
              <w:rPr>
                <w:sz w:val="16"/>
                <w:szCs w:val="16"/>
              </w:rPr>
            </w:pPr>
            <w:r w:rsidRPr="00266687">
              <w:rPr>
                <w:color w:val="000000"/>
                <w:sz w:val="16"/>
                <w:szCs w:val="16"/>
              </w:rPr>
              <w:t>2.68</w:t>
            </w:r>
          </w:p>
        </w:tc>
      </w:tr>
      <w:tr w:rsidR="00E42721" w:rsidRPr="009B3DCC" w14:paraId="66E505C3" w14:textId="77777777" w:rsidTr="00F555E9">
        <w:trPr>
          <w:trHeight w:val="165"/>
        </w:trPr>
        <w:tc>
          <w:tcPr>
            <w:tcW w:w="360" w:type="dxa"/>
            <w:vAlign w:val="center"/>
            <w:hideMark/>
          </w:tcPr>
          <w:p w14:paraId="148F6F15" w14:textId="77777777" w:rsidR="00E42721" w:rsidRPr="00B20630" w:rsidRDefault="00E42721" w:rsidP="00F555E9">
            <w:pPr>
              <w:snapToGrid w:val="0"/>
              <w:rPr>
                <w:sz w:val="16"/>
                <w:szCs w:val="16"/>
              </w:rPr>
            </w:pPr>
            <w:r w:rsidRPr="00B20630">
              <w:rPr>
                <w:color w:val="000000"/>
                <w:sz w:val="16"/>
                <w:szCs w:val="16"/>
              </w:rPr>
              <w:t>209</w:t>
            </w:r>
          </w:p>
        </w:tc>
        <w:tc>
          <w:tcPr>
            <w:tcW w:w="864" w:type="dxa"/>
            <w:vAlign w:val="center"/>
            <w:hideMark/>
          </w:tcPr>
          <w:p w14:paraId="5DA5243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36C1E1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5CA26DB"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
          <w:p w14:paraId="37414745"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
          <w:p w14:paraId="5E58063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1F4731A"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9F0B2F1"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320DA330" w14:textId="77777777" w:rsidR="00E42721" w:rsidRPr="009B3DCC" w:rsidRDefault="00E42721" w:rsidP="00F555E9">
            <w:pPr>
              <w:snapToGrid w:val="0"/>
              <w:jc w:val="center"/>
              <w:rPr>
                <w:sz w:val="16"/>
                <w:szCs w:val="16"/>
              </w:rPr>
            </w:pPr>
            <w:r w:rsidRPr="00266687">
              <w:rPr>
                <w:color w:val="000000"/>
                <w:sz w:val="16"/>
                <w:szCs w:val="16"/>
              </w:rPr>
              <w:t>5.07</w:t>
            </w:r>
          </w:p>
        </w:tc>
        <w:tc>
          <w:tcPr>
            <w:tcW w:w="1008" w:type="dxa"/>
            <w:vAlign w:val="center"/>
            <w:hideMark/>
          </w:tcPr>
          <w:p w14:paraId="503A47E5"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186EE523" w14:textId="77777777" w:rsidTr="00F555E9">
        <w:trPr>
          <w:trHeight w:val="165"/>
        </w:trPr>
        <w:tc>
          <w:tcPr>
            <w:tcW w:w="360" w:type="dxa"/>
            <w:vAlign w:val="center"/>
            <w:hideMark/>
          </w:tcPr>
          <w:p w14:paraId="7B1B076B" w14:textId="77777777" w:rsidR="00E42721" w:rsidRPr="00B20630" w:rsidRDefault="00E42721" w:rsidP="00F555E9">
            <w:pPr>
              <w:snapToGrid w:val="0"/>
              <w:rPr>
                <w:sz w:val="16"/>
                <w:szCs w:val="16"/>
              </w:rPr>
            </w:pPr>
            <w:r w:rsidRPr="00B20630">
              <w:rPr>
                <w:color w:val="000000"/>
                <w:sz w:val="16"/>
                <w:szCs w:val="16"/>
              </w:rPr>
              <w:t>210</w:t>
            </w:r>
          </w:p>
        </w:tc>
        <w:tc>
          <w:tcPr>
            <w:tcW w:w="864" w:type="dxa"/>
            <w:vAlign w:val="center"/>
            <w:hideMark/>
          </w:tcPr>
          <w:p w14:paraId="56F87E3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60E146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531EE97"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
          <w:p w14:paraId="579AE6A7"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
          <w:p w14:paraId="6C8F7FA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821854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90303FC"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23BC9272" w14:textId="77777777" w:rsidR="00E42721" w:rsidRPr="009B3DCC" w:rsidRDefault="00E42721" w:rsidP="00F555E9">
            <w:pPr>
              <w:snapToGrid w:val="0"/>
              <w:jc w:val="center"/>
              <w:rPr>
                <w:sz w:val="16"/>
                <w:szCs w:val="16"/>
              </w:rPr>
            </w:pPr>
            <w:r w:rsidRPr="00266687">
              <w:rPr>
                <w:color w:val="000000"/>
                <w:sz w:val="16"/>
                <w:szCs w:val="16"/>
              </w:rPr>
              <w:t>5.22</w:t>
            </w:r>
          </w:p>
        </w:tc>
        <w:tc>
          <w:tcPr>
            <w:tcW w:w="1008" w:type="dxa"/>
            <w:vAlign w:val="center"/>
            <w:hideMark/>
          </w:tcPr>
          <w:p w14:paraId="144AE639" w14:textId="77777777" w:rsidR="00E42721" w:rsidRPr="009B3DCC" w:rsidRDefault="00E42721" w:rsidP="00F555E9">
            <w:pPr>
              <w:snapToGrid w:val="0"/>
              <w:jc w:val="center"/>
              <w:rPr>
                <w:sz w:val="16"/>
                <w:szCs w:val="16"/>
              </w:rPr>
            </w:pPr>
            <w:r w:rsidRPr="00266687">
              <w:rPr>
                <w:color w:val="000000"/>
                <w:sz w:val="16"/>
                <w:szCs w:val="16"/>
              </w:rPr>
              <w:t>2.87</w:t>
            </w:r>
          </w:p>
        </w:tc>
      </w:tr>
      <w:tr w:rsidR="00E42721" w:rsidRPr="009B3DCC" w14:paraId="0380B565" w14:textId="77777777" w:rsidTr="00F555E9">
        <w:trPr>
          <w:trHeight w:val="165"/>
        </w:trPr>
        <w:tc>
          <w:tcPr>
            <w:tcW w:w="360" w:type="dxa"/>
            <w:vAlign w:val="center"/>
            <w:hideMark/>
          </w:tcPr>
          <w:p w14:paraId="71592DAE" w14:textId="77777777" w:rsidR="00E42721" w:rsidRPr="00B20630" w:rsidRDefault="00E42721" w:rsidP="00F555E9">
            <w:pPr>
              <w:snapToGrid w:val="0"/>
              <w:rPr>
                <w:sz w:val="16"/>
                <w:szCs w:val="16"/>
              </w:rPr>
            </w:pPr>
            <w:r w:rsidRPr="00B20630">
              <w:rPr>
                <w:color w:val="000000"/>
                <w:sz w:val="16"/>
                <w:szCs w:val="16"/>
              </w:rPr>
              <w:t>211</w:t>
            </w:r>
          </w:p>
        </w:tc>
        <w:tc>
          <w:tcPr>
            <w:tcW w:w="864" w:type="dxa"/>
            <w:vAlign w:val="center"/>
            <w:hideMark/>
          </w:tcPr>
          <w:p w14:paraId="053A4E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8DD443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B8DCFAF"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
          <w:p w14:paraId="1A655C25"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
          <w:p w14:paraId="3D8CBCA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B2F0C6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36FB467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0CB6A3E" w14:textId="77777777" w:rsidR="00E42721" w:rsidRPr="009B3DCC" w:rsidRDefault="00E42721" w:rsidP="00F555E9">
            <w:pPr>
              <w:snapToGrid w:val="0"/>
              <w:jc w:val="center"/>
              <w:rPr>
                <w:sz w:val="16"/>
                <w:szCs w:val="16"/>
              </w:rPr>
            </w:pPr>
            <w:r w:rsidRPr="00266687">
              <w:rPr>
                <w:color w:val="000000"/>
                <w:sz w:val="16"/>
                <w:szCs w:val="16"/>
              </w:rPr>
              <w:t>5.83</w:t>
            </w:r>
          </w:p>
        </w:tc>
        <w:tc>
          <w:tcPr>
            <w:tcW w:w="1008" w:type="dxa"/>
            <w:vAlign w:val="center"/>
            <w:hideMark/>
          </w:tcPr>
          <w:p w14:paraId="76B7C801" w14:textId="77777777" w:rsidR="00E42721" w:rsidRPr="009B3DCC" w:rsidRDefault="00E42721" w:rsidP="00F555E9">
            <w:pPr>
              <w:snapToGrid w:val="0"/>
              <w:jc w:val="center"/>
              <w:rPr>
                <w:sz w:val="16"/>
                <w:szCs w:val="16"/>
              </w:rPr>
            </w:pPr>
            <w:r w:rsidRPr="00266687">
              <w:rPr>
                <w:color w:val="000000"/>
                <w:sz w:val="16"/>
                <w:szCs w:val="16"/>
              </w:rPr>
              <w:t>1.92</w:t>
            </w:r>
          </w:p>
        </w:tc>
      </w:tr>
      <w:tr w:rsidR="00E42721" w:rsidRPr="009B3DCC" w14:paraId="5F74CB4E" w14:textId="77777777" w:rsidTr="00F555E9">
        <w:trPr>
          <w:trHeight w:val="165"/>
        </w:trPr>
        <w:tc>
          <w:tcPr>
            <w:tcW w:w="360" w:type="dxa"/>
            <w:vAlign w:val="center"/>
            <w:hideMark/>
          </w:tcPr>
          <w:p w14:paraId="7BBB8DDF" w14:textId="77777777" w:rsidR="00E42721" w:rsidRPr="00B20630" w:rsidRDefault="00E42721" w:rsidP="00F555E9">
            <w:pPr>
              <w:snapToGrid w:val="0"/>
              <w:rPr>
                <w:sz w:val="16"/>
                <w:szCs w:val="16"/>
              </w:rPr>
            </w:pPr>
            <w:r w:rsidRPr="00B20630">
              <w:rPr>
                <w:color w:val="000000"/>
                <w:sz w:val="16"/>
                <w:szCs w:val="16"/>
              </w:rPr>
              <w:t>212</w:t>
            </w:r>
          </w:p>
        </w:tc>
        <w:tc>
          <w:tcPr>
            <w:tcW w:w="864" w:type="dxa"/>
            <w:vAlign w:val="center"/>
            <w:hideMark/>
          </w:tcPr>
          <w:p w14:paraId="653EAE5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0B2B25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270AE0A"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
          <w:p w14:paraId="47D187D4"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
          <w:p w14:paraId="4C54B3D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883570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1AE9C4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2AE4FD8" w14:textId="77777777" w:rsidR="00E42721" w:rsidRPr="009B3DCC" w:rsidRDefault="00E42721" w:rsidP="00F555E9">
            <w:pPr>
              <w:snapToGrid w:val="0"/>
              <w:jc w:val="center"/>
              <w:rPr>
                <w:sz w:val="16"/>
                <w:szCs w:val="16"/>
              </w:rPr>
            </w:pPr>
            <w:r w:rsidRPr="00266687">
              <w:rPr>
                <w:color w:val="000000"/>
                <w:sz w:val="16"/>
                <w:szCs w:val="16"/>
              </w:rPr>
              <w:t>5.91</w:t>
            </w:r>
          </w:p>
        </w:tc>
        <w:tc>
          <w:tcPr>
            <w:tcW w:w="1008" w:type="dxa"/>
            <w:vAlign w:val="center"/>
            <w:hideMark/>
          </w:tcPr>
          <w:p w14:paraId="2439FB92" w14:textId="77777777" w:rsidR="00E42721" w:rsidRPr="009B3DCC" w:rsidRDefault="00E42721" w:rsidP="00F555E9">
            <w:pPr>
              <w:snapToGrid w:val="0"/>
              <w:jc w:val="center"/>
              <w:rPr>
                <w:sz w:val="16"/>
                <w:szCs w:val="16"/>
              </w:rPr>
            </w:pPr>
            <w:r w:rsidRPr="00266687">
              <w:rPr>
                <w:color w:val="000000"/>
                <w:sz w:val="16"/>
                <w:szCs w:val="16"/>
              </w:rPr>
              <w:t>2.35</w:t>
            </w:r>
          </w:p>
        </w:tc>
      </w:tr>
      <w:tr w:rsidR="00E42721" w:rsidRPr="009B3DCC" w14:paraId="6D70AA6C" w14:textId="77777777" w:rsidTr="00F555E9">
        <w:trPr>
          <w:trHeight w:val="165"/>
        </w:trPr>
        <w:tc>
          <w:tcPr>
            <w:tcW w:w="360" w:type="dxa"/>
            <w:vAlign w:val="center"/>
            <w:hideMark/>
          </w:tcPr>
          <w:p w14:paraId="1EA8632D" w14:textId="77777777" w:rsidR="00E42721" w:rsidRPr="00B20630" w:rsidRDefault="00E42721" w:rsidP="00F555E9">
            <w:pPr>
              <w:snapToGrid w:val="0"/>
              <w:rPr>
                <w:sz w:val="16"/>
                <w:szCs w:val="16"/>
              </w:rPr>
            </w:pPr>
            <w:r w:rsidRPr="00B20630">
              <w:rPr>
                <w:color w:val="000000"/>
                <w:sz w:val="16"/>
                <w:szCs w:val="16"/>
              </w:rPr>
              <w:t>213</w:t>
            </w:r>
          </w:p>
        </w:tc>
        <w:tc>
          <w:tcPr>
            <w:tcW w:w="864" w:type="dxa"/>
            <w:vAlign w:val="center"/>
            <w:hideMark/>
          </w:tcPr>
          <w:p w14:paraId="3CF1882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00C24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D2987D7"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
          <w:p w14:paraId="4D4D147A"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
          <w:p w14:paraId="2117703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B38333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5612756A"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1D2F3D93" w14:textId="77777777" w:rsidR="00E42721" w:rsidRPr="009B3DCC" w:rsidRDefault="00E42721" w:rsidP="00F555E9">
            <w:pPr>
              <w:snapToGrid w:val="0"/>
              <w:jc w:val="center"/>
              <w:rPr>
                <w:sz w:val="16"/>
                <w:szCs w:val="16"/>
              </w:rPr>
            </w:pPr>
            <w:r w:rsidRPr="00266687">
              <w:rPr>
                <w:color w:val="000000"/>
                <w:sz w:val="16"/>
                <w:szCs w:val="16"/>
              </w:rPr>
              <w:t>6.11</w:t>
            </w:r>
          </w:p>
        </w:tc>
        <w:tc>
          <w:tcPr>
            <w:tcW w:w="1008" w:type="dxa"/>
            <w:vAlign w:val="center"/>
            <w:hideMark/>
          </w:tcPr>
          <w:p w14:paraId="3859F09E" w14:textId="77777777" w:rsidR="00E42721" w:rsidRPr="009B3DCC" w:rsidRDefault="00E42721" w:rsidP="00F555E9">
            <w:pPr>
              <w:snapToGrid w:val="0"/>
              <w:jc w:val="center"/>
              <w:rPr>
                <w:sz w:val="16"/>
                <w:szCs w:val="16"/>
              </w:rPr>
            </w:pPr>
            <w:r w:rsidRPr="00266687">
              <w:rPr>
                <w:color w:val="000000"/>
                <w:sz w:val="16"/>
                <w:szCs w:val="16"/>
              </w:rPr>
              <w:t>2.42</w:t>
            </w:r>
          </w:p>
        </w:tc>
      </w:tr>
      <w:tr w:rsidR="00E42721" w:rsidRPr="009B3DCC" w14:paraId="7530C163" w14:textId="77777777" w:rsidTr="00F555E9">
        <w:trPr>
          <w:trHeight w:val="180"/>
        </w:trPr>
        <w:tc>
          <w:tcPr>
            <w:tcW w:w="360" w:type="dxa"/>
            <w:vAlign w:val="center"/>
            <w:hideMark/>
          </w:tcPr>
          <w:p w14:paraId="1646E6F3" w14:textId="77777777" w:rsidR="00E42721" w:rsidRPr="00B20630" w:rsidRDefault="00E42721" w:rsidP="00F555E9">
            <w:pPr>
              <w:snapToGrid w:val="0"/>
              <w:rPr>
                <w:sz w:val="16"/>
                <w:szCs w:val="16"/>
              </w:rPr>
            </w:pPr>
            <w:r w:rsidRPr="00B20630">
              <w:rPr>
                <w:color w:val="000000"/>
                <w:sz w:val="16"/>
                <w:szCs w:val="16"/>
              </w:rPr>
              <w:t>214</w:t>
            </w:r>
          </w:p>
        </w:tc>
        <w:tc>
          <w:tcPr>
            <w:tcW w:w="864" w:type="dxa"/>
            <w:vAlign w:val="center"/>
            <w:hideMark/>
          </w:tcPr>
          <w:p w14:paraId="3916B98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7D8C4F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20A004B"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
          <w:p w14:paraId="24BA03AE"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
          <w:p w14:paraId="0F2BFA2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528C97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28C5BA84"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44911D17" w14:textId="77777777" w:rsidR="00E42721" w:rsidRPr="009B3DCC" w:rsidRDefault="00E42721" w:rsidP="00F555E9">
            <w:pPr>
              <w:snapToGrid w:val="0"/>
              <w:jc w:val="center"/>
              <w:rPr>
                <w:sz w:val="16"/>
                <w:szCs w:val="16"/>
              </w:rPr>
            </w:pPr>
            <w:r w:rsidRPr="00266687">
              <w:rPr>
                <w:color w:val="000000"/>
                <w:sz w:val="16"/>
                <w:szCs w:val="16"/>
              </w:rPr>
              <w:t>5.19</w:t>
            </w:r>
          </w:p>
        </w:tc>
        <w:tc>
          <w:tcPr>
            <w:tcW w:w="1008" w:type="dxa"/>
            <w:vAlign w:val="center"/>
            <w:hideMark/>
          </w:tcPr>
          <w:p w14:paraId="0E15CB9B" w14:textId="77777777" w:rsidR="00E42721" w:rsidRPr="009B3DCC" w:rsidRDefault="00E42721" w:rsidP="00F555E9">
            <w:pPr>
              <w:snapToGrid w:val="0"/>
              <w:jc w:val="center"/>
              <w:rPr>
                <w:sz w:val="16"/>
                <w:szCs w:val="16"/>
              </w:rPr>
            </w:pPr>
            <w:r w:rsidRPr="00266687">
              <w:rPr>
                <w:color w:val="000000"/>
                <w:sz w:val="16"/>
                <w:szCs w:val="16"/>
              </w:rPr>
              <w:t>2.48</w:t>
            </w:r>
          </w:p>
        </w:tc>
      </w:tr>
      <w:tr w:rsidR="00E42721" w:rsidRPr="009B3DCC" w14:paraId="0F717805" w14:textId="77777777" w:rsidTr="00F555E9">
        <w:trPr>
          <w:trHeight w:val="165"/>
        </w:trPr>
        <w:tc>
          <w:tcPr>
            <w:tcW w:w="360" w:type="dxa"/>
            <w:vAlign w:val="center"/>
            <w:hideMark/>
          </w:tcPr>
          <w:p w14:paraId="6A77E920" w14:textId="77777777" w:rsidR="00E42721" w:rsidRPr="00B20630" w:rsidRDefault="00E42721" w:rsidP="00F555E9">
            <w:pPr>
              <w:snapToGrid w:val="0"/>
              <w:rPr>
                <w:sz w:val="16"/>
                <w:szCs w:val="16"/>
              </w:rPr>
            </w:pPr>
            <w:r w:rsidRPr="00B20630">
              <w:rPr>
                <w:color w:val="000000"/>
                <w:sz w:val="16"/>
                <w:szCs w:val="16"/>
              </w:rPr>
              <w:t>215</w:t>
            </w:r>
          </w:p>
        </w:tc>
        <w:tc>
          <w:tcPr>
            <w:tcW w:w="864" w:type="dxa"/>
            <w:vAlign w:val="center"/>
            <w:hideMark/>
          </w:tcPr>
          <w:p w14:paraId="15375BB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7C5AB2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5440229"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
          <w:p w14:paraId="5D13B68F"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
          <w:p w14:paraId="584F79B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FD65A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331A164"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62095E8E" w14:textId="77777777" w:rsidR="00E42721" w:rsidRPr="009B3DCC" w:rsidRDefault="00E42721" w:rsidP="00F555E9">
            <w:pPr>
              <w:snapToGrid w:val="0"/>
              <w:jc w:val="center"/>
              <w:rPr>
                <w:sz w:val="16"/>
                <w:szCs w:val="16"/>
              </w:rPr>
            </w:pPr>
            <w:r w:rsidRPr="00266687">
              <w:rPr>
                <w:color w:val="000000"/>
                <w:sz w:val="16"/>
                <w:szCs w:val="16"/>
              </w:rPr>
              <w:t>5.93</w:t>
            </w:r>
          </w:p>
        </w:tc>
        <w:tc>
          <w:tcPr>
            <w:tcW w:w="1008" w:type="dxa"/>
            <w:vAlign w:val="center"/>
            <w:hideMark/>
          </w:tcPr>
          <w:p w14:paraId="1C7D56A3" w14:textId="77777777" w:rsidR="00E42721" w:rsidRPr="009B3DCC" w:rsidRDefault="00E42721" w:rsidP="00F555E9">
            <w:pPr>
              <w:snapToGrid w:val="0"/>
              <w:jc w:val="center"/>
              <w:rPr>
                <w:sz w:val="16"/>
                <w:szCs w:val="16"/>
              </w:rPr>
            </w:pPr>
            <w:r w:rsidRPr="00266687">
              <w:rPr>
                <w:color w:val="000000"/>
                <w:sz w:val="16"/>
                <w:szCs w:val="16"/>
              </w:rPr>
              <w:t>2.44</w:t>
            </w:r>
          </w:p>
        </w:tc>
      </w:tr>
      <w:tr w:rsidR="00E42721" w:rsidRPr="009B3DCC" w14:paraId="0895732C" w14:textId="77777777" w:rsidTr="00F555E9">
        <w:trPr>
          <w:trHeight w:val="165"/>
        </w:trPr>
        <w:tc>
          <w:tcPr>
            <w:tcW w:w="360" w:type="dxa"/>
            <w:vAlign w:val="center"/>
            <w:hideMark/>
          </w:tcPr>
          <w:p w14:paraId="0F161244" w14:textId="77777777" w:rsidR="00E42721" w:rsidRPr="00B20630" w:rsidRDefault="00E42721" w:rsidP="00F555E9">
            <w:pPr>
              <w:snapToGrid w:val="0"/>
              <w:rPr>
                <w:sz w:val="16"/>
                <w:szCs w:val="16"/>
              </w:rPr>
            </w:pPr>
            <w:r w:rsidRPr="00B20630">
              <w:rPr>
                <w:color w:val="000000"/>
                <w:sz w:val="16"/>
                <w:szCs w:val="16"/>
              </w:rPr>
              <w:t>216</w:t>
            </w:r>
          </w:p>
        </w:tc>
        <w:tc>
          <w:tcPr>
            <w:tcW w:w="864" w:type="dxa"/>
            <w:vAlign w:val="center"/>
            <w:hideMark/>
          </w:tcPr>
          <w:p w14:paraId="5CC761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803419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FF82EEC"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F2CF13F"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
          <w:p w14:paraId="0A2FCBB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6A7E0EF"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516D116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041A1CA" w14:textId="77777777" w:rsidR="00E42721" w:rsidRPr="009B3DCC" w:rsidRDefault="00E42721" w:rsidP="00F555E9">
            <w:pPr>
              <w:snapToGrid w:val="0"/>
              <w:jc w:val="center"/>
              <w:rPr>
                <w:sz w:val="16"/>
                <w:szCs w:val="16"/>
              </w:rPr>
            </w:pPr>
            <w:r w:rsidRPr="00266687">
              <w:rPr>
                <w:color w:val="000000"/>
                <w:sz w:val="16"/>
                <w:szCs w:val="16"/>
              </w:rPr>
              <w:t>5.36</w:t>
            </w:r>
          </w:p>
        </w:tc>
        <w:tc>
          <w:tcPr>
            <w:tcW w:w="1008" w:type="dxa"/>
            <w:vAlign w:val="center"/>
            <w:hideMark/>
          </w:tcPr>
          <w:p w14:paraId="50E8A882" w14:textId="77777777" w:rsidR="00E42721" w:rsidRPr="009B3DCC" w:rsidRDefault="00E42721" w:rsidP="00F555E9">
            <w:pPr>
              <w:snapToGrid w:val="0"/>
              <w:jc w:val="center"/>
              <w:rPr>
                <w:sz w:val="16"/>
                <w:szCs w:val="16"/>
              </w:rPr>
            </w:pPr>
            <w:r w:rsidRPr="00266687">
              <w:rPr>
                <w:color w:val="000000"/>
                <w:sz w:val="16"/>
                <w:szCs w:val="16"/>
              </w:rPr>
              <w:t>1.94</w:t>
            </w:r>
          </w:p>
        </w:tc>
      </w:tr>
      <w:tr w:rsidR="00E42721" w:rsidRPr="009B3DCC" w14:paraId="66711C10" w14:textId="77777777" w:rsidTr="00F555E9">
        <w:trPr>
          <w:trHeight w:val="165"/>
        </w:trPr>
        <w:tc>
          <w:tcPr>
            <w:tcW w:w="360" w:type="dxa"/>
            <w:vAlign w:val="center"/>
            <w:hideMark/>
          </w:tcPr>
          <w:p w14:paraId="687020B2" w14:textId="77777777" w:rsidR="00E42721" w:rsidRPr="00B20630" w:rsidRDefault="00E42721" w:rsidP="00F555E9">
            <w:pPr>
              <w:snapToGrid w:val="0"/>
              <w:rPr>
                <w:sz w:val="16"/>
                <w:szCs w:val="16"/>
              </w:rPr>
            </w:pPr>
            <w:r w:rsidRPr="00B20630">
              <w:rPr>
                <w:color w:val="000000"/>
                <w:sz w:val="16"/>
                <w:szCs w:val="16"/>
              </w:rPr>
              <w:t>217</w:t>
            </w:r>
          </w:p>
        </w:tc>
        <w:tc>
          <w:tcPr>
            <w:tcW w:w="864" w:type="dxa"/>
            <w:vAlign w:val="center"/>
            <w:hideMark/>
          </w:tcPr>
          <w:p w14:paraId="30A331F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FC0C0B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0AF4E6F"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060B34C"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
          <w:p w14:paraId="18CB1C3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30626E6"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5E0F213F"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057B5C2F" w14:textId="77777777" w:rsidR="00E42721" w:rsidRPr="009B3DCC" w:rsidRDefault="00E42721" w:rsidP="00F555E9">
            <w:pPr>
              <w:snapToGrid w:val="0"/>
              <w:jc w:val="center"/>
              <w:rPr>
                <w:sz w:val="16"/>
                <w:szCs w:val="16"/>
              </w:rPr>
            </w:pPr>
            <w:r w:rsidRPr="00266687">
              <w:rPr>
                <w:color w:val="000000"/>
                <w:sz w:val="16"/>
                <w:szCs w:val="16"/>
              </w:rPr>
              <w:t>6.08</w:t>
            </w:r>
          </w:p>
        </w:tc>
        <w:tc>
          <w:tcPr>
            <w:tcW w:w="1008" w:type="dxa"/>
            <w:vAlign w:val="center"/>
            <w:hideMark/>
          </w:tcPr>
          <w:p w14:paraId="688C38EF" w14:textId="77777777" w:rsidR="00E42721" w:rsidRPr="009B3DCC" w:rsidRDefault="00E42721" w:rsidP="00F555E9">
            <w:pPr>
              <w:snapToGrid w:val="0"/>
              <w:jc w:val="center"/>
              <w:rPr>
                <w:sz w:val="16"/>
                <w:szCs w:val="16"/>
              </w:rPr>
            </w:pPr>
            <w:r w:rsidRPr="00266687">
              <w:rPr>
                <w:color w:val="000000"/>
                <w:sz w:val="16"/>
                <w:szCs w:val="16"/>
              </w:rPr>
              <w:t>2.33</w:t>
            </w:r>
          </w:p>
        </w:tc>
      </w:tr>
      <w:tr w:rsidR="00E42721" w:rsidRPr="009B3DCC" w14:paraId="30768259" w14:textId="77777777" w:rsidTr="00F555E9">
        <w:trPr>
          <w:trHeight w:val="165"/>
        </w:trPr>
        <w:tc>
          <w:tcPr>
            <w:tcW w:w="360" w:type="dxa"/>
            <w:vAlign w:val="center"/>
            <w:hideMark/>
          </w:tcPr>
          <w:p w14:paraId="1C4E7997" w14:textId="77777777" w:rsidR="00E42721" w:rsidRPr="00B20630" w:rsidRDefault="00E42721" w:rsidP="00F555E9">
            <w:pPr>
              <w:snapToGrid w:val="0"/>
              <w:rPr>
                <w:sz w:val="16"/>
                <w:szCs w:val="16"/>
              </w:rPr>
            </w:pPr>
            <w:r w:rsidRPr="00B20630">
              <w:rPr>
                <w:color w:val="000000"/>
                <w:sz w:val="16"/>
                <w:szCs w:val="16"/>
              </w:rPr>
              <w:t>218</w:t>
            </w:r>
          </w:p>
        </w:tc>
        <w:tc>
          <w:tcPr>
            <w:tcW w:w="864" w:type="dxa"/>
            <w:vAlign w:val="center"/>
            <w:hideMark/>
          </w:tcPr>
          <w:p w14:paraId="099B5F4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8A34DA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BE71394"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AE6DDAD"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
          <w:p w14:paraId="55D2DF3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5C9D849"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7B7B2ECD"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3FBF56D9" w14:textId="77777777" w:rsidR="00E42721" w:rsidRPr="009B3DCC" w:rsidRDefault="00E42721" w:rsidP="00F555E9">
            <w:pPr>
              <w:snapToGrid w:val="0"/>
              <w:jc w:val="center"/>
              <w:rPr>
                <w:sz w:val="16"/>
                <w:szCs w:val="16"/>
              </w:rPr>
            </w:pPr>
            <w:r w:rsidRPr="00266687">
              <w:rPr>
                <w:color w:val="000000"/>
                <w:sz w:val="16"/>
                <w:szCs w:val="16"/>
              </w:rPr>
              <w:t>6.05</w:t>
            </w:r>
          </w:p>
        </w:tc>
        <w:tc>
          <w:tcPr>
            <w:tcW w:w="1008" w:type="dxa"/>
            <w:vAlign w:val="center"/>
            <w:hideMark/>
          </w:tcPr>
          <w:p w14:paraId="2A739DB9" w14:textId="77777777" w:rsidR="00E42721" w:rsidRPr="009B3DCC" w:rsidRDefault="00E42721" w:rsidP="00F555E9">
            <w:pPr>
              <w:snapToGrid w:val="0"/>
              <w:jc w:val="center"/>
              <w:rPr>
                <w:sz w:val="16"/>
                <w:szCs w:val="16"/>
              </w:rPr>
            </w:pPr>
            <w:r w:rsidRPr="00266687">
              <w:rPr>
                <w:color w:val="000000"/>
                <w:sz w:val="16"/>
                <w:szCs w:val="16"/>
              </w:rPr>
              <w:t>2.29</w:t>
            </w:r>
          </w:p>
        </w:tc>
      </w:tr>
      <w:tr w:rsidR="00E42721" w:rsidRPr="009B3DCC" w14:paraId="507BD047" w14:textId="77777777" w:rsidTr="00F555E9">
        <w:trPr>
          <w:trHeight w:val="165"/>
        </w:trPr>
        <w:tc>
          <w:tcPr>
            <w:tcW w:w="360" w:type="dxa"/>
            <w:vAlign w:val="center"/>
            <w:hideMark/>
          </w:tcPr>
          <w:p w14:paraId="4D735664" w14:textId="77777777" w:rsidR="00E42721" w:rsidRPr="00B20630" w:rsidRDefault="00E42721" w:rsidP="00F555E9">
            <w:pPr>
              <w:snapToGrid w:val="0"/>
              <w:rPr>
                <w:sz w:val="16"/>
                <w:szCs w:val="16"/>
              </w:rPr>
            </w:pPr>
            <w:r w:rsidRPr="00B20630">
              <w:rPr>
                <w:color w:val="000000"/>
                <w:sz w:val="16"/>
                <w:szCs w:val="16"/>
              </w:rPr>
              <w:t>219</w:t>
            </w:r>
          </w:p>
        </w:tc>
        <w:tc>
          <w:tcPr>
            <w:tcW w:w="864" w:type="dxa"/>
            <w:vAlign w:val="center"/>
            <w:hideMark/>
          </w:tcPr>
          <w:p w14:paraId="5CC60DC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50C324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FF1F8EE"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0E79734"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
          <w:p w14:paraId="7FA0906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DD1FDEA"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0C06E323"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7F44631E" w14:textId="77777777" w:rsidR="00E42721" w:rsidRPr="009B3DCC" w:rsidRDefault="00E42721" w:rsidP="00F555E9">
            <w:pPr>
              <w:snapToGrid w:val="0"/>
              <w:jc w:val="center"/>
              <w:rPr>
                <w:sz w:val="16"/>
                <w:szCs w:val="16"/>
              </w:rPr>
            </w:pPr>
            <w:r w:rsidRPr="00266687">
              <w:rPr>
                <w:color w:val="000000"/>
                <w:sz w:val="16"/>
                <w:szCs w:val="16"/>
              </w:rPr>
              <w:t>5.95</w:t>
            </w:r>
          </w:p>
        </w:tc>
        <w:tc>
          <w:tcPr>
            <w:tcW w:w="1008" w:type="dxa"/>
            <w:vAlign w:val="center"/>
            <w:hideMark/>
          </w:tcPr>
          <w:p w14:paraId="7D9B78F2" w14:textId="77777777" w:rsidR="00E42721" w:rsidRPr="009B3DCC" w:rsidRDefault="00E42721" w:rsidP="00F555E9">
            <w:pPr>
              <w:snapToGrid w:val="0"/>
              <w:jc w:val="center"/>
              <w:rPr>
                <w:sz w:val="16"/>
                <w:szCs w:val="16"/>
              </w:rPr>
            </w:pPr>
            <w:r w:rsidRPr="00266687">
              <w:rPr>
                <w:color w:val="000000"/>
                <w:sz w:val="16"/>
                <w:szCs w:val="16"/>
              </w:rPr>
              <w:t>2.44</w:t>
            </w:r>
          </w:p>
        </w:tc>
      </w:tr>
      <w:tr w:rsidR="00E42721" w:rsidRPr="009B3DCC" w14:paraId="34ABE979" w14:textId="77777777" w:rsidTr="00F555E9">
        <w:trPr>
          <w:trHeight w:val="165"/>
        </w:trPr>
        <w:tc>
          <w:tcPr>
            <w:tcW w:w="360" w:type="dxa"/>
            <w:vAlign w:val="center"/>
            <w:hideMark/>
          </w:tcPr>
          <w:p w14:paraId="38F21114" w14:textId="77777777" w:rsidR="00E42721" w:rsidRPr="00B20630" w:rsidRDefault="00E42721" w:rsidP="00F555E9">
            <w:pPr>
              <w:snapToGrid w:val="0"/>
              <w:rPr>
                <w:sz w:val="16"/>
                <w:szCs w:val="16"/>
              </w:rPr>
            </w:pPr>
            <w:r w:rsidRPr="00B20630">
              <w:rPr>
                <w:color w:val="000000"/>
                <w:sz w:val="16"/>
                <w:szCs w:val="16"/>
              </w:rPr>
              <w:t>220</w:t>
            </w:r>
          </w:p>
        </w:tc>
        <w:tc>
          <w:tcPr>
            <w:tcW w:w="864" w:type="dxa"/>
            <w:vAlign w:val="center"/>
            <w:hideMark/>
          </w:tcPr>
          <w:p w14:paraId="39860B9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76E20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9CA7917"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79450ED"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
          <w:p w14:paraId="3FF191C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171640B"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6617C60C"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3915A236" w14:textId="77777777" w:rsidR="00E42721" w:rsidRPr="009B3DCC" w:rsidRDefault="00E42721" w:rsidP="00F555E9">
            <w:pPr>
              <w:snapToGrid w:val="0"/>
              <w:jc w:val="center"/>
              <w:rPr>
                <w:sz w:val="16"/>
                <w:szCs w:val="16"/>
              </w:rPr>
            </w:pPr>
            <w:r w:rsidRPr="00266687">
              <w:rPr>
                <w:color w:val="000000"/>
                <w:sz w:val="16"/>
                <w:szCs w:val="16"/>
              </w:rPr>
              <w:t>6.16</w:t>
            </w:r>
          </w:p>
        </w:tc>
        <w:tc>
          <w:tcPr>
            <w:tcW w:w="1008" w:type="dxa"/>
            <w:vAlign w:val="center"/>
            <w:hideMark/>
          </w:tcPr>
          <w:p w14:paraId="0DFCC205" w14:textId="77777777" w:rsidR="00E42721" w:rsidRPr="009B3DCC" w:rsidRDefault="00E42721" w:rsidP="00F555E9">
            <w:pPr>
              <w:snapToGrid w:val="0"/>
              <w:jc w:val="center"/>
              <w:rPr>
                <w:sz w:val="16"/>
                <w:szCs w:val="16"/>
              </w:rPr>
            </w:pPr>
            <w:r w:rsidRPr="00266687">
              <w:rPr>
                <w:color w:val="000000"/>
                <w:sz w:val="16"/>
                <w:szCs w:val="16"/>
              </w:rPr>
              <w:t>2.44</w:t>
            </w:r>
          </w:p>
        </w:tc>
      </w:tr>
      <w:tr w:rsidR="00E42721" w:rsidRPr="009B3DCC" w14:paraId="001E0D04" w14:textId="77777777" w:rsidTr="00F555E9">
        <w:trPr>
          <w:trHeight w:val="165"/>
        </w:trPr>
        <w:tc>
          <w:tcPr>
            <w:tcW w:w="360" w:type="dxa"/>
            <w:vAlign w:val="center"/>
            <w:hideMark/>
          </w:tcPr>
          <w:p w14:paraId="42288E84" w14:textId="77777777" w:rsidR="00E42721" w:rsidRPr="00B20630" w:rsidRDefault="00E42721" w:rsidP="00F555E9">
            <w:pPr>
              <w:snapToGrid w:val="0"/>
              <w:rPr>
                <w:sz w:val="16"/>
                <w:szCs w:val="16"/>
              </w:rPr>
            </w:pPr>
            <w:r w:rsidRPr="00B20630">
              <w:rPr>
                <w:color w:val="000000"/>
                <w:sz w:val="16"/>
                <w:szCs w:val="16"/>
              </w:rPr>
              <w:t>221</w:t>
            </w:r>
          </w:p>
        </w:tc>
        <w:tc>
          <w:tcPr>
            <w:tcW w:w="864" w:type="dxa"/>
            <w:vAlign w:val="center"/>
            <w:hideMark/>
          </w:tcPr>
          <w:p w14:paraId="28F0235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F887BB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1FF4E1C"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
          <w:p w14:paraId="4A646336"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
          <w:p w14:paraId="083EDCB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EA5567A"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57F380E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3A4FE0D" w14:textId="77777777" w:rsidR="00E42721" w:rsidRPr="009B3DCC" w:rsidRDefault="00E42721" w:rsidP="00F555E9">
            <w:pPr>
              <w:snapToGrid w:val="0"/>
              <w:jc w:val="center"/>
              <w:rPr>
                <w:sz w:val="16"/>
                <w:szCs w:val="16"/>
              </w:rPr>
            </w:pPr>
            <w:r w:rsidRPr="00266687">
              <w:rPr>
                <w:color w:val="000000"/>
                <w:sz w:val="16"/>
                <w:szCs w:val="16"/>
              </w:rPr>
              <w:t>2.36</w:t>
            </w:r>
          </w:p>
        </w:tc>
        <w:tc>
          <w:tcPr>
            <w:tcW w:w="1008" w:type="dxa"/>
            <w:vAlign w:val="center"/>
            <w:hideMark/>
          </w:tcPr>
          <w:p w14:paraId="5BB31449" w14:textId="77777777" w:rsidR="00E42721" w:rsidRPr="009B3DCC" w:rsidRDefault="00E42721" w:rsidP="00F555E9">
            <w:pPr>
              <w:snapToGrid w:val="0"/>
              <w:jc w:val="center"/>
              <w:rPr>
                <w:sz w:val="16"/>
                <w:szCs w:val="16"/>
              </w:rPr>
            </w:pPr>
            <w:r w:rsidRPr="00266687">
              <w:rPr>
                <w:color w:val="000000"/>
                <w:sz w:val="16"/>
                <w:szCs w:val="16"/>
              </w:rPr>
              <w:t>3.05</w:t>
            </w:r>
          </w:p>
        </w:tc>
      </w:tr>
      <w:tr w:rsidR="00E42721" w:rsidRPr="009B3DCC" w14:paraId="400E1C1F" w14:textId="77777777" w:rsidTr="00F555E9">
        <w:trPr>
          <w:trHeight w:val="165"/>
        </w:trPr>
        <w:tc>
          <w:tcPr>
            <w:tcW w:w="360" w:type="dxa"/>
            <w:vAlign w:val="center"/>
            <w:hideMark/>
          </w:tcPr>
          <w:p w14:paraId="1BE5F36D" w14:textId="77777777" w:rsidR="00E42721" w:rsidRPr="00B20630" w:rsidRDefault="00E42721" w:rsidP="00F555E9">
            <w:pPr>
              <w:snapToGrid w:val="0"/>
              <w:rPr>
                <w:sz w:val="16"/>
                <w:szCs w:val="16"/>
              </w:rPr>
            </w:pPr>
            <w:r w:rsidRPr="00B20630">
              <w:rPr>
                <w:color w:val="000000"/>
                <w:sz w:val="16"/>
                <w:szCs w:val="16"/>
              </w:rPr>
              <w:t>222</w:t>
            </w:r>
          </w:p>
        </w:tc>
        <w:tc>
          <w:tcPr>
            <w:tcW w:w="864" w:type="dxa"/>
            <w:vAlign w:val="center"/>
            <w:hideMark/>
          </w:tcPr>
          <w:p w14:paraId="5FB84D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C71CE2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4FDCE55"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
          <w:p w14:paraId="47E186DE"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
          <w:p w14:paraId="31FFD36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E5D1D2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153571F6"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3E61B4B2"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455DF1B2"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18FB4F5B" w14:textId="77777777" w:rsidTr="00F555E9">
        <w:trPr>
          <w:trHeight w:val="165"/>
        </w:trPr>
        <w:tc>
          <w:tcPr>
            <w:tcW w:w="360" w:type="dxa"/>
            <w:vAlign w:val="center"/>
            <w:hideMark/>
          </w:tcPr>
          <w:p w14:paraId="78599EA9" w14:textId="77777777" w:rsidR="00E42721" w:rsidRPr="00B20630" w:rsidRDefault="00E42721" w:rsidP="00F555E9">
            <w:pPr>
              <w:snapToGrid w:val="0"/>
              <w:rPr>
                <w:sz w:val="16"/>
                <w:szCs w:val="16"/>
              </w:rPr>
            </w:pPr>
            <w:r w:rsidRPr="00B20630">
              <w:rPr>
                <w:color w:val="000000"/>
                <w:sz w:val="16"/>
                <w:szCs w:val="16"/>
              </w:rPr>
              <w:t>223</w:t>
            </w:r>
          </w:p>
        </w:tc>
        <w:tc>
          <w:tcPr>
            <w:tcW w:w="864" w:type="dxa"/>
            <w:vAlign w:val="center"/>
            <w:hideMark/>
          </w:tcPr>
          <w:p w14:paraId="2128AB9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04B6C70"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88BE173"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
          <w:p w14:paraId="0954CDAD"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
          <w:p w14:paraId="1563119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4A74426"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6FEE1B4D"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1C9A4D57"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
          <w:p w14:paraId="6695B987" w14:textId="77777777" w:rsidR="00E42721" w:rsidRPr="009B3DCC" w:rsidRDefault="00E42721" w:rsidP="00F555E9">
            <w:pPr>
              <w:snapToGrid w:val="0"/>
              <w:jc w:val="center"/>
              <w:rPr>
                <w:sz w:val="16"/>
                <w:szCs w:val="16"/>
              </w:rPr>
            </w:pPr>
            <w:r w:rsidRPr="00266687">
              <w:rPr>
                <w:color w:val="000000"/>
                <w:sz w:val="16"/>
                <w:szCs w:val="16"/>
              </w:rPr>
              <w:t>3.31</w:t>
            </w:r>
          </w:p>
        </w:tc>
      </w:tr>
      <w:tr w:rsidR="00E42721" w:rsidRPr="009B3DCC" w14:paraId="6FC60FC4" w14:textId="77777777" w:rsidTr="00F555E9">
        <w:trPr>
          <w:trHeight w:val="165"/>
        </w:trPr>
        <w:tc>
          <w:tcPr>
            <w:tcW w:w="360" w:type="dxa"/>
            <w:vAlign w:val="center"/>
            <w:hideMark/>
          </w:tcPr>
          <w:p w14:paraId="7C200B54" w14:textId="77777777" w:rsidR="00E42721" w:rsidRPr="00B20630" w:rsidRDefault="00E42721" w:rsidP="00F555E9">
            <w:pPr>
              <w:snapToGrid w:val="0"/>
              <w:rPr>
                <w:sz w:val="16"/>
                <w:szCs w:val="16"/>
              </w:rPr>
            </w:pPr>
            <w:r w:rsidRPr="00B20630">
              <w:rPr>
                <w:color w:val="000000"/>
                <w:sz w:val="16"/>
                <w:szCs w:val="16"/>
              </w:rPr>
              <w:t>224</w:t>
            </w:r>
          </w:p>
        </w:tc>
        <w:tc>
          <w:tcPr>
            <w:tcW w:w="864" w:type="dxa"/>
            <w:vAlign w:val="center"/>
            <w:hideMark/>
          </w:tcPr>
          <w:p w14:paraId="745F9B5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2D71BF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158B7F5"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
          <w:p w14:paraId="23961B0E"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
          <w:p w14:paraId="5098B4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D60494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41E7CFFB"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7522A9F2"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
          <w:p w14:paraId="4DDE99FB" w14:textId="77777777" w:rsidR="00E42721" w:rsidRPr="009B3DCC" w:rsidRDefault="00E42721" w:rsidP="00F555E9">
            <w:pPr>
              <w:snapToGrid w:val="0"/>
              <w:jc w:val="center"/>
              <w:rPr>
                <w:sz w:val="16"/>
                <w:szCs w:val="16"/>
              </w:rPr>
            </w:pPr>
            <w:r w:rsidRPr="00266687">
              <w:rPr>
                <w:color w:val="000000"/>
                <w:sz w:val="16"/>
                <w:szCs w:val="16"/>
              </w:rPr>
              <w:t>3.39</w:t>
            </w:r>
          </w:p>
        </w:tc>
      </w:tr>
      <w:tr w:rsidR="00E42721" w:rsidRPr="009B3DCC" w14:paraId="0A358426" w14:textId="77777777" w:rsidTr="00F555E9">
        <w:trPr>
          <w:trHeight w:val="165"/>
        </w:trPr>
        <w:tc>
          <w:tcPr>
            <w:tcW w:w="360" w:type="dxa"/>
            <w:vAlign w:val="center"/>
            <w:hideMark/>
          </w:tcPr>
          <w:p w14:paraId="1C57CD63" w14:textId="77777777" w:rsidR="00E42721" w:rsidRPr="00B20630" w:rsidRDefault="00E42721" w:rsidP="00F555E9">
            <w:pPr>
              <w:snapToGrid w:val="0"/>
              <w:rPr>
                <w:sz w:val="16"/>
                <w:szCs w:val="16"/>
              </w:rPr>
            </w:pPr>
            <w:r w:rsidRPr="00B20630">
              <w:rPr>
                <w:color w:val="000000"/>
                <w:sz w:val="16"/>
                <w:szCs w:val="16"/>
              </w:rPr>
              <w:t>225</w:t>
            </w:r>
          </w:p>
        </w:tc>
        <w:tc>
          <w:tcPr>
            <w:tcW w:w="864" w:type="dxa"/>
            <w:vAlign w:val="center"/>
            <w:hideMark/>
          </w:tcPr>
          <w:p w14:paraId="6F6F1A1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449D1D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F049A31"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
          <w:p w14:paraId="1E9C4FA0"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
          <w:p w14:paraId="6DA7707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B932A33"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67C6C8C2"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50109956"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
          <w:p w14:paraId="27D7506F" w14:textId="77777777" w:rsidR="00E42721" w:rsidRPr="009B3DCC" w:rsidRDefault="00E42721" w:rsidP="00F555E9">
            <w:pPr>
              <w:snapToGrid w:val="0"/>
              <w:jc w:val="center"/>
              <w:rPr>
                <w:sz w:val="16"/>
                <w:szCs w:val="16"/>
              </w:rPr>
            </w:pPr>
            <w:r w:rsidRPr="00266687">
              <w:rPr>
                <w:color w:val="000000"/>
                <w:sz w:val="16"/>
                <w:szCs w:val="16"/>
              </w:rPr>
              <w:t>3.42</w:t>
            </w:r>
          </w:p>
        </w:tc>
      </w:tr>
      <w:tr w:rsidR="00E42721" w:rsidRPr="009B3DCC" w14:paraId="7A74D69F" w14:textId="77777777" w:rsidTr="00F555E9">
        <w:trPr>
          <w:trHeight w:val="165"/>
        </w:trPr>
        <w:tc>
          <w:tcPr>
            <w:tcW w:w="360" w:type="dxa"/>
            <w:vAlign w:val="center"/>
            <w:hideMark/>
          </w:tcPr>
          <w:p w14:paraId="421B66C5" w14:textId="77777777" w:rsidR="00E42721" w:rsidRPr="00B20630" w:rsidRDefault="00E42721" w:rsidP="00F555E9">
            <w:pPr>
              <w:snapToGrid w:val="0"/>
              <w:rPr>
                <w:sz w:val="16"/>
                <w:szCs w:val="16"/>
              </w:rPr>
            </w:pPr>
            <w:r w:rsidRPr="00B20630">
              <w:rPr>
                <w:color w:val="000000"/>
                <w:sz w:val="16"/>
                <w:szCs w:val="16"/>
              </w:rPr>
              <w:t>226</w:t>
            </w:r>
          </w:p>
        </w:tc>
        <w:tc>
          <w:tcPr>
            <w:tcW w:w="864" w:type="dxa"/>
            <w:vAlign w:val="center"/>
            <w:hideMark/>
          </w:tcPr>
          <w:p w14:paraId="3042598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C7242B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6769E81"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
          <w:p w14:paraId="4FAB98E6"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
          <w:p w14:paraId="051587D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6085C15"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29C14E7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7EC3E50" w14:textId="77777777" w:rsidR="00E42721" w:rsidRPr="009B3DCC" w:rsidRDefault="00E42721" w:rsidP="00F555E9">
            <w:pPr>
              <w:snapToGrid w:val="0"/>
              <w:jc w:val="center"/>
              <w:rPr>
                <w:sz w:val="16"/>
                <w:szCs w:val="16"/>
              </w:rPr>
            </w:pPr>
            <w:r w:rsidRPr="00266687">
              <w:rPr>
                <w:color w:val="000000"/>
                <w:sz w:val="16"/>
                <w:szCs w:val="16"/>
              </w:rPr>
              <w:t>5.17</w:t>
            </w:r>
          </w:p>
        </w:tc>
        <w:tc>
          <w:tcPr>
            <w:tcW w:w="1008" w:type="dxa"/>
            <w:vAlign w:val="center"/>
            <w:hideMark/>
          </w:tcPr>
          <w:p w14:paraId="3D1F7268"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6A9F72AE" w14:textId="77777777" w:rsidTr="00F555E9">
        <w:trPr>
          <w:trHeight w:val="165"/>
        </w:trPr>
        <w:tc>
          <w:tcPr>
            <w:tcW w:w="360" w:type="dxa"/>
            <w:vAlign w:val="center"/>
            <w:hideMark/>
          </w:tcPr>
          <w:p w14:paraId="6F5A7F9B" w14:textId="77777777" w:rsidR="00E42721" w:rsidRPr="00B20630" w:rsidRDefault="00E42721" w:rsidP="00F555E9">
            <w:pPr>
              <w:snapToGrid w:val="0"/>
              <w:rPr>
                <w:sz w:val="16"/>
                <w:szCs w:val="16"/>
              </w:rPr>
            </w:pPr>
            <w:r w:rsidRPr="00B20630">
              <w:rPr>
                <w:color w:val="000000"/>
                <w:sz w:val="16"/>
                <w:szCs w:val="16"/>
              </w:rPr>
              <w:t>227</w:t>
            </w:r>
          </w:p>
        </w:tc>
        <w:tc>
          <w:tcPr>
            <w:tcW w:w="864" w:type="dxa"/>
            <w:vAlign w:val="center"/>
            <w:hideMark/>
          </w:tcPr>
          <w:p w14:paraId="7DDE423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29FEB6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C16FF79"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
          <w:p w14:paraId="7953A71C"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
          <w:p w14:paraId="193EDB6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B74C0FD"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691C5BF6"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0000D319" w14:textId="77777777" w:rsidR="00E42721" w:rsidRPr="009B3DCC" w:rsidRDefault="00E42721" w:rsidP="00F555E9">
            <w:pPr>
              <w:snapToGrid w:val="0"/>
              <w:jc w:val="center"/>
              <w:rPr>
                <w:sz w:val="16"/>
                <w:szCs w:val="16"/>
              </w:rPr>
            </w:pPr>
            <w:r w:rsidRPr="00266687">
              <w:rPr>
                <w:color w:val="000000"/>
                <w:sz w:val="16"/>
                <w:szCs w:val="16"/>
              </w:rPr>
              <w:t>5.59</w:t>
            </w:r>
          </w:p>
        </w:tc>
        <w:tc>
          <w:tcPr>
            <w:tcW w:w="1008" w:type="dxa"/>
            <w:vAlign w:val="center"/>
            <w:hideMark/>
          </w:tcPr>
          <w:p w14:paraId="3AAF1AAF"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4721C8E0" w14:textId="77777777" w:rsidTr="00F555E9">
        <w:trPr>
          <w:trHeight w:val="165"/>
        </w:trPr>
        <w:tc>
          <w:tcPr>
            <w:tcW w:w="360" w:type="dxa"/>
            <w:vAlign w:val="center"/>
            <w:hideMark/>
          </w:tcPr>
          <w:p w14:paraId="01FF734D" w14:textId="77777777" w:rsidR="00E42721" w:rsidRPr="00B20630" w:rsidRDefault="00E42721" w:rsidP="00F555E9">
            <w:pPr>
              <w:snapToGrid w:val="0"/>
              <w:rPr>
                <w:sz w:val="16"/>
                <w:szCs w:val="16"/>
              </w:rPr>
            </w:pPr>
            <w:r w:rsidRPr="00B20630">
              <w:rPr>
                <w:color w:val="000000"/>
                <w:sz w:val="16"/>
                <w:szCs w:val="16"/>
              </w:rPr>
              <w:t>228</w:t>
            </w:r>
          </w:p>
        </w:tc>
        <w:tc>
          <w:tcPr>
            <w:tcW w:w="864" w:type="dxa"/>
            <w:vAlign w:val="center"/>
            <w:hideMark/>
          </w:tcPr>
          <w:p w14:paraId="3FF70EA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3F96FD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3454A4E"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
          <w:p w14:paraId="64403DB8"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
          <w:p w14:paraId="0F8C9C3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05140F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683742C3"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2B0921A9" w14:textId="77777777" w:rsidR="00E42721" w:rsidRPr="009B3DCC" w:rsidRDefault="00E42721" w:rsidP="00F555E9">
            <w:pPr>
              <w:snapToGrid w:val="0"/>
              <w:jc w:val="center"/>
              <w:rPr>
                <w:sz w:val="16"/>
                <w:szCs w:val="16"/>
              </w:rPr>
            </w:pPr>
            <w:r w:rsidRPr="00266687">
              <w:rPr>
                <w:color w:val="000000"/>
                <w:sz w:val="16"/>
                <w:szCs w:val="16"/>
              </w:rPr>
              <w:t>5.32</w:t>
            </w:r>
          </w:p>
        </w:tc>
        <w:tc>
          <w:tcPr>
            <w:tcW w:w="1008" w:type="dxa"/>
            <w:vAlign w:val="center"/>
            <w:hideMark/>
          </w:tcPr>
          <w:p w14:paraId="185D1CAD" w14:textId="77777777" w:rsidR="00E42721" w:rsidRPr="009B3DCC" w:rsidRDefault="00E42721" w:rsidP="00F555E9">
            <w:pPr>
              <w:snapToGrid w:val="0"/>
              <w:jc w:val="center"/>
              <w:rPr>
                <w:sz w:val="16"/>
                <w:szCs w:val="16"/>
              </w:rPr>
            </w:pPr>
            <w:r w:rsidRPr="00266687">
              <w:rPr>
                <w:color w:val="000000"/>
                <w:sz w:val="16"/>
                <w:szCs w:val="16"/>
              </w:rPr>
              <w:t>2.59</w:t>
            </w:r>
          </w:p>
        </w:tc>
      </w:tr>
      <w:tr w:rsidR="00E42721" w:rsidRPr="009B3DCC" w14:paraId="39051D8D" w14:textId="77777777" w:rsidTr="00F555E9">
        <w:trPr>
          <w:trHeight w:val="180"/>
        </w:trPr>
        <w:tc>
          <w:tcPr>
            <w:tcW w:w="360" w:type="dxa"/>
            <w:vAlign w:val="center"/>
            <w:hideMark/>
          </w:tcPr>
          <w:p w14:paraId="762423C5" w14:textId="77777777" w:rsidR="00E42721" w:rsidRPr="00B20630" w:rsidRDefault="00E42721" w:rsidP="00F555E9">
            <w:pPr>
              <w:snapToGrid w:val="0"/>
              <w:rPr>
                <w:sz w:val="16"/>
                <w:szCs w:val="16"/>
              </w:rPr>
            </w:pPr>
            <w:r w:rsidRPr="00B20630">
              <w:rPr>
                <w:color w:val="000000"/>
                <w:sz w:val="16"/>
                <w:szCs w:val="16"/>
              </w:rPr>
              <w:t>229</w:t>
            </w:r>
          </w:p>
        </w:tc>
        <w:tc>
          <w:tcPr>
            <w:tcW w:w="864" w:type="dxa"/>
            <w:vAlign w:val="center"/>
            <w:hideMark/>
          </w:tcPr>
          <w:p w14:paraId="637D3A1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629A7F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71DB05C"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
          <w:p w14:paraId="69037609"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
          <w:p w14:paraId="44D4357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C13522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2C4244D5"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0557637E" w14:textId="77777777" w:rsidR="00E42721" w:rsidRPr="009B3DCC" w:rsidRDefault="00E42721" w:rsidP="00F555E9">
            <w:pPr>
              <w:snapToGrid w:val="0"/>
              <w:jc w:val="center"/>
              <w:rPr>
                <w:sz w:val="16"/>
                <w:szCs w:val="16"/>
              </w:rPr>
            </w:pPr>
            <w:r w:rsidRPr="00266687">
              <w:rPr>
                <w:color w:val="000000"/>
                <w:sz w:val="16"/>
                <w:szCs w:val="16"/>
              </w:rPr>
              <w:t>6.03</w:t>
            </w:r>
          </w:p>
        </w:tc>
        <w:tc>
          <w:tcPr>
            <w:tcW w:w="1008" w:type="dxa"/>
            <w:vAlign w:val="center"/>
            <w:hideMark/>
          </w:tcPr>
          <w:p w14:paraId="04909086" w14:textId="77777777" w:rsidR="00E42721" w:rsidRPr="009B3DCC" w:rsidRDefault="00E42721" w:rsidP="00F555E9">
            <w:pPr>
              <w:snapToGrid w:val="0"/>
              <w:jc w:val="center"/>
              <w:rPr>
                <w:sz w:val="16"/>
                <w:szCs w:val="16"/>
              </w:rPr>
            </w:pPr>
            <w:r w:rsidRPr="00266687">
              <w:rPr>
                <w:color w:val="000000"/>
                <w:sz w:val="16"/>
                <w:szCs w:val="16"/>
              </w:rPr>
              <w:t>2.44</w:t>
            </w:r>
          </w:p>
        </w:tc>
      </w:tr>
      <w:tr w:rsidR="00E42721" w:rsidRPr="009B3DCC" w14:paraId="3E05CE32" w14:textId="77777777" w:rsidTr="00F555E9">
        <w:trPr>
          <w:trHeight w:val="165"/>
        </w:trPr>
        <w:tc>
          <w:tcPr>
            <w:tcW w:w="360" w:type="dxa"/>
            <w:vAlign w:val="center"/>
            <w:hideMark/>
          </w:tcPr>
          <w:p w14:paraId="144B7EE5" w14:textId="77777777" w:rsidR="00E42721" w:rsidRPr="00B20630" w:rsidRDefault="00E42721" w:rsidP="00F555E9">
            <w:pPr>
              <w:snapToGrid w:val="0"/>
              <w:rPr>
                <w:sz w:val="16"/>
                <w:szCs w:val="16"/>
              </w:rPr>
            </w:pPr>
            <w:r w:rsidRPr="00B20630">
              <w:rPr>
                <w:color w:val="000000"/>
                <w:sz w:val="16"/>
                <w:szCs w:val="16"/>
              </w:rPr>
              <w:t>230</w:t>
            </w:r>
          </w:p>
        </w:tc>
        <w:tc>
          <w:tcPr>
            <w:tcW w:w="864" w:type="dxa"/>
            <w:vAlign w:val="center"/>
            <w:hideMark/>
          </w:tcPr>
          <w:p w14:paraId="2F4FD46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49482F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071B1EB"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
          <w:p w14:paraId="54C3834C"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
          <w:p w14:paraId="6B90EF6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23DE2E5"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0B362AF5"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381AC296" w14:textId="77777777" w:rsidR="00E42721" w:rsidRPr="009B3DCC" w:rsidRDefault="00E42721" w:rsidP="00F555E9">
            <w:pPr>
              <w:snapToGrid w:val="0"/>
              <w:jc w:val="center"/>
              <w:rPr>
                <w:sz w:val="16"/>
                <w:szCs w:val="16"/>
              </w:rPr>
            </w:pPr>
            <w:r w:rsidRPr="00266687">
              <w:rPr>
                <w:color w:val="000000"/>
                <w:sz w:val="16"/>
                <w:szCs w:val="16"/>
              </w:rPr>
              <w:t>5.19</w:t>
            </w:r>
          </w:p>
        </w:tc>
        <w:tc>
          <w:tcPr>
            <w:tcW w:w="1008" w:type="dxa"/>
            <w:vAlign w:val="center"/>
            <w:hideMark/>
          </w:tcPr>
          <w:p w14:paraId="75A7B634" w14:textId="77777777" w:rsidR="00E42721" w:rsidRPr="009B3DCC" w:rsidRDefault="00E42721" w:rsidP="00F555E9">
            <w:pPr>
              <w:snapToGrid w:val="0"/>
              <w:jc w:val="center"/>
              <w:rPr>
                <w:sz w:val="16"/>
                <w:szCs w:val="16"/>
              </w:rPr>
            </w:pPr>
            <w:r w:rsidRPr="00266687">
              <w:rPr>
                <w:color w:val="000000"/>
                <w:sz w:val="16"/>
                <w:szCs w:val="16"/>
              </w:rPr>
              <w:t>2.57</w:t>
            </w:r>
          </w:p>
        </w:tc>
      </w:tr>
      <w:tr w:rsidR="00E42721" w:rsidRPr="009B3DCC" w14:paraId="7D50A24B" w14:textId="77777777" w:rsidTr="00F555E9">
        <w:trPr>
          <w:trHeight w:val="165"/>
        </w:trPr>
        <w:tc>
          <w:tcPr>
            <w:tcW w:w="360" w:type="dxa"/>
            <w:vAlign w:val="center"/>
            <w:hideMark/>
          </w:tcPr>
          <w:p w14:paraId="7FC41DD1" w14:textId="77777777" w:rsidR="00E42721" w:rsidRPr="00B20630" w:rsidRDefault="00E42721" w:rsidP="00F555E9">
            <w:pPr>
              <w:snapToGrid w:val="0"/>
              <w:rPr>
                <w:sz w:val="16"/>
                <w:szCs w:val="16"/>
              </w:rPr>
            </w:pPr>
            <w:r w:rsidRPr="00B20630">
              <w:rPr>
                <w:color w:val="000000"/>
                <w:sz w:val="16"/>
                <w:szCs w:val="16"/>
              </w:rPr>
              <w:t>231</w:t>
            </w:r>
          </w:p>
        </w:tc>
        <w:tc>
          <w:tcPr>
            <w:tcW w:w="864" w:type="dxa"/>
            <w:vAlign w:val="center"/>
            <w:hideMark/>
          </w:tcPr>
          <w:p w14:paraId="21B8C9F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929106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767FD90"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
          <w:p w14:paraId="7B776097"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
          <w:p w14:paraId="2DC1748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1A0E3B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444CE0E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45D272E" w14:textId="77777777" w:rsidR="00E42721" w:rsidRPr="009B3DCC" w:rsidRDefault="00E42721" w:rsidP="00F555E9">
            <w:pPr>
              <w:snapToGrid w:val="0"/>
              <w:jc w:val="center"/>
              <w:rPr>
                <w:sz w:val="16"/>
                <w:szCs w:val="16"/>
              </w:rPr>
            </w:pPr>
            <w:r w:rsidRPr="00266687">
              <w:rPr>
                <w:color w:val="000000"/>
                <w:sz w:val="16"/>
                <w:szCs w:val="16"/>
              </w:rPr>
              <w:t>6.45</w:t>
            </w:r>
          </w:p>
        </w:tc>
        <w:tc>
          <w:tcPr>
            <w:tcW w:w="1008" w:type="dxa"/>
            <w:vAlign w:val="center"/>
            <w:hideMark/>
          </w:tcPr>
          <w:p w14:paraId="14B4F611" w14:textId="77777777" w:rsidR="00E42721" w:rsidRPr="009B3DCC" w:rsidRDefault="00E42721" w:rsidP="00F555E9">
            <w:pPr>
              <w:snapToGrid w:val="0"/>
              <w:jc w:val="center"/>
              <w:rPr>
                <w:sz w:val="16"/>
                <w:szCs w:val="16"/>
              </w:rPr>
            </w:pPr>
            <w:r w:rsidRPr="00266687">
              <w:rPr>
                <w:color w:val="000000"/>
                <w:sz w:val="16"/>
                <w:szCs w:val="16"/>
              </w:rPr>
              <w:t>1.58</w:t>
            </w:r>
          </w:p>
        </w:tc>
      </w:tr>
      <w:tr w:rsidR="00E42721" w:rsidRPr="009B3DCC" w14:paraId="33C1C329" w14:textId="77777777" w:rsidTr="00F555E9">
        <w:trPr>
          <w:trHeight w:val="165"/>
        </w:trPr>
        <w:tc>
          <w:tcPr>
            <w:tcW w:w="360" w:type="dxa"/>
            <w:vAlign w:val="center"/>
            <w:hideMark/>
          </w:tcPr>
          <w:p w14:paraId="196F1953" w14:textId="77777777" w:rsidR="00E42721" w:rsidRPr="00B20630" w:rsidRDefault="00E42721" w:rsidP="00F555E9">
            <w:pPr>
              <w:snapToGrid w:val="0"/>
              <w:rPr>
                <w:sz w:val="16"/>
                <w:szCs w:val="16"/>
              </w:rPr>
            </w:pPr>
            <w:r w:rsidRPr="00B20630">
              <w:rPr>
                <w:color w:val="000000"/>
                <w:sz w:val="16"/>
                <w:szCs w:val="16"/>
              </w:rPr>
              <w:t>232</w:t>
            </w:r>
          </w:p>
        </w:tc>
        <w:tc>
          <w:tcPr>
            <w:tcW w:w="864" w:type="dxa"/>
            <w:vAlign w:val="center"/>
            <w:hideMark/>
          </w:tcPr>
          <w:p w14:paraId="562B453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50B346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9E75DEB"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
          <w:p w14:paraId="2C0AC0D0"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
          <w:p w14:paraId="3393A72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27F8656"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15179EB"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1DBEFCB2"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42F107B7" w14:textId="77777777" w:rsidR="00E42721" w:rsidRPr="009B3DCC" w:rsidRDefault="00E42721" w:rsidP="00F555E9">
            <w:pPr>
              <w:snapToGrid w:val="0"/>
              <w:jc w:val="center"/>
              <w:rPr>
                <w:sz w:val="16"/>
                <w:szCs w:val="16"/>
              </w:rPr>
            </w:pPr>
            <w:r w:rsidRPr="00266687">
              <w:rPr>
                <w:color w:val="000000"/>
                <w:sz w:val="16"/>
                <w:szCs w:val="16"/>
              </w:rPr>
              <w:t>1.87</w:t>
            </w:r>
          </w:p>
        </w:tc>
      </w:tr>
      <w:tr w:rsidR="00E42721" w:rsidRPr="009B3DCC" w14:paraId="433DF3FA" w14:textId="77777777" w:rsidTr="00F555E9">
        <w:trPr>
          <w:trHeight w:val="165"/>
        </w:trPr>
        <w:tc>
          <w:tcPr>
            <w:tcW w:w="360" w:type="dxa"/>
            <w:vAlign w:val="center"/>
            <w:hideMark/>
          </w:tcPr>
          <w:p w14:paraId="2B68C0E8" w14:textId="77777777" w:rsidR="00E42721" w:rsidRPr="00B20630" w:rsidRDefault="00E42721" w:rsidP="00F555E9">
            <w:pPr>
              <w:snapToGrid w:val="0"/>
              <w:rPr>
                <w:sz w:val="16"/>
                <w:szCs w:val="16"/>
              </w:rPr>
            </w:pPr>
            <w:r w:rsidRPr="00B20630">
              <w:rPr>
                <w:color w:val="000000"/>
                <w:sz w:val="16"/>
                <w:szCs w:val="16"/>
              </w:rPr>
              <w:t>233</w:t>
            </w:r>
          </w:p>
        </w:tc>
        <w:tc>
          <w:tcPr>
            <w:tcW w:w="864" w:type="dxa"/>
            <w:vAlign w:val="center"/>
            <w:hideMark/>
          </w:tcPr>
          <w:p w14:paraId="6CBD42E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3BD2BE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B492FF9"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
          <w:p w14:paraId="41C27079"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
          <w:p w14:paraId="5B61A61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C2E0C9C"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1DA69C5C"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1BC9272D" w14:textId="77777777" w:rsidR="00E42721" w:rsidRPr="009B3DCC" w:rsidRDefault="00E42721" w:rsidP="00F555E9">
            <w:pPr>
              <w:snapToGrid w:val="0"/>
              <w:jc w:val="center"/>
              <w:rPr>
                <w:sz w:val="16"/>
                <w:szCs w:val="16"/>
              </w:rPr>
            </w:pPr>
            <w:r w:rsidRPr="00266687">
              <w:rPr>
                <w:color w:val="000000"/>
                <w:sz w:val="16"/>
                <w:szCs w:val="16"/>
              </w:rPr>
              <w:t>6.37</w:t>
            </w:r>
          </w:p>
        </w:tc>
        <w:tc>
          <w:tcPr>
            <w:tcW w:w="1008" w:type="dxa"/>
            <w:vAlign w:val="center"/>
            <w:hideMark/>
          </w:tcPr>
          <w:p w14:paraId="0EF0B434" w14:textId="77777777" w:rsidR="00E42721" w:rsidRPr="009B3DCC" w:rsidRDefault="00E42721" w:rsidP="00F555E9">
            <w:pPr>
              <w:snapToGrid w:val="0"/>
              <w:jc w:val="center"/>
              <w:rPr>
                <w:sz w:val="16"/>
                <w:szCs w:val="16"/>
              </w:rPr>
            </w:pPr>
            <w:r w:rsidRPr="00266687">
              <w:rPr>
                <w:color w:val="000000"/>
                <w:sz w:val="16"/>
                <w:szCs w:val="16"/>
              </w:rPr>
              <w:t>2.21</w:t>
            </w:r>
          </w:p>
        </w:tc>
      </w:tr>
      <w:tr w:rsidR="00E42721" w:rsidRPr="009B3DCC" w14:paraId="5C7646C5" w14:textId="77777777" w:rsidTr="00F555E9">
        <w:trPr>
          <w:trHeight w:val="165"/>
        </w:trPr>
        <w:tc>
          <w:tcPr>
            <w:tcW w:w="360" w:type="dxa"/>
            <w:vAlign w:val="center"/>
            <w:hideMark/>
          </w:tcPr>
          <w:p w14:paraId="3AC5836E" w14:textId="77777777" w:rsidR="00E42721" w:rsidRPr="00B20630" w:rsidRDefault="00E42721" w:rsidP="00F555E9">
            <w:pPr>
              <w:snapToGrid w:val="0"/>
              <w:rPr>
                <w:sz w:val="16"/>
                <w:szCs w:val="16"/>
              </w:rPr>
            </w:pPr>
            <w:r w:rsidRPr="00B20630">
              <w:rPr>
                <w:color w:val="000000"/>
                <w:sz w:val="16"/>
                <w:szCs w:val="16"/>
              </w:rPr>
              <w:t>234</w:t>
            </w:r>
          </w:p>
        </w:tc>
        <w:tc>
          <w:tcPr>
            <w:tcW w:w="864" w:type="dxa"/>
            <w:vAlign w:val="center"/>
            <w:hideMark/>
          </w:tcPr>
          <w:p w14:paraId="464FE2F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1C3B71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C53A327"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
          <w:p w14:paraId="3FA6F90B"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
          <w:p w14:paraId="03ACFEB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EB4F65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1F5B6078"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0F908E8C" w14:textId="77777777" w:rsidR="00E42721" w:rsidRPr="009B3DCC" w:rsidRDefault="00E42721" w:rsidP="00F555E9">
            <w:pPr>
              <w:snapToGrid w:val="0"/>
              <w:jc w:val="center"/>
              <w:rPr>
                <w:sz w:val="16"/>
                <w:szCs w:val="16"/>
              </w:rPr>
            </w:pPr>
            <w:r w:rsidRPr="00266687">
              <w:rPr>
                <w:color w:val="000000"/>
                <w:sz w:val="16"/>
                <w:szCs w:val="16"/>
              </w:rPr>
              <w:t>7.57</w:t>
            </w:r>
          </w:p>
        </w:tc>
        <w:tc>
          <w:tcPr>
            <w:tcW w:w="1008" w:type="dxa"/>
            <w:vAlign w:val="center"/>
            <w:hideMark/>
          </w:tcPr>
          <w:p w14:paraId="37B9581E" w14:textId="77777777" w:rsidR="00E42721" w:rsidRPr="009B3DCC" w:rsidRDefault="00E42721" w:rsidP="00F555E9">
            <w:pPr>
              <w:snapToGrid w:val="0"/>
              <w:jc w:val="center"/>
              <w:rPr>
                <w:sz w:val="16"/>
                <w:szCs w:val="16"/>
              </w:rPr>
            </w:pPr>
            <w:r w:rsidRPr="00266687">
              <w:rPr>
                <w:color w:val="000000"/>
                <w:sz w:val="16"/>
                <w:szCs w:val="16"/>
              </w:rPr>
              <w:t>2.13</w:t>
            </w:r>
          </w:p>
        </w:tc>
      </w:tr>
      <w:tr w:rsidR="00E42721" w:rsidRPr="009B3DCC" w14:paraId="4DB06935" w14:textId="77777777" w:rsidTr="00F555E9">
        <w:trPr>
          <w:trHeight w:val="165"/>
        </w:trPr>
        <w:tc>
          <w:tcPr>
            <w:tcW w:w="360" w:type="dxa"/>
            <w:vAlign w:val="center"/>
            <w:hideMark/>
          </w:tcPr>
          <w:p w14:paraId="4085E588" w14:textId="77777777" w:rsidR="00E42721" w:rsidRPr="00B20630" w:rsidRDefault="00E42721" w:rsidP="00F555E9">
            <w:pPr>
              <w:snapToGrid w:val="0"/>
              <w:rPr>
                <w:sz w:val="16"/>
                <w:szCs w:val="16"/>
              </w:rPr>
            </w:pPr>
            <w:r w:rsidRPr="00B20630">
              <w:rPr>
                <w:color w:val="000000"/>
                <w:sz w:val="16"/>
                <w:szCs w:val="16"/>
              </w:rPr>
              <w:t>235</w:t>
            </w:r>
          </w:p>
        </w:tc>
        <w:tc>
          <w:tcPr>
            <w:tcW w:w="864" w:type="dxa"/>
            <w:vAlign w:val="center"/>
            <w:hideMark/>
          </w:tcPr>
          <w:p w14:paraId="6BC376C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4B1CC5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3F85FFF"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
          <w:p w14:paraId="1A879D4B"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
          <w:p w14:paraId="5FAA103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A3C5915"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18324B54"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5C80A10B" w14:textId="77777777" w:rsidR="00E42721" w:rsidRPr="009B3DCC" w:rsidRDefault="00E42721" w:rsidP="00F555E9">
            <w:pPr>
              <w:snapToGrid w:val="0"/>
              <w:jc w:val="center"/>
              <w:rPr>
                <w:sz w:val="16"/>
                <w:szCs w:val="16"/>
              </w:rPr>
            </w:pPr>
            <w:r w:rsidRPr="00266687">
              <w:rPr>
                <w:color w:val="000000"/>
                <w:sz w:val="16"/>
                <w:szCs w:val="16"/>
              </w:rPr>
              <w:t>6.47</w:t>
            </w:r>
          </w:p>
        </w:tc>
        <w:tc>
          <w:tcPr>
            <w:tcW w:w="1008" w:type="dxa"/>
            <w:vAlign w:val="center"/>
            <w:hideMark/>
          </w:tcPr>
          <w:p w14:paraId="4DAF006E" w14:textId="77777777" w:rsidR="00E42721" w:rsidRPr="009B3DCC" w:rsidRDefault="00E42721" w:rsidP="00F555E9">
            <w:pPr>
              <w:snapToGrid w:val="0"/>
              <w:jc w:val="center"/>
              <w:rPr>
                <w:sz w:val="16"/>
                <w:szCs w:val="16"/>
              </w:rPr>
            </w:pPr>
            <w:r w:rsidRPr="00266687">
              <w:rPr>
                <w:color w:val="000000"/>
                <w:sz w:val="16"/>
                <w:szCs w:val="16"/>
              </w:rPr>
              <w:t>2.31</w:t>
            </w:r>
          </w:p>
        </w:tc>
      </w:tr>
      <w:tr w:rsidR="00E42721" w:rsidRPr="009B3DCC" w14:paraId="18F8F65C" w14:textId="77777777" w:rsidTr="00F555E9">
        <w:trPr>
          <w:trHeight w:val="165"/>
        </w:trPr>
        <w:tc>
          <w:tcPr>
            <w:tcW w:w="360" w:type="dxa"/>
            <w:vAlign w:val="center"/>
            <w:hideMark/>
          </w:tcPr>
          <w:p w14:paraId="03C0E9A7" w14:textId="77777777" w:rsidR="00E42721" w:rsidRPr="00B20630" w:rsidRDefault="00E42721" w:rsidP="00F555E9">
            <w:pPr>
              <w:snapToGrid w:val="0"/>
              <w:rPr>
                <w:sz w:val="16"/>
                <w:szCs w:val="16"/>
              </w:rPr>
            </w:pPr>
            <w:r w:rsidRPr="00B20630">
              <w:rPr>
                <w:color w:val="000000"/>
                <w:sz w:val="16"/>
                <w:szCs w:val="16"/>
              </w:rPr>
              <w:t>236</w:t>
            </w:r>
          </w:p>
        </w:tc>
        <w:tc>
          <w:tcPr>
            <w:tcW w:w="864" w:type="dxa"/>
            <w:vAlign w:val="center"/>
            <w:hideMark/>
          </w:tcPr>
          <w:p w14:paraId="1AD0658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7D3351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CA9BAA2"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
          <w:p w14:paraId="6669A08E"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
          <w:p w14:paraId="7D41614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03D6D4E"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5F97301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61BB0C7" w14:textId="77777777" w:rsidR="00E42721" w:rsidRPr="009B3DCC" w:rsidRDefault="00E42721" w:rsidP="00F555E9">
            <w:pPr>
              <w:snapToGrid w:val="0"/>
              <w:jc w:val="center"/>
              <w:rPr>
                <w:sz w:val="16"/>
                <w:szCs w:val="16"/>
              </w:rPr>
            </w:pPr>
            <w:r w:rsidRPr="00266687">
              <w:rPr>
                <w:color w:val="000000"/>
                <w:sz w:val="16"/>
                <w:szCs w:val="16"/>
              </w:rPr>
              <w:t>8.51</w:t>
            </w:r>
          </w:p>
        </w:tc>
        <w:tc>
          <w:tcPr>
            <w:tcW w:w="1008" w:type="dxa"/>
            <w:vAlign w:val="center"/>
            <w:hideMark/>
          </w:tcPr>
          <w:p w14:paraId="2F598967" w14:textId="77777777" w:rsidR="00E42721" w:rsidRPr="009B3DCC" w:rsidRDefault="00E42721" w:rsidP="00F555E9">
            <w:pPr>
              <w:snapToGrid w:val="0"/>
              <w:jc w:val="center"/>
              <w:rPr>
                <w:sz w:val="16"/>
                <w:szCs w:val="16"/>
              </w:rPr>
            </w:pPr>
            <w:r w:rsidRPr="00266687">
              <w:rPr>
                <w:color w:val="000000"/>
                <w:sz w:val="16"/>
                <w:szCs w:val="16"/>
              </w:rPr>
              <w:t>1.36</w:t>
            </w:r>
          </w:p>
        </w:tc>
      </w:tr>
      <w:tr w:rsidR="00E42721" w:rsidRPr="009B3DCC" w14:paraId="047094AF" w14:textId="77777777" w:rsidTr="00F555E9">
        <w:trPr>
          <w:trHeight w:val="165"/>
        </w:trPr>
        <w:tc>
          <w:tcPr>
            <w:tcW w:w="360" w:type="dxa"/>
            <w:vAlign w:val="center"/>
            <w:hideMark/>
          </w:tcPr>
          <w:p w14:paraId="220FD4E8" w14:textId="77777777" w:rsidR="00E42721" w:rsidRPr="00B20630" w:rsidRDefault="00E42721" w:rsidP="00F555E9">
            <w:pPr>
              <w:snapToGrid w:val="0"/>
              <w:rPr>
                <w:sz w:val="16"/>
                <w:szCs w:val="16"/>
              </w:rPr>
            </w:pPr>
            <w:r w:rsidRPr="00B20630">
              <w:rPr>
                <w:color w:val="000000"/>
                <w:sz w:val="16"/>
                <w:szCs w:val="16"/>
              </w:rPr>
              <w:t>237</w:t>
            </w:r>
          </w:p>
        </w:tc>
        <w:tc>
          <w:tcPr>
            <w:tcW w:w="864" w:type="dxa"/>
            <w:vAlign w:val="center"/>
            <w:hideMark/>
          </w:tcPr>
          <w:p w14:paraId="5467859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27C223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F3921E0"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
          <w:p w14:paraId="1DD540F4"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
          <w:p w14:paraId="19299B6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C3C3C59"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5DE4126C"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11A3AF40" w14:textId="77777777" w:rsidR="00E42721" w:rsidRPr="009B3DCC" w:rsidRDefault="00E42721" w:rsidP="00F555E9">
            <w:pPr>
              <w:snapToGrid w:val="0"/>
              <w:jc w:val="center"/>
              <w:rPr>
                <w:sz w:val="16"/>
                <w:szCs w:val="16"/>
              </w:rPr>
            </w:pPr>
            <w:r w:rsidRPr="00266687">
              <w:rPr>
                <w:color w:val="000000"/>
                <w:sz w:val="16"/>
                <w:szCs w:val="16"/>
              </w:rPr>
              <w:t>9.64</w:t>
            </w:r>
          </w:p>
        </w:tc>
        <w:tc>
          <w:tcPr>
            <w:tcW w:w="1008" w:type="dxa"/>
            <w:vAlign w:val="center"/>
            <w:hideMark/>
          </w:tcPr>
          <w:p w14:paraId="4F86E0F2" w14:textId="77777777" w:rsidR="00E42721" w:rsidRPr="009B3DCC" w:rsidRDefault="00E42721" w:rsidP="00F555E9">
            <w:pPr>
              <w:snapToGrid w:val="0"/>
              <w:jc w:val="center"/>
              <w:rPr>
                <w:sz w:val="16"/>
                <w:szCs w:val="16"/>
              </w:rPr>
            </w:pPr>
            <w:r w:rsidRPr="00266687">
              <w:rPr>
                <w:color w:val="000000"/>
                <w:sz w:val="16"/>
                <w:szCs w:val="16"/>
              </w:rPr>
              <w:t>1.62</w:t>
            </w:r>
          </w:p>
        </w:tc>
      </w:tr>
      <w:tr w:rsidR="00E42721" w:rsidRPr="009B3DCC" w14:paraId="5AC65C6F" w14:textId="77777777" w:rsidTr="00F555E9">
        <w:trPr>
          <w:trHeight w:val="165"/>
        </w:trPr>
        <w:tc>
          <w:tcPr>
            <w:tcW w:w="360" w:type="dxa"/>
            <w:vAlign w:val="center"/>
            <w:hideMark/>
          </w:tcPr>
          <w:p w14:paraId="6E04BF35" w14:textId="77777777" w:rsidR="00E42721" w:rsidRPr="00B20630" w:rsidRDefault="00E42721" w:rsidP="00F555E9">
            <w:pPr>
              <w:snapToGrid w:val="0"/>
              <w:rPr>
                <w:sz w:val="16"/>
                <w:szCs w:val="16"/>
              </w:rPr>
            </w:pPr>
            <w:r w:rsidRPr="00B20630">
              <w:rPr>
                <w:color w:val="000000"/>
                <w:sz w:val="16"/>
                <w:szCs w:val="16"/>
              </w:rPr>
              <w:t>238</w:t>
            </w:r>
          </w:p>
        </w:tc>
        <w:tc>
          <w:tcPr>
            <w:tcW w:w="864" w:type="dxa"/>
            <w:vAlign w:val="center"/>
            <w:hideMark/>
          </w:tcPr>
          <w:p w14:paraId="472858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1E9567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FA7EF0D"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
          <w:p w14:paraId="088A8018"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
          <w:p w14:paraId="4460DF4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3636ADB"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28074441"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39D22C48" w14:textId="77777777" w:rsidR="00E42721" w:rsidRPr="009B3DCC" w:rsidRDefault="00E42721" w:rsidP="00F555E9">
            <w:pPr>
              <w:snapToGrid w:val="0"/>
              <w:jc w:val="center"/>
              <w:rPr>
                <w:sz w:val="16"/>
                <w:szCs w:val="16"/>
              </w:rPr>
            </w:pPr>
            <w:r w:rsidRPr="00266687">
              <w:rPr>
                <w:color w:val="000000"/>
                <w:sz w:val="16"/>
                <w:szCs w:val="16"/>
              </w:rPr>
              <w:t>9.40</w:t>
            </w:r>
          </w:p>
        </w:tc>
        <w:tc>
          <w:tcPr>
            <w:tcW w:w="1008" w:type="dxa"/>
            <w:vAlign w:val="center"/>
            <w:hideMark/>
          </w:tcPr>
          <w:p w14:paraId="4EF9A89D" w14:textId="77777777" w:rsidR="00E42721" w:rsidRPr="009B3DCC" w:rsidRDefault="00E42721" w:rsidP="00F555E9">
            <w:pPr>
              <w:snapToGrid w:val="0"/>
              <w:jc w:val="center"/>
              <w:rPr>
                <w:sz w:val="16"/>
                <w:szCs w:val="16"/>
              </w:rPr>
            </w:pPr>
            <w:r w:rsidRPr="00266687">
              <w:rPr>
                <w:color w:val="000000"/>
                <w:sz w:val="16"/>
                <w:szCs w:val="16"/>
              </w:rPr>
              <w:t>1.79</w:t>
            </w:r>
          </w:p>
        </w:tc>
      </w:tr>
      <w:tr w:rsidR="00E42721" w:rsidRPr="009B3DCC" w14:paraId="63D7716A" w14:textId="77777777" w:rsidTr="00F555E9">
        <w:trPr>
          <w:trHeight w:val="165"/>
        </w:trPr>
        <w:tc>
          <w:tcPr>
            <w:tcW w:w="360" w:type="dxa"/>
            <w:vAlign w:val="center"/>
            <w:hideMark/>
          </w:tcPr>
          <w:p w14:paraId="06D50085" w14:textId="77777777" w:rsidR="00E42721" w:rsidRPr="00B20630" w:rsidRDefault="00E42721" w:rsidP="00F555E9">
            <w:pPr>
              <w:snapToGrid w:val="0"/>
              <w:rPr>
                <w:sz w:val="16"/>
                <w:szCs w:val="16"/>
              </w:rPr>
            </w:pPr>
            <w:r w:rsidRPr="00B20630">
              <w:rPr>
                <w:color w:val="000000"/>
                <w:sz w:val="16"/>
                <w:szCs w:val="16"/>
              </w:rPr>
              <w:t>239</w:t>
            </w:r>
          </w:p>
        </w:tc>
        <w:tc>
          <w:tcPr>
            <w:tcW w:w="864" w:type="dxa"/>
            <w:vAlign w:val="center"/>
            <w:hideMark/>
          </w:tcPr>
          <w:p w14:paraId="34819AE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B204650"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0366652"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
          <w:p w14:paraId="520029FC"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
          <w:p w14:paraId="6B578C5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8B0307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A3F0723"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1F01AA60" w14:textId="77777777" w:rsidR="00E42721" w:rsidRPr="009B3DCC" w:rsidRDefault="00E42721" w:rsidP="00F555E9">
            <w:pPr>
              <w:snapToGrid w:val="0"/>
              <w:jc w:val="center"/>
              <w:rPr>
                <w:sz w:val="16"/>
                <w:szCs w:val="16"/>
              </w:rPr>
            </w:pPr>
            <w:r w:rsidRPr="00266687">
              <w:rPr>
                <w:color w:val="000000"/>
                <w:sz w:val="16"/>
                <w:szCs w:val="16"/>
              </w:rPr>
              <w:t>9.68</w:t>
            </w:r>
          </w:p>
        </w:tc>
        <w:tc>
          <w:tcPr>
            <w:tcW w:w="1008" w:type="dxa"/>
            <w:vAlign w:val="center"/>
            <w:hideMark/>
          </w:tcPr>
          <w:p w14:paraId="1DF1E47E" w14:textId="77777777" w:rsidR="00E42721" w:rsidRPr="009B3DCC" w:rsidRDefault="00E42721" w:rsidP="00F555E9">
            <w:pPr>
              <w:snapToGrid w:val="0"/>
              <w:jc w:val="center"/>
              <w:rPr>
                <w:sz w:val="16"/>
                <w:szCs w:val="16"/>
              </w:rPr>
            </w:pPr>
            <w:r w:rsidRPr="00266687">
              <w:rPr>
                <w:color w:val="000000"/>
                <w:sz w:val="16"/>
                <w:szCs w:val="16"/>
              </w:rPr>
              <w:t>1.83</w:t>
            </w:r>
          </w:p>
        </w:tc>
      </w:tr>
      <w:tr w:rsidR="00E42721" w:rsidRPr="009B3DCC" w14:paraId="7E57F682" w14:textId="77777777" w:rsidTr="00F555E9">
        <w:trPr>
          <w:trHeight w:val="165"/>
        </w:trPr>
        <w:tc>
          <w:tcPr>
            <w:tcW w:w="360" w:type="dxa"/>
            <w:vAlign w:val="center"/>
            <w:hideMark/>
          </w:tcPr>
          <w:p w14:paraId="5B26DFD3" w14:textId="77777777" w:rsidR="00E42721" w:rsidRPr="00B20630" w:rsidRDefault="00E42721" w:rsidP="00F555E9">
            <w:pPr>
              <w:snapToGrid w:val="0"/>
              <w:rPr>
                <w:sz w:val="16"/>
                <w:szCs w:val="16"/>
              </w:rPr>
            </w:pPr>
            <w:r w:rsidRPr="00B20630">
              <w:rPr>
                <w:color w:val="000000"/>
                <w:sz w:val="16"/>
                <w:szCs w:val="16"/>
              </w:rPr>
              <w:t>240</w:t>
            </w:r>
          </w:p>
        </w:tc>
        <w:tc>
          <w:tcPr>
            <w:tcW w:w="864" w:type="dxa"/>
            <w:vAlign w:val="center"/>
            <w:hideMark/>
          </w:tcPr>
          <w:p w14:paraId="7D65863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ADA6FF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905AF3E"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
          <w:p w14:paraId="1A20C1EE"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
          <w:p w14:paraId="75BC8A3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D0F807A"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6C0A528"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178CCB65" w14:textId="77777777" w:rsidR="00E42721" w:rsidRPr="009B3DCC" w:rsidRDefault="00E42721" w:rsidP="00F555E9">
            <w:pPr>
              <w:snapToGrid w:val="0"/>
              <w:jc w:val="center"/>
              <w:rPr>
                <w:sz w:val="16"/>
                <w:szCs w:val="16"/>
              </w:rPr>
            </w:pPr>
            <w:r w:rsidRPr="00266687">
              <w:rPr>
                <w:color w:val="000000"/>
                <w:sz w:val="16"/>
                <w:szCs w:val="16"/>
              </w:rPr>
              <w:t>10.13</w:t>
            </w:r>
          </w:p>
        </w:tc>
        <w:tc>
          <w:tcPr>
            <w:tcW w:w="1008" w:type="dxa"/>
            <w:vAlign w:val="center"/>
            <w:hideMark/>
          </w:tcPr>
          <w:p w14:paraId="0F63AFB2" w14:textId="77777777" w:rsidR="00E42721" w:rsidRPr="009B3DCC" w:rsidRDefault="00E42721" w:rsidP="00F555E9">
            <w:pPr>
              <w:snapToGrid w:val="0"/>
              <w:jc w:val="center"/>
              <w:rPr>
                <w:sz w:val="16"/>
                <w:szCs w:val="16"/>
              </w:rPr>
            </w:pPr>
            <w:r w:rsidRPr="00266687">
              <w:rPr>
                <w:color w:val="000000"/>
                <w:sz w:val="16"/>
                <w:szCs w:val="16"/>
              </w:rPr>
              <w:t>1.78</w:t>
            </w:r>
          </w:p>
        </w:tc>
      </w:tr>
      <w:tr w:rsidR="00E42721" w:rsidRPr="009B3DCC" w14:paraId="3E001527" w14:textId="77777777" w:rsidTr="00F555E9">
        <w:trPr>
          <w:trHeight w:val="165"/>
        </w:trPr>
        <w:tc>
          <w:tcPr>
            <w:tcW w:w="360" w:type="dxa"/>
            <w:vAlign w:val="center"/>
            <w:hideMark/>
          </w:tcPr>
          <w:p w14:paraId="0F98D7EF" w14:textId="77777777" w:rsidR="00E42721" w:rsidRPr="00B20630" w:rsidRDefault="00E42721" w:rsidP="00F555E9">
            <w:pPr>
              <w:snapToGrid w:val="0"/>
              <w:rPr>
                <w:sz w:val="16"/>
                <w:szCs w:val="16"/>
              </w:rPr>
            </w:pPr>
            <w:r w:rsidRPr="00B20630">
              <w:rPr>
                <w:color w:val="000000"/>
                <w:sz w:val="16"/>
                <w:szCs w:val="16"/>
              </w:rPr>
              <w:t>241</w:t>
            </w:r>
          </w:p>
        </w:tc>
        <w:tc>
          <w:tcPr>
            <w:tcW w:w="864" w:type="dxa"/>
            <w:vAlign w:val="center"/>
            <w:hideMark/>
          </w:tcPr>
          <w:p w14:paraId="75A0A54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EF2144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80190BD"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
          <w:p w14:paraId="0F1A5012"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7F7E78D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1EF8436"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CAFE1D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2789163"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
          <w:p w14:paraId="366E3BFC" w14:textId="77777777" w:rsidR="00E42721" w:rsidRPr="009B3DCC" w:rsidRDefault="00E42721" w:rsidP="00F555E9">
            <w:pPr>
              <w:snapToGrid w:val="0"/>
              <w:jc w:val="center"/>
              <w:rPr>
                <w:sz w:val="16"/>
                <w:szCs w:val="16"/>
              </w:rPr>
            </w:pPr>
            <w:r w:rsidRPr="00266687">
              <w:rPr>
                <w:color w:val="000000"/>
                <w:sz w:val="16"/>
                <w:szCs w:val="16"/>
              </w:rPr>
              <w:t>4.45</w:t>
            </w:r>
          </w:p>
        </w:tc>
      </w:tr>
      <w:tr w:rsidR="00E42721" w:rsidRPr="009B3DCC" w14:paraId="02FCDF86" w14:textId="77777777" w:rsidTr="00F555E9">
        <w:trPr>
          <w:trHeight w:val="165"/>
        </w:trPr>
        <w:tc>
          <w:tcPr>
            <w:tcW w:w="360" w:type="dxa"/>
            <w:vAlign w:val="center"/>
            <w:hideMark/>
          </w:tcPr>
          <w:p w14:paraId="24385482" w14:textId="77777777" w:rsidR="00E42721" w:rsidRPr="00B20630" w:rsidRDefault="00E42721" w:rsidP="00F555E9">
            <w:pPr>
              <w:snapToGrid w:val="0"/>
              <w:rPr>
                <w:sz w:val="16"/>
                <w:szCs w:val="16"/>
              </w:rPr>
            </w:pPr>
            <w:r w:rsidRPr="00B20630">
              <w:rPr>
                <w:color w:val="000000"/>
                <w:sz w:val="16"/>
                <w:szCs w:val="16"/>
              </w:rPr>
              <w:t>242</w:t>
            </w:r>
          </w:p>
        </w:tc>
        <w:tc>
          <w:tcPr>
            <w:tcW w:w="864" w:type="dxa"/>
            <w:vAlign w:val="center"/>
            <w:hideMark/>
          </w:tcPr>
          <w:p w14:paraId="200EC2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154794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0BCAEB2"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
          <w:p w14:paraId="7186B4B5"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57CF7FF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E6DC6A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646BDCC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901706C"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742A690" w14:textId="77777777" w:rsidR="00E42721" w:rsidRPr="009B3DCC" w:rsidRDefault="00E42721" w:rsidP="00F555E9">
            <w:pPr>
              <w:snapToGrid w:val="0"/>
              <w:jc w:val="center"/>
              <w:rPr>
                <w:sz w:val="16"/>
                <w:szCs w:val="16"/>
              </w:rPr>
            </w:pPr>
            <w:r w:rsidRPr="00266687">
              <w:rPr>
                <w:color w:val="000000"/>
                <w:sz w:val="16"/>
                <w:szCs w:val="16"/>
              </w:rPr>
              <w:t>4.88</w:t>
            </w:r>
          </w:p>
        </w:tc>
      </w:tr>
      <w:tr w:rsidR="00E42721" w:rsidRPr="009B3DCC" w14:paraId="3142DB8B" w14:textId="77777777" w:rsidTr="00F555E9">
        <w:trPr>
          <w:trHeight w:val="180"/>
        </w:trPr>
        <w:tc>
          <w:tcPr>
            <w:tcW w:w="360" w:type="dxa"/>
            <w:vAlign w:val="center"/>
            <w:hideMark/>
          </w:tcPr>
          <w:p w14:paraId="3A17B8CC" w14:textId="77777777" w:rsidR="00E42721" w:rsidRPr="00B20630" w:rsidRDefault="00E42721" w:rsidP="00F555E9">
            <w:pPr>
              <w:snapToGrid w:val="0"/>
              <w:rPr>
                <w:sz w:val="16"/>
                <w:szCs w:val="16"/>
              </w:rPr>
            </w:pPr>
            <w:r w:rsidRPr="00B20630">
              <w:rPr>
                <w:color w:val="000000"/>
                <w:sz w:val="16"/>
                <w:szCs w:val="16"/>
              </w:rPr>
              <w:t>243</w:t>
            </w:r>
          </w:p>
        </w:tc>
        <w:tc>
          <w:tcPr>
            <w:tcW w:w="864" w:type="dxa"/>
            <w:vAlign w:val="center"/>
            <w:hideMark/>
          </w:tcPr>
          <w:p w14:paraId="3B194E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4F4571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CBD2A00"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
          <w:p w14:paraId="40012162"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066A8F3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104BF97"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6E36EDCD"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C4DCB88"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5F85F633" w14:textId="77777777" w:rsidR="00E42721" w:rsidRPr="009B3DCC" w:rsidRDefault="00E42721" w:rsidP="00F555E9">
            <w:pPr>
              <w:snapToGrid w:val="0"/>
              <w:jc w:val="center"/>
              <w:rPr>
                <w:sz w:val="16"/>
                <w:szCs w:val="16"/>
              </w:rPr>
            </w:pPr>
            <w:r w:rsidRPr="00266687">
              <w:rPr>
                <w:color w:val="000000"/>
                <w:sz w:val="16"/>
                <w:szCs w:val="16"/>
              </w:rPr>
              <w:t>5.64</w:t>
            </w:r>
          </w:p>
        </w:tc>
      </w:tr>
      <w:tr w:rsidR="00E42721" w:rsidRPr="009B3DCC" w14:paraId="2BC81D46" w14:textId="77777777" w:rsidTr="00F555E9">
        <w:trPr>
          <w:trHeight w:val="165"/>
        </w:trPr>
        <w:tc>
          <w:tcPr>
            <w:tcW w:w="360" w:type="dxa"/>
            <w:vAlign w:val="center"/>
            <w:hideMark/>
          </w:tcPr>
          <w:p w14:paraId="6CED353E" w14:textId="77777777" w:rsidR="00E42721" w:rsidRPr="00B20630" w:rsidRDefault="00E42721" w:rsidP="00F555E9">
            <w:pPr>
              <w:snapToGrid w:val="0"/>
              <w:rPr>
                <w:sz w:val="16"/>
                <w:szCs w:val="16"/>
              </w:rPr>
            </w:pPr>
            <w:r w:rsidRPr="00B20630">
              <w:rPr>
                <w:color w:val="000000"/>
                <w:sz w:val="16"/>
                <w:szCs w:val="16"/>
              </w:rPr>
              <w:t>244</w:t>
            </w:r>
          </w:p>
        </w:tc>
        <w:tc>
          <w:tcPr>
            <w:tcW w:w="864" w:type="dxa"/>
            <w:vAlign w:val="center"/>
            <w:hideMark/>
          </w:tcPr>
          <w:p w14:paraId="63206BE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DD7875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0708820"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
          <w:p w14:paraId="7822F3FC"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6FF70BD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38F6305"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5ED69E2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A7DB77F"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
          <w:p w14:paraId="73F57CF8" w14:textId="77777777" w:rsidR="00E42721" w:rsidRPr="009B3DCC" w:rsidRDefault="00E42721" w:rsidP="00F555E9">
            <w:pPr>
              <w:snapToGrid w:val="0"/>
              <w:jc w:val="center"/>
              <w:rPr>
                <w:sz w:val="16"/>
                <w:szCs w:val="16"/>
              </w:rPr>
            </w:pPr>
            <w:r w:rsidRPr="00266687">
              <w:rPr>
                <w:color w:val="000000"/>
                <w:sz w:val="16"/>
                <w:szCs w:val="16"/>
              </w:rPr>
              <w:t>5.90</w:t>
            </w:r>
          </w:p>
        </w:tc>
      </w:tr>
      <w:tr w:rsidR="00E42721" w:rsidRPr="009B3DCC" w14:paraId="3308313F" w14:textId="77777777" w:rsidTr="00F555E9">
        <w:trPr>
          <w:trHeight w:val="165"/>
        </w:trPr>
        <w:tc>
          <w:tcPr>
            <w:tcW w:w="360" w:type="dxa"/>
            <w:vAlign w:val="center"/>
            <w:hideMark/>
          </w:tcPr>
          <w:p w14:paraId="3717BE8D" w14:textId="77777777" w:rsidR="00E42721" w:rsidRPr="00B20630" w:rsidRDefault="00E42721" w:rsidP="00F555E9">
            <w:pPr>
              <w:snapToGrid w:val="0"/>
              <w:rPr>
                <w:sz w:val="16"/>
                <w:szCs w:val="16"/>
              </w:rPr>
            </w:pPr>
            <w:r w:rsidRPr="00B20630">
              <w:rPr>
                <w:color w:val="000000"/>
                <w:sz w:val="16"/>
                <w:szCs w:val="16"/>
              </w:rPr>
              <w:t>245</w:t>
            </w:r>
          </w:p>
        </w:tc>
        <w:tc>
          <w:tcPr>
            <w:tcW w:w="864" w:type="dxa"/>
            <w:vAlign w:val="center"/>
            <w:hideMark/>
          </w:tcPr>
          <w:p w14:paraId="24F602F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CDB714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99489B4"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
          <w:p w14:paraId="327395FC"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174DA4F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8BF397B"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7B0CE6AB"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38FA16C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D496081" w14:textId="77777777" w:rsidR="00E42721" w:rsidRPr="009B3DCC" w:rsidRDefault="00E42721" w:rsidP="00F555E9">
            <w:pPr>
              <w:snapToGrid w:val="0"/>
              <w:jc w:val="center"/>
              <w:rPr>
                <w:sz w:val="16"/>
                <w:szCs w:val="16"/>
              </w:rPr>
            </w:pPr>
            <w:r w:rsidRPr="00266687">
              <w:rPr>
                <w:color w:val="000000"/>
                <w:sz w:val="16"/>
                <w:szCs w:val="16"/>
              </w:rPr>
              <w:t>5.90</w:t>
            </w:r>
          </w:p>
        </w:tc>
      </w:tr>
      <w:tr w:rsidR="00E42721" w:rsidRPr="009B3DCC" w14:paraId="6F076B9F" w14:textId="77777777" w:rsidTr="00F555E9">
        <w:trPr>
          <w:trHeight w:val="165"/>
        </w:trPr>
        <w:tc>
          <w:tcPr>
            <w:tcW w:w="360" w:type="dxa"/>
            <w:vAlign w:val="center"/>
            <w:hideMark/>
          </w:tcPr>
          <w:p w14:paraId="5C560571" w14:textId="77777777" w:rsidR="00E42721" w:rsidRPr="00B20630" w:rsidRDefault="00E42721" w:rsidP="00F555E9">
            <w:pPr>
              <w:snapToGrid w:val="0"/>
              <w:rPr>
                <w:sz w:val="16"/>
                <w:szCs w:val="16"/>
              </w:rPr>
            </w:pPr>
            <w:r w:rsidRPr="00B20630">
              <w:rPr>
                <w:color w:val="000000"/>
                <w:sz w:val="16"/>
                <w:szCs w:val="16"/>
              </w:rPr>
              <w:t>246</w:t>
            </w:r>
          </w:p>
        </w:tc>
        <w:tc>
          <w:tcPr>
            <w:tcW w:w="864" w:type="dxa"/>
            <w:vAlign w:val="center"/>
            <w:hideMark/>
          </w:tcPr>
          <w:p w14:paraId="6B1BABC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F9A929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7F690D6"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
          <w:p w14:paraId="191F1D63"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59B728E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2A9A3EC"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1028BC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9B9DCA2"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6A5236A6" w14:textId="77777777" w:rsidR="00E42721" w:rsidRPr="009B3DCC" w:rsidRDefault="00E42721" w:rsidP="00F555E9">
            <w:pPr>
              <w:snapToGrid w:val="0"/>
              <w:jc w:val="center"/>
              <w:rPr>
                <w:sz w:val="16"/>
                <w:szCs w:val="16"/>
              </w:rPr>
            </w:pPr>
            <w:r w:rsidRPr="00266687">
              <w:rPr>
                <w:color w:val="000000"/>
                <w:sz w:val="16"/>
                <w:szCs w:val="16"/>
              </w:rPr>
              <w:t>5.59</w:t>
            </w:r>
          </w:p>
        </w:tc>
      </w:tr>
      <w:tr w:rsidR="00E42721" w:rsidRPr="009B3DCC" w14:paraId="5340494A" w14:textId="77777777" w:rsidTr="00F555E9">
        <w:trPr>
          <w:trHeight w:val="165"/>
        </w:trPr>
        <w:tc>
          <w:tcPr>
            <w:tcW w:w="360" w:type="dxa"/>
            <w:vAlign w:val="center"/>
            <w:hideMark/>
          </w:tcPr>
          <w:p w14:paraId="0AB8B37E" w14:textId="77777777" w:rsidR="00E42721" w:rsidRPr="00B20630" w:rsidRDefault="00E42721" w:rsidP="00F555E9">
            <w:pPr>
              <w:snapToGrid w:val="0"/>
              <w:rPr>
                <w:sz w:val="16"/>
                <w:szCs w:val="16"/>
              </w:rPr>
            </w:pPr>
            <w:r w:rsidRPr="00B20630">
              <w:rPr>
                <w:color w:val="000000"/>
                <w:sz w:val="16"/>
                <w:szCs w:val="16"/>
              </w:rPr>
              <w:t>247</w:t>
            </w:r>
          </w:p>
        </w:tc>
        <w:tc>
          <w:tcPr>
            <w:tcW w:w="864" w:type="dxa"/>
            <w:vAlign w:val="center"/>
            <w:hideMark/>
          </w:tcPr>
          <w:p w14:paraId="6ACA9EA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A3510C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0D1B7C6"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68840F27"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
          <w:p w14:paraId="2D463E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AD5038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58F64E6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C29B960"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
          <w:p w14:paraId="67B9856B" w14:textId="77777777" w:rsidR="00E42721" w:rsidRPr="009B3DCC" w:rsidRDefault="00E42721" w:rsidP="00F555E9">
            <w:pPr>
              <w:snapToGrid w:val="0"/>
              <w:jc w:val="center"/>
              <w:rPr>
                <w:sz w:val="16"/>
                <w:szCs w:val="16"/>
              </w:rPr>
            </w:pPr>
            <w:r w:rsidRPr="00266687">
              <w:rPr>
                <w:color w:val="000000"/>
                <w:sz w:val="16"/>
                <w:szCs w:val="16"/>
              </w:rPr>
              <w:t>3.12</w:t>
            </w:r>
          </w:p>
        </w:tc>
      </w:tr>
      <w:tr w:rsidR="00E42721" w:rsidRPr="009B3DCC" w14:paraId="3541AA2F" w14:textId="77777777" w:rsidTr="00F555E9">
        <w:trPr>
          <w:trHeight w:val="165"/>
        </w:trPr>
        <w:tc>
          <w:tcPr>
            <w:tcW w:w="360" w:type="dxa"/>
            <w:vAlign w:val="center"/>
            <w:hideMark/>
          </w:tcPr>
          <w:p w14:paraId="6448798B" w14:textId="77777777" w:rsidR="00E42721" w:rsidRPr="00B20630" w:rsidRDefault="00E42721" w:rsidP="00F555E9">
            <w:pPr>
              <w:snapToGrid w:val="0"/>
              <w:rPr>
                <w:sz w:val="16"/>
                <w:szCs w:val="16"/>
              </w:rPr>
            </w:pPr>
            <w:r w:rsidRPr="00B20630">
              <w:rPr>
                <w:color w:val="000000"/>
                <w:sz w:val="16"/>
                <w:szCs w:val="16"/>
              </w:rPr>
              <w:t>248</w:t>
            </w:r>
          </w:p>
        </w:tc>
        <w:tc>
          <w:tcPr>
            <w:tcW w:w="864" w:type="dxa"/>
            <w:vAlign w:val="center"/>
            <w:hideMark/>
          </w:tcPr>
          <w:p w14:paraId="4B6BA54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BB0A88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33F0A8E"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6484C1A0"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
          <w:p w14:paraId="5405015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F12891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6521AFDC"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86484D4"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
          <w:p w14:paraId="2348A72A" w14:textId="77777777" w:rsidR="00E42721" w:rsidRPr="009B3DCC" w:rsidRDefault="00E42721" w:rsidP="00F555E9">
            <w:pPr>
              <w:snapToGrid w:val="0"/>
              <w:jc w:val="center"/>
              <w:rPr>
                <w:sz w:val="16"/>
                <w:szCs w:val="16"/>
              </w:rPr>
            </w:pPr>
            <w:r w:rsidRPr="00266687">
              <w:rPr>
                <w:color w:val="000000"/>
                <w:sz w:val="16"/>
                <w:szCs w:val="16"/>
              </w:rPr>
              <w:t>3.93</w:t>
            </w:r>
          </w:p>
        </w:tc>
      </w:tr>
      <w:tr w:rsidR="00E42721" w:rsidRPr="009B3DCC" w14:paraId="0BF3B796" w14:textId="77777777" w:rsidTr="00F555E9">
        <w:trPr>
          <w:trHeight w:val="165"/>
        </w:trPr>
        <w:tc>
          <w:tcPr>
            <w:tcW w:w="360" w:type="dxa"/>
            <w:vAlign w:val="center"/>
            <w:hideMark/>
          </w:tcPr>
          <w:p w14:paraId="332AA232" w14:textId="77777777" w:rsidR="00E42721" w:rsidRPr="00B20630" w:rsidRDefault="00E42721" w:rsidP="00F555E9">
            <w:pPr>
              <w:snapToGrid w:val="0"/>
              <w:rPr>
                <w:sz w:val="16"/>
                <w:szCs w:val="16"/>
              </w:rPr>
            </w:pPr>
            <w:r w:rsidRPr="00B20630">
              <w:rPr>
                <w:color w:val="000000"/>
                <w:sz w:val="16"/>
                <w:szCs w:val="16"/>
              </w:rPr>
              <w:t>249</w:t>
            </w:r>
          </w:p>
        </w:tc>
        <w:tc>
          <w:tcPr>
            <w:tcW w:w="864" w:type="dxa"/>
            <w:vAlign w:val="center"/>
            <w:hideMark/>
          </w:tcPr>
          <w:p w14:paraId="059D18D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6CE4D7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37F9165"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2FF9B991"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
          <w:p w14:paraId="1A50BC6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6589542"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F62D6A6"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DD177B1"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
          <w:p w14:paraId="67E9B5E3" w14:textId="77777777" w:rsidR="00E42721" w:rsidRPr="009B3DCC" w:rsidRDefault="00E42721" w:rsidP="00F555E9">
            <w:pPr>
              <w:snapToGrid w:val="0"/>
              <w:jc w:val="center"/>
              <w:rPr>
                <w:sz w:val="16"/>
                <w:szCs w:val="16"/>
              </w:rPr>
            </w:pPr>
            <w:r w:rsidRPr="00266687">
              <w:rPr>
                <w:color w:val="000000"/>
                <w:sz w:val="16"/>
                <w:szCs w:val="16"/>
              </w:rPr>
              <w:t>4.23</w:t>
            </w:r>
          </w:p>
        </w:tc>
      </w:tr>
      <w:tr w:rsidR="00E42721" w:rsidRPr="009B3DCC" w14:paraId="7536AE6B" w14:textId="77777777" w:rsidTr="00F555E9">
        <w:trPr>
          <w:trHeight w:val="165"/>
        </w:trPr>
        <w:tc>
          <w:tcPr>
            <w:tcW w:w="360" w:type="dxa"/>
            <w:vAlign w:val="center"/>
            <w:hideMark/>
          </w:tcPr>
          <w:p w14:paraId="1FD69B1C" w14:textId="77777777" w:rsidR="00E42721" w:rsidRPr="00B20630" w:rsidRDefault="00E42721" w:rsidP="00F555E9">
            <w:pPr>
              <w:snapToGrid w:val="0"/>
              <w:rPr>
                <w:sz w:val="16"/>
                <w:szCs w:val="16"/>
              </w:rPr>
            </w:pPr>
            <w:r w:rsidRPr="00B20630">
              <w:rPr>
                <w:color w:val="000000"/>
                <w:sz w:val="16"/>
                <w:szCs w:val="16"/>
              </w:rPr>
              <w:t>250</w:t>
            </w:r>
          </w:p>
        </w:tc>
        <w:tc>
          <w:tcPr>
            <w:tcW w:w="864" w:type="dxa"/>
            <w:vAlign w:val="center"/>
            <w:hideMark/>
          </w:tcPr>
          <w:p w14:paraId="07093BB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843C9D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BA252EF"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0D5465E8"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
          <w:p w14:paraId="79D628E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7EC2BE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A5C9AF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DB237CC"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791351D1" w14:textId="77777777" w:rsidR="00E42721" w:rsidRPr="009B3DCC" w:rsidRDefault="00E42721" w:rsidP="00F555E9">
            <w:pPr>
              <w:snapToGrid w:val="0"/>
              <w:jc w:val="center"/>
              <w:rPr>
                <w:sz w:val="16"/>
                <w:szCs w:val="16"/>
              </w:rPr>
            </w:pPr>
            <w:r w:rsidRPr="00266687">
              <w:rPr>
                <w:color w:val="000000"/>
                <w:sz w:val="16"/>
                <w:szCs w:val="16"/>
              </w:rPr>
              <w:t>4.57</w:t>
            </w:r>
          </w:p>
        </w:tc>
      </w:tr>
      <w:tr w:rsidR="00E42721" w:rsidRPr="009B3DCC" w14:paraId="748D66C3" w14:textId="77777777" w:rsidTr="00F555E9">
        <w:trPr>
          <w:trHeight w:val="165"/>
        </w:trPr>
        <w:tc>
          <w:tcPr>
            <w:tcW w:w="360" w:type="dxa"/>
            <w:vAlign w:val="center"/>
            <w:hideMark/>
          </w:tcPr>
          <w:p w14:paraId="4DCE2380" w14:textId="77777777" w:rsidR="00E42721" w:rsidRPr="00B20630" w:rsidRDefault="00E42721" w:rsidP="00F555E9">
            <w:pPr>
              <w:snapToGrid w:val="0"/>
              <w:rPr>
                <w:sz w:val="16"/>
                <w:szCs w:val="16"/>
              </w:rPr>
            </w:pPr>
            <w:r w:rsidRPr="00B20630">
              <w:rPr>
                <w:color w:val="000000"/>
                <w:sz w:val="16"/>
                <w:szCs w:val="16"/>
              </w:rPr>
              <w:t>251</w:t>
            </w:r>
          </w:p>
        </w:tc>
        <w:tc>
          <w:tcPr>
            <w:tcW w:w="864" w:type="dxa"/>
            <w:vAlign w:val="center"/>
            <w:hideMark/>
          </w:tcPr>
          <w:p w14:paraId="7834BD3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A4CC1E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DB76E66"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5112EA5D"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
          <w:p w14:paraId="5DB5CB2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2404B93"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17A01228"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72E5548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2E7E01B" w14:textId="77777777" w:rsidR="00E42721" w:rsidRPr="009B3DCC" w:rsidRDefault="00E42721" w:rsidP="00F555E9">
            <w:pPr>
              <w:snapToGrid w:val="0"/>
              <w:jc w:val="center"/>
              <w:rPr>
                <w:sz w:val="16"/>
                <w:szCs w:val="16"/>
              </w:rPr>
            </w:pPr>
            <w:r w:rsidRPr="00266687">
              <w:rPr>
                <w:color w:val="000000"/>
                <w:sz w:val="16"/>
                <w:szCs w:val="16"/>
              </w:rPr>
              <w:t>4.88</w:t>
            </w:r>
          </w:p>
        </w:tc>
      </w:tr>
      <w:tr w:rsidR="00E42721" w:rsidRPr="009B3DCC" w14:paraId="000CA261" w14:textId="77777777" w:rsidTr="00F555E9">
        <w:trPr>
          <w:trHeight w:val="165"/>
        </w:trPr>
        <w:tc>
          <w:tcPr>
            <w:tcW w:w="360" w:type="dxa"/>
            <w:vAlign w:val="center"/>
            <w:hideMark/>
          </w:tcPr>
          <w:p w14:paraId="6FAC49D0" w14:textId="77777777" w:rsidR="00E42721" w:rsidRPr="00B20630" w:rsidRDefault="00E42721" w:rsidP="00F555E9">
            <w:pPr>
              <w:snapToGrid w:val="0"/>
              <w:rPr>
                <w:sz w:val="16"/>
                <w:szCs w:val="16"/>
              </w:rPr>
            </w:pPr>
            <w:r w:rsidRPr="00B20630">
              <w:rPr>
                <w:color w:val="000000"/>
                <w:sz w:val="16"/>
                <w:szCs w:val="16"/>
              </w:rPr>
              <w:t>252</w:t>
            </w:r>
          </w:p>
        </w:tc>
        <w:tc>
          <w:tcPr>
            <w:tcW w:w="864" w:type="dxa"/>
            <w:vAlign w:val="center"/>
            <w:hideMark/>
          </w:tcPr>
          <w:p w14:paraId="3F989DE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EDC18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826AE31"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6EF54638"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
          <w:p w14:paraId="5293C9E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AB68568"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1728A75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DA9B105"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
          <w:p w14:paraId="41F8C78F" w14:textId="77777777" w:rsidR="00E42721" w:rsidRPr="009B3DCC" w:rsidRDefault="00E42721" w:rsidP="00F555E9">
            <w:pPr>
              <w:snapToGrid w:val="0"/>
              <w:jc w:val="center"/>
              <w:rPr>
                <w:sz w:val="16"/>
                <w:szCs w:val="16"/>
              </w:rPr>
            </w:pPr>
            <w:r w:rsidRPr="00266687">
              <w:rPr>
                <w:color w:val="000000"/>
                <w:sz w:val="16"/>
                <w:szCs w:val="16"/>
              </w:rPr>
              <w:t>4.95</w:t>
            </w:r>
          </w:p>
        </w:tc>
      </w:tr>
      <w:tr w:rsidR="00E42721" w:rsidRPr="009B3DCC" w14:paraId="15330FBF" w14:textId="77777777" w:rsidTr="00F555E9">
        <w:trPr>
          <w:trHeight w:val="165"/>
        </w:trPr>
        <w:tc>
          <w:tcPr>
            <w:tcW w:w="360" w:type="dxa"/>
            <w:vAlign w:val="center"/>
            <w:hideMark/>
          </w:tcPr>
          <w:p w14:paraId="7FBE0627" w14:textId="77777777" w:rsidR="00E42721" w:rsidRPr="00B20630" w:rsidRDefault="00E42721" w:rsidP="00F555E9">
            <w:pPr>
              <w:snapToGrid w:val="0"/>
              <w:rPr>
                <w:sz w:val="16"/>
                <w:szCs w:val="16"/>
              </w:rPr>
            </w:pPr>
            <w:r w:rsidRPr="00B20630">
              <w:rPr>
                <w:color w:val="000000"/>
                <w:sz w:val="16"/>
                <w:szCs w:val="16"/>
              </w:rPr>
              <w:t>253</w:t>
            </w:r>
          </w:p>
        </w:tc>
        <w:tc>
          <w:tcPr>
            <w:tcW w:w="864" w:type="dxa"/>
            <w:vAlign w:val="center"/>
            <w:hideMark/>
          </w:tcPr>
          <w:p w14:paraId="37FEF8B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B99216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CA470B2"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
          <w:p w14:paraId="5B84408B"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
          <w:p w14:paraId="7BACF33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4FB0282"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1C9C0F5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A065055" w14:textId="77777777" w:rsidR="00E42721" w:rsidRPr="009B3DCC" w:rsidRDefault="00E42721" w:rsidP="00F555E9">
            <w:pPr>
              <w:snapToGrid w:val="0"/>
              <w:jc w:val="center"/>
              <w:rPr>
                <w:sz w:val="16"/>
                <w:szCs w:val="16"/>
              </w:rPr>
            </w:pPr>
            <w:r w:rsidRPr="00266687">
              <w:rPr>
                <w:color w:val="000000"/>
                <w:sz w:val="16"/>
                <w:szCs w:val="16"/>
              </w:rPr>
              <w:t>4.09</w:t>
            </w:r>
          </w:p>
        </w:tc>
        <w:tc>
          <w:tcPr>
            <w:tcW w:w="1008" w:type="dxa"/>
            <w:vAlign w:val="center"/>
            <w:hideMark/>
          </w:tcPr>
          <w:p w14:paraId="4F4495C9" w14:textId="77777777" w:rsidR="00E42721" w:rsidRPr="009B3DCC" w:rsidRDefault="00E42721" w:rsidP="00F555E9">
            <w:pPr>
              <w:snapToGrid w:val="0"/>
              <w:jc w:val="center"/>
              <w:rPr>
                <w:sz w:val="16"/>
                <w:szCs w:val="16"/>
              </w:rPr>
            </w:pPr>
            <w:r w:rsidRPr="00266687">
              <w:rPr>
                <w:color w:val="000000"/>
                <w:sz w:val="16"/>
                <w:szCs w:val="16"/>
              </w:rPr>
              <w:t>2.18</w:t>
            </w:r>
          </w:p>
        </w:tc>
      </w:tr>
      <w:tr w:rsidR="00E42721" w:rsidRPr="009B3DCC" w14:paraId="534B8277" w14:textId="77777777" w:rsidTr="00F555E9">
        <w:trPr>
          <w:trHeight w:val="165"/>
        </w:trPr>
        <w:tc>
          <w:tcPr>
            <w:tcW w:w="360" w:type="dxa"/>
            <w:vAlign w:val="center"/>
            <w:hideMark/>
          </w:tcPr>
          <w:p w14:paraId="62EFD00D" w14:textId="77777777" w:rsidR="00E42721" w:rsidRPr="00B20630" w:rsidRDefault="00E42721" w:rsidP="00F555E9">
            <w:pPr>
              <w:snapToGrid w:val="0"/>
              <w:rPr>
                <w:sz w:val="16"/>
                <w:szCs w:val="16"/>
              </w:rPr>
            </w:pPr>
            <w:r w:rsidRPr="00B20630">
              <w:rPr>
                <w:color w:val="000000"/>
                <w:sz w:val="16"/>
                <w:szCs w:val="16"/>
              </w:rPr>
              <w:t>254</w:t>
            </w:r>
          </w:p>
        </w:tc>
        <w:tc>
          <w:tcPr>
            <w:tcW w:w="864" w:type="dxa"/>
            <w:vAlign w:val="center"/>
            <w:hideMark/>
          </w:tcPr>
          <w:p w14:paraId="250D6F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F76518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9225C7E"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
          <w:p w14:paraId="46432D4F"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
          <w:p w14:paraId="1A2DF9E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0D7FFD5"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97E7914"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3F7C0EA" w14:textId="77777777" w:rsidR="00E42721" w:rsidRPr="009B3DCC" w:rsidRDefault="00E42721" w:rsidP="00F555E9">
            <w:pPr>
              <w:snapToGrid w:val="0"/>
              <w:jc w:val="center"/>
              <w:rPr>
                <w:sz w:val="16"/>
                <w:szCs w:val="16"/>
              </w:rPr>
            </w:pPr>
            <w:r w:rsidRPr="00266687">
              <w:rPr>
                <w:color w:val="000000"/>
                <w:sz w:val="16"/>
                <w:szCs w:val="16"/>
              </w:rPr>
              <w:t>4.54</w:t>
            </w:r>
          </w:p>
        </w:tc>
        <w:tc>
          <w:tcPr>
            <w:tcW w:w="1008" w:type="dxa"/>
            <w:vAlign w:val="center"/>
            <w:hideMark/>
          </w:tcPr>
          <w:p w14:paraId="02B0CA3F" w14:textId="77777777" w:rsidR="00E42721" w:rsidRPr="009B3DCC" w:rsidRDefault="00E42721" w:rsidP="00F555E9">
            <w:pPr>
              <w:snapToGrid w:val="0"/>
              <w:jc w:val="center"/>
              <w:rPr>
                <w:sz w:val="16"/>
                <w:szCs w:val="16"/>
              </w:rPr>
            </w:pPr>
            <w:r w:rsidRPr="00266687">
              <w:rPr>
                <w:color w:val="000000"/>
                <w:sz w:val="16"/>
                <w:szCs w:val="16"/>
              </w:rPr>
              <w:t>2.65</w:t>
            </w:r>
          </w:p>
        </w:tc>
      </w:tr>
      <w:tr w:rsidR="00E42721" w:rsidRPr="009B3DCC" w14:paraId="0A370740" w14:textId="77777777" w:rsidTr="00F555E9">
        <w:trPr>
          <w:trHeight w:val="165"/>
        </w:trPr>
        <w:tc>
          <w:tcPr>
            <w:tcW w:w="360" w:type="dxa"/>
            <w:vAlign w:val="center"/>
            <w:hideMark/>
          </w:tcPr>
          <w:p w14:paraId="12D8F630" w14:textId="77777777" w:rsidR="00E42721" w:rsidRPr="00B20630" w:rsidRDefault="00E42721" w:rsidP="00F555E9">
            <w:pPr>
              <w:snapToGrid w:val="0"/>
              <w:rPr>
                <w:sz w:val="16"/>
                <w:szCs w:val="16"/>
              </w:rPr>
            </w:pPr>
            <w:r w:rsidRPr="00B20630">
              <w:rPr>
                <w:color w:val="000000"/>
                <w:sz w:val="16"/>
                <w:szCs w:val="16"/>
              </w:rPr>
              <w:t>255</w:t>
            </w:r>
          </w:p>
        </w:tc>
        <w:tc>
          <w:tcPr>
            <w:tcW w:w="864" w:type="dxa"/>
            <w:vAlign w:val="center"/>
            <w:hideMark/>
          </w:tcPr>
          <w:p w14:paraId="286949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A38B12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BF1A8DF"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
          <w:p w14:paraId="20E83C38"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
          <w:p w14:paraId="085AF59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48C0250"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A417ED8"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DABFEC2" w14:textId="77777777" w:rsidR="00E42721" w:rsidRPr="009B3DCC" w:rsidRDefault="00E42721" w:rsidP="00F555E9">
            <w:pPr>
              <w:snapToGrid w:val="0"/>
              <w:jc w:val="center"/>
              <w:rPr>
                <w:sz w:val="16"/>
                <w:szCs w:val="16"/>
              </w:rPr>
            </w:pPr>
            <w:r w:rsidRPr="00266687">
              <w:rPr>
                <w:color w:val="000000"/>
                <w:sz w:val="16"/>
                <w:szCs w:val="16"/>
              </w:rPr>
              <w:t>4.10</w:t>
            </w:r>
          </w:p>
        </w:tc>
        <w:tc>
          <w:tcPr>
            <w:tcW w:w="1008" w:type="dxa"/>
            <w:vAlign w:val="center"/>
            <w:hideMark/>
          </w:tcPr>
          <w:p w14:paraId="3A592D99" w14:textId="77777777" w:rsidR="00E42721" w:rsidRPr="009B3DCC" w:rsidRDefault="00E42721" w:rsidP="00F555E9">
            <w:pPr>
              <w:snapToGrid w:val="0"/>
              <w:jc w:val="center"/>
              <w:rPr>
                <w:sz w:val="16"/>
                <w:szCs w:val="16"/>
              </w:rPr>
            </w:pPr>
            <w:r w:rsidRPr="00266687">
              <w:rPr>
                <w:color w:val="000000"/>
                <w:sz w:val="16"/>
                <w:szCs w:val="16"/>
              </w:rPr>
              <w:t>3.11</w:t>
            </w:r>
          </w:p>
        </w:tc>
      </w:tr>
      <w:tr w:rsidR="00E42721" w:rsidRPr="009B3DCC" w14:paraId="6779F227" w14:textId="77777777" w:rsidTr="00F555E9">
        <w:trPr>
          <w:trHeight w:val="165"/>
        </w:trPr>
        <w:tc>
          <w:tcPr>
            <w:tcW w:w="360" w:type="dxa"/>
            <w:vAlign w:val="center"/>
            <w:hideMark/>
          </w:tcPr>
          <w:p w14:paraId="7C1DCC5B" w14:textId="77777777" w:rsidR="00E42721" w:rsidRPr="00B20630" w:rsidRDefault="00E42721" w:rsidP="00F555E9">
            <w:pPr>
              <w:snapToGrid w:val="0"/>
              <w:rPr>
                <w:sz w:val="16"/>
                <w:szCs w:val="16"/>
              </w:rPr>
            </w:pPr>
            <w:r w:rsidRPr="00B20630">
              <w:rPr>
                <w:color w:val="000000"/>
                <w:sz w:val="16"/>
                <w:szCs w:val="16"/>
              </w:rPr>
              <w:t>256</w:t>
            </w:r>
          </w:p>
        </w:tc>
        <w:tc>
          <w:tcPr>
            <w:tcW w:w="864" w:type="dxa"/>
            <w:vAlign w:val="center"/>
            <w:hideMark/>
          </w:tcPr>
          <w:p w14:paraId="1E35C26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F6FF9A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5C96EC2"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
          <w:p w14:paraId="2BAAE251"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
          <w:p w14:paraId="55B90F1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7850B7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0615EF30"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285A9D4" w14:textId="77777777" w:rsidR="00E42721" w:rsidRPr="009B3DCC" w:rsidRDefault="00E42721" w:rsidP="00F555E9">
            <w:pPr>
              <w:snapToGrid w:val="0"/>
              <w:jc w:val="center"/>
              <w:rPr>
                <w:sz w:val="16"/>
                <w:szCs w:val="16"/>
              </w:rPr>
            </w:pPr>
            <w:r w:rsidRPr="00266687">
              <w:rPr>
                <w:color w:val="000000"/>
                <w:sz w:val="16"/>
                <w:szCs w:val="16"/>
              </w:rPr>
              <w:t>4.54</w:t>
            </w:r>
          </w:p>
        </w:tc>
        <w:tc>
          <w:tcPr>
            <w:tcW w:w="1008" w:type="dxa"/>
            <w:vAlign w:val="center"/>
            <w:hideMark/>
          </w:tcPr>
          <w:p w14:paraId="2CD0F5FF" w14:textId="77777777" w:rsidR="00E42721" w:rsidRPr="009B3DCC" w:rsidRDefault="00E42721" w:rsidP="00F555E9">
            <w:pPr>
              <w:snapToGrid w:val="0"/>
              <w:jc w:val="center"/>
              <w:rPr>
                <w:sz w:val="16"/>
                <w:szCs w:val="16"/>
              </w:rPr>
            </w:pPr>
            <w:r w:rsidRPr="00266687">
              <w:rPr>
                <w:color w:val="000000"/>
                <w:sz w:val="16"/>
                <w:szCs w:val="16"/>
              </w:rPr>
              <w:t>3.28</w:t>
            </w:r>
          </w:p>
        </w:tc>
      </w:tr>
      <w:tr w:rsidR="00E42721" w:rsidRPr="009B3DCC" w14:paraId="7E754184" w14:textId="77777777" w:rsidTr="00F555E9">
        <w:trPr>
          <w:trHeight w:val="180"/>
        </w:trPr>
        <w:tc>
          <w:tcPr>
            <w:tcW w:w="360" w:type="dxa"/>
            <w:vAlign w:val="center"/>
            <w:hideMark/>
          </w:tcPr>
          <w:p w14:paraId="4C4BBD0D" w14:textId="77777777" w:rsidR="00E42721" w:rsidRPr="00B20630" w:rsidRDefault="00E42721" w:rsidP="00F555E9">
            <w:pPr>
              <w:snapToGrid w:val="0"/>
              <w:rPr>
                <w:sz w:val="16"/>
                <w:szCs w:val="16"/>
              </w:rPr>
            </w:pPr>
            <w:r w:rsidRPr="00B20630">
              <w:rPr>
                <w:color w:val="000000"/>
                <w:sz w:val="16"/>
                <w:szCs w:val="16"/>
              </w:rPr>
              <w:t>257</w:t>
            </w:r>
          </w:p>
        </w:tc>
        <w:tc>
          <w:tcPr>
            <w:tcW w:w="864" w:type="dxa"/>
            <w:vAlign w:val="center"/>
            <w:hideMark/>
          </w:tcPr>
          <w:p w14:paraId="10A0715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629EE3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1A5010F"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
          <w:p w14:paraId="72267C21"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
          <w:p w14:paraId="4974FC7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8065273"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1595CADD"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2E9445E5" w14:textId="77777777" w:rsidR="00E42721" w:rsidRPr="009B3DCC" w:rsidRDefault="00E42721" w:rsidP="00F555E9">
            <w:pPr>
              <w:snapToGrid w:val="0"/>
              <w:jc w:val="center"/>
              <w:rPr>
                <w:sz w:val="16"/>
                <w:szCs w:val="16"/>
              </w:rPr>
            </w:pPr>
            <w:r w:rsidRPr="00266687">
              <w:rPr>
                <w:color w:val="000000"/>
                <w:sz w:val="16"/>
                <w:szCs w:val="16"/>
              </w:rPr>
              <w:t>4.57</w:t>
            </w:r>
          </w:p>
        </w:tc>
        <w:tc>
          <w:tcPr>
            <w:tcW w:w="1008" w:type="dxa"/>
            <w:vAlign w:val="center"/>
            <w:hideMark/>
          </w:tcPr>
          <w:p w14:paraId="094A3238" w14:textId="77777777" w:rsidR="00E42721" w:rsidRPr="009B3DCC" w:rsidRDefault="00E42721" w:rsidP="00F555E9">
            <w:pPr>
              <w:snapToGrid w:val="0"/>
              <w:jc w:val="center"/>
              <w:rPr>
                <w:sz w:val="16"/>
                <w:szCs w:val="16"/>
              </w:rPr>
            </w:pPr>
            <w:r w:rsidRPr="00266687">
              <w:rPr>
                <w:color w:val="000000"/>
                <w:sz w:val="16"/>
                <w:szCs w:val="16"/>
              </w:rPr>
              <w:t>3.43</w:t>
            </w:r>
          </w:p>
        </w:tc>
      </w:tr>
      <w:tr w:rsidR="00E42721" w:rsidRPr="009B3DCC" w14:paraId="098C8583" w14:textId="77777777" w:rsidTr="00F555E9">
        <w:trPr>
          <w:trHeight w:val="165"/>
        </w:trPr>
        <w:tc>
          <w:tcPr>
            <w:tcW w:w="360" w:type="dxa"/>
            <w:vAlign w:val="center"/>
            <w:hideMark/>
          </w:tcPr>
          <w:p w14:paraId="735F677A" w14:textId="77777777" w:rsidR="00E42721" w:rsidRPr="00B20630" w:rsidRDefault="00E42721" w:rsidP="00F555E9">
            <w:pPr>
              <w:snapToGrid w:val="0"/>
              <w:rPr>
                <w:sz w:val="16"/>
                <w:szCs w:val="16"/>
              </w:rPr>
            </w:pPr>
            <w:r w:rsidRPr="00B20630">
              <w:rPr>
                <w:color w:val="000000"/>
                <w:sz w:val="16"/>
                <w:szCs w:val="16"/>
              </w:rPr>
              <w:t>258</w:t>
            </w:r>
          </w:p>
        </w:tc>
        <w:tc>
          <w:tcPr>
            <w:tcW w:w="864" w:type="dxa"/>
            <w:vAlign w:val="center"/>
            <w:hideMark/>
          </w:tcPr>
          <w:p w14:paraId="2E119D5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4CE13B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0D6DF52"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
          <w:p w14:paraId="6E421B3D"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
          <w:p w14:paraId="791BD3D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B99DF0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190EE5B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B9072B4" w14:textId="77777777" w:rsidR="00E42721" w:rsidRPr="009B3DCC" w:rsidRDefault="00E42721" w:rsidP="00F555E9">
            <w:pPr>
              <w:snapToGrid w:val="0"/>
              <w:jc w:val="center"/>
              <w:rPr>
                <w:sz w:val="16"/>
                <w:szCs w:val="16"/>
              </w:rPr>
            </w:pPr>
            <w:r w:rsidRPr="00266687">
              <w:rPr>
                <w:color w:val="000000"/>
                <w:sz w:val="16"/>
                <w:szCs w:val="16"/>
              </w:rPr>
              <w:t>4.30</w:t>
            </w:r>
          </w:p>
        </w:tc>
        <w:tc>
          <w:tcPr>
            <w:tcW w:w="1008" w:type="dxa"/>
            <w:vAlign w:val="center"/>
            <w:hideMark/>
          </w:tcPr>
          <w:p w14:paraId="1F8D4493" w14:textId="77777777" w:rsidR="00E42721" w:rsidRPr="009B3DCC" w:rsidRDefault="00E42721" w:rsidP="00F555E9">
            <w:pPr>
              <w:snapToGrid w:val="0"/>
              <w:jc w:val="center"/>
              <w:rPr>
                <w:sz w:val="16"/>
                <w:szCs w:val="16"/>
              </w:rPr>
            </w:pPr>
            <w:r w:rsidRPr="00266687">
              <w:rPr>
                <w:color w:val="000000"/>
                <w:sz w:val="16"/>
                <w:szCs w:val="16"/>
              </w:rPr>
              <w:t>3.79</w:t>
            </w:r>
          </w:p>
        </w:tc>
      </w:tr>
      <w:tr w:rsidR="00E42721" w:rsidRPr="009B3DCC" w14:paraId="6A43D07B" w14:textId="77777777" w:rsidTr="00F555E9">
        <w:trPr>
          <w:trHeight w:val="165"/>
        </w:trPr>
        <w:tc>
          <w:tcPr>
            <w:tcW w:w="360" w:type="dxa"/>
            <w:vAlign w:val="center"/>
            <w:hideMark/>
          </w:tcPr>
          <w:p w14:paraId="6EEA985A" w14:textId="77777777" w:rsidR="00E42721" w:rsidRPr="00B20630" w:rsidRDefault="00E42721" w:rsidP="00F555E9">
            <w:pPr>
              <w:snapToGrid w:val="0"/>
              <w:rPr>
                <w:sz w:val="16"/>
                <w:szCs w:val="16"/>
              </w:rPr>
            </w:pPr>
            <w:r w:rsidRPr="00B20630">
              <w:rPr>
                <w:color w:val="000000"/>
                <w:sz w:val="16"/>
                <w:szCs w:val="16"/>
              </w:rPr>
              <w:t>259</w:t>
            </w:r>
          </w:p>
        </w:tc>
        <w:tc>
          <w:tcPr>
            <w:tcW w:w="864" w:type="dxa"/>
            <w:vAlign w:val="center"/>
            <w:hideMark/>
          </w:tcPr>
          <w:p w14:paraId="38E3A38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004CB4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2F84CB3"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2AA32EF1"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
          <w:p w14:paraId="514CAB1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54B8B03"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E20B1C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7510845" w14:textId="77777777" w:rsidR="00E42721" w:rsidRPr="009B3DCC" w:rsidRDefault="00E42721" w:rsidP="00F555E9">
            <w:pPr>
              <w:snapToGrid w:val="0"/>
              <w:jc w:val="center"/>
              <w:rPr>
                <w:sz w:val="16"/>
                <w:szCs w:val="16"/>
              </w:rPr>
            </w:pPr>
            <w:r w:rsidRPr="00266687">
              <w:rPr>
                <w:color w:val="000000"/>
                <w:sz w:val="16"/>
                <w:szCs w:val="16"/>
              </w:rPr>
              <w:t>5.01</w:t>
            </w:r>
          </w:p>
        </w:tc>
        <w:tc>
          <w:tcPr>
            <w:tcW w:w="1008" w:type="dxa"/>
            <w:vAlign w:val="center"/>
            <w:hideMark/>
          </w:tcPr>
          <w:p w14:paraId="4AB704E6"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54E88CE7" w14:textId="77777777" w:rsidTr="00F555E9">
        <w:trPr>
          <w:trHeight w:val="165"/>
        </w:trPr>
        <w:tc>
          <w:tcPr>
            <w:tcW w:w="360" w:type="dxa"/>
            <w:vAlign w:val="center"/>
            <w:hideMark/>
          </w:tcPr>
          <w:p w14:paraId="46A1F239" w14:textId="77777777" w:rsidR="00E42721" w:rsidRPr="00B20630" w:rsidRDefault="00E42721" w:rsidP="00F555E9">
            <w:pPr>
              <w:snapToGrid w:val="0"/>
              <w:rPr>
                <w:sz w:val="16"/>
                <w:szCs w:val="16"/>
              </w:rPr>
            </w:pPr>
            <w:r w:rsidRPr="00B20630">
              <w:rPr>
                <w:color w:val="000000"/>
                <w:sz w:val="16"/>
                <w:szCs w:val="16"/>
              </w:rPr>
              <w:t>260</w:t>
            </w:r>
          </w:p>
        </w:tc>
        <w:tc>
          <w:tcPr>
            <w:tcW w:w="864" w:type="dxa"/>
            <w:vAlign w:val="center"/>
            <w:hideMark/>
          </w:tcPr>
          <w:p w14:paraId="4DD651F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2145C9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2309BC4"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2DD48DAA"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
          <w:p w14:paraId="4E4B75F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FF98250"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6208FB0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D92E55B" w14:textId="77777777" w:rsidR="00E42721" w:rsidRPr="009B3DCC" w:rsidRDefault="00E42721" w:rsidP="00F555E9">
            <w:pPr>
              <w:snapToGrid w:val="0"/>
              <w:jc w:val="center"/>
              <w:rPr>
                <w:sz w:val="16"/>
                <w:szCs w:val="16"/>
              </w:rPr>
            </w:pPr>
            <w:r w:rsidRPr="00266687">
              <w:rPr>
                <w:color w:val="000000"/>
                <w:sz w:val="16"/>
                <w:szCs w:val="16"/>
              </w:rPr>
              <w:t>4.80</w:t>
            </w:r>
          </w:p>
        </w:tc>
        <w:tc>
          <w:tcPr>
            <w:tcW w:w="1008" w:type="dxa"/>
            <w:vAlign w:val="center"/>
            <w:hideMark/>
          </w:tcPr>
          <w:p w14:paraId="5775952C" w14:textId="77777777" w:rsidR="00E42721" w:rsidRPr="009B3DCC" w:rsidRDefault="00E42721" w:rsidP="00F555E9">
            <w:pPr>
              <w:snapToGrid w:val="0"/>
              <w:jc w:val="center"/>
              <w:rPr>
                <w:sz w:val="16"/>
                <w:szCs w:val="16"/>
              </w:rPr>
            </w:pPr>
            <w:r w:rsidRPr="00266687">
              <w:rPr>
                <w:color w:val="000000"/>
                <w:sz w:val="16"/>
                <w:szCs w:val="16"/>
              </w:rPr>
              <w:t>2.22</w:t>
            </w:r>
          </w:p>
        </w:tc>
      </w:tr>
      <w:tr w:rsidR="00E42721" w:rsidRPr="009B3DCC" w14:paraId="2FE07861" w14:textId="77777777" w:rsidTr="00F555E9">
        <w:trPr>
          <w:trHeight w:val="165"/>
        </w:trPr>
        <w:tc>
          <w:tcPr>
            <w:tcW w:w="360" w:type="dxa"/>
            <w:vAlign w:val="center"/>
            <w:hideMark/>
          </w:tcPr>
          <w:p w14:paraId="7872648A" w14:textId="77777777" w:rsidR="00E42721" w:rsidRPr="00B20630" w:rsidRDefault="00E42721" w:rsidP="00F555E9">
            <w:pPr>
              <w:snapToGrid w:val="0"/>
              <w:rPr>
                <w:sz w:val="16"/>
                <w:szCs w:val="16"/>
              </w:rPr>
            </w:pPr>
            <w:r w:rsidRPr="00B20630">
              <w:rPr>
                <w:color w:val="000000"/>
                <w:sz w:val="16"/>
                <w:szCs w:val="16"/>
              </w:rPr>
              <w:t>261</w:t>
            </w:r>
          </w:p>
        </w:tc>
        <w:tc>
          <w:tcPr>
            <w:tcW w:w="864" w:type="dxa"/>
            <w:vAlign w:val="center"/>
            <w:hideMark/>
          </w:tcPr>
          <w:p w14:paraId="5787EE2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4C931D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58A5B8E"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27E70485"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
          <w:p w14:paraId="64A523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E3EA787"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4ADBEE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0881B475"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72F4AEBD" w14:textId="77777777" w:rsidR="00E42721" w:rsidRPr="009B3DCC" w:rsidRDefault="00E42721" w:rsidP="00F555E9">
            <w:pPr>
              <w:snapToGrid w:val="0"/>
              <w:jc w:val="center"/>
              <w:rPr>
                <w:sz w:val="16"/>
                <w:szCs w:val="16"/>
              </w:rPr>
            </w:pPr>
            <w:r w:rsidRPr="00266687">
              <w:rPr>
                <w:color w:val="000000"/>
                <w:sz w:val="16"/>
                <w:szCs w:val="16"/>
              </w:rPr>
              <w:t>2.39</w:t>
            </w:r>
          </w:p>
        </w:tc>
      </w:tr>
      <w:tr w:rsidR="00E42721" w:rsidRPr="009B3DCC" w14:paraId="0512F2C6" w14:textId="77777777" w:rsidTr="00F555E9">
        <w:trPr>
          <w:trHeight w:val="165"/>
        </w:trPr>
        <w:tc>
          <w:tcPr>
            <w:tcW w:w="360" w:type="dxa"/>
            <w:vAlign w:val="center"/>
            <w:hideMark/>
          </w:tcPr>
          <w:p w14:paraId="5176F47C" w14:textId="77777777" w:rsidR="00E42721" w:rsidRPr="00B20630" w:rsidRDefault="00E42721" w:rsidP="00F555E9">
            <w:pPr>
              <w:snapToGrid w:val="0"/>
              <w:rPr>
                <w:sz w:val="16"/>
                <w:szCs w:val="16"/>
              </w:rPr>
            </w:pPr>
            <w:r w:rsidRPr="00B20630">
              <w:rPr>
                <w:color w:val="000000"/>
                <w:sz w:val="16"/>
                <w:szCs w:val="16"/>
              </w:rPr>
              <w:t>262</w:t>
            </w:r>
          </w:p>
        </w:tc>
        <w:tc>
          <w:tcPr>
            <w:tcW w:w="864" w:type="dxa"/>
            <w:vAlign w:val="center"/>
            <w:hideMark/>
          </w:tcPr>
          <w:p w14:paraId="5B8E0B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550D3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0E83126"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06B24D8F"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
          <w:p w14:paraId="015616C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EB3BF9B"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0CA80D1"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3BC9941" w14:textId="77777777" w:rsidR="00E42721" w:rsidRPr="009B3DCC" w:rsidRDefault="00E42721" w:rsidP="00F555E9">
            <w:pPr>
              <w:snapToGrid w:val="0"/>
              <w:jc w:val="center"/>
              <w:rPr>
                <w:sz w:val="16"/>
                <w:szCs w:val="16"/>
              </w:rPr>
            </w:pPr>
            <w:r w:rsidRPr="00266687">
              <w:rPr>
                <w:color w:val="000000"/>
                <w:sz w:val="16"/>
                <w:szCs w:val="16"/>
              </w:rPr>
              <w:t>5.47</w:t>
            </w:r>
          </w:p>
        </w:tc>
        <w:tc>
          <w:tcPr>
            <w:tcW w:w="1008" w:type="dxa"/>
            <w:vAlign w:val="center"/>
            <w:hideMark/>
          </w:tcPr>
          <w:p w14:paraId="55504FD1" w14:textId="77777777" w:rsidR="00E42721" w:rsidRPr="009B3DCC" w:rsidRDefault="00E42721" w:rsidP="00F555E9">
            <w:pPr>
              <w:snapToGrid w:val="0"/>
              <w:jc w:val="center"/>
              <w:rPr>
                <w:sz w:val="16"/>
                <w:szCs w:val="16"/>
              </w:rPr>
            </w:pPr>
            <w:r w:rsidRPr="00266687">
              <w:rPr>
                <w:color w:val="000000"/>
                <w:sz w:val="16"/>
                <w:szCs w:val="16"/>
              </w:rPr>
              <w:t>2.58</w:t>
            </w:r>
          </w:p>
        </w:tc>
      </w:tr>
      <w:tr w:rsidR="00E42721" w:rsidRPr="009B3DCC" w14:paraId="4B2FE164" w14:textId="77777777" w:rsidTr="00F555E9">
        <w:trPr>
          <w:trHeight w:val="165"/>
        </w:trPr>
        <w:tc>
          <w:tcPr>
            <w:tcW w:w="360" w:type="dxa"/>
            <w:vAlign w:val="center"/>
            <w:hideMark/>
          </w:tcPr>
          <w:p w14:paraId="42F85458" w14:textId="77777777" w:rsidR="00E42721" w:rsidRPr="00B20630" w:rsidRDefault="00E42721" w:rsidP="00F555E9">
            <w:pPr>
              <w:snapToGrid w:val="0"/>
              <w:rPr>
                <w:sz w:val="16"/>
                <w:szCs w:val="16"/>
              </w:rPr>
            </w:pPr>
            <w:r w:rsidRPr="00B20630">
              <w:rPr>
                <w:color w:val="000000"/>
                <w:sz w:val="16"/>
                <w:szCs w:val="16"/>
              </w:rPr>
              <w:t>263</w:t>
            </w:r>
          </w:p>
        </w:tc>
        <w:tc>
          <w:tcPr>
            <w:tcW w:w="864" w:type="dxa"/>
            <w:vAlign w:val="center"/>
            <w:hideMark/>
          </w:tcPr>
          <w:p w14:paraId="4BC8999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9B85B9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09DA83C"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1B4BE87B"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
          <w:p w14:paraId="4A2272A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69449F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1E5E9B6"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C43BD51" w14:textId="77777777" w:rsidR="00E42721" w:rsidRPr="009B3DCC" w:rsidRDefault="00E42721" w:rsidP="00F555E9">
            <w:pPr>
              <w:snapToGrid w:val="0"/>
              <w:jc w:val="center"/>
              <w:rPr>
                <w:sz w:val="16"/>
                <w:szCs w:val="16"/>
              </w:rPr>
            </w:pPr>
            <w:r w:rsidRPr="00266687">
              <w:rPr>
                <w:color w:val="000000"/>
                <w:sz w:val="16"/>
                <w:szCs w:val="16"/>
              </w:rPr>
              <w:t>5.96</w:t>
            </w:r>
          </w:p>
        </w:tc>
        <w:tc>
          <w:tcPr>
            <w:tcW w:w="1008" w:type="dxa"/>
            <w:vAlign w:val="center"/>
            <w:hideMark/>
          </w:tcPr>
          <w:p w14:paraId="1DC289DF" w14:textId="77777777" w:rsidR="00E42721" w:rsidRPr="009B3DCC" w:rsidRDefault="00E42721" w:rsidP="00F555E9">
            <w:pPr>
              <w:snapToGrid w:val="0"/>
              <w:jc w:val="center"/>
              <w:rPr>
                <w:sz w:val="16"/>
                <w:szCs w:val="16"/>
              </w:rPr>
            </w:pPr>
            <w:r w:rsidRPr="00266687">
              <w:rPr>
                <w:color w:val="000000"/>
                <w:sz w:val="16"/>
                <w:szCs w:val="16"/>
              </w:rPr>
              <w:t>2.94</w:t>
            </w:r>
          </w:p>
        </w:tc>
      </w:tr>
      <w:tr w:rsidR="00E42721" w:rsidRPr="009B3DCC" w14:paraId="508BCC59" w14:textId="77777777" w:rsidTr="00F555E9">
        <w:trPr>
          <w:trHeight w:val="165"/>
        </w:trPr>
        <w:tc>
          <w:tcPr>
            <w:tcW w:w="360" w:type="dxa"/>
            <w:vAlign w:val="center"/>
            <w:hideMark/>
          </w:tcPr>
          <w:p w14:paraId="06E687B5" w14:textId="77777777" w:rsidR="00E42721" w:rsidRPr="00B20630" w:rsidRDefault="00E42721" w:rsidP="00F555E9">
            <w:pPr>
              <w:snapToGrid w:val="0"/>
              <w:rPr>
                <w:sz w:val="16"/>
                <w:szCs w:val="16"/>
              </w:rPr>
            </w:pPr>
            <w:r w:rsidRPr="00B20630">
              <w:rPr>
                <w:color w:val="000000"/>
                <w:sz w:val="16"/>
                <w:szCs w:val="16"/>
              </w:rPr>
              <w:t>264</w:t>
            </w:r>
          </w:p>
        </w:tc>
        <w:tc>
          <w:tcPr>
            <w:tcW w:w="864" w:type="dxa"/>
            <w:vAlign w:val="center"/>
            <w:hideMark/>
          </w:tcPr>
          <w:p w14:paraId="54F0DE1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7848F5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37CC46A"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14880A5A"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
          <w:p w14:paraId="4201CB4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9E03F8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0AF2FF7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73FE3CF" w14:textId="77777777" w:rsidR="00E42721" w:rsidRPr="009B3DCC" w:rsidRDefault="00E42721" w:rsidP="00F555E9">
            <w:pPr>
              <w:snapToGrid w:val="0"/>
              <w:jc w:val="center"/>
              <w:rPr>
                <w:sz w:val="16"/>
                <w:szCs w:val="16"/>
              </w:rPr>
            </w:pPr>
            <w:r w:rsidRPr="00266687">
              <w:rPr>
                <w:color w:val="000000"/>
                <w:sz w:val="16"/>
                <w:szCs w:val="16"/>
              </w:rPr>
              <w:t>5.49</w:t>
            </w:r>
          </w:p>
        </w:tc>
        <w:tc>
          <w:tcPr>
            <w:tcW w:w="1008" w:type="dxa"/>
            <w:vAlign w:val="center"/>
            <w:hideMark/>
          </w:tcPr>
          <w:p w14:paraId="591332AC" w14:textId="77777777" w:rsidR="00E42721" w:rsidRPr="009B3DCC" w:rsidRDefault="00E42721" w:rsidP="00F555E9">
            <w:pPr>
              <w:snapToGrid w:val="0"/>
              <w:jc w:val="center"/>
              <w:rPr>
                <w:sz w:val="16"/>
                <w:szCs w:val="16"/>
              </w:rPr>
            </w:pPr>
            <w:r w:rsidRPr="00266687">
              <w:rPr>
                <w:color w:val="000000"/>
                <w:sz w:val="16"/>
                <w:szCs w:val="16"/>
              </w:rPr>
              <w:t>3.12</w:t>
            </w:r>
          </w:p>
        </w:tc>
      </w:tr>
      <w:tr w:rsidR="00E42721" w:rsidRPr="009B3DCC" w14:paraId="0B7874E1" w14:textId="77777777" w:rsidTr="00F555E9">
        <w:trPr>
          <w:trHeight w:val="165"/>
        </w:trPr>
        <w:tc>
          <w:tcPr>
            <w:tcW w:w="360" w:type="dxa"/>
            <w:vAlign w:val="center"/>
            <w:hideMark/>
          </w:tcPr>
          <w:p w14:paraId="1E2B4056" w14:textId="77777777" w:rsidR="00E42721" w:rsidRPr="00B20630" w:rsidRDefault="00E42721" w:rsidP="00F555E9">
            <w:pPr>
              <w:snapToGrid w:val="0"/>
              <w:rPr>
                <w:sz w:val="16"/>
                <w:szCs w:val="16"/>
              </w:rPr>
            </w:pPr>
            <w:r w:rsidRPr="00B20630">
              <w:rPr>
                <w:color w:val="000000"/>
                <w:sz w:val="16"/>
                <w:szCs w:val="16"/>
              </w:rPr>
              <w:t>265</w:t>
            </w:r>
          </w:p>
        </w:tc>
        <w:tc>
          <w:tcPr>
            <w:tcW w:w="864" w:type="dxa"/>
            <w:vAlign w:val="center"/>
            <w:hideMark/>
          </w:tcPr>
          <w:p w14:paraId="7C4FDA1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E6E7CB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FB29880"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
          <w:p w14:paraId="51912630"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
          <w:p w14:paraId="4872E8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4AF056"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04F31E8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DE73B04"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2AD01312" w14:textId="77777777" w:rsidR="00E42721" w:rsidRPr="009B3DCC" w:rsidRDefault="00E42721" w:rsidP="00F555E9">
            <w:pPr>
              <w:snapToGrid w:val="0"/>
              <w:jc w:val="center"/>
              <w:rPr>
                <w:sz w:val="16"/>
                <w:szCs w:val="16"/>
              </w:rPr>
            </w:pPr>
            <w:r w:rsidRPr="00266687">
              <w:rPr>
                <w:color w:val="000000"/>
                <w:sz w:val="16"/>
                <w:szCs w:val="16"/>
              </w:rPr>
              <w:t>4.14</w:t>
            </w:r>
          </w:p>
        </w:tc>
      </w:tr>
      <w:tr w:rsidR="00E42721" w:rsidRPr="009B3DCC" w14:paraId="31FEFDB7" w14:textId="77777777" w:rsidTr="00F555E9">
        <w:trPr>
          <w:trHeight w:val="165"/>
        </w:trPr>
        <w:tc>
          <w:tcPr>
            <w:tcW w:w="360" w:type="dxa"/>
            <w:vAlign w:val="center"/>
            <w:hideMark/>
          </w:tcPr>
          <w:p w14:paraId="27289F53" w14:textId="77777777" w:rsidR="00E42721" w:rsidRPr="00B20630" w:rsidRDefault="00E42721" w:rsidP="00F555E9">
            <w:pPr>
              <w:snapToGrid w:val="0"/>
              <w:rPr>
                <w:sz w:val="16"/>
                <w:szCs w:val="16"/>
              </w:rPr>
            </w:pPr>
            <w:r w:rsidRPr="00B20630">
              <w:rPr>
                <w:color w:val="000000"/>
                <w:sz w:val="16"/>
                <w:szCs w:val="16"/>
              </w:rPr>
              <w:t>266</w:t>
            </w:r>
          </w:p>
        </w:tc>
        <w:tc>
          <w:tcPr>
            <w:tcW w:w="864" w:type="dxa"/>
            <w:vAlign w:val="center"/>
            <w:hideMark/>
          </w:tcPr>
          <w:p w14:paraId="5C7506D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094888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D475B45"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
          <w:p w14:paraId="25853BF0"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
          <w:p w14:paraId="03591FD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D2615D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09202063"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0873C8C"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
          <w:p w14:paraId="4F2AA4BE" w14:textId="77777777" w:rsidR="00E42721" w:rsidRPr="009B3DCC" w:rsidRDefault="00E42721" w:rsidP="00F555E9">
            <w:pPr>
              <w:snapToGrid w:val="0"/>
              <w:jc w:val="center"/>
              <w:rPr>
                <w:sz w:val="16"/>
                <w:szCs w:val="16"/>
              </w:rPr>
            </w:pPr>
            <w:r w:rsidRPr="00266687">
              <w:rPr>
                <w:color w:val="000000"/>
                <w:sz w:val="16"/>
                <w:szCs w:val="16"/>
              </w:rPr>
              <w:t>4.57</w:t>
            </w:r>
          </w:p>
        </w:tc>
      </w:tr>
      <w:tr w:rsidR="00E42721" w:rsidRPr="009B3DCC" w14:paraId="6DADCA01" w14:textId="77777777" w:rsidTr="00F555E9">
        <w:trPr>
          <w:trHeight w:val="165"/>
        </w:trPr>
        <w:tc>
          <w:tcPr>
            <w:tcW w:w="360" w:type="dxa"/>
            <w:vAlign w:val="center"/>
            <w:hideMark/>
          </w:tcPr>
          <w:p w14:paraId="1E583684" w14:textId="77777777" w:rsidR="00E42721" w:rsidRPr="00B20630" w:rsidRDefault="00E42721" w:rsidP="00F555E9">
            <w:pPr>
              <w:snapToGrid w:val="0"/>
              <w:rPr>
                <w:sz w:val="16"/>
                <w:szCs w:val="16"/>
              </w:rPr>
            </w:pPr>
            <w:r w:rsidRPr="00B20630">
              <w:rPr>
                <w:color w:val="000000"/>
                <w:sz w:val="16"/>
                <w:szCs w:val="16"/>
              </w:rPr>
              <w:lastRenderedPageBreak/>
              <w:t>267</w:t>
            </w:r>
          </w:p>
        </w:tc>
        <w:tc>
          <w:tcPr>
            <w:tcW w:w="864" w:type="dxa"/>
            <w:vAlign w:val="center"/>
            <w:hideMark/>
          </w:tcPr>
          <w:p w14:paraId="3930220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696F3C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8124BAA"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
          <w:p w14:paraId="20EDB212"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
          <w:p w14:paraId="59D512F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E44561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7EA735BF"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6FC5E395"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15B8CD6F" w14:textId="77777777" w:rsidR="00E42721" w:rsidRPr="009B3DCC" w:rsidRDefault="00E42721" w:rsidP="00F555E9">
            <w:pPr>
              <w:snapToGrid w:val="0"/>
              <w:jc w:val="center"/>
              <w:rPr>
                <w:sz w:val="16"/>
                <w:szCs w:val="16"/>
              </w:rPr>
            </w:pPr>
            <w:r w:rsidRPr="00266687">
              <w:rPr>
                <w:color w:val="000000"/>
                <w:sz w:val="16"/>
                <w:szCs w:val="16"/>
              </w:rPr>
              <w:t>4.76</w:t>
            </w:r>
          </w:p>
        </w:tc>
      </w:tr>
      <w:tr w:rsidR="00E42721" w:rsidRPr="009B3DCC" w14:paraId="7AB64D71" w14:textId="77777777" w:rsidTr="00F555E9">
        <w:trPr>
          <w:trHeight w:val="165"/>
        </w:trPr>
        <w:tc>
          <w:tcPr>
            <w:tcW w:w="360" w:type="dxa"/>
            <w:vAlign w:val="center"/>
            <w:hideMark/>
          </w:tcPr>
          <w:p w14:paraId="3F2B686C" w14:textId="77777777" w:rsidR="00E42721" w:rsidRPr="00B20630" w:rsidRDefault="00E42721" w:rsidP="00F555E9">
            <w:pPr>
              <w:snapToGrid w:val="0"/>
              <w:rPr>
                <w:sz w:val="16"/>
                <w:szCs w:val="16"/>
              </w:rPr>
            </w:pPr>
            <w:r w:rsidRPr="00B20630">
              <w:rPr>
                <w:color w:val="000000"/>
                <w:sz w:val="16"/>
                <w:szCs w:val="16"/>
              </w:rPr>
              <w:t>268</w:t>
            </w:r>
          </w:p>
        </w:tc>
        <w:tc>
          <w:tcPr>
            <w:tcW w:w="864" w:type="dxa"/>
            <w:vAlign w:val="center"/>
            <w:hideMark/>
          </w:tcPr>
          <w:p w14:paraId="7F51CBF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00B205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5E59B60"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
          <w:p w14:paraId="14869AEE"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
          <w:p w14:paraId="0AF2508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D087AD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195CCF70"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88ECCEA"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
          <w:p w14:paraId="3957DC97" w14:textId="77777777" w:rsidR="00E42721" w:rsidRPr="009B3DCC" w:rsidRDefault="00E42721" w:rsidP="00F555E9">
            <w:pPr>
              <w:snapToGrid w:val="0"/>
              <w:jc w:val="center"/>
              <w:rPr>
                <w:sz w:val="16"/>
                <w:szCs w:val="16"/>
              </w:rPr>
            </w:pPr>
            <w:r w:rsidRPr="00266687">
              <w:rPr>
                <w:color w:val="000000"/>
                <w:sz w:val="16"/>
                <w:szCs w:val="16"/>
              </w:rPr>
              <w:t>5.22</w:t>
            </w:r>
          </w:p>
        </w:tc>
      </w:tr>
      <w:tr w:rsidR="00E42721" w:rsidRPr="009B3DCC" w14:paraId="16FF41A3" w14:textId="77777777" w:rsidTr="00F555E9">
        <w:trPr>
          <w:trHeight w:val="165"/>
        </w:trPr>
        <w:tc>
          <w:tcPr>
            <w:tcW w:w="360" w:type="dxa"/>
            <w:vAlign w:val="center"/>
            <w:hideMark/>
          </w:tcPr>
          <w:p w14:paraId="3EC5D7EB" w14:textId="77777777" w:rsidR="00E42721" w:rsidRPr="00B20630" w:rsidRDefault="00E42721" w:rsidP="00F555E9">
            <w:pPr>
              <w:snapToGrid w:val="0"/>
              <w:rPr>
                <w:sz w:val="16"/>
                <w:szCs w:val="16"/>
              </w:rPr>
            </w:pPr>
            <w:r w:rsidRPr="00B20630">
              <w:rPr>
                <w:color w:val="000000"/>
                <w:sz w:val="16"/>
                <w:szCs w:val="16"/>
              </w:rPr>
              <w:t>269</w:t>
            </w:r>
          </w:p>
        </w:tc>
        <w:tc>
          <w:tcPr>
            <w:tcW w:w="864" w:type="dxa"/>
            <w:vAlign w:val="center"/>
            <w:hideMark/>
          </w:tcPr>
          <w:p w14:paraId="46F9338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13B989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65AAA8F"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
          <w:p w14:paraId="1F4DFC87"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
          <w:p w14:paraId="0DDD92F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85B27D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C13C8A8"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E05AA4E"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0A631A93" w14:textId="77777777" w:rsidR="00E42721" w:rsidRPr="009B3DCC" w:rsidRDefault="00E42721" w:rsidP="00F555E9">
            <w:pPr>
              <w:snapToGrid w:val="0"/>
              <w:jc w:val="center"/>
              <w:rPr>
                <w:sz w:val="16"/>
                <w:szCs w:val="16"/>
              </w:rPr>
            </w:pPr>
            <w:r w:rsidRPr="00266687">
              <w:rPr>
                <w:color w:val="000000"/>
                <w:sz w:val="16"/>
                <w:szCs w:val="16"/>
              </w:rPr>
              <w:t>4.95</w:t>
            </w:r>
          </w:p>
        </w:tc>
      </w:tr>
      <w:tr w:rsidR="00E42721" w:rsidRPr="009B3DCC" w14:paraId="77C13CD2" w14:textId="77777777" w:rsidTr="00F555E9">
        <w:trPr>
          <w:trHeight w:val="165"/>
        </w:trPr>
        <w:tc>
          <w:tcPr>
            <w:tcW w:w="360" w:type="dxa"/>
            <w:vAlign w:val="center"/>
            <w:hideMark/>
          </w:tcPr>
          <w:p w14:paraId="5985C196" w14:textId="77777777" w:rsidR="00E42721" w:rsidRPr="00B20630" w:rsidRDefault="00E42721" w:rsidP="00F555E9">
            <w:pPr>
              <w:snapToGrid w:val="0"/>
              <w:rPr>
                <w:sz w:val="16"/>
                <w:szCs w:val="16"/>
              </w:rPr>
            </w:pPr>
            <w:r w:rsidRPr="00B20630">
              <w:rPr>
                <w:color w:val="000000"/>
                <w:sz w:val="16"/>
                <w:szCs w:val="16"/>
              </w:rPr>
              <w:t>270</w:t>
            </w:r>
          </w:p>
        </w:tc>
        <w:tc>
          <w:tcPr>
            <w:tcW w:w="864" w:type="dxa"/>
            <w:vAlign w:val="center"/>
            <w:hideMark/>
          </w:tcPr>
          <w:p w14:paraId="7B607A3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3EAC2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25F82AD"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
          <w:p w14:paraId="05250244"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
          <w:p w14:paraId="77D48EE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07AB6C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6EC2537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00818E0"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
          <w:p w14:paraId="41AF28E9" w14:textId="77777777" w:rsidR="00E42721" w:rsidRPr="009B3DCC" w:rsidRDefault="00E42721" w:rsidP="00F555E9">
            <w:pPr>
              <w:snapToGrid w:val="0"/>
              <w:jc w:val="center"/>
              <w:rPr>
                <w:sz w:val="16"/>
                <w:szCs w:val="16"/>
              </w:rPr>
            </w:pPr>
            <w:r w:rsidRPr="00266687">
              <w:rPr>
                <w:color w:val="000000"/>
                <w:sz w:val="16"/>
                <w:szCs w:val="16"/>
              </w:rPr>
              <w:t>5.55</w:t>
            </w:r>
          </w:p>
        </w:tc>
      </w:tr>
      <w:tr w:rsidR="00E42721" w:rsidRPr="009B3DCC" w14:paraId="39F17AE0" w14:textId="77777777" w:rsidTr="00F555E9">
        <w:trPr>
          <w:trHeight w:val="180"/>
        </w:trPr>
        <w:tc>
          <w:tcPr>
            <w:tcW w:w="360" w:type="dxa"/>
            <w:vAlign w:val="center"/>
            <w:hideMark/>
          </w:tcPr>
          <w:p w14:paraId="4B473DBF" w14:textId="77777777" w:rsidR="00E42721" w:rsidRPr="00B20630" w:rsidRDefault="00E42721" w:rsidP="00F555E9">
            <w:pPr>
              <w:snapToGrid w:val="0"/>
              <w:rPr>
                <w:sz w:val="16"/>
                <w:szCs w:val="16"/>
              </w:rPr>
            </w:pPr>
            <w:r w:rsidRPr="00B20630">
              <w:rPr>
                <w:color w:val="000000"/>
                <w:sz w:val="16"/>
                <w:szCs w:val="16"/>
              </w:rPr>
              <w:t>271</w:t>
            </w:r>
          </w:p>
        </w:tc>
        <w:tc>
          <w:tcPr>
            <w:tcW w:w="864" w:type="dxa"/>
            <w:vAlign w:val="center"/>
            <w:hideMark/>
          </w:tcPr>
          <w:p w14:paraId="0718B32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99DFF8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D6039B5"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
          <w:p w14:paraId="0F928490"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
          <w:p w14:paraId="02F4377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DFFCD8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097DA2D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3DC21CA"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
          <w:p w14:paraId="1F091182" w14:textId="77777777" w:rsidR="00E42721" w:rsidRPr="009B3DCC" w:rsidRDefault="00E42721" w:rsidP="00F555E9">
            <w:pPr>
              <w:snapToGrid w:val="0"/>
              <w:jc w:val="center"/>
              <w:rPr>
                <w:sz w:val="16"/>
                <w:szCs w:val="16"/>
              </w:rPr>
            </w:pPr>
            <w:r w:rsidRPr="00266687">
              <w:rPr>
                <w:color w:val="000000"/>
                <w:sz w:val="16"/>
                <w:szCs w:val="16"/>
              </w:rPr>
              <w:t>2.67</w:t>
            </w:r>
          </w:p>
        </w:tc>
      </w:tr>
      <w:tr w:rsidR="00E42721" w:rsidRPr="009B3DCC" w14:paraId="3474C301" w14:textId="77777777" w:rsidTr="00F555E9">
        <w:trPr>
          <w:trHeight w:val="165"/>
        </w:trPr>
        <w:tc>
          <w:tcPr>
            <w:tcW w:w="360" w:type="dxa"/>
            <w:vAlign w:val="center"/>
            <w:hideMark/>
          </w:tcPr>
          <w:p w14:paraId="0003A444" w14:textId="77777777" w:rsidR="00E42721" w:rsidRPr="00B20630" w:rsidRDefault="00E42721" w:rsidP="00F555E9">
            <w:pPr>
              <w:snapToGrid w:val="0"/>
              <w:rPr>
                <w:sz w:val="16"/>
                <w:szCs w:val="16"/>
              </w:rPr>
            </w:pPr>
            <w:r w:rsidRPr="00B20630">
              <w:rPr>
                <w:color w:val="000000"/>
                <w:sz w:val="16"/>
                <w:szCs w:val="16"/>
              </w:rPr>
              <w:t>272</w:t>
            </w:r>
          </w:p>
        </w:tc>
        <w:tc>
          <w:tcPr>
            <w:tcW w:w="864" w:type="dxa"/>
            <w:vAlign w:val="center"/>
            <w:hideMark/>
          </w:tcPr>
          <w:p w14:paraId="26C183B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8E6FA7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0239FFB"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
          <w:p w14:paraId="71BD1BD3"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
          <w:p w14:paraId="7EE15DF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6DEE61C"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02E931E"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5CEC2A9"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080EA24B" w14:textId="77777777" w:rsidR="00E42721" w:rsidRPr="009B3DCC" w:rsidRDefault="00E42721" w:rsidP="00F555E9">
            <w:pPr>
              <w:snapToGrid w:val="0"/>
              <w:jc w:val="center"/>
              <w:rPr>
                <w:sz w:val="16"/>
                <w:szCs w:val="16"/>
              </w:rPr>
            </w:pPr>
            <w:r w:rsidRPr="00266687">
              <w:rPr>
                <w:color w:val="000000"/>
                <w:sz w:val="16"/>
                <w:szCs w:val="16"/>
              </w:rPr>
              <w:t>3.27</w:t>
            </w:r>
          </w:p>
        </w:tc>
      </w:tr>
      <w:tr w:rsidR="00E42721" w:rsidRPr="009B3DCC" w14:paraId="743EEF35" w14:textId="77777777" w:rsidTr="00F555E9">
        <w:trPr>
          <w:trHeight w:val="165"/>
        </w:trPr>
        <w:tc>
          <w:tcPr>
            <w:tcW w:w="360" w:type="dxa"/>
            <w:vAlign w:val="center"/>
            <w:hideMark/>
          </w:tcPr>
          <w:p w14:paraId="7E69DA32" w14:textId="77777777" w:rsidR="00E42721" w:rsidRPr="00B20630" w:rsidRDefault="00E42721" w:rsidP="00F555E9">
            <w:pPr>
              <w:snapToGrid w:val="0"/>
              <w:rPr>
                <w:sz w:val="16"/>
                <w:szCs w:val="16"/>
              </w:rPr>
            </w:pPr>
            <w:r w:rsidRPr="00B20630">
              <w:rPr>
                <w:color w:val="000000"/>
                <w:sz w:val="16"/>
                <w:szCs w:val="16"/>
              </w:rPr>
              <w:t>273</w:t>
            </w:r>
          </w:p>
        </w:tc>
        <w:tc>
          <w:tcPr>
            <w:tcW w:w="864" w:type="dxa"/>
            <w:vAlign w:val="center"/>
            <w:hideMark/>
          </w:tcPr>
          <w:p w14:paraId="3DE4B26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99C747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22D5778"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
          <w:p w14:paraId="308166B2"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
          <w:p w14:paraId="6F4D74C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987013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1B476B7C"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DF34439"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188CFFD3" w14:textId="77777777" w:rsidR="00E42721" w:rsidRPr="009B3DCC" w:rsidRDefault="00E42721" w:rsidP="00F555E9">
            <w:pPr>
              <w:snapToGrid w:val="0"/>
              <w:jc w:val="center"/>
              <w:rPr>
                <w:sz w:val="16"/>
                <w:szCs w:val="16"/>
              </w:rPr>
            </w:pPr>
            <w:r w:rsidRPr="00266687">
              <w:rPr>
                <w:color w:val="000000"/>
                <w:sz w:val="16"/>
                <w:szCs w:val="16"/>
              </w:rPr>
              <w:t>4.03</w:t>
            </w:r>
          </w:p>
        </w:tc>
      </w:tr>
      <w:tr w:rsidR="00E42721" w:rsidRPr="009B3DCC" w14:paraId="1BE19889" w14:textId="77777777" w:rsidTr="00F555E9">
        <w:trPr>
          <w:trHeight w:val="165"/>
        </w:trPr>
        <w:tc>
          <w:tcPr>
            <w:tcW w:w="360" w:type="dxa"/>
            <w:vAlign w:val="center"/>
            <w:hideMark/>
          </w:tcPr>
          <w:p w14:paraId="2D6BAEE1" w14:textId="77777777" w:rsidR="00E42721" w:rsidRPr="00B20630" w:rsidRDefault="00E42721" w:rsidP="00F555E9">
            <w:pPr>
              <w:snapToGrid w:val="0"/>
              <w:rPr>
                <w:sz w:val="16"/>
                <w:szCs w:val="16"/>
              </w:rPr>
            </w:pPr>
            <w:r w:rsidRPr="00B20630">
              <w:rPr>
                <w:color w:val="000000"/>
                <w:sz w:val="16"/>
                <w:szCs w:val="16"/>
              </w:rPr>
              <w:t>274</w:t>
            </w:r>
          </w:p>
        </w:tc>
        <w:tc>
          <w:tcPr>
            <w:tcW w:w="864" w:type="dxa"/>
            <w:vAlign w:val="center"/>
            <w:hideMark/>
          </w:tcPr>
          <w:p w14:paraId="1720B3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92ED1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B9EA962"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
          <w:p w14:paraId="60D4CB26"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
          <w:p w14:paraId="5E8253A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8CF5E18"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6599C4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6CE3128"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6F4096AF" w14:textId="77777777" w:rsidR="00E42721" w:rsidRPr="009B3DCC" w:rsidRDefault="00E42721" w:rsidP="00F555E9">
            <w:pPr>
              <w:snapToGrid w:val="0"/>
              <w:jc w:val="center"/>
              <w:rPr>
                <w:sz w:val="16"/>
                <w:szCs w:val="16"/>
              </w:rPr>
            </w:pPr>
            <w:r w:rsidRPr="00266687">
              <w:rPr>
                <w:color w:val="000000"/>
                <w:sz w:val="16"/>
                <w:szCs w:val="16"/>
              </w:rPr>
              <w:t>4.08</w:t>
            </w:r>
          </w:p>
        </w:tc>
      </w:tr>
      <w:tr w:rsidR="00E42721" w:rsidRPr="009B3DCC" w14:paraId="1A701F4E" w14:textId="77777777" w:rsidTr="00F555E9">
        <w:trPr>
          <w:trHeight w:val="165"/>
        </w:trPr>
        <w:tc>
          <w:tcPr>
            <w:tcW w:w="360" w:type="dxa"/>
            <w:vAlign w:val="center"/>
            <w:hideMark/>
          </w:tcPr>
          <w:p w14:paraId="38A5750B" w14:textId="77777777" w:rsidR="00E42721" w:rsidRPr="00B20630" w:rsidRDefault="00E42721" w:rsidP="00F555E9">
            <w:pPr>
              <w:snapToGrid w:val="0"/>
              <w:rPr>
                <w:sz w:val="16"/>
                <w:szCs w:val="16"/>
              </w:rPr>
            </w:pPr>
            <w:r w:rsidRPr="00B20630">
              <w:rPr>
                <w:color w:val="000000"/>
                <w:sz w:val="16"/>
                <w:szCs w:val="16"/>
              </w:rPr>
              <w:t>275</w:t>
            </w:r>
          </w:p>
        </w:tc>
        <w:tc>
          <w:tcPr>
            <w:tcW w:w="864" w:type="dxa"/>
            <w:vAlign w:val="center"/>
            <w:hideMark/>
          </w:tcPr>
          <w:p w14:paraId="3E8806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36C79B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38638B2"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
          <w:p w14:paraId="7F39EEFC"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
          <w:p w14:paraId="6C92302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F4E5D0D"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3C549291"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13878C29" w14:textId="77777777" w:rsidR="00E42721" w:rsidRPr="009B3DCC" w:rsidRDefault="00E42721" w:rsidP="00F555E9">
            <w:pPr>
              <w:snapToGrid w:val="0"/>
              <w:jc w:val="center"/>
              <w:rPr>
                <w:sz w:val="16"/>
                <w:szCs w:val="16"/>
              </w:rPr>
            </w:pPr>
            <w:r w:rsidRPr="00266687">
              <w:rPr>
                <w:color w:val="000000"/>
                <w:sz w:val="16"/>
                <w:szCs w:val="16"/>
              </w:rPr>
              <w:t>3.27</w:t>
            </w:r>
          </w:p>
        </w:tc>
        <w:tc>
          <w:tcPr>
            <w:tcW w:w="1008" w:type="dxa"/>
            <w:vAlign w:val="center"/>
            <w:hideMark/>
          </w:tcPr>
          <w:p w14:paraId="5218BF4F" w14:textId="77777777" w:rsidR="00E42721" w:rsidRPr="009B3DCC" w:rsidRDefault="00E42721" w:rsidP="00F555E9">
            <w:pPr>
              <w:snapToGrid w:val="0"/>
              <w:jc w:val="center"/>
              <w:rPr>
                <w:sz w:val="16"/>
                <w:szCs w:val="16"/>
              </w:rPr>
            </w:pPr>
            <w:r w:rsidRPr="00266687">
              <w:rPr>
                <w:color w:val="000000"/>
                <w:sz w:val="16"/>
                <w:szCs w:val="16"/>
              </w:rPr>
              <w:t>4.06</w:t>
            </w:r>
          </w:p>
        </w:tc>
      </w:tr>
      <w:tr w:rsidR="00E42721" w:rsidRPr="009B3DCC" w14:paraId="2ED78642" w14:textId="77777777" w:rsidTr="00F555E9">
        <w:trPr>
          <w:trHeight w:val="165"/>
        </w:trPr>
        <w:tc>
          <w:tcPr>
            <w:tcW w:w="360" w:type="dxa"/>
            <w:vAlign w:val="center"/>
            <w:hideMark/>
          </w:tcPr>
          <w:p w14:paraId="5A6DB280" w14:textId="77777777" w:rsidR="00E42721" w:rsidRPr="00B20630" w:rsidRDefault="00E42721" w:rsidP="00F555E9">
            <w:pPr>
              <w:snapToGrid w:val="0"/>
              <w:rPr>
                <w:sz w:val="16"/>
                <w:szCs w:val="16"/>
              </w:rPr>
            </w:pPr>
            <w:r w:rsidRPr="00B20630">
              <w:rPr>
                <w:color w:val="000000"/>
                <w:sz w:val="16"/>
                <w:szCs w:val="16"/>
              </w:rPr>
              <w:t>276</w:t>
            </w:r>
          </w:p>
        </w:tc>
        <w:tc>
          <w:tcPr>
            <w:tcW w:w="864" w:type="dxa"/>
            <w:vAlign w:val="center"/>
            <w:hideMark/>
          </w:tcPr>
          <w:p w14:paraId="3D65B7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22C9D2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494DD4C"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
          <w:p w14:paraId="5DFA6C13"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
          <w:p w14:paraId="6B10FFF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63886F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419D87B8"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36C7236"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
          <w:p w14:paraId="02666FB1" w14:textId="77777777" w:rsidR="00E42721" w:rsidRPr="009B3DCC" w:rsidRDefault="00E42721" w:rsidP="00F555E9">
            <w:pPr>
              <w:snapToGrid w:val="0"/>
              <w:jc w:val="center"/>
              <w:rPr>
                <w:sz w:val="16"/>
                <w:szCs w:val="16"/>
              </w:rPr>
            </w:pPr>
            <w:r w:rsidRPr="00266687">
              <w:rPr>
                <w:color w:val="000000"/>
                <w:sz w:val="16"/>
                <w:szCs w:val="16"/>
              </w:rPr>
              <w:t>4.60</w:t>
            </w:r>
          </w:p>
        </w:tc>
      </w:tr>
      <w:tr w:rsidR="00E42721" w:rsidRPr="009B3DCC" w14:paraId="68F05475" w14:textId="77777777" w:rsidTr="00F555E9">
        <w:trPr>
          <w:trHeight w:val="165"/>
        </w:trPr>
        <w:tc>
          <w:tcPr>
            <w:tcW w:w="360" w:type="dxa"/>
            <w:vAlign w:val="center"/>
            <w:hideMark/>
          </w:tcPr>
          <w:p w14:paraId="1D466B39" w14:textId="77777777" w:rsidR="00E42721" w:rsidRPr="00B20630" w:rsidRDefault="00E42721" w:rsidP="00F555E9">
            <w:pPr>
              <w:snapToGrid w:val="0"/>
              <w:rPr>
                <w:sz w:val="16"/>
                <w:szCs w:val="16"/>
              </w:rPr>
            </w:pPr>
            <w:r w:rsidRPr="00B20630">
              <w:rPr>
                <w:color w:val="000000"/>
                <w:sz w:val="16"/>
                <w:szCs w:val="16"/>
              </w:rPr>
              <w:t>277</w:t>
            </w:r>
          </w:p>
        </w:tc>
        <w:tc>
          <w:tcPr>
            <w:tcW w:w="864" w:type="dxa"/>
            <w:vAlign w:val="center"/>
            <w:hideMark/>
          </w:tcPr>
          <w:p w14:paraId="318C1AA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E6AA2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A1A197F"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
          <w:p w14:paraId="1650DEA0"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
          <w:p w14:paraId="3779708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8DE9AB2"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1EE18C9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DDB1BE0" w14:textId="77777777" w:rsidR="00E42721" w:rsidRPr="009B3DCC" w:rsidRDefault="00E42721" w:rsidP="00F555E9">
            <w:pPr>
              <w:snapToGrid w:val="0"/>
              <w:jc w:val="center"/>
              <w:rPr>
                <w:sz w:val="16"/>
                <w:szCs w:val="16"/>
              </w:rPr>
            </w:pPr>
            <w:r w:rsidRPr="00266687">
              <w:rPr>
                <w:color w:val="000000"/>
                <w:sz w:val="16"/>
                <w:szCs w:val="16"/>
              </w:rPr>
              <w:t>5.34</w:t>
            </w:r>
          </w:p>
        </w:tc>
        <w:tc>
          <w:tcPr>
            <w:tcW w:w="1008" w:type="dxa"/>
            <w:vAlign w:val="center"/>
            <w:hideMark/>
          </w:tcPr>
          <w:p w14:paraId="69C941DB" w14:textId="77777777" w:rsidR="00E42721" w:rsidRPr="009B3DCC" w:rsidRDefault="00E42721" w:rsidP="00F555E9">
            <w:pPr>
              <w:snapToGrid w:val="0"/>
              <w:jc w:val="center"/>
              <w:rPr>
                <w:sz w:val="16"/>
                <w:szCs w:val="16"/>
              </w:rPr>
            </w:pPr>
            <w:r w:rsidRPr="00266687">
              <w:rPr>
                <w:color w:val="000000"/>
                <w:sz w:val="16"/>
                <w:szCs w:val="16"/>
              </w:rPr>
              <w:t>1.41</w:t>
            </w:r>
          </w:p>
        </w:tc>
      </w:tr>
      <w:tr w:rsidR="00E42721" w:rsidRPr="009B3DCC" w14:paraId="28628D19" w14:textId="77777777" w:rsidTr="00F555E9">
        <w:trPr>
          <w:trHeight w:val="165"/>
        </w:trPr>
        <w:tc>
          <w:tcPr>
            <w:tcW w:w="360" w:type="dxa"/>
            <w:vAlign w:val="center"/>
            <w:hideMark/>
          </w:tcPr>
          <w:p w14:paraId="66E50DE7" w14:textId="77777777" w:rsidR="00E42721" w:rsidRPr="00B20630" w:rsidRDefault="00E42721" w:rsidP="00F555E9">
            <w:pPr>
              <w:snapToGrid w:val="0"/>
              <w:rPr>
                <w:sz w:val="16"/>
                <w:szCs w:val="16"/>
              </w:rPr>
            </w:pPr>
            <w:r w:rsidRPr="00B20630">
              <w:rPr>
                <w:color w:val="000000"/>
                <w:sz w:val="16"/>
                <w:szCs w:val="16"/>
              </w:rPr>
              <w:t>278</w:t>
            </w:r>
          </w:p>
        </w:tc>
        <w:tc>
          <w:tcPr>
            <w:tcW w:w="864" w:type="dxa"/>
            <w:vAlign w:val="center"/>
            <w:hideMark/>
          </w:tcPr>
          <w:p w14:paraId="7C534B5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27EC63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487E674"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
          <w:p w14:paraId="1CA0D73F"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
          <w:p w14:paraId="616E3CF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D25A898"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08C1B96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AF219EE" w14:textId="77777777" w:rsidR="00E42721" w:rsidRPr="009B3DCC" w:rsidRDefault="00E42721" w:rsidP="00F555E9">
            <w:pPr>
              <w:snapToGrid w:val="0"/>
              <w:jc w:val="center"/>
              <w:rPr>
                <w:sz w:val="16"/>
                <w:szCs w:val="16"/>
              </w:rPr>
            </w:pPr>
            <w:r w:rsidRPr="00266687">
              <w:rPr>
                <w:color w:val="000000"/>
                <w:sz w:val="16"/>
                <w:szCs w:val="16"/>
              </w:rPr>
              <w:t>6.70</w:t>
            </w:r>
          </w:p>
        </w:tc>
        <w:tc>
          <w:tcPr>
            <w:tcW w:w="1008" w:type="dxa"/>
            <w:vAlign w:val="center"/>
            <w:hideMark/>
          </w:tcPr>
          <w:p w14:paraId="04D988D2" w14:textId="77777777" w:rsidR="00E42721" w:rsidRPr="009B3DCC" w:rsidRDefault="00E42721" w:rsidP="00F555E9">
            <w:pPr>
              <w:snapToGrid w:val="0"/>
              <w:jc w:val="center"/>
              <w:rPr>
                <w:sz w:val="16"/>
                <w:szCs w:val="16"/>
              </w:rPr>
            </w:pPr>
            <w:r w:rsidRPr="00266687">
              <w:rPr>
                <w:color w:val="000000"/>
                <w:sz w:val="16"/>
                <w:szCs w:val="16"/>
              </w:rPr>
              <w:t>1.81</w:t>
            </w:r>
          </w:p>
        </w:tc>
      </w:tr>
      <w:tr w:rsidR="00E42721" w:rsidRPr="009B3DCC" w14:paraId="00DF75C1" w14:textId="77777777" w:rsidTr="00F555E9">
        <w:trPr>
          <w:trHeight w:val="165"/>
        </w:trPr>
        <w:tc>
          <w:tcPr>
            <w:tcW w:w="360" w:type="dxa"/>
            <w:vAlign w:val="center"/>
            <w:hideMark/>
          </w:tcPr>
          <w:p w14:paraId="67CBC362" w14:textId="77777777" w:rsidR="00E42721" w:rsidRPr="00B20630" w:rsidRDefault="00E42721" w:rsidP="00F555E9">
            <w:pPr>
              <w:snapToGrid w:val="0"/>
              <w:rPr>
                <w:sz w:val="16"/>
                <w:szCs w:val="16"/>
              </w:rPr>
            </w:pPr>
            <w:r w:rsidRPr="00B20630">
              <w:rPr>
                <w:color w:val="000000"/>
                <w:sz w:val="16"/>
                <w:szCs w:val="16"/>
              </w:rPr>
              <w:t>279</w:t>
            </w:r>
          </w:p>
        </w:tc>
        <w:tc>
          <w:tcPr>
            <w:tcW w:w="864" w:type="dxa"/>
            <w:vAlign w:val="center"/>
            <w:hideMark/>
          </w:tcPr>
          <w:p w14:paraId="0F1375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88F5C6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ED7EDE0"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
          <w:p w14:paraId="2CCD6EF0"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
          <w:p w14:paraId="6025A86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FB97E1D"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A27CF17"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44073CE" w14:textId="77777777" w:rsidR="00E42721" w:rsidRPr="009B3DCC" w:rsidRDefault="00E42721" w:rsidP="00F555E9">
            <w:pPr>
              <w:snapToGrid w:val="0"/>
              <w:jc w:val="center"/>
              <w:rPr>
                <w:sz w:val="16"/>
                <w:szCs w:val="16"/>
              </w:rPr>
            </w:pPr>
            <w:r w:rsidRPr="00266687">
              <w:rPr>
                <w:color w:val="000000"/>
                <w:sz w:val="16"/>
                <w:szCs w:val="16"/>
              </w:rPr>
              <w:t>6.91</w:t>
            </w:r>
          </w:p>
        </w:tc>
        <w:tc>
          <w:tcPr>
            <w:tcW w:w="1008" w:type="dxa"/>
            <w:vAlign w:val="center"/>
            <w:hideMark/>
          </w:tcPr>
          <w:p w14:paraId="47A7867E" w14:textId="77777777" w:rsidR="00E42721" w:rsidRPr="009B3DCC" w:rsidRDefault="00E42721" w:rsidP="00F555E9">
            <w:pPr>
              <w:snapToGrid w:val="0"/>
              <w:jc w:val="center"/>
              <w:rPr>
                <w:sz w:val="16"/>
                <w:szCs w:val="16"/>
              </w:rPr>
            </w:pPr>
            <w:r w:rsidRPr="00266687">
              <w:rPr>
                <w:color w:val="000000"/>
                <w:sz w:val="16"/>
                <w:szCs w:val="16"/>
              </w:rPr>
              <w:t>2.38</w:t>
            </w:r>
          </w:p>
        </w:tc>
      </w:tr>
      <w:tr w:rsidR="00E42721" w:rsidRPr="009B3DCC" w14:paraId="5C1285C7" w14:textId="77777777" w:rsidTr="00F555E9">
        <w:trPr>
          <w:trHeight w:val="165"/>
        </w:trPr>
        <w:tc>
          <w:tcPr>
            <w:tcW w:w="360" w:type="dxa"/>
            <w:vAlign w:val="center"/>
            <w:hideMark/>
          </w:tcPr>
          <w:p w14:paraId="17B528C2" w14:textId="77777777" w:rsidR="00E42721" w:rsidRPr="00B20630" w:rsidRDefault="00E42721" w:rsidP="00F555E9">
            <w:pPr>
              <w:snapToGrid w:val="0"/>
              <w:rPr>
                <w:sz w:val="16"/>
                <w:szCs w:val="16"/>
              </w:rPr>
            </w:pPr>
            <w:r w:rsidRPr="00B20630">
              <w:rPr>
                <w:color w:val="000000"/>
                <w:sz w:val="16"/>
                <w:szCs w:val="16"/>
              </w:rPr>
              <w:t>280</w:t>
            </w:r>
          </w:p>
        </w:tc>
        <w:tc>
          <w:tcPr>
            <w:tcW w:w="864" w:type="dxa"/>
            <w:vAlign w:val="center"/>
            <w:hideMark/>
          </w:tcPr>
          <w:p w14:paraId="1BE9646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3BEC00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7D938CD"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
          <w:p w14:paraId="5364DC73"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
          <w:p w14:paraId="5F6A08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1DB0FEB"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4BFE59A7"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7C226BF" w14:textId="77777777" w:rsidR="00E42721" w:rsidRPr="009B3DCC" w:rsidRDefault="00E42721" w:rsidP="00F555E9">
            <w:pPr>
              <w:snapToGrid w:val="0"/>
              <w:jc w:val="center"/>
              <w:rPr>
                <w:sz w:val="16"/>
                <w:szCs w:val="16"/>
              </w:rPr>
            </w:pPr>
            <w:r w:rsidRPr="00266687">
              <w:rPr>
                <w:color w:val="000000"/>
                <w:sz w:val="16"/>
                <w:szCs w:val="16"/>
              </w:rPr>
              <w:t>7.41</w:t>
            </w:r>
          </w:p>
        </w:tc>
        <w:tc>
          <w:tcPr>
            <w:tcW w:w="1008" w:type="dxa"/>
            <w:vAlign w:val="center"/>
            <w:hideMark/>
          </w:tcPr>
          <w:p w14:paraId="6E555E60" w14:textId="77777777" w:rsidR="00E42721" w:rsidRPr="009B3DCC" w:rsidRDefault="00E42721" w:rsidP="00F555E9">
            <w:pPr>
              <w:snapToGrid w:val="0"/>
              <w:jc w:val="center"/>
              <w:rPr>
                <w:sz w:val="16"/>
                <w:szCs w:val="16"/>
              </w:rPr>
            </w:pPr>
            <w:r w:rsidRPr="00266687">
              <w:rPr>
                <w:color w:val="000000"/>
                <w:sz w:val="16"/>
                <w:szCs w:val="16"/>
              </w:rPr>
              <w:t>2.43</w:t>
            </w:r>
          </w:p>
        </w:tc>
      </w:tr>
      <w:tr w:rsidR="00E42721" w:rsidRPr="009B3DCC" w14:paraId="5525F173" w14:textId="77777777" w:rsidTr="00F555E9">
        <w:trPr>
          <w:trHeight w:val="165"/>
        </w:trPr>
        <w:tc>
          <w:tcPr>
            <w:tcW w:w="360" w:type="dxa"/>
            <w:vAlign w:val="center"/>
            <w:hideMark/>
          </w:tcPr>
          <w:p w14:paraId="4DA31BB4" w14:textId="77777777" w:rsidR="00E42721" w:rsidRPr="00B20630" w:rsidRDefault="00E42721" w:rsidP="00F555E9">
            <w:pPr>
              <w:snapToGrid w:val="0"/>
              <w:rPr>
                <w:sz w:val="16"/>
                <w:szCs w:val="16"/>
              </w:rPr>
            </w:pPr>
            <w:r w:rsidRPr="00B20630">
              <w:rPr>
                <w:color w:val="000000"/>
                <w:sz w:val="16"/>
                <w:szCs w:val="16"/>
              </w:rPr>
              <w:t>281</w:t>
            </w:r>
          </w:p>
        </w:tc>
        <w:tc>
          <w:tcPr>
            <w:tcW w:w="864" w:type="dxa"/>
            <w:vAlign w:val="center"/>
            <w:hideMark/>
          </w:tcPr>
          <w:p w14:paraId="056A9E4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4629F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CC48FFF"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
          <w:p w14:paraId="0BD4E402"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
          <w:p w14:paraId="013BE7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2259F9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86807D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3A00EFDC" w14:textId="77777777" w:rsidR="00E42721" w:rsidRPr="009B3DCC" w:rsidRDefault="00E42721" w:rsidP="00F555E9">
            <w:pPr>
              <w:snapToGrid w:val="0"/>
              <w:jc w:val="center"/>
              <w:rPr>
                <w:sz w:val="16"/>
                <w:szCs w:val="16"/>
              </w:rPr>
            </w:pPr>
            <w:r w:rsidRPr="00266687">
              <w:rPr>
                <w:color w:val="000000"/>
                <w:sz w:val="16"/>
                <w:szCs w:val="16"/>
              </w:rPr>
              <w:t>6.96</w:t>
            </w:r>
          </w:p>
        </w:tc>
        <w:tc>
          <w:tcPr>
            <w:tcW w:w="1008" w:type="dxa"/>
            <w:vAlign w:val="center"/>
            <w:hideMark/>
          </w:tcPr>
          <w:p w14:paraId="50FEAC54" w14:textId="77777777" w:rsidR="00E42721" w:rsidRPr="009B3DCC" w:rsidRDefault="00E42721" w:rsidP="00F555E9">
            <w:pPr>
              <w:snapToGrid w:val="0"/>
              <w:jc w:val="center"/>
              <w:rPr>
                <w:sz w:val="16"/>
                <w:szCs w:val="16"/>
              </w:rPr>
            </w:pPr>
            <w:r w:rsidRPr="00266687">
              <w:rPr>
                <w:color w:val="000000"/>
                <w:sz w:val="16"/>
                <w:szCs w:val="16"/>
              </w:rPr>
              <w:t>2.65</w:t>
            </w:r>
          </w:p>
        </w:tc>
      </w:tr>
      <w:tr w:rsidR="00E42721" w:rsidRPr="009B3DCC" w14:paraId="03DBA728" w14:textId="77777777" w:rsidTr="00F555E9">
        <w:trPr>
          <w:trHeight w:val="165"/>
        </w:trPr>
        <w:tc>
          <w:tcPr>
            <w:tcW w:w="360" w:type="dxa"/>
            <w:vAlign w:val="center"/>
            <w:hideMark/>
          </w:tcPr>
          <w:p w14:paraId="2BACA7F0" w14:textId="77777777" w:rsidR="00E42721" w:rsidRPr="00B20630" w:rsidRDefault="00E42721" w:rsidP="00F555E9">
            <w:pPr>
              <w:snapToGrid w:val="0"/>
              <w:rPr>
                <w:sz w:val="16"/>
                <w:szCs w:val="16"/>
              </w:rPr>
            </w:pPr>
            <w:r w:rsidRPr="00B20630">
              <w:rPr>
                <w:color w:val="000000"/>
                <w:sz w:val="16"/>
                <w:szCs w:val="16"/>
              </w:rPr>
              <w:t>282</w:t>
            </w:r>
          </w:p>
        </w:tc>
        <w:tc>
          <w:tcPr>
            <w:tcW w:w="864" w:type="dxa"/>
            <w:vAlign w:val="center"/>
            <w:hideMark/>
          </w:tcPr>
          <w:p w14:paraId="19B36F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3D83F2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9FC1715"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
          <w:p w14:paraId="070E5EE4"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
          <w:p w14:paraId="4D5B17A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AA694A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3A13BE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B84156F" w14:textId="77777777" w:rsidR="00E42721" w:rsidRPr="009B3DCC" w:rsidRDefault="00E42721" w:rsidP="00F555E9">
            <w:pPr>
              <w:snapToGrid w:val="0"/>
              <w:jc w:val="center"/>
              <w:rPr>
                <w:sz w:val="16"/>
                <w:szCs w:val="16"/>
              </w:rPr>
            </w:pPr>
            <w:r w:rsidRPr="00266687">
              <w:rPr>
                <w:color w:val="000000"/>
                <w:sz w:val="16"/>
                <w:szCs w:val="16"/>
              </w:rPr>
              <w:t>6.94</w:t>
            </w:r>
          </w:p>
        </w:tc>
        <w:tc>
          <w:tcPr>
            <w:tcW w:w="1008" w:type="dxa"/>
            <w:vAlign w:val="center"/>
            <w:hideMark/>
          </w:tcPr>
          <w:p w14:paraId="15374195" w14:textId="77777777" w:rsidR="00E42721" w:rsidRPr="009B3DCC" w:rsidRDefault="00E42721" w:rsidP="00F555E9">
            <w:pPr>
              <w:snapToGrid w:val="0"/>
              <w:jc w:val="center"/>
              <w:rPr>
                <w:sz w:val="16"/>
                <w:szCs w:val="16"/>
              </w:rPr>
            </w:pPr>
            <w:r w:rsidRPr="00266687">
              <w:rPr>
                <w:color w:val="000000"/>
                <w:sz w:val="16"/>
                <w:szCs w:val="16"/>
              </w:rPr>
              <w:t>2.79</w:t>
            </w:r>
          </w:p>
        </w:tc>
      </w:tr>
      <w:tr w:rsidR="00E42721" w:rsidRPr="009B3DCC" w14:paraId="0EA36DDE" w14:textId="77777777" w:rsidTr="00F555E9">
        <w:trPr>
          <w:trHeight w:val="165"/>
        </w:trPr>
        <w:tc>
          <w:tcPr>
            <w:tcW w:w="360" w:type="dxa"/>
            <w:vAlign w:val="center"/>
            <w:hideMark/>
          </w:tcPr>
          <w:p w14:paraId="1CA85B96" w14:textId="77777777" w:rsidR="00E42721" w:rsidRPr="00B20630" w:rsidRDefault="00E42721" w:rsidP="00F555E9">
            <w:pPr>
              <w:snapToGrid w:val="0"/>
              <w:rPr>
                <w:sz w:val="16"/>
                <w:szCs w:val="16"/>
              </w:rPr>
            </w:pPr>
            <w:r w:rsidRPr="00B20630">
              <w:rPr>
                <w:color w:val="000000"/>
                <w:sz w:val="16"/>
                <w:szCs w:val="16"/>
              </w:rPr>
              <w:t>283</w:t>
            </w:r>
          </w:p>
        </w:tc>
        <w:tc>
          <w:tcPr>
            <w:tcW w:w="864" w:type="dxa"/>
            <w:vAlign w:val="center"/>
            <w:hideMark/>
          </w:tcPr>
          <w:p w14:paraId="01CE49D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1F4318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01CA8C9"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
          <w:p w14:paraId="16842653"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
          <w:p w14:paraId="66BF0901"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49C956C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C142F2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D627B02"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
          <w:p w14:paraId="0615D545" w14:textId="77777777" w:rsidR="00E42721" w:rsidRPr="009B3DCC" w:rsidRDefault="00E42721" w:rsidP="00F555E9">
            <w:pPr>
              <w:snapToGrid w:val="0"/>
              <w:jc w:val="center"/>
              <w:rPr>
                <w:sz w:val="16"/>
                <w:szCs w:val="16"/>
              </w:rPr>
            </w:pPr>
            <w:r w:rsidRPr="00266687">
              <w:rPr>
                <w:color w:val="000000"/>
                <w:sz w:val="16"/>
                <w:szCs w:val="16"/>
              </w:rPr>
              <w:t>3.13</w:t>
            </w:r>
          </w:p>
        </w:tc>
      </w:tr>
      <w:tr w:rsidR="00E42721" w:rsidRPr="009B3DCC" w14:paraId="7222E88D" w14:textId="77777777" w:rsidTr="00F555E9">
        <w:trPr>
          <w:trHeight w:val="165"/>
        </w:trPr>
        <w:tc>
          <w:tcPr>
            <w:tcW w:w="360" w:type="dxa"/>
            <w:vAlign w:val="center"/>
            <w:hideMark/>
          </w:tcPr>
          <w:p w14:paraId="2EBAA129" w14:textId="77777777" w:rsidR="00E42721" w:rsidRPr="00B20630" w:rsidRDefault="00E42721" w:rsidP="00F555E9">
            <w:pPr>
              <w:snapToGrid w:val="0"/>
              <w:rPr>
                <w:sz w:val="16"/>
                <w:szCs w:val="16"/>
              </w:rPr>
            </w:pPr>
            <w:r w:rsidRPr="00B20630">
              <w:rPr>
                <w:color w:val="000000"/>
                <w:sz w:val="16"/>
                <w:szCs w:val="16"/>
              </w:rPr>
              <w:t>284</w:t>
            </w:r>
          </w:p>
        </w:tc>
        <w:tc>
          <w:tcPr>
            <w:tcW w:w="864" w:type="dxa"/>
            <w:vAlign w:val="center"/>
            <w:hideMark/>
          </w:tcPr>
          <w:p w14:paraId="48C56E9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931A39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05E1C9E"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
          <w:p w14:paraId="157CB2CA"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
          <w:p w14:paraId="6BE3BD9B"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1AEDD56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12182A7"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6D9E0227"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
          <w:p w14:paraId="61C588ED"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0ADA40DF" w14:textId="77777777" w:rsidTr="00F555E9">
        <w:trPr>
          <w:trHeight w:val="165"/>
        </w:trPr>
        <w:tc>
          <w:tcPr>
            <w:tcW w:w="360" w:type="dxa"/>
            <w:vAlign w:val="center"/>
            <w:hideMark/>
          </w:tcPr>
          <w:p w14:paraId="40405E1C" w14:textId="77777777" w:rsidR="00E42721" w:rsidRPr="00B20630" w:rsidRDefault="00E42721" w:rsidP="00F555E9">
            <w:pPr>
              <w:snapToGrid w:val="0"/>
              <w:rPr>
                <w:sz w:val="16"/>
                <w:szCs w:val="16"/>
              </w:rPr>
            </w:pPr>
            <w:r w:rsidRPr="00B20630">
              <w:rPr>
                <w:color w:val="000000"/>
                <w:sz w:val="16"/>
                <w:szCs w:val="16"/>
              </w:rPr>
              <w:t>285</w:t>
            </w:r>
          </w:p>
        </w:tc>
        <w:tc>
          <w:tcPr>
            <w:tcW w:w="864" w:type="dxa"/>
            <w:vAlign w:val="center"/>
            <w:hideMark/>
          </w:tcPr>
          <w:p w14:paraId="00673F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40756F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8A0241C"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
          <w:p w14:paraId="32964156"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
          <w:p w14:paraId="49555356"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696AF4F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7438E34"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5B333C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6D595A2" w14:textId="77777777" w:rsidR="00E42721" w:rsidRPr="009B3DCC" w:rsidRDefault="00E42721" w:rsidP="00F555E9">
            <w:pPr>
              <w:snapToGrid w:val="0"/>
              <w:jc w:val="center"/>
              <w:rPr>
                <w:sz w:val="16"/>
                <w:szCs w:val="16"/>
              </w:rPr>
            </w:pPr>
            <w:r w:rsidRPr="00266687">
              <w:rPr>
                <w:color w:val="000000"/>
                <w:sz w:val="16"/>
                <w:szCs w:val="16"/>
              </w:rPr>
              <w:t>4.17</w:t>
            </w:r>
          </w:p>
        </w:tc>
      </w:tr>
      <w:tr w:rsidR="00E42721" w:rsidRPr="009B3DCC" w14:paraId="095E4252" w14:textId="77777777" w:rsidTr="00F555E9">
        <w:trPr>
          <w:trHeight w:val="180"/>
        </w:trPr>
        <w:tc>
          <w:tcPr>
            <w:tcW w:w="360" w:type="dxa"/>
            <w:vAlign w:val="center"/>
            <w:hideMark/>
          </w:tcPr>
          <w:p w14:paraId="71F75664" w14:textId="77777777" w:rsidR="00E42721" w:rsidRPr="00B20630" w:rsidRDefault="00E42721" w:rsidP="00F555E9">
            <w:pPr>
              <w:snapToGrid w:val="0"/>
              <w:rPr>
                <w:sz w:val="16"/>
                <w:szCs w:val="16"/>
              </w:rPr>
            </w:pPr>
            <w:r w:rsidRPr="00B20630">
              <w:rPr>
                <w:color w:val="000000"/>
                <w:sz w:val="16"/>
                <w:szCs w:val="16"/>
              </w:rPr>
              <w:t>286</w:t>
            </w:r>
          </w:p>
        </w:tc>
        <w:tc>
          <w:tcPr>
            <w:tcW w:w="864" w:type="dxa"/>
            <w:vAlign w:val="center"/>
            <w:hideMark/>
          </w:tcPr>
          <w:p w14:paraId="38BA410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5E59F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AAEA5E3"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
          <w:p w14:paraId="091EB5AF"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
          <w:p w14:paraId="7A2CA13C"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1D32708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31312D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DC7170C"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59CC301A" w14:textId="77777777" w:rsidR="00E42721" w:rsidRPr="009B3DCC" w:rsidRDefault="00E42721" w:rsidP="00F555E9">
            <w:pPr>
              <w:snapToGrid w:val="0"/>
              <w:jc w:val="center"/>
              <w:rPr>
                <w:sz w:val="16"/>
                <w:szCs w:val="16"/>
              </w:rPr>
            </w:pPr>
            <w:r w:rsidRPr="00266687">
              <w:rPr>
                <w:color w:val="000000"/>
                <w:sz w:val="16"/>
                <w:szCs w:val="16"/>
              </w:rPr>
              <w:t>4.65</w:t>
            </w:r>
          </w:p>
        </w:tc>
      </w:tr>
      <w:tr w:rsidR="00E42721" w:rsidRPr="009B3DCC" w14:paraId="4945CD9D" w14:textId="77777777" w:rsidTr="00F555E9">
        <w:trPr>
          <w:trHeight w:val="165"/>
        </w:trPr>
        <w:tc>
          <w:tcPr>
            <w:tcW w:w="360" w:type="dxa"/>
            <w:vAlign w:val="center"/>
            <w:hideMark/>
          </w:tcPr>
          <w:p w14:paraId="0022F459" w14:textId="77777777" w:rsidR="00E42721" w:rsidRPr="00B20630" w:rsidRDefault="00E42721" w:rsidP="00F555E9">
            <w:pPr>
              <w:snapToGrid w:val="0"/>
              <w:rPr>
                <w:sz w:val="16"/>
                <w:szCs w:val="16"/>
              </w:rPr>
            </w:pPr>
            <w:r w:rsidRPr="00B20630">
              <w:rPr>
                <w:color w:val="000000"/>
                <w:sz w:val="16"/>
                <w:szCs w:val="16"/>
              </w:rPr>
              <w:t>287</w:t>
            </w:r>
          </w:p>
        </w:tc>
        <w:tc>
          <w:tcPr>
            <w:tcW w:w="864" w:type="dxa"/>
            <w:vAlign w:val="center"/>
            <w:hideMark/>
          </w:tcPr>
          <w:p w14:paraId="5804A26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4D7C38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4750669"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
          <w:p w14:paraId="3883A0FE"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2CC4089E"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778B4EC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65AA0D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DD8D230" w14:textId="77777777" w:rsidR="00E42721" w:rsidRPr="009B3DCC" w:rsidRDefault="00E42721" w:rsidP="00F555E9">
            <w:pPr>
              <w:snapToGrid w:val="0"/>
              <w:jc w:val="center"/>
              <w:rPr>
                <w:sz w:val="16"/>
                <w:szCs w:val="16"/>
              </w:rPr>
            </w:pPr>
            <w:r w:rsidRPr="00266687">
              <w:rPr>
                <w:color w:val="000000"/>
                <w:sz w:val="16"/>
                <w:szCs w:val="16"/>
              </w:rPr>
              <w:t>5.43</w:t>
            </w:r>
          </w:p>
        </w:tc>
        <w:tc>
          <w:tcPr>
            <w:tcW w:w="1008" w:type="dxa"/>
            <w:vAlign w:val="center"/>
            <w:hideMark/>
          </w:tcPr>
          <w:p w14:paraId="120447DE" w14:textId="77777777" w:rsidR="00E42721" w:rsidRPr="009B3DCC" w:rsidRDefault="00E42721" w:rsidP="00F555E9">
            <w:pPr>
              <w:snapToGrid w:val="0"/>
              <w:jc w:val="center"/>
              <w:rPr>
                <w:sz w:val="16"/>
                <w:szCs w:val="16"/>
              </w:rPr>
            </w:pPr>
            <w:r w:rsidRPr="00266687">
              <w:rPr>
                <w:color w:val="000000"/>
                <w:sz w:val="16"/>
                <w:szCs w:val="16"/>
              </w:rPr>
              <w:t>1.73</w:t>
            </w:r>
          </w:p>
        </w:tc>
      </w:tr>
      <w:tr w:rsidR="00E42721" w:rsidRPr="009B3DCC" w14:paraId="1D44DF65" w14:textId="77777777" w:rsidTr="00F555E9">
        <w:trPr>
          <w:trHeight w:val="165"/>
        </w:trPr>
        <w:tc>
          <w:tcPr>
            <w:tcW w:w="360" w:type="dxa"/>
            <w:vAlign w:val="center"/>
            <w:hideMark/>
          </w:tcPr>
          <w:p w14:paraId="15EDE232" w14:textId="77777777" w:rsidR="00E42721" w:rsidRPr="00B20630" w:rsidRDefault="00E42721" w:rsidP="00F555E9">
            <w:pPr>
              <w:snapToGrid w:val="0"/>
              <w:rPr>
                <w:sz w:val="16"/>
                <w:szCs w:val="16"/>
              </w:rPr>
            </w:pPr>
            <w:r w:rsidRPr="00B20630">
              <w:rPr>
                <w:color w:val="000000"/>
                <w:sz w:val="16"/>
                <w:szCs w:val="16"/>
              </w:rPr>
              <w:t>288</w:t>
            </w:r>
          </w:p>
        </w:tc>
        <w:tc>
          <w:tcPr>
            <w:tcW w:w="864" w:type="dxa"/>
            <w:vAlign w:val="center"/>
            <w:hideMark/>
          </w:tcPr>
          <w:p w14:paraId="620B49B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16E79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7C0437C"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
          <w:p w14:paraId="45E9B088"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31262BFF"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2072A04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87B273E"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79D6DDB" w14:textId="77777777" w:rsidR="00E42721" w:rsidRPr="009B3DCC" w:rsidRDefault="00E42721" w:rsidP="00F555E9">
            <w:pPr>
              <w:snapToGrid w:val="0"/>
              <w:jc w:val="center"/>
              <w:rPr>
                <w:sz w:val="16"/>
                <w:szCs w:val="16"/>
              </w:rPr>
            </w:pPr>
            <w:r w:rsidRPr="00266687">
              <w:rPr>
                <w:color w:val="000000"/>
                <w:sz w:val="16"/>
                <w:szCs w:val="16"/>
              </w:rPr>
              <w:t>5.73</w:t>
            </w:r>
          </w:p>
        </w:tc>
        <w:tc>
          <w:tcPr>
            <w:tcW w:w="1008" w:type="dxa"/>
            <w:vAlign w:val="center"/>
            <w:hideMark/>
          </w:tcPr>
          <w:p w14:paraId="4D8C5FD2"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32B942F" w14:textId="77777777" w:rsidTr="00F555E9">
        <w:trPr>
          <w:trHeight w:val="165"/>
        </w:trPr>
        <w:tc>
          <w:tcPr>
            <w:tcW w:w="360" w:type="dxa"/>
            <w:vAlign w:val="center"/>
            <w:hideMark/>
          </w:tcPr>
          <w:p w14:paraId="763AF2F1" w14:textId="77777777" w:rsidR="00E42721" w:rsidRPr="00B20630" w:rsidRDefault="00E42721" w:rsidP="00F555E9">
            <w:pPr>
              <w:snapToGrid w:val="0"/>
              <w:rPr>
                <w:sz w:val="16"/>
                <w:szCs w:val="16"/>
              </w:rPr>
            </w:pPr>
            <w:r w:rsidRPr="00B20630">
              <w:rPr>
                <w:color w:val="000000"/>
                <w:sz w:val="16"/>
                <w:szCs w:val="16"/>
              </w:rPr>
              <w:t>289</w:t>
            </w:r>
          </w:p>
        </w:tc>
        <w:tc>
          <w:tcPr>
            <w:tcW w:w="864" w:type="dxa"/>
            <w:vAlign w:val="center"/>
            <w:hideMark/>
          </w:tcPr>
          <w:p w14:paraId="4E86EBC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911192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FFF96F0"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
          <w:p w14:paraId="5B4E2285"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5F8F1E08"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1080115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C25264C"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583AEB3A" w14:textId="77777777" w:rsidR="00E42721" w:rsidRPr="009B3DCC" w:rsidRDefault="00E42721" w:rsidP="00F555E9">
            <w:pPr>
              <w:snapToGrid w:val="0"/>
              <w:jc w:val="center"/>
              <w:rPr>
                <w:sz w:val="16"/>
                <w:szCs w:val="16"/>
              </w:rPr>
            </w:pPr>
            <w:r w:rsidRPr="00266687">
              <w:rPr>
                <w:color w:val="000000"/>
                <w:sz w:val="16"/>
                <w:szCs w:val="16"/>
              </w:rPr>
              <w:t>5.74</w:t>
            </w:r>
          </w:p>
        </w:tc>
        <w:tc>
          <w:tcPr>
            <w:tcW w:w="1008" w:type="dxa"/>
            <w:vAlign w:val="center"/>
            <w:hideMark/>
          </w:tcPr>
          <w:p w14:paraId="675F040F" w14:textId="77777777" w:rsidR="00E42721" w:rsidRPr="009B3DCC" w:rsidRDefault="00E42721" w:rsidP="00F555E9">
            <w:pPr>
              <w:snapToGrid w:val="0"/>
              <w:jc w:val="center"/>
              <w:rPr>
                <w:sz w:val="16"/>
                <w:szCs w:val="16"/>
              </w:rPr>
            </w:pPr>
            <w:r w:rsidRPr="00266687">
              <w:rPr>
                <w:color w:val="000000"/>
                <w:sz w:val="16"/>
                <w:szCs w:val="16"/>
              </w:rPr>
              <w:t>2.42</w:t>
            </w:r>
          </w:p>
        </w:tc>
      </w:tr>
      <w:tr w:rsidR="00E42721" w:rsidRPr="009B3DCC" w14:paraId="68DF3C08" w14:textId="77777777" w:rsidTr="00F555E9">
        <w:trPr>
          <w:trHeight w:val="165"/>
        </w:trPr>
        <w:tc>
          <w:tcPr>
            <w:tcW w:w="360" w:type="dxa"/>
            <w:vAlign w:val="center"/>
            <w:hideMark/>
          </w:tcPr>
          <w:p w14:paraId="79E095A7" w14:textId="77777777" w:rsidR="00E42721" w:rsidRPr="00B20630" w:rsidRDefault="00E42721" w:rsidP="00F555E9">
            <w:pPr>
              <w:snapToGrid w:val="0"/>
              <w:rPr>
                <w:sz w:val="16"/>
                <w:szCs w:val="16"/>
              </w:rPr>
            </w:pPr>
            <w:r w:rsidRPr="00B20630">
              <w:rPr>
                <w:color w:val="000000"/>
                <w:sz w:val="16"/>
                <w:szCs w:val="16"/>
              </w:rPr>
              <w:t>290</w:t>
            </w:r>
          </w:p>
        </w:tc>
        <w:tc>
          <w:tcPr>
            <w:tcW w:w="864" w:type="dxa"/>
            <w:vAlign w:val="center"/>
            <w:hideMark/>
          </w:tcPr>
          <w:p w14:paraId="37DA2BE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7D3A0C6"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CCBB3EF"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
          <w:p w14:paraId="4DC28FCC"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3C1352E3"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4C5F96C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A27E84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8067DB4" w14:textId="77777777" w:rsidR="00E42721" w:rsidRPr="009B3DCC" w:rsidRDefault="00E42721" w:rsidP="00F555E9">
            <w:pPr>
              <w:snapToGrid w:val="0"/>
              <w:jc w:val="center"/>
              <w:rPr>
                <w:sz w:val="16"/>
                <w:szCs w:val="16"/>
              </w:rPr>
            </w:pPr>
            <w:r w:rsidRPr="00266687">
              <w:rPr>
                <w:color w:val="000000"/>
                <w:sz w:val="16"/>
                <w:szCs w:val="16"/>
              </w:rPr>
              <w:t>5.87</w:t>
            </w:r>
          </w:p>
        </w:tc>
        <w:tc>
          <w:tcPr>
            <w:tcW w:w="1008" w:type="dxa"/>
            <w:vAlign w:val="center"/>
            <w:hideMark/>
          </w:tcPr>
          <w:p w14:paraId="6C1125AD" w14:textId="77777777" w:rsidR="00E42721" w:rsidRPr="009B3DCC" w:rsidRDefault="00E42721" w:rsidP="00F555E9">
            <w:pPr>
              <w:snapToGrid w:val="0"/>
              <w:jc w:val="center"/>
              <w:rPr>
                <w:sz w:val="16"/>
                <w:szCs w:val="16"/>
              </w:rPr>
            </w:pPr>
            <w:r w:rsidRPr="00266687">
              <w:rPr>
                <w:color w:val="000000"/>
                <w:sz w:val="16"/>
                <w:szCs w:val="16"/>
              </w:rPr>
              <w:t>2.55</w:t>
            </w:r>
          </w:p>
        </w:tc>
      </w:tr>
      <w:tr w:rsidR="00E42721" w:rsidRPr="009B3DCC" w14:paraId="1A3AE21F" w14:textId="77777777" w:rsidTr="00F555E9">
        <w:trPr>
          <w:trHeight w:val="165"/>
        </w:trPr>
        <w:tc>
          <w:tcPr>
            <w:tcW w:w="360" w:type="dxa"/>
            <w:vAlign w:val="center"/>
            <w:hideMark/>
          </w:tcPr>
          <w:p w14:paraId="570EE52F" w14:textId="77777777" w:rsidR="00E42721" w:rsidRPr="00B20630" w:rsidRDefault="00E42721" w:rsidP="00F555E9">
            <w:pPr>
              <w:snapToGrid w:val="0"/>
              <w:rPr>
                <w:sz w:val="16"/>
                <w:szCs w:val="16"/>
              </w:rPr>
            </w:pPr>
            <w:r w:rsidRPr="00B20630">
              <w:rPr>
                <w:color w:val="000000"/>
                <w:sz w:val="16"/>
                <w:szCs w:val="16"/>
              </w:rPr>
              <w:t>291</w:t>
            </w:r>
          </w:p>
        </w:tc>
        <w:tc>
          <w:tcPr>
            <w:tcW w:w="864" w:type="dxa"/>
            <w:vAlign w:val="center"/>
            <w:hideMark/>
          </w:tcPr>
          <w:p w14:paraId="717B139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AB67B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FB5B110"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
          <w:p w14:paraId="5856A2C1"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
          <w:p w14:paraId="0EAEAE31"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5E5D4CB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C55DEA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54C81E4" w14:textId="77777777" w:rsidR="00E42721" w:rsidRPr="009B3DCC" w:rsidRDefault="00E42721" w:rsidP="00F555E9">
            <w:pPr>
              <w:snapToGrid w:val="0"/>
              <w:jc w:val="center"/>
              <w:rPr>
                <w:sz w:val="16"/>
                <w:szCs w:val="16"/>
              </w:rPr>
            </w:pPr>
            <w:r w:rsidRPr="00266687">
              <w:rPr>
                <w:color w:val="000000"/>
                <w:sz w:val="16"/>
                <w:szCs w:val="16"/>
              </w:rPr>
              <w:t>9.45</w:t>
            </w:r>
          </w:p>
        </w:tc>
        <w:tc>
          <w:tcPr>
            <w:tcW w:w="1008" w:type="dxa"/>
            <w:vAlign w:val="center"/>
            <w:hideMark/>
          </w:tcPr>
          <w:p w14:paraId="231FE903" w14:textId="77777777" w:rsidR="00E42721" w:rsidRPr="009B3DCC" w:rsidRDefault="00E42721" w:rsidP="00F555E9">
            <w:pPr>
              <w:snapToGrid w:val="0"/>
              <w:jc w:val="center"/>
              <w:rPr>
                <w:sz w:val="16"/>
                <w:szCs w:val="16"/>
              </w:rPr>
            </w:pPr>
            <w:r w:rsidRPr="00266687">
              <w:rPr>
                <w:color w:val="000000"/>
                <w:sz w:val="16"/>
                <w:szCs w:val="16"/>
              </w:rPr>
              <w:t>1.31</w:t>
            </w:r>
          </w:p>
        </w:tc>
      </w:tr>
      <w:tr w:rsidR="00E42721" w:rsidRPr="009B3DCC" w14:paraId="7BB2E5CE" w14:textId="77777777" w:rsidTr="00F555E9">
        <w:trPr>
          <w:trHeight w:val="165"/>
        </w:trPr>
        <w:tc>
          <w:tcPr>
            <w:tcW w:w="360" w:type="dxa"/>
            <w:vAlign w:val="center"/>
            <w:hideMark/>
          </w:tcPr>
          <w:p w14:paraId="6001846B" w14:textId="77777777" w:rsidR="00E42721" w:rsidRPr="00B20630" w:rsidRDefault="00E42721" w:rsidP="00F555E9">
            <w:pPr>
              <w:snapToGrid w:val="0"/>
              <w:rPr>
                <w:sz w:val="16"/>
                <w:szCs w:val="16"/>
              </w:rPr>
            </w:pPr>
            <w:r w:rsidRPr="00B20630">
              <w:rPr>
                <w:color w:val="000000"/>
                <w:sz w:val="16"/>
                <w:szCs w:val="16"/>
              </w:rPr>
              <w:t>292</w:t>
            </w:r>
          </w:p>
        </w:tc>
        <w:tc>
          <w:tcPr>
            <w:tcW w:w="864" w:type="dxa"/>
            <w:vAlign w:val="center"/>
            <w:hideMark/>
          </w:tcPr>
          <w:p w14:paraId="3541EF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D99CA7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FF91125"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
          <w:p w14:paraId="21139115"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
          <w:p w14:paraId="06B1A7E7"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6882F12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26A53C4"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41C3D93" w14:textId="77777777" w:rsidR="00E42721" w:rsidRPr="009B3DCC" w:rsidRDefault="00E42721" w:rsidP="00F555E9">
            <w:pPr>
              <w:snapToGrid w:val="0"/>
              <w:jc w:val="center"/>
              <w:rPr>
                <w:sz w:val="16"/>
                <w:szCs w:val="16"/>
              </w:rPr>
            </w:pPr>
            <w:r w:rsidRPr="00266687">
              <w:rPr>
                <w:color w:val="000000"/>
                <w:sz w:val="16"/>
                <w:szCs w:val="16"/>
              </w:rPr>
              <w:t>11.16</w:t>
            </w:r>
          </w:p>
        </w:tc>
        <w:tc>
          <w:tcPr>
            <w:tcW w:w="1008" w:type="dxa"/>
            <w:vAlign w:val="center"/>
            <w:hideMark/>
          </w:tcPr>
          <w:p w14:paraId="0A73132A" w14:textId="77777777" w:rsidR="00E42721" w:rsidRPr="009B3DCC" w:rsidRDefault="00E42721" w:rsidP="00F555E9">
            <w:pPr>
              <w:snapToGrid w:val="0"/>
              <w:jc w:val="center"/>
              <w:rPr>
                <w:sz w:val="16"/>
                <w:szCs w:val="16"/>
              </w:rPr>
            </w:pPr>
            <w:r w:rsidRPr="00266687">
              <w:rPr>
                <w:color w:val="000000"/>
                <w:sz w:val="16"/>
                <w:szCs w:val="16"/>
              </w:rPr>
              <w:t>1.55</w:t>
            </w:r>
          </w:p>
        </w:tc>
      </w:tr>
      <w:tr w:rsidR="00E42721" w:rsidRPr="009B3DCC" w14:paraId="251970B0" w14:textId="77777777" w:rsidTr="00F555E9">
        <w:trPr>
          <w:trHeight w:val="165"/>
        </w:trPr>
        <w:tc>
          <w:tcPr>
            <w:tcW w:w="360" w:type="dxa"/>
            <w:vAlign w:val="center"/>
            <w:hideMark/>
          </w:tcPr>
          <w:p w14:paraId="19270ED8" w14:textId="77777777" w:rsidR="00E42721" w:rsidRPr="00B20630" w:rsidRDefault="00E42721" w:rsidP="00F555E9">
            <w:pPr>
              <w:snapToGrid w:val="0"/>
              <w:rPr>
                <w:sz w:val="16"/>
                <w:szCs w:val="16"/>
              </w:rPr>
            </w:pPr>
            <w:r w:rsidRPr="00B20630">
              <w:rPr>
                <w:color w:val="000000"/>
                <w:sz w:val="16"/>
                <w:szCs w:val="16"/>
              </w:rPr>
              <w:t>293</w:t>
            </w:r>
          </w:p>
        </w:tc>
        <w:tc>
          <w:tcPr>
            <w:tcW w:w="864" w:type="dxa"/>
            <w:vAlign w:val="center"/>
            <w:hideMark/>
          </w:tcPr>
          <w:p w14:paraId="0A71237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169C85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237C271"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
          <w:p w14:paraId="702B4728"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
          <w:p w14:paraId="4755CF21"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41F7F9B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134657B"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322604C3" w14:textId="77777777" w:rsidR="00E42721" w:rsidRPr="009B3DCC" w:rsidRDefault="00E42721" w:rsidP="00F555E9">
            <w:pPr>
              <w:snapToGrid w:val="0"/>
              <w:jc w:val="center"/>
              <w:rPr>
                <w:sz w:val="16"/>
                <w:szCs w:val="16"/>
              </w:rPr>
            </w:pPr>
            <w:r w:rsidRPr="00266687">
              <w:rPr>
                <w:color w:val="000000"/>
                <w:sz w:val="16"/>
                <w:szCs w:val="16"/>
              </w:rPr>
              <w:t>11.67</w:t>
            </w:r>
          </w:p>
        </w:tc>
        <w:tc>
          <w:tcPr>
            <w:tcW w:w="1008" w:type="dxa"/>
            <w:vAlign w:val="center"/>
            <w:hideMark/>
          </w:tcPr>
          <w:p w14:paraId="779187F3" w14:textId="77777777" w:rsidR="00E42721" w:rsidRPr="009B3DCC" w:rsidRDefault="00E42721" w:rsidP="00F555E9">
            <w:pPr>
              <w:snapToGrid w:val="0"/>
              <w:jc w:val="center"/>
              <w:rPr>
                <w:sz w:val="16"/>
                <w:szCs w:val="16"/>
              </w:rPr>
            </w:pPr>
            <w:r w:rsidRPr="00266687">
              <w:rPr>
                <w:color w:val="000000"/>
                <w:sz w:val="16"/>
                <w:szCs w:val="16"/>
              </w:rPr>
              <w:t>1.73</w:t>
            </w:r>
          </w:p>
        </w:tc>
      </w:tr>
      <w:tr w:rsidR="00E42721" w:rsidRPr="009B3DCC" w14:paraId="124486BD" w14:textId="77777777" w:rsidTr="00F555E9">
        <w:trPr>
          <w:trHeight w:val="165"/>
        </w:trPr>
        <w:tc>
          <w:tcPr>
            <w:tcW w:w="360" w:type="dxa"/>
            <w:vAlign w:val="center"/>
            <w:hideMark/>
          </w:tcPr>
          <w:p w14:paraId="5C04C9B5" w14:textId="77777777" w:rsidR="00E42721" w:rsidRPr="00B20630" w:rsidRDefault="00E42721" w:rsidP="00F555E9">
            <w:pPr>
              <w:snapToGrid w:val="0"/>
              <w:rPr>
                <w:sz w:val="16"/>
                <w:szCs w:val="16"/>
              </w:rPr>
            </w:pPr>
            <w:r w:rsidRPr="00B20630">
              <w:rPr>
                <w:color w:val="000000"/>
                <w:sz w:val="16"/>
                <w:szCs w:val="16"/>
              </w:rPr>
              <w:t>294</w:t>
            </w:r>
          </w:p>
        </w:tc>
        <w:tc>
          <w:tcPr>
            <w:tcW w:w="864" w:type="dxa"/>
            <w:vAlign w:val="center"/>
            <w:hideMark/>
          </w:tcPr>
          <w:p w14:paraId="3EBB00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707FBE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8582DB3"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
          <w:p w14:paraId="69DE293B"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
          <w:p w14:paraId="0AE0AA5B"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67F42A7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D0D128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98CD150" w14:textId="77777777" w:rsidR="00E42721" w:rsidRPr="009B3DCC" w:rsidRDefault="00E42721" w:rsidP="00F555E9">
            <w:pPr>
              <w:snapToGrid w:val="0"/>
              <w:jc w:val="center"/>
              <w:rPr>
                <w:sz w:val="16"/>
                <w:szCs w:val="16"/>
              </w:rPr>
            </w:pPr>
            <w:r w:rsidRPr="00266687">
              <w:rPr>
                <w:color w:val="000000"/>
                <w:sz w:val="16"/>
                <w:szCs w:val="16"/>
              </w:rPr>
              <w:t>12.83</w:t>
            </w:r>
          </w:p>
        </w:tc>
        <w:tc>
          <w:tcPr>
            <w:tcW w:w="1008" w:type="dxa"/>
            <w:vAlign w:val="center"/>
            <w:hideMark/>
          </w:tcPr>
          <w:p w14:paraId="4A469EBD" w14:textId="77777777" w:rsidR="00E42721" w:rsidRPr="009B3DCC" w:rsidRDefault="00E42721" w:rsidP="00F555E9">
            <w:pPr>
              <w:snapToGrid w:val="0"/>
              <w:jc w:val="center"/>
              <w:rPr>
                <w:sz w:val="16"/>
                <w:szCs w:val="16"/>
              </w:rPr>
            </w:pPr>
            <w:r w:rsidRPr="00266687">
              <w:rPr>
                <w:color w:val="000000"/>
                <w:sz w:val="16"/>
                <w:szCs w:val="16"/>
              </w:rPr>
              <w:t>1.77</w:t>
            </w:r>
          </w:p>
        </w:tc>
      </w:tr>
      <w:tr w:rsidR="00E42721" w:rsidRPr="009B3DCC" w14:paraId="205DCE1F" w14:textId="77777777" w:rsidTr="00F555E9">
        <w:trPr>
          <w:trHeight w:val="165"/>
        </w:trPr>
        <w:tc>
          <w:tcPr>
            <w:tcW w:w="360" w:type="dxa"/>
            <w:vAlign w:val="center"/>
            <w:hideMark/>
          </w:tcPr>
          <w:p w14:paraId="69F1BE79" w14:textId="77777777" w:rsidR="00E42721" w:rsidRPr="00B20630" w:rsidRDefault="00E42721" w:rsidP="00F555E9">
            <w:pPr>
              <w:snapToGrid w:val="0"/>
              <w:rPr>
                <w:sz w:val="16"/>
                <w:szCs w:val="16"/>
              </w:rPr>
            </w:pPr>
            <w:r w:rsidRPr="00B20630">
              <w:rPr>
                <w:color w:val="000000"/>
                <w:sz w:val="16"/>
                <w:szCs w:val="16"/>
              </w:rPr>
              <w:t>295</w:t>
            </w:r>
          </w:p>
        </w:tc>
        <w:tc>
          <w:tcPr>
            <w:tcW w:w="864" w:type="dxa"/>
            <w:vAlign w:val="center"/>
            <w:hideMark/>
          </w:tcPr>
          <w:p w14:paraId="7A25228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DAAE84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09D5458" w14:textId="77777777" w:rsidR="00E42721" w:rsidRPr="009B3DCC" w:rsidRDefault="00E42721" w:rsidP="00F555E9">
            <w:pPr>
              <w:snapToGrid w:val="0"/>
              <w:jc w:val="center"/>
              <w:rPr>
                <w:sz w:val="16"/>
                <w:szCs w:val="16"/>
              </w:rPr>
            </w:pPr>
            <w:r w:rsidRPr="00266687">
              <w:rPr>
                <w:color w:val="000000"/>
                <w:sz w:val="16"/>
                <w:szCs w:val="16"/>
              </w:rPr>
              <w:t>66</w:t>
            </w:r>
          </w:p>
        </w:tc>
        <w:tc>
          <w:tcPr>
            <w:tcW w:w="1008" w:type="dxa"/>
            <w:vAlign w:val="center"/>
            <w:hideMark/>
          </w:tcPr>
          <w:p w14:paraId="4EB96D23" w14:textId="77777777" w:rsidR="00E42721" w:rsidRPr="009B3DCC" w:rsidRDefault="00E42721" w:rsidP="00F555E9">
            <w:pPr>
              <w:snapToGrid w:val="0"/>
              <w:jc w:val="center"/>
              <w:rPr>
                <w:sz w:val="16"/>
                <w:szCs w:val="16"/>
              </w:rPr>
            </w:pPr>
            <w:r w:rsidRPr="00266687">
              <w:rPr>
                <w:color w:val="000000"/>
                <w:sz w:val="16"/>
                <w:szCs w:val="16"/>
              </w:rPr>
              <w:t>2014-06-24</w:t>
            </w:r>
          </w:p>
        </w:tc>
        <w:tc>
          <w:tcPr>
            <w:tcW w:w="1008" w:type="dxa"/>
            <w:vAlign w:val="center"/>
            <w:hideMark/>
          </w:tcPr>
          <w:p w14:paraId="3A9CC84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2BBB5F1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E3B203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D5090D0"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26D04E6F"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7028954F" w14:textId="77777777" w:rsidTr="00F555E9">
        <w:trPr>
          <w:trHeight w:val="165"/>
        </w:trPr>
        <w:tc>
          <w:tcPr>
            <w:tcW w:w="360" w:type="dxa"/>
            <w:vAlign w:val="center"/>
            <w:hideMark/>
          </w:tcPr>
          <w:p w14:paraId="49B92DEA" w14:textId="77777777" w:rsidR="00E42721" w:rsidRPr="00B20630" w:rsidRDefault="00E42721" w:rsidP="00F555E9">
            <w:pPr>
              <w:snapToGrid w:val="0"/>
              <w:rPr>
                <w:sz w:val="16"/>
                <w:szCs w:val="16"/>
              </w:rPr>
            </w:pPr>
            <w:r w:rsidRPr="00B20630">
              <w:rPr>
                <w:color w:val="000000"/>
                <w:sz w:val="16"/>
                <w:szCs w:val="16"/>
              </w:rPr>
              <w:t>296</w:t>
            </w:r>
          </w:p>
        </w:tc>
        <w:tc>
          <w:tcPr>
            <w:tcW w:w="864" w:type="dxa"/>
            <w:vAlign w:val="center"/>
            <w:hideMark/>
          </w:tcPr>
          <w:p w14:paraId="60233BC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2B83B7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0CE5B10" w14:textId="77777777" w:rsidR="00E42721" w:rsidRPr="009B3DCC" w:rsidRDefault="00E42721" w:rsidP="00F555E9">
            <w:pPr>
              <w:snapToGrid w:val="0"/>
              <w:jc w:val="center"/>
              <w:rPr>
                <w:sz w:val="16"/>
                <w:szCs w:val="16"/>
              </w:rPr>
            </w:pPr>
            <w:r w:rsidRPr="00266687">
              <w:rPr>
                <w:color w:val="000000"/>
                <w:sz w:val="16"/>
                <w:szCs w:val="16"/>
              </w:rPr>
              <w:t>66</w:t>
            </w:r>
          </w:p>
        </w:tc>
        <w:tc>
          <w:tcPr>
            <w:tcW w:w="1008" w:type="dxa"/>
            <w:vAlign w:val="center"/>
            <w:hideMark/>
          </w:tcPr>
          <w:p w14:paraId="778840F0" w14:textId="77777777" w:rsidR="00E42721" w:rsidRPr="009B3DCC" w:rsidRDefault="00E42721" w:rsidP="00F555E9">
            <w:pPr>
              <w:snapToGrid w:val="0"/>
              <w:jc w:val="center"/>
              <w:rPr>
                <w:sz w:val="16"/>
                <w:szCs w:val="16"/>
              </w:rPr>
            </w:pPr>
            <w:r w:rsidRPr="00266687">
              <w:rPr>
                <w:color w:val="000000"/>
                <w:sz w:val="16"/>
                <w:szCs w:val="16"/>
              </w:rPr>
              <w:t>2014-06-24</w:t>
            </w:r>
          </w:p>
        </w:tc>
        <w:tc>
          <w:tcPr>
            <w:tcW w:w="1008" w:type="dxa"/>
            <w:vAlign w:val="center"/>
            <w:hideMark/>
          </w:tcPr>
          <w:p w14:paraId="4130260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6F2EE71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563C7A0"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0FEE2B8E" w14:textId="77777777" w:rsidR="00E42721" w:rsidRPr="009B3DCC" w:rsidRDefault="00E42721" w:rsidP="00F555E9">
            <w:pPr>
              <w:snapToGrid w:val="0"/>
              <w:jc w:val="center"/>
              <w:rPr>
                <w:sz w:val="16"/>
                <w:szCs w:val="16"/>
              </w:rPr>
            </w:pPr>
            <w:r w:rsidRPr="00266687">
              <w:rPr>
                <w:color w:val="000000"/>
                <w:sz w:val="16"/>
                <w:szCs w:val="16"/>
              </w:rPr>
              <w:t>3.87</w:t>
            </w:r>
          </w:p>
        </w:tc>
        <w:tc>
          <w:tcPr>
            <w:tcW w:w="1008" w:type="dxa"/>
            <w:vAlign w:val="center"/>
            <w:hideMark/>
          </w:tcPr>
          <w:p w14:paraId="3F09A5C0" w14:textId="77777777" w:rsidR="00E42721" w:rsidRPr="009B3DCC" w:rsidRDefault="00E42721" w:rsidP="00F555E9">
            <w:pPr>
              <w:snapToGrid w:val="0"/>
              <w:jc w:val="center"/>
              <w:rPr>
                <w:sz w:val="16"/>
                <w:szCs w:val="16"/>
              </w:rPr>
            </w:pPr>
            <w:r w:rsidRPr="00266687">
              <w:rPr>
                <w:color w:val="000000"/>
                <w:sz w:val="16"/>
                <w:szCs w:val="16"/>
              </w:rPr>
              <w:t>3.05</w:t>
            </w:r>
          </w:p>
        </w:tc>
      </w:tr>
      <w:tr w:rsidR="00E42721" w:rsidRPr="009B3DCC" w14:paraId="670AE501" w14:textId="77777777" w:rsidTr="00F555E9">
        <w:trPr>
          <w:trHeight w:val="165"/>
        </w:trPr>
        <w:tc>
          <w:tcPr>
            <w:tcW w:w="360" w:type="dxa"/>
            <w:vAlign w:val="center"/>
            <w:hideMark/>
          </w:tcPr>
          <w:p w14:paraId="5FF4DA61" w14:textId="77777777" w:rsidR="00E42721" w:rsidRPr="00B20630" w:rsidRDefault="00E42721" w:rsidP="00F555E9">
            <w:pPr>
              <w:snapToGrid w:val="0"/>
              <w:rPr>
                <w:sz w:val="16"/>
                <w:szCs w:val="16"/>
              </w:rPr>
            </w:pPr>
            <w:r w:rsidRPr="00B20630">
              <w:rPr>
                <w:color w:val="000000"/>
                <w:sz w:val="16"/>
                <w:szCs w:val="16"/>
              </w:rPr>
              <w:t>297</w:t>
            </w:r>
          </w:p>
        </w:tc>
        <w:tc>
          <w:tcPr>
            <w:tcW w:w="864" w:type="dxa"/>
            <w:vAlign w:val="center"/>
            <w:hideMark/>
          </w:tcPr>
          <w:p w14:paraId="4F6A9D9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82DA33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9DA851D" w14:textId="77777777" w:rsidR="00E42721" w:rsidRPr="009B3DCC" w:rsidRDefault="00E42721" w:rsidP="00F555E9">
            <w:pPr>
              <w:snapToGrid w:val="0"/>
              <w:jc w:val="center"/>
              <w:rPr>
                <w:sz w:val="16"/>
                <w:szCs w:val="16"/>
              </w:rPr>
            </w:pPr>
            <w:r w:rsidRPr="00266687">
              <w:rPr>
                <w:color w:val="000000"/>
                <w:sz w:val="16"/>
                <w:szCs w:val="16"/>
              </w:rPr>
              <w:t>66</w:t>
            </w:r>
          </w:p>
        </w:tc>
        <w:tc>
          <w:tcPr>
            <w:tcW w:w="1008" w:type="dxa"/>
            <w:vAlign w:val="center"/>
            <w:hideMark/>
          </w:tcPr>
          <w:p w14:paraId="6F317C1B" w14:textId="77777777" w:rsidR="00E42721" w:rsidRPr="009B3DCC" w:rsidRDefault="00E42721" w:rsidP="00F555E9">
            <w:pPr>
              <w:snapToGrid w:val="0"/>
              <w:jc w:val="center"/>
              <w:rPr>
                <w:sz w:val="16"/>
                <w:szCs w:val="16"/>
              </w:rPr>
            </w:pPr>
            <w:r w:rsidRPr="00266687">
              <w:rPr>
                <w:color w:val="000000"/>
                <w:sz w:val="16"/>
                <w:szCs w:val="16"/>
              </w:rPr>
              <w:t>2014-06-24</w:t>
            </w:r>
          </w:p>
        </w:tc>
        <w:tc>
          <w:tcPr>
            <w:tcW w:w="1008" w:type="dxa"/>
            <w:vAlign w:val="center"/>
            <w:hideMark/>
          </w:tcPr>
          <w:p w14:paraId="5872F817"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4DA473E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90048A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AF0FF2B" w14:textId="77777777" w:rsidR="00E42721" w:rsidRPr="009B3DCC" w:rsidRDefault="00E42721" w:rsidP="00F555E9">
            <w:pPr>
              <w:snapToGrid w:val="0"/>
              <w:jc w:val="center"/>
              <w:rPr>
                <w:sz w:val="16"/>
                <w:szCs w:val="16"/>
              </w:rPr>
            </w:pPr>
            <w:r w:rsidRPr="00266687">
              <w:rPr>
                <w:color w:val="000000"/>
                <w:sz w:val="16"/>
                <w:szCs w:val="16"/>
              </w:rPr>
              <w:t>3.53</w:t>
            </w:r>
          </w:p>
        </w:tc>
        <w:tc>
          <w:tcPr>
            <w:tcW w:w="1008" w:type="dxa"/>
            <w:vAlign w:val="center"/>
            <w:hideMark/>
          </w:tcPr>
          <w:p w14:paraId="6A7A0B28" w14:textId="77777777" w:rsidR="00E42721" w:rsidRPr="009B3DCC" w:rsidRDefault="00E42721" w:rsidP="00F555E9">
            <w:pPr>
              <w:snapToGrid w:val="0"/>
              <w:jc w:val="center"/>
              <w:rPr>
                <w:sz w:val="16"/>
                <w:szCs w:val="16"/>
              </w:rPr>
            </w:pPr>
            <w:r w:rsidRPr="00266687">
              <w:rPr>
                <w:color w:val="000000"/>
                <w:sz w:val="16"/>
                <w:szCs w:val="16"/>
              </w:rPr>
              <w:t>3.59</w:t>
            </w:r>
          </w:p>
        </w:tc>
      </w:tr>
      <w:tr w:rsidR="00E42721" w:rsidRPr="009B3DCC" w14:paraId="242560D3" w14:textId="77777777" w:rsidTr="00F555E9">
        <w:trPr>
          <w:trHeight w:val="165"/>
        </w:trPr>
        <w:tc>
          <w:tcPr>
            <w:tcW w:w="360" w:type="dxa"/>
            <w:vAlign w:val="center"/>
            <w:hideMark/>
          </w:tcPr>
          <w:p w14:paraId="280051A6" w14:textId="77777777" w:rsidR="00E42721" w:rsidRPr="00B20630" w:rsidRDefault="00E42721" w:rsidP="00F555E9">
            <w:pPr>
              <w:snapToGrid w:val="0"/>
              <w:rPr>
                <w:sz w:val="16"/>
                <w:szCs w:val="16"/>
              </w:rPr>
            </w:pPr>
            <w:r w:rsidRPr="00B20630">
              <w:rPr>
                <w:color w:val="000000"/>
                <w:sz w:val="16"/>
                <w:szCs w:val="16"/>
              </w:rPr>
              <w:t>298</w:t>
            </w:r>
          </w:p>
        </w:tc>
        <w:tc>
          <w:tcPr>
            <w:tcW w:w="864" w:type="dxa"/>
            <w:vAlign w:val="center"/>
            <w:hideMark/>
          </w:tcPr>
          <w:p w14:paraId="2F49119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133AD5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68E796A" w14:textId="77777777" w:rsidR="00E42721" w:rsidRPr="009B3DCC" w:rsidRDefault="00E42721" w:rsidP="00F555E9">
            <w:pPr>
              <w:snapToGrid w:val="0"/>
              <w:jc w:val="center"/>
              <w:rPr>
                <w:sz w:val="16"/>
                <w:szCs w:val="16"/>
              </w:rPr>
            </w:pPr>
            <w:r w:rsidRPr="00266687">
              <w:rPr>
                <w:color w:val="000000"/>
                <w:sz w:val="16"/>
                <w:szCs w:val="16"/>
              </w:rPr>
              <w:t>67</w:t>
            </w:r>
          </w:p>
        </w:tc>
        <w:tc>
          <w:tcPr>
            <w:tcW w:w="1008" w:type="dxa"/>
            <w:vAlign w:val="center"/>
            <w:hideMark/>
          </w:tcPr>
          <w:p w14:paraId="32D4ACED" w14:textId="77777777" w:rsidR="00E42721" w:rsidRPr="009B3DCC" w:rsidRDefault="00E42721" w:rsidP="00F555E9">
            <w:pPr>
              <w:snapToGrid w:val="0"/>
              <w:jc w:val="center"/>
              <w:rPr>
                <w:sz w:val="16"/>
                <w:szCs w:val="16"/>
              </w:rPr>
            </w:pPr>
            <w:r w:rsidRPr="00266687">
              <w:rPr>
                <w:color w:val="000000"/>
                <w:sz w:val="16"/>
                <w:szCs w:val="16"/>
              </w:rPr>
              <w:t>2014-07-08</w:t>
            </w:r>
          </w:p>
        </w:tc>
        <w:tc>
          <w:tcPr>
            <w:tcW w:w="1008" w:type="dxa"/>
            <w:vAlign w:val="center"/>
            <w:hideMark/>
          </w:tcPr>
          <w:p w14:paraId="23FADCA3"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69EF193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4A6BE6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BE24496" w14:textId="77777777" w:rsidR="00E42721" w:rsidRPr="009B3DCC" w:rsidRDefault="00E42721" w:rsidP="00F555E9">
            <w:pPr>
              <w:snapToGrid w:val="0"/>
              <w:jc w:val="center"/>
              <w:rPr>
                <w:sz w:val="16"/>
                <w:szCs w:val="16"/>
              </w:rPr>
            </w:pPr>
            <w:r w:rsidRPr="00266687">
              <w:rPr>
                <w:color w:val="000000"/>
                <w:sz w:val="16"/>
                <w:szCs w:val="16"/>
              </w:rPr>
              <w:t>6.02</w:t>
            </w:r>
          </w:p>
        </w:tc>
        <w:tc>
          <w:tcPr>
            <w:tcW w:w="1008" w:type="dxa"/>
            <w:vAlign w:val="center"/>
            <w:hideMark/>
          </w:tcPr>
          <w:p w14:paraId="126E14EC" w14:textId="77777777" w:rsidR="00E42721" w:rsidRPr="009B3DCC" w:rsidRDefault="00E42721" w:rsidP="00F555E9">
            <w:pPr>
              <w:snapToGrid w:val="0"/>
              <w:jc w:val="center"/>
              <w:rPr>
                <w:sz w:val="16"/>
                <w:szCs w:val="16"/>
              </w:rPr>
            </w:pPr>
            <w:r w:rsidRPr="00266687">
              <w:rPr>
                <w:color w:val="000000"/>
                <w:sz w:val="16"/>
                <w:szCs w:val="16"/>
              </w:rPr>
              <w:t>1.53</w:t>
            </w:r>
          </w:p>
        </w:tc>
      </w:tr>
      <w:tr w:rsidR="00E42721" w:rsidRPr="009B3DCC" w14:paraId="6522858C" w14:textId="77777777" w:rsidTr="00F555E9">
        <w:trPr>
          <w:trHeight w:val="165"/>
        </w:trPr>
        <w:tc>
          <w:tcPr>
            <w:tcW w:w="360" w:type="dxa"/>
            <w:vAlign w:val="center"/>
            <w:hideMark/>
          </w:tcPr>
          <w:p w14:paraId="4900563E" w14:textId="77777777" w:rsidR="00E42721" w:rsidRPr="00B20630" w:rsidRDefault="00E42721" w:rsidP="00F555E9">
            <w:pPr>
              <w:snapToGrid w:val="0"/>
              <w:rPr>
                <w:sz w:val="16"/>
                <w:szCs w:val="16"/>
              </w:rPr>
            </w:pPr>
            <w:r w:rsidRPr="00B20630">
              <w:rPr>
                <w:color w:val="000000"/>
                <w:sz w:val="16"/>
                <w:szCs w:val="16"/>
              </w:rPr>
              <w:t>299</w:t>
            </w:r>
          </w:p>
        </w:tc>
        <w:tc>
          <w:tcPr>
            <w:tcW w:w="864" w:type="dxa"/>
            <w:vAlign w:val="center"/>
            <w:hideMark/>
          </w:tcPr>
          <w:p w14:paraId="2CF96F5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830A51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D39FFFA" w14:textId="77777777" w:rsidR="00E42721" w:rsidRPr="009B3DCC" w:rsidRDefault="00E42721" w:rsidP="00F555E9">
            <w:pPr>
              <w:snapToGrid w:val="0"/>
              <w:jc w:val="center"/>
              <w:rPr>
                <w:sz w:val="16"/>
                <w:szCs w:val="16"/>
              </w:rPr>
            </w:pPr>
            <w:r w:rsidRPr="00266687">
              <w:rPr>
                <w:color w:val="000000"/>
                <w:sz w:val="16"/>
                <w:szCs w:val="16"/>
              </w:rPr>
              <w:t>67</w:t>
            </w:r>
          </w:p>
        </w:tc>
        <w:tc>
          <w:tcPr>
            <w:tcW w:w="1008" w:type="dxa"/>
            <w:vAlign w:val="center"/>
            <w:hideMark/>
          </w:tcPr>
          <w:p w14:paraId="351E02A5" w14:textId="77777777" w:rsidR="00E42721" w:rsidRPr="009B3DCC" w:rsidRDefault="00E42721" w:rsidP="00F555E9">
            <w:pPr>
              <w:snapToGrid w:val="0"/>
              <w:jc w:val="center"/>
              <w:rPr>
                <w:sz w:val="16"/>
                <w:szCs w:val="16"/>
              </w:rPr>
            </w:pPr>
            <w:r w:rsidRPr="00266687">
              <w:rPr>
                <w:color w:val="000000"/>
                <w:sz w:val="16"/>
                <w:szCs w:val="16"/>
              </w:rPr>
              <w:t>2014-07-08</w:t>
            </w:r>
          </w:p>
        </w:tc>
        <w:tc>
          <w:tcPr>
            <w:tcW w:w="1008" w:type="dxa"/>
            <w:vAlign w:val="center"/>
            <w:hideMark/>
          </w:tcPr>
          <w:p w14:paraId="5B585246"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66593B9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84F185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D65CCAC" w14:textId="77777777" w:rsidR="00E42721" w:rsidRPr="009B3DCC" w:rsidRDefault="00E42721" w:rsidP="00F555E9">
            <w:pPr>
              <w:snapToGrid w:val="0"/>
              <w:jc w:val="center"/>
              <w:rPr>
                <w:sz w:val="16"/>
                <w:szCs w:val="16"/>
              </w:rPr>
            </w:pPr>
            <w:r w:rsidRPr="00266687">
              <w:rPr>
                <w:color w:val="000000"/>
                <w:sz w:val="16"/>
                <w:szCs w:val="16"/>
              </w:rPr>
              <w:t>7.22</w:t>
            </w:r>
          </w:p>
        </w:tc>
        <w:tc>
          <w:tcPr>
            <w:tcW w:w="1008" w:type="dxa"/>
            <w:vAlign w:val="center"/>
            <w:hideMark/>
          </w:tcPr>
          <w:p w14:paraId="2569C11F" w14:textId="77777777" w:rsidR="00E42721" w:rsidRPr="009B3DCC" w:rsidRDefault="00E42721" w:rsidP="00F555E9">
            <w:pPr>
              <w:snapToGrid w:val="0"/>
              <w:jc w:val="center"/>
              <w:rPr>
                <w:sz w:val="16"/>
                <w:szCs w:val="16"/>
              </w:rPr>
            </w:pPr>
            <w:r w:rsidRPr="00266687">
              <w:rPr>
                <w:color w:val="000000"/>
                <w:sz w:val="16"/>
                <w:szCs w:val="16"/>
              </w:rPr>
              <w:t>1.96</w:t>
            </w:r>
          </w:p>
        </w:tc>
      </w:tr>
      <w:tr w:rsidR="00E42721" w:rsidRPr="009B3DCC" w14:paraId="3ADFEB9B" w14:textId="77777777" w:rsidTr="00F555E9">
        <w:trPr>
          <w:trHeight w:val="180"/>
        </w:trPr>
        <w:tc>
          <w:tcPr>
            <w:tcW w:w="360" w:type="dxa"/>
            <w:vAlign w:val="center"/>
            <w:hideMark/>
          </w:tcPr>
          <w:p w14:paraId="786A2A0B" w14:textId="77777777" w:rsidR="00E42721" w:rsidRPr="00B20630" w:rsidRDefault="00E42721" w:rsidP="00F555E9">
            <w:pPr>
              <w:snapToGrid w:val="0"/>
              <w:rPr>
                <w:sz w:val="16"/>
                <w:szCs w:val="16"/>
              </w:rPr>
            </w:pPr>
            <w:r w:rsidRPr="00B20630">
              <w:rPr>
                <w:color w:val="000000"/>
                <w:sz w:val="16"/>
                <w:szCs w:val="16"/>
              </w:rPr>
              <w:t>300</w:t>
            </w:r>
          </w:p>
        </w:tc>
        <w:tc>
          <w:tcPr>
            <w:tcW w:w="864" w:type="dxa"/>
            <w:vAlign w:val="center"/>
            <w:hideMark/>
          </w:tcPr>
          <w:p w14:paraId="1BDBCE3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A824B1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386FBDB" w14:textId="77777777" w:rsidR="00E42721" w:rsidRPr="009B3DCC" w:rsidRDefault="00E42721" w:rsidP="00F555E9">
            <w:pPr>
              <w:snapToGrid w:val="0"/>
              <w:jc w:val="center"/>
              <w:rPr>
                <w:sz w:val="16"/>
                <w:szCs w:val="16"/>
              </w:rPr>
            </w:pPr>
            <w:r w:rsidRPr="00266687">
              <w:rPr>
                <w:color w:val="000000"/>
                <w:sz w:val="16"/>
                <w:szCs w:val="16"/>
              </w:rPr>
              <w:t>67</w:t>
            </w:r>
          </w:p>
        </w:tc>
        <w:tc>
          <w:tcPr>
            <w:tcW w:w="1008" w:type="dxa"/>
            <w:vAlign w:val="center"/>
            <w:hideMark/>
          </w:tcPr>
          <w:p w14:paraId="7C78E63C" w14:textId="77777777" w:rsidR="00E42721" w:rsidRPr="009B3DCC" w:rsidRDefault="00E42721" w:rsidP="00F555E9">
            <w:pPr>
              <w:snapToGrid w:val="0"/>
              <w:jc w:val="center"/>
              <w:rPr>
                <w:sz w:val="16"/>
                <w:szCs w:val="16"/>
              </w:rPr>
            </w:pPr>
            <w:r w:rsidRPr="00266687">
              <w:rPr>
                <w:color w:val="000000"/>
                <w:sz w:val="16"/>
                <w:szCs w:val="16"/>
              </w:rPr>
              <w:t>2014-07-08</w:t>
            </w:r>
          </w:p>
        </w:tc>
        <w:tc>
          <w:tcPr>
            <w:tcW w:w="1008" w:type="dxa"/>
            <w:vAlign w:val="center"/>
            <w:hideMark/>
          </w:tcPr>
          <w:p w14:paraId="4525784B"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4984AFA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254AFA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5E29247" w14:textId="77777777" w:rsidR="00E42721" w:rsidRPr="009B3DCC" w:rsidRDefault="00E42721" w:rsidP="00F555E9">
            <w:pPr>
              <w:snapToGrid w:val="0"/>
              <w:jc w:val="center"/>
              <w:rPr>
                <w:sz w:val="16"/>
                <w:szCs w:val="16"/>
              </w:rPr>
            </w:pPr>
            <w:r w:rsidRPr="00266687">
              <w:rPr>
                <w:color w:val="000000"/>
                <w:sz w:val="16"/>
                <w:szCs w:val="16"/>
              </w:rPr>
              <w:t>7.24</w:t>
            </w:r>
          </w:p>
        </w:tc>
        <w:tc>
          <w:tcPr>
            <w:tcW w:w="1008" w:type="dxa"/>
            <w:vAlign w:val="center"/>
            <w:hideMark/>
          </w:tcPr>
          <w:p w14:paraId="601258A7" w14:textId="77777777" w:rsidR="00E42721" w:rsidRPr="009B3DCC" w:rsidRDefault="00E42721" w:rsidP="00F555E9">
            <w:pPr>
              <w:snapToGrid w:val="0"/>
              <w:jc w:val="center"/>
              <w:rPr>
                <w:sz w:val="16"/>
                <w:szCs w:val="16"/>
              </w:rPr>
            </w:pPr>
            <w:r w:rsidRPr="00266687">
              <w:rPr>
                <w:color w:val="000000"/>
                <w:sz w:val="16"/>
                <w:szCs w:val="16"/>
              </w:rPr>
              <w:t>2.27</w:t>
            </w:r>
          </w:p>
        </w:tc>
      </w:tr>
      <w:tr w:rsidR="00E42721" w:rsidRPr="009B3DCC" w14:paraId="6E277080" w14:textId="77777777" w:rsidTr="00F555E9">
        <w:trPr>
          <w:trHeight w:val="165"/>
        </w:trPr>
        <w:tc>
          <w:tcPr>
            <w:tcW w:w="360" w:type="dxa"/>
            <w:vAlign w:val="center"/>
            <w:hideMark/>
          </w:tcPr>
          <w:p w14:paraId="3B5E67E9" w14:textId="77777777" w:rsidR="00E42721" w:rsidRPr="00B20630" w:rsidRDefault="00E42721" w:rsidP="00F555E9">
            <w:pPr>
              <w:snapToGrid w:val="0"/>
              <w:rPr>
                <w:sz w:val="16"/>
                <w:szCs w:val="16"/>
              </w:rPr>
            </w:pPr>
            <w:r w:rsidRPr="00B20630">
              <w:rPr>
                <w:color w:val="000000"/>
                <w:sz w:val="16"/>
                <w:szCs w:val="16"/>
              </w:rPr>
              <w:t>301</w:t>
            </w:r>
          </w:p>
        </w:tc>
        <w:tc>
          <w:tcPr>
            <w:tcW w:w="864" w:type="dxa"/>
            <w:vAlign w:val="center"/>
            <w:hideMark/>
          </w:tcPr>
          <w:p w14:paraId="2FC51DE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817F81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A962CEE" w14:textId="77777777" w:rsidR="00E42721" w:rsidRPr="009B3DCC" w:rsidRDefault="00E42721" w:rsidP="00F555E9">
            <w:pPr>
              <w:snapToGrid w:val="0"/>
              <w:jc w:val="center"/>
              <w:rPr>
                <w:sz w:val="16"/>
                <w:szCs w:val="16"/>
              </w:rPr>
            </w:pPr>
            <w:r w:rsidRPr="00266687">
              <w:rPr>
                <w:color w:val="000000"/>
                <w:sz w:val="16"/>
                <w:szCs w:val="16"/>
              </w:rPr>
              <w:t>68</w:t>
            </w:r>
          </w:p>
        </w:tc>
        <w:tc>
          <w:tcPr>
            <w:tcW w:w="1008" w:type="dxa"/>
            <w:vAlign w:val="center"/>
            <w:hideMark/>
          </w:tcPr>
          <w:p w14:paraId="3E46695F"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2E454338"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32308FC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C09071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16099A6" w14:textId="77777777" w:rsidR="00E42721" w:rsidRPr="009B3DCC" w:rsidRDefault="00E42721" w:rsidP="00F555E9">
            <w:pPr>
              <w:snapToGrid w:val="0"/>
              <w:jc w:val="center"/>
              <w:rPr>
                <w:sz w:val="16"/>
                <w:szCs w:val="16"/>
              </w:rPr>
            </w:pPr>
            <w:r w:rsidRPr="00266687">
              <w:rPr>
                <w:color w:val="000000"/>
                <w:sz w:val="16"/>
                <w:szCs w:val="16"/>
              </w:rPr>
              <w:t>7.22</w:t>
            </w:r>
          </w:p>
        </w:tc>
        <w:tc>
          <w:tcPr>
            <w:tcW w:w="1008" w:type="dxa"/>
            <w:vAlign w:val="center"/>
            <w:hideMark/>
          </w:tcPr>
          <w:p w14:paraId="01F34EEC" w14:textId="77777777" w:rsidR="00E42721" w:rsidRPr="009B3DCC" w:rsidRDefault="00E42721" w:rsidP="00F555E9">
            <w:pPr>
              <w:snapToGrid w:val="0"/>
              <w:jc w:val="center"/>
              <w:rPr>
                <w:sz w:val="16"/>
                <w:szCs w:val="16"/>
              </w:rPr>
            </w:pPr>
            <w:r w:rsidRPr="00266687">
              <w:rPr>
                <w:color w:val="000000"/>
                <w:sz w:val="16"/>
                <w:szCs w:val="16"/>
              </w:rPr>
              <w:t>1.35</w:t>
            </w:r>
          </w:p>
        </w:tc>
      </w:tr>
      <w:tr w:rsidR="00E42721" w:rsidRPr="009B3DCC" w14:paraId="610FABB8" w14:textId="77777777" w:rsidTr="00F555E9">
        <w:trPr>
          <w:trHeight w:val="165"/>
        </w:trPr>
        <w:tc>
          <w:tcPr>
            <w:tcW w:w="360" w:type="dxa"/>
            <w:vAlign w:val="center"/>
            <w:hideMark/>
          </w:tcPr>
          <w:p w14:paraId="7A13C440" w14:textId="77777777" w:rsidR="00E42721" w:rsidRPr="00B20630" w:rsidRDefault="00E42721" w:rsidP="00F555E9">
            <w:pPr>
              <w:snapToGrid w:val="0"/>
              <w:rPr>
                <w:sz w:val="16"/>
                <w:szCs w:val="16"/>
              </w:rPr>
            </w:pPr>
            <w:r w:rsidRPr="00B20630">
              <w:rPr>
                <w:color w:val="000000"/>
                <w:sz w:val="16"/>
                <w:szCs w:val="16"/>
              </w:rPr>
              <w:t>302</w:t>
            </w:r>
          </w:p>
        </w:tc>
        <w:tc>
          <w:tcPr>
            <w:tcW w:w="864" w:type="dxa"/>
            <w:vAlign w:val="center"/>
            <w:hideMark/>
          </w:tcPr>
          <w:p w14:paraId="635CD5C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B82A10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D68E3BC" w14:textId="77777777" w:rsidR="00E42721" w:rsidRPr="009B3DCC" w:rsidRDefault="00E42721" w:rsidP="00F555E9">
            <w:pPr>
              <w:snapToGrid w:val="0"/>
              <w:jc w:val="center"/>
              <w:rPr>
                <w:sz w:val="16"/>
                <w:szCs w:val="16"/>
              </w:rPr>
            </w:pPr>
            <w:r w:rsidRPr="00266687">
              <w:rPr>
                <w:color w:val="000000"/>
                <w:sz w:val="16"/>
                <w:szCs w:val="16"/>
              </w:rPr>
              <w:t>68</w:t>
            </w:r>
          </w:p>
        </w:tc>
        <w:tc>
          <w:tcPr>
            <w:tcW w:w="1008" w:type="dxa"/>
            <w:vAlign w:val="center"/>
            <w:hideMark/>
          </w:tcPr>
          <w:p w14:paraId="1BF57ABE"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33727D87"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4A4667D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A0AFECC"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62DDA176" w14:textId="77777777" w:rsidR="00E42721" w:rsidRPr="009B3DCC" w:rsidRDefault="00E42721" w:rsidP="00F555E9">
            <w:pPr>
              <w:snapToGrid w:val="0"/>
              <w:jc w:val="center"/>
              <w:rPr>
                <w:sz w:val="16"/>
                <w:szCs w:val="16"/>
              </w:rPr>
            </w:pPr>
            <w:r w:rsidRPr="00266687">
              <w:rPr>
                <w:color w:val="000000"/>
                <w:sz w:val="16"/>
                <w:szCs w:val="16"/>
              </w:rPr>
              <w:t>7.88</w:t>
            </w:r>
          </w:p>
        </w:tc>
        <w:tc>
          <w:tcPr>
            <w:tcW w:w="1008" w:type="dxa"/>
            <w:vAlign w:val="center"/>
            <w:hideMark/>
          </w:tcPr>
          <w:p w14:paraId="6B882566" w14:textId="77777777" w:rsidR="00E42721" w:rsidRPr="009B3DCC" w:rsidRDefault="00E42721" w:rsidP="00F555E9">
            <w:pPr>
              <w:snapToGrid w:val="0"/>
              <w:jc w:val="center"/>
              <w:rPr>
                <w:sz w:val="16"/>
                <w:szCs w:val="16"/>
              </w:rPr>
            </w:pPr>
            <w:r w:rsidRPr="00266687">
              <w:rPr>
                <w:color w:val="000000"/>
                <w:sz w:val="16"/>
                <w:szCs w:val="16"/>
              </w:rPr>
              <w:t>1.88</w:t>
            </w:r>
          </w:p>
        </w:tc>
      </w:tr>
      <w:tr w:rsidR="00E42721" w:rsidRPr="009B3DCC" w14:paraId="27AB9221" w14:textId="77777777" w:rsidTr="00F555E9">
        <w:trPr>
          <w:trHeight w:val="165"/>
        </w:trPr>
        <w:tc>
          <w:tcPr>
            <w:tcW w:w="360" w:type="dxa"/>
            <w:vAlign w:val="center"/>
            <w:hideMark/>
          </w:tcPr>
          <w:p w14:paraId="313BA0D0" w14:textId="77777777" w:rsidR="00E42721" w:rsidRPr="00B20630" w:rsidRDefault="00E42721" w:rsidP="00F555E9">
            <w:pPr>
              <w:snapToGrid w:val="0"/>
              <w:rPr>
                <w:sz w:val="16"/>
                <w:szCs w:val="16"/>
              </w:rPr>
            </w:pPr>
            <w:r w:rsidRPr="00B20630">
              <w:rPr>
                <w:color w:val="000000"/>
                <w:sz w:val="16"/>
                <w:szCs w:val="16"/>
              </w:rPr>
              <w:t>303</w:t>
            </w:r>
          </w:p>
        </w:tc>
        <w:tc>
          <w:tcPr>
            <w:tcW w:w="864" w:type="dxa"/>
            <w:vAlign w:val="center"/>
            <w:hideMark/>
          </w:tcPr>
          <w:p w14:paraId="579525C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FD7117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8C50733" w14:textId="77777777" w:rsidR="00E42721" w:rsidRPr="009B3DCC" w:rsidRDefault="00E42721" w:rsidP="00F555E9">
            <w:pPr>
              <w:snapToGrid w:val="0"/>
              <w:jc w:val="center"/>
              <w:rPr>
                <w:sz w:val="16"/>
                <w:szCs w:val="16"/>
              </w:rPr>
            </w:pPr>
            <w:r w:rsidRPr="00266687">
              <w:rPr>
                <w:color w:val="000000"/>
                <w:sz w:val="16"/>
                <w:szCs w:val="16"/>
              </w:rPr>
              <w:t>68</w:t>
            </w:r>
          </w:p>
        </w:tc>
        <w:tc>
          <w:tcPr>
            <w:tcW w:w="1008" w:type="dxa"/>
            <w:vAlign w:val="center"/>
            <w:hideMark/>
          </w:tcPr>
          <w:p w14:paraId="49B1FFA0"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4CA87DA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76E887E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1B2201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985689F" w14:textId="77777777" w:rsidR="00E42721" w:rsidRPr="009B3DCC" w:rsidRDefault="00E42721" w:rsidP="00F555E9">
            <w:pPr>
              <w:snapToGrid w:val="0"/>
              <w:jc w:val="center"/>
              <w:rPr>
                <w:sz w:val="16"/>
                <w:szCs w:val="16"/>
              </w:rPr>
            </w:pPr>
            <w:r w:rsidRPr="00266687">
              <w:rPr>
                <w:color w:val="000000"/>
                <w:sz w:val="16"/>
                <w:szCs w:val="16"/>
              </w:rPr>
              <w:t>8.91</w:t>
            </w:r>
          </w:p>
        </w:tc>
        <w:tc>
          <w:tcPr>
            <w:tcW w:w="1008" w:type="dxa"/>
            <w:vAlign w:val="center"/>
            <w:hideMark/>
          </w:tcPr>
          <w:p w14:paraId="4E0B6EEE" w14:textId="77777777" w:rsidR="00E42721" w:rsidRPr="009B3DCC" w:rsidRDefault="00E42721" w:rsidP="00F555E9">
            <w:pPr>
              <w:snapToGrid w:val="0"/>
              <w:jc w:val="center"/>
              <w:rPr>
                <w:sz w:val="16"/>
                <w:szCs w:val="16"/>
              </w:rPr>
            </w:pPr>
            <w:r w:rsidRPr="00266687">
              <w:rPr>
                <w:color w:val="000000"/>
                <w:sz w:val="16"/>
                <w:szCs w:val="16"/>
              </w:rPr>
              <w:t>2.13</w:t>
            </w:r>
          </w:p>
        </w:tc>
      </w:tr>
      <w:tr w:rsidR="00E42721" w:rsidRPr="009B3DCC" w14:paraId="68D6B00A" w14:textId="77777777" w:rsidTr="00F555E9">
        <w:trPr>
          <w:trHeight w:val="165"/>
        </w:trPr>
        <w:tc>
          <w:tcPr>
            <w:tcW w:w="360" w:type="dxa"/>
            <w:vAlign w:val="center"/>
            <w:hideMark/>
          </w:tcPr>
          <w:p w14:paraId="7C11C484" w14:textId="77777777" w:rsidR="00E42721" w:rsidRPr="00B20630" w:rsidRDefault="00E42721" w:rsidP="00F555E9">
            <w:pPr>
              <w:snapToGrid w:val="0"/>
              <w:rPr>
                <w:sz w:val="16"/>
                <w:szCs w:val="16"/>
              </w:rPr>
            </w:pPr>
            <w:r w:rsidRPr="00B20630">
              <w:rPr>
                <w:color w:val="000000"/>
                <w:sz w:val="16"/>
                <w:szCs w:val="16"/>
              </w:rPr>
              <w:t>304</w:t>
            </w:r>
          </w:p>
        </w:tc>
        <w:tc>
          <w:tcPr>
            <w:tcW w:w="864" w:type="dxa"/>
            <w:vAlign w:val="center"/>
            <w:hideMark/>
          </w:tcPr>
          <w:p w14:paraId="50ACF59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65567A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57689C5" w14:textId="77777777" w:rsidR="00E42721" w:rsidRPr="009B3DCC" w:rsidRDefault="00E42721" w:rsidP="00F555E9">
            <w:pPr>
              <w:snapToGrid w:val="0"/>
              <w:jc w:val="center"/>
              <w:rPr>
                <w:sz w:val="16"/>
                <w:szCs w:val="16"/>
              </w:rPr>
            </w:pPr>
            <w:r w:rsidRPr="00266687">
              <w:rPr>
                <w:color w:val="000000"/>
                <w:sz w:val="16"/>
                <w:szCs w:val="16"/>
              </w:rPr>
              <w:t>69</w:t>
            </w:r>
          </w:p>
        </w:tc>
        <w:tc>
          <w:tcPr>
            <w:tcW w:w="1008" w:type="dxa"/>
            <w:vAlign w:val="center"/>
            <w:hideMark/>
          </w:tcPr>
          <w:p w14:paraId="0F90406F" w14:textId="77777777" w:rsidR="00E42721" w:rsidRPr="009B3DCC" w:rsidRDefault="00E42721" w:rsidP="00F555E9">
            <w:pPr>
              <w:snapToGrid w:val="0"/>
              <w:jc w:val="center"/>
              <w:rPr>
                <w:sz w:val="16"/>
                <w:szCs w:val="16"/>
              </w:rPr>
            </w:pPr>
            <w:r w:rsidRPr="00266687">
              <w:rPr>
                <w:color w:val="000000"/>
                <w:sz w:val="16"/>
                <w:szCs w:val="16"/>
              </w:rPr>
              <w:t>2014-07-23</w:t>
            </w:r>
          </w:p>
        </w:tc>
        <w:tc>
          <w:tcPr>
            <w:tcW w:w="1008" w:type="dxa"/>
            <w:vAlign w:val="center"/>
            <w:hideMark/>
          </w:tcPr>
          <w:p w14:paraId="2C048B16"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45589D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3A45D7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3A2839D" w14:textId="77777777" w:rsidR="00E42721" w:rsidRPr="009B3DCC" w:rsidRDefault="00E42721" w:rsidP="00F555E9">
            <w:pPr>
              <w:snapToGrid w:val="0"/>
              <w:jc w:val="center"/>
              <w:rPr>
                <w:sz w:val="16"/>
                <w:szCs w:val="16"/>
              </w:rPr>
            </w:pPr>
            <w:r w:rsidRPr="00266687">
              <w:rPr>
                <w:color w:val="000000"/>
                <w:sz w:val="16"/>
                <w:szCs w:val="16"/>
              </w:rPr>
              <w:t>8.92</w:t>
            </w:r>
          </w:p>
        </w:tc>
        <w:tc>
          <w:tcPr>
            <w:tcW w:w="1008" w:type="dxa"/>
            <w:vAlign w:val="center"/>
            <w:hideMark/>
          </w:tcPr>
          <w:p w14:paraId="0C9FC860"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1806D8A2" w14:textId="77777777" w:rsidTr="00F555E9">
        <w:trPr>
          <w:trHeight w:val="165"/>
        </w:trPr>
        <w:tc>
          <w:tcPr>
            <w:tcW w:w="360" w:type="dxa"/>
            <w:vAlign w:val="center"/>
            <w:hideMark/>
          </w:tcPr>
          <w:p w14:paraId="0F2C4D12" w14:textId="77777777" w:rsidR="00E42721" w:rsidRPr="00B20630" w:rsidRDefault="00E42721" w:rsidP="00F555E9">
            <w:pPr>
              <w:snapToGrid w:val="0"/>
              <w:rPr>
                <w:sz w:val="16"/>
                <w:szCs w:val="16"/>
              </w:rPr>
            </w:pPr>
            <w:r w:rsidRPr="00B20630">
              <w:rPr>
                <w:color w:val="000000"/>
                <w:sz w:val="16"/>
                <w:szCs w:val="16"/>
              </w:rPr>
              <w:t>305</w:t>
            </w:r>
          </w:p>
        </w:tc>
        <w:tc>
          <w:tcPr>
            <w:tcW w:w="864" w:type="dxa"/>
            <w:vAlign w:val="center"/>
            <w:hideMark/>
          </w:tcPr>
          <w:p w14:paraId="3195726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D536CA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47B3CB3" w14:textId="77777777" w:rsidR="00E42721" w:rsidRPr="009B3DCC" w:rsidRDefault="00E42721" w:rsidP="00F555E9">
            <w:pPr>
              <w:snapToGrid w:val="0"/>
              <w:jc w:val="center"/>
              <w:rPr>
                <w:sz w:val="16"/>
                <w:szCs w:val="16"/>
              </w:rPr>
            </w:pPr>
            <w:r w:rsidRPr="00266687">
              <w:rPr>
                <w:color w:val="000000"/>
                <w:sz w:val="16"/>
                <w:szCs w:val="16"/>
              </w:rPr>
              <w:t>69</w:t>
            </w:r>
          </w:p>
        </w:tc>
        <w:tc>
          <w:tcPr>
            <w:tcW w:w="1008" w:type="dxa"/>
            <w:vAlign w:val="center"/>
            <w:hideMark/>
          </w:tcPr>
          <w:p w14:paraId="56D45B32" w14:textId="77777777" w:rsidR="00E42721" w:rsidRPr="009B3DCC" w:rsidRDefault="00E42721" w:rsidP="00F555E9">
            <w:pPr>
              <w:snapToGrid w:val="0"/>
              <w:jc w:val="center"/>
              <w:rPr>
                <w:sz w:val="16"/>
                <w:szCs w:val="16"/>
              </w:rPr>
            </w:pPr>
            <w:r w:rsidRPr="00266687">
              <w:rPr>
                <w:color w:val="000000"/>
                <w:sz w:val="16"/>
                <w:szCs w:val="16"/>
              </w:rPr>
              <w:t>2014-07-23</w:t>
            </w:r>
          </w:p>
        </w:tc>
        <w:tc>
          <w:tcPr>
            <w:tcW w:w="1008" w:type="dxa"/>
            <w:vAlign w:val="center"/>
            <w:hideMark/>
          </w:tcPr>
          <w:p w14:paraId="2BBB6189"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4E998C7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3AEF7A3"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A5F27D2" w14:textId="77777777" w:rsidR="00E42721" w:rsidRPr="009B3DCC" w:rsidRDefault="00E42721" w:rsidP="00F555E9">
            <w:pPr>
              <w:snapToGrid w:val="0"/>
              <w:jc w:val="center"/>
              <w:rPr>
                <w:sz w:val="16"/>
                <w:szCs w:val="16"/>
              </w:rPr>
            </w:pPr>
            <w:r w:rsidRPr="00266687">
              <w:rPr>
                <w:color w:val="000000"/>
                <w:sz w:val="16"/>
                <w:szCs w:val="16"/>
              </w:rPr>
              <w:t>10.89</w:t>
            </w:r>
          </w:p>
        </w:tc>
        <w:tc>
          <w:tcPr>
            <w:tcW w:w="1008" w:type="dxa"/>
            <w:vAlign w:val="center"/>
            <w:hideMark/>
          </w:tcPr>
          <w:p w14:paraId="4F8763A7" w14:textId="77777777" w:rsidR="00E42721" w:rsidRPr="009B3DCC" w:rsidRDefault="00E42721" w:rsidP="00F555E9">
            <w:pPr>
              <w:snapToGrid w:val="0"/>
              <w:jc w:val="center"/>
              <w:rPr>
                <w:sz w:val="16"/>
                <w:szCs w:val="16"/>
              </w:rPr>
            </w:pPr>
            <w:r w:rsidRPr="00266687">
              <w:rPr>
                <w:color w:val="000000"/>
                <w:sz w:val="16"/>
                <w:szCs w:val="16"/>
              </w:rPr>
              <w:t>1.67</w:t>
            </w:r>
          </w:p>
        </w:tc>
      </w:tr>
      <w:tr w:rsidR="00E42721" w:rsidRPr="009B3DCC" w14:paraId="225E02E7" w14:textId="77777777" w:rsidTr="00F555E9">
        <w:trPr>
          <w:trHeight w:val="165"/>
        </w:trPr>
        <w:tc>
          <w:tcPr>
            <w:tcW w:w="360" w:type="dxa"/>
            <w:vAlign w:val="center"/>
            <w:hideMark/>
          </w:tcPr>
          <w:p w14:paraId="59B185F5" w14:textId="77777777" w:rsidR="00E42721" w:rsidRPr="00B20630" w:rsidRDefault="00E42721" w:rsidP="00F555E9">
            <w:pPr>
              <w:snapToGrid w:val="0"/>
              <w:rPr>
                <w:sz w:val="16"/>
                <w:szCs w:val="16"/>
              </w:rPr>
            </w:pPr>
            <w:r w:rsidRPr="00B20630">
              <w:rPr>
                <w:color w:val="000000"/>
                <w:sz w:val="16"/>
                <w:szCs w:val="16"/>
              </w:rPr>
              <w:t>306</w:t>
            </w:r>
          </w:p>
        </w:tc>
        <w:tc>
          <w:tcPr>
            <w:tcW w:w="864" w:type="dxa"/>
            <w:vAlign w:val="center"/>
            <w:hideMark/>
          </w:tcPr>
          <w:p w14:paraId="0A6CF04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04BB42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34C2C5E" w14:textId="77777777" w:rsidR="00E42721" w:rsidRPr="009B3DCC" w:rsidRDefault="00E42721" w:rsidP="00F555E9">
            <w:pPr>
              <w:snapToGrid w:val="0"/>
              <w:jc w:val="center"/>
              <w:rPr>
                <w:sz w:val="16"/>
                <w:szCs w:val="16"/>
              </w:rPr>
            </w:pPr>
            <w:r w:rsidRPr="00266687">
              <w:rPr>
                <w:color w:val="000000"/>
                <w:sz w:val="16"/>
                <w:szCs w:val="16"/>
              </w:rPr>
              <w:t>69</w:t>
            </w:r>
          </w:p>
        </w:tc>
        <w:tc>
          <w:tcPr>
            <w:tcW w:w="1008" w:type="dxa"/>
            <w:vAlign w:val="center"/>
            <w:hideMark/>
          </w:tcPr>
          <w:p w14:paraId="5C4EDBF4" w14:textId="77777777" w:rsidR="00E42721" w:rsidRPr="009B3DCC" w:rsidRDefault="00E42721" w:rsidP="00F555E9">
            <w:pPr>
              <w:snapToGrid w:val="0"/>
              <w:jc w:val="center"/>
              <w:rPr>
                <w:sz w:val="16"/>
                <w:szCs w:val="16"/>
              </w:rPr>
            </w:pPr>
            <w:r w:rsidRPr="00266687">
              <w:rPr>
                <w:color w:val="000000"/>
                <w:sz w:val="16"/>
                <w:szCs w:val="16"/>
              </w:rPr>
              <w:t>2014-07-23</w:t>
            </w:r>
          </w:p>
        </w:tc>
        <w:tc>
          <w:tcPr>
            <w:tcW w:w="1008" w:type="dxa"/>
            <w:vAlign w:val="center"/>
            <w:hideMark/>
          </w:tcPr>
          <w:p w14:paraId="5858F64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67EC1AE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7D1742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961BA48" w14:textId="77777777" w:rsidR="00E42721" w:rsidRPr="009B3DCC" w:rsidRDefault="00E42721" w:rsidP="00F555E9">
            <w:pPr>
              <w:snapToGrid w:val="0"/>
              <w:jc w:val="center"/>
              <w:rPr>
                <w:sz w:val="16"/>
                <w:szCs w:val="16"/>
              </w:rPr>
            </w:pPr>
            <w:r w:rsidRPr="00266687">
              <w:rPr>
                <w:color w:val="000000"/>
                <w:sz w:val="16"/>
                <w:szCs w:val="16"/>
              </w:rPr>
              <w:t>10.03</w:t>
            </w:r>
          </w:p>
        </w:tc>
        <w:tc>
          <w:tcPr>
            <w:tcW w:w="1008" w:type="dxa"/>
            <w:vAlign w:val="center"/>
            <w:hideMark/>
          </w:tcPr>
          <w:p w14:paraId="65344C3F" w14:textId="77777777" w:rsidR="00E42721" w:rsidRPr="009B3DCC" w:rsidRDefault="00E42721" w:rsidP="00F555E9">
            <w:pPr>
              <w:snapToGrid w:val="0"/>
              <w:jc w:val="center"/>
              <w:rPr>
                <w:sz w:val="16"/>
                <w:szCs w:val="16"/>
              </w:rPr>
            </w:pPr>
            <w:r w:rsidRPr="00266687">
              <w:rPr>
                <w:color w:val="000000"/>
                <w:sz w:val="16"/>
                <w:szCs w:val="16"/>
              </w:rPr>
              <w:t>1.89</w:t>
            </w:r>
          </w:p>
        </w:tc>
      </w:tr>
      <w:tr w:rsidR="00E42721" w:rsidRPr="009B3DCC" w14:paraId="7F82C986" w14:textId="77777777" w:rsidTr="00F555E9">
        <w:trPr>
          <w:trHeight w:val="165"/>
        </w:trPr>
        <w:tc>
          <w:tcPr>
            <w:tcW w:w="360" w:type="dxa"/>
            <w:vAlign w:val="center"/>
            <w:hideMark/>
          </w:tcPr>
          <w:p w14:paraId="0BA20E9F" w14:textId="77777777" w:rsidR="00E42721" w:rsidRPr="00B20630" w:rsidRDefault="00E42721" w:rsidP="00F555E9">
            <w:pPr>
              <w:snapToGrid w:val="0"/>
              <w:rPr>
                <w:sz w:val="16"/>
                <w:szCs w:val="16"/>
              </w:rPr>
            </w:pPr>
            <w:r w:rsidRPr="00B20630">
              <w:rPr>
                <w:color w:val="000000"/>
                <w:sz w:val="16"/>
                <w:szCs w:val="16"/>
              </w:rPr>
              <w:t>307</w:t>
            </w:r>
          </w:p>
        </w:tc>
        <w:tc>
          <w:tcPr>
            <w:tcW w:w="864" w:type="dxa"/>
            <w:vAlign w:val="center"/>
            <w:hideMark/>
          </w:tcPr>
          <w:p w14:paraId="63178D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A7D97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74ED54A"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
          <w:p w14:paraId="06596C07"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
          <w:p w14:paraId="2F91EA7D"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0BDD7BC1"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4AE1536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148C040"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1F043570" w14:textId="77777777" w:rsidR="00E42721" w:rsidRPr="009B3DCC" w:rsidRDefault="00E42721" w:rsidP="00F555E9">
            <w:pPr>
              <w:snapToGrid w:val="0"/>
              <w:jc w:val="center"/>
              <w:rPr>
                <w:sz w:val="16"/>
                <w:szCs w:val="16"/>
              </w:rPr>
            </w:pPr>
            <w:r w:rsidRPr="00266687">
              <w:rPr>
                <w:color w:val="000000"/>
                <w:sz w:val="16"/>
                <w:szCs w:val="16"/>
              </w:rPr>
              <w:t>2.73</w:t>
            </w:r>
          </w:p>
        </w:tc>
      </w:tr>
      <w:tr w:rsidR="00E42721" w:rsidRPr="009B3DCC" w14:paraId="4052C664" w14:textId="77777777" w:rsidTr="00F555E9">
        <w:trPr>
          <w:trHeight w:val="165"/>
        </w:trPr>
        <w:tc>
          <w:tcPr>
            <w:tcW w:w="360" w:type="dxa"/>
            <w:vAlign w:val="center"/>
            <w:hideMark/>
          </w:tcPr>
          <w:p w14:paraId="577A1097" w14:textId="77777777" w:rsidR="00E42721" w:rsidRPr="00B20630" w:rsidRDefault="00E42721" w:rsidP="00F555E9">
            <w:pPr>
              <w:snapToGrid w:val="0"/>
              <w:rPr>
                <w:sz w:val="16"/>
                <w:szCs w:val="16"/>
              </w:rPr>
            </w:pPr>
            <w:r w:rsidRPr="00B20630">
              <w:rPr>
                <w:color w:val="000000"/>
                <w:sz w:val="16"/>
                <w:szCs w:val="16"/>
              </w:rPr>
              <w:t>308</w:t>
            </w:r>
          </w:p>
        </w:tc>
        <w:tc>
          <w:tcPr>
            <w:tcW w:w="864" w:type="dxa"/>
            <w:vAlign w:val="center"/>
            <w:hideMark/>
          </w:tcPr>
          <w:p w14:paraId="00DB54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9544EB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25DDDC4"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
          <w:p w14:paraId="56116844"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
          <w:p w14:paraId="74D9DE27"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652C7C1F"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76A29823"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56B35F9D"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
          <w:p w14:paraId="3A67EF44" w14:textId="77777777" w:rsidR="00E42721" w:rsidRPr="009B3DCC" w:rsidRDefault="00E42721" w:rsidP="00F555E9">
            <w:pPr>
              <w:snapToGrid w:val="0"/>
              <w:jc w:val="center"/>
              <w:rPr>
                <w:sz w:val="16"/>
                <w:szCs w:val="16"/>
              </w:rPr>
            </w:pPr>
            <w:r w:rsidRPr="00266687">
              <w:rPr>
                <w:color w:val="000000"/>
                <w:sz w:val="16"/>
                <w:szCs w:val="16"/>
              </w:rPr>
              <w:t>4.13</w:t>
            </w:r>
          </w:p>
        </w:tc>
      </w:tr>
      <w:tr w:rsidR="00E42721" w:rsidRPr="009B3DCC" w14:paraId="27CDC277" w14:textId="77777777" w:rsidTr="00F555E9">
        <w:trPr>
          <w:trHeight w:val="165"/>
        </w:trPr>
        <w:tc>
          <w:tcPr>
            <w:tcW w:w="360" w:type="dxa"/>
            <w:vAlign w:val="center"/>
            <w:hideMark/>
          </w:tcPr>
          <w:p w14:paraId="4291B721" w14:textId="77777777" w:rsidR="00E42721" w:rsidRPr="00B20630" w:rsidRDefault="00E42721" w:rsidP="00F555E9">
            <w:pPr>
              <w:snapToGrid w:val="0"/>
              <w:rPr>
                <w:sz w:val="16"/>
                <w:szCs w:val="16"/>
              </w:rPr>
            </w:pPr>
            <w:r w:rsidRPr="00B20630">
              <w:rPr>
                <w:color w:val="000000"/>
                <w:sz w:val="16"/>
                <w:szCs w:val="16"/>
              </w:rPr>
              <w:t>309</w:t>
            </w:r>
          </w:p>
        </w:tc>
        <w:tc>
          <w:tcPr>
            <w:tcW w:w="864" w:type="dxa"/>
            <w:vAlign w:val="center"/>
            <w:hideMark/>
          </w:tcPr>
          <w:p w14:paraId="6B2B4DC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75458A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9DA253B"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
          <w:p w14:paraId="40D3408B"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
          <w:p w14:paraId="035FF4EF"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13441F89"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377A92C7"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745DA51F"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47948561" w14:textId="77777777" w:rsidR="00E42721" w:rsidRPr="009B3DCC" w:rsidRDefault="00E42721" w:rsidP="00F555E9">
            <w:pPr>
              <w:snapToGrid w:val="0"/>
              <w:jc w:val="center"/>
              <w:rPr>
                <w:sz w:val="16"/>
                <w:szCs w:val="16"/>
              </w:rPr>
            </w:pPr>
            <w:r w:rsidRPr="00266687">
              <w:rPr>
                <w:color w:val="000000"/>
                <w:sz w:val="16"/>
                <w:szCs w:val="16"/>
              </w:rPr>
              <w:t>4.49</w:t>
            </w:r>
          </w:p>
        </w:tc>
      </w:tr>
      <w:tr w:rsidR="00E42721" w:rsidRPr="009B3DCC" w14:paraId="7D671327" w14:textId="77777777" w:rsidTr="00F555E9">
        <w:trPr>
          <w:trHeight w:val="165"/>
        </w:trPr>
        <w:tc>
          <w:tcPr>
            <w:tcW w:w="360" w:type="dxa"/>
            <w:vAlign w:val="center"/>
            <w:hideMark/>
          </w:tcPr>
          <w:p w14:paraId="1BAA1C1C" w14:textId="77777777" w:rsidR="00E42721" w:rsidRPr="00B20630" w:rsidRDefault="00E42721" w:rsidP="00F555E9">
            <w:pPr>
              <w:snapToGrid w:val="0"/>
              <w:rPr>
                <w:sz w:val="16"/>
                <w:szCs w:val="16"/>
              </w:rPr>
            </w:pPr>
            <w:r w:rsidRPr="00B20630">
              <w:rPr>
                <w:color w:val="000000"/>
                <w:sz w:val="16"/>
                <w:szCs w:val="16"/>
              </w:rPr>
              <w:t>310</w:t>
            </w:r>
          </w:p>
        </w:tc>
        <w:tc>
          <w:tcPr>
            <w:tcW w:w="864" w:type="dxa"/>
            <w:vAlign w:val="center"/>
            <w:hideMark/>
          </w:tcPr>
          <w:p w14:paraId="68051F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79986E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7D9E5DF"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
          <w:p w14:paraId="0D54898F"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
          <w:p w14:paraId="7F2DFBDA"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2223D049"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52FA3E2F"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65307DB8"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1053E439" w14:textId="77777777" w:rsidR="00E42721" w:rsidRPr="009B3DCC" w:rsidRDefault="00E42721" w:rsidP="00F555E9">
            <w:pPr>
              <w:snapToGrid w:val="0"/>
              <w:jc w:val="center"/>
              <w:rPr>
                <w:sz w:val="16"/>
                <w:szCs w:val="16"/>
              </w:rPr>
            </w:pPr>
            <w:r w:rsidRPr="00266687">
              <w:rPr>
                <w:color w:val="000000"/>
                <w:sz w:val="16"/>
                <w:szCs w:val="16"/>
              </w:rPr>
              <w:t>4.77</w:t>
            </w:r>
          </w:p>
        </w:tc>
      </w:tr>
      <w:tr w:rsidR="00E42721" w:rsidRPr="009B3DCC" w14:paraId="71CDC176" w14:textId="77777777" w:rsidTr="00F555E9">
        <w:trPr>
          <w:trHeight w:val="165"/>
        </w:trPr>
        <w:tc>
          <w:tcPr>
            <w:tcW w:w="360" w:type="dxa"/>
            <w:vAlign w:val="center"/>
            <w:hideMark/>
          </w:tcPr>
          <w:p w14:paraId="7656C510" w14:textId="77777777" w:rsidR="00E42721" w:rsidRPr="00B20630" w:rsidRDefault="00E42721" w:rsidP="00F555E9">
            <w:pPr>
              <w:snapToGrid w:val="0"/>
              <w:rPr>
                <w:sz w:val="16"/>
                <w:szCs w:val="16"/>
              </w:rPr>
            </w:pPr>
            <w:r w:rsidRPr="00B20630">
              <w:rPr>
                <w:color w:val="000000"/>
                <w:sz w:val="16"/>
                <w:szCs w:val="16"/>
              </w:rPr>
              <w:t>311</w:t>
            </w:r>
          </w:p>
        </w:tc>
        <w:tc>
          <w:tcPr>
            <w:tcW w:w="864" w:type="dxa"/>
            <w:vAlign w:val="center"/>
            <w:hideMark/>
          </w:tcPr>
          <w:p w14:paraId="79D2E76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B05411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39F49B5"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
          <w:p w14:paraId="10DB4E44"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
          <w:p w14:paraId="4856524E"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32A05EB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4D5F61C9"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F372FCA"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63313511" w14:textId="77777777" w:rsidR="00E42721" w:rsidRPr="009B3DCC" w:rsidRDefault="00E42721" w:rsidP="00F555E9">
            <w:pPr>
              <w:snapToGrid w:val="0"/>
              <w:jc w:val="center"/>
              <w:rPr>
                <w:sz w:val="16"/>
                <w:szCs w:val="16"/>
              </w:rPr>
            </w:pPr>
            <w:r w:rsidRPr="00266687">
              <w:rPr>
                <w:color w:val="000000"/>
                <w:sz w:val="16"/>
                <w:szCs w:val="16"/>
              </w:rPr>
              <w:t>4.83</w:t>
            </w:r>
          </w:p>
        </w:tc>
      </w:tr>
      <w:tr w:rsidR="00E42721" w:rsidRPr="009B3DCC" w14:paraId="5DB1F611" w14:textId="77777777" w:rsidTr="00F555E9">
        <w:trPr>
          <w:trHeight w:val="165"/>
        </w:trPr>
        <w:tc>
          <w:tcPr>
            <w:tcW w:w="360" w:type="dxa"/>
            <w:vAlign w:val="center"/>
            <w:hideMark/>
          </w:tcPr>
          <w:p w14:paraId="7D83C878" w14:textId="77777777" w:rsidR="00E42721" w:rsidRPr="00B20630" w:rsidRDefault="00E42721" w:rsidP="00F555E9">
            <w:pPr>
              <w:snapToGrid w:val="0"/>
              <w:rPr>
                <w:sz w:val="16"/>
                <w:szCs w:val="16"/>
              </w:rPr>
            </w:pPr>
            <w:r w:rsidRPr="00B20630">
              <w:rPr>
                <w:color w:val="000000"/>
                <w:sz w:val="16"/>
                <w:szCs w:val="16"/>
              </w:rPr>
              <w:t>312</w:t>
            </w:r>
          </w:p>
        </w:tc>
        <w:tc>
          <w:tcPr>
            <w:tcW w:w="864" w:type="dxa"/>
            <w:vAlign w:val="center"/>
            <w:hideMark/>
          </w:tcPr>
          <w:p w14:paraId="43AEA67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E36163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BFE87FC"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
          <w:p w14:paraId="0EB37FC7"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
          <w:p w14:paraId="1739B5BC"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1BFDA8D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6D440FA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718A286" w14:textId="77777777" w:rsidR="00E42721" w:rsidRPr="009B3DCC" w:rsidRDefault="00E42721" w:rsidP="00F555E9">
            <w:pPr>
              <w:snapToGrid w:val="0"/>
              <w:jc w:val="center"/>
              <w:rPr>
                <w:sz w:val="16"/>
                <w:szCs w:val="16"/>
              </w:rPr>
            </w:pPr>
            <w:r w:rsidRPr="00266687">
              <w:rPr>
                <w:color w:val="000000"/>
                <w:sz w:val="16"/>
                <w:szCs w:val="16"/>
              </w:rPr>
              <w:t>3.47</w:t>
            </w:r>
          </w:p>
        </w:tc>
        <w:tc>
          <w:tcPr>
            <w:tcW w:w="1008" w:type="dxa"/>
            <w:vAlign w:val="center"/>
            <w:hideMark/>
          </w:tcPr>
          <w:p w14:paraId="371FE571" w14:textId="77777777" w:rsidR="00E42721" w:rsidRPr="009B3DCC" w:rsidRDefault="00E42721" w:rsidP="00F555E9">
            <w:pPr>
              <w:snapToGrid w:val="0"/>
              <w:jc w:val="center"/>
              <w:rPr>
                <w:sz w:val="16"/>
                <w:szCs w:val="16"/>
              </w:rPr>
            </w:pPr>
            <w:r w:rsidRPr="00266687">
              <w:rPr>
                <w:color w:val="000000"/>
                <w:sz w:val="16"/>
                <w:szCs w:val="16"/>
              </w:rPr>
              <w:t>1.94</w:t>
            </w:r>
          </w:p>
        </w:tc>
      </w:tr>
      <w:tr w:rsidR="00E42721" w:rsidRPr="009B3DCC" w14:paraId="75CAF753" w14:textId="77777777" w:rsidTr="00F555E9">
        <w:trPr>
          <w:trHeight w:val="165"/>
        </w:trPr>
        <w:tc>
          <w:tcPr>
            <w:tcW w:w="360" w:type="dxa"/>
            <w:vAlign w:val="center"/>
            <w:hideMark/>
          </w:tcPr>
          <w:p w14:paraId="0F39D819" w14:textId="77777777" w:rsidR="00E42721" w:rsidRPr="00B20630" w:rsidRDefault="00E42721" w:rsidP="00F555E9">
            <w:pPr>
              <w:snapToGrid w:val="0"/>
              <w:rPr>
                <w:sz w:val="16"/>
                <w:szCs w:val="16"/>
              </w:rPr>
            </w:pPr>
            <w:r w:rsidRPr="00B20630">
              <w:rPr>
                <w:color w:val="000000"/>
                <w:sz w:val="16"/>
                <w:szCs w:val="16"/>
              </w:rPr>
              <w:t>313</w:t>
            </w:r>
          </w:p>
        </w:tc>
        <w:tc>
          <w:tcPr>
            <w:tcW w:w="864" w:type="dxa"/>
            <w:vAlign w:val="center"/>
            <w:hideMark/>
          </w:tcPr>
          <w:p w14:paraId="3923FC7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49942B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6A12604"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
          <w:p w14:paraId="1F3C68DB"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
          <w:p w14:paraId="6B8F67B5"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778A75E6"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15D9EF2B"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64B90CC6" w14:textId="77777777" w:rsidR="00E42721" w:rsidRPr="009B3DCC" w:rsidRDefault="00E42721" w:rsidP="00F555E9">
            <w:pPr>
              <w:snapToGrid w:val="0"/>
              <w:jc w:val="center"/>
              <w:rPr>
                <w:sz w:val="16"/>
                <w:szCs w:val="16"/>
              </w:rPr>
            </w:pPr>
            <w:r w:rsidRPr="00266687">
              <w:rPr>
                <w:color w:val="000000"/>
                <w:sz w:val="16"/>
                <w:szCs w:val="16"/>
              </w:rPr>
              <w:t>4.62</w:t>
            </w:r>
          </w:p>
        </w:tc>
        <w:tc>
          <w:tcPr>
            <w:tcW w:w="1008" w:type="dxa"/>
            <w:vAlign w:val="center"/>
            <w:hideMark/>
          </w:tcPr>
          <w:p w14:paraId="2A2C0510" w14:textId="77777777" w:rsidR="00E42721" w:rsidRPr="009B3DCC" w:rsidRDefault="00E42721" w:rsidP="00F555E9">
            <w:pPr>
              <w:snapToGrid w:val="0"/>
              <w:jc w:val="center"/>
              <w:rPr>
                <w:sz w:val="16"/>
                <w:szCs w:val="16"/>
              </w:rPr>
            </w:pPr>
            <w:r w:rsidRPr="00266687">
              <w:rPr>
                <w:color w:val="000000"/>
                <w:sz w:val="16"/>
                <w:szCs w:val="16"/>
              </w:rPr>
              <w:t>2.39</w:t>
            </w:r>
          </w:p>
        </w:tc>
      </w:tr>
      <w:tr w:rsidR="00E42721" w:rsidRPr="009B3DCC" w14:paraId="63AF1367" w14:textId="77777777" w:rsidTr="00F555E9">
        <w:trPr>
          <w:trHeight w:val="180"/>
        </w:trPr>
        <w:tc>
          <w:tcPr>
            <w:tcW w:w="360" w:type="dxa"/>
            <w:vAlign w:val="center"/>
            <w:hideMark/>
          </w:tcPr>
          <w:p w14:paraId="067F140E" w14:textId="77777777" w:rsidR="00E42721" w:rsidRPr="00B20630" w:rsidRDefault="00E42721" w:rsidP="00F555E9">
            <w:pPr>
              <w:snapToGrid w:val="0"/>
              <w:rPr>
                <w:sz w:val="16"/>
                <w:szCs w:val="16"/>
              </w:rPr>
            </w:pPr>
            <w:r w:rsidRPr="00B20630">
              <w:rPr>
                <w:color w:val="000000"/>
                <w:sz w:val="16"/>
                <w:szCs w:val="16"/>
              </w:rPr>
              <w:t>314</w:t>
            </w:r>
          </w:p>
        </w:tc>
        <w:tc>
          <w:tcPr>
            <w:tcW w:w="864" w:type="dxa"/>
            <w:vAlign w:val="center"/>
            <w:hideMark/>
          </w:tcPr>
          <w:p w14:paraId="54311BF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B0A225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ED3BD51"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
          <w:p w14:paraId="2C12AD4F"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
          <w:p w14:paraId="638F8437"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13D02DFD"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34810DFD"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56027CE6" w14:textId="77777777" w:rsidR="00E42721" w:rsidRPr="009B3DCC" w:rsidRDefault="00E42721" w:rsidP="00F555E9">
            <w:pPr>
              <w:snapToGrid w:val="0"/>
              <w:jc w:val="center"/>
              <w:rPr>
                <w:sz w:val="16"/>
                <w:szCs w:val="16"/>
              </w:rPr>
            </w:pPr>
            <w:r w:rsidRPr="00266687">
              <w:rPr>
                <w:color w:val="000000"/>
                <w:sz w:val="16"/>
                <w:szCs w:val="16"/>
              </w:rPr>
              <w:t>4.33</w:t>
            </w:r>
          </w:p>
        </w:tc>
        <w:tc>
          <w:tcPr>
            <w:tcW w:w="1008" w:type="dxa"/>
            <w:vAlign w:val="center"/>
            <w:hideMark/>
          </w:tcPr>
          <w:p w14:paraId="387E632A" w14:textId="77777777" w:rsidR="00E42721" w:rsidRPr="009B3DCC" w:rsidRDefault="00E42721" w:rsidP="00F555E9">
            <w:pPr>
              <w:snapToGrid w:val="0"/>
              <w:jc w:val="center"/>
              <w:rPr>
                <w:sz w:val="16"/>
                <w:szCs w:val="16"/>
              </w:rPr>
            </w:pPr>
            <w:r w:rsidRPr="00266687">
              <w:rPr>
                <w:color w:val="000000"/>
                <w:sz w:val="16"/>
                <w:szCs w:val="16"/>
              </w:rPr>
              <w:t>2.69</w:t>
            </w:r>
          </w:p>
        </w:tc>
      </w:tr>
      <w:tr w:rsidR="00E42721" w:rsidRPr="009B3DCC" w14:paraId="5E7B6597" w14:textId="77777777" w:rsidTr="00F555E9">
        <w:trPr>
          <w:trHeight w:val="165"/>
        </w:trPr>
        <w:tc>
          <w:tcPr>
            <w:tcW w:w="360" w:type="dxa"/>
            <w:vAlign w:val="center"/>
            <w:hideMark/>
          </w:tcPr>
          <w:p w14:paraId="4E884BC1" w14:textId="77777777" w:rsidR="00E42721" w:rsidRPr="00B20630" w:rsidRDefault="00E42721" w:rsidP="00F555E9">
            <w:pPr>
              <w:snapToGrid w:val="0"/>
              <w:rPr>
                <w:sz w:val="16"/>
                <w:szCs w:val="16"/>
              </w:rPr>
            </w:pPr>
            <w:r w:rsidRPr="00B20630">
              <w:rPr>
                <w:color w:val="000000"/>
                <w:sz w:val="16"/>
                <w:szCs w:val="16"/>
              </w:rPr>
              <w:t>315</w:t>
            </w:r>
          </w:p>
        </w:tc>
        <w:tc>
          <w:tcPr>
            <w:tcW w:w="864" w:type="dxa"/>
            <w:vAlign w:val="center"/>
            <w:hideMark/>
          </w:tcPr>
          <w:p w14:paraId="5DCF162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C92F89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D56B74E"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
          <w:p w14:paraId="62C30313"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
          <w:p w14:paraId="6E59E4A3"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09A54145"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23C5B7E1"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732BF4F9"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7861E42C"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2DFF6B60" w14:textId="77777777" w:rsidTr="00F555E9">
        <w:trPr>
          <w:trHeight w:val="165"/>
        </w:trPr>
        <w:tc>
          <w:tcPr>
            <w:tcW w:w="360" w:type="dxa"/>
            <w:vAlign w:val="center"/>
            <w:hideMark/>
          </w:tcPr>
          <w:p w14:paraId="3EF54A91" w14:textId="77777777" w:rsidR="00E42721" w:rsidRPr="00B20630" w:rsidRDefault="00E42721" w:rsidP="00F555E9">
            <w:pPr>
              <w:snapToGrid w:val="0"/>
              <w:rPr>
                <w:sz w:val="16"/>
                <w:szCs w:val="16"/>
              </w:rPr>
            </w:pPr>
            <w:r w:rsidRPr="00B20630">
              <w:rPr>
                <w:color w:val="000000"/>
                <w:sz w:val="16"/>
                <w:szCs w:val="16"/>
              </w:rPr>
              <w:t>316</w:t>
            </w:r>
          </w:p>
        </w:tc>
        <w:tc>
          <w:tcPr>
            <w:tcW w:w="864" w:type="dxa"/>
            <w:vAlign w:val="center"/>
            <w:hideMark/>
          </w:tcPr>
          <w:p w14:paraId="633A680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2B6B09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5A1399E"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
          <w:p w14:paraId="552C350B"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
          <w:p w14:paraId="1BFBCE40"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26242C44"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54C2FD53"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77D4413" w14:textId="77777777" w:rsidR="00E42721" w:rsidRPr="009B3DCC" w:rsidRDefault="00E42721" w:rsidP="00F555E9">
            <w:pPr>
              <w:snapToGrid w:val="0"/>
              <w:jc w:val="center"/>
              <w:rPr>
                <w:sz w:val="16"/>
                <w:szCs w:val="16"/>
              </w:rPr>
            </w:pPr>
            <w:r w:rsidRPr="00266687">
              <w:rPr>
                <w:color w:val="000000"/>
                <w:sz w:val="16"/>
                <w:szCs w:val="16"/>
              </w:rPr>
              <w:t>4.06</w:t>
            </w:r>
          </w:p>
        </w:tc>
        <w:tc>
          <w:tcPr>
            <w:tcW w:w="1008" w:type="dxa"/>
            <w:vAlign w:val="center"/>
            <w:hideMark/>
          </w:tcPr>
          <w:p w14:paraId="7BA96E75" w14:textId="77777777" w:rsidR="00E42721" w:rsidRPr="009B3DCC" w:rsidRDefault="00E42721" w:rsidP="00F555E9">
            <w:pPr>
              <w:snapToGrid w:val="0"/>
              <w:jc w:val="center"/>
              <w:rPr>
                <w:sz w:val="16"/>
                <w:szCs w:val="16"/>
              </w:rPr>
            </w:pPr>
            <w:r w:rsidRPr="00266687">
              <w:rPr>
                <w:color w:val="000000"/>
                <w:sz w:val="16"/>
                <w:szCs w:val="16"/>
              </w:rPr>
              <w:t>3.31</w:t>
            </w:r>
          </w:p>
        </w:tc>
      </w:tr>
      <w:tr w:rsidR="00E42721" w:rsidRPr="009B3DCC" w14:paraId="05879715" w14:textId="77777777" w:rsidTr="00F555E9">
        <w:trPr>
          <w:trHeight w:val="165"/>
        </w:trPr>
        <w:tc>
          <w:tcPr>
            <w:tcW w:w="360" w:type="dxa"/>
            <w:vAlign w:val="center"/>
            <w:hideMark/>
          </w:tcPr>
          <w:p w14:paraId="3AC718DE" w14:textId="77777777" w:rsidR="00E42721" w:rsidRPr="00B20630" w:rsidRDefault="00E42721" w:rsidP="00F555E9">
            <w:pPr>
              <w:snapToGrid w:val="0"/>
              <w:rPr>
                <w:sz w:val="16"/>
                <w:szCs w:val="16"/>
              </w:rPr>
            </w:pPr>
            <w:r w:rsidRPr="00B20630">
              <w:rPr>
                <w:color w:val="000000"/>
                <w:sz w:val="16"/>
                <w:szCs w:val="16"/>
              </w:rPr>
              <w:t>317</w:t>
            </w:r>
          </w:p>
        </w:tc>
        <w:tc>
          <w:tcPr>
            <w:tcW w:w="864" w:type="dxa"/>
            <w:vAlign w:val="center"/>
            <w:hideMark/>
          </w:tcPr>
          <w:p w14:paraId="0311D21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DB4B2B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838D678"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
          <w:p w14:paraId="3788AF15"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
          <w:p w14:paraId="11B18B47"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6338E3A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18836F9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55CC47B"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52EA673E" w14:textId="77777777" w:rsidR="00E42721" w:rsidRPr="009B3DCC" w:rsidRDefault="00E42721" w:rsidP="00F555E9">
            <w:pPr>
              <w:snapToGrid w:val="0"/>
              <w:jc w:val="center"/>
              <w:rPr>
                <w:sz w:val="16"/>
                <w:szCs w:val="16"/>
              </w:rPr>
            </w:pPr>
            <w:r w:rsidRPr="00266687">
              <w:rPr>
                <w:color w:val="000000"/>
                <w:sz w:val="16"/>
                <w:szCs w:val="16"/>
              </w:rPr>
              <w:t>1.68</w:t>
            </w:r>
          </w:p>
        </w:tc>
      </w:tr>
      <w:tr w:rsidR="00E42721" w:rsidRPr="009B3DCC" w14:paraId="7FDC6AAC" w14:textId="77777777" w:rsidTr="00F555E9">
        <w:trPr>
          <w:trHeight w:val="165"/>
        </w:trPr>
        <w:tc>
          <w:tcPr>
            <w:tcW w:w="360" w:type="dxa"/>
            <w:vAlign w:val="center"/>
            <w:hideMark/>
          </w:tcPr>
          <w:p w14:paraId="3DBBC723" w14:textId="77777777" w:rsidR="00E42721" w:rsidRPr="00B20630" w:rsidRDefault="00E42721" w:rsidP="00F555E9">
            <w:pPr>
              <w:snapToGrid w:val="0"/>
              <w:rPr>
                <w:sz w:val="16"/>
                <w:szCs w:val="16"/>
              </w:rPr>
            </w:pPr>
            <w:r w:rsidRPr="00B20630">
              <w:rPr>
                <w:color w:val="000000"/>
                <w:sz w:val="16"/>
                <w:szCs w:val="16"/>
              </w:rPr>
              <w:t>318</w:t>
            </w:r>
          </w:p>
        </w:tc>
        <w:tc>
          <w:tcPr>
            <w:tcW w:w="864" w:type="dxa"/>
            <w:vAlign w:val="center"/>
            <w:hideMark/>
          </w:tcPr>
          <w:p w14:paraId="67D360A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32EF54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B856BA2"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
          <w:p w14:paraId="387EE577"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
          <w:p w14:paraId="7735E83C"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6A1B361D"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30F7DB2A"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2F9FB1ED" w14:textId="77777777" w:rsidR="00E42721" w:rsidRPr="009B3DCC" w:rsidRDefault="00E42721" w:rsidP="00F555E9">
            <w:pPr>
              <w:snapToGrid w:val="0"/>
              <w:jc w:val="center"/>
              <w:rPr>
                <w:sz w:val="16"/>
                <w:szCs w:val="16"/>
              </w:rPr>
            </w:pPr>
            <w:r w:rsidRPr="00266687">
              <w:rPr>
                <w:color w:val="000000"/>
                <w:sz w:val="16"/>
                <w:szCs w:val="16"/>
              </w:rPr>
              <w:t>6.75</w:t>
            </w:r>
          </w:p>
        </w:tc>
        <w:tc>
          <w:tcPr>
            <w:tcW w:w="1008" w:type="dxa"/>
            <w:vAlign w:val="center"/>
            <w:hideMark/>
          </w:tcPr>
          <w:p w14:paraId="1C799882" w14:textId="77777777" w:rsidR="00E42721" w:rsidRPr="009B3DCC" w:rsidRDefault="00E42721" w:rsidP="00F555E9">
            <w:pPr>
              <w:snapToGrid w:val="0"/>
              <w:jc w:val="center"/>
              <w:rPr>
                <w:sz w:val="16"/>
                <w:szCs w:val="16"/>
              </w:rPr>
            </w:pPr>
            <w:r w:rsidRPr="00266687">
              <w:rPr>
                <w:color w:val="000000"/>
                <w:sz w:val="16"/>
                <w:szCs w:val="16"/>
              </w:rPr>
              <w:t>1.74</w:t>
            </w:r>
          </w:p>
        </w:tc>
      </w:tr>
      <w:tr w:rsidR="00E42721" w:rsidRPr="009B3DCC" w14:paraId="0E6CA9A9" w14:textId="77777777" w:rsidTr="00F555E9">
        <w:trPr>
          <w:trHeight w:val="165"/>
        </w:trPr>
        <w:tc>
          <w:tcPr>
            <w:tcW w:w="360" w:type="dxa"/>
            <w:vAlign w:val="center"/>
            <w:hideMark/>
          </w:tcPr>
          <w:p w14:paraId="45F53235" w14:textId="77777777" w:rsidR="00E42721" w:rsidRPr="00B20630" w:rsidRDefault="00E42721" w:rsidP="00F555E9">
            <w:pPr>
              <w:snapToGrid w:val="0"/>
              <w:rPr>
                <w:sz w:val="16"/>
                <w:szCs w:val="16"/>
              </w:rPr>
            </w:pPr>
            <w:r w:rsidRPr="00B20630">
              <w:rPr>
                <w:color w:val="000000"/>
                <w:sz w:val="16"/>
                <w:szCs w:val="16"/>
              </w:rPr>
              <w:t>319</w:t>
            </w:r>
          </w:p>
        </w:tc>
        <w:tc>
          <w:tcPr>
            <w:tcW w:w="864" w:type="dxa"/>
            <w:vAlign w:val="center"/>
            <w:hideMark/>
          </w:tcPr>
          <w:p w14:paraId="6A94007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AE357B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EA9941A"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
          <w:p w14:paraId="1AA363E4"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
          <w:p w14:paraId="093BEF62"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5B5B3600"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55338F11"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36045CB0" w14:textId="77777777" w:rsidR="00E42721" w:rsidRPr="009B3DCC" w:rsidRDefault="00E42721" w:rsidP="00F555E9">
            <w:pPr>
              <w:snapToGrid w:val="0"/>
              <w:jc w:val="center"/>
              <w:rPr>
                <w:sz w:val="16"/>
                <w:szCs w:val="16"/>
              </w:rPr>
            </w:pPr>
            <w:r w:rsidRPr="00266687">
              <w:rPr>
                <w:color w:val="000000"/>
                <w:sz w:val="16"/>
                <w:szCs w:val="16"/>
              </w:rPr>
              <w:t>6.61</w:t>
            </w:r>
          </w:p>
        </w:tc>
        <w:tc>
          <w:tcPr>
            <w:tcW w:w="1008" w:type="dxa"/>
            <w:vAlign w:val="center"/>
            <w:hideMark/>
          </w:tcPr>
          <w:p w14:paraId="606499C9" w14:textId="77777777" w:rsidR="00E42721" w:rsidRPr="009B3DCC" w:rsidRDefault="00E42721" w:rsidP="00F555E9">
            <w:pPr>
              <w:snapToGrid w:val="0"/>
              <w:jc w:val="center"/>
              <w:rPr>
                <w:sz w:val="16"/>
                <w:szCs w:val="16"/>
              </w:rPr>
            </w:pPr>
            <w:r w:rsidRPr="00266687">
              <w:rPr>
                <w:color w:val="000000"/>
                <w:sz w:val="16"/>
                <w:szCs w:val="16"/>
              </w:rPr>
              <w:t>2.05</w:t>
            </w:r>
          </w:p>
        </w:tc>
      </w:tr>
      <w:tr w:rsidR="00E42721" w:rsidRPr="009B3DCC" w14:paraId="79764411" w14:textId="77777777" w:rsidTr="00F555E9">
        <w:trPr>
          <w:trHeight w:val="165"/>
        </w:trPr>
        <w:tc>
          <w:tcPr>
            <w:tcW w:w="360" w:type="dxa"/>
            <w:vAlign w:val="center"/>
            <w:hideMark/>
          </w:tcPr>
          <w:p w14:paraId="79B5729C" w14:textId="77777777" w:rsidR="00E42721" w:rsidRPr="00B20630" w:rsidRDefault="00E42721" w:rsidP="00F555E9">
            <w:pPr>
              <w:snapToGrid w:val="0"/>
              <w:rPr>
                <w:sz w:val="16"/>
                <w:szCs w:val="16"/>
              </w:rPr>
            </w:pPr>
            <w:r w:rsidRPr="00B20630">
              <w:rPr>
                <w:color w:val="000000"/>
                <w:sz w:val="16"/>
                <w:szCs w:val="16"/>
              </w:rPr>
              <w:t>320</w:t>
            </w:r>
          </w:p>
        </w:tc>
        <w:tc>
          <w:tcPr>
            <w:tcW w:w="864" w:type="dxa"/>
            <w:vAlign w:val="center"/>
            <w:hideMark/>
          </w:tcPr>
          <w:p w14:paraId="40FAD00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10C1C1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89FC134"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
          <w:p w14:paraId="23C3D01E"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
          <w:p w14:paraId="2A13DBDA"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56E60293"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50FDAD13"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2EE58C6B" w14:textId="77777777" w:rsidR="00E42721" w:rsidRPr="009B3DCC" w:rsidRDefault="00E42721" w:rsidP="00F555E9">
            <w:pPr>
              <w:snapToGrid w:val="0"/>
              <w:jc w:val="center"/>
              <w:rPr>
                <w:sz w:val="16"/>
                <w:szCs w:val="16"/>
              </w:rPr>
            </w:pPr>
            <w:r w:rsidRPr="00266687">
              <w:rPr>
                <w:color w:val="000000"/>
                <w:sz w:val="16"/>
                <w:szCs w:val="16"/>
              </w:rPr>
              <w:t>7.97</w:t>
            </w:r>
          </w:p>
        </w:tc>
        <w:tc>
          <w:tcPr>
            <w:tcW w:w="1008" w:type="dxa"/>
            <w:vAlign w:val="center"/>
            <w:hideMark/>
          </w:tcPr>
          <w:p w14:paraId="3748A888" w14:textId="77777777" w:rsidR="00E42721" w:rsidRPr="009B3DCC" w:rsidRDefault="00E42721" w:rsidP="00F555E9">
            <w:pPr>
              <w:snapToGrid w:val="0"/>
              <w:jc w:val="center"/>
              <w:rPr>
                <w:sz w:val="16"/>
                <w:szCs w:val="16"/>
              </w:rPr>
            </w:pPr>
            <w:r w:rsidRPr="00266687">
              <w:rPr>
                <w:color w:val="000000"/>
                <w:sz w:val="16"/>
                <w:szCs w:val="16"/>
              </w:rPr>
              <w:t>2.41</w:t>
            </w:r>
          </w:p>
        </w:tc>
      </w:tr>
      <w:tr w:rsidR="00E42721" w:rsidRPr="009B3DCC" w14:paraId="742C2ACA" w14:textId="77777777" w:rsidTr="00F555E9">
        <w:trPr>
          <w:trHeight w:val="165"/>
        </w:trPr>
        <w:tc>
          <w:tcPr>
            <w:tcW w:w="360" w:type="dxa"/>
            <w:vAlign w:val="center"/>
            <w:hideMark/>
          </w:tcPr>
          <w:p w14:paraId="491E3823" w14:textId="77777777" w:rsidR="00E42721" w:rsidRPr="00B20630" w:rsidRDefault="00E42721" w:rsidP="00F555E9">
            <w:pPr>
              <w:snapToGrid w:val="0"/>
              <w:rPr>
                <w:sz w:val="16"/>
                <w:szCs w:val="16"/>
              </w:rPr>
            </w:pPr>
            <w:r w:rsidRPr="00B20630">
              <w:rPr>
                <w:color w:val="000000"/>
                <w:sz w:val="16"/>
                <w:szCs w:val="16"/>
              </w:rPr>
              <w:t>321</w:t>
            </w:r>
          </w:p>
        </w:tc>
        <w:tc>
          <w:tcPr>
            <w:tcW w:w="864" w:type="dxa"/>
            <w:vAlign w:val="center"/>
            <w:hideMark/>
          </w:tcPr>
          <w:p w14:paraId="275C693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F3D15E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57F3916"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
          <w:p w14:paraId="7CBDAA80"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
          <w:p w14:paraId="1342E278"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07F6D3B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2324B6D9"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287727B" w14:textId="77777777" w:rsidR="00E42721" w:rsidRPr="009B3DCC" w:rsidRDefault="00E42721" w:rsidP="00F555E9">
            <w:pPr>
              <w:snapToGrid w:val="0"/>
              <w:jc w:val="center"/>
              <w:rPr>
                <w:sz w:val="16"/>
                <w:szCs w:val="16"/>
              </w:rPr>
            </w:pPr>
            <w:r w:rsidRPr="00266687">
              <w:rPr>
                <w:color w:val="000000"/>
                <w:sz w:val="16"/>
                <w:szCs w:val="16"/>
              </w:rPr>
              <w:t>5.59</w:t>
            </w:r>
          </w:p>
        </w:tc>
        <w:tc>
          <w:tcPr>
            <w:tcW w:w="1008" w:type="dxa"/>
            <w:vAlign w:val="center"/>
            <w:hideMark/>
          </w:tcPr>
          <w:p w14:paraId="313FB5BF" w14:textId="77777777" w:rsidR="00E42721" w:rsidRPr="009B3DCC" w:rsidRDefault="00E42721" w:rsidP="00F555E9">
            <w:pPr>
              <w:snapToGrid w:val="0"/>
              <w:jc w:val="center"/>
              <w:rPr>
                <w:sz w:val="16"/>
                <w:szCs w:val="16"/>
              </w:rPr>
            </w:pPr>
            <w:r w:rsidRPr="00266687">
              <w:rPr>
                <w:color w:val="000000"/>
                <w:sz w:val="16"/>
                <w:szCs w:val="16"/>
              </w:rPr>
              <w:t>2.77</w:t>
            </w:r>
          </w:p>
        </w:tc>
      </w:tr>
      <w:tr w:rsidR="00E42721" w:rsidRPr="009B3DCC" w14:paraId="333AB39E" w14:textId="77777777" w:rsidTr="00F555E9">
        <w:trPr>
          <w:trHeight w:val="165"/>
        </w:trPr>
        <w:tc>
          <w:tcPr>
            <w:tcW w:w="360" w:type="dxa"/>
            <w:vAlign w:val="center"/>
            <w:hideMark/>
          </w:tcPr>
          <w:p w14:paraId="5D726F62" w14:textId="77777777" w:rsidR="00E42721" w:rsidRPr="00B20630" w:rsidRDefault="00E42721" w:rsidP="00F555E9">
            <w:pPr>
              <w:snapToGrid w:val="0"/>
              <w:rPr>
                <w:sz w:val="16"/>
                <w:szCs w:val="16"/>
              </w:rPr>
            </w:pPr>
            <w:r w:rsidRPr="00B20630">
              <w:rPr>
                <w:color w:val="000000"/>
                <w:sz w:val="16"/>
                <w:szCs w:val="16"/>
              </w:rPr>
              <w:t>322</w:t>
            </w:r>
          </w:p>
        </w:tc>
        <w:tc>
          <w:tcPr>
            <w:tcW w:w="864" w:type="dxa"/>
            <w:vAlign w:val="center"/>
            <w:hideMark/>
          </w:tcPr>
          <w:p w14:paraId="0A27E0F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6ED24F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2AFE009"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
          <w:p w14:paraId="70329DF8"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60E33817"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
          <w:p w14:paraId="07EBB415"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868486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3AF12F4"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7E76EBA2" w14:textId="77777777" w:rsidR="00E42721" w:rsidRPr="009B3DCC" w:rsidRDefault="00E42721" w:rsidP="00F555E9">
            <w:pPr>
              <w:snapToGrid w:val="0"/>
              <w:jc w:val="center"/>
              <w:rPr>
                <w:sz w:val="16"/>
                <w:szCs w:val="16"/>
              </w:rPr>
            </w:pPr>
            <w:r w:rsidRPr="00266687">
              <w:rPr>
                <w:color w:val="000000"/>
                <w:sz w:val="16"/>
                <w:szCs w:val="16"/>
              </w:rPr>
              <w:t>3.54</w:t>
            </w:r>
          </w:p>
        </w:tc>
      </w:tr>
      <w:tr w:rsidR="00E42721" w:rsidRPr="009B3DCC" w14:paraId="17B67099" w14:textId="77777777" w:rsidTr="00F555E9">
        <w:trPr>
          <w:trHeight w:val="165"/>
        </w:trPr>
        <w:tc>
          <w:tcPr>
            <w:tcW w:w="360" w:type="dxa"/>
            <w:vAlign w:val="center"/>
            <w:hideMark/>
          </w:tcPr>
          <w:p w14:paraId="6E098159" w14:textId="77777777" w:rsidR="00E42721" w:rsidRPr="00B20630" w:rsidRDefault="00E42721" w:rsidP="00F555E9">
            <w:pPr>
              <w:snapToGrid w:val="0"/>
              <w:rPr>
                <w:sz w:val="16"/>
                <w:szCs w:val="16"/>
              </w:rPr>
            </w:pPr>
            <w:r w:rsidRPr="00B20630">
              <w:rPr>
                <w:color w:val="000000"/>
                <w:sz w:val="16"/>
                <w:szCs w:val="16"/>
              </w:rPr>
              <w:t>323</w:t>
            </w:r>
          </w:p>
        </w:tc>
        <w:tc>
          <w:tcPr>
            <w:tcW w:w="864" w:type="dxa"/>
            <w:vAlign w:val="center"/>
            <w:hideMark/>
          </w:tcPr>
          <w:p w14:paraId="7DB422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28C1EB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48387BB"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
          <w:p w14:paraId="54FAF9AF"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3B499CDF"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
          <w:p w14:paraId="1213D8E0"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1E73D641"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
          <w:p w14:paraId="5CEF3D06"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6104FEF9" w14:textId="77777777" w:rsidR="00E42721" w:rsidRPr="009B3DCC" w:rsidRDefault="00E42721" w:rsidP="00F555E9">
            <w:pPr>
              <w:snapToGrid w:val="0"/>
              <w:jc w:val="center"/>
              <w:rPr>
                <w:sz w:val="16"/>
                <w:szCs w:val="16"/>
              </w:rPr>
            </w:pPr>
            <w:r w:rsidRPr="00266687">
              <w:rPr>
                <w:color w:val="000000"/>
                <w:sz w:val="16"/>
                <w:szCs w:val="16"/>
              </w:rPr>
              <w:t>4.34</w:t>
            </w:r>
          </w:p>
        </w:tc>
      </w:tr>
      <w:tr w:rsidR="00E42721" w:rsidRPr="009B3DCC" w14:paraId="2D2A65A4" w14:textId="77777777" w:rsidTr="00F555E9">
        <w:trPr>
          <w:trHeight w:val="165"/>
        </w:trPr>
        <w:tc>
          <w:tcPr>
            <w:tcW w:w="360" w:type="dxa"/>
            <w:vAlign w:val="center"/>
            <w:hideMark/>
          </w:tcPr>
          <w:p w14:paraId="4D0A64C3" w14:textId="77777777" w:rsidR="00E42721" w:rsidRPr="00B20630" w:rsidRDefault="00E42721" w:rsidP="00F555E9">
            <w:pPr>
              <w:snapToGrid w:val="0"/>
              <w:rPr>
                <w:sz w:val="16"/>
                <w:szCs w:val="16"/>
              </w:rPr>
            </w:pPr>
            <w:r w:rsidRPr="00B20630">
              <w:rPr>
                <w:color w:val="000000"/>
                <w:sz w:val="16"/>
                <w:szCs w:val="16"/>
              </w:rPr>
              <w:t>324</w:t>
            </w:r>
          </w:p>
        </w:tc>
        <w:tc>
          <w:tcPr>
            <w:tcW w:w="864" w:type="dxa"/>
            <w:vAlign w:val="center"/>
            <w:hideMark/>
          </w:tcPr>
          <w:p w14:paraId="22C87C1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04E0DE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D77EE38"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
          <w:p w14:paraId="0CFAC6FF"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0BB0CEAD"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
          <w:p w14:paraId="18F5728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1B36866C"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15CFA29F"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599E68E1" w14:textId="77777777" w:rsidR="00E42721" w:rsidRPr="009B3DCC" w:rsidRDefault="00E42721" w:rsidP="00F555E9">
            <w:pPr>
              <w:snapToGrid w:val="0"/>
              <w:jc w:val="center"/>
              <w:rPr>
                <w:sz w:val="16"/>
                <w:szCs w:val="16"/>
              </w:rPr>
            </w:pPr>
            <w:r w:rsidRPr="00266687">
              <w:rPr>
                <w:color w:val="000000"/>
                <w:sz w:val="16"/>
                <w:szCs w:val="16"/>
              </w:rPr>
              <w:t>4.53</w:t>
            </w:r>
          </w:p>
        </w:tc>
      </w:tr>
      <w:tr w:rsidR="00E42721" w:rsidRPr="009B3DCC" w14:paraId="2DE9C5B2" w14:textId="77777777" w:rsidTr="00F555E9">
        <w:trPr>
          <w:trHeight w:val="165"/>
        </w:trPr>
        <w:tc>
          <w:tcPr>
            <w:tcW w:w="360" w:type="dxa"/>
            <w:vAlign w:val="center"/>
            <w:hideMark/>
          </w:tcPr>
          <w:p w14:paraId="4E8A1F9E" w14:textId="77777777" w:rsidR="00E42721" w:rsidRPr="00B20630" w:rsidRDefault="00E42721" w:rsidP="00F555E9">
            <w:pPr>
              <w:snapToGrid w:val="0"/>
              <w:rPr>
                <w:sz w:val="16"/>
                <w:szCs w:val="16"/>
              </w:rPr>
            </w:pPr>
            <w:r w:rsidRPr="00B20630">
              <w:rPr>
                <w:color w:val="000000"/>
                <w:sz w:val="16"/>
                <w:szCs w:val="16"/>
              </w:rPr>
              <w:t>325</w:t>
            </w:r>
          </w:p>
        </w:tc>
        <w:tc>
          <w:tcPr>
            <w:tcW w:w="864" w:type="dxa"/>
            <w:vAlign w:val="center"/>
            <w:hideMark/>
          </w:tcPr>
          <w:p w14:paraId="23EBBE7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5F70C2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1996EF0"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
          <w:p w14:paraId="4641A6F5"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5FAEE091"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
          <w:p w14:paraId="52E9F32A"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4227FF3"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
          <w:p w14:paraId="6A938A7B"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
          <w:p w14:paraId="39347E9B" w14:textId="77777777" w:rsidR="00E42721" w:rsidRPr="009B3DCC" w:rsidRDefault="00E42721" w:rsidP="00F555E9">
            <w:pPr>
              <w:snapToGrid w:val="0"/>
              <w:jc w:val="center"/>
              <w:rPr>
                <w:sz w:val="16"/>
                <w:szCs w:val="16"/>
              </w:rPr>
            </w:pPr>
            <w:r w:rsidRPr="00266687">
              <w:rPr>
                <w:color w:val="000000"/>
                <w:sz w:val="16"/>
                <w:szCs w:val="16"/>
              </w:rPr>
              <w:t>5.15</w:t>
            </w:r>
          </w:p>
        </w:tc>
      </w:tr>
      <w:tr w:rsidR="00E42721" w:rsidRPr="009B3DCC" w14:paraId="736A9295" w14:textId="77777777" w:rsidTr="00F555E9">
        <w:trPr>
          <w:trHeight w:val="165"/>
        </w:trPr>
        <w:tc>
          <w:tcPr>
            <w:tcW w:w="360" w:type="dxa"/>
            <w:vAlign w:val="center"/>
            <w:hideMark/>
          </w:tcPr>
          <w:p w14:paraId="7C51F8C7" w14:textId="77777777" w:rsidR="00E42721" w:rsidRPr="00B20630" w:rsidRDefault="00E42721" w:rsidP="00F555E9">
            <w:pPr>
              <w:snapToGrid w:val="0"/>
              <w:rPr>
                <w:sz w:val="16"/>
                <w:szCs w:val="16"/>
              </w:rPr>
            </w:pPr>
            <w:r w:rsidRPr="00B20630">
              <w:rPr>
                <w:color w:val="000000"/>
                <w:sz w:val="16"/>
                <w:szCs w:val="16"/>
              </w:rPr>
              <w:t>326</w:t>
            </w:r>
          </w:p>
        </w:tc>
        <w:tc>
          <w:tcPr>
            <w:tcW w:w="864" w:type="dxa"/>
            <w:vAlign w:val="center"/>
            <w:hideMark/>
          </w:tcPr>
          <w:p w14:paraId="6FC1F68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F1CA6F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93F0610"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
          <w:p w14:paraId="51D858AC"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
          <w:p w14:paraId="73CE958C"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
          <w:p w14:paraId="574C1E9C"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1E3F1F2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69B5596"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
          <w:p w14:paraId="402F58B3" w14:textId="77777777" w:rsidR="00E42721" w:rsidRPr="009B3DCC" w:rsidRDefault="00E42721" w:rsidP="00F555E9">
            <w:pPr>
              <w:snapToGrid w:val="0"/>
              <w:jc w:val="center"/>
              <w:rPr>
                <w:sz w:val="16"/>
                <w:szCs w:val="16"/>
              </w:rPr>
            </w:pPr>
            <w:r w:rsidRPr="00266687">
              <w:rPr>
                <w:color w:val="000000"/>
                <w:sz w:val="16"/>
                <w:szCs w:val="16"/>
              </w:rPr>
              <w:t>4.04</w:t>
            </w:r>
          </w:p>
        </w:tc>
      </w:tr>
      <w:tr w:rsidR="00E42721" w:rsidRPr="009B3DCC" w14:paraId="657B6A22" w14:textId="77777777" w:rsidTr="00F555E9">
        <w:trPr>
          <w:trHeight w:val="165"/>
        </w:trPr>
        <w:tc>
          <w:tcPr>
            <w:tcW w:w="360" w:type="dxa"/>
            <w:vAlign w:val="center"/>
            <w:hideMark/>
          </w:tcPr>
          <w:p w14:paraId="5A8649E0" w14:textId="77777777" w:rsidR="00E42721" w:rsidRPr="00B20630" w:rsidRDefault="00E42721" w:rsidP="00F555E9">
            <w:pPr>
              <w:snapToGrid w:val="0"/>
              <w:rPr>
                <w:sz w:val="16"/>
                <w:szCs w:val="16"/>
              </w:rPr>
            </w:pPr>
            <w:r w:rsidRPr="00B20630">
              <w:rPr>
                <w:color w:val="000000"/>
                <w:sz w:val="16"/>
                <w:szCs w:val="16"/>
              </w:rPr>
              <w:t>327</w:t>
            </w:r>
          </w:p>
        </w:tc>
        <w:tc>
          <w:tcPr>
            <w:tcW w:w="864" w:type="dxa"/>
            <w:vAlign w:val="center"/>
            <w:hideMark/>
          </w:tcPr>
          <w:p w14:paraId="6CCCF80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E53323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8B9C7D7"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
          <w:p w14:paraId="7A343980"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
          <w:p w14:paraId="408EDEC2"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
          <w:p w14:paraId="44048AAC"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D48CC49"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6CD20A9F"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
          <w:p w14:paraId="50EE6A93" w14:textId="77777777" w:rsidR="00E42721" w:rsidRPr="009B3DCC" w:rsidRDefault="00E42721" w:rsidP="00F555E9">
            <w:pPr>
              <w:snapToGrid w:val="0"/>
              <w:jc w:val="center"/>
              <w:rPr>
                <w:sz w:val="16"/>
                <w:szCs w:val="16"/>
              </w:rPr>
            </w:pPr>
            <w:r w:rsidRPr="00266687">
              <w:rPr>
                <w:color w:val="000000"/>
                <w:sz w:val="16"/>
                <w:szCs w:val="16"/>
              </w:rPr>
              <w:t>4.08</w:t>
            </w:r>
          </w:p>
        </w:tc>
      </w:tr>
      <w:tr w:rsidR="00E42721" w:rsidRPr="009B3DCC" w14:paraId="31361E80" w14:textId="77777777" w:rsidTr="00F555E9">
        <w:trPr>
          <w:trHeight w:val="165"/>
        </w:trPr>
        <w:tc>
          <w:tcPr>
            <w:tcW w:w="360" w:type="dxa"/>
            <w:vAlign w:val="center"/>
            <w:hideMark/>
          </w:tcPr>
          <w:p w14:paraId="4AA3874C" w14:textId="77777777" w:rsidR="00E42721" w:rsidRPr="00B20630" w:rsidRDefault="00E42721" w:rsidP="00F555E9">
            <w:pPr>
              <w:snapToGrid w:val="0"/>
              <w:rPr>
                <w:sz w:val="16"/>
                <w:szCs w:val="16"/>
              </w:rPr>
            </w:pPr>
            <w:r w:rsidRPr="00B20630">
              <w:rPr>
                <w:color w:val="000000"/>
                <w:sz w:val="16"/>
                <w:szCs w:val="16"/>
              </w:rPr>
              <w:t>328</w:t>
            </w:r>
          </w:p>
        </w:tc>
        <w:tc>
          <w:tcPr>
            <w:tcW w:w="864" w:type="dxa"/>
            <w:vAlign w:val="center"/>
            <w:hideMark/>
          </w:tcPr>
          <w:p w14:paraId="7E8A4C7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AA56E7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78BAC43"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
          <w:p w14:paraId="245C68CC"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
          <w:p w14:paraId="082D2784"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
          <w:p w14:paraId="4751986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205113D2"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17215AF"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70B6D5D4" w14:textId="77777777" w:rsidR="00E42721" w:rsidRPr="009B3DCC" w:rsidRDefault="00E42721" w:rsidP="00F555E9">
            <w:pPr>
              <w:snapToGrid w:val="0"/>
              <w:jc w:val="center"/>
              <w:rPr>
                <w:sz w:val="16"/>
                <w:szCs w:val="16"/>
              </w:rPr>
            </w:pPr>
            <w:r w:rsidRPr="00266687">
              <w:rPr>
                <w:color w:val="000000"/>
                <w:sz w:val="16"/>
                <w:szCs w:val="16"/>
              </w:rPr>
              <w:t>4.26</w:t>
            </w:r>
          </w:p>
        </w:tc>
      </w:tr>
      <w:tr w:rsidR="00E42721" w:rsidRPr="009B3DCC" w14:paraId="361E43DC" w14:textId="77777777" w:rsidTr="00F555E9">
        <w:trPr>
          <w:trHeight w:val="180"/>
        </w:trPr>
        <w:tc>
          <w:tcPr>
            <w:tcW w:w="360" w:type="dxa"/>
            <w:vAlign w:val="center"/>
            <w:hideMark/>
          </w:tcPr>
          <w:p w14:paraId="043CF157" w14:textId="77777777" w:rsidR="00E42721" w:rsidRPr="00B20630" w:rsidRDefault="00E42721" w:rsidP="00F555E9">
            <w:pPr>
              <w:snapToGrid w:val="0"/>
              <w:rPr>
                <w:sz w:val="16"/>
                <w:szCs w:val="16"/>
              </w:rPr>
            </w:pPr>
            <w:r w:rsidRPr="00B20630">
              <w:rPr>
                <w:color w:val="000000"/>
                <w:sz w:val="16"/>
                <w:szCs w:val="16"/>
              </w:rPr>
              <w:t>329</w:t>
            </w:r>
          </w:p>
        </w:tc>
        <w:tc>
          <w:tcPr>
            <w:tcW w:w="864" w:type="dxa"/>
            <w:vAlign w:val="center"/>
            <w:hideMark/>
          </w:tcPr>
          <w:p w14:paraId="31034C1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8B75C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F33636A"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
          <w:p w14:paraId="41798B7C"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
          <w:p w14:paraId="6EE8F3CD"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
          <w:p w14:paraId="79DE04E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556F988A"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
          <w:p w14:paraId="353BD900"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
          <w:p w14:paraId="540099EF" w14:textId="77777777" w:rsidR="00E42721" w:rsidRPr="009B3DCC" w:rsidRDefault="00E42721" w:rsidP="00F555E9">
            <w:pPr>
              <w:snapToGrid w:val="0"/>
              <w:jc w:val="center"/>
              <w:rPr>
                <w:sz w:val="16"/>
                <w:szCs w:val="16"/>
              </w:rPr>
            </w:pPr>
            <w:r w:rsidRPr="00266687">
              <w:rPr>
                <w:color w:val="000000"/>
                <w:sz w:val="16"/>
                <w:szCs w:val="16"/>
              </w:rPr>
              <w:t>4.76</w:t>
            </w:r>
          </w:p>
        </w:tc>
      </w:tr>
      <w:tr w:rsidR="00E42721" w:rsidRPr="009B3DCC" w14:paraId="1D23769D" w14:textId="77777777" w:rsidTr="00F555E9">
        <w:trPr>
          <w:trHeight w:val="165"/>
        </w:trPr>
        <w:tc>
          <w:tcPr>
            <w:tcW w:w="360" w:type="dxa"/>
            <w:vAlign w:val="center"/>
            <w:hideMark/>
          </w:tcPr>
          <w:p w14:paraId="421E2730" w14:textId="77777777" w:rsidR="00E42721" w:rsidRPr="00B20630" w:rsidRDefault="00E42721" w:rsidP="00F555E9">
            <w:pPr>
              <w:snapToGrid w:val="0"/>
              <w:rPr>
                <w:sz w:val="16"/>
                <w:szCs w:val="16"/>
              </w:rPr>
            </w:pPr>
            <w:r w:rsidRPr="00B20630">
              <w:rPr>
                <w:color w:val="000000"/>
                <w:sz w:val="16"/>
                <w:szCs w:val="16"/>
              </w:rPr>
              <w:t>330</w:t>
            </w:r>
          </w:p>
        </w:tc>
        <w:tc>
          <w:tcPr>
            <w:tcW w:w="864" w:type="dxa"/>
            <w:vAlign w:val="center"/>
            <w:hideMark/>
          </w:tcPr>
          <w:p w14:paraId="19D2353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050D54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812CB27"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74086025"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
          <w:p w14:paraId="005D6880"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1A7EB01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93762E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CD98D91"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3118BD50" w14:textId="77777777" w:rsidR="00E42721" w:rsidRPr="009B3DCC" w:rsidRDefault="00E42721" w:rsidP="00F555E9">
            <w:pPr>
              <w:snapToGrid w:val="0"/>
              <w:jc w:val="center"/>
              <w:rPr>
                <w:sz w:val="16"/>
                <w:szCs w:val="16"/>
              </w:rPr>
            </w:pPr>
            <w:r w:rsidRPr="00266687">
              <w:rPr>
                <w:color w:val="000000"/>
                <w:sz w:val="16"/>
                <w:szCs w:val="16"/>
              </w:rPr>
              <w:t>4.78</w:t>
            </w:r>
          </w:p>
        </w:tc>
      </w:tr>
      <w:tr w:rsidR="00E42721" w:rsidRPr="009B3DCC" w14:paraId="00D4341F" w14:textId="77777777" w:rsidTr="00F555E9">
        <w:trPr>
          <w:trHeight w:val="165"/>
        </w:trPr>
        <w:tc>
          <w:tcPr>
            <w:tcW w:w="360" w:type="dxa"/>
            <w:vAlign w:val="center"/>
            <w:hideMark/>
          </w:tcPr>
          <w:p w14:paraId="748A22A0" w14:textId="77777777" w:rsidR="00E42721" w:rsidRPr="00B20630" w:rsidRDefault="00E42721" w:rsidP="00F555E9">
            <w:pPr>
              <w:snapToGrid w:val="0"/>
              <w:rPr>
                <w:sz w:val="16"/>
                <w:szCs w:val="16"/>
              </w:rPr>
            </w:pPr>
            <w:r w:rsidRPr="00B20630">
              <w:rPr>
                <w:color w:val="000000"/>
                <w:sz w:val="16"/>
                <w:szCs w:val="16"/>
              </w:rPr>
              <w:t>331</w:t>
            </w:r>
          </w:p>
        </w:tc>
        <w:tc>
          <w:tcPr>
            <w:tcW w:w="864" w:type="dxa"/>
            <w:vAlign w:val="center"/>
            <w:hideMark/>
          </w:tcPr>
          <w:p w14:paraId="725F39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A395A0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540397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5BE9E339"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
          <w:p w14:paraId="36BEDCBF"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5327597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79FE80C"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3C95E894" w14:textId="77777777" w:rsidR="00E42721" w:rsidRPr="009B3DCC" w:rsidRDefault="00E42721" w:rsidP="00F555E9">
            <w:pPr>
              <w:snapToGrid w:val="0"/>
              <w:jc w:val="center"/>
              <w:rPr>
                <w:sz w:val="16"/>
                <w:szCs w:val="16"/>
              </w:rPr>
            </w:pPr>
            <w:r w:rsidRPr="00266687">
              <w:rPr>
                <w:color w:val="000000"/>
                <w:sz w:val="16"/>
                <w:szCs w:val="16"/>
              </w:rPr>
              <w:t>0.89</w:t>
            </w:r>
          </w:p>
        </w:tc>
        <w:tc>
          <w:tcPr>
            <w:tcW w:w="1008" w:type="dxa"/>
            <w:vAlign w:val="center"/>
            <w:hideMark/>
          </w:tcPr>
          <w:p w14:paraId="5E0855E6" w14:textId="77777777" w:rsidR="00E42721" w:rsidRPr="009B3DCC" w:rsidRDefault="00E42721" w:rsidP="00F555E9">
            <w:pPr>
              <w:snapToGrid w:val="0"/>
              <w:jc w:val="center"/>
              <w:rPr>
                <w:sz w:val="16"/>
                <w:szCs w:val="16"/>
              </w:rPr>
            </w:pPr>
            <w:r w:rsidRPr="00266687">
              <w:rPr>
                <w:color w:val="000000"/>
                <w:sz w:val="16"/>
                <w:szCs w:val="16"/>
              </w:rPr>
              <w:t>5.34</w:t>
            </w:r>
          </w:p>
        </w:tc>
      </w:tr>
      <w:tr w:rsidR="00E42721" w:rsidRPr="009B3DCC" w14:paraId="38AB1A34" w14:textId="77777777" w:rsidTr="00F555E9">
        <w:trPr>
          <w:trHeight w:val="165"/>
        </w:trPr>
        <w:tc>
          <w:tcPr>
            <w:tcW w:w="360" w:type="dxa"/>
            <w:vAlign w:val="center"/>
            <w:hideMark/>
          </w:tcPr>
          <w:p w14:paraId="67E03B63" w14:textId="77777777" w:rsidR="00E42721" w:rsidRPr="00B20630" w:rsidRDefault="00E42721" w:rsidP="00F555E9">
            <w:pPr>
              <w:snapToGrid w:val="0"/>
              <w:rPr>
                <w:sz w:val="16"/>
                <w:szCs w:val="16"/>
              </w:rPr>
            </w:pPr>
            <w:r w:rsidRPr="00B20630">
              <w:rPr>
                <w:color w:val="000000"/>
                <w:sz w:val="16"/>
                <w:szCs w:val="16"/>
              </w:rPr>
              <w:t>332</w:t>
            </w:r>
          </w:p>
        </w:tc>
        <w:tc>
          <w:tcPr>
            <w:tcW w:w="864" w:type="dxa"/>
            <w:vAlign w:val="center"/>
            <w:hideMark/>
          </w:tcPr>
          <w:p w14:paraId="205332A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2CB5FB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F233BD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45BC14A1"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
          <w:p w14:paraId="5B7036AF"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7AEEBB6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3974FFB"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4EE41EA2"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20780D83" w14:textId="77777777" w:rsidR="00E42721" w:rsidRPr="009B3DCC" w:rsidRDefault="00E42721" w:rsidP="00F555E9">
            <w:pPr>
              <w:snapToGrid w:val="0"/>
              <w:jc w:val="center"/>
              <w:rPr>
                <w:sz w:val="16"/>
                <w:szCs w:val="16"/>
              </w:rPr>
            </w:pPr>
            <w:r w:rsidRPr="00266687">
              <w:rPr>
                <w:color w:val="000000"/>
                <w:sz w:val="16"/>
                <w:szCs w:val="16"/>
              </w:rPr>
              <w:t>5.35</w:t>
            </w:r>
          </w:p>
        </w:tc>
      </w:tr>
      <w:tr w:rsidR="00E42721" w:rsidRPr="009B3DCC" w14:paraId="09FEA49D" w14:textId="77777777" w:rsidTr="00F555E9">
        <w:trPr>
          <w:trHeight w:val="165"/>
        </w:trPr>
        <w:tc>
          <w:tcPr>
            <w:tcW w:w="360" w:type="dxa"/>
            <w:vAlign w:val="center"/>
            <w:hideMark/>
          </w:tcPr>
          <w:p w14:paraId="17191EE6" w14:textId="77777777" w:rsidR="00E42721" w:rsidRPr="00B20630" w:rsidRDefault="00E42721" w:rsidP="00F555E9">
            <w:pPr>
              <w:snapToGrid w:val="0"/>
              <w:rPr>
                <w:sz w:val="16"/>
                <w:szCs w:val="16"/>
              </w:rPr>
            </w:pPr>
            <w:r w:rsidRPr="00B20630">
              <w:rPr>
                <w:color w:val="000000"/>
                <w:sz w:val="16"/>
                <w:szCs w:val="16"/>
              </w:rPr>
              <w:t>333</w:t>
            </w:r>
          </w:p>
        </w:tc>
        <w:tc>
          <w:tcPr>
            <w:tcW w:w="864" w:type="dxa"/>
            <w:vAlign w:val="center"/>
            <w:hideMark/>
          </w:tcPr>
          <w:p w14:paraId="39C3278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ECF8AC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B0BEB5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2350CD97"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
          <w:p w14:paraId="6DEBD0ED"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0ABB015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32F6084"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0B966FBD"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25495996" w14:textId="77777777" w:rsidR="00E42721" w:rsidRPr="009B3DCC" w:rsidRDefault="00E42721" w:rsidP="00F555E9">
            <w:pPr>
              <w:snapToGrid w:val="0"/>
              <w:jc w:val="center"/>
              <w:rPr>
                <w:sz w:val="16"/>
                <w:szCs w:val="16"/>
              </w:rPr>
            </w:pPr>
            <w:r w:rsidRPr="00266687">
              <w:rPr>
                <w:color w:val="000000"/>
                <w:sz w:val="16"/>
                <w:szCs w:val="16"/>
              </w:rPr>
              <w:t>5.31</w:t>
            </w:r>
          </w:p>
        </w:tc>
      </w:tr>
      <w:tr w:rsidR="00E42721" w:rsidRPr="009B3DCC" w14:paraId="002BF321" w14:textId="77777777" w:rsidTr="00F555E9">
        <w:trPr>
          <w:trHeight w:val="165"/>
        </w:trPr>
        <w:tc>
          <w:tcPr>
            <w:tcW w:w="360" w:type="dxa"/>
            <w:vAlign w:val="center"/>
            <w:hideMark/>
          </w:tcPr>
          <w:p w14:paraId="08FDDBB4" w14:textId="77777777" w:rsidR="00E42721" w:rsidRPr="00B20630" w:rsidRDefault="00E42721" w:rsidP="00F555E9">
            <w:pPr>
              <w:snapToGrid w:val="0"/>
              <w:rPr>
                <w:sz w:val="16"/>
                <w:szCs w:val="16"/>
              </w:rPr>
            </w:pPr>
            <w:r w:rsidRPr="00B20630">
              <w:rPr>
                <w:color w:val="000000"/>
                <w:sz w:val="16"/>
                <w:szCs w:val="16"/>
              </w:rPr>
              <w:lastRenderedPageBreak/>
              <w:t>334</w:t>
            </w:r>
          </w:p>
        </w:tc>
        <w:tc>
          <w:tcPr>
            <w:tcW w:w="864" w:type="dxa"/>
            <w:vAlign w:val="center"/>
            <w:hideMark/>
          </w:tcPr>
          <w:p w14:paraId="0DE2328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9B8357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AE8BFD8"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7E14AD96"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
          <w:p w14:paraId="7A5457E3"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10BC9E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F0CB775"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15E6C332" w14:textId="77777777" w:rsidR="00E42721" w:rsidRPr="009B3DCC" w:rsidRDefault="00E42721" w:rsidP="00F555E9">
            <w:pPr>
              <w:snapToGrid w:val="0"/>
              <w:jc w:val="center"/>
              <w:rPr>
                <w:sz w:val="16"/>
                <w:szCs w:val="16"/>
              </w:rPr>
            </w:pPr>
            <w:r w:rsidRPr="00266687">
              <w:rPr>
                <w:color w:val="000000"/>
                <w:sz w:val="16"/>
                <w:szCs w:val="16"/>
              </w:rPr>
              <w:t>0.84</w:t>
            </w:r>
          </w:p>
        </w:tc>
        <w:tc>
          <w:tcPr>
            <w:tcW w:w="1008" w:type="dxa"/>
            <w:vAlign w:val="center"/>
            <w:hideMark/>
          </w:tcPr>
          <w:p w14:paraId="50DB17C6" w14:textId="77777777" w:rsidR="00E42721" w:rsidRPr="009B3DCC" w:rsidRDefault="00E42721" w:rsidP="00F555E9">
            <w:pPr>
              <w:snapToGrid w:val="0"/>
              <w:jc w:val="center"/>
              <w:rPr>
                <w:sz w:val="16"/>
                <w:szCs w:val="16"/>
              </w:rPr>
            </w:pPr>
            <w:r w:rsidRPr="00266687">
              <w:rPr>
                <w:color w:val="000000"/>
                <w:sz w:val="16"/>
                <w:szCs w:val="16"/>
              </w:rPr>
              <w:t>5.64</w:t>
            </w:r>
          </w:p>
        </w:tc>
      </w:tr>
      <w:tr w:rsidR="00E42721" w:rsidRPr="009B3DCC" w14:paraId="4136B7A9" w14:textId="77777777" w:rsidTr="00F555E9">
        <w:trPr>
          <w:trHeight w:val="165"/>
        </w:trPr>
        <w:tc>
          <w:tcPr>
            <w:tcW w:w="360" w:type="dxa"/>
            <w:vAlign w:val="center"/>
            <w:hideMark/>
          </w:tcPr>
          <w:p w14:paraId="311AF78E" w14:textId="77777777" w:rsidR="00E42721" w:rsidRPr="00B20630" w:rsidRDefault="00E42721" w:rsidP="00F555E9">
            <w:pPr>
              <w:snapToGrid w:val="0"/>
              <w:rPr>
                <w:sz w:val="16"/>
                <w:szCs w:val="16"/>
              </w:rPr>
            </w:pPr>
            <w:r w:rsidRPr="00B20630">
              <w:rPr>
                <w:color w:val="000000"/>
                <w:sz w:val="16"/>
                <w:szCs w:val="16"/>
              </w:rPr>
              <w:t>335</w:t>
            </w:r>
          </w:p>
        </w:tc>
        <w:tc>
          <w:tcPr>
            <w:tcW w:w="864" w:type="dxa"/>
            <w:vAlign w:val="center"/>
            <w:hideMark/>
          </w:tcPr>
          <w:p w14:paraId="7297CFC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50A578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8CC172E"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
          <w:p w14:paraId="08A20A58"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
          <w:p w14:paraId="4B738226"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2954BDC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3014A3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3881DE7" w14:textId="77777777" w:rsidR="00E42721" w:rsidRPr="009B3DCC" w:rsidRDefault="00E42721" w:rsidP="00F555E9">
            <w:pPr>
              <w:snapToGrid w:val="0"/>
              <w:jc w:val="center"/>
              <w:rPr>
                <w:sz w:val="16"/>
                <w:szCs w:val="16"/>
              </w:rPr>
            </w:pPr>
            <w:r w:rsidRPr="00266687">
              <w:rPr>
                <w:color w:val="000000"/>
                <w:sz w:val="16"/>
                <w:szCs w:val="16"/>
              </w:rPr>
              <w:t>4.05</w:t>
            </w:r>
          </w:p>
        </w:tc>
        <w:tc>
          <w:tcPr>
            <w:tcW w:w="1008" w:type="dxa"/>
            <w:vAlign w:val="center"/>
            <w:hideMark/>
          </w:tcPr>
          <w:p w14:paraId="27F01A89" w14:textId="77777777" w:rsidR="00E42721" w:rsidRPr="009B3DCC" w:rsidRDefault="00E42721" w:rsidP="00F555E9">
            <w:pPr>
              <w:snapToGrid w:val="0"/>
              <w:jc w:val="center"/>
              <w:rPr>
                <w:sz w:val="16"/>
                <w:szCs w:val="16"/>
              </w:rPr>
            </w:pPr>
            <w:r w:rsidRPr="00266687">
              <w:rPr>
                <w:color w:val="000000"/>
                <w:sz w:val="16"/>
                <w:szCs w:val="16"/>
              </w:rPr>
              <w:t>2.97</w:t>
            </w:r>
          </w:p>
        </w:tc>
      </w:tr>
      <w:tr w:rsidR="00E42721" w:rsidRPr="009B3DCC" w14:paraId="2BBDFFBD" w14:textId="77777777" w:rsidTr="00F555E9">
        <w:trPr>
          <w:trHeight w:val="165"/>
        </w:trPr>
        <w:tc>
          <w:tcPr>
            <w:tcW w:w="360" w:type="dxa"/>
            <w:vAlign w:val="center"/>
            <w:hideMark/>
          </w:tcPr>
          <w:p w14:paraId="6B30A994" w14:textId="77777777" w:rsidR="00E42721" w:rsidRPr="00B20630" w:rsidRDefault="00E42721" w:rsidP="00F555E9">
            <w:pPr>
              <w:snapToGrid w:val="0"/>
              <w:rPr>
                <w:sz w:val="16"/>
                <w:szCs w:val="16"/>
              </w:rPr>
            </w:pPr>
            <w:r w:rsidRPr="00B20630">
              <w:rPr>
                <w:color w:val="000000"/>
                <w:sz w:val="16"/>
                <w:szCs w:val="16"/>
              </w:rPr>
              <w:t>336</w:t>
            </w:r>
          </w:p>
        </w:tc>
        <w:tc>
          <w:tcPr>
            <w:tcW w:w="864" w:type="dxa"/>
            <w:vAlign w:val="center"/>
            <w:hideMark/>
          </w:tcPr>
          <w:p w14:paraId="44E6952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F4620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661086C"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
          <w:p w14:paraId="738CF052"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
          <w:p w14:paraId="00EC78DF"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0AE5B8E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9F2A6F2"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5CFB6605" w14:textId="77777777" w:rsidR="00E42721" w:rsidRPr="009B3DCC" w:rsidRDefault="00E42721" w:rsidP="00F555E9">
            <w:pPr>
              <w:snapToGrid w:val="0"/>
              <w:jc w:val="center"/>
              <w:rPr>
                <w:sz w:val="16"/>
                <w:szCs w:val="16"/>
              </w:rPr>
            </w:pPr>
            <w:r w:rsidRPr="00266687">
              <w:rPr>
                <w:color w:val="000000"/>
                <w:sz w:val="16"/>
                <w:szCs w:val="16"/>
              </w:rPr>
              <w:t>5.63</w:t>
            </w:r>
          </w:p>
        </w:tc>
        <w:tc>
          <w:tcPr>
            <w:tcW w:w="1008" w:type="dxa"/>
            <w:vAlign w:val="center"/>
            <w:hideMark/>
          </w:tcPr>
          <w:p w14:paraId="3385B6AE" w14:textId="77777777" w:rsidR="00E42721" w:rsidRPr="009B3DCC" w:rsidRDefault="00E42721" w:rsidP="00F555E9">
            <w:pPr>
              <w:snapToGrid w:val="0"/>
              <w:jc w:val="center"/>
              <w:rPr>
                <w:sz w:val="16"/>
                <w:szCs w:val="16"/>
              </w:rPr>
            </w:pPr>
            <w:r w:rsidRPr="00266687">
              <w:rPr>
                <w:color w:val="000000"/>
                <w:sz w:val="16"/>
                <w:szCs w:val="16"/>
              </w:rPr>
              <w:t>3.51</w:t>
            </w:r>
          </w:p>
        </w:tc>
      </w:tr>
      <w:tr w:rsidR="00E42721" w:rsidRPr="009B3DCC" w14:paraId="68914966" w14:textId="77777777" w:rsidTr="00F555E9">
        <w:trPr>
          <w:trHeight w:val="165"/>
        </w:trPr>
        <w:tc>
          <w:tcPr>
            <w:tcW w:w="360" w:type="dxa"/>
            <w:vAlign w:val="center"/>
            <w:hideMark/>
          </w:tcPr>
          <w:p w14:paraId="3308B6EC" w14:textId="77777777" w:rsidR="00E42721" w:rsidRPr="00B20630" w:rsidRDefault="00E42721" w:rsidP="00F555E9">
            <w:pPr>
              <w:snapToGrid w:val="0"/>
              <w:rPr>
                <w:sz w:val="16"/>
                <w:szCs w:val="16"/>
              </w:rPr>
            </w:pPr>
            <w:r w:rsidRPr="00B20630">
              <w:rPr>
                <w:color w:val="000000"/>
                <w:sz w:val="16"/>
                <w:szCs w:val="16"/>
              </w:rPr>
              <w:t>337</w:t>
            </w:r>
          </w:p>
        </w:tc>
        <w:tc>
          <w:tcPr>
            <w:tcW w:w="864" w:type="dxa"/>
            <w:vAlign w:val="center"/>
            <w:hideMark/>
          </w:tcPr>
          <w:p w14:paraId="705E5D9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F394C3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42E86AC"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
          <w:p w14:paraId="07F1251E"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
          <w:p w14:paraId="49299EF4"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5CC3D3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F894BB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3129F083" w14:textId="77777777" w:rsidR="00E42721" w:rsidRPr="009B3DCC" w:rsidRDefault="00E42721" w:rsidP="00F555E9">
            <w:pPr>
              <w:snapToGrid w:val="0"/>
              <w:jc w:val="center"/>
              <w:rPr>
                <w:sz w:val="16"/>
                <w:szCs w:val="16"/>
              </w:rPr>
            </w:pPr>
            <w:r w:rsidRPr="00266687">
              <w:rPr>
                <w:color w:val="000000"/>
                <w:sz w:val="16"/>
                <w:szCs w:val="16"/>
              </w:rPr>
              <w:t>4.51</w:t>
            </w:r>
          </w:p>
        </w:tc>
        <w:tc>
          <w:tcPr>
            <w:tcW w:w="1008" w:type="dxa"/>
            <w:vAlign w:val="center"/>
            <w:hideMark/>
          </w:tcPr>
          <w:p w14:paraId="30FCAD4E"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58EC8B6E" w14:textId="77777777" w:rsidTr="00F555E9">
        <w:trPr>
          <w:trHeight w:val="165"/>
        </w:trPr>
        <w:tc>
          <w:tcPr>
            <w:tcW w:w="360" w:type="dxa"/>
            <w:vAlign w:val="center"/>
            <w:hideMark/>
          </w:tcPr>
          <w:p w14:paraId="28B9B382" w14:textId="77777777" w:rsidR="00E42721" w:rsidRPr="00B20630" w:rsidRDefault="00E42721" w:rsidP="00F555E9">
            <w:pPr>
              <w:snapToGrid w:val="0"/>
              <w:rPr>
                <w:sz w:val="16"/>
                <w:szCs w:val="16"/>
              </w:rPr>
            </w:pPr>
            <w:r w:rsidRPr="00B20630">
              <w:rPr>
                <w:color w:val="000000"/>
                <w:sz w:val="16"/>
                <w:szCs w:val="16"/>
              </w:rPr>
              <w:t>338</w:t>
            </w:r>
          </w:p>
        </w:tc>
        <w:tc>
          <w:tcPr>
            <w:tcW w:w="864" w:type="dxa"/>
            <w:vAlign w:val="center"/>
            <w:hideMark/>
          </w:tcPr>
          <w:p w14:paraId="772859D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20A8DB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9EBFA80"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
          <w:p w14:paraId="7CF5E9D9"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
          <w:p w14:paraId="01191283"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39E7D5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DFB3126"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78992B75" w14:textId="77777777" w:rsidR="00E42721" w:rsidRPr="009B3DCC" w:rsidRDefault="00E42721" w:rsidP="00F555E9">
            <w:pPr>
              <w:snapToGrid w:val="0"/>
              <w:jc w:val="center"/>
              <w:rPr>
                <w:sz w:val="16"/>
                <w:szCs w:val="16"/>
              </w:rPr>
            </w:pPr>
            <w:r w:rsidRPr="00266687">
              <w:rPr>
                <w:color w:val="000000"/>
                <w:sz w:val="16"/>
                <w:szCs w:val="16"/>
              </w:rPr>
              <w:t>4.67</w:t>
            </w:r>
          </w:p>
        </w:tc>
        <w:tc>
          <w:tcPr>
            <w:tcW w:w="1008" w:type="dxa"/>
            <w:vAlign w:val="center"/>
            <w:hideMark/>
          </w:tcPr>
          <w:p w14:paraId="27253199" w14:textId="77777777" w:rsidR="00E42721" w:rsidRPr="009B3DCC" w:rsidRDefault="00E42721" w:rsidP="00F555E9">
            <w:pPr>
              <w:snapToGrid w:val="0"/>
              <w:jc w:val="center"/>
              <w:rPr>
                <w:sz w:val="16"/>
                <w:szCs w:val="16"/>
              </w:rPr>
            </w:pPr>
            <w:r w:rsidRPr="00266687">
              <w:rPr>
                <w:color w:val="000000"/>
                <w:sz w:val="16"/>
                <w:szCs w:val="16"/>
              </w:rPr>
              <w:t>3.52</w:t>
            </w:r>
          </w:p>
        </w:tc>
      </w:tr>
      <w:tr w:rsidR="00E42721" w:rsidRPr="009B3DCC" w14:paraId="40EBD6C8" w14:textId="77777777" w:rsidTr="00F555E9">
        <w:trPr>
          <w:trHeight w:val="165"/>
        </w:trPr>
        <w:tc>
          <w:tcPr>
            <w:tcW w:w="360" w:type="dxa"/>
            <w:vAlign w:val="center"/>
            <w:hideMark/>
          </w:tcPr>
          <w:p w14:paraId="05ADD46E" w14:textId="77777777" w:rsidR="00E42721" w:rsidRPr="00B20630" w:rsidRDefault="00E42721" w:rsidP="00F555E9">
            <w:pPr>
              <w:snapToGrid w:val="0"/>
              <w:rPr>
                <w:sz w:val="16"/>
                <w:szCs w:val="16"/>
              </w:rPr>
            </w:pPr>
            <w:r w:rsidRPr="00B20630">
              <w:rPr>
                <w:color w:val="000000"/>
                <w:sz w:val="16"/>
                <w:szCs w:val="16"/>
              </w:rPr>
              <w:t>339</w:t>
            </w:r>
          </w:p>
        </w:tc>
        <w:tc>
          <w:tcPr>
            <w:tcW w:w="864" w:type="dxa"/>
            <w:vAlign w:val="center"/>
            <w:hideMark/>
          </w:tcPr>
          <w:p w14:paraId="78BB2EC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FEE96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14BFA97"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
          <w:p w14:paraId="4AD95037"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
          <w:p w14:paraId="0DE73443"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79CC9F7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A0F849B"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005F1471" w14:textId="77777777" w:rsidR="00E42721" w:rsidRPr="009B3DCC" w:rsidRDefault="00E42721" w:rsidP="00F555E9">
            <w:pPr>
              <w:snapToGrid w:val="0"/>
              <w:jc w:val="center"/>
              <w:rPr>
                <w:sz w:val="16"/>
                <w:szCs w:val="16"/>
              </w:rPr>
            </w:pPr>
            <w:r w:rsidRPr="00266687">
              <w:rPr>
                <w:color w:val="000000"/>
                <w:sz w:val="16"/>
                <w:szCs w:val="16"/>
              </w:rPr>
              <w:t>4.95</w:t>
            </w:r>
          </w:p>
        </w:tc>
        <w:tc>
          <w:tcPr>
            <w:tcW w:w="1008" w:type="dxa"/>
            <w:vAlign w:val="center"/>
            <w:hideMark/>
          </w:tcPr>
          <w:p w14:paraId="5A9FD644"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2DB0B70D" w14:textId="77777777" w:rsidTr="00F555E9">
        <w:trPr>
          <w:trHeight w:val="165"/>
        </w:trPr>
        <w:tc>
          <w:tcPr>
            <w:tcW w:w="360" w:type="dxa"/>
            <w:vAlign w:val="center"/>
            <w:hideMark/>
          </w:tcPr>
          <w:p w14:paraId="329B83FC" w14:textId="77777777" w:rsidR="00E42721" w:rsidRPr="00B20630" w:rsidRDefault="00E42721" w:rsidP="00F555E9">
            <w:pPr>
              <w:snapToGrid w:val="0"/>
              <w:rPr>
                <w:sz w:val="16"/>
                <w:szCs w:val="16"/>
              </w:rPr>
            </w:pPr>
            <w:r w:rsidRPr="00B20630">
              <w:rPr>
                <w:color w:val="000000"/>
                <w:sz w:val="16"/>
                <w:szCs w:val="16"/>
              </w:rPr>
              <w:t>340</w:t>
            </w:r>
          </w:p>
        </w:tc>
        <w:tc>
          <w:tcPr>
            <w:tcW w:w="864" w:type="dxa"/>
            <w:vAlign w:val="center"/>
            <w:hideMark/>
          </w:tcPr>
          <w:p w14:paraId="13231F6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578AFD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1FEF438"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
          <w:p w14:paraId="6CEBE0C2"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
          <w:p w14:paraId="301A5934"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7DDCFAE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1934A8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A9F4E1A" w14:textId="77777777" w:rsidR="00E42721" w:rsidRPr="009B3DCC" w:rsidRDefault="00E42721" w:rsidP="00F555E9">
            <w:pPr>
              <w:snapToGrid w:val="0"/>
              <w:jc w:val="center"/>
              <w:rPr>
                <w:sz w:val="16"/>
                <w:szCs w:val="16"/>
              </w:rPr>
            </w:pPr>
            <w:r w:rsidRPr="00266687">
              <w:rPr>
                <w:color w:val="000000"/>
                <w:sz w:val="16"/>
                <w:szCs w:val="16"/>
              </w:rPr>
              <w:t>10.42</w:t>
            </w:r>
          </w:p>
        </w:tc>
        <w:tc>
          <w:tcPr>
            <w:tcW w:w="1008" w:type="dxa"/>
            <w:vAlign w:val="center"/>
            <w:hideMark/>
          </w:tcPr>
          <w:p w14:paraId="3C83F73D" w14:textId="77777777" w:rsidR="00E42721" w:rsidRPr="009B3DCC" w:rsidRDefault="00E42721" w:rsidP="00F555E9">
            <w:pPr>
              <w:snapToGrid w:val="0"/>
              <w:jc w:val="center"/>
              <w:rPr>
                <w:sz w:val="16"/>
                <w:szCs w:val="16"/>
              </w:rPr>
            </w:pPr>
            <w:r w:rsidRPr="00266687">
              <w:rPr>
                <w:color w:val="000000"/>
                <w:sz w:val="16"/>
                <w:szCs w:val="16"/>
              </w:rPr>
              <w:t>1.39</w:t>
            </w:r>
          </w:p>
        </w:tc>
      </w:tr>
      <w:tr w:rsidR="00E42721" w:rsidRPr="009B3DCC" w14:paraId="556A2674" w14:textId="77777777" w:rsidTr="00F555E9">
        <w:trPr>
          <w:trHeight w:val="165"/>
        </w:trPr>
        <w:tc>
          <w:tcPr>
            <w:tcW w:w="360" w:type="dxa"/>
            <w:vAlign w:val="center"/>
            <w:hideMark/>
          </w:tcPr>
          <w:p w14:paraId="6F6B4A08" w14:textId="77777777" w:rsidR="00E42721" w:rsidRPr="00B20630" w:rsidRDefault="00E42721" w:rsidP="00F555E9">
            <w:pPr>
              <w:snapToGrid w:val="0"/>
              <w:rPr>
                <w:sz w:val="16"/>
                <w:szCs w:val="16"/>
              </w:rPr>
            </w:pPr>
            <w:r w:rsidRPr="00B20630">
              <w:rPr>
                <w:color w:val="000000"/>
                <w:sz w:val="16"/>
                <w:szCs w:val="16"/>
              </w:rPr>
              <w:t>341</w:t>
            </w:r>
          </w:p>
        </w:tc>
        <w:tc>
          <w:tcPr>
            <w:tcW w:w="864" w:type="dxa"/>
            <w:vAlign w:val="center"/>
            <w:hideMark/>
          </w:tcPr>
          <w:p w14:paraId="02040CB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068B36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BB757F9"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
          <w:p w14:paraId="43B6EF68"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
          <w:p w14:paraId="5C0B3DAC"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3649E7F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C54F1EE"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71D21352" w14:textId="77777777" w:rsidR="00E42721" w:rsidRPr="009B3DCC" w:rsidRDefault="00E42721" w:rsidP="00F555E9">
            <w:pPr>
              <w:snapToGrid w:val="0"/>
              <w:jc w:val="center"/>
              <w:rPr>
                <w:sz w:val="16"/>
                <w:szCs w:val="16"/>
              </w:rPr>
            </w:pPr>
            <w:r w:rsidRPr="00266687">
              <w:rPr>
                <w:color w:val="000000"/>
                <w:sz w:val="16"/>
                <w:szCs w:val="16"/>
              </w:rPr>
              <w:t>11.76</w:t>
            </w:r>
          </w:p>
        </w:tc>
        <w:tc>
          <w:tcPr>
            <w:tcW w:w="1008" w:type="dxa"/>
            <w:vAlign w:val="center"/>
            <w:hideMark/>
          </w:tcPr>
          <w:p w14:paraId="233C2528"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6483D0E3" w14:textId="77777777" w:rsidTr="00F555E9">
        <w:trPr>
          <w:trHeight w:val="165"/>
        </w:trPr>
        <w:tc>
          <w:tcPr>
            <w:tcW w:w="360" w:type="dxa"/>
            <w:vAlign w:val="center"/>
            <w:hideMark/>
          </w:tcPr>
          <w:p w14:paraId="64520F73" w14:textId="77777777" w:rsidR="00E42721" w:rsidRPr="00B20630" w:rsidRDefault="00E42721" w:rsidP="00F555E9">
            <w:pPr>
              <w:snapToGrid w:val="0"/>
              <w:rPr>
                <w:sz w:val="16"/>
                <w:szCs w:val="16"/>
              </w:rPr>
            </w:pPr>
            <w:r w:rsidRPr="00B20630">
              <w:rPr>
                <w:color w:val="000000"/>
                <w:sz w:val="16"/>
                <w:szCs w:val="16"/>
              </w:rPr>
              <w:t>342</w:t>
            </w:r>
          </w:p>
        </w:tc>
        <w:tc>
          <w:tcPr>
            <w:tcW w:w="864" w:type="dxa"/>
            <w:vAlign w:val="center"/>
            <w:hideMark/>
          </w:tcPr>
          <w:p w14:paraId="3B278A6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6F5E3F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237644E"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
          <w:p w14:paraId="320FDBA1"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
          <w:p w14:paraId="25697A6B"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5A8A26E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1041397"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147031E5" w14:textId="77777777" w:rsidR="00E42721" w:rsidRPr="009B3DCC" w:rsidRDefault="00E42721" w:rsidP="00F555E9">
            <w:pPr>
              <w:snapToGrid w:val="0"/>
              <w:jc w:val="center"/>
              <w:rPr>
                <w:sz w:val="16"/>
                <w:szCs w:val="16"/>
              </w:rPr>
            </w:pPr>
            <w:r w:rsidRPr="00266687">
              <w:rPr>
                <w:color w:val="000000"/>
                <w:sz w:val="16"/>
                <w:szCs w:val="16"/>
              </w:rPr>
              <w:t>11.24</w:t>
            </w:r>
          </w:p>
        </w:tc>
        <w:tc>
          <w:tcPr>
            <w:tcW w:w="1008" w:type="dxa"/>
            <w:vAlign w:val="center"/>
            <w:hideMark/>
          </w:tcPr>
          <w:p w14:paraId="2F36CDD9" w14:textId="77777777" w:rsidR="00E42721" w:rsidRPr="009B3DCC" w:rsidRDefault="00E42721" w:rsidP="00F555E9">
            <w:pPr>
              <w:snapToGrid w:val="0"/>
              <w:jc w:val="center"/>
              <w:rPr>
                <w:sz w:val="16"/>
                <w:szCs w:val="16"/>
              </w:rPr>
            </w:pPr>
            <w:r w:rsidRPr="00266687">
              <w:rPr>
                <w:color w:val="000000"/>
                <w:sz w:val="16"/>
                <w:szCs w:val="16"/>
              </w:rPr>
              <w:t>1.96</w:t>
            </w:r>
          </w:p>
        </w:tc>
      </w:tr>
      <w:tr w:rsidR="00E42721" w:rsidRPr="009B3DCC" w14:paraId="29663DC3" w14:textId="77777777" w:rsidTr="00F555E9">
        <w:trPr>
          <w:trHeight w:val="180"/>
        </w:trPr>
        <w:tc>
          <w:tcPr>
            <w:tcW w:w="360" w:type="dxa"/>
            <w:vAlign w:val="center"/>
            <w:hideMark/>
          </w:tcPr>
          <w:p w14:paraId="2FF18EDD" w14:textId="77777777" w:rsidR="00E42721" w:rsidRPr="00B20630" w:rsidRDefault="00E42721" w:rsidP="00F555E9">
            <w:pPr>
              <w:snapToGrid w:val="0"/>
              <w:rPr>
                <w:sz w:val="16"/>
                <w:szCs w:val="16"/>
              </w:rPr>
            </w:pPr>
            <w:r w:rsidRPr="00B20630">
              <w:rPr>
                <w:color w:val="000000"/>
                <w:sz w:val="16"/>
                <w:szCs w:val="16"/>
              </w:rPr>
              <w:t>343</w:t>
            </w:r>
          </w:p>
        </w:tc>
        <w:tc>
          <w:tcPr>
            <w:tcW w:w="864" w:type="dxa"/>
            <w:vAlign w:val="center"/>
            <w:hideMark/>
          </w:tcPr>
          <w:p w14:paraId="61026FC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58707A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83E3E48"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
          <w:p w14:paraId="26E8201B"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
          <w:p w14:paraId="32247E61"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3D112F8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758EAD0"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0935242D" w14:textId="77777777" w:rsidR="00E42721" w:rsidRPr="009B3DCC" w:rsidRDefault="00E42721" w:rsidP="00F555E9">
            <w:pPr>
              <w:snapToGrid w:val="0"/>
              <w:jc w:val="center"/>
              <w:rPr>
                <w:sz w:val="16"/>
                <w:szCs w:val="16"/>
              </w:rPr>
            </w:pPr>
            <w:r w:rsidRPr="00266687">
              <w:rPr>
                <w:color w:val="000000"/>
                <w:sz w:val="16"/>
                <w:szCs w:val="16"/>
              </w:rPr>
              <w:t>9.43</w:t>
            </w:r>
          </w:p>
        </w:tc>
        <w:tc>
          <w:tcPr>
            <w:tcW w:w="1008" w:type="dxa"/>
            <w:vAlign w:val="center"/>
            <w:hideMark/>
          </w:tcPr>
          <w:p w14:paraId="56B99A6D"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2CAA8A8B" w14:textId="77777777" w:rsidTr="00F555E9">
        <w:trPr>
          <w:trHeight w:val="165"/>
        </w:trPr>
        <w:tc>
          <w:tcPr>
            <w:tcW w:w="360" w:type="dxa"/>
            <w:vAlign w:val="center"/>
            <w:hideMark/>
          </w:tcPr>
          <w:p w14:paraId="525C2679" w14:textId="77777777" w:rsidR="00E42721" w:rsidRPr="00B20630" w:rsidRDefault="00E42721" w:rsidP="00F555E9">
            <w:pPr>
              <w:snapToGrid w:val="0"/>
              <w:rPr>
                <w:sz w:val="16"/>
                <w:szCs w:val="16"/>
              </w:rPr>
            </w:pPr>
            <w:r w:rsidRPr="00B20630">
              <w:rPr>
                <w:color w:val="000000"/>
                <w:sz w:val="16"/>
                <w:szCs w:val="16"/>
              </w:rPr>
              <w:t>344</w:t>
            </w:r>
          </w:p>
        </w:tc>
        <w:tc>
          <w:tcPr>
            <w:tcW w:w="864" w:type="dxa"/>
            <w:vAlign w:val="center"/>
            <w:hideMark/>
          </w:tcPr>
          <w:p w14:paraId="343CD87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D49CF7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3A7AC9E"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
          <w:p w14:paraId="4295F454"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
          <w:p w14:paraId="0DCB0692"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40C7D08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C979B71"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6F331411" w14:textId="77777777" w:rsidR="00E42721" w:rsidRPr="009B3DCC" w:rsidRDefault="00E42721" w:rsidP="00F555E9">
            <w:pPr>
              <w:snapToGrid w:val="0"/>
              <w:jc w:val="center"/>
              <w:rPr>
                <w:sz w:val="16"/>
                <w:szCs w:val="16"/>
              </w:rPr>
            </w:pPr>
            <w:r w:rsidRPr="00266687">
              <w:rPr>
                <w:color w:val="000000"/>
                <w:sz w:val="16"/>
                <w:szCs w:val="16"/>
              </w:rPr>
              <w:t>10.58</w:t>
            </w:r>
          </w:p>
        </w:tc>
        <w:tc>
          <w:tcPr>
            <w:tcW w:w="1008" w:type="dxa"/>
            <w:vAlign w:val="center"/>
            <w:hideMark/>
          </w:tcPr>
          <w:p w14:paraId="1595BE19" w14:textId="77777777" w:rsidR="00E42721" w:rsidRPr="009B3DCC" w:rsidRDefault="00E42721" w:rsidP="00F555E9">
            <w:pPr>
              <w:snapToGrid w:val="0"/>
              <w:jc w:val="center"/>
              <w:rPr>
                <w:sz w:val="16"/>
                <w:szCs w:val="16"/>
              </w:rPr>
            </w:pPr>
            <w:r w:rsidRPr="00266687">
              <w:rPr>
                <w:color w:val="000000"/>
                <w:sz w:val="16"/>
                <w:szCs w:val="16"/>
              </w:rPr>
              <w:t>2.32</w:t>
            </w:r>
          </w:p>
        </w:tc>
      </w:tr>
      <w:tr w:rsidR="00E42721" w:rsidRPr="009B3DCC" w14:paraId="50B3E8E7" w14:textId="77777777" w:rsidTr="00F555E9">
        <w:trPr>
          <w:trHeight w:val="165"/>
        </w:trPr>
        <w:tc>
          <w:tcPr>
            <w:tcW w:w="360" w:type="dxa"/>
            <w:vAlign w:val="center"/>
            <w:hideMark/>
          </w:tcPr>
          <w:p w14:paraId="2591B896" w14:textId="77777777" w:rsidR="00E42721" w:rsidRPr="00B20630" w:rsidRDefault="00E42721" w:rsidP="00F555E9">
            <w:pPr>
              <w:snapToGrid w:val="0"/>
              <w:rPr>
                <w:sz w:val="16"/>
                <w:szCs w:val="16"/>
              </w:rPr>
            </w:pPr>
            <w:r w:rsidRPr="00B20630">
              <w:rPr>
                <w:color w:val="000000"/>
                <w:sz w:val="16"/>
                <w:szCs w:val="16"/>
              </w:rPr>
              <w:t>345</w:t>
            </w:r>
          </w:p>
        </w:tc>
        <w:tc>
          <w:tcPr>
            <w:tcW w:w="864" w:type="dxa"/>
            <w:vAlign w:val="center"/>
            <w:hideMark/>
          </w:tcPr>
          <w:p w14:paraId="62630DE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D197F0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62C2D01"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
          <w:p w14:paraId="07C74EF1"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042C2349"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
          <w:p w14:paraId="2C524FAF"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6CC7ADD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364CC99"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0D09EC1E" w14:textId="77777777" w:rsidR="00E42721" w:rsidRPr="009B3DCC" w:rsidRDefault="00E42721" w:rsidP="00F555E9">
            <w:pPr>
              <w:snapToGrid w:val="0"/>
              <w:jc w:val="center"/>
              <w:rPr>
                <w:sz w:val="16"/>
                <w:szCs w:val="16"/>
              </w:rPr>
            </w:pPr>
            <w:r w:rsidRPr="00266687">
              <w:rPr>
                <w:color w:val="000000"/>
                <w:sz w:val="16"/>
                <w:szCs w:val="16"/>
              </w:rPr>
              <w:t>2.08</w:t>
            </w:r>
          </w:p>
        </w:tc>
      </w:tr>
      <w:tr w:rsidR="00E42721" w:rsidRPr="009B3DCC" w14:paraId="44C6CE1D" w14:textId="77777777" w:rsidTr="00F555E9">
        <w:trPr>
          <w:trHeight w:val="165"/>
        </w:trPr>
        <w:tc>
          <w:tcPr>
            <w:tcW w:w="360" w:type="dxa"/>
            <w:vAlign w:val="center"/>
            <w:hideMark/>
          </w:tcPr>
          <w:p w14:paraId="20FAD3FD" w14:textId="77777777" w:rsidR="00E42721" w:rsidRPr="00B20630" w:rsidRDefault="00E42721" w:rsidP="00F555E9">
            <w:pPr>
              <w:snapToGrid w:val="0"/>
              <w:rPr>
                <w:sz w:val="16"/>
                <w:szCs w:val="16"/>
              </w:rPr>
            </w:pPr>
            <w:r w:rsidRPr="00B20630">
              <w:rPr>
                <w:color w:val="000000"/>
                <w:sz w:val="16"/>
                <w:szCs w:val="16"/>
              </w:rPr>
              <w:t>346</w:t>
            </w:r>
          </w:p>
        </w:tc>
        <w:tc>
          <w:tcPr>
            <w:tcW w:w="864" w:type="dxa"/>
            <w:vAlign w:val="center"/>
            <w:hideMark/>
          </w:tcPr>
          <w:p w14:paraId="51A3643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44904A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0452124"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
          <w:p w14:paraId="77150FB5"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7E088458"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
          <w:p w14:paraId="27CA1A48"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0F5F0ECE"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4CC7B5B9"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24935F96" w14:textId="77777777" w:rsidR="00E42721" w:rsidRPr="009B3DCC" w:rsidRDefault="00E42721" w:rsidP="00F555E9">
            <w:pPr>
              <w:snapToGrid w:val="0"/>
              <w:jc w:val="center"/>
              <w:rPr>
                <w:sz w:val="16"/>
                <w:szCs w:val="16"/>
              </w:rPr>
            </w:pPr>
            <w:r w:rsidRPr="00266687">
              <w:rPr>
                <w:color w:val="000000"/>
                <w:sz w:val="16"/>
                <w:szCs w:val="16"/>
              </w:rPr>
              <w:t>3.29</w:t>
            </w:r>
          </w:p>
        </w:tc>
      </w:tr>
      <w:tr w:rsidR="00E42721" w:rsidRPr="009B3DCC" w14:paraId="0872CC8A" w14:textId="77777777" w:rsidTr="00F555E9">
        <w:trPr>
          <w:trHeight w:val="165"/>
        </w:trPr>
        <w:tc>
          <w:tcPr>
            <w:tcW w:w="360" w:type="dxa"/>
            <w:vAlign w:val="center"/>
            <w:hideMark/>
          </w:tcPr>
          <w:p w14:paraId="19DE1976" w14:textId="77777777" w:rsidR="00E42721" w:rsidRPr="00B20630" w:rsidRDefault="00E42721" w:rsidP="00F555E9">
            <w:pPr>
              <w:snapToGrid w:val="0"/>
              <w:rPr>
                <w:sz w:val="16"/>
                <w:szCs w:val="16"/>
              </w:rPr>
            </w:pPr>
            <w:r w:rsidRPr="00B20630">
              <w:rPr>
                <w:color w:val="000000"/>
                <w:sz w:val="16"/>
                <w:szCs w:val="16"/>
              </w:rPr>
              <w:t>347</w:t>
            </w:r>
          </w:p>
        </w:tc>
        <w:tc>
          <w:tcPr>
            <w:tcW w:w="864" w:type="dxa"/>
            <w:vAlign w:val="center"/>
            <w:hideMark/>
          </w:tcPr>
          <w:p w14:paraId="78837F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7AE4F5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525D3C8"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
          <w:p w14:paraId="373A7513"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58AA3670"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
          <w:p w14:paraId="14F74D0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6E53571D"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
          <w:p w14:paraId="0E41F59D"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1378481A" w14:textId="77777777" w:rsidR="00E42721" w:rsidRPr="009B3DCC" w:rsidRDefault="00E42721" w:rsidP="00F555E9">
            <w:pPr>
              <w:snapToGrid w:val="0"/>
              <w:jc w:val="center"/>
              <w:rPr>
                <w:sz w:val="16"/>
                <w:szCs w:val="16"/>
              </w:rPr>
            </w:pPr>
            <w:r w:rsidRPr="00266687">
              <w:rPr>
                <w:color w:val="000000"/>
                <w:sz w:val="16"/>
                <w:szCs w:val="16"/>
              </w:rPr>
              <w:t>3.81</w:t>
            </w:r>
          </w:p>
        </w:tc>
      </w:tr>
      <w:tr w:rsidR="00E42721" w:rsidRPr="009B3DCC" w14:paraId="05FF0D04" w14:textId="77777777" w:rsidTr="00F555E9">
        <w:trPr>
          <w:trHeight w:val="165"/>
        </w:trPr>
        <w:tc>
          <w:tcPr>
            <w:tcW w:w="360" w:type="dxa"/>
            <w:vAlign w:val="center"/>
            <w:hideMark/>
          </w:tcPr>
          <w:p w14:paraId="371D7B5D" w14:textId="77777777" w:rsidR="00E42721" w:rsidRPr="00B20630" w:rsidRDefault="00E42721" w:rsidP="00F555E9">
            <w:pPr>
              <w:snapToGrid w:val="0"/>
              <w:rPr>
                <w:sz w:val="16"/>
                <w:szCs w:val="16"/>
              </w:rPr>
            </w:pPr>
            <w:r w:rsidRPr="00B20630">
              <w:rPr>
                <w:color w:val="000000"/>
                <w:sz w:val="16"/>
                <w:szCs w:val="16"/>
              </w:rPr>
              <w:t>348</w:t>
            </w:r>
          </w:p>
        </w:tc>
        <w:tc>
          <w:tcPr>
            <w:tcW w:w="864" w:type="dxa"/>
            <w:vAlign w:val="center"/>
            <w:hideMark/>
          </w:tcPr>
          <w:p w14:paraId="01125F3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8DBEFA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8852990"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
          <w:p w14:paraId="57986D73"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0DABC373"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
          <w:p w14:paraId="1175D11F"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6FE44A88"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
          <w:p w14:paraId="240C2D0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229506D"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661E4121" w14:textId="77777777" w:rsidTr="00F555E9">
        <w:trPr>
          <w:trHeight w:val="165"/>
        </w:trPr>
        <w:tc>
          <w:tcPr>
            <w:tcW w:w="360" w:type="dxa"/>
            <w:vAlign w:val="center"/>
            <w:hideMark/>
          </w:tcPr>
          <w:p w14:paraId="24A2F466" w14:textId="77777777" w:rsidR="00E42721" w:rsidRPr="00B20630" w:rsidRDefault="00E42721" w:rsidP="00F555E9">
            <w:pPr>
              <w:snapToGrid w:val="0"/>
              <w:rPr>
                <w:sz w:val="16"/>
                <w:szCs w:val="16"/>
              </w:rPr>
            </w:pPr>
            <w:r w:rsidRPr="00B20630">
              <w:rPr>
                <w:color w:val="000000"/>
                <w:sz w:val="16"/>
                <w:szCs w:val="16"/>
              </w:rPr>
              <w:t>349</w:t>
            </w:r>
          </w:p>
        </w:tc>
        <w:tc>
          <w:tcPr>
            <w:tcW w:w="864" w:type="dxa"/>
            <w:vAlign w:val="center"/>
            <w:hideMark/>
          </w:tcPr>
          <w:p w14:paraId="1A86C26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EDC3CA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20F84FC"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
          <w:p w14:paraId="486D7D15"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
          <w:p w14:paraId="2B6457B0"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
          <w:p w14:paraId="4384B23C"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4B6839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8E2D885"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
          <w:p w14:paraId="31996E03" w14:textId="77777777" w:rsidR="00E42721" w:rsidRPr="009B3DCC" w:rsidRDefault="00E42721" w:rsidP="00F555E9">
            <w:pPr>
              <w:snapToGrid w:val="0"/>
              <w:jc w:val="center"/>
              <w:rPr>
                <w:sz w:val="16"/>
                <w:szCs w:val="16"/>
              </w:rPr>
            </w:pPr>
            <w:r w:rsidRPr="00266687">
              <w:rPr>
                <w:color w:val="000000"/>
                <w:sz w:val="16"/>
                <w:szCs w:val="16"/>
              </w:rPr>
              <w:t>2.25</w:t>
            </w:r>
          </w:p>
        </w:tc>
      </w:tr>
      <w:tr w:rsidR="00E42721" w:rsidRPr="009B3DCC" w14:paraId="406E75C1" w14:textId="77777777" w:rsidTr="00F555E9">
        <w:trPr>
          <w:trHeight w:val="165"/>
        </w:trPr>
        <w:tc>
          <w:tcPr>
            <w:tcW w:w="360" w:type="dxa"/>
            <w:vAlign w:val="center"/>
            <w:hideMark/>
          </w:tcPr>
          <w:p w14:paraId="31B5793D" w14:textId="77777777" w:rsidR="00E42721" w:rsidRPr="00B20630" w:rsidRDefault="00E42721" w:rsidP="00F555E9">
            <w:pPr>
              <w:snapToGrid w:val="0"/>
              <w:rPr>
                <w:sz w:val="16"/>
                <w:szCs w:val="16"/>
              </w:rPr>
            </w:pPr>
            <w:r w:rsidRPr="00B20630">
              <w:rPr>
                <w:color w:val="000000"/>
                <w:sz w:val="16"/>
                <w:szCs w:val="16"/>
              </w:rPr>
              <w:t>350</w:t>
            </w:r>
          </w:p>
        </w:tc>
        <w:tc>
          <w:tcPr>
            <w:tcW w:w="864" w:type="dxa"/>
            <w:vAlign w:val="center"/>
            <w:hideMark/>
          </w:tcPr>
          <w:p w14:paraId="19F8E25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C10F56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1A28426"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
          <w:p w14:paraId="42B46DA9"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
          <w:p w14:paraId="1EDFCDA7"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
          <w:p w14:paraId="0AE150AB"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00E0712A"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3D61FED9" w14:textId="77777777" w:rsidR="00E42721" w:rsidRPr="009B3DCC" w:rsidRDefault="00E42721" w:rsidP="00F555E9">
            <w:pPr>
              <w:snapToGrid w:val="0"/>
              <w:jc w:val="center"/>
              <w:rPr>
                <w:sz w:val="16"/>
                <w:szCs w:val="16"/>
              </w:rPr>
            </w:pPr>
            <w:r w:rsidRPr="00266687">
              <w:rPr>
                <w:color w:val="000000"/>
                <w:sz w:val="16"/>
                <w:szCs w:val="16"/>
              </w:rPr>
              <w:t>2.88</w:t>
            </w:r>
          </w:p>
        </w:tc>
        <w:tc>
          <w:tcPr>
            <w:tcW w:w="1008" w:type="dxa"/>
            <w:vAlign w:val="center"/>
            <w:hideMark/>
          </w:tcPr>
          <w:p w14:paraId="737A9336" w14:textId="77777777" w:rsidR="00E42721" w:rsidRPr="009B3DCC" w:rsidRDefault="00E42721" w:rsidP="00F555E9">
            <w:pPr>
              <w:snapToGrid w:val="0"/>
              <w:jc w:val="center"/>
              <w:rPr>
                <w:sz w:val="16"/>
                <w:szCs w:val="16"/>
              </w:rPr>
            </w:pPr>
            <w:r w:rsidRPr="00266687">
              <w:rPr>
                <w:color w:val="000000"/>
                <w:sz w:val="16"/>
                <w:szCs w:val="16"/>
              </w:rPr>
              <w:t>2.64</w:t>
            </w:r>
          </w:p>
        </w:tc>
      </w:tr>
      <w:tr w:rsidR="00E42721" w:rsidRPr="009B3DCC" w14:paraId="5324CE93" w14:textId="77777777" w:rsidTr="00F555E9">
        <w:trPr>
          <w:trHeight w:val="165"/>
        </w:trPr>
        <w:tc>
          <w:tcPr>
            <w:tcW w:w="360" w:type="dxa"/>
            <w:vAlign w:val="center"/>
            <w:hideMark/>
          </w:tcPr>
          <w:p w14:paraId="68A83FC2" w14:textId="77777777" w:rsidR="00E42721" w:rsidRPr="00B20630" w:rsidRDefault="00E42721" w:rsidP="00F555E9">
            <w:pPr>
              <w:snapToGrid w:val="0"/>
              <w:rPr>
                <w:sz w:val="16"/>
                <w:szCs w:val="16"/>
              </w:rPr>
            </w:pPr>
            <w:r w:rsidRPr="00B20630">
              <w:rPr>
                <w:color w:val="000000"/>
                <w:sz w:val="16"/>
                <w:szCs w:val="16"/>
              </w:rPr>
              <w:t>351</w:t>
            </w:r>
          </w:p>
        </w:tc>
        <w:tc>
          <w:tcPr>
            <w:tcW w:w="864" w:type="dxa"/>
            <w:vAlign w:val="center"/>
            <w:hideMark/>
          </w:tcPr>
          <w:p w14:paraId="19A2DCB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7FAB0F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7632AE7"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
          <w:p w14:paraId="0271A47B"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
          <w:p w14:paraId="5CBFBDE0"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
          <w:p w14:paraId="42E42740"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45C289CE"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532D8F95"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
          <w:p w14:paraId="15EA289D" w14:textId="77777777" w:rsidR="00E42721" w:rsidRPr="009B3DCC" w:rsidRDefault="00E42721" w:rsidP="00F555E9">
            <w:pPr>
              <w:snapToGrid w:val="0"/>
              <w:jc w:val="center"/>
              <w:rPr>
                <w:sz w:val="16"/>
                <w:szCs w:val="16"/>
              </w:rPr>
            </w:pPr>
            <w:r w:rsidRPr="00266687">
              <w:rPr>
                <w:color w:val="000000"/>
                <w:sz w:val="16"/>
                <w:szCs w:val="16"/>
              </w:rPr>
              <w:t>2.83</w:t>
            </w:r>
          </w:p>
        </w:tc>
      </w:tr>
      <w:tr w:rsidR="00E42721" w:rsidRPr="009B3DCC" w14:paraId="773843B0" w14:textId="77777777" w:rsidTr="00F555E9">
        <w:trPr>
          <w:trHeight w:val="165"/>
        </w:trPr>
        <w:tc>
          <w:tcPr>
            <w:tcW w:w="360" w:type="dxa"/>
            <w:vAlign w:val="center"/>
            <w:hideMark/>
          </w:tcPr>
          <w:p w14:paraId="4615B871" w14:textId="77777777" w:rsidR="00E42721" w:rsidRPr="00B20630" w:rsidRDefault="00E42721" w:rsidP="00F555E9">
            <w:pPr>
              <w:snapToGrid w:val="0"/>
              <w:rPr>
                <w:sz w:val="16"/>
                <w:szCs w:val="16"/>
              </w:rPr>
            </w:pPr>
            <w:r w:rsidRPr="00B20630">
              <w:rPr>
                <w:color w:val="000000"/>
                <w:sz w:val="16"/>
                <w:szCs w:val="16"/>
              </w:rPr>
              <w:t>352</w:t>
            </w:r>
          </w:p>
        </w:tc>
        <w:tc>
          <w:tcPr>
            <w:tcW w:w="864" w:type="dxa"/>
            <w:vAlign w:val="center"/>
            <w:hideMark/>
          </w:tcPr>
          <w:p w14:paraId="4A51952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6D2D0C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0A1430E"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
          <w:p w14:paraId="55965038"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
          <w:p w14:paraId="02904FE9"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
          <w:p w14:paraId="75564FC5"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0B3F2644"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10ABC643"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28E1BDBA" w14:textId="77777777" w:rsidR="00E42721" w:rsidRPr="009B3DCC" w:rsidRDefault="00E42721" w:rsidP="00F555E9">
            <w:pPr>
              <w:snapToGrid w:val="0"/>
              <w:jc w:val="center"/>
              <w:rPr>
                <w:sz w:val="16"/>
                <w:szCs w:val="16"/>
              </w:rPr>
            </w:pPr>
            <w:r w:rsidRPr="00266687">
              <w:rPr>
                <w:color w:val="000000"/>
                <w:sz w:val="16"/>
                <w:szCs w:val="16"/>
              </w:rPr>
              <w:t>2.98</w:t>
            </w:r>
          </w:p>
        </w:tc>
      </w:tr>
      <w:tr w:rsidR="00E42721" w:rsidRPr="009B3DCC" w14:paraId="7D268564" w14:textId="77777777" w:rsidTr="00F555E9">
        <w:trPr>
          <w:trHeight w:val="165"/>
        </w:trPr>
        <w:tc>
          <w:tcPr>
            <w:tcW w:w="360" w:type="dxa"/>
            <w:vAlign w:val="center"/>
            <w:hideMark/>
          </w:tcPr>
          <w:p w14:paraId="44899CD7" w14:textId="77777777" w:rsidR="00E42721" w:rsidRPr="00B20630" w:rsidRDefault="00E42721" w:rsidP="00F555E9">
            <w:pPr>
              <w:snapToGrid w:val="0"/>
              <w:rPr>
                <w:sz w:val="16"/>
                <w:szCs w:val="16"/>
              </w:rPr>
            </w:pPr>
            <w:r w:rsidRPr="00B20630">
              <w:rPr>
                <w:color w:val="000000"/>
                <w:sz w:val="16"/>
                <w:szCs w:val="16"/>
              </w:rPr>
              <w:t>353</w:t>
            </w:r>
          </w:p>
        </w:tc>
        <w:tc>
          <w:tcPr>
            <w:tcW w:w="864" w:type="dxa"/>
            <w:vAlign w:val="center"/>
            <w:hideMark/>
          </w:tcPr>
          <w:p w14:paraId="6E52BF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77BBC8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0FBF848"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3D70C463"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2A2AE8D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B32BED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4D0364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2BF9C35"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
          <w:p w14:paraId="3BD889AD" w14:textId="77777777" w:rsidR="00E42721" w:rsidRPr="009B3DCC" w:rsidRDefault="00E42721" w:rsidP="00F555E9">
            <w:pPr>
              <w:snapToGrid w:val="0"/>
              <w:jc w:val="center"/>
              <w:rPr>
                <w:sz w:val="16"/>
                <w:szCs w:val="16"/>
              </w:rPr>
            </w:pPr>
            <w:r w:rsidRPr="00266687">
              <w:rPr>
                <w:color w:val="000000"/>
                <w:sz w:val="16"/>
                <w:szCs w:val="16"/>
              </w:rPr>
              <w:t>2.53</w:t>
            </w:r>
          </w:p>
        </w:tc>
      </w:tr>
      <w:tr w:rsidR="00E42721" w:rsidRPr="009B3DCC" w14:paraId="7C41B4B3" w14:textId="77777777" w:rsidTr="00F555E9">
        <w:trPr>
          <w:trHeight w:val="165"/>
        </w:trPr>
        <w:tc>
          <w:tcPr>
            <w:tcW w:w="360" w:type="dxa"/>
            <w:vAlign w:val="center"/>
            <w:hideMark/>
          </w:tcPr>
          <w:p w14:paraId="49D83B79" w14:textId="77777777" w:rsidR="00E42721" w:rsidRPr="00B20630" w:rsidRDefault="00E42721" w:rsidP="00F555E9">
            <w:pPr>
              <w:snapToGrid w:val="0"/>
              <w:rPr>
                <w:sz w:val="16"/>
                <w:szCs w:val="16"/>
              </w:rPr>
            </w:pPr>
            <w:r w:rsidRPr="00B20630">
              <w:rPr>
                <w:color w:val="000000"/>
                <w:sz w:val="16"/>
                <w:szCs w:val="16"/>
              </w:rPr>
              <w:t>354</w:t>
            </w:r>
          </w:p>
        </w:tc>
        <w:tc>
          <w:tcPr>
            <w:tcW w:w="864" w:type="dxa"/>
            <w:vAlign w:val="center"/>
            <w:hideMark/>
          </w:tcPr>
          <w:p w14:paraId="076E6B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21AE4B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C6522C"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6F4B3334"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32F84E3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ADCBB3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1061747"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1B7B590" w14:textId="77777777" w:rsidR="00E42721" w:rsidRPr="009B3DCC" w:rsidRDefault="00E42721" w:rsidP="00F555E9">
            <w:pPr>
              <w:snapToGrid w:val="0"/>
              <w:jc w:val="center"/>
              <w:rPr>
                <w:sz w:val="16"/>
                <w:szCs w:val="16"/>
              </w:rPr>
            </w:pPr>
            <w:r w:rsidRPr="00266687">
              <w:rPr>
                <w:color w:val="000000"/>
                <w:sz w:val="16"/>
                <w:szCs w:val="16"/>
              </w:rPr>
              <w:t>3.17</w:t>
            </w:r>
          </w:p>
        </w:tc>
        <w:tc>
          <w:tcPr>
            <w:tcW w:w="1008" w:type="dxa"/>
            <w:vAlign w:val="center"/>
            <w:hideMark/>
          </w:tcPr>
          <w:p w14:paraId="5FBD4D0C"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19355B42" w14:textId="77777777" w:rsidTr="00F555E9">
        <w:trPr>
          <w:trHeight w:val="165"/>
        </w:trPr>
        <w:tc>
          <w:tcPr>
            <w:tcW w:w="360" w:type="dxa"/>
            <w:vAlign w:val="center"/>
            <w:hideMark/>
          </w:tcPr>
          <w:p w14:paraId="7FBE3414" w14:textId="77777777" w:rsidR="00E42721" w:rsidRPr="00B20630" w:rsidRDefault="00E42721" w:rsidP="00F555E9">
            <w:pPr>
              <w:snapToGrid w:val="0"/>
              <w:rPr>
                <w:sz w:val="16"/>
                <w:szCs w:val="16"/>
              </w:rPr>
            </w:pPr>
            <w:r w:rsidRPr="00B20630">
              <w:rPr>
                <w:color w:val="000000"/>
                <w:sz w:val="16"/>
                <w:szCs w:val="16"/>
              </w:rPr>
              <w:t>355</w:t>
            </w:r>
          </w:p>
        </w:tc>
        <w:tc>
          <w:tcPr>
            <w:tcW w:w="864" w:type="dxa"/>
            <w:vAlign w:val="center"/>
            <w:hideMark/>
          </w:tcPr>
          <w:p w14:paraId="3EE0E99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56EF9B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D6F8900"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5AE78776"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7F44982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58CF0C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AFE8E9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2B1E1F8"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
          <w:p w14:paraId="5D36C521" w14:textId="77777777" w:rsidR="00E42721" w:rsidRPr="009B3DCC" w:rsidRDefault="00E42721" w:rsidP="00F555E9">
            <w:pPr>
              <w:snapToGrid w:val="0"/>
              <w:jc w:val="center"/>
              <w:rPr>
                <w:sz w:val="16"/>
                <w:szCs w:val="16"/>
              </w:rPr>
            </w:pPr>
            <w:r w:rsidRPr="00266687">
              <w:rPr>
                <w:color w:val="000000"/>
                <w:sz w:val="16"/>
                <w:szCs w:val="16"/>
              </w:rPr>
              <w:t>4.44</w:t>
            </w:r>
          </w:p>
        </w:tc>
      </w:tr>
      <w:tr w:rsidR="00E42721" w:rsidRPr="009B3DCC" w14:paraId="2982CE55" w14:textId="77777777" w:rsidTr="00F555E9">
        <w:trPr>
          <w:trHeight w:val="165"/>
        </w:trPr>
        <w:tc>
          <w:tcPr>
            <w:tcW w:w="360" w:type="dxa"/>
            <w:vAlign w:val="center"/>
            <w:hideMark/>
          </w:tcPr>
          <w:p w14:paraId="2EFAA568" w14:textId="77777777" w:rsidR="00E42721" w:rsidRPr="00B20630" w:rsidRDefault="00E42721" w:rsidP="00F555E9">
            <w:pPr>
              <w:snapToGrid w:val="0"/>
              <w:rPr>
                <w:sz w:val="16"/>
                <w:szCs w:val="16"/>
              </w:rPr>
            </w:pPr>
            <w:r w:rsidRPr="00B20630">
              <w:rPr>
                <w:color w:val="000000"/>
                <w:sz w:val="16"/>
                <w:szCs w:val="16"/>
              </w:rPr>
              <w:t>356</w:t>
            </w:r>
          </w:p>
        </w:tc>
        <w:tc>
          <w:tcPr>
            <w:tcW w:w="864" w:type="dxa"/>
            <w:vAlign w:val="center"/>
            <w:hideMark/>
          </w:tcPr>
          <w:p w14:paraId="60A843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237177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68CB908"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5FA3183C"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0EE595B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8AD076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41022C0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B5EC236"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
          <w:p w14:paraId="4D4D4CA9" w14:textId="77777777" w:rsidR="00E42721" w:rsidRPr="009B3DCC" w:rsidRDefault="00E42721" w:rsidP="00F555E9">
            <w:pPr>
              <w:snapToGrid w:val="0"/>
              <w:jc w:val="center"/>
              <w:rPr>
                <w:sz w:val="16"/>
                <w:szCs w:val="16"/>
              </w:rPr>
            </w:pPr>
            <w:r w:rsidRPr="00266687">
              <w:rPr>
                <w:color w:val="000000"/>
                <w:sz w:val="16"/>
                <w:szCs w:val="16"/>
              </w:rPr>
              <w:t>3.79</w:t>
            </w:r>
          </w:p>
        </w:tc>
      </w:tr>
      <w:tr w:rsidR="00E42721" w:rsidRPr="009B3DCC" w14:paraId="0650369A" w14:textId="77777777" w:rsidTr="00F555E9">
        <w:trPr>
          <w:trHeight w:val="180"/>
        </w:trPr>
        <w:tc>
          <w:tcPr>
            <w:tcW w:w="360" w:type="dxa"/>
            <w:vAlign w:val="center"/>
            <w:hideMark/>
          </w:tcPr>
          <w:p w14:paraId="1A324BAD" w14:textId="77777777" w:rsidR="00E42721" w:rsidRPr="00B20630" w:rsidRDefault="00E42721" w:rsidP="00F555E9">
            <w:pPr>
              <w:snapToGrid w:val="0"/>
              <w:rPr>
                <w:sz w:val="16"/>
                <w:szCs w:val="16"/>
              </w:rPr>
            </w:pPr>
            <w:r w:rsidRPr="00B20630">
              <w:rPr>
                <w:color w:val="000000"/>
                <w:sz w:val="16"/>
                <w:szCs w:val="16"/>
              </w:rPr>
              <w:t>357</w:t>
            </w:r>
          </w:p>
        </w:tc>
        <w:tc>
          <w:tcPr>
            <w:tcW w:w="864" w:type="dxa"/>
            <w:vAlign w:val="center"/>
            <w:hideMark/>
          </w:tcPr>
          <w:p w14:paraId="168DF98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FAB57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4AF1C6"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152A1731"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0AC8799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7EE2219"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59EFD6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F6C874E"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518F6CDD" w14:textId="77777777" w:rsidR="00E42721" w:rsidRPr="009B3DCC" w:rsidRDefault="00E42721" w:rsidP="00F555E9">
            <w:pPr>
              <w:snapToGrid w:val="0"/>
              <w:jc w:val="center"/>
              <w:rPr>
                <w:sz w:val="16"/>
                <w:szCs w:val="16"/>
              </w:rPr>
            </w:pPr>
            <w:r w:rsidRPr="00266687">
              <w:rPr>
                <w:color w:val="000000"/>
                <w:sz w:val="16"/>
                <w:szCs w:val="16"/>
              </w:rPr>
              <w:t>3.39</w:t>
            </w:r>
          </w:p>
        </w:tc>
      </w:tr>
      <w:tr w:rsidR="00E42721" w:rsidRPr="009B3DCC" w14:paraId="29C46AF7" w14:textId="77777777" w:rsidTr="00F555E9">
        <w:trPr>
          <w:trHeight w:val="165"/>
        </w:trPr>
        <w:tc>
          <w:tcPr>
            <w:tcW w:w="360" w:type="dxa"/>
            <w:vAlign w:val="center"/>
            <w:hideMark/>
          </w:tcPr>
          <w:p w14:paraId="4E4B5D07" w14:textId="77777777" w:rsidR="00E42721" w:rsidRPr="00B20630" w:rsidRDefault="00E42721" w:rsidP="00F555E9">
            <w:pPr>
              <w:snapToGrid w:val="0"/>
              <w:rPr>
                <w:sz w:val="16"/>
                <w:szCs w:val="16"/>
              </w:rPr>
            </w:pPr>
            <w:r w:rsidRPr="00B20630">
              <w:rPr>
                <w:color w:val="000000"/>
                <w:sz w:val="16"/>
                <w:szCs w:val="16"/>
              </w:rPr>
              <w:t>358</w:t>
            </w:r>
          </w:p>
        </w:tc>
        <w:tc>
          <w:tcPr>
            <w:tcW w:w="864" w:type="dxa"/>
            <w:vAlign w:val="center"/>
            <w:hideMark/>
          </w:tcPr>
          <w:p w14:paraId="3C3CC06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AD96E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B837FFF"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7ED2568A"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664EFB7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F1216D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404082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9BABC21"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6BD01BB9" w14:textId="77777777" w:rsidR="00E42721" w:rsidRPr="009B3DCC" w:rsidRDefault="00E42721" w:rsidP="00F555E9">
            <w:pPr>
              <w:snapToGrid w:val="0"/>
              <w:jc w:val="center"/>
              <w:rPr>
                <w:sz w:val="16"/>
                <w:szCs w:val="16"/>
              </w:rPr>
            </w:pPr>
            <w:r w:rsidRPr="00266687">
              <w:rPr>
                <w:color w:val="000000"/>
                <w:sz w:val="16"/>
                <w:szCs w:val="16"/>
              </w:rPr>
              <w:t>4.15</w:t>
            </w:r>
          </w:p>
        </w:tc>
      </w:tr>
      <w:tr w:rsidR="00E42721" w:rsidRPr="009B3DCC" w14:paraId="68FE5BC5" w14:textId="77777777" w:rsidTr="00F555E9">
        <w:trPr>
          <w:trHeight w:val="165"/>
        </w:trPr>
        <w:tc>
          <w:tcPr>
            <w:tcW w:w="360" w:type="dxa"/>
            <w:vAlign w:val="center"/>
            <w:hideMark/>
          </w:tcPr>
          <w:p w14:paraId="6F4848CA" w14:textId="77777777" w:rsidR="00E42721" w:rsidRPr="00B20630" w:rsidRDefault="00E42721" w:rsidP="00F555E9">
            <w:pPr>
              <w:snapToGrid w:val="0"/>
              <w:rPr>
                <w:sz w:val="16"/>
                <w:szCs w:val="16"/>
              </w:rPr>
            </w:pPr>
            <w:r w:rsidRPr="00B20630">
              <w:rPr>
                <w:color w:val="000000"/>
                <w:sz w:val="16"/>
                <w:szCs w:val="16"/>
              </w:rPr>
              <w:t>359</w:t>
            </w:r>
          </w:p>
        </w:tc>
        <w:tc>
          <w:tcPr>
            <w:tcW w:w="864" w:type="dxa"/>
            <w:vAlign w:val="center"/>
            <w:hideMark/>
          </w:tcPr>
          <w:p w14:paraId="431D5D0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886A1E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FFDAB8D"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01AB2681"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1DF0D40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B027D4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98D5693"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6E3F254F"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
          <w:p w14:paraId="078734B9" w14:textId="77777777" w:rsidR="00E42721" w:rsidRPr="009B3DCC" w:rsidRDefault="00E42721" w:rsidP="00F555E9">
            <w:pPr>
              <w:snapToGrid w:val="0"/>
              <w:jc w:val="center"/>
              <w:rPr>
                <w:sz w:val="16"/>
                <w:szCs w:val="16"/>
              </w:rPr>
            </w:pPr>
            <w:r w:rsidRPr="00266687">
              <w:rPr>
                <w:color w:val="000000"/>
                <w:sz w:val="16"/>
                <w:szCs w:val="16"/>
              </w:rPr>
              <w:t>3.85</w:t>
            </w:r>
          </w:p>
        </w:tc>
      </w:tr>
      <w:tr w:rsidR="00E42721" w:rsidRPr="009B3DCC" w14:paraId="17E0E4C7" w14:textId="77777777" w:rsidTr="00F555E9">
        <w:trPr>
          <w:trHeight w:val="165"/>
        </w:trPr>
        <w:tc>
          <w:tcPr>
            <w:tcW w:w="360" w:type="dxa"/>
            <w:vAlign w:val="center"/>
            <w:hideMark/>
          </w:tcPr>
          <w:p w14:paraId="0113881C" w14:textId="77777777" w:rsidR="00E42721" w:rsidRPr="00B20630" w:rsidRDefault="00E42721" w:rsidP="00F555E9">
            <w:pPr>
              <w:snapToGrid w:val="0"/>
              <w:rPr>
                <w:sz w:val="16"/>
                <w:szCs w:val="16"/>
              </w:rPr>
            </w:pPr>
            <w:r w:rsidRPr="00B20630">
              <w:rPr>
                <w:color w:val="000000"/>
                <w:sz w:val="16"/>
                <w:szCs w:val="16"/>
              </w:rPr>
              <w:t>360</w:t>
            </w:r>
          </w:p>
        </w:tc>
        <w:tc>
          <w:tcPr>
            <w:tcW w:w="864" w:type="dxa"/>
            <w:vAlign w:val="center"/>
            <w:hideMark/>
          </w:tcPr>
          <w:p w14:paraId="655951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88E50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4C724A5"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76D5A561"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7D36797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DDEB4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53C17BD5"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40B888D3"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
          <w:p w14:paraId="0265D674" w14:textId="77777777" w:rsidR="00E42721" w:rsidRPr="009B3DCC" w:rsidRDefault="00E42721" w:rsidP="00F555E9">
            <w:pPr>
              <w:snapToGrid w:val="0"/>
              <w:jc w:val="center"/>
              <w:rPr>
                <w:sz w:val="16"/>
                <w:szCs w:val="16"/>
              </w:rPr>
            </w:pPr>
            <w:r w:rsidRPr="00266687">
              <w:rPr>
                <w:color w:val="000000"/>
                <w:sz w:val="16"/>
                <w:szCs w:val="16"/>
              </w:rPr>
              <w:t>3.82</w:t>
            </w:r>
          </w:p>
        </w:tc>
      </w:tr>
      <w:tr w:rsidR="00E42721" w:rsidRPr="009B3DCC" w14:paraId="401976CB" w14:textId="77777777" w:rsidTr="00F555E9">
        <w:trPr>
          <w:trHeight w:val="165"/>
        </w:trPr>
        <w:tc>
          <w:tcPr>
            <w:tcW w:w="360" w:type="dxa"/>
            <w:vAlign w:val="center"/>
            <w:hideMark/>
          </w:tcPr>
          <w:p w14:paraId="29B56875" w14:textId="77777777" w:rsidR="00E42721" w:rsidRPr="00B20630" w:rsidRDefault="00E42721" w:rsidP="00F555E9">
            <w:pPr>
              <w:snapToGrid w:val="0"/>
              <w:rPr>
                <w:sz w:val="16"/>
                <w:szCs w:val="16"/>
              </w:rPr>
            </w:pPr>
            <w:r w:rsidRPr="00B20630">
              <w:rPr>
                <w:color w:val="000000"/>
                <w:sz w:val="16"/>
                <w:szCs w:val="16"/>
              </w:rPr>
              <w:t>361</w:t>
            </w:r>
          </w:p>
        </w:tc>
        <w:tc>
          <w:tcPr>
            <w:tcW w:w="864" w:type="dxa"/>
            <w:vAlign w:val="center"/>
            <w:hideMark/>
          </w:tcPr>
          <w:p w14:paraId="2F7529E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CD5046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317489F"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3F49EE1A"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12403C5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5573709"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DE729E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83FC115"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
          <w:p w14:paraId="70DF42FA" w14:textId="77777777" w:rsidR="00E42721" w:rsidRPr="009B3DCC" w:rsidRDefault="00E42721" w:rsidP="00F555E9">
            <w:pPr>
              <w:snapToGrid w:val="0"/>
              <w:jc w:val="center"/>
              <w:rPr>
                <w:sz w:val="16"/>
                <w:szCs w:val="16"/>
              </w:rPr>
            </w:pPr>
            <w:r w:rsidRPr="00266687">
              <w:rPr>
                <w:color w:val="000000"/>
                <w:sz w:val="16"/>
                <w:szCs w:val="16"/>
              </w:rPr>
              <w:t>3.71</w:t>
            </w:r>
          </w:p>
        </w:tc>
      </w:tr>
      <w:tr w:rsidR="00E42721" w:rsidRPr="009B3DCC" w14:paraId="70429731" w14:textId="77777777" w:rsidTr="00F555E9">
        <w:trPr>
          <w:trHeight w:val="165"/>
        </w:trPr>
        <w:tc>
          <w:tcPr>
            <w:tcW w:w="360" w:type="dxa"/>
            <w:vAlign w:val="center"/>
            <w:hideMark/>
          </w:tcPr>
          <w:p w14:paraId="2BEF1AE5" w14:textId="77777777" w:rsidR="00E42721" w:rsidRPr="00B20630" w:rsidRDefault="00E42721" w:rsidP="00F555E9">
            <w:pPr>
              <w:snapToGrid w:val="0"/>
              <w:rPr>
                <w:sz w:val="16"/>
                <w:szCs w:val="16"/>
              </w:rPr>
            </w:pPr>
            <w:r w:rsidRPr="00B20630">
              <w:rPr>
                <w:color w:val="000000"/>
                <w:sz w:val="16"/>
                <w:szCs w:val="16"/>
              </w:rPr>
              <w:t>362</w:t>
            </w:r>
          </w:p>
        </w:tc>
        <w:tc>
          <w:tcPr>
            <w:tcW w:w="864" w:type="dxa"/>
            <w:vAlign w:val="center"/>
            <w:hideMark/>
          </w:tcPr>
          <w:p w14:paraId="0EE7922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4DF40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3B3C602"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02C01F5C"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1F7FBDB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29E4FF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E6F1EA3"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57F70D83"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
          <w:p w14:paraId="3BCE3135" w14:textId="77777777" w:rsidR="00E42721" w:rsidRPr="009B3DCC" w:rsidRDefault="00E42721" w:rsidP="00F555E9">
            <w:pPr>
              <w:snapToGrid w:val="0"/>
              <w:jc w:val="center"/>
              <w:rPr>
                <w:sz w:val="16"/>
                <w:szCs w:val="16"/>
              </w:rPr>
            </w:pPr>
            <w:r w:rsidRPr="00266687">
              <w:rPr>
                <w:color w:val="000000"/>
                <w:sz w:val="16"/>
                <w:szCs w:val="16"/>
              </w:rPr>
              <w:t>4.05</w:t>
            </w:r>
          </w:p>
        </w:tc>
      </w:tr>
      <w:tr w:rsidR="00E42721" w:rsidRPr="009B3DCC" w14:paraId="65D3BFB2" w14:textId="77777777" w:rsidTr="00F555E9">
        <w:trPr>
          <w:trHeight w:val="165"/>
        </w:trPr>
        <w:tc>
          <w:tcPr>
            <w:tcW w:w="360" w:type="dxa"/>
            <w:vAlign w:val="center"/>
            <w:hideMark/>
          </w:tcPr>
          <w:p w14:paraId="45AF23F1" w14:textId="77777777" w:rsidR="00E42721" w:rsidRPr="00B20630" w:rsidRDefault="00E42721" w:rsidP="00F555E9">
            <w:pPr>
              <w:snapToGrid w:val="0"/>
              <w:rPr>
                <w:sz w:val="16"/>
                <w:szCs w:val="16"/>
              </w:rPr>
            </w:pPr>
            <w:r w:rsidRPr="00B20630">
              <w:rPr>
                <w:color w:val="000000"/>
                <w:sz w:val="16"/>
                <w:szCs w:val="16"/>
              </w:rPr>
              <w:t>363</w:t>
            </w:r>
          </w:p>
        </w:tc>
        <w:tc>
          <w:tcPr>
            <w:tcW w:w="864" w:type="dxa"/>
            <w:vAlign w:val="center"/>
            <w:hideMark/>
          </w:tcPr>
          <w:p w14:paraId="6B02B92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286F1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DE6DDCB"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4CD7A07E"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0734E36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304DA43"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C35E8C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B2FC2C0"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724F433F" w14:textId="77777777" w:rsidR="00E42721" w:rsidRPr="009B3DCC" w:rsidRDefault="00E42721" w:rsidP="00F555E9">
            <w:pPr>
              <w:snapToGrid w:val="0"/>
              <w:jc w:val="center"/>
              <w:rPr>
                <w:sz w:val="16"/>
                <w:szCs w:val="16"/>
              </w:rPr>
            </w:pPr>
            <w:r w:rsidRPr="00266687">
              <w:rPr>
                <w:color w:val="000000"/>
                <w:sz w:val="16"/>
                <w:szCs w:val="16"/>
              </w:rPr>
              <w:t>1.72</w:t>
            </w:r>
          </w:p>
        </w:tc>
      </w:tr>
      <w:tr w:rsidR="00E42721" w:rsidRPr="009B3DCC" w14:paraId="02B0C927" w14:textId="77777777" w:rsidTr="00F555E9">
        <w:trPr>
          <w:trHeight w:val="165"/>
        </w:trPr>
        <w:tc>
          <w:tcPr>
            <w:tcW w:w="360" w:type="dxa"/>
            <w:vAlign w:val="center"/>
            <w:hideMark/>
          </w:tcPr>
          <w:p w14:paraId="076DFA97" w14:textId="77777777" w:rsidR="00E42721" w:rsidRPr="00B20630" w:rsidRDefault="00E42721" w:rsidP="00F555E9">
            <w:pPr>
              <w:snapToGrid w:val="0"/>
              <w:rPr>
                <w:sz w:val="16"/>
                <w:szCs w:val="16"/>
              </w:rPr>
            </w:pPr>
            <w:r w:rsidRPr="00B20630">
              <w:rPr>
                <w:color w:val="000000"/>
                <w:sz w:val="16"/>
                <w:szCs w:val="16"/>
              </w:rPr>
              <w:t>364</w:t>
            </w:r>
          </w:p>
        </w:tc>
        <w:tc>
          <w:tcPr>
            <w:tcW w:w="864" w:type="dxa"/>
            <w:vAlign w:val="center"/>
            <w:hideMark/>
          </w:tcPr>
          <w:p w14:paraId="21332E0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37A6F3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0A015A"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59E2A825"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6759741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DC7C90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24792675"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6C52075" w14:textId="77777777" w:rsidR="00E42721" w:rsidRPr="009B3DCC" w:rsidRDefault="00E42721" w:rsidP="00F555E9">
            <w:pPr>
              <w:snapToGrid w:val="0"/>
              <w:jc w:val="center"/>
              <w:rPr>
                <w:sz w:val="16"/>
                <w:szCs w:val="16"/>
              </w:rPr>
            </w:pPr>
            <w:r w:rsidRPr="00266687">
              <w:rPr>
                <w:color w:val="000000"/>
                <w:sz w:val="16"/>
                <w:szCs w:val="16"/>
              </w:rPr>
              <w:t>3.46</w:t>
            </w:r>
          </w:p>
        </w:tc>
        <w:tc>
          <w:tcPr>
            <w:tcW w:w="1008" w:type="dxa"/>
            <w:vAlign w:val="center"/>
            <w:hideMark/>
          </w:tcPr>
          <w:p w14:paraId="637B0D0E"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1EC46946" w14:textId="77777777" w:rsidTr="00F555E9">
        <w:trPr>
          <w:trHeight w:val="165"/>
        </w:trPr>
        <w:tc>
          <w:tcPr>
            <w:tcW w:w="360" w:type="dxa"/>
            <w:vAlign w:val="center"/>
            <w:hideMark/>
          </w:tcPr>
          <w:p w14:paraId="53218255" w14:textId="77777777" w:rsidR="00E42721" w:rsidRPr="00B20630" w:rsidRDefault="00E42721" w:rsidP="00F555E9">
            <w:pPr>
              <w:snapToGrid w:val="0"/>
              <w:rPr>
                <w:sz w:val="16"/>
                <w:szCs w:val="16"/>
              </w:rPr>
            </w:pPr>
            <w:r w:rsidRPr="00B20630">
              <w:rPr>
                <w:color w:val="000000"/>
                <w:sz w:val="16"/>
                <w:szCs w:val="16"/>
              </w:rPr>
              <w:t>365</w:t>
            </w:r>
          </w:p>
        </w:tc>
        <w:tc>
          <w:tcPr>
            <w:tcW w:w="864" w:type="dxa"/>
            <w:vAlign w:val="center"/>
            <w:hideMark/>
          </w:tcPr>
          <w:p w14:paraId="4791D45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08B055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0579865"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2B7E155D"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1F064C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FC02123"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8C42DE9"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921F03A" w14:textId="77777777" w:rsidR="00E42721" w:rsidRPr="009B3DCC" w:rsidRDefault="00E42721" w:rsidP="00F555E9">
            <w:pPr>
              <w:snapToGrid w:val="0"/>
              <w:jc w:val="center"/>
              <w:rPr>
                <w:sz w:val="16"/>
                <w:szCs w:val="16"/>
              </w:rPr>
            </w:pPr>
            <w:r w:rsidRPr="00266687">
              <w:rPr>
                <w:color w:val="000000"/>
                <w:sz w:val="16"/>
                <w:szCs w:val="16"/>
              </w:rPr>
              <w:t>2.78</w:t>
            </w:r>
          </w:p>
        </w:tc>
        <w:tc>
          <w:tcPr>
            <w:tcW w:w="1008" w:type="dxa"/>
            <w:vAlign w:val="center"/>
            <w:hideMark/>
          </w:tcPr>
          <w:p w14:paraId="6609BDD4"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55DF4F83" w14:textId="77777777" w:rsidTr="00F555E9">
        <w:trPr>
          <w:trHeight w:val="165"/>
        </w:trPr>
        <w:tc>
          <w:tcPr>
            <w:tcW w:w="360" w:type="dxa"/>
            <w:vAlign w:val="center"/>
            <w:hideMark/>
          </w:tcPr>
          <w:p w14:paraId="7007748C" w14:textId="77777777" w:rsidR="00E42721" w:rsidRPr="00B20630" w:rsidRDefault="00E42721" w:rsidP="00F555E9">
            <w:pPr>
              <w:snapToGrid w:val="0"/>
              <w:rPr>
                <w:sz w:val="16"/>
                <w:szCs w:val="16"/>
              </w:rPr>
            </w:pPr>
            <w:r w:rsidRPr="00B20630">
              <w:rPr>
                <w:color w:val="000000"/>
                <w:sz w:val="16"/>
                <w:szCs w:val="16"/>
              </w:rPr>
              <w:t>366</w:t>
            </w:r>
          </w:p>
        </w:tc>
        <w:tc>
          <w:tcPr>
            <w:tcW w:w="864" w:type="dxa"/>
            <w:vAlign w:val="center"/>
            <w:hideMark/>
          </w:tcPr>
          <w:p w14:paraId="690F22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9A75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962BEF"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002048EB"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719A11B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EA6C272"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E7E685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27635D6" w14:textId="77777777" w:rsidR="00E42721" w:rsidRPr="009B3DCC" w:rsidRDefault="00E42721" w:rsidP="00F555E9">
            <w:pPr>
              <w:snapToGrid w:val="0"/>
              <w:jc w:val="center"/>
              <w:rPr>
                <w:sz w:val="16"/>
                <w:szCs w:val="16"/>
              </w:rPr>
            </w:pPr>
            <w:r w:rsidRPr="00266687">
              <w:rPr>
                <w:color w:val="000000"/>
                <w:sz w:val="16"/>
                <w:szCs w:val="16"/>
              </w:rPr>
              <w:t>4.94</w:t>
            </w:r>
          </w:p>
        </w:tc>
        <w:tc>
          <w:tcPr>
            <w:tcW w:w="1008" w:type="dxa"/>
            <w:vAlign w:val="center"/>
            <w:hideMark/>
          </w:tcPr>
          <w:p w14:paraId="3BFC3739" w14:textId="77777777" w:rsidR="00E42721" w:rsidRPr="009B3DCC" w:rsidRDefault="00E42721" w:rsidP="00F555E9">
            <w:pPr>
              <w:snapToGrid w:val="0"/>
              <w:jc w:val="center"/>
              <w:rPr>
                <w:sz w:val="16"/>
                <w:szCs w:val="16"/>
              </w:rPr>
            </w:pPr>
            <w:r w:rsidRPr="00266687">
              <w:rPr>
                <w:color w:val="000000"/>
                <w:sz w:val="16"/>
                <w:szCs w:val="16"/>
              </w:rPr>
              <w:t>3.13</w:t>
            </w:r>
          </w:p>
        </w:tc>
      </w:tr>
      <w:tr w:rsidR="00E42721" w:rsidRPr="009B3DCC" w14:paraId="4F4221E8" w14:textId="77777777" w:rsidTr="00F555E9">
        <w:trPr>
          <w:trHeight w:val="165"/>
        </w:trPr>
        <w:tc>
          <w:tcPr>
            <w:tcW w:w="360" w:type="dxa"/>
            <w:vAlign w:val="center"/>
            <w:hideMark/>
          </w:tcPr>
          <w:p w14:paraId="72FA2B34" w14:textId="77777777" w:rsidR="00E42721" w:rsidRPr="00B20630" w:rsidRDefault="00E42721" w:rsidP="00F555E9">
            <w:pPr>
              <w:snapToGrid w:val="0"/>
              <w:rPr>
                <w:sz w:val="16"/>
                <w:szCs w:val="16"/>
              </w:rPr>
            </w:pPr>
            <w:r w:rsidRPr="00B20630">
              <w:rPr>
                <w:color w:val="000000"/>
                <w:sz w:val="16"/>
                <w:szCs w:val="16"/>
              </w:rPr>
              <w:t>367</w:t>
            </w:r>
          </w:p>
        </w:tc>
        <w:tc>
          <w:tcPr>
            <w:tcW w:w="864" w:type="dxa"/>
            <w:vAlign w:val="center"/>
            <w:hideMark/>
          </w:tcPr>
          <w:p w14:paraId="0258693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4C86E0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8317AE7"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4D44CC87"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6367445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BB67E27"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31253E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12934BC" w14:textId="77777777" w:rsidR="00E42721" w:rsidRPr="009B3DCC" w:rsidRDefault="00E42721" w:rsidP="00F555E9">
            <w:pPr>
              <w:snapToGrid w:val="0"/>
              <w:jc w:val="center"/>
              <w:rPr>
                <w:sz w:val="16"/>
                <w:szCs w:val="16"/>
              </w:rPr>
            </w:pPr>
            <w:r w:rsidRPr="00266687">
              <w:rPr>
                <w:color w:val="000000"/>
                <w:sz w:val="16"/>
                <w:szCs w:val="16"/>
              </w:rPr>
              <w:t>3.79</w:t>
            </w:r>
          </w:p>
        </w:tc>
        <w:tc>
          <w:tcPr>
            <w:tcW w:w="1008" w:type="dxa"/>
            <w:vAlign w:val="center"/>
            <w:hideMark/>
          </w:tcPr>
          <w:p w14:paraId="44D8E125" w14:textId="77777777" w:rsidR="00E42721" w:rsidRPr="009B3DCC" w:rsidRDefault="00E42721" w:rsidP="00F555E9">
            <w:pPr>
              <w:snapToGrid w:val="0"/>
              <w:jc w:val="center"/>
              <w:rPr>
                <w:sz w:val="16"/>
                <w:szCs w:val="16"/>
              </w:rPr>
            </w:pPr>
            <w:r w:rsidRPr="00266687">
              <w:rPr>
                <w:color w:val="000000"/>
                <w:sz w:val="16"/>
                <w:szCs w:val="16"/>
              </w:rPr>
              <w:t>3.14</w:t>
            </w:r>
          </w:p>
        </w:tc>
      </w:tr>
      <w:tr w:rsidR="00E42721" w:rsidRPr="009B3DCC" w14:paraId="30C69D8A" w14:textId="77777777" w:rsidTr="00F555E9">
        <w:trPr>
          <w:trHeight w:val="165"/>
        </w:trPr>
        <w:tc>
          <w:tcPr>
            <w:tcW w:w="360" w:type="dxa"/>
            <w:vAlign w:val="center"/>
            <w:hideMark/>
          </w:tcPr>
          <w:p w14:paraId="371B967A" w14:textId="77777777" w:rsidR="00E42721" w:rsidRPr="00B20630" w:rsidRDefault="00E42721" w:rsidP="00F555E9">
            <w:pPr>
              <w:snapToGrid w:val="0"/>
              <w:rPr>
                <w:sz w:val="16"/>
                <w:szCs w:val="16"/>
              </w:rPr>
            </w:pPr>
            <w:r w:rsidRPr="00B20630">
              <w:rPr>
                <w:color w:val="000000"/>
                <w:sz w:val="16"/>
                <w:szCs w:val="16"/>
              </w:rPr>
              <w:t>368</w:t>
            </w:r>
          </w:p>
        </w:tc>
        <w:tc>
          <w:tcPr>
            <w:tcW w:w="864" w:type="dxa"/>
            <w:vAlign w:val="center"/>
            <w:hideMark/>
          </w:tcPr>
          <w:p w14:paraId="38688DF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E1A95F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CF90EA1"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79B34320"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6D23209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7A5B4A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2B0FE08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B266D7F" w14:textId="77777777" w:rsidR="00E42721" w:rsidRPr="009B3DCC" w:rsidRDefault="00E42721" w:rsidP="00F555E9">
            <w:pPr>
              <w:snapToGrid w:val="0"/>
              <w:jc w:val="center"/>
              <w:rPr>
                <w:sz w:val="16"/>
                <w:szCs w:val="16"/>
              </w:rPr>
            </w:pPr>
            <w:r w:rsidRPr="00266687">
              <w:rPr>
                <w:color w:val="000000"/>
                <w:sz w:val="16"/>
                <w:szCs w:val="16"/>
              </w:rPr>
              <w:t>4.14</w:t>
            </w:r>
          </w:p>
        </w:tc>
        <w:tc>
          <w:tcPr>
            <w:tcW w:w="1008" w:type="dxa"/>
            <w:vAlign w:val="center"/>
            <w:hideMark/>
          </w:tcPr>
          <w:p w14:paraId="2C4366AC" w14:textId="77777777" w:rsidR="00E42721" w:rsidRPr="009B3DCC" w:rsidRDefault="00E42721" w:rsidP="00F555E9">
            <w:pPr>
              <w:snapToGrid w:val="0"/>
              <w:jc w:val="center"/>
              <w:rPr>
                <w:sz w:val="16"/>
                <w:szCs w:val="16"/>
              </w:rPr>
            </w:pPr>
            <w:r w:rsidRPr="00266687">
              <w:rPr>
                <w:color w:val="000000"/>
                <w:sz w:val="16"/>
                <w:szCs w:val="16"/>
              </w:rPr>
              <w:t>2.84</w:t>
            </w:r>
          </w:p>
        </w:tc>
      </w:tr>
      <w:tr w:rsidR="00E42721" w:rsidRPr="009B3DCC" w14:paraId="7FF646B2" w14:textId="77777777" w:rsidTr="00F555E9">
        <w:trPr>
          <w:trHeight w:val="165"/>
        </w:trPr>
        <w:tc>
          <w:tcPr>
            <w:tcW w:w="360" w:type="dxa"/>
            <w:vAlign w:val="center"/>
            <w:hideMark/>
          </w:tcPr>
          <w:p w14:paraId="4E9694CB" w14:textId="77777777" w:rsidR="00E42721" w:rsidRPr="00B20630" w:rsidRDefault="00E42721" w:rsidP="00F555E9">
            <w:pPr>
              <w:snapToGrid w:val="0"/>
              <w:rPr>
                <w:sz w:val="16"/>
                <w:szCs w:val="16"/>
              </w:rPr>
            </w:pPr>
            <w:r w:rsidRPr="00B20630">
              <w:rPr>
                <w:color w:val="000000"/>
                <w:sz w:val="16"/>
                <w:szCs w:val="16"/>
              </w:rPr>
              <w:t>369</w:t>
            </w:r>
          </w:p>
        </w:tc>
        <w:tc>
          <w:tcPr>
            <w:tcW w:w="864" w:type="dxa"/>
            <w:vAlign w:val="center"/>
            <w:hideMark/>
          </w:tcPr>
          <w:p w14:paraId="01D70B8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1E24DC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CF92CE"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233FD7CF"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6346D40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F41C4E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92A8A2A"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400316FE"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5195EEC8" w14:textId="77777777" w:rsidR="00E42721" w:rsidRPr="009B3DCC" w:rsidRDefault="00E42721" w:rsidP="00F555E9">
            <w:pPr>
              <w:snapToGrid w:val="0"/>
              <w:jc w:val="center"/>
              <w:rPr>
                <w:sz w:val="16"/>
                <w:szCs w:val="16"/>
              </w:rPr>
            </w:pPr>
            <w:r w:rsidRPr="00266687">
              <w:rPr>
                <w:color w:val="000000"/>
                <w:sz w:val="16"/>
                <w:szCs w:val="16"/>
              </w:rPr>
              <w:t>3.67</w:t>
            </w:r>
          </w:p>
        </w:tc>
      </w:tr>
      <w:tr w:rsidR="00E42721" w:rsidRPr="009B3DCC" w14:paraId="595D4F10" w14:textId="77777777" w:rsidTr="00F555E9">
        <w:trPr>
          <w:trHeight w:val="165"/>
        </w:trPr>
        <w:tc>
          <w:tcPr>
            <w:tcW w:w="360" w:type="dxa"/>
            <w:vAlign w:val="center"/>
            <w:hideMark/>
          </w:tcPr>
          <w:p w14:paraId="260304EA" w14:textId="77777777" w:rsidR="00E42721" w:rsidRPr="00B20630" w:rsidRDefault="00E42721" w:rsidP="00F555E9">
            <w:pPr>
              <w:snapToGrid w:val="0"/>
              <w:rPr>
                <w:sz w:val="16"/>
                <w:szCs w:val="16"/>
              </w:rPr>
            </w:pPr>
            <w:r w:rsidRPr="00B20630">
              <w:rPr>
                <w:color w:val="000000"/>
                <w:sz w:val="16"/>
                <w:szCs w:val="16"/>
              </w:rPr>
              <w:t>370</w:t>
            </w:r>
          </w:p>
        </w:tc>
        <w:tc>
          <w:tcPr>
            <w:tcW w:w="864" w:type="dxa"/>
            <w:vAlign w:val="center"/>
            <w:hideMark/>
          </w:tcPr>
          <w:p w14:paraId="5CE04E5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42B18F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4693A4F"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73EEB13A"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2711F7A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757A0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7B75953"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4FEABB2A" w14:textId="77777777" w:rsidR="00E42721" w:rsidRPr="009B3DCC" w:rsidRDefault="00E42721" w:rsidP="00F555E9">
            <w:pPr>
              <w:snapToGrid w:val="0"/>
              <w:jc w:val="center"/>
              <w:rPr>
                <w:sz w:val="16"/>
                <w:szCs w:val="16"/>
              </w:rPr>
            </w:pPr>
            <w:r w:rsidRPr="00266687">
              <w:rPr>
                <w:color w:val="000000"/>
                <w:sz w:val="16"/>
                <w:szCs w:val="16"/>
              </w:rPr>
              <w:t>4.94</w:t>
            </w:r>
          </w:p>
        </w:tc>
        <w:tc>
          <w:tcPr>
            <w:tcW w:w="1008" w:type="dxa"/>
            <w:vAlign w:val="center"/>
            <w:hideMark/>
          </w:tcPr>
          <w:p w14:paraId="7B1B1764" w14:textId="77777777" w:rsidR="00E42721" w:rsidRPr="009B3DCC" w:rsidRDefault="00E42721" w:rsidP="00F555E9">
            <w:pPr>
              <w:snapToGrid w:val="0"/>
              <w:jc w:val="center"/>
              <w:rPr>
                <w:sz w:val="16"/>
                <w:szCs w:val="16"/>
              </w:rPr>
            </w:pPr>
            <w:r w:rsidRPr="00266687">
              <w:rPr>
                <w:color w:val="000000"/>
                <w:sz w:val="16"/>
                <w:szCs w:val="16"/>
              </w:rPr>
              <w:t>2.15</w:t>
            </w:r>
          </w:p>
        </w:tc>
      </w:tr>
      <w:tr w:rsidR="00E42721" w:rsidRPr="009B3DCC" w14:paraId="060BEB14" w14:textId="77777777" w:rsidTr="00F555E9">
        <w:trPr>
          <w:trHeight w:val="180"/>
        </w:trPr>
        <w:tc>
          <w:tcPr>
            <w:tcW w:w="360" w:type="dxa"/>
            <w:vAlign w:val="center"/>
            <w:hideMark/>
          </w:tcPr>
          <w:p w14:paraId="6BAEFCD7" w14:textId="77777777" w:rsidR="00E42721" w:rsidRPr="00B20630" w:rsidRDefault="00E42721" w:rsidP="00F555E9">
            <w:pPr>
              <w:snapToGrid w:val="0"/>
              <w:rPr>
                <w:sz w:val="16"/>
                <w:szCs w:val="16"/>
              </w:rPr>
            </w:pPr>
            <w:r w:rsidRPr="00B20630">
              <w:rPr>
                <w:color w:val="000000"/>
                <w:sz w:val="16"/>
                <w:szCs w:val="16"/>
              </w:rPr>
              <w:t>371</w:t>
            </w:r>
          </w:p>
        </w:tc>
        <w:tc>
          <w:tcPr>
            <w:tcW w:w="864" w:type="dxa"/>
            <w:vAlign w:val="center"/>
            <w:hideMark/>
          </w:tcPr>
          <w:p w14:paraId="3326B0C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579E4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25FCC2E"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2028D828"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59F9290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6A8021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664A1D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DA28B01" w14:textId="77777777" w:rsidR="00E42721" w:rsidRPr="009B3DCC" w:rsidRDefault="00E42721" w:rsidP="00F555E9">
            <w:pPr>
              <w:snapToGrid w:val="0"/>
              <w:jc w:val="center"/>
              <w:rPr>
                <w:sz w:val="16"/>
                <w:szCs w:val="16"/>
              </w:rPr>
            </w:pPr>
            <w:r w:rsidRPr="00266687">
              <w:rPr>
                <w:color w:val="000000"/>
                <w:sz w:val="16"/>
                <w:szCs w:val="16"/>
              </w:rPr>
              <w:t>4.42</w:t>
            </w:r>
          </w:p>
        </w:tc>
        <w:tc>
          <w:tcPr>
            <w:tcW w:w="1008" w:type="dxa"/>
            <w:vAlign w:val="center"/>
            <w:hideMark/>
          </w:tcPr>
          <w:p w14:paraId="6FBB7888"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2D8FF9D7" w14:textId="77777777" w:rsidTr="00F555E9">
        <w:trPr>
          <w:trHeight w:val="165"/>
        </w:trPr>
        <w:tc>
          <w:tcPr>
            <w:tcW w:w="360" w:type="dxa"/>
            <w:vAlign w:val="center"/>
            <w:hideMark/>
          </w:tcPr>
          <w:p w14:paraId="12460083" w14:textId="77777777" w:rsidR="00E42721" w:rsidRPr="00B20630" w:rsidRDefault="00E42721" w:rsidP="00F555E9">
            <w:pPr>
              <w:snapToGrid w:val="0"/>
              <w:rPr>
                <w:sz w:val="16"/>
                <w:szCs w:val="16"/>
              </w:rPr>
            </w:pPr>
            <w:r w:rsidRPr="00B20630">
              <w:rPr>
                <w:color w:val="000000"/>
                <w:sz w:val="16"/>
                <w:szCs w:val="16"/>
              </w:rPr>
              <w:t>372</w:t>
            </w:r>
          </w:p>
        </w:tc>
        <w:tc>
          <w:tcPr>
            <w:tcW w:w="864" w:type="dxa"/>
            <w:vAlign w:val="center"/>
            <w:hideMark/>
          </w:tcPr>
          <w:p w14:paraId="228E55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709E3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071F5AE"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2EEABDF3"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7E85CD6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E268BC6"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57CD23F0"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73E89583"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
          <w:p w14:paraId="3CBCAEF0" w14:textId="77777777" w:rsidR="00E42721" w:rsidRPr="009B3DCC" w:rsidRDefault="00E42721" w:rsidP="00F555E9">
            <w:pPr>
              <w:snapToGrid w:val="0"/>
              <w:jc w:val="center"/>
              <w:rPr>
                <w:sz w:val="16"/>
                <w:szCs w:val="16"/>
              </w:rPr>
            </w:pPr>
            <w:r w:rsidRPr="00266687">
              <w:rPr>
                <w:color w:val="000000"/>
                <w:sz w:val="16"/>
                <w:szCs w:val="16"/>
              </w:rPr>
              <w:t>3.16</w:t>
            </w:r>
          </w:p>
        </w:tc>
      </w:tr>
      <w:tr w:rsidR="00E42721" w:rsidRPr="009B3DCC" w14:paraId="33CD73F1" w14:textId="77777777" w:rsidTr="00F555E9">
        <w:trPr>
          <w:trHeight w:val="165"/>
        </w:trPr>
        <w:tc>
          <w:tcPr>
            <w:tcW w:w="360" w:type="dxa"/>
            <w:vAlign w:val="center"/>
            <w:hideMark/>
          </w:tcPr>
          <w:p w14:paraId="07707FFB" w14:textId="77777777" w:rsidR="00E42721" w:rsidRPr="00B20630" w:rsidRDefault="00E42721" w:rsidP="00F555E9">
            <w:pPr>
              <w:snapToGrid w:val="0"/>
              <w:rPr>
                <w:sz w:val="16"/>
                <w:szCs w:val="16"/>
              </w:rPr>
            </w:pPr>
            <w:r w:rsidRPr="00B20630">
              <w:rPr>
                <w:color w:val="000000"/>
                <w:sz w:val="16"/>
                <w:szCs w:val="16"/>
              </w:rPr>
              <w:t>373</w:t>
            </w:r>
          </w:p>
        </w:tc>
        <w:tc>
          <w:tcPr>
            <w:tcW w:w="864" w:type="dxa"/>
            <w:vAlign w:val="center"/>
            <w:hideMark/>
          </w:tcPr>
          <w:p w14:paraId="01EA6F9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9C8B30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389CB79"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184FB1F5"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446AC50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F1603F2"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AA249A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EF09DB4" w14:textId="77777777" w:rsidR="00E42721" w:rsidRPr="009B3DCC" w:rsidRDefault="00E42721" w:rsidP="00F555E9">
            <w:pPr>
              <w:snapToGrid w:val="0"/>
              <w:jc w:val="center"/>
              <w:rPr>
                <w:sz w:val="16"/>
                <w:szCs w:val="16"/>
              </w:rPr>
            </w:pPr>
            <w:r w:rsidRPr="00266687">
              <w:rPr>
                <w:color w:val="000000"/>
                <w:sz w:val="16"/>
                <w:szCs w:val="16"/>
              </w:rPr>
              <w:t>4.42</w:t>
            </w:r>
          </w:p>
        </w:tc>
        <w:tc>
          <w:tcPr>
            <w:tcW w:w="1008" w:type="dxa"/>
            <w:vAlign w:val="center"/>
            <w:hideMark/>
          </w:tcPr>
          <w:p w14:paraId="4FDEDCE7" w14:textId="77777777" w:rsidR="00E42721" w:rsidRPr="009B3DCC" w:rsidRDefault="00E42721" w:rsidP="00F555E9">
            <w:pPr>
              <w:snapToGrid w:val="0"/>
              <w:jc w:val="center"/>
              <w:rPr>
                <w:sz w:val="16"/>
                <w:szCs w:val="16"/>
              </w:rPr>
            </w:pPr>
            <w:r w:rsidRPr="00266687">
              <w:rPr>
                <w:color w:val="000000"/>
                <w:sz w:val="16"/>
                <w:szCs w:val="16"/>
              </w:rPr>
              <w:t>1.16</w:t>
            </w:r>
          </w:p>
        </w:tc>
      </w:tr>
      <w:tr w:rsidR="00E42721" w:rsidRPr="009B3DCC" w14:paraId="008906DF" w14:textId="77777777" w:rsidTr="00F555E9">
        <w:trPr>
          <w:trHeight w:val="165"/>
        </w:trPr>
        <w:tc>
          <w:tcPr>
            <w:tcW w:w="360" w:type="dxa"/>
            <w:vAlign w:val="center"/>
            <w:hideMark/>
          </w:tcPr>
          <w:p w14:paraId="6BE5BF36" w14:textId="77777777" w:rsidR="00E42721" w:rsidRPr="00B20630" w:rsidRDefault="00E42721" w:rsidP="00F555E9">
            <w:pPr>
              <w:snapToGrid w:val="0"/>
              <w:rPr>
                <w:sz w:val="16"/>
                <w:szCs w:val="16"/>
              </w:rPr>
            </w:pPr>
            <w:r w:rsidRPr="00B20630">
              <w:rPr>
                <w:color w:val="000000"/>
                <w:sz w:val="16"/>
                <w:szCs w:val="16"/>
              </w:rPr>
              <w:t>374</w:t>
            </w:r>
          </w:p>
        </w:tc>
        <w:tc>
          <w:tcPr>
            <w:tcW w:w="864" w:type="dxa"/>
            <w:vAlign w:val="center"/>
            <w:hideMark/>
          </w:tcPr>
          <w:p w14:paraId="67E572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8696A4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F1E65A8"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3C2EA54A"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6487D7C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A6CF91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519C58A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602813E" w14:textId="77777777" w:rsidR="00E42721" w:rsidRPr="009B3DCC" w:rsidRDefault="00E42721" w:rsidP="00F555E9">
            <w:pPr>
              <w:snapToGrid w:val="0"/>
              <w:jc w:val="center"/>
              <w:rPr>
                <w:sz w:val="16"/>
                <w:szCs w:val="16"/>
              </w:rPr>
            </w:pPr>
            <w:r w:rsidRPr="00266687">
              <w:rPr>
                <w:color w:val="000000"/>
                <w:sz w:val="16"/>
                <w:szCs w:val="16"/>
              </w:rPr>
              <w:t>8.16</w:t>
            </w:r>
          </w:p>
        </w:tc>
        <w:tc>
          <w:tcPr>
            <w:tcW w:w="1008" w:type="dxa"/>
            <w:vAlign w:val="center"/>
            <w:hideMark/>
          </w:tcPr>
          <w:p w14:paraId="592521A8" w14:textId="77777777" w:rsidR="00E42721" w:rsidRPr="009B3DCC" w:rsidRDefault="00E42721" w:rsidP="00F555E9">
            <w:pPr>
              <w:snapToGrid w:val="0"/>
              <w:jc w:val="center"/>
              <w:rPr>
                <w:sz w:val="16"/>
                <w:szCs w:val="16"/>
              </w:rPr>
            </w:pPr>
            <w:r w:rsidRPr="00266687">
              <w:rPr>
                <w:color w:val="000000"/>
                <w:sz w:val="16"/>
                <w:szCs w:val="16"/>
              </w:rPr>
              <w:t>1.25</w:t>
            </w:r>
          </w:p>
        </w:tc>
      </w:tr>
      <w:tr w:rsidR="00E42721" w:rsidRPr="009B3DCC" w14:paraId="5A47B0CA" w14:textId="77777777" w:rsidTr="00F555E9">
        <w:trPr>
          <w:trHeight w:val="165"/>
        </w:trPr>
        <w:tc>
          <w:tcPr>
            <w:tcW w:w="360" w:type="dxa"/>
            <w:vAlign w:val="center"/>
            <w:hideMark/>
          </w:tcPr>
          <w:p w14:paraId="23D94E83" w14:textId="77777777" w:rsidR="00E42721" w:rsidRPr="00B20630" w:rsidRDefault="00E42721" w:rsidP="00F555E9">
            <w:pPr>
              <w:snapToGrid w:val="0"/>
              <w:rPr>
                <w:sz w:val="16"/>
                <w:szCs w:val="16"/>
              </w:rPr>
            </w:pPr>
            <w:r w:rsidRPr="00B20630">
              <w:rPr>
                <w:color w:val="000000"/>
                <w:sz w:val="16"/>
                <w:szCs w:val="16"/>
              </w:rPr>
              <w:t>375</w:t>
            </w:r>
          </w:p>
        </w:tc>
        <w:tc>
          <w:tcPr>
            <w:tcW w:w="864" w:type="dxa"/>
            <w:vAlign w:val="center"/>
            <w:hideMark/>
          </w:tcPr>
          <w:p w14:paraId="62A5C59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C9A1A9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EFA13A1"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2ACFD0FF"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0191816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61D4FA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D85F609"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73CB54C" w14:textId="77777777" w:rsidR="00E42721" w:rsidRPr="009B3DCC" w:rsidRDefault="00E42721" w:rsidP="00F555E9">
            <w:pPr>
              <w:snapToGrid w:val="0"/>
              <w:jc w:val="center"/>
              <w:rPr>
                <w:sz w:val="16"/>
                <w:szCs w:val="16"/>
              </w:rPr>
            </w:pPr>
            <w:r w:rsidRPr="00266687">
              <w:rPr>
                <w:color w:val="000000"/>
                <w:sz w:val="16"/>
                <w:szCs w:val="16"/>
              </w:rPr>
              <w:t>7.08</w:t>
            </w:r>
          </w:p>
        </w:tc>
        <w:tc>
          <w:tcPr>
            <w:tcW w:w="1008" w:type="dxa"/>
            <w:vAlign w:val="center"/>
            <w:hideMark/>
          </w:tcPr>
          <w:p w14:paraId="7F041287" w14:textId="77777777" w:rsidR="00E42721" w:rsidRPr="009B3DCC" w:rsidRDefault="00E42721" w:rsidP="00F555E9">
            <w:pPr>
              <w:snapToGrid w:val="0"/>
              <w:jc w:val="center"/>
              <w:rPr>
                <w:sz w:val="16"/>
                <w:szCs w:val="16"/>
              </w:rPr>
            </w:pPr>
            <w:r w:rsidRPr="00266687">
              <w:rPr>
                <w:color w:val="000000"/>
                <w:sz w:val="16"/>
                <w:szCs w:val="16"/>
              </w:rPr>
              <w:t>2.87</w:t>
            </w:r>
          </w:p>
        </w:tc>
      </w:tr>
      <w:tr w:rsidR="00E42721" w:rsidRPr="009B3DCC" w14:paraId="5A3B262A" w14:textId="77777777" w:rsidTr="00F555E9">
        <w:trPr>
          <w:trHeight w:val="165"/>
        </w:trPr>
        <w:tc>
          <w:tcPr>
            <w:tcW w:w="360" w:type="dxa"/>
            <w:vAlign w:val="center"/>
            <w:hideMark/>
          </w:tcPr>
          <w:p w14:paraId="0B561705" w14:textId="77777777" w:rsidR="00E42721" w:rsidRPr="00B20630" w:rsidRDefault="00E42721" w:rsidP="00F555E9">
            <w:pPr>
              <w:snapToGrid w:val="0"/>
              <w:rPr>
                <w:sz w:val="16"/>
                <w:szCs w:val="16"/>
              </w:rPr>
            </w:pPr>
            <w:r w:rsidRPr="00B20630">
              <w:rPr>
                <w:color w:val="000000"/>
                <w:sz w:val="16"/>
                <w:szCs w:val="16"/>
              </w:rPr>
              <w:t>376</w:t>
            </w:r>
          </w:p>
        </w:tc>
        <w:tc>
          <w:tcPr>
            <w:tcW w:w="864" w:type="dxa"/>
            <w:vAlign w:val="center"/>
            <w:hideMark/>
          </w:tcPr>
          <w:p w14:paraId="00BDC1E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AC59A4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9BBA4CD"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0EAE351D"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4C38533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7DDD30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3F59029"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EA8157C" w14:textId="77777777" w:rsidR="00E42721" w:rsidRPr="009B3DCC" w:rsidRDefault="00E42721" w:rsidP="00F555E9">
            <w:pPr>
              <w:snapToGrid w:val="0"/>
              <w:jc w:val="center"/>
              <w:rPr>
                <w:sz w:val="16"/>
                <w:szCs w:val="16"/>
              </w:rPr>
            </w:pPr>
            <w:r w:rsidRPr="00266687">
              <w:rPr>
                <w:color w:val="000000"/>
                <w:sz w:val="16"/>
                <w:szCs w:val="16"/>
              </w:rPr>
              <w:t>6.55</w:t>
            </w:r>
          </w:p>
        </w:tc>
        <w:tc>
          <w:tcPr>
            <w:tcW w:w="1008" w:type="dxa"/>
            <w:vAlign w:val="center"/>
            <w:hideMark/>
          </w:tcPr>
          <w:p w14:paraId="114D36C7" w14:textId="77777777" w:rsidR="00E42721" w:rsidRPr="009B3DCC" w:rsidRDefault="00E42721" w:rsidP="00F555E9">
            <w:pPr>
              <w:snapToGrid w:val="0"/>
              <w:jc w:val="center"/>
              <w:rPr>
                <w:sz w:val="16"/>
                <w:szCs w:val="16"/>
              </w:rPr>
            </w:pPr>
            <w:r w:rsidRPr="00266687">
              <w:rPr>
                <w:color w:val="000000"/>
                <w:sz w:val="16"/>
                <w:szCs w:val="16"/>
              </w:rPr>
              <w:t>2.15</w:t>
            </w:r>
          </w:p>
        </w:tc>
      </w:tr>
      <w:tr w:rsidR="00E42721" w:rsidRPr="009B3DCC" w14:paraId="327F8856" w14:textId="77777777" w:rsidTr="00F555E9">
        <w:trPr>
          <w:trHeight w:val="165"/>
        </w:trPr>
        <w:tc>
          <w:tcPr>
            <w:tcW w:w="360" w:type="dxa"/>
            <w:vAlign w:val="center"/>
            <w:hideMark/>
          </w:tcPr>
          <w:p w14:paraId="2A340A1A" w14:textId="77777777" w:rsidR="00E42721" w:rsidRPr="00B20630" w:rsidRDefault="00E42721" w:rsidP="00F555E9">
            <w:pPr>
              <w:snapToGrid w:val="0"/>
              <w:rPr>
                <w:sz w:val="16"/>
                <w:szCs w:val="16"/>
              </w:rPr>
            </w:pPr>
            <w:r w:rsidRPr="00B20630">
              <w:rPr>
                <w:color w:val="000000"/>
                <w:sz w:val="16"/>
                <w:szCs w:val="16"/>
              </w:rPr>
              <w:t>377</w:t>
            </w:r>
          </w:p>
        </w:tc>
        <w:tc>
          <w:tcPr>
            <w:tcW w:w="864" w:type="dxa"/>
            <w:vAlign w:val="center"/>
            <w:hideMark/>
          </w:tcPr>
          <w:p w14:paraId="2974500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2FDCE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3BB157"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360F1B77"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7C9D7B4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08FEEF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CD0852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6900A53" w14:textId="77777777" w:rsidR="00E42721" w:rsidRPr="009B3DCC" w:rsidRDefault="00E42721" w:rsidP="00F555E9">
            <w:pPr>
              <w:snapToGrid w:val="0"/>
              <w:jc w:val="center"/>
              <w:rPr>
                <w:sz w:val="16"/>
                <w:szCs w:val="16"/>
              </w:rPr>
            </w:pPr>
            <w:r w:rsidRPr="00266687">
              <w:rPr>
                <w:color w:val="000000"/>
                <w:sz w:val="16"/>
                <w:szCs w:val="16"/>
              </w:rPr>
              <w:t>5.11</w:t>
            </w:r>
          </w:p>
        </w:tc>
        <w:tc>
          <w:tcPr>
            <w:tcW w:w="1008" w:type="dxa"/>
            <w:vAlign w:val="center"/>
            <w:hideMark/>
          </w:tcPr>
          <w:p w14:paraId="2EE8C2A2" w14:textId="77777777" w:rsidR="00E42721" w:rsidRPr="009B3DCC" w:rsidRDefault="00E42721" w:rsidP="00F555E9">
            <w:pPr>
              <w:snapToGrid w:val="0"/>
              <w:jc w:val="center"/>
              <w:rPr>
                <w:sz w:val="16"/>
                <w:szCs w:val="16"/>
              </w:rPr>
            </w:pPr>
            <w:r w:rsidRPr="00266687">
              <w:rPr>
                <w:color w:val="000000"/>
                <w:sz w:val="16"/>
                <w:szCs w:val="16"/>
              </w:rPr>
              <w:t>2.19</w:t>
            </w:r>
          </w:p>
        </w:tc>
      </w:tr>
      <w:tr w:rsidR="00E42721" w:rsidRPr="009B3DCC" w14:paraId="7FC22F33" w14:textId="77777777" w:rsidTr="00F555E9">
        <w:trPr>
          <w:trHeight w:val="165"/>
        </w:trPr>
        <w:tc>
          <w:tcPr>
            <w:tcW w:w="360" w:type="dxa"/>
            <w:vAlign w:val="center"/>
            <w:hideMark/>
          </w:tcPr>
          <w:p w14:paraId="619E09A8" w14:textId="77777777" w:rsidR="00E42721" w:rsidRPr="00B20630" w:rsidRDefault="00E42721" w:rsidP="00F555E9">
            <w:pPr>
              <w:snapToGrid w:val="0"/>
              <w:rPr>
                <w:sz w:val="16"/>
                <w:szCs w:val="16"/>
              </w:rPr>
            </w:pPr>
            <w:r w:rsidRPr="00B20630">
              <w:rPr>
                <w:color w:val="000000"/>
                <w:sz w:val="16"/>
                <w:szCs w:val="16"/>
              </w:rPr>
              <w:t>378</w:t>
            </w:r>
          </w:p>
        </w:tc>
        <w:tc>
          <w:tcPr>
            <w:tcW w:w="864" w:type="dxa"/>
            <w:vAlign w:val="center"/>
            <w:hideMark/>
          </w:tcPr>
          <w:p w14:paraId="06E557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75FC7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070B2CD"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1E881ECB"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67120DB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AA3FEC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40717946"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C4644A0" w14:textId="77777777" w:rsidR="00E42721" w:rsidRPr="009B3DCC" w:rsidRDefault="00E42721" w:rsidP="00F555E9">
            <w:pPr>
              <w:snapToGrid w:val="0"/>
              <w:jc w:val="center"/>
              <w:rPr>
                <w:sz w:val="16"/>
                <w:szCs w:val="16"/>
              </w:rPr>
            </w:pPr>
            <w:r w:rsidRPr="00266687">
              <w:rPr>
                <w:color w:val="000000"/>
                <w:sz w:val="16"/>
                <w:szCs w:val="16"/>
              </w:rPr>
              <w:t>7.34</w:t>
            </w:r>
          </w:p>
        </w:tc>
        <w:tc>
          <w:tcPr>
            <w:tcW w:w="1008" w:type="dxa"/>
            <w:vAlign w:val="center"/>
            <w:hideMark/>
          </w:tcPr>
          <w:p w14:paraId="0EC391EF" w14:textId="77777777" w:rsidR="00E42721" w:rsidRPr="009B3DCC" w:rsidRDefault="00E42721" w:rsidP="00F555E9">
            <w:pPr>
              <w:snapToGrid w:val="0"/>
              <w:jc w:val="center"/>
              <w:rPr>
                <w:sz w:val="16"/>
                <w:szCs w:val="16"/>
              </w:rPr>
            </w:pPr>
            <w:r w:rsidRPr="00266687">
              <w:rPr>
                <w:color w:val="000000"/>
                <w:sz w:val="16"/>
                <w:szCs w:val="16"/>
              </w:rPr>
              <w:t>1.73</w:t>
            </w:r>
          </w:p>
        </w:tc>
      </w:tr>
      <w:tr w:rsidR="00E42721" w:rsidRPr="009B3DCC" w14:paraId="50869EE7" w14:textId="77777777" w:rsidTr="00F555E9">
        <w:trPr>
          <w:trHeight w:val="165"/>
        </w:trPr>
        <w:tc>
          <w:tcPr>
            <w:tcW w:w="360" w:type="dxa"/>
            <w:vAlign w:val="center"/>
            <w:hideMark/>
          </w:tcPr>
          <w:p w14:paraId="5799AC44" w14:textId="77777777" w:rsidR="00E42721" w:rsidRPr="00B20630" w:rsidRDefault="00E42721" w:rsidP="00F555E9">
            <w:pPr>
              <w:snapToGrid w:val="0"/>
              <w:rPr>
                <w:sz w:val="16"/>
                <w:szCs w:val="16"/>
              </w:rPr>
            </w:pPr>
            <w:r w:rsidRPr="00B20630">
              <w:rPr>
                <w:color w:val="000000"/>
                <w:sz w:val="16"/>
                <w:szCs w:val="16"/>
              </w:rPr>
              <w:t>379</w:t>
            </w:r>
          </w:p>
        </w:tc>
        <w:tc>
          <w:tcPr>
            <w:tcW w:w="864" w:type="dxa"/>
            <w:vAlign w:val="center"/>
            <w:hideMark/>
          </w:tcPr>
          <w:p w14:paraId="3D72868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DA0542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AC9CF03"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6B177463"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7DD8F30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6F10195"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6D66C18"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4AFDD30C" w14:textId="77777777" w:rsidR="00E42721" w:rsidRPr="009B3DCC" w:rsidRDefault="00E42721" w:rsidP="00F555E9">
            <w:pPr>
              <w:snapToGrid w:val="0"/>
              <w:jc w:val="center"/>
              <w:rPr>
                <w:sz w:val="16"/>
                <w:szCs w:val="16"/>
              </w:rPr>
            </w:pPr>
            <w:r w:rsidRPr="00266687">
              <w:rPr>
                <w:color w:val="000000"/>
                <w:sz w:val="16"/>
                <w:szCs w:val="16"/>
              </w:rPr>
              <w:t>6.20</w:t>
            </w:r>
          </w:p>
        </w:tc>
        <w:tc>
          <w:tcPr>
            <w:tcW w:w="1008" w:type="dxa"/>
            <w:vAlign w:val="center"/>
            <w:hideMark/>
          </w:tcPr>
          <w:p w14:paraId="069656A5"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781C5F08" w14:textId="77777777" w:rsidTr="00F555E9">
        <w:trPr>
          <w:trHeight w:val="165"/>
        </w:trPr>
        <w:tc>
          <w:tcPr>
            <w:tcW w:w="360" w:type="dxa"/>
            <w:vAlign w:val="center"/>
            <w:hideMark/>
          </w:tcPr>
          <w:p w14:paraId="578AEF24" w14:textId="77777777" w:rsidR="00E42721" w:rsidRPr="00B20630" w:rsidRDefault="00E42721" w:rsidP="00F555E9">
            <w:pPr>
              <w:snapToGrid w:val="0"/>
              <w:rPr>
                <w:sz w:val="16"/>
                <w:szCs w:val="16"/>
              </w:rPr>
            </w:pPr>
            <w:r w:rsidRPr="00B20630">
              <w:rPr>
                <w:color w:val="000000"/>
                <w:sz w:val="16"/>
                <w:szCs w:val="16"/>
              </w:rPr>
              <w:t>380</w:t>
            </w:r>
          </w:p>
        </w:tc>
        <w:tc>
          <w:tcPr>
            <w:tcW w:w="864" w:type="dxa"/>
            <w:vAlign w:val="center"/>
            <w:hideMark/>
          </w:tcPr>
          <w:p w14:paraId="08050F2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522DAD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531CF6E"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42EF95B0"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7C4E5BE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5287406"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5BF7F28E"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52210C66" w14:textId="77777777" w:rsidR="00E42721" w:rsidRPr="009B3DCC" w:rsidRDefault="00E42721" w:rsidP="00F555E9">
            <w:pPr>
              <w:snapToGrid w:val="0"/>
              <w:jc w:val="center"/>
              <w:rPr>
                <w:sz w:val="16"/>
                <w:szCs w:val="16"/>
              </w:rPr>
            </w:pPr>
            <w:r w:rsidRPr="00266687">
              <w:rPr>
                <w:color w:val="000000"/>
                <w:sz w:val="16"/>
                <w:szCs w:val="16"/>
              </w:rPr>
              <w:t>7.19</w:t>
            </w:r>
          </w:p>
        </w:tc>
        <w:tc>
          <w:tcPr>
            <w:tcW w:w="1008" w:type="dxa"/>
            <w:vAlign w:val="center"/>
            <w:hideMark/>
          </w:tcPr>
          <w:p w14:paraId="58E58496"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7FFBF80A" w14:textId="77777777" w:rsidTr="00F555E9">
        <w:trPr>
          <w:trHeight w:val="165"/>
        </w:trPr>
        <w:tc>
          <w:tcPr>
            <w:tcW w:w="360" w:type="dxa"/>
            <w:vAlign w:val="center"/>
            <w:hideMark/>
          </w:tcPr>
          <w:p w14:paraId="7376AF5D" w14:textId="77777777" w:rsidR="00E42721" w:rsidRPr="00B20630" w:rsidRDefault="00E42721" w:rsidP="00F555E9">
            <w:pPr>
              <w:snapToGrid w:val="0"/>
              <w:rPr>
                <w:sz w:val="16"/>
                <w:szCs w:val="16"/>
              </w:rPr>
            </w:pPr>
            <w:r w:rsidRPr="00B20630">
              <w:rPr>
                <w:color w:val="000000"/>
                <w:sz w:val="16"/>
                <w:szCs w:val="16"/>
              </w:rPr>
              <w:t>381</w:t>
            </w:r>
          </w:p>
        </w:tc>
        <w:tc>
          <w:tcPr>
            <w:tcW w:w="864" w:type="dxa"/>
            <w:vAlign w:val="center"/>
            <w:hideMark/>
          </w:tcPr>
          <w:p w14:paraId="2B326D8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8A1DAA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4DC1AA"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360B4271"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6900BEE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CA91D5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5ED7F9AF"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E928F4F" w14:textId="77777777" w:rsidR="00E42721" w:rsidRPr="009B3DCC" w:rsidRDefault="00E42721" w:rsidP="00F555E9">
            <w:pPr>
              <w:snapToGrid w:val="0"/>
              <w:jc w:val="center"/>
              <w:rPr>
                <w:sz w:val="16"/>
                <w:szCs w:val="16"/>
              </w:rPr>
            </w:pPr>
            <w:r w:rsidRPr="00266687">
              <w:rPr>
                <w:color w:val="000000"/>
                <w:sz w:val="16"/>
                <w:szCs w:val="16"/>
              </w:rPr>
              <w:t>7.19</w:t>
            </w:r>
          </w:p>
        </w:tc>
        <w:tc>
          <w:tcPr>
            <w:tcW w:w="1008" w:type="dxa"/>
            <w:vAlign w:val="center"/>
            <w:hideMark/>
          </w:tcPr>
          <w:p w14:paraId="77909047" w14:textId="77777777" w:rsidR="00E42721" w:rsidRPr="009B3DCC" w:rsidRDefault="00E42721" w:rsidP="00F555E9">
            <w:pPr>
              <w:snapToGrid w:val="0"/>
              <w:jc w:val="center"/>
              <w:rPr>
                <w:sz w:val="16"/>
                <w:szCs w:val="16"/>
              </w:rPr>
            </w:pPr>
            <w:r w:rsidRPr="00266687">
              <w:rPr>
                <w:color w:val="000000"/>
                <w:sz w:val="16"/>
                <w:szCs w:val="16"/>
              </w:rPr>
              <w:t>1.36</w:t>
            </w:r>
          </w:p>
        </w:tc>
      </w:tr>
      <w:tr w:rsidR="00E42721" w:rsidRPr="009B3DCC" w14:paraId="650F0A5A" w14:textId="77777777" w:rsidTr="00F555E9">
        <w:trPr>
          <w:trHeight w:val="165"/>
        </w:trPr>
        <w:tc>
          <w:tcPr>
            <w:tcW w:w="360" w:type="dxa"/>
            <w:vAlign w:val="center"/>
            <w:hideMark/>
          </w:tcPr>
          <w:p w14:paraId="00678867" w14:textId="77777777" w:rsidR="00E42721" w:rsidRPr="00B20630" w:rsidRDefault="00E42721" w:rsidP="00F555E9">
            <w:pPr>
              <w:snapToGrid w:val="0"/>
              <w:rPr>
                <w:sz w:val="16"/>
                <w:szCs w:val="16"/>
              </w:rPr>
            </w:pPr>
            <w:r w:rsidRPr="00B20630">
              <w:rPr>
                <w:color w:val="000000"/>
                <w:sz w:val="16"/>
                <w:szCs w:val="16"/>
              </w:rPr>
              <w:t>382</w:t>
            </w:r>
          </w:p>
        </w:tc>
        <w:tc>
          <w:tcPr>
            <w:tcW w:w="864" w:type="dxa"/>
            <w:vAlign w:val="center"/>
            <w:hideMark/>
          </w:tcPr>
          <w:p w14:paraId="1EE8992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C476C4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B12514A"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48C547C5"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535F19C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26C862B"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863CCCE"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47B4C29F" w14:textId="77777777" w:rsidR="00E42721" w:rsidRPr="009B3DCC" w:rsidRDefault="00E42721" w:rsidP="00F555E9">
            <w:pPr>
              <w:snapToGrid w:val="0"/>
              <w:jc w:val="center"/>
              <w:rPr>
                <w:sz w:val="16"/>
                <w:szCs w:val="16"/>
              </w:rPr>
            </w:pPr>
            <w:r w:rsidRPr="00266687">
              <w:rPr>
                <w:color w:val="000000"/>
                <w:sz w:val="16"/>
                <w:szCs w:val="16"/>
              </w:rPr>
              <w:t>5.31</w:t>
            </w:r>
          </w:p>
        </w:tc>
        <w:tc>
          <w:tcPr>
            <w:tcW w:w="1008" w:type="dxa"/>
            <w:vAlign w:val="center"/>
            <w:hideMark/>
          </w:tcPr>
          <w:p w14:paraId="7C9B18B0" w14:textId="77777777" w:rsidR="00E42721" w:rsidRPr="009B3DCC" w:rsidRDefault="00E42721" w:rsidP="00F555E9">
            <w:pPr>
              <w:snapToGrid w:val="0"/>
              <w:jc w:val="center"/>
              <w:rPr>
                <w:sz w:val="16"/>
                <w:szCs w:val="16"/>
              </w:rPr>
            </w:pPr>
            <w:r w:rsidRPr="00266687">
              <w:rPr>
                <w:color w:val="000000"/>
                <w:sz w:val="16"/>
                <w:szCs w:val="16"/>
              </w:rPr>
              <w:t>2.21</w:t>
            </w:r>
          </w:p>
        </w:tc>
      </w:tr>
      <w:tr w:rsidR="00E42721" w:rsidRPr="009B3DCC" w14:paraId="50ECA355" w14:textId="77777777" w:rsidTr="00F555E9">
        <w:trPr>
          <w:trHeight w:val="165"/>
        </w:trPr>
        <w:tc>
          <w:tcPr>
            <w:tcW w:w="360" w:type="dxa"/>
            <w:vAlign w:val="center"/>
            <w:hideMark/>
          </w:tcPr>
          <w:p w14:paraId="0D0D06A0" w14:textId="77777777" w:rsidR="00E42721" w:rsidRPr="00B20630" w:rsidRDefault="00E42721" w:rsidP="00F555E9">
            <w:pPr>
              <w:snapToGrid w:val="0"/>
              <w:rPr>
                <w:sz w:val="16"/>
                <w:szCs w:val="16"/>
              </w:rPr>
            </w:pPr>
            <w:r w:rsidRPr="00B20630">
              <w:rPr>
                <w:color w:val="000000"/>
                <w:sz w:val="16"/>
                <w:szCs w:val="16"/>
              </w:rPr>
              <w:t>383</w:t>
            </w:r>
          </w:p>
        </w:tc>
        <w:tc>
          <w:tcPr>
            <w:tcW w:w="864" w:type="dxa"/>
            <w:vAlign w:val="center"/>
            <w:hideMark/>
          </w:tcPr>
          <w:p w14:paraId="47C3D92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F6D98E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A8F0465"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0BA87EEC"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5A19CA3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A70BAA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41B5D53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7C06C93" w14:textId="77777777" w:rsidR="00E42721" w:rsidRPr="009B3DCC" w:rsidRDefault="00E42721" w:rsidP="00F555E9">
            <w:pPr>
              <w:snapToGrid w:val="0"/>
              <w:jc w:val="center"/>
              <w:rPr>
                <w:sz w:val="16"/>
                <w:szCs w:val="16"/>
              </w:rPr>
            </w:pPr>
            <w:r w:rsidRPr="00266687">
              <w:rPr>
                <w:color w:val="000000"/>
                <w:sz w:val="16"/>
                <w:szCs w:val="16"/>
              </w:rPr>
              <w:t>6.71</w:t>
            </w:r>
          </w:p>
        </w:tc>
        <w:tc>
          <w:tcPr>
            <w:tcW w:w="1008" w:type="dxa"/>
            <w:vAlign w:val="center"/>
            <w:hideMark/>
          </w:tcPr>
          <w:p w14:paraId="2C1230F3"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66CFCE5C" w14:textId="77777777" w:rsidTr="00F555E9">
        <w:trPr>
          <w:trHeight w:val="165"/>
        </w:trPr>
        <w:tc>
          <w:tcPr>
            <w:tcW w:w="360" w:type="dxa"/>
            <w:vAlign w:val="center"/>
            <w:hideMark/>
          </w:tcPr>
          <w:p w14:paraId="2142D18B" w14:textId="77777777" w:rsidR="00E42721" w:rsidRPr="00B20630" w:rsidRDefault="00E42721" w:rsidP="00F555E9">
            <w:pPr>
              <w:snapToGrid w:val="0"/>
              <w:rPr>
                <w:sz w:val="16"/>
                <w:szCs w:val="16"/>
              </w:rPr>
            </w:pPr>
            <w:r w:rsidRPr="00B20630">
              <w:rPr>
                <w:color w:val="000000"/>
                <w:sz w:val="16"/>
                <w:szCs w:val="16"/>
              </w:rPr>
              <w:t>384</w:t>
            </w:r>
          </w:p>
        </w:tc>
        <w:tc>
          <w:tcPr>
            <w:tcW w:w="864" w:type="dxa"/>
            <w:vAlign w:val="center"/>
            <w:hideMark/>
          </w:tcPr>
          <w:p w14:paraId="1B6D76E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17802C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0EFA8A"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4DAE31BC"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2EB6DC9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838E71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A06489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E1B2CD5" w14:textId="77777777" w:rsidR="00E42721" w:rsidRPr="009B3DCC" w:rsidRDefault="00E42721" w:rsidP="00F555E9">
            <w:pPr>
              <w:snapToGrid w:val="0"/>
              <w:jc w:val="center"/>
              <w:rPr>
                <w:sz w:val="16"/>
                <w:szCs w:val="16"/>
              </w:rPr>
            </w:pPr>
            <w:r w:rsidRPr="00266687">
              <w:rPr>
                <w:color w:val="000000"/>
                <w:sz w:val="16"/>
                <w:szCs w:val="16"/>
              </w:rPr>
              <w:t>7.09</w:t>
            </w:r>
          </w:p>
        </w:tc>
        <w:tc>
          <w:tcPr>
            <w:tcW w:w="1008" w:type="dxa"/>
            <w:vAlign w:val="center"/>
            <w:hideMark/>
          </w:tcPr>
          <w:p w14:paraId="5393C3EA" w14:textId="77777777" w:rsidR="00E42721" w:rsidRPr="009B3DCC" w:rsidRDefault="00E42721" w:rsidP="00F555E9">
            <w:pPr>
              <w:snapToGrid w:val="0"/>
              <w:jc w:val="center"/>
              <w:rPr>
                <w:sz w:val="16"/>
                <w:szCs w:val="16"/>
              </w:rPr>
            </w:pPr>
            <w:r w:rsidRPr="00266687">
              <w:rPr>
                <w:color w:val="000000"/>
                <w:sz w:val="16"/>
                <w:szCs w:val="16"/>
              </w:rPr>
              <w:t>1.34</w:t>
            </w:r>
          </w:p>
        </w:tc>
      </w:tr>
      <w:tr w:rsidR="00E42721" w:rsidRPr="009B3DCC" w14:paraId="6699719A" w14:textId="77777777" w:rsidTr="00F555E9">
        <w:trPr>
          <w:trHeight w:val="165"/>
        </w:trPr>
        <w:tc>
          <w:tcPr>
            <w:tcW w:w="360" w:type="dxa"/>
            <w:vAlign w:val="center"/>
            <w:hideMark/>
          </w:tcPr>
          <w:p w14:paraId="4D2C7DE8" w14:textId="77777777" w:rsidR="00E42721" w:rsidRPr="00B20630" w:rsidRDefault="00E42721" w:rsidP="00F555E9">
            <w:pPr>
              <w:snapToGrid w:val="0"/>
              <w:rPr>
                <w:sz w:val="16"/>
                <w:szCs w:val="16"/>
              </w:rPr>
            </w:pPr>
            <w:r w:rsidRPr="00B20630">
              <w:rPr>
                <w:color w:val="000000"/>
                <w:sz w:val="16"/>
                <w:szCs w:val="16"/>
              </w:rPr>
              <w:t>385</w:t>
            </w:r>
          </w:p>
        </w:tc>
        <w:tc>
          <w:tcPr>
            <w:tcW w:w="864" w:type="dxa"/>
            <w:vAlign w:val="center"/>
            <w:hideMark/>
          </w:tcPr>
          <w:p w14:paraId="3EE708F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050DEB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97C5E7A"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33416C4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6FE3A04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A89B93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0941806"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C6A873B" w14:textId="77777777" w:rsidR="00E42721" w:rsidRPr="009B3DCC" w:rsidRDefault="00E42721" w:rsidP="00F555E9">
            <w:pPr>
              <w:snapToGrid w:val="0"/>
              <w:jc w:val="center"/>
              <w:rPr>
                <w:sz w:val="16"/>
                <w:szCs w:val="16"/>
              </w:rPr>
            </w:pPr>
            <w:r w:rsidRPr="00266687">
              <w:rPr>
                <w:color w:val="000000"/>
                <w:sz w:val="16"/>
                <w:szCs w:val="16"/>
              </w:rPr>
              <w:t>8.47</w:t>
            </w:r>
          </w:p>
        </w:tc>
        <w:tc>
          <w:tcPr>
            <w:tcW w:w="1008" w:type="dxa"/>
            <w:vAlign w:val="center"/>
            <w:hideMark/>
          </w:tcPr>
          <w:p w14:paraId="0DD2AF3D" w14:textId="77777777" w:rsidR="00E42721" w:rsidRPr="009B3DCC" w:rsidRDefault="00E42721" w:rsidP="00F555E9">
            <w:pPr>
              <w:snapToGrid w:val="0"/>
              <w:jc w:val="center"/>
              <w:rPr>
                <w:sz w:val="16"/>
                <w:szCs w:val="16"/>
              </w:rPr>
            </w:pPr>
            <w:r w:rsidRPr="00266687">
              <w:rPr>
                <w:color w:val="000000"/>
                <w:sz w:val="16"/>
                <w:szCs w:val="16"/>
              </w:rPr>
              <w:t>2.04</w:t>
            </w:r>
          </w:p>
        </w:tc>
      </w:tr>
      <w:tr w:rsidR="00E42721" w:rsidRPr="009B3DCC" w14:paraId="0245A067" w14:textId="77777777" w:rsidTr="00F555E9">
        <w:trPr>
          <w:trHeight w:val="180"/>
        </w:trPr>
        <w:tc>
          <w:tcPr>
            <w:tcW w:w="360" w:type="dxa"/>
            <w:vAlign w:val="center"/>
            <w:hideMark/>
          </w:tcPr>
          <w:p w14:paraId="27A814DC" w14:textId="77777777" w:rsidR="00E42721" w:rsidRPr="00B20630" w:rsidRDefault="00E42721" w:rsidP="00F555E9">
            <w:pPr>
              <w:snapToGrid w:val="0"/>
              <w:rPr>
                <w:sz w:val="16"/>
                <w:szCs w:val="16"/>
              </w:rPr>
            </w:pPr>
            <w:r w:rsidRPr="00B20630">
              <w:rPr>
                <w:color w:val="000000"/>
                <w:sz w:val="16"/>
                <w:szCs w:val="16"/>
              </w:rPr>
              <w:t>386</w:t>
            </w:r>
          </w:p>
        </w:tc>
        <w:tc>
          <w:tcPr>
            <w:tcW w:w="864" w:type="dxa"/>
            <w:vAlign w:val="center"/>
            <w:hideMark/>
          </w:tcPr>
          <w:p w14:paraId="763515A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D8DCBA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3CA3029"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2EA6902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46F4FA5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F35A597"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81E699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1C5E0F6" w14:textId="77777777" w:rsidR="00E42721" w:rsidRPr="009B3DCC" w:rsidRDefault="00E42721" w:rsidP="00F555E9">
            <w:pPr>
              <w:snapToGrid w:val="0"/>
              <w:jc w:val="center"/>
              <w:rPr>
                <w:sz w:val="16"/>
                <w:szCs w:val="16"/>
              </w:rPr>
            </w:pPr>
            <w:r w:rsidRPr="00266687">
              <w:rPr>
                <w:color w:val="000000"/>
                <w:sz w:val="16"/>
                <w:szCs w:val="16"/>
              </w:rPr>
              <w:t>10.97</w:t>
            </w:r>
          </w:p>
        </w:tc>
        <w:tc>
          <w:tcPr>
            <w:tcW w:w="1008" w:type="dxa"/>
            <w:vAlign w:val="center"/>
            <w:hideMark/>
          </w:tcPr>
          <w:p w14:paraId="6F53F0B1" w14:textId="77777777" w:rsidR="00E42721" w:rsidRPr="009B3DCC" w:rsidRDefault="00E42721" w:rsidP="00F555E9">
            <w:pPr>
              <w:snapToGrid w:val="0"/>
              <w:jc w:val="center"/>
              <w:rPr>
                <w:sz w:val="16"/>
                <w:szCs w:val="16"/>
              </w:rPr>
            </w:pPr>
            <w:r w:rsidRPr="00266687">
              <w:rPr>
                <w:color w:val="000000"/>
                <w:sz w:val="16"/>
                <w:szCs w:val="16"/>
              </w:rPr>
              <w:t>2.14</w:t>
            </w:r>
          </w:p>
        </w:tc>
      </w:tr>
      <w:tr w:rsidR="00E42721" w:rsidRPr="009B3DCC" w14:paraId="247E9614" w14:textId="77777777" w:rsidTr="00F555E9">
        <w:trPr>
          <w:trHeight w:val="165"/>
        </w:trPr>
        <w:tc>
          <w:tcPr>
            <w:tcW w:w="360" w:type="dxa"/>
            <w:vAlign w:val="center"/>
            <w:hideMark/>
          </w:tcPr>
          <w:p w14:paraId="44274AB0" w14:textId="77777777" w:rsidR="00E42721" w:rsidRPr="00B20630" w:rsidRDefault="00E42721" w:rsidP="00F555E9">
            <w:pPr>
              <w:snapToGrid w:val="0"/>
              <w:rPr>
                <w:sz w:val="16"/>
                <w:szCs w:val="16"/>
              </w:rPr>
            </w:pPr>
            <w:r w:rsidRPr="00B20630">
              <w:rPr>
                <w:color w:val="000000"/>
                <w:sz w:val="16"/>
                <w:szCs w:val="16"/>
              </w:rPr>
              <w:t>387</w:t>
            </w:r>
          </w:p>
        </w:tc>
        <w:tc>
          <w:tcPr>
            <w:tcW w:w="864" w:type="dxa"/>
            <w:vAlign w:val="center"/>
            <w:hideMark/>
          </w:tcPr>
          <w:p w14:paraId="32690F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3813F5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0667F76"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4734897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458A6B8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A4BF6F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F4DD17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769D8D6" w14:textId="77777777" w:rsidR="00E42721" w:rsidRPr="009B3DCC" w:rsidRDefault="00E42721" w:rsidP="00F555E9">
            <w:pPr>
              <w:snapToGrid w:val="0"/>
              <w:jc w:val="center"/>
              <w:rPr>
                <w:sz w:val="16"/>
                <w:szCs w:val="16"/>
              </w:rPr>
            </w:pPr>
            <w:r w:rsidRPr="00266687">
              <w:rPr>
                <w:color w:val="000000"/>
                <w:sz w:val="16"/>
                <w:szCs w:val="16"/>
              </w:rPr>
              <w:t>8.22</w:t>
            </w:r>
          </w:p>
        </w:tc>
        <w:tc>
          <w:tcPr>
            <w:tcW w:w="1008" w:type="dxa"/>
            <w:vAlign w:val="center"/>
            <w:hideMark/>
          </w:tcPr>
          <w:p w14:paraId="62B0677A" w14:textId="77777777" w:rsidR="00E42721" w:rsidRPr="009B3DCC" w:rsidRDefault="00E42721" w:rsidP="00F555E9">
            <w:pPr>
              <w:snapToGrid w:val="0"/>
              <w:jc w:val="center"/>
              <w:rPr>
                <w:sz w:val="16"/>
                <w:szCs w:val="16"/>
              </w:rPr>
            </w:pPr>
            <w:r w:rsidRPr="00266687">
              <w:rPr>
                <w:color w:val="000000"/>
                <w:sz w:val="16"/>
                <w:szCs w:val="16"/>
              </w:rPr>
              <w:t>1.56</w:t>
            </w:r>
          </w:p>
        </w:tc>
      </w:tr>
      <w:tr w:rsidR="00E42721" w:rsidRPr="009B3DCC" w14:paraId="1F9CCEB4" w14:textId="77777777" w:rsidTr="00F555E9">
        <w:trPr>
          <w:trHeight w:val="165"/>
        </w:trPr>
        <w:tc>
          <w:tcPr>
            <w:tcW w:w="360" w:type="dxa"/>
            <w:vAlign w:val="center"/>
            <w:hideMark/>
          </w:tcPr>
          <w:p w14:paraId="2750402E" w14:textId="77777777" w:rsidR="00E42721" w:rsidRPr="00B20630" w:rsidRDefault="00E42721" w:rsidP="00F555E9">
            <w:pPr>
              <w:snapToGrid w:val="0"/>
              <w:rPr>
                <w:sz w:val="16"/>
                <w:szCs w:val="16"/>
              </w:rPr>
            </w:pPr>
            <w:r w:rsidRPr="00B20630">
              <w:rPr>
                <w:color w:val="000000"/>
                <w:sz w:val="16"/>
                <w:szCs w:val="16"/>
              </w:rPr>
              <w:t>388</w:t>
            </w:r>
          </w:p>
        </w:tc>
        <w:tc>
          <w:tcPr>
            <w:tcW w:w="864" w:type="dxa"/>
            <w:vAlign w:val="center"/>
            <w:hideMark/>
          </w:tcPr>
          <w:p w14:paraId="4CBAE0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324D8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CD52914"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1895D9D5"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47D273B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FADAA7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4725F0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2B4F68C" w14:textId="77777777" w:rsidR="00E42721" w:rsidRPr="009B3DCC" w:rsidRDefault="00E42721" w:rsidP="00F555E9">
            <w:pPr>
              <w:snapToGrid w:val="0"/>
              <w:jc w:val="center"/>
              <w:rPr>
                <w:sz w:val="16"/>
                <w:szCs w:val="16"/>
              </w:rPr>
            </w:pPr>
            <w:r w:rsidRPr="00266687">
              <w:rPr>
                <w:color w:val="000000"/>
                <w:sz w:val="16"/>
                <w:szCs w:val="16"/>
              </w:rPr>
              <w:t>9.28</w:t>
            </w:r>
          </w:p>
        </w:tc>
        <w:tc>
          <w:tcPr>
            <w:tcW w:w="1008" w:type="dxa"/>
            <w:vAlign w:val="center"/>
            <w:hideMark/>
          </w:tcPr>
          <w:p w14:paraId="536332B3" w14:textId="77777777" w:rsidR="00E42721" w:rsidRPr="009B3DCC" w:rsidRDefault="00E42721" w:rsidP="00F555E9">
            <w:pPr>
              <w:snapToGrid w:val="0"/>
              <w:jc w:val="center"/>
              <w:rPr>
                <w:sz w:val="16"/>
                <w:szCs w:val="16"/>
              </w:rPr>
            </w:pPr>
            <w:r w:rsidRPr="00266687">
              <w:rPr>
                <w:color w:val="000000"/>
                <w:sz w:val="16"/>
                <w:szCs w:val="16"/>
              </w:rPr>
              <w:t>1.47</w:t>
            </w:r>
          </w:p>
        </w:tc>
      </w:tr>
      <w:tr w:rsidR="00E42721" w:rsidRPr="009B3DCC" w14:paraId="37AF9BDB" w14:textId="77777777" w:rsidTr="00F555E9">
        <w:trPr>
          <w:trHeight w:val="165"/>
        </w:trPr>
        <w:tc>
          <w:tcPr>
            <w:tcW w:w="360" w:type="dxa"/>
            <w:vAlign w:val="center"/>
            <w:hideMark/>
          </w:tcPr>
          <w:p w14:paraId="5DB2826A" w14:textId="77777777" w:rsidR="00E42721" w:rsidRPr="00B20630" w:rsidRDefault="00E42721" w:rsidP="00F555E9">
            <w:pPr>
              <w:snapToGrid w:val="0"/>
              <w:rPr>
                <w:sz w:val="16"/>
                <w:szCs w:val="16"/>
              </w:rPr>
            </w:pPr>
            <w:r w:rsidRPr="00B20630">
              <w:rPr>
                <w:color w:val="000000"/>
                <w:sz w:val="16"/>
                <w:szCs w:val="16"/>
              </w:rPr>
              <w:t>389</w:t>
            </w:r>
          </w:p>
        </w:tc>
        <w:tc>
          <w:tcPr>
            <w:tcW w:w="864" w:type="dxa"/>
            <w:vAlign w:val="center"/>
            <w:hideMark/>
          </w:tcPr>
          <w:p w14:paraId="2442111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96B7D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21758B8"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64B36BB9"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5238931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F6FAEF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5A995E14"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48BAFF41" w14:textId="77777777" w:rsidR="00E42721" w:rsidRPr="009B3DCC" w:rsidRDefault="00E42721" w:rsidP="00F555E9">
            <w:pPr>
              <w:snapToGrid w:val="0"/>
              <w:jc w:val="center"/>
              <w:rPr>
                <w:sz w:val="16"/>
                <w:szCs w:val="16"/>
              </w:rPr>
            </w:pPr>
            <w:r w:rsidRPr="00266687">
              <w:rPr>
                <w:color w:val="000000"/>
                <w:sz w:val="16"/>
                <w:szCs w:val="16"/>
              </w:rPr>
              <w:t>7.13</w:t>
            </w:r>
          </w:p>
        </w:tc>
        <w:tc>
          <w:tcPr>
            <w:tcW w:w="1008" w:type="dxa"/>
            <w:vAlign w:val="center"/>
            <w:hideMark/>
          </w:tcPr>
          <w:p w14:paraId="48DF4039" w14:textId="77777777" w:rsidR="00E42721" w:rsidRPr="009B3DCC" w:rsidRDefault="00E42721" w:rsidP="00F555E9">
            <w:pPr>
              <w:snapToGrid w:val="0"/>
              <w:jc w:val="center"/>
              <w:rPr>
                <w:sz w:val="16"/>
                <w:szCs w:val="16"/>
              </w:rPr>
            </w:pPr>
            <w:r w:rsidRPr="00266687">
              <w:rPr>
                <w:color w:val="000000"/>
                <w:sz w:val="16"/>
                <w:szCs w:val="16"/>
              </w:rPr>
              <w:t>1.08</w:t>
            </w:r>
          </w:p>
        </w:tc>
      </w:tr>
      <w:tr w:rsidR="00E42721" w:rsidRPr="009B3DCC" w14:paraId="3E5E3E4D" w14:textId="77777777" w:rsidTr="00F555E9">
        <w:trPr>
          <w:trHeight w:val="165"/>
        </w:trPr>
        <w:tc>
          <w:tcPr>
            <w:tcW w:w="360" w:type="dxa"/>
            <w:vAlign w:val="center"/>
            <w:hideMark/>
          </w:tcPr>
          <w:p w14:paraId="66FAEF88" w14:textId="77777777" w:rsidR="00E42721" w:rsidRPr="00B20630" w:rsidRDefault="00E42721" w:rsidP="00F555E9">
            <w:pPr>
              <w:snapToGrid w:val="0"/>
              <w:rPr>
                <w:sz w:val="16"/>
                <w:szCs w:val="16"/>
              </w:rPr>
            </w:pPr>
            <w:r w:rsidRPr="00B20630">
              <w:rPr>
                <w:color w:val="000000"/>
                <w:sz w:val="16"/>
                <w:szCs w:val="16"/>
              </w:rPr>
              <w:t>390</w:t>
            </w:r>
          </w:p>
        </w:tc>
        <w:tc>
          <w:tcPr>
            <w:tcW w:w="864" w:type="dxa"/>
            <w:vAlign w:val="center"/>
            <w:hideMark/>
          </w:tcPr>
          <w:p w14:paraId="43C41F7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5F87AD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88C6231"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7C9FC97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1900C80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E0585E2"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44EE1FCB"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E468FC6" w14:textId="77777777" w:rsidR="00E42721" w:rsidRPr="009B3DCC" w:rsidRDefault="00E42721" w:rsidP="00F555E9">
            <w:pPr>
              <w:snapToGrid w:val="0"/>
              <w:jc w:val="center"/>
              <w:rPr>
                <w:sz w:val="16"/>
                <w:szCs w:val="16"/>
              </w:rPr>
            </w:pPr>
            <w:r w:rsidRPr="00266687">
              <w:rPr>
                <w:color w:val="000000"/>
                <w:sz w:val="16"/>
                <w:szCs w:val="16"/>
              </w:rPr>
              <w:t>9.53</w:t>
            </w:r>
          </w:p>
        </w:tc>
        <w:tc>
          <w:tcPr>
            <w:tcW w:w="1008" w:type="dxa"/>
            <w:vAlign w:val="center"/>
            <w:hideMark/>
          </w:tcPr>
          <w:p w14:paraId="7406A7BF"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4E3BA127" w14:textId="77777777" w:rsidTr="00F555E9">
        <w:trPr>
          <w:trHeight w:val="165"/>
        </w:trPr>
        <w:tc>
          <w:tcPr>
            <w:tcW w:w="360" w:type="dxa"/>
            <w:vAlign w:val="center"/>
            <w:hideMark/>
          </w:tcPr>
          <w:p w14:paraId="4088E9D0" w14:textId="77777777" w:rsidR="00E42721" w:rsidRPr="00B20630" w:rsidRDefault="00E42721" w:rsidP="00F555E9">
            <w:pPr>
              <w:snapToGrid w:val="0"/>
              <w:rPr>
                <w:sz w:val="16"/>
                <w:szCs w:val="16"/>
              </w:rPr>
            </w:pPr>
            <w:r w:rsidRPr="00B20630">
              <w:rPr>
                <w:color w:val="000000"/>
                <w:sz w:val="16"/>
                <w:szCs w:val="16"/>
              </w:rPr>
              <w:t>391</w:t>
            </w:r>
          </w:p>
        </w:tc>
        <w:tc>
          <w:tcPr>
            <w:tcW w:w="864" w:type="dxa"/>
            <w:vAlign w:val="center"/>
            <w:hideMark/>
          </w:tcPr>
          <w:p w14:paraId="5F7EA2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22B13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5F44CAB"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082DE184"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63312A9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03ADD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D528B79"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2BD503E" w14:textId="77777777" w:rsidR="00E42721" w:rsidRPr="009B3DCC" w:rsidRDefault="00E42721" w:rsidP="00F555E9">
            <w:pPr>
              <w:snapToGrid w:val="0"/>
              <w:jc w:val="center"/>
              <w:rPr>
                <w:sz w:val="16"/>
                <w:szCs w:val="16"/>
              </w:rPr>
            </w:pPr>
            <w:r w:rsidRPr="00266687">
              <w:rPr>
                <w:color w:val="000000"/>
                <w:sz w:val="16"/>
                <w:szCs w:val="16"/>
              </w:rPr>
              <w:t>9.07</w:t>
            </w:r>
          </w:p>
        </w:tc>
        <w:tc>
          <w:tcPr>
            <w:tcW w:w="1008" w:type="dxa"/>
            <w:vAlign w:val="center"/>
            <w:hideMark/>
          </w:tcPr>
          <w:p w14:paraId="33BBFF3D" w14:textId="77777777" w:rsidR="00E42721" w:rsidRPr="009B3DCC" w:rsidRDefault="00E42721" w:rsidP="00F555E9">
            <w:pPr>
              <w:snapToGrid w:val="0"/>
              <w:jc w:val="center"/>
              <w:rPr>
                <w:sz w:val="16"/>
                <w:szCs w:val="16"/>
              </w:rPr>
            </w:pPr>
            <w:r w:rsidRPr="00266687">
              <w:rPr>
                <w:color w:val="000000"/>
                <w:sz w:val="16"/>
                <w:szCs w:val="16"/>
              </w:rPr>
              <w:t>1.26</w:t>
            </w:r>
          </w:p>
        </w:tc>
      </w:tr>
      <w:tr w:rsidR="00E42721" w:rsidRPr="009B3DCC" w14:paraId="2F4AF806" w14:textId="77777777" w:rsidTr="00F555E9">
        <w:trPr>
          <w:trHeight w:val="165"/>
        </w:trPr>
        <w:tc>
          <w:tcPr>
            <w:tcW w:w="360" w:type="dxa"/>
            <w:vAlign w:val="center"/>
            <w:hideMark/>
          </w:tcPr>
          <w:p w14:paraId="60A2256A" w14:textId="77777777" w:rsidR="00E42721" w:rsidRPr="00B20630" w:rsidRDefault="00E42721" w:rsidP="00F555E9">
            <w:pPr>
              <w:snapToGrid w:val="0"/>
              <w:rPr>
                <w:sz w:val="16"/>
                <w:szCs w:val="16"/>
              </w:rPr>
            </w:pPr>
            <w:r w:rsidRPr="00B20630">
              <w:rPr>
                <w:color w:val="000000"/>
                <w:sz w:val="16"/>
                <w:szCs w:val="16"/>
              </w:rPr>
              <w:t>392</w:t>
            </w:r>
          </w:p>
        </w:tc>
        <w:tc>
          <w:tcPr>
            <w:tcW w:w="864" w:type="dxa"/>
            <w:vAlign w:val="center"/>
            <w:hideMark/>
          </w:tcPr>
          <w:p w14:paraId="478241F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28FD7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E8F9CB0"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067ACE1A"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30417DD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B852BAB"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EE9306A"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72F31E8F" w14:textId="77777777" w:rsidR="00E42721" w:rsidRPr="009B3DCC" w:rsidRDefault="00E42721" w:rsidP="00F555E9">
            <w:pPr>
              <w:snapToGrid w:val="0"/>
              <w:jc w:val="center"/>
              <w:rPr>
                <w:sz w:val="16"/>
                <w:szCs w:val="16"/>
              </w:rPr>
            </w:pPr>
            <w:r w:rsidRPr="00266687">
              <w:rPr>
                <w:color w:val="000000"/>
                <w:sz w:val="16"/>
                <w:szCs w:val="16"/>
              </w:rPr>
              <w:t>8.65</w:t>
            </w:r>
          </w:p>
        </w:tc>
        <w:tc>
          <w:tcPr>
            <w:tcW w:w="1008" w:type="dxa"/>
            <w:vAlign w:val="center"/>
            <w:hideMark/>
          </w:tcPr>
          <w:p w14:paraId="73E83BCC" w14:textId="77777777" w:rsidR="00E42721" w:rsidRPr="009B3DCC" w:rsidRDefault="00E42721" w:rsidP="00F555E9">
            <w:pPr>
              <w:snapToGrid w:val="0"/>
              <w:jc w:val="center"/>
              <w:rPr>
                <w:sz w:val="16"/>
                <w:szCs w:val="16"/>
              </w:rPr>
            </w:pPr>
            <w:r w:rsidRPr="00266687">
              <w:rPr>
                <w:color w:val="000000"/>
                <w:sz w:val="16"/>
                <w:szCs w:val="16"/>
              </w:rPr>
              <w:t>2.04</w:t>
            </w:r>
          </w:p>
        </w:tc>
      </w:tr>
      <w:tr w:rsidR="00E42721" w:rsidRPr="009B3DCC" w14:paraId="652D0064" w14:textId="77777777" w:rsidTr="00F555E9">
        <w:trPr>
          <w:trHeight w:val="165"/>
        </w:trPr>
        <w:tc>
          <w:tcPr>
            <w:tcW w:w="360" w:type="dxa"/>
            <w:vAlign w:val="center"/>
            <w:hideMark/>
          </w:tcPr>
          <w:p w14:paraId="6A19BBD8" w14:textId="77777777" w:rsidR="00E42721" w:rsidRPr="00B20630" w:rsidRDefault="00E42721" w:rsidP="00F555E9">
            <w:pPr>
              <w:snapToGrid w:val="0"/>
              <w:rPr>
                <w:sz w:val="16"/>
                <w:szCs w:val="16"/>
              </w:rPr>
            </w:pPr>
            <w:r w:rsidRPr="00B20630">
              <w:rPr>
                <w:color w:val="000000"/>
                <w:sz w:val="16"/>
                <w:szCs w:val="16"/>
              </w:rPr>
              <w:t>393</w:t>
            </w:r>
          </w:p>
        </w:tc>
        <w:tc>
          <w:tcPr>
            <w:tcW w:w="864" w:type="dxa"/>
            <w:vAlign w:val="center"/>
            <w:hideMark/>
          </w:tcPr>
          <w:p w14:paraId="78483A1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EA52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97B8F89"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643E3AE8"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4266C2B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B4846D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ED34D1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B419691" w14:textId="77777777" w:rsidR="00E42721" w:rsidRPr="009B3DCC" w:rsidRDefault="00E42721" w:rsidP="00F555E9">
            <w:pPr>
              <w:snapToGrid w:val="0"/>
              <w:jc w:val="center"/>
              <w:rPr>
                <w:sz w:val="16"/>
                <w:szCs w:val="16"/>
              </w:rPr>
            </w:pPr>
            <w:r w:rsidRPr="00266687">
              <w:rPr>
                <w:color w:val="000000"/>
                <w:sz w:val="16"/>
                <w:szCs w:val="16"/>
              </w:rPr>
              <w:t>8.44</w:t>
            </w:r>
          </w:p>
        </w:tc>
        <w:tc>
          <w:tcPr>
            <w:tcW w:w="1008" w:type="dxa"/>
            <w:vAlign w:val="center"/>
            <w:hideMark/>
          </w:tcPr>
          <w:p w14:paraId="0E3A1464" w14:textId="77777777" w:rsidR="00E42721" w:rsidRPr="009B3DCC" w:rsidRDefault="00E42721" w:rsidP="00F555E9">
            <w:pPr>
              <w:snapToGrid w:val="0"/>
              <w:jc w:val="center"/>
              <w:rPr>
                <w:sz w:val="16"/>
                <w:szCs w:val="16"/>
              </w:rPr>
            </w:pPr>
            <w:r w:rsidRPr="00266687">
              <w:rPr>
                <w:color w:val="000000"/>
                <w:sz w:val="16"/>
                <w:szCs w:val="16"/>
              </w:rPr>
              <w:t>0.55</w:t>
            </w:r>
          </w:p>
        </w:tc>
      </w:tr>
      <w:tr w:rsidR="00E42721" w:rsidRPr="009B3DCC" w14:paraId="3078D76D" w14:textId="77777777" w:rsidTr="00F555E9">
        <w:trPr>
          <w:trHeight w:val="165"/>
        </w:trPr>
        <w:tc>
          <w:tcPr>
            <w:tcW w:w="360" w:type="dxa"/>
            <w:vAlign w:val="center"/>
            <w:hideMark/>
          </w:tcPr>
          <w:p w14:paraId="0A74E1C9" w14:textId="77777777" w:rsidR="00E42721" w:rsidRPr="00B20630" w:rsidRDefault="00E42721" w:rsidP="00F555E9">
            <w:pPr>
              <w:snapToGrid w:val="0"/>
              <w:rPr>
                <w:sz w:val="16"/>
                <w:szCs w:val="16"/>
              </w:rPr>
            </w:pPr>
            <w:r w:rsidRPr="00B20630">
              <w:rPr>
                <w:color w:val="000000"/>
                <w:sz w:val="16"/>
                <w:szCs w:val="16"/>
              </w:rPr>
              <w:t>394</w:t>
            </w:r>
          </w:p>
        </w:tc>
        <w:tc>
          <w:tcPr>
            <w:tcW w:w="864" w:type="dxa"/>
            <w:vAlign w:val="center"/>
            <w:hideMark/>
          </w:tcPr>
          <w:p w14:paraId="41068D3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6590B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A6C91DE"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1224DB00"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2AF2515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D263A63"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2E9AB70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06BE023" w14:textId="77777777" w:rsidR="00E42721" w:rsidRPr="009B3DCC" w:rsidRDefault="00E42721" w:rsidP="00F555E9">
            <w:pPr>
              <w:snapToGrid w:val="0"/>
              <w:jc w:val="center"/>
              <w:rPr>
                <w:sz w:val="16"/>
                <w:szCs w:val="16"/>
              </w:rPr>
            </w:pPr>
            <w:r w:rsidRPr="00266687">
              <w:rPr>
                <w:color w:val="000000"/>
                <w:sz w:val="16"/>
                <w:szCs w:val="16"/>
              </w:rPr>
              <w:t>12.14</w:t>
            </w:r>
          </w:p>
        </w:tc>
        <w:tc>
          <w:tcPr>
            <w:tcW w:w="1008" w:type="dxa"/>
            <w:vAlign w:val="center"/>
            <w:hideMark/>
          </w:tcPr>
          <w:p w14:paraId="45823D5C" w14:textId="77777777" w:rsidR="00E42721" w:rsidRPr="009B3DCC" w:rsidRDefault="00E42721" w:rsidP="00F555E9">
            <w:pPr>
              <w:snapToGrid w:val="0"/>
              <w:jc w:val="center"/>
              <w:rPr>
                <w:sz w:val="16"/>
                <w:szCs w:val="16"/>
              </w:rPr>
            </w:pPr>
            <w:r w:rsidRPr="00266687">
              <w:rPr>
                <w:color w:val="000000"/>
                <w:sz w:val="16"/>
                <w:szCs w:val="16"/>
              </w:rPr>
              <w:t>1.05</w:t>
            </w:r>
          </w:p>
        </w:tc>
      </w:tr>
      <w:tr w:rsidR="00E42721" w:rsidRPr="009B3DCC" w14:paraId="2FC50266" w14:textId="77777777" w:rsidTr="00F555E9">
        <w:trPr>
          <w:trHeight w:val="165"/>
        </w:trPr>
        <w:tc>
          <w:tcPr>
            <w:tcW w:w="360" w:type="dxa"/>
            <w:vAlign w:val="center"/>
            <w:hideMark/>
          </w:tcPr>
          <w:p w14:paraId="26ED5035" w14:textId="77777777" w:rsidR="00E42721" w:rsidRPr="00B20630" w:rsidRDefault="00E42721" w:rsidP="00F555E9">
            <w:pPr>
              <w:snapToGrid w:val="0"/>
              <w:rPr>
                <w:sz w:val="16"/>
                <w:szCs w:val="16"/>
              </w:rPr>
            </w:pPr>
            <w:r w:rsidRPr="00B20630">
              <w:rPr>
                <w:color w:val="000000"/>
                <w:sz w:val="16"/>
                <w:szCs w:val="16"/>
              </w:rPr>
              <w:t>395</w:t>
            </w:r>
          </w:p>
        </w:tc>
        <w:tc>
          <w:tcPr>
            <w:tcW w:w="864" w:type="dxa"/>
            <w:vAlign w:val="center"/>
            <w:hideMark/>
          </w:tcPr>
          <w:p w14:paraId="792AD2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AD688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33B4F8E"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6567AB5D"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5525F22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BC7236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1A4DA9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C639079" w14:textId="77777777" w:rsidR="00E42721" w:rsidRPr="009B3DCC" w:rsidRDefault="00E42721" w:rsidP="00F555E9">
            <w:pPr>
              <w:snapToGrid w:val="0"/>
              <w:jc w:val="center"/>
              <w:rPr>
                <w:sz w:val="16"/>
                <w:szCs w:val="16"/>
              </w:rPr>
            </w:pPr>
            <w:r w:rsidRPr="00266687">
              <w:rPr>
                <w:color w:val="000000"/>
                <w:sz w:val="16"/>
                <w:szCs w:val="16"/>
              </w:rPr>
              <w:t>11.39</w:t>
            </w:r>
          </w:p>
        </w:tc>
        <w:tc>
          <w:tcPr>
            <w:tcW w:w="1008" w:type="dxa"/>
            <w:vAlign w:val="center"/>
            <w:hideMark/>
          </w:tcPr>
          <w:p w14:paraId="12AA7130" w14:textId="77777777" w:rsidR="00E42721" w:rsidRPr="009B3DCC" w:rsidRDefault="00E42721" w:rsidP="00F555E9">
            <w:pPr>
              <w:snapToGrid w:val="0"/>
              <w:jc w:val="center"/>
              <w:rPr>
                <w:sz w:val="16"/>
                <w:szCs w:val="16"/>
              </w:rPr>
            </w:pPr>
            <w:r w:rsidRPr="00266687">
              <w:rPr>
                <w:color w:val="000000"/>
                <w:sz w:val="16"/>
                <w:szCs w:val="16"/>
              </w:rPr>
              <w:t>2.26</w:t>
            </w:r>
          </w:p>
        </w:tc>
      </w:tr>
      <w:tr w:rsidR="00E42721" w:rsidRPr="009B3DCC" w14:paraId="632AD3DC" w14:textId="77777777" w:rsidTr="00F555E9">
        <w:trPr>
          <w:trHeight w:val="165"/>
        </w:trPr>
        <w:tc>
          <w:tcPr>
            <w:tcW w:w="360" w:type="dxa"/>
            <w:vAlign w:val="center"/>
            <w:hideMark/>
          </w:tcPr>
          <w:p w14:paraId="33F9D33B" w14:textId="77777777" w:rsidR="00E42721" w:rsidRPr="00B20630" w:rsidRDefault="00E42721" w:rsidP="00F555E9">
            <w:pPr>
              <w:snapToGrid w:val="0"/>
              <w:rPr>
                <w:sz w:val="16"/>
                <w:szCs w:val="16"/>
              </w:rPr>
            </w:pPr>
            <w:r w:rsidRPr="00B20630">
              <w:rPr>
                <w:color w:val="000000"/>
                <w:sz w:val="16"/>
                <w:szCs w:val="16"/>
              </w:rPr>
              <w:t>396</w:t>
            </w:r>
          </w:p>
        </w:tc>
        <w:tc>
          <w:tcPr>
            <w:tcW w:w="864" w:type="dxa"/>
            <w:vAlign w:val="center"/>
            <w:hideMark/>
          </w:tcPr>
          <w:p w14:paraId="12293F8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377B1C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1EC09EB"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4745420E"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4703EA1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C37D6A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533D41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05D1C9A" w14:textId="77777777" w:rsidR="00E42721" w:rsidRPr="009B3DCC" w:rsidRDefault="00E42721" w:rsidP="00F555E9">
            <w:pPr>
              <w:snapToGrid w:val="0"/>
              <w:jc w:val="center"/>
              <w:rPr>
                <w:sz w:val="16"/>
                <w:szCs w:val="16"/>
              </w:rPr>
            </w:pPr>
            <w:r w:rsidRPr="00266687">
              <w:rPr>
                <w:color w:val="000000"/>
                <w:sz w:val="16"/>
                <w:szCs w:val="16"/>
              </w:rPr>
              <w:t>13.74</w:t>
            </w:r>
          </w:p>
        </w:tc>
        <w:tc>
          <w:tcPr>
            <w:tcW w:w="1008" w:type="dxa"/>
            <w:vAlign w:val="center"/>
            <w:hideMark/>
          </w:tcPr>
          <w:p w14:paraId="7F1EFF08" w14:textId="77777777" w:rsidR="00E42721" w:rsidRPr="009B3DCC" w:rsidRDefault="00E42721" w:rsidP="00F555E9">
            <w:pPr>
              <w:snapToGrid w:val="0"/>
              <w:jc w:val="center"/>
              <w:rPr>
                <w:sz w:val="16"/>
                <w:szCs w:val="16"/>
              </w:rPr>
            </w:pPr>
            <w:r w:rsidRPr="00266687">
              <w:rPr>
                <w:color w:val="000000"/>
                <w:sz w:val="16"/>
                <w:szCs w:val="16"/>
              </w:rPr>
              <w:t>2.06</w:t>
            </w:r>
          </w:p>
        </w:tc>
      </w:tr>
      <w:tr w:rsidR="00E42721" w:rsidRPr="009B3DCC" w14:paraId="7710C583" w14:textId="77777777" w:rsidTr="00F555E9">
        <w:trPr>
          <w:trHeight w:val="165"/>
        </w:trPr>
        <w:tc>
          <w:tcPr>
            <w:tcW w:w="360" w:type="dxa"/>
            <w:vAlign w:val="center"/>
            <w:hideMark/>
          </w:tcPr>
          <w:p w14:paraId="7D0E85CC" w14:textId="77777777" w:rsidR="00E42721" w:rsidRPr="00B20630" w:rsidRDefault="00E42721" w:rsidP="00F555E9">
            <w:pPr>
              <w:snapToGrid w:val="0"/>
              <w:rPr>
                <w:sz w:val="16"/>
                <w:szCs w:val="16"/>
              </w:rPr>
            </w:pPr>
            <w:r w:rsidRPr="00B20630">
              <w:rPr>
                <w:color w:val="000000"/>
                <w:sz w:val="16"/>
                <w:szCs w:val="16"/>
              </w:rPr>
              <w:t>397</w:t>
            </w:r>
          </w:p>
        </w:tc>
        <w:tc>
          <w:tcPr>
            <w:tcW w:w="864" w:type="dxa"/>
            <w:vAlign w:val="center"/>
            <w:hideMark/>
          </w:tcPr>
          <w:p w14:paraId="312FCC0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1B24DF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06572B2"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4EEDBD1A"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117C6F4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DC4EC8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6B3B23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6C7DB0B" w14:textId="77777777" w:rsidR="00E42721" w:rsidRPr="009B3DCC" w:rsidRDefault="00E42721" w:rsidP="00F555E9">
            <w:pPr>
              <w:snapToGrid w:val="0"/>
              <w:jc w:val="center"/>
              <w:rPr>
                <w:sz w:val="16"/>
                <w:szCs w:val="16"/>
              </w:rPr>
            </w:pPr>
            <w:r w:rsidRPr="00266687">
              <w:rPr>
                <w:color w:val="000000"/>
                <w:sz w:val="16"/>
                <w:szCs w:val="16"/>
              </w:rPr>
              <w:t>11.75</w:t>
            </w:r>
          </w:p>
        </w:tc>
        <w:tc>
          <w:tcPr>
            <w:tcW w:w="1008" w:type="dxa"/>
            <w:vAlign w:val="center"/>
            <w:hideMark/>
          </w:tcPr>
          <w:p w14:paraId="5C2AF548" w14:textId="77777777" w:rsidR="00E42721" w:rsidRPr="009B3DCC" w:rsidRDefault="00E42721" w:rsidP="00F555E9">
            <w:pPr>
              <w:snapToGrid w:val="0"/>
              <w:jc w:val="center"/>
              <w:rPr>
                <w:sz w:val="16"/>
                <w:szCs w:val="16"/>
              </w:rPr>
            </w:pPr>
            <w:r w:rsidRPr="00266687">
              <w:rPr>
                <w:color w:val="000000"/>
                <w:sz w:val="16"/>
                <w:szCs w:val="16"/>
              </w:rPr>
              <w:t>1.75</w:t>
            </w:r>
          </w:p>
        </w:tc>
      </w:tr>
      <w:tr w:rsidR="00E42721" w:rsidRPr="009B3DCC" w14:paraId="3060DC45" w14:textId="77777777" w:rsidTr="00F555E9">
        <w:trPr>
          <w:trHeight w:val="165"/>
        </w:trPr>
        <w:tc>
          <w:tcPr>
            <w:tcW w:w="360" w:type="dxa"/>
            <w:vAlign w:val="center"/>
            <w:hideMark/>
          </w:tcPr>
          <w:p w14:paraId="5976242E" w14:textId="77777777" w:rsidR="00E42721" w:rsidRPr="00B20630" w:rsidRDefault="00E42721" w:rsidP="00F555E9">
            <w:pPr>
              <w:snapToGrid w:val="0"/>
              <w:rPr>
                <w:sz w:val="16"/>
                <w:szCs w:val="16"/>
              </w:rPr>
            </w:pPr>
            <w:r w:rsidRPr="00B20630">
              <w:rPr>
                <w:color w:val="000000"/>
                <w:sz w:val="16"/>
                <w:szCs w:val="16"/>
              </w:rPr>
              <w:t>398</w:t>
            </w:r>
          </w:p>
        </w:tc>
        <w:tc>
          <w:tcPr>
            <w:tcW w:w="864" w:type="dxa"/>
            <w:vAlign w:val="center"/>
            <w:hideMark/>
          </w:tcPr>
          <w:p w14:paraId="2456E0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F4A49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5ABA06"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729F6679"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682B182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84B9006"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5E124EC"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9525D69" w14:textId="77777777" w:rsidR="00E42721" w:rsidRPr="009B3DCC" w:rsidRDefault="00E42721" w:rsidP="00F555E9">
            <w:pPr>
              <w:snapToGrid w:val="0"/>
              <w:jc w:val="center"/>
              <w:rPr>
                <w:sz w:val="16"/>
                <w:szCs w:val="16"/>
              </w:rPr>
            </w:pPr>
            <w:r w:rsidRPr="00266687">
              <w:rPr>
                <w:color w:val="000000"/>
                <w:sz w:val="16"/>
                <w:szCs w:val="16"/>
              </w:rPr>
              <w:t>12.44</w:t>
            </w:r>
          </w:p>
        </w:tc>
        <w:tc>
          <w:tcPr>
            <w:tcW w:w="1008" w:type="dxa"/>
            <w:vAlign w:val="center"/>
            <w:hideMark/>
          </w:tcPr>
          <w:p w14:paraId="37D6394C" w14:textId="77777777" w:rsidR="00E42721" w:rsidRPr="009B3DCC" w:rsidRDefault="00E42721" w:rsidP="00F555E9">
            <w:pPr>
              <w:snapToGrid w:val="0"/>
              <w:jc w:val="center"/>
              <w:rPr>
                <w:sz w:val="16"/>
                <w:szCs w:val="16"/>
              </w:rPr>
            </w:pPr>
            <w:r w:rsidRPr="00266687">
              <w:rPr>
                <w:color w:val="000000"/>
                <w:sz w:val="16"/>
                <w:szCs w:val="16"/>
              </w:rPr>
              <w:t>1.58</w:t>
            </w:r>
          </w:p>
        </w:tc>
      </w:tr>
      <w:tr w:rsidR="00E42721" w:rsidRPr="009B3DCC" w14:paraId="247C416B" w14:textId="77777777" w:rsidTr="00F555E9">
        <w:trPr>
          <w:trHeight w:val="165"/>
        </w:trPr>
        <w:tc>
          <w:tcPr>
            <w:tcW w:w="360" w:type="dxa"/>
            <w:vAlign w:val="center"/>
            <w:hideMark/>
          </w:tcPr>
          <w:p w14:paraId="0EEF1DBC" w14:textId="77777777" w:rsidR="00E42721" w:rsidRPr="00B20630" w:rsidRDefault="00E42721" w:rsidP="00F555E9">
            <w:pPr>
              <w:snapToGrid w:val="0"/>
              <w:rPr>
                <w:sz w:val="16"/>
                <w:szCs w:val="16"/>
              </w:rPr>
            </w:pPr>
            <w:r w:rsidRPr="00B20630">
              <w:rPr>
                <w:color w:val="000000"/>
                <w:sz w:val="16"/>
                <w:szCs w:val="16"/>
              </w:rPr>
              <w:t>399</w:t>
            </w:r>
          </w:p>
        </w:tc>
        <w:tc>
          <w:tcPr>
            <w:tcW w:w="864" w:type="dxa"/>
            <w:vAlign w:val="center"/>
            <w:hideMark/>
          </w:tcPr>
          <w:p w14:paraId="0654608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0813D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6ED7E5D"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2015813D"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740BD7A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55C067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671E2DF"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4A194959" w14:textId="77777777" w:rsidR="00E42721" w:rsidRPr="009B3DCC" w:rsidRDefault="00E42721" w:rsidP="00F555E9">
            <w:pPr>
              <w:snapToGrid w:val="0"/>
              <w:jc w:val="center"/>
              <w:rPr>
                <w:sz w:val="16"/>
                <w:szCs w:val="16"/>
              </w:rPr>
            </w:pPr>
            <w:r w:rsidRPr="00266687">
              <w:rPr>
                <w:color w:val="000000"/>
                <w:sz w:val="16"/>
                <w:szCs w:val="16"/>
              </w:rPr>
              <w:t>11.70</w:t>
            </w:r>
          </w:p>
        </w:tc>
        <w:tc>
          <w:tcPr>
            <w:tcW w:w="1008" w:type="dxa"/>
            <w:vAlign w:val="center"/>
            <w:hideMark/>
          </w:tcPr>
          <w:p w14:paraId="471FA7FC" w14:textId="77777777" w:rsidR="00E42721" w:rsidRPr="009B3DCC" w:rsidRDefault="00E42721" w:rsidP="00F555E9">
            <w:pPr>
              <w:snapToGrid w:val="0"/>
              <w:jc w:val="center"/>
              <w:rPr>
                <w:sz w:val="16"/>
                <w:szCs w:val="16"/>
              </w:rPr>
            </w:pPr>
            <w:r w:rsidRPr="00266687">
              <w:rPr>
                <w:color w:val="000000"/>
                <w:sz w:val="16"/>
                <w:szCs w:val="16"/>
              </w:rPr>
              <w:t>1.66</w:t>
            </w:r>
          </w:p>
        </w:tc>
      </w:tr>
      <w:tr w:rsidR="00E42721" w:rsidRPr="009B3DCC" w14:paraId="3635623F" w14:textId="77777777" w:rsidTr="00F555E9">
        <w:trPr>
          <w:trHeight w:val="180"/>
        </w:trPr>
        <w:tc>
          <w:tcPr>
            <w:tcW w:w="360" w:type="dxa"/>
            <w:vAlign w:val="center"/>
            <w:hideMark/>
          </w:tcPr>
          <w:p w14:paraId="4DE67BAA" w14:textId="77777777" w:rsidR="00E42721" w:rsidRPr="00B20630" w:rsidRDefault="00E42721" w:rsidP="00F555E9">
            <w:pPr>
              <w:snapToGrid w:val="0"/>
              <w:rPr>
                <w:sz w:val="16"/>
                <w:szCs w:val="16"/>
              </w:rPr>
            </w:pPr>
            <w:r w:rsidRPr="00B20630">
              <w:rPr>
                <w:color w:val="000000"/>
                <w:sz w:val="16"/>
                <w:szCs w:val="16"/>
              </w:rPr>
              <w:t>400</w:t>
            </w:r>
          </w:p>
        </w:tc>
        <w:tc>
          <w:tcPr>
            <w:tcW w:w="864" w:type="dxa"/>
            <w:vAlign w:val="center"/>
            <w:hideMark/>
          </w:tcPr>
          <w:p w14:paraId="1E2301C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007DAA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85CFF36"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72B75E5B"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7FABBB8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A46D8A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AF35791"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34730CC0" w14:textId="77777777" w:rsidR="00E42721" w:rsidRPr="009B3DCC" w:rsidRDefault="00E42721" w:rsidP="00F555E9">
            <w:pPr>
              <w:snapToGrid w:val="0"/>
              <w:jc w:val="center"/>
              <w:rPr>
                <w:sz w:val="16"/>
                <w:szCs w:val="16"/>
              </w:rPr>
            </w:pPr>
            <w:r w:rsidRPr="00266687">
              <w:rPr>
                <w:color w:val="000000"/>
                <w:sz w:val="16"/>
                <w:szCs w:val="16"/>
              </w:rPr>
              <w:t>11.82</w:t>
            </w:r>
          </w:p>
        </w:tc>
        <w:tc>
          <w:tcPr>
            <w:tcW w:w="1008" w:type="dxa"/>
            <w:vAlign w:val="center"/>
            <w:hideMark/>
          </w:tcPr>
          <w:p w14:paraId="3CBCE8A2" w14:textId="77777777" w:rsidR="00E42721" w:rsidRPr="009B3DCC" w:rsidRDefault="00E42721" w:rsidP="00F555E9">
            <w:pPr>
              <w:snapToGrid w:val="0"/>
              <w:jc w:val="center"/>
              <w:rPr>
                <w:sz w:val="16"/>
                <w:szCs w:val="16"/>
              </w:rPr>
            </w:pPr>
            <w:r w:rsidRPr="00266687">
              <w:rPr>
                <w:color w:val="000000"/>
                <w:sz w:val="16"/>
                <w:szCs w:val="16"/>
              </w:rPr>
              <w:t>0.79</w:t>
            </w:r>
          </w:p>
        </w:tc>
      </w:tr>
      <w:tr w:rsidR="00E42721" w:rsidRPr="009B3DCC" w14:paraId="1AA8D70E" w14:textId="77777777" w:rsidTr="00F555E9">
        <w:trPr>
          <w:trHeight w:val="165"/>
        </w:trPr>
        <w:tc>
          <w:tcPr>
            <w:tcW w:w="360" w:type="dxa"/>
            <w:vAlign w:val="center"/>
            <w:hideMark/>
          </w:tcPr>
          <w:p w14:paraId="3906EB18" w14:textId="77777777" w:rsidR="00E42721" w:rsidRPr="00B20630" w:rsidRDefault="00E42721" w:rsidP="00F555E9">
            <w:pPr>
              <w:snapToGrid w:val="0"/>
              <w:rPr>
                <w:sz w:val="16"/>
                <w:szCs w:val="16"/>
              </w:rPr>
            </w:pPr>
            <w:r w:rsidRPr="00B20630">
              <w:rPr>
                <w:color w:val="000000"/>
                <w:sz w:val="16"/>
                <w:szCs w:val="16"/>
              </w:rPr>
              <w:lastRenderedPageBreak/>
              <w:t>401</w:t>
            </w:r>
          </w:p>
        </w:tc>
        <w:tc>
          <w:tcPr>
            <w:tcW w:w="864" w:type="dxa"/>
            <w:vAlign w:val="center"/>
            <w:hideMark/>
          </w:tcPr>
          <w:p w14:paraId="5975DA4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9429D9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BA5A478"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0CA362EB"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7316843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1DC4B8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B4AC14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DE599F5" w14:textId="77777777" w:rsidR="00E42721" w:rsidRPr="009B3DCC" w:rsidRDefault="00E42721" w:rsidP="00F555E9">
            <w:pPr>
              <w:snapToGrid w:val="0"/>
              <w:jc w:val="center"/>
              <w:rPr>
                <w:sz w:val="16"/>
                <w:szCs w:val="16"/>
              </w:rPr>
            </w:pPr>
            <w:r w:rsidRPr="00266687">
              <w:rPr>
                <w:color w:val="000000"/>
                <w:sz w:val="16"/>
                <w:szCs w:val="16"/>
              </w:rPr>
              <w:t>10.88</w:t>
            </w:r>
          </w:p>
        </w:tc>
        <w:tc>
          <w:tcPr>
            <w:tcW w:w="1008" w:type="dxa"/>
            <w:vAlign w:val="center"/>
            <w:hideMark/>
          </w:tcPr>
          <w:p w14:paraId="2C502BB0" w14:textId="77777777" w:rsidR="00E42721" w:rsidRPr="009B3DCC" w:rsidRDefault="00E42721" w:rsidP="00F555E9">
            <w:pPr>
              <w:snapToGrid w:val="0"/>
              <w:jc w:val="center"/>
              <w:rPr>
                <w:sz w:val="16"/>
                <w:szCs w:val="16"/>
              </w:rPr>
            </w:pPr>
            <w:r w:rsidRPr="00266687">
              <w:rPr>
                <w:color w:val="000000"/>
                <w:sz w:val="16"/>
                <w:szCs w:val="16"/>
              </w:rPr>
              <w:t>0.86</w:t>
            </w:r>
          </w:p>
        </w:tc>
      </w:tr>
      <w:tr w:rsidR="00E42721" w:rsidRPr="009B3DCC" w14:paraId="00E54EC4" w14:textId="77777777" w:rsidTr="00F555E9">
        <w:trPr>
          <w:trHeight w:val="165"/>
        </w:trPr>
        <w:tc>
          <w:tcPr>
            <w:tcW w:w="360" w:type="dxa"/>
            <w:vAlign w:val="center"/>
            <w:hideMark/>
          </w:tcPr>
          <w:p w14:paraId="5A4EFEF0" w14:textId="77777777" w:rsidR="00E42721" w:rsidRPr="00B20630" w:rsidRDefault="00E42721" w:rsidP="00F555E9">
            <w:pPr>
              <w:snapToGrid w:val="0"/>
              <w:rPr>
                <w:sz w:val="16"/>
                <w:szCs w:val="16"/>
              </w:rPr>
            </w:pPr>
            <w:r w:rsidRPr="00B20630">
              <w:rPr>
                <w:color w:val="000000"/>
                <w:sz w:val="16"/>
                <w:szCs w:val="16"/>
              </w:rPr>
              <w:t>402</w:t>
            </w:r>
          </w:p>
        </w:tc>
        <w:tc>
          <w:tcPr>
            <w:tcW w:w="864" w:type="dxa"/>
            <w:vAlign w:val="center"/>
            <w:hideMark/>
          </w:tcPr>
          <w:p w14:paraId="239728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FEBAD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F5200AD"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67F0C663"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1AF7A02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8C6D58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EF95C39"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6F53F6E8" w14:textId="77777777" w:rsidR="00E42721" w:rsidRPr="009B3DCC" w:rsidRDefault="00E42721" w:rsidP="00F555E9">
            <w:pPr>
              <w:snapToGrid w:val="0"/>
              <w:jc w:val="center"/>
              <w:rPr>
                <w:sz w:val="16"/>
                <w:szCs w:val="16"/>
              </w:rPr>
            </w:pPr>
            <w:r w:rsidRPr="00266687">
              <w:rPr>
                <w:color w:val="000000"/>
                <w:sz w:val="16"/>
                <w:szCs w:val="16"/>
              </w:rPr>
              <w:t>10.77</w:t>
            </w:r>
          </w:p>
        </w:tc>
        <w:tc>
          <w:tcPr>
            <w:tcW w:w="1008" w:type="dxa"/>
            <w:vAlign w:val="center"/>
            <w:hideMark/>
          </w:tcPr>
          <w:p w14:paraId="03341A65" w14:textId="77777777" w:rsidR="00E42721" w:rsidRPr="009B3DCC" w:rsidRDefault="00E42721" w:rsidP="00F555E9">
            <w:pPr>
              <w:snapToGrid w:val="0"/>
              <w:jc w:val="center"/>
              <w:rPr>
                <w:sz w:val="16"/>
                <w:szCs w:val="16"/>
              </w:rPr>
            </w:pPr>
            <w:r w:rsidRPr="00266687">
              <w:rPr>
                <w:color w:val="000000"/>
                <w:sz w:val="16"/>
                <w:szCs w:val="16"/>
              </w:rPr>
              <w:t>1.24</w:t>
            </w:r>
          </w:p>
        </w:tc>
      </w:tr>
      <w:tr w:rsidR="00E42721" w:rsidRPr="009B3DCC" w14:paraId="10F3D5F9" w14:textId="77777777" w:rsidTr="00F555E9">
        <w:trPr>
          <w:trHeight w:val="165"/>
        </w:trPr>
        <w:tc>
          <w:tcPr>
            <w:tcW w:w="360" w:type="dxa"/>
            <w:vAlign w:val="center"/>
            <w:hideMark/>
          </w:tcPr>
          <w:p w14:paraId="780B5FE9" w14:textId="77777777" w:rsidR="00E42721" w:rsidRPr="00B20630" w:rsidRDefault="00E42721" w:rsidP="00F555E9">
            <w:pPr>
              <w:snapToGrid w:val="0"/>
              <w:rPr>
                <w:sz w:val="16"/>
                <w:szCs w:val="16"/>
              </w:rPr>
            </w:pPr>
            <w:r w:rsidRPr="00B20630">
              <w:rPr>
                <w:color w:val="000000"/>
                <w:sz w:val="16"/>
                <w:szCs w:val="16"/>
              </w:rPr>
              <w:t>403</w:t>
            </w:r>
          </w:p>
        </w:tc>
        <w:tc>
          <w:tcPr>
            <w:tcW w:w="864" w:type="dxa"/>
            <w:vAlign w:val="center"/>
            <w:hideMark/>
          </w:tcPr>
          <w:p w14:paraId="676B730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0280D3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B8EAEC6"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6BD3AE94"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32DD5D0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1459EF1"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6EF6A8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9D5A084" w14:textId="77777777" w:rsidR="00E42721" w:rsidRPr="009B3DCC" w:rsidRDefault="00E42721" w:rsidP="00F555E9">
            <w:pPr>
              <w:snapToGrid w:val="0"/>
              <w:jc w:val="center"/>
              <w:rPr>
                <w:sz w:val="16"/>
                <w:szCs w:val="16"/>
              </w:rPr>
            </w:pPr>
            <w:r w:rsidRPr="00266687">
              <w:rPr>
                <w:color w:val="000000"/>
                <w:sz w:val="16"/>
                <w:szCs w:val="16"/>
              </w:rPr>
              <w:t>10.02</w:t>
            </w:r>
          </w:p>
        </w:tc>
        <w:tc>
          <w:tcPr>
            <w:tcW w:w="1008" w:type="dxa"/>
            <w:vAlign w:val="center"/>
            <w:hideMark/>
          </w:tcPr>
          <w:p w14:paraId="137BD700" w14:textId="77777777" w:rsidR="00E42721" w:rsidRPr="009B3DCC" w:rsidRDefault="00E42721" w:rsidP="00F555E9">
            <w:pPr>
              <w:snapToGrid w:val="0"/>
              <w:jc w:val="center"/>
              <w:rPr>
                <w:sz w:val="16"/>
                <w:szCs w:val="16"/>
              </w:rPr>
            </w:pPr>
            <w:r w:rsidRPr="00266687">
              <w:rPr>
                <w:color w:val="000000"/>
                <w:sz w:val="16"/>
                <w:szCs w:val="16"/>
              </w:rPr>
              <w:t>0.78</w:t>
            </w:r>
          </w:p>
        </w:tc>
      </w:tr>
      <w:tr w:rsidR="00E42721" w:rsidRPr="009B3DCC" w14:paraId="731F4B02" w14:textId="77777777" w:rsidTr="00F555E9">
        <w:trPr>
          <w:trHeight w:val="165"/>
        </w:trPr>
        <w:tc>
          <w:tcPr>
            <w:tcW w:w="360" w:type="dxa"/>
            <w:vAlign w:val="center"/>
            <w:hideMark/>
          </w:tcPr>
          <w:p w14:paraId="7564630E" w14:textId="77777777" w:rsidR="00E42721" w:rsidRPr="00B20630" w:rsidRDefault="00E42721" w:rsidP="00F555E9">
            <w:pPr>
              <w:snapToGrid w:val="0"/>
              <w:rPr>
                <w:sz w:val="16"/>
                <w:szCs w:val="16"/>
              </w:rPr>
            </w:pPr>
            <w:r w:rsidRPr="00B20630">
              <w:rPr>
                <w:color w:val="000000"/>
                <w:sz w:val="16"/>
                <w:szCs w:val="16"/>
              </w:rPr>
              <w:t>404</w:t>
            </w:r>
          </w:p>
        </w:tc>
        <w:tc>
          <w:tcPr>
            <w:tcW w:w="864" w:type="dxa"/>
            <w:vAlign w:val="center"/>
            <w:hideMark/>
          </w:tcPr>
          <w:p w14:paraId="273919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49CE85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289F712"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21D8407D"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002EB1D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A68271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28B095D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9714450" w14:textId="77777777" w:rsidR="00E42721" w:rsidRPr="009B3DCC" w:rsidRDefault="00E42721" w:rsidP="00F555E9">
            <w:pPr>
              <w:snapToGrid w:val="0"/>
              <w:jc w:val="center"/>
              <w:rPr>
                <w:sz w:val="16"/>
                <w:szCs w:val="16"/>
              </w:rPr>
            </w:pPr>
            <w:r w:rsidRPr="00266687">
              <w:rPr>
                <w:color w:val="000000"/>
                <w:sz w:val="16"/>
                <w:szCs w:val="16"/>
              </w:rPr>
              <w:t>15.92</w:t>
            </w:r>
          </w:p>
        </w:tc>
        <w:tc>
          <w:tcPr>
            <w:tcW w:w="1008" w:type="dxa"/>
            <w:vAlign w:val="center"/>
            <w:hideMark/>
          </w:tcPr>
          <w:p w14:paraId="295669A3" w14:textId="77777777" w:rsidR="00E42721" w:rsidRPr="009B3DCC" w:rsidRDefault="00E42721" w:rsidP="00F555E9">
            <w:pPr>
              <w:snapToGrid w:val="0"/>
              <w:jc w:val="center"/>
              <w:rPr>
                <w:sz w:val="16"/>
                <w:szCs w:val="16"/>
              </w:rPr>
            </w:pPr>
            <w:r w:rsidRPr="00266687">
              <w:rPr>
                <w:color w:val="000000"/>
                <w:sz w:val="16"/>
                <w:szCs w:val="16"/>
              </w:rPr>
              <w:t>0.77</w:t>
            </w:r>
          </w:p>
        </w:tc>
      </w:tr>
      <w:tr w:rsidR="00E42721" w:rsidRPr="009B3DCC" w14:paraId="613212EF" w14:textId="77777777" w:rsidTr="00F555E9">
        <w:trPr>
          <w:trHeight w:val="165"/>
        </w:trPr>
        <w:tc>
          <w:tcPr>
            <w:tcW w:w="360" w:type="dxa"/>
            <w:vAlign w:val="center"/>
            <w:hideMark/>
          </w:tcPr>
          <w:p w14:paraId="128D7FCB" w14:textId="77777777" w:rsidR="00E42721" w:rsidRPr="00B20630" w:rsidRDefault="00E42721" w:rsidP="00F555E9">
            <w:pPr>
              <w:snapToGrid w:val="0"/>
              <w:rPr>
                <w:sz w:val="16"/>
                <w:szCs w:val="16"/>
              </w:rPr>
            </w:pPr>
            <w:r w:rsidRPr="00B20630">
              <w:rPr>
                <w:color w:val="000000"/>
                <w:sz w:val="16"/>
                <w:szCs w:val="16"/>
              </w:rPr>
              <w:t>405</w:t>
            </w:r>
          </w:p>
        </w:tc>
        <w:tc>
          <w:tcPr>
            <w:tcW w:w="864" w:type="dxa"/>
            <w:vAlign w:val="center"/>
            <w:hideMark/>
          </w:tcPr>
          <w:p w14:paraId="596C502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B4BFE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D68904B"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4F74546D"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3CD7C8D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D41BC5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DE46C8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F24D6C7" w14:textId="77777777" w:rsidR="00E42721" w:rsidRPr="009B3DCC" w:rsidRDefault="00E42721" w:rsidP="00F555E9">
            <w:pPr>
              <w:snapToGrid w:val="0"/>
              <w:jc w:val="center"/>
              <w:rPr>
                <w:sz w:val="16"/>
                <w:szCs w:val="16"/>
              </w:rPr>
            </w:pPr>
            <w:r w:rsidRPr="00266687">
              <w:rPr>
                <w:color w:val="000000"/>
                <w:sz w:val="16"/>
                <w:szCs w:val="16"/>
              </w:rPr>
              <w:t>17.62</w:t>
            </w:r>
          </w:p>
        </w:tc>
        <w:tc>
          <w:tcPr>
            <w:tcW w:w="1008" w:type="dxa"/>
            <w:vAlign w:val="center"/>
            <w:hideMark/>
          </w:tcPr>
          <w:p w14:paraId="235078AC" w14:textId="77777777" w:rsidR="00E42721" w:rsidRPr="009B3DCC" w:rsidRDefault="00E42721" w:rsidP="00F555E9">
            <w:pPr>
              <w:snapToGrid w:val="0"/>
              <w:jc w:val="center"/>
              <w:rPr>
                <w:sz w:val="16"/>
                <w:szCs w:val="16"/>
              </w:rPr>
            </w:pPr>
            <w:r w:rsidRPr="00266687">
              <w:rPr>
                <w:color w:val="000000"/>
                <w:sz w:val="16"/>
                <w:szCs w:val="16"/>
              </w:rPr>
              <w:t>1.05</w:t>
            </w:r>
          </w:p>
        </w:tc>
      </w:tr>
      <w:tr w:rsidR="00E42721" w:rsidRPr="009B3DCC" w14:paraId="08770742" w14:textId="77777777" w:rsidTr="00F555E9">
        <w:trPr>
          <w:trHeight w:val="165"/>
        </w:trPr>
        <w:tc>
          <w:tcPr>
            <w:tcW w:w="360" w:type="dxa"/>
            <w:vAlign w:val="center"/>
            <w:hideMark/>
          </w:tcPr>
          <w:p w14:paraId="590D3A5B" w14:textId="77777777" w:rsidR="00E42721" w:rsidRPr="00B20630" w:rsidRDefault="00E42721" w:rsidP="00F555E9">
            <w:pPr>
              <w:snapToGrid w:val="0"/>
              <w:rPr>
                <w:sz w:val="16"/>
                <w:szCs w:val="16"/>
              </w:rPr>
            </w:pPr>
            <w:r w:rsidRPr="00B20630">
              <w:rPr>
                <w:color w:val="000000"/>
                <w:sz w:val="16"/>
                <w:szCs w:val="16"/>
              </w:rPr>
              <w:t>406</w:t>
            </w:r>
          </w:p>
        </w:tc>
        <w:tc>
          <w:tcPr>
            <w:tcW w:w="864" w:type="dxa"/>
            <w:vAlign w:val="center"/>
            <w:hideMark/>
          </w:tcPr>
          <w:p w14:paraId="6B84A59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D1D80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F59E268"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764F8366"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6370D52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AAEA8D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99102C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B2338EB" w14:textId="77777777" w:rsidR="00E42721" w:rsidRPr="009B3DCC" w:rsidRDefault="00E42721" w:rsidP="00F555E9">
            <w:pPr>
              <w:snapToGrid w:val="0"/>
              <w:jc w:val="center"/>
              <w:rPr>
                <w:sz w:val="16"/>
                <w:szCs w:val="16"/>
              </w:rPr>
            </w:pPr>
            <w:r w:rsidRPr="00266687">
              <w:rPr>
                <w:color w:val="000000"/>
                <w:sz w:val="16"/>
                <w:szCs w:val="16"/>
              </w:rPr>
              <w:t>17.87</w:t>
            </w:r>
          </w:p>
        </w:tc>
        <w:tc>
          <w:tcPr>
            <w:tcW w:w="1008" w:type="dxa"/>
            <w:vAlign w:val="center"/>
            <w:hideMark/>
          </w:tcPr>
          <w:p w14:paraId="414B7FEA" w14:textId="77777777" w:rsidR="00E42721" w:rsidRPr="009B3DCC" w:rsidRDefault="00E42721" w:rsidP="00F555E9">
            <w:pPr>
              <w:snapToGrid w:val="0"/>
              <w:jc w:val="center"/>
              <w:rPr>
                <w:sz w:val="16"/>
                <w:szCs w:val="16"/>
              </w:rPr>
            </w:pPr>
            <w:r w:rsidRPr="00266687">
              <w:rPr>
                <w:color w:val="000000"/>
                <w:sz w:val="16"/>
                <w:szCs w:val="16"/>
              </w:rPr>
              <w:t>0.99</w:t>
            </w:r>
          </w:p>
        </w:tc>
      </w:tr>
      <w:tr w:rsidR="00E42721" w:rsidRPr="009B3DCC" w14:paraId="43A90AE5" w14:textId="77777777" w:rsidTr="00F555E9">
        <w:trPr>
          <w:trHeight w:val="165"/>
        </w:trPr>
        <w:tc>
          <w:tcPr>
            <w:tcW w:w="360" w:type="dxa"/>
            <w:vAlign w:val="center"/>
            <w:hideMark/>
          </w:tcPr>
          <w:p w14:paraId="595E1AE2" w14:textId="77777777" w:rsidR="00E42721" w:rsidRPr="00B20630" w:rsidRDefault="00E42721" w:rsidP="00F555E9">
            <w:pPr>
              <w:snapToGrid w:val="0"/>
              <w:rPr>
                <w:sz w:val="16"/>
                <w:szCs w:val="16"/>
              </w:rPr>
            </w:pPr>
            <w:r w:rsidRPr="00B20630">
              <w:rPr>
                <w:color w:val="000000"/>
                <w:sz w:val="16"/>
                <w:szCs w:val="16"/>
              </w:rPr>
              <w:t>407</w:t>
            </w:r>
          </w:p>
        </w:tc>
        <w:tc>
          <w:tcPr>
            <w:tcW w:w="864" w:type="dxa"/>
            <w:vAlign w:val="center"/>
            <w:hideMark/>
          </w:tcPr>
          <w:p w14:paraId="0A3A3A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6F176F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86EE36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41162335"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095184B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75D3FD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F67E3E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F9E7D2A" w14:textId="77777777" w:rsidR="00E42721" w:rsidRPr="009B3DCC" w:rsidRDefault="00E42721" w:rsidP="00F555E9">
            <w:pPr>
              <w:snapToGrid w:val="0"/>
              <w:jc w:val="center"/>
              <w:rPr>
                <w:sz w:val="16"/>
                <w:szCs w:val="16"/>
              </w:rPr>
            </w:pPr>
            <w:r w:rsidRPr="00266687">
              <w:rPr>
                <w:color w:val="000000"/>
                <w:sz w:val="16"/>
                <w:szCs w:val="16"/>
              </w:rPr>
              <w:t>17.40</w:t>
            </w:r>
          </w:p>
        </w:tc>
        <w:tc>
          <w:tcPr>
            <w:tcW w:w="1008" w:type="dxa"/>
            <w:vAlign w:val="center"/>
            <w:hideMark/>
          </w:tcPr>
          <w:p w14:paraId="7E349E47" w14:textId="77777777" w:rsidR="00E42721" w:rsidRPr="009B3DCC" w:rsidRDefault="00E42721" w:rsidP="00F555E9">
            <w:pPr>
              <w:snapToGrid w:val="0"/>
              <w:jc w:val="center"/>
              <w:rPr>
                <w:sz w:val="16"/>
                <w:szCs w:val="16"/>
              </w:rPr>
            </w:pPr>
            <w:r w:rsidRPr="00266687">
              <w:rPr>
                <w:color w:val="000000"/>
                <w:sz w:val="16"/>
                <w:szCs w:val="16"/>
              </w:rPr>
              <w:t>0.93</w:t>
            </w:r>
          </w:p>
        </w:tc>
      </w:tr>
      <w:tr w:rsidR="00E42721" w:rsidRPr="009B3DCC" w14:paraId="50EB6B05" w14:textId="77777777" w:rsidTr="00F555E9">
        <w:trPr>
          <w:trHeight w:val="165"/>
        </w:trPr>
        <w:tc>
          <w:tcPr>
            <w:tcW w:w="360" w:type="dxa"/>
            <w:vAlign w:val="center"/>
            <w:hideMark/>
          </w:tcPr>
          <w:p w14:paraId="4713CBD5" w14:textId="77777777" w:rsidR="00E42721" w:rsidRPr="00B20630" w:rsidRDefault="00E42721" w:rsidP="00F555E9">
            <w:pPr>
              <w:snapToGrid w:val="0"/>
              <w:rPr>
                <w:sz w:val="16"/>
                <w:szCs w:val="16"/>
              </w:rPr>
            </w:pPr>
            <w:r w:rsidRPr="00B20630">
              <w:rPr>
                <w:color w:val="000000"/>
                <w:sz w:val="16"/>
                <w:szCs w:val="16"/>
              </w:rPr>
              <w:t>408</w:t>
            </w:r>
          </w:p>
        </w:tc>
        <w:tc>
          <w:tcPr>
            <w:tcW w:w="864" w:type="dxa"/>
            <w:vAlign w:val="center"/>
            <w:hideMark/>
          </w:tcPr>
          <w:p w14:paraId="5D7F7FA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F50D1E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A91798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19EF7454"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124E76E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7348B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5DAA84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07719B2" w14:textId="77777777" w:rsidR="00E42721" w:rsidRPr="009B3DCC" w:rsidRDefault="00E42721" w:rsidP="00F555E9">
            <w:pPr>
              <w:snapToGrid w:val="0"/>
              <w:jc w:val="center"/>
              <w:rPr>
                <w:sz w:val="16"/>
                <w:szCs w:val="16"/>
              </w:rPr>
            </w:pPr>
            <w:r w:rsidRPr="00266687">
              <w:rPr>
                <w:color w:val="000000"/>
                <w:sz w:val="16"/>
                <w:szCs w:val="16"/>
              </w:rPr>
              <w:t>16.46</w:t>
            </w:r>
          </w:p>
        </w:tc>
        <w:tc>
          <w:tcPr>
            <w:tcW w:w="1008" w:type="dxa"/>
            <w:vAlign w:val="center"/>
            <w:hideMark/>
          </w:tcPr>
          <w:p w14:paraId="442169FA" w14:textId="77777777" w:rsidR="00E42721" w:rsidRPr="009B3DCC" w:rsidRDefault="00E42721" w:rsidP="00F555E9">
            <w:pPr>
              <w:snapToGrid w:val="0"/>
              <w:jc w:val="center"/>
              <w:rPr>
                <w:sz w:val="16"/>
                <w:szCs w:val="16"/>
              </w:rPr>
            </w:pPr>
            <w:r w:rsidRPr="00266687">
              <w:rPr>
                <w:color w:val="000000"/>
                <w:sz w:val="16"/>
                <w:szCs w:val="16"/>
              </w:rPr>
              <w:t>0.88</w:t>
            </w:r>
          </w:p>
        </w:tc>
      </w:tr>
      <w:tr w:rsidR="00E42721" w:rsidRPr="009B3DCC" w14:paraId="2851EB09" w14:textId="77777777" w:rsidTr="00F555E9">
        <w:trPr>
          <w:trHeight w:val="165"/>
        </w:trPr>
        <w:tc>
          <w:tcPr>
            <w:tcW w:w="360" w:type="dxa"/>
            <w:vAlign w:val="center"/>
            <w:hideMark/>
          </w:tcPr>
          <w:p w14:paraId="7275786E" w14:textId="77777777" w:rsidR="00E42721" w:rsidRPr="00B20630" w:rsidRDefault="00E42721" w:rsidP="00F555E9">
            <w:pPr>
              <w:snapToGrid w:val="0"/>
              <w:rPr>
                <w:sz w:val="16"/>
                <w:szCs w:val="16"/>
              </w:rPr>
            </w:pPr>
            <w:r w:rsidRPr="00B20630">
              <w:rPr>
                <w:color w:val="000000"/>
                <w:sz w:val="16"/>
                <w:szCs w:val="16"/>
              </w:rPr>
              <w:t>409</w:t>
            </w:r>
          </w:p>
        </w:tc>
        <w:tc>
          <w:tcPr>
            <w:tcW w:w="864" w:type="dxa"/>
            <w:vAlign w:val="center"/>
            <w:hideMark/>
          </w:tcPr>
          <w:p w14:paraId="1F99F7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0A9132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51C625"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592B4BC9"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6D074FC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C8BBB57"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279EC7CE"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11640374" w14:textId="77777777" w:rsidR="00E42721" w:rsidRPr="009B3DCC" w:rsidRDefault="00E42721" w:rsidP="00F555E9">
            <w:pPr>
              <w:snapToGrid w:val="0"/>
              <w:jc w:val="center"/>
              <w:rPr>
                <w:sz w:val="16"/>
                <w:szCs w:val="16"/>
              </w:rPr>
            </w:pPr>
            <w:r w:rsidRPr="00266687">
              <w:rPr>
                <w:color w:val="000000"/>
                <w:sz w:val="16"/>
                <w:szCs w:val="16"/>
              </w:rPr>
              <w:t>17.86</w:t>
            </w:r>
          </w:p>
        </w:tc>
        <w:tc>
          <w:tcPr>
            <w:tcW w:w="1008" w:type="dxa"/>
            <w:vAlign w:val="center"/>
            <w:hideMark/>
          </w:tcPr>
          <w:p w14:paraId="44E535E8" w14:textId="77777777" w:rsidR="00E42721" w:rsidRPr="009B3DCC" w:rsidRDefault="00E42721" w:rsidP="00F555E9">
            <w:pPr>
              <w:snapToGrid w:val="0"/>
              <w:jc w:val="center"/>
              <w:rPr>
                <w:sz w:val="16"/>
                <w:szCs w:val="16"/>
              </w:rPr>
            </w:pPr>
            <w:r w:rsidRPr="00266687">
              <w:rPr>
                <w:color w:val="000000"/>
                <w:sz w:val="16"/>
                <w:szCs w:val="16"/>
              </w:rPr>
              <w:t>0.96</w:t>
            </w:r>
          </w:p>
        </w:tc>
      </w:tr>
      <w:tr w:rsidR="00E42721" w:rsidRPr="009B3DCC" w14:paraId="46FA8BF8" w14:textId="77777777" w:rsidTr="00F555E9">
        <w:trPr>
          <w:trHeight w:val="165"/>
        </w:trPr>
        <w:tc>
          <w:tcPr>
            <w:tcW w:w="360" w:type="dxa"/>
            <w:vAlign w:val="center"/>
            <w:hideMark/>
          </w:tcPr>
          <w:p w14:paraId="69B2855E" w14:textId="77777777" w:rsidR="00E42721" w:rsidRPr="00B20630" w:rsidRDefault="00E42721" w:rsidP="00F555E9">
            <w:pPr>
              <w:snapToGrid w:val="0"/>
              <w:rPr>
                <w:sz w:val="16"/>
                <w:szCs w:val="16"/>
              </w:rPr>
            </w:pPr>
            <w:r w:rsidRPr="00B20630">
              <w:rPr>
                <w:color w:val="000000"/>
                <w:sz w:val="16"/>
                <w:szCs w:val="16"/>
              </w:rPr>
              <w:t>410</w:t>
            </w:r>
          </w:p>
        </w:tc>
        <w:tc>
          <w:tcPr>
            <w:tcW w:w="864" w:type="dxa"/>
            <w:vAlign w:val="center"/>
            <w:hideMark/>
          </w:tcPr>
          <w:p w14:paraId="00B363D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D099F7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536B3AD"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4E97E25E"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33D406F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81D05C1"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C72A1E4"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14B98D6F" w14:textId="77777777" w:rsidR="00E42721" w:rsidRPr="009B3DCC" w:rsidRDefault="00E42721" w:rsidP="00F555E9">
            <w:pPr>
              <w:snapToGrid w:val="0"/>
              <w:jc w:val="center"/>
              <w:rPr>
                <w:sz w:val="16"/>
                <w:szCs w:val="16"/>
              </w:rPr>
            </w:pPr>
            <w:r w:rsidRPr="00266687">
              <w:rPr>
                <w:color w:val="000000"/>
                <w:sz w:val="16"/>
                <w:szCs w:val="16"/>
              </w:rPr>
              <w:t>17.06</w:t>
            </w:r>
          </w:p>
        </w:tc>
        <w:tc>
          <w:tcPr>
            <w:tcW w:w="1008" w:type="dxa"/>
            <w:vAlign w:val="center"/>
            <w:hideMark/>
          </w:tcPr>
          <w:p w14:paraId="2D739A7D" w14:textId="77777777" w:rsidR="00E42721" w:rsidRPr="009B3DCC" w:rsidRDefault="00E42721" w:rsidP="00F555E9">
            <w:pPr>
              <w:snapToGrid w:val="0"/>
              <w:jc w:val="center"/>
              <w:rPr>
                <w:sz w:val="16"/>
                <w:szCs w:val="16"/>
              </w:rPr>
            </w:pPr>
            <w:r w:rsidRPr="00266687">
              <w:rPr>
                <w:color w:val="000000"/>
                <w:sz w:val="16"/>
                <w:szCs w:val="16"/>
              </w:rPr>
              <w:t>0.81</w:t>
            </w:r>
          </w:p>
        </w:tc>
      </w:tr>
      <w:tr w:rsidR="00E42721" w:rsidRPr="009B3DCC" w14:paraId="164CE297" w14:textId="77777777" w:rsidTr="00F555E9">
        <w:trPr>
          <w:trHeight w:val="165"/>
        </w:trPr>
        <w:tc>
          <w:tcPr>
            <w:tcW w:w="360" w:type="dxa"/>
            <w:vAlign w:val="center"/>
            <w:hideMark/>
          </w:tcPr>
          <w:p w14:paraId="14D88BC7" w14:textId="77777777" w:rsidR="00E42721" w:rsidRPr="00B20630" w:rsidRDefault="00E42721" w:rsidP="00F555E9">
            <w:pPr>
              <w:snapToGrid w:val="0"/>
              <w:rPr>
                <w:sz w:val="16"/>
                <w:szCs w:val="16"/>
              </w:rPr>
            </w:pPr>
            <w:r w:rsidRPr="00B20630">
              <w:rPr>
                <w:color w:val="000000"/>
                <w:sz w:val="16"/>
                <w:szCs w:val="16"/>
              </w:rPr>
              <w:t>411</w:t>
            </w:r>
          </w:p>
        </w:tc>
        <w:tc>
          <w:tcPr>
            <w:tcW w:w="864" w:type="dxa"/>
            <w:vAlign w:val="center"/>
            <w:hideMark/>
          </w:tcPr>
          <w:p w14:paraId="52770D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C439CA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8DC7A3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0D48A25D"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3689873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51593C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7D460F0"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997B0E0" w14:textId="77777777" w:rsidR="00E42721" w:rsidRPr="009B3DCC" w:rsidRDefault="00E42721" w:rsidP="00F555E9">
            <w:pPr>
              <w:snapToGrid w:val="0"/>
              <w:jc w:val="center"/>
              <w:rPr>
                <w:sz w:val="16"/>
                <w:szCs w:val="16"/>
              </w:rPr>
            </w:pPr>
            <w:r w:rsidRPr="00266687">
              <w:rPr>
                <w:color w:val="000000"/>
                <w:sz w:val="16"/>
                <w:szCs w:val="16"/>
              </w:rPr>
              <w:t>16.25</w:t>
            </w:r>
          </w:p>
        </w:tc>
        <w:tc>
          <w:tcPr>
            <w:tcW w:w="1008" w:type="dxa"/>
            <w:vAlign w:val="center"/>
            <w:hideMark/>
          </w:tcPr>
          <w:p w14:paraId="7B696B78" w14:textId="77777777" w:rsidR="00E42721" w:rsidRPr="009B3DCC" w:rsidRDefault="00E42721" w:rsidP="00F555E9">
            <w:pPr>
              <w:snapToGrid w:val="0"/>
              <w:jc w:val="center"/>
              <w:rPr>
                <w:sz w:val="16"/>
                <w:szCs w:val="16"/>
              </w:rPr>
            </w:pPr>
            <w:r w:rsidRPr="00266687">
              <w:rPr>
                <w:color w:val="000000"/>
                <w:sz w:val="16"/>
                <w:szCs w:val="16"/>
              </w:rPr>
              <w:t>0.85</w:t>
            </w:r>
          </w:p>
        </w:tc>
      </w:tr>
      <w:tr w:rsidR="00E42721" w:rsidRPr="009B3DCC" w14:paraId="6A3538D6" w14:textId="77777777" w:rsidTr="00F555E9">
        <w:trPr>
          <w:trHeight w:val="165"/>
        </w:trPr>
        <w:tc>
          <w:tcPr>
            <w:tcW w:w="360" w:type="dxa"/>
            <w:vAlign w:val="center"/>
            <w:hideMark/>
          </w:tcPr>
          <w:p w14:paraId="1E9D8869" w14:textId="77777777" w:rsidR="00E42721" w:rsidRPr="00B20630" w:rsidRDefault="00E42721" w:rsidP="00F555E9">
            <w:pPr>
              <w:snapToGrid w:val="0"/>
              <w:rPr>
                <w:sz w:val="16"/>
                <w:szCs w:val="16"/>
              </w:rPr>
            </w:pPr>
            <w:r w:rsidRPr="00B20630">
              <w:rPr>
                <w:color w:val="000000"/>
                <w:sz w:val="16"/>
                <w:szCs w:val="16"/>
              </w:rPr>
              <w:t>412</w:t>
            </w:r>
          </w:p>
        </w:tc>
        <w:tc>
          <w:tcPr>
            <w:tcW w:w="864" w:type="dxa"/>
            <w:vAlign w:val="center"/>
            <w:hideMark/>
          </w:tcPr>
          <w:p w14:paraId="1C86D78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C07E0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53ED1D2"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66045980"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4FEA792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136144B"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42B5869E"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48FA4187" w14:textId="77777777" w:rsidR="00E42721" w:rsidRPr="009B3DCC" w:rsidRDefault="00E42721" w:rsidP="00F555E9">
            <w:pPr>
              <w:snapToGrid w:val="0"/>
              <w:jc w:val="center"/>
              <w:rPr>
                <w:sz w:val="16"/>
                <w:szCs w:val="16"/>
              </w:rPr>
            </w:pPr>
            <w:r w:rsidRPr="00266687">
              <w:rPr>
                <w:color w:val="000000"/>
                <w:sz w:val="16"/>
                <w:szCs w:val="16"/>
              </w:rPr>
              <w:t>16.94</w:t>
            </w:r>
          </w:p>
        </w:tc>
        <w:tc>
          <w:tcPr>
            <w:tcW w:w="1008" w:type="dxa"/>
            <w:vAlign w:val="center"/>
            <w:hideMark/>
          </w:tcPr>
          <w:p w14:paraId="43B0A19F" w14:textId="77777777" w:rsidR="00E42721" w:rsidRPr="009B3DCC" w:rsidRDefault="00E42721" w:rsidP="00F555E9">
            <w:pPr>
              <w:snapToGrid w:val="0"/>
              <w:jc w:val="center"/>
              <w:rPr>
                <w:sz w:val="16"/>
                <w:szCs w:val="16"/>
              </w:rPr>
            </w:pPr>
            <w:r w:rsidRPr="00266687">
              <w:rPr>
                <w:color w:val="000000"/>
                <w:sz w:val="16"/>
                <w:szCs w:val="16"/>
              </w:rPr>
              <w:t>1.13</w:t>
            </w:r>
          </w:p>
        </w:tc>
      </w:tr>
      <w:tr w:rsidR="00E42721" w:rsidRPr="009B3DCC" w14:paraId="66C8444B" w14:textId="77777777" w:rsidTr="00F555E9">
        <w:trPr>
          <w:trHeight w:val="165"/>
        </w:trPr>
        <w:tc>
          <w:tcPr>
            <w:tcW w:w="360" w:type="dxa"/>
            <w:vAlign w:val="center"/>
            <w:hideMark/>
          </w:tcPr>
          <w:p w14:paraId="16D24F0C" w14:textId="77777777" w:rsidR="00E42721" w:rsidRPr="00B20630" w:rsidRDefault="00E42721" w:rsidP="00F555E9">
            <w:pPr>
              <w:snapToGrid w:val="0"/>
              <w:rPr>
                <w:sz w:val="16"/>
                <w:szCs w:val="16"/>
              </w:rPr>
            </w:pPr>
            <w:r w:rsidRPr="00B20630">
              <w:rPr>
                <w:color w:val="000000"/>
                <w:sz w:val="16"/>
                <w:szCs w:val="16"/>
              </w:rPr>
              <w:t>413</w:t>
            </w:r>
          </w:p>
        </w:tc>
        <w:tc>
          <w:tcPr>
            <w:tcW w:w="864" w:type="dxa"/>
            <w:vAlign w:val="center"/>
            <w:hideMark/>
          </w:tcPr>
          <w:p w14:paraId="1D2F490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A10E72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57FE489"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066F25CD"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7109EEA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514896E"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FE90D0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AA513F1"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
          <w:p w14:paraId="39FAD4F3" w14:textId="77777777" w:rsidR="00E42721" w:rsidRPr="009B3DCC" w:rsidRDefault="00E42721" w:rsidP="00F555E9">
            <w:pPr>
              <w:snapToGrid w:val="0"/>
              <w:jc w:val="center"/>
              <w:rPr>
                <w:sz w:val="16"/>
                <w:szCs w:val="16"/>
              </w:rPr>
            </w:pPr>
            <w:r w:rsidRPr="00266687">
              <w:rPr>
                <w:color w:val="000000"/>
                <w:sz w:val="16"/>
                <w:szCs w:val="16"/>
              </w:rPr>
              <w:t>1.66</w:t>
            </w:r>
          </w:p>
        </w:tc>
      </w:tr>
      <w:tr w:rsidR="00E42721" w:rsidRPr="009B3DCC" w14:paraId="33B7951C" w14:textId="77777777" w:rsidTr="00F555E9">
        <w:trPr>
          <w:trHeight w:val="180"/>
        </w:trPr>
        <w:tc>
          <w:tcPr>
            <w:tcW w:w="360" w:type="dxa"/>
            <w:vAlign w:val="center"/>
            <w:hideMark/>
          </w:tcPr>
          <w:p w14:paraId="2BF0DF2B" w14:textId="77777777" w:rsidR="00E42721" w:rsidRPr="00B20630" w:rsidRDefault="00E42721" w:rsidP="00F555E9">
            <w:pPr>
              <w:snapToGrid w:val="0"/>
              <w:rPr>
                <w:sz w:val="16"/>
                <w:szCs w:val="16"/>
              </w:rPr>
            </w:pPr>
            <w:r w:rsidRPr="00B20630">
              <w:rPr>
                <w:color w:val="000000"/>
                <w:sz w:val="16"/>
                <w:szCs w:val="16"/>
              </w:rPr>
              <w:t>414</w:t>
            </w:r>
          </w:p>
        </w:tc>
        <w:tc>
          <w:tcPr>
            <w:tcW w:w="864" w:type="dxa"/>
            <w:vAlign w:val="center"/>
            <w:hideMark/>
          </w:tcPr>
          <w:p w14:paraId="52AE3A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0F419D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F90595F"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4FC16C8D"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4A6E36C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13922E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07FCB5E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4DA8143"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
          <w:p w14:paraId="4D9DA45E" w14:textId="77777777" w:rsidR="00E42721" w:rsidRPr="009B3DCC" w:rsidRDefault="00E42721" w:rsidP="00F555E9">
            <w:pPr>
              <w:snapToGrid w:val="0"/>
              <w:jc w:val="center"/>
              <w:rPr>
                <w:sz w:val="16"/>
                <w:szCs w:val="16"/>
              </w:rPr>
            </w:pPr>
            <w:r w:rsidRPr="00266687">
              <w:rPr>
                <w:color w:val="000000"/>
                <w:sz w:val="16"/>
                <w:szCs w:val="16"/>
              </w:rPr>
              <w:t>3.85</w:t>
            </w:r>
          </w:p>
        </w:tc>
      </w:tr>
      <w:tr w:rsidR="00E42721" w:rsidRPr="009B3DCC" w14:paraId="43A16669" w14:textId="77777777" w:rsidTr="00F555E9">
        <w:trPr>
          <w:trHeight w:val="165"/>
        </w:trPr>
        <w:tc>
          <w:tcPr>
            <w:tcW w:w="360" w:type="dxa"/>
            <w:vAlign w:val="center"/>
            <w:hideMark/>
          </w:tcPr>
          <w:p w14:paraId="24E024FF" w14:textId="77777777" w:rsidR="00E42721" w:rsidRPr="00B20630" w:rsidRDefault="00E42721" w:rsidP="00F555E9">
            <w:pPr>
              <w:snapToGrid w:val="0"/>
              <w:rPr>
                <w:sz w:val="16"/>
                <w:szCs w:val="16"/>
              </w:rPr>
            </w:pPr>
            <w:r w:rsidRPr="00B20630">
              <w:rPr>
                <w:color w:val="000000"/>
                <w:sz w:val="16"/>
                <w:szCs w:val="16"/>
              </w:rPr>
              <w:t>415</w:t>
            </w:r>
          </w:p>
        </w:tc>
        <w:tc>
          <w:tcPr>
            <w:tcW w:w="864" w:type="dxa"/>
            <w:vAlign w:val="center"/>
            <w:hideMark/>
          </w:tcPr>
          <w:p w14:paraId="45F80B9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7E1D8E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E4BEEF7"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121B3EAB"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3A3FDDC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F2C8D0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B2A84E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9388EF2" w14:textId="77777777" w:rsidR="00E42721" w:rsidRPr="009B3DCC" w:rsidRDefault="00E42721" w:rsidP="00F555E9">
            <w:pPr>
              <w:snapToGrid w:val="0"/>
              <w:jc w:val="center"/>
              <w:rPr>
                <w:sz w:val="16"/>
                <w:szCs w:val="16"/>
              </w:rPr>
            </w:pPr>
            <w:r w:rsidRPr="00266687">
              <w:rPr>
                <w:color w:val="000000"/>
                <w:sz w:val="16"/>
                <w:szCs w:val="16"/>
              </w:rPr>
              <w:t>3.72</w:t>
            </w:r>
          </w:p>
        </w:tc>
        <w:tc>
          <w:tcPr>
            <w:tcW w:w="1008" w:type="dxa"/>
            <w:vAlign w:val="center"/>
            <w:hideMark/>
          </w:tcPr>
          <w:p w14:paraId="29D0A046" w14:textId="77777777" w:rsidR="00E42721" w:rsidRPr="009B3DCC" w:rsidRDefault="00E42721" w:rsidP="00F555E9">
            <w:pPr>
              <w:snapToGrid w:val="0"/>
              <w:jc w:val="center"/>
              <w:rPr>
                <w:sz w:val="16"/>
                <w:szCs w:val="16"/>
              </w:rPr>
            </w:pPr>
            <w:r w:rsidRPr="00266687">
              <w:rPr>
                <w:color w:val="000000"/>
                <w:sz w:val="16"/>
                <w:szCs w:val="16"/>
              </w:rPr>
              <w:t>3.49</w:t>
            </w:r>
          </w:p>
        </w:tc>
      </w:tr>
      <w:tr w:rsidR="00E42721" w:rsidRPr="009B3DCC" w14:paraId="2E9FD92E" w14:textId="77777777" w:rsidTr="00F555E9">
        <w:trPr>
          <w:trHeight w:val="165"/>
        </w:trPr>
        <w:tc>
          <w:tcPr>
            <w:tcW w:w="360" w:type="dxa"/>
            <w:vAlign w:val="center"/>
            <w:hideMark/>
          </w:tcPr>
          <w:p w14:paraId="21E2A0D7" w14:textId="77777777" w:rsidR="00E42721" w:rsidRPr="00B20630" w:rsidRDefault="00E42721" w:rsidP="00F555E9">
            <w:pPr>
              <w:snapToGrid w:val="0"/>
              <w:rPr>
                <w:sz w:val="16"/>
                <w:szCs w:val="16"/>
              </w:rPr>
            </w:pPr>
            <w:r w:rsidRPr="00B20630">
              <w:rPr>
                <w:color w:val="000000"/>
                <w:sz w:val="16"/>
                <w:szCs w:val="16"/>
              </w:rPr>
              <w:t>416</w:t>
            </w:r>
          </w:p>
        </w:tc>
        <w:tc>
          <w:tcPr>
            <w:tcW w:w="864" w:type="dxa"/>
            <w:vAlign w:val="center"/>
            <w:hideMark/>
          </w:tcPr>
          <w:p w14:paraId="0E4111A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14EFA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DE62701"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01733E17"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3D219B0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D45F905"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06F1C1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1949D8F" w14:textId="77777777" w:rsidR="00E42721" w:rsidRPr="009B3DCC" w:rsidRDefault="00E42721" w:rsidP="00F555E9">
            <w:pPr>
              <w:snapToGrid w:val="0"/>
              <w:jc w:val="center"/>
              <w:rPr>
                <w:sz w:val="16"/>
                <w:szCs w:val="16"/>
              </w:rPr>
            </w:pPr>
            <w:r w:rsidRPr="00266687">
              <w:rPr>
                <w:color w:val="000000"/>
                <w:sz w:val="16"/>
                <w:szCs w:val="16"/>
              </w:rPr>
              <w:t>4.44</w:t>
            </w:r>
          </w:p>
        </w:tc>
        <w:tc>
          <w:tcPr>
            <w:tcW w:w="1008" w:type="dxa"/>
            <w:vAlign w:val="center"/>
            <w:hideMark/>
          </w:tcPr>
          <w:p w14:paraId="0D6D2136" w14:textId="77777777" w:rsidR="00E42721" w:rsidRPr="009B3DCC" w:rsidRDefault="00E42721" w:rsidP="00F555E9">
            <w:pPr>
              <w:snapToGrid w:val="0"/>
              <w:jc w:val="center"/>
              <w:rPr>
                <w:sz w:val="16"/>
                <w:szCs w:val="16"/>
              </w:rPr>
            </w:pPr>
            <w:r w:rsidRPr="00266687">
              <w:rPr>
                <w:color w:val="000000"/>
                <w:sz w:val="16"/>
                <w:szCs w:val="16"/>
              </w:rPr>
              <w:t>3.35</w:t>
            </w:r>
          </w:p>
        </w:tc>
      </w:tr>
      <w:tr w:rsidR="00E42721" w:rsidRPr="009B3DCC" w14:paraId="08914A88" w14:textId="77777777" w:rsidTr="00F555E9">
        <w:trPr>
          <w:trHeight w:val="165"/>
        </w:trPr>
        <w:tc>
          <w:tcPr>
            <w:tcW w:w="360" w:type="dxa"/>
            <w:vAlign w:val="center"/>
            <w:hideMark/>
          </w:tcPr>
          <w:p w14:paraId="455B74E7" w14:textId="77777777" w:rsidR="00E42721" w:rsidRPr="00B20630" w:rsidRDefault="00E42721" w:rsidP="00F555E9">
            <w:pPr>
              <w:snapToGrid w:val="0"/>
              <w:rPr>
                <w:sz w:val="16"/>
                <w:szCs w:val="16"/>
              </w:rPr>
            </w:pPr>
            <w:r w:rsidRPr="00B20630">
              <w:rPr>
                <w:color w:val="000000"/>
                <w:sz w:val="16"/>
                <w:szCs w:val="16"/>
              </w:rPr>
              <w:t>417</w:t>
            </w:r>
          </w:p>
        </w:tc>
        <w:tc>
          <w:tcPr>
            <w:tcW w:w="864" w:type="dxa"/>
            <w:vAlign w:val="center"/>
            <w:hideMark/>
          </w:tcPr>
          <w:p w14:paraId="60A0AEC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F5E524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088226D"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719D69E4"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3EF435C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9C101E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3C73654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201CEAE"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0A62BA49" w14:textId="77777777" w:rsidR="00E42721" w:rsidRPr="009B3DCC" w:rsidRDefault="00E42721" w:rsidP="00F555E9">
            <w:pPr>
              <w:snapToGrid w:val="0"/>
              <w:jc w:val="center"/>
              <w:rPr>
                <w:sz w:val="16"/>
                <w:szCs w:val="16"/>
              </w:rPr>
            </w:pPr>
            <w:r w:rsidRPr="00266687">
              <w:rPr>
                <w:color w:val="000000"/>
                <w:sz w:val="16"/>
                <w:szCs w:val="16"/>
              </w:rPr>
              <w:t>3.64</w:t>
            </w:r>
          </w:p>
        </w:tc>
      </w:tr>
      <w:tr w:rsidR="00E42721" w:rsidRPr="009B3DCC" w14:paraId="6734A162" w14:textId="77777777" w:rsidTr="00F555E9">
        <w:trPr>
          <w:trHeight w:val="165"/>
        </w:trPr>
        <w:tc>
          <w:tcPr>
            <w:tcW w:w="360" w:type="dxa"/>
            <w:vAlign w:val="center"/>
            <w:hideMark/>
          </w:tcPr>
          <w:p w14:paraId="48E4E5E0" w14:textId="77777777" w:rsidR="00E42721" w:rsidRPr="00B20630" w:rsidRDefault="00E42721" w:rsidP="00F555E9">
            <w:pPr>
              <w:snapToGrid w:val="0"/>
              <w:rPr>
                <w:sz w:val="16"/>
                <w:szCs w:val="16"/>
              </w:rPr>
            </w:pPr>
            <w:r w:rsidRPr="00B20630">
              <w:rPr>
                <w:color w:val="000000"/>
                <w:sz w:val="16"/>
                <w:szCs w:val="16"/>
              </w:rPr>
              <w:t>418</w:t>
            </w:r>
          </w:p>
        </w:tc>
        <w:tc>
          <w:tcPr>
            <w:tcW w:w="864" w:type="dxa"/>
            <w:vAlign w:val="center"/>
            <w:hideMark/>
          </w:tcPr>
          <w:p w14:paraId="10538B2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00D592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217FFC"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5F37D284"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7B94085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910CB24"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44E26A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52EABC4" w14:textId="77777777" w:rsidR="00E42721" w:rsidRPr="009B3DCC" w:rsidRDefault="00E42721" w:rsidP="00F555E9">
            <w:pPr>
              <w:snapToGrid w:val="0"/>
              <w:jc w:val="center"/>
              <w:rPr>
                <w:sz w:val="16"/>
                <w:szCs w:val="16"/>
              </w:rPr>
            </w:pPr>
            <w:r w:rsidRPr="00266687">
              <w:rPr>
                <w:color w:val="000000"/>
                <w:sz w:val="16"/>
                <w:szCs w:val="16"/>
              </w:rPr>
              <w:t>4.37</w:t>
            </w:r>
          </w:p>
        </w:tc>
        <w:tc>
          <w:tcPr>
            <w:tcW w:w="1008" w:type="dxa"/>
            <w:vAlign w:val="center"/>
            <w:hideMark/>
          </w:tcPr>
          <w:p w14:paraId="3A804DC7" w14:textId="77777777" w:rsidR="00E42721" w:rsidRPr="009B3DCC" w:rsidRDefault="00E42721" w:rsidP="00F555E9">
            <w:pPr>
              <w:snapToGrid w:val="0"/>
              <w:jc w:val="center"/>
              <w:rPr>
                <w:sz w:val="16"/>
                <w:szCs w:val="16"/>
              </w:rPr>
            </w:pPr>
            <w:r w:rsidRPr="00266687">
              <w:rPr>
                <w:color w:val="000000"/>
                <w:sz w:val="16"/>
                <w:szCs w:val="16"/>
              </w:rPr>
              <w:t>3.86</w:t>
            </w:r>
          </w:p>
        </w:tc>
      </w:tr>
      <w:tr w:rsidR="00E42721" w:rsidRPr="009B3DCC" w14:paraId="4263B567" w14:textId="77777777" w:rsidTr="00F555E9">
        <w:trPr>
          <w:trHeight w:val="165"/>
        </w:trPr>
        <w:tc>
          <w:tcPr>
            <w:tcW w:w="360" w:type="dxa"/>
            <w:vAlign w:val="center"/>
            <w:hideMark/>
          </w:tcPr>
          <w:p w14:paraId="6920217D" w14:textId="77777777" w:rsidR="00E42721" w:rsidRPr="00B20630" w:rsidRDefault="00E42721" w:rsidP="00F555E9">
            <w:pPr>
              <w:snapToGrid w:val="0"/>
              <w:rPr>
                <w:sz w:val="16"/>
                <w:szCs w:val="16"/>
              </w:rPr>
            </w:pPr>
            <w:r w:rsidRPr="00B20630">
              <w:rPr>
                <w:color w:val="000000"/>
                <w:sz w:val="16"/>
                <w:szCs w:val="16"/>
              </w:rPr>
              <w:t>419</w:t>
            </w:r>
          </w:p>
        </w:tc>
        <w:tc>
          <w:tcPr>
            <w:tcW w:w="864" w:type="dxa"/>
            <w:vAlign w:val="center"/>
            <w:hideMark/>
          </w:tcPr>
          <w:p w14:paraId="10B1A0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9555B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A95BD02"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4D80BC29"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5EBF40D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A27710A"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06286CEB"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57E73681" w14:textId="77777777" w:rsidR="00E42721" w:rsidRPr="009B3DCC" w:rsidRDefault="00E42721" w:rsidP="00F555E9">
            <w:pPr>
              <w:snapToGrid w:val="0"/>
              <w:jc w:val="center"/>
              <w:rPr>
                <w:sz w:val="16"/>
                <w:szCs w:val="16"/>
              </w:rPr>
            </w:pPr>
            <w:r w:rsidRPr="00266687">
              <w:rPr>
                <w:color w:val="000000"/>
                <w:sz w:val="16"/>
                <w:szCs w:val="16"/>
              </w:rPr>
              <w:t>3.38</w:t>
            </w:r>
          </w:p>
        </w:tc>
        <w:tc>
          <w:tcPr>
            <w:tcW w:w="1008" w:type="dxa"/>
            <w:vAlign w:val="center"/>
            <w:hideMark/>
          </w:tcPr>
          <w:p w14:paraId="5C22E979"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65AE3C14" w14:textId="77777777" w:rsidTr="00F555E9">
        <w:trPr>
          <w:trHeight w:val="165"/>
        </w:trPr>
        <w:tc>
          <w:tcPr>
            <w:tcW w:w="360" w:type="dxa"/>
            <w:vAlign w:val="center"/>
            <w:hideMark/>
          </w:tcPr>
          <w:p w14:paraId="06330038" w14:textId="77777777" w:rsidR="00E42721" w:rsidRPr="00B20630" w:rsidRDefault="00E42721" w:rsidP="00F555E9">
            <w:pPr>
              <w:snapToGrid w:val="0"/>
              <w:rPr>
                <w:sz w:val="16"/>
                <w:szCs w:val="16"/>
              </w:rPr>
            </w:pPr>
            <w:r w:rsidRPr="00B20630">
              <w:rPr>
                <w:color w:val="000000"/>
                <w:sz w:val="16"/>
                <w:szCs w:val="16"/>
              </w:rPr>
              <w:t>420</w:t>
            </w:r>
          </w:p>
        </w:tc>
        <w:tc>
          <w:tcPr>
            <w:tcW w:w="864" w:type="dxa"/>
            <w:vAlign w:val="center"/>
            <w:hideMark/>
          </w:tcPr>
          <w:p w14:paraId="6D9C28F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ADCE75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7A403CC"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5A326101"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59C0508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1DE6432"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0BB6B67F"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B83E1ED" w14:textId="77777777" w:rsidR="00E42721" w:rsidRPr="009B3DCC" w:rsidRDefault="00E42721" w:rsidP="00F555E9">
            <w:pPr>
              <w:snapToGrid w:val="0"/>
              <w:jc w:val="center"/>
              <w:rPr>
                <w:sz w:val="16"/>
                <w:szCs w:val="16"/>
              </w:rPr>
            </w:pPr>
            <w:r w:rsidRPr="00266687">
              <w:rPr>
                <w:color w:val="000000"/>
                <w:sz w:val="16"/>
                <w:szCs w:val="16"/>
              </w:rPr>
              <w:t>4.38</w:t>
            </w:r>
          </w:p>
        </w:tc>
        <w:tc>
          <w:tcPr>
            <w:tcW w:w="1008" w:type="dxa"/>
            <w:vAlign w:val="center"/>
            <w:hideMark/>
          </w:tcPr>
          <w:p w14:paraId="0D7F3F5B" w14:textId="77777777" w:rsidR="00E42721" w:rsidRPr="009B3DCC" w:rsidRDefault="00E42721" w:rsidP="00F555E9">
            <w:pPr>
              <w:snapToGrid w:val="0"/>
              <w:jc w:val="center"/>
              <w:rPr>
                <w:sz w:val="16"/>
                <w:szCs w:val="16"/>
              </w:rPr>
            </w:pPr>
            <w:r w:rsidRPr="00266687">
              <w:rPr>
                <w:color w:val="000000"/>
                <w:sz w:val="16"/>
                <w:szCs w:val="16"/>
              </w:rPr>
              <w:t>3.16</w:t>
            </w:r>
          </w:p>
        </w:tc>
      </w:tr>
      <w:tr w:rsidR="00E42721" w:rsidRPr="009B3DCC" w14:paraId="2FA5E34F" w14:textId="77777777" w:rsidTr="00F555E9">
        <w:trPr>
          <w:trHeight w:val="165"/>
        </w:trPr>
        <w:tc>
          <w:tcPr>
            <w:tcW w:w="360" w:type="dxa"/>
            <w:vAlign w:val="center"/>
            <w:hideMark/>
          </w:tcPr>
          <w:p w14:paraId="6843CA0B" w14:textId="77777777" w:rsidR="00E42721" w:rsidRPr="00B20630" w:rsidRDefault="00E42721" w:rsidP="00F555E9">
            <w:pPr>
              <w:snapToGrid w:val="0"/>
              <w:rPr>
                <w:sz w:val="16"/>
                <w:szCs w:val="16"/>
              </w:rPr>
            </w:pPr>
            <w:r w:rsidRPr="00B20630">
              <w:rPr>
                <w:color w:val="000000"/>
                <w:sz w:val="16"/>
                <w:szCs w:val="16"/>
              </w:rPr>
              <w:t>421</w:t>
            </w:r>
          </w:p>
        </w:tc>
        <w:tc>
          <w:tcPr>
            <w:tcW w:w="864" w:type="dxa"/>
            <w:vAlign w:val="center"/>
            <w:hideMark/>
          </w:tcPr>
          <w:p w14:paraId="0BAAEEB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7950A2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BB40117"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739AB7A7"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11847B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291241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3522F095"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87456A1" w14:textId="77777777" w:rsidR="00E42721" w:rsidRPr="009B3DCC" w:rsidRDefault="00E42721" w:rsidP="00F555E9">
            <w:pPr>
              <w:snapToGrid w:val="0"/>
              <w:jc w:val="center"/>
              <w:rPr>
                <w:sz w:val="16"/>
                <w:szCs w:val="16"/>
              </w:rPr>
            </w:pPr>
            <w:r w:rsidRPr="00266687">
              <w:rPr>
                <w:color w:val="000000"/>
                <w:sz w:val="16"/>
                <w:szCs w:val="16"/>
              </w:rPr>
              <w:t>3.85</w:t>
            </w:r>
          </w:p>
        </w:tc>
        <w:tc>
          <w:tcPr>
            <w:tcW w:w="1008" w:type="dxa"/>
            <w:vAlign w:val="center"/>
            <w:hideMark/>
          </w:tcPr>
          <w:p w14:paraId="422C1171" w14:textId="77777777" w:rsidR="00E42721" w:rsidRPr="009B3DCC" w:rsidRDefault="00E42721" w:rsidP="00F555E9">
            <w:pPr>
              <w:snapToGrid w:val="0"/>
              <w:jc w:val="center"/>
              <w:rPr>
                <w:sz w:val="16"/>
                <w:szCs w:val="16"/>
              </w:rPr>
            </w:pPr>
            <w:r w:rsidRPr="00266687">
              <w:rPr>
                <w:color w:val="000000"/>
                <w:sz w:val="16"/>
                <w:szCs w:val="16"/>
              </w:rPr>
              <w:t>3.56</w:t>
            </w:r>
          </w:p>
        </w:tc>
      </w:tr>
      <w:tr w:rsidR="00E42721" w:rsidRPr="009B3DCC" w14:paraId="3F08C86F" w14:textId="77777777" w:rsidTr="00F555E9">
        <w:trPr>
          <w:trHeight w:val="165"/>
        </w:trPr>
        <w:tc>
          <w:tcPr>
            <w:tcW w:w="360" w:type="dxa"/>
            <w:vAlign w:val="center"/>
            <w:hideMark/>
          </w:tcPr>
          <w:p w14:paraId="0A0E1D94" w14:textId="77777777" w:rsidR="00E42721" w:rsidRPr="00B20630" w:rsidRDefault="00E42721" w:rsidP="00F555E9">
            <w:pPr>
              <w:snapToGrid w:val="0"/>
              <w:rPr>
                <w:sz w:val="16"/>
                <w:szCs w:val="16"/>
              </w:rPr>
            </w:pPr>
            <w:r w:rsidRPr="00B20630">
              <w:rPr>
                <w:color w:val="000000"/>
                <w:sz w:val="16"/>
                <w:szCs w:val="16"/>
              </w:rPr>
              <w:t>422</w:t>
            </w:r>
          </w:p>
        </w:tc>
        <w:tc>
          <w:tcPr>
            <w:tcW w:w="864" w:type="dxa"/>
            <w:vAlign w:val="center"/>
            <w:hideMark/>
          </w:tcPr>
          <w:p w14:paraId="5A915C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8376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F702653"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3C7B3849"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5E2B255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844EFEC"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47B4FEBC"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059D4F83" w14:textId="77777777" w:rsidR="00E42721" w:rsidRPr="009B3DCC" w:rsidRDefault="00E42721" w:rsidP="00F555E9">
            <w:pPr>
              <w:snapToGrid w:val="0"/>
              <w:jc w:val="center"/>
              <w:rPr>
                <w:sz w:val="16"/>
                <w:szCs w:val="16"/>
              </w:rPr>
            </w:pPr>
            <w:r w:rsidRPr="00266687">
              <w:rPr>
                <w:color w:val="000000"/>
                <w:sz w:val="16"/>
                <w:szCs w:val="16"/>
              </w:rPr>
              <w:t>4.14</w:t>
            </w:r>
          </w:p>
        </w:tc>
        <w:tc>
          <w:tcPr>
            <w:tcW w:w="1008" w:type="dxa"/>
            <w:vAlign w:val="center"/>
            <w:hideMark/>
          </w:tcPr>
          <w:p w14:paraId="7F000690" w14:textId="77777777" w:rsidR="00E42721" w:rsidRPr="009B3DCC" w:rsidRDefault="00E42721" w:rsidP="00F555E9">
            <w:pPr>
              <w:snapToGrid w:val="0"/>
              <w:jc w:val="center"/>
              <w:rPr>
                <w:sz w:val="16"/>
                <w:szCs w:val="16"/>
              </w:rPr>
            </w:pPr>
            <w:r w:rsidRPr="00266687">
              <w:rPr>
                <w:color w:val="000000"/>
                <w:sz w:val="16"/>
                <w:szCs w:val="16"/>
              </w:rPr>
              <w:t>3.37</w:t>
            </w:r>
          </w:p>
        </w:tc>
      </w:tr>
      <w:tr w:rsidR="00E42721" w:rsidRPr="009B3DCC" w14:paraId="04950682" w14:textId="77777777" w:rsidTr="00F555E9">
        <w:trPr>
          <w:trHeight w:val="165"/>
        </w:trPr>
        <w:tc>
          <w:tcPr>
            <w:tcW w:w="360" w:type="dxa"/>
            <w:vAlign w:val="center"/>
            <w:hideMark/>
          </w:tcPr>
          <w:p w14:paraId="4EFE298F" w14:textId="77777777" w:rsidR="00E42721" w:rsidRPr="00B20630" w:rsidRDefault="00E42721" w:rsidP="00F555E9">
            <w:pPr>
              <w:snapToGrid w:val="0"/>
              <w:rPr>
                <w:sz w:val="16"/>
                <w:szCs w:val="16"/>
              </w:rPr>
            </w:pPr>
            <w:r w:rsidRPr="00B20630">
              <w:rPr>
                <w:color w:val="000000"/>
                <w:sz w:val="16"/>
                <w:szCs w:val="16"/>
              </w:rPr>
              <w:t>423</w:t>
            </w:r>
          </w:p>
        </w:tc>
        <w:tc>
          <w:tcPr>
            <w:tcW w:w="864" w:type="dxa"/>
            <w:vAlign w:val="center"/>
            <w:hideMark/>
          </w:tcPr>
          <w:p w14:paraId="078D27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D35BB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794F06"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45D94D8E"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3C81192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FAEBB7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D5ABD5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D1D9449" w14:textId="77777777" w:rsidR="00E42721" w:rsidRPr="009B3DCC" w:rsidRDefault="00E42721" w:rsidP="00F555E9">
            <w:pPr>
              <w:snapToGrid w:val="0"/>
              <w:jc w:val="center"/>
              <w:rPr>
                <w:sz w:val="16"/>
                <w:szCs w:val="16"/>
              </w:rPr>
            </w:pPr>
            <w:r w:rsidRPr="00266687">
              <w:rPr>
                <w:color w:val="000000"/>
                <w:sz w:val="16"/>
                <w:szCs w:val="16"/>
              </w:rPr>
              <w:t>5.12</w:t>
            </w:r>
          </w:p>
        </w:tc>
        <w:tc>
          <w:tcPr>
            <w:tcW w:w="1008" w:type="dxa"/>
            <w:vAlign w:val="center"/>
            <w:hideMark/>
          </w:tcPr>
          <w:p w14:paraId="42CE6F6A" w14:textId="77777777" w:rsidR="00E42721" w:rsidRPr="009B3DCC" w:rsidRDefault="00E42721" w:rsidP="00F555E9">
            <w:pPr>
              <w:snapToGrid w:val="0"/>
              <w:jc w:val="center"/>
              <w:rPr>
                <w:sz w:val="16"/>
                <w:szCs w:val="16"/>
              </w:rPr>
            </w:pPr>
            <w:r w:rsidRPr="00266687">
              <w:rPr>
                <w:color w:val="000000"/>
                <w:sz w:val="16"/>
                <w:szCs w:val="16"/>
              </w:rPr>
              <w:t>1.00</w:t>
            </w:r>
          </w:p>
        </w:tc>
      </w:tr>
      <w:tr w:rsidR="00E42721" w:rsidRPr="009B3DCC" w14:paraId="3BF51AC7" w14:textId="77777777" w:rsidTr="00F555E9">
        <w:trPr>
          <w:trHeight w:val="165"/>
        </w:trPr>
        <w:tc>
          <w:tcPr>
            <w:tcW w:w="360" w:type="dxa"/>
            <w:vAlign w:val="center"/>
            <w:hideMark/>
          </w:tcPr>
          <w:p w14:paraId="64276A43" w14:textId="77777777" w:rsidR="00E42721" w:rsidRPr="00B20630" w:rsidRDefault="00E42721" w:rsidP="00F555E9">
            <w:pPr>
              <w:snapToGrid w:val="0"/>
              <w:rPr>
                <w:sz w:val="16"/>
                <w:szCs w:val="16"/>
              </w:rPr>
            </w:pPr>
            <w:r w:rsidRPr="00B20630">
              <w:rPr>
                <w:color w:val="000000"/>
                <w:sz w:val="16"/>
                <w:szCs w:val="16"/>
              </w:rPr>
              <w:t>424</w:t>
            </w:r>
          </w:p>
        </w:tc>
        <w:tc>
          <w:tcPr>
            <w:tcW w:w="864" w:type="dxa"/>
            <w:vAlign w:val="center"/>
            <w:hideMark/>
          </w:tcPr>
          <w:p w14:paraId="57247FA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42186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8AF5FD1"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3AFBAF71"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648645B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E2D31C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76DB974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1466B08" w14:textId="77777777" w:rsidR="00E42721" w:rsidRPr="009B3DCC" w:rsidRDefault="00E42721" w:rsidP="00F555E9">
            <w:pPr>
              <w:snapToGrid w:val="0"/>
              <w:jc w:val="center"/>
              <w:rPr>
                <w:sz w:val="16"/>
                <w:szCs w:val="16"/>
              </w:rPr>
            </w:pPr>
            <w:r w:rsidRPr="00266687">
              <w:rPr>
                <w:color w:val="000000"/>
                <w:sz w:val="16"/>
                <w:szCs w:val="16"/>
              </w:rPr>
              <w:t>9.19</w:t>
            </w:r>
          </w:p>
        </w:tc>
        <w:tc>
          <w:tcPr>
            <w:tcW w:w="1008" w:type="dxa"/>
            <w:vAlign w:val="center"/>
            <w:hideMark/>
          </w:tcPr>
          <w:p w14:paraId="65850A9D"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04114224" w14:textId="77777777" w:rsidTr="00F555E9">
        <w:trPr>
          <w:trHeight w:val="165"/>
        </w:trPr>
        <w:tc>
          <w:tcPr>
            <w:tcW w:w="360" w:type="dxa"/>
            <w:vAlign w:val="center"/>
            <w:hideMark/>
          </w:tcPr>
          <w:p w14:paraId="451113CB" w14:textId="77777777" w:rsidR="00E42721" w:rsidRPr="00B20630" w:rsidRDefault="00E42721" w:rsidP="00F555E9">
            <w:pPr>
              <w:snapToGrid w:val="0"/>
              <w:rPr>
                <w:sz w:val="16"/>
                <w:szCs w:val="16"/>
              </w:rPr>
            </w:pPr>
            <w:r w:rsidRPr="00B20630">
              <w:rPr>
                <w:color w:val="000000"/>
                <w:sz w:val="16"/>
                <w:szCs w:val="16"/>
              </w:rPr>
              <w:t>425</w:t>
            </w:r>
          </w:p>
        </w:tc>
        <w:tc>
          <w:tcPr>
            <w:tcW w:w="864" w:type="dxa"/>
            <w:vAlign w:val="center"/>
            <w:hideMark/>
          </w:tcPr>
          <w:p w14:paraId="3B3121D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6ED3AA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5F02649"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58F97D88"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7651C16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9750440"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5930ECE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4FC6794" w14:textId="77777777" w:rsidR="00E42721" w:rsidRPr="009B3DCC" w:rsidRDefault="00E42721" w:rsidP="00F555E9">
            <w:pPr>
              <w:snapToGrid w:val="0"/>
              <w:jc w:val="center"/>
              <w:rPr>
                <w:sz w:val="16"/>
                <w:szCs w:val="16"/>
              </w:rPr>
            </w:pPr>
            <w:r w:rsidRPr="00266687">
              <w:rPr>
                <w:color w:val="000000"/>
                <w:sz w:val="16"/>
                <w:szCs w:val="16"/>
              </w:rPr>
              <w:t>9.38</w:t>
            </w:r>
          </w:p>
        </w:tc>
        <w:tc>
          <w:tcPr>
            <w:tcW w:w="1008" w:type="dxa"/>
            <w:vAlign w:val="center"/>
            <w:hideMark/>
          </w:tcPr>
          <w:p w14:paraId="221E6B90"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E2C4041" w14:textId="77777777" w:rsidTr="00F555E9">
        <w:trPr>
          <w:trHeight w:val="165"/>
        </w:trPr>
        <w:tc>
          <w:tcPr>
            <w:tcW w:w="360" w:type="dxa"/>
            <w:vAlign w:val="center"/>
            <w:hideMark/>
          </w:tcPr>
          <w:p w14:paraId="252315DA" w14:textId="77777777" w:rsidR="00E42721" w:rsidRPr="00B20630" w:rsidRDefault="00E42721" w:rsidP="00F555E9">
            <w:pPr>
              <w:snapToGrid w:val="0"/>
              <w:rPr>
                <w:sz w:val="16"/>
                <w:szCs w:val="16"/>
              </w:rPr>
            </w:pPr>
            <w:r w:rsidRPr="00B20630">
              <w:rPr>
                <w:color w:val="000000"/>
                <w:sz w:val="16"/>
                <w:szCs w:val="16"/>
              </w:rPr>
              <w:t>426</w:t>
            </w:r>
          </w:p>
        </w:tc>
        <w:tc>
          <w:tcPr>
            <w:tcW w:w="864" w:type="dxa"/>
            <w:vAlign w:val="center"/>
            <w:hideMark/>
          </w:tcPr>
          <w:p w14:paraId="4E0A1D9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51D278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83514B"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1AD29ADE"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1C8BEA6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EAD1EC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282A79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9630F09" w14:textId="77777777" w:rsidR="00E42721" w:rsidRPr="009B3DCC" w:rsidRDefault="00E42721" w:rsidP="00F555E9">
            <w:pPr>
              <w:snapToGrid w:val="0"/>
              <w:jc w:val="center"/>
              <w:rPr>
                <w:sz w:val="16"/>
                <w:szCs w:val="16"/>
              </w:rPr>
            </w:pPr>
            <w:r w:rsidRPr="00266687">
              <w:rPr>
                <w:color w:val="000000"/>
                <w:sz w:val="16"/>
                <w:szCs w:val="16"/>
              </w:rPr>
              <w:t>10.15</w:t>
            </w:r>
          </w:p>
        </w:tc>
        <w:tc>
          <w:tcPr>
            <w:tcW w:w="1008" w:type="dxa"/>
            <w:vAlign w:val="center"/>
            <w:hideMark/>
          </w:tcPr>
          <w:p w14:paraId="2844B04D" w14:textId="77777777" w:rsidR="00E42721" w:rsidRPr="009B3DCC" w:rsidRDefault="00E42721" w:rsidP="00F555E9">
            <w:pPr>
              <w:snapToGrid w:val="0"/>
              <w:jc w:val="center"/>
              <w:rPr>
                <w:sz w:val="16"/>
                <w:szCs w:val="16"/>
              </w:rPr>
            </w:pPr>
            <w:r w:rsidRPr="00266687">
              <w:rPr>
                <w:color w:val="000000"/>
                <w:sz w:val="16"/>
                <w:szCs w:val="16"/>
              </w:rPr>
              <w:t>2.35</w:t>
            </w:r>
          </w:p>
        </w:tc>
      </w:tr>
      <w:tr w:rsidR="00E42721" w:rsidRPr="009B3DCC" w14:paraId="1E418AE6" w14:textId="77777777" w:rsidTr="00F555E9">
        <w:trPr>
          <w:trHeight w:val="165"/>
        </w:trPr>
        <w:tc>
          <w:tcPr>
            <w:tcW w:w="360" w:type="dxa"/>
            <w:vAlign w:val="center"/>
            <w:hideMark/>
          </w:tcPr>
          <w:p w14:paraId="32A9E5FD" w14:textId="77777777" w:rsidR="00E42721" w:rsidRPr="00B20630" w:rsidRDefault="00E42721" w:rsidP="00F555E9">
            <w:pPr>
              <w:snapToGrid w:val="0"/>
              <w:rPr>
                <w:sz w:val="16"/>
                <w:szCs w:val="16"/>
              </w:rPr>
            </w:pPr>
            <w:r w:rsidRPr="00B20630">
              <w:rPr>
                <w:color w:val="000000"/>
                <w:sz w:val="16"/>
                <w:szCs w:val="16"/>
              </w:rPr>
              <w:t>427</w:t>
            </w:r>
          </w:p>
        </w:tc>
        <w:tc>
          <w:tcPr>
            <w:tcW w:w="864" w:type="dxa"/>
            <w:vAlign w:val="center"/>
            <w:hideMark/>
          </w:tcPr>
          <w:p w14:paraId="3AE8F5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62A79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6884217"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645C6630"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47C926C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AE0F331"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72DE44F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407967C" w14:textId="77777777" w:rsidR="00E42721" w:rsidRPr="009B3DCC" w:rsidRDefault="00E42721" w:rsidP="00F555E9">
            <w:pPr>
              <w:snapToGrid w:val="0"/>
              <w:jc w:val="center"/>
              <w:rPr>
                <w:sz w:val="16"/>
                <w:szCs w:val="16"/>
              </w:rPr>
            </w:pPr>
            <w:r w:rsidRPr="00266687">
              <w:rPr>
                <w:color w:val="000000"/>
                <w:sz w:val="16"/>
                <w:szCs w:val="16"/>
              </w:rPr>
              <w:t>9.32</w:t>
            </w:r>
          </w:p>
        </w:tc>
        <w:tc>
          <w:tcPr>
            <w:tcW w:w="1008" w:type="dxa"/>
            <w:vAlign w:val="center"/>
            <w:hideMark/>
          </w:tcPr>
          <w:p w14:paraId="4224F115" w14:textId="77777777" w:rsidR="00E42721" w:rsidRPr="009B3DCC" w:rsidRDefault="00E42721" w:rsidP="00F555E9">
            <w:pPr>
              <w:snapToGrid w:val="0"/>
              <w:jc w:val="center"/>
              <w:rPr>
                <w:sz w:val="16"/>
                <w:szCs w:val="16"/>
              </w:rPr>
            </w:pPr>
            <w:r w:rsidRPr="00266687">
              <w:rPr>
                <w:color w:val="000000"/>
                <w:sz w:val="16"/>
                <w:szCs w:val="16"/>
              </w:rPr>
              <w:t>2.33</w:t>
            </w:r>
          </w:p>
        </w:tc>
      </w:tr>
      <w:tr w:rsidR="00E42721" w:rsidRPr="009B3DCC" w14:paraId="00DC9D09" w14:textId="77777777" w:rsidTr="00F555E9">
        <w:trPr>
          <w:trHeight w:val="165"/>
        </w:trPr>
        <w:tc>
          <w:tcPr>
            <w:tcW w:w="360" w:type="dxa"/>
            <w:vAlign w:val="center"/>
            <w:hideMark/>
          </w:tcPr>
          <w:p w14:paraId="537A4BFB" w14:textId="77777777" w:rsidR="00E42721" w:rsidRPr="00B20630" w:rsidRDefault="00E42721" w:rsidP="00F555E9">
            <w:pPr>
              <w:snapToGrid w:val="0"/>
              <w:rPr>
                <w:sz w:val="16"/>
                <w:szCs w:val="16"/>
              </w:rPr>
            </w:pPr>
            <w:r w:rsidRPr="00B20630">
              <w:rPr>
                <w:color w:val="000000"/>
                <w:sz w:val="16"/>
                <w:szCs w:val="16"/>
              </w:rPr>
              <w:t>428</w:t>
            </w:r>
          </w:p>
        </w:tc>
        <w:tc>
          <w:tcPr>
            <w:tcW w:w="864" w:type="dxa"/>
            <w:vAlign w:val="center"/>
            <w:hideMark/>
          </w:tcPr>
          <w:p w14:paraId="15C1BF6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4D825B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32A99EB"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045FA311"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63FF7CB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B608BD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1E2822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9A7654A" w14:textId="77777777" w:rsidR="00E42721" w:rsidRPr="009B3DCC" w:rsidRDefault="00E42721" w:rsidP="00F555E9">
            <w:pPr>
              <w:snapToGrid w:val="0"/>
              <w:jc w:val="center"/>
              <w:rPr>
                <w:sz w:val="16"/>
                <w:szCs w:val="16"/>
              </w:rPr>
            </w:pPr>
            <w:r w:rsidRPr="00266687">
              <w:rPr>
                <w:color w:val="000000"/>
                <w:sz w:val="16"/>
                <w:szCs w:val="16"/>
              </w:rPr>
              <w:t>9.40</w:t>
            </w:r>
          </w:p>
        </w:tc>
        <w:tc>
          <w:tcPr>
            <w:tcW w:w="1008" w:type="dxa"/>
            <w:vAlign w:val="center"/>
            <w:hideMark/>
          </w:tcPr>
          <w:p w14:paraId="75E582EC" w14:textId="77777777" w:rsidR="00E42721" w:rsidRPr="009B3DCC" w:rsidRDefault="00E42721" w:rsidP="00F555E9">
            <w:pPr>
              <w:snapToGrid w:val="0"/>
              <w:jc w:val="center"/>
              <w:rPr>
                <w:sz w:val="16"/>
                <w:szCs w:val="16"/>
              </w:rPr>
            </w:pPr>
            <w:r w:rsidRPr="00266687">
              <w:rPr>
                <w:color w:val="000000"/>
                <w:sz w:val="16"/>
                <w:szCs w:val="16"/>
              </w:rPr>
              <w:t>2.23</w:t>
            </w:r>
          </w:p>
        </w:tc>
      </w:tr>
      <w:tr w:rsidR="00E42721" w:rsidRPr="009B3DCC" w14:paraId="4D4E2C0C" w14:textId="77777777" w:rsidTr="00F555E9">
        <w:trPr>
          <w:trHeight w:val="180"/>
        </w:trPr>
        <w:tc>
          <w:tcPr>
            <w:tcW w:w="360" w:type="dxa"/>
            <w:vAlign w:val="center"/>
            <w:hideMark/>
          </w:tcPr>
          <w:p w14:paraId="2A811B24" w14:textId="77777777" w:rsidR="00E42721" w:rsidRPr="00B20630" w:rsidRDefault="00E42721" w:rsidP="00F555E9">
            <w:pPr>
              <w:snapToGrid w:val="0"/>
              <w:rPr>
                <w:sz w:val="16"/>
                <w:szCs w:val="16"/>
              </w:rPr>
            </w:pPr>
            <w:r w:rsidRPr="00B20630">
              <w:rPr>
                <w:color w:val="000000"/>
                <w:sz w:val="16"/>
                <w:szCs w:val="16"/>
              </w:rPr>
              <w:t>429</w:t>
            </w:r>
          </w:p>
        </w:tc>
        <w:tc>
          <w:tcPr>
            <w:tcW w:w="864" w:type="dxa"/>
            <w:vAlign w:val="center"/>
            <w:hideMark/>
          </w:tcPr>
          <w:p w14:paraId="35FB08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A8B767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34CAB1D"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3F4D695A"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17CF782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D41AE44"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BC7135D"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0F3E9428" w14:textId="77777777" w:rsidR="00E42721" w:rsidRPr="009B3DCC" w:rsidRDefault="00E42721" w:rsidP="00F555E9">
            <w:pPr>
              <w:snapToGrid w:val="0"/>
              <w:jc w:val="center"/>
              <w:rPr>
                <w:sz w:val="16"/>
                <w:szCs w:val="16"/>
              </w:rPr>
            </w:pPr>
            <w:r w:rsidRPr="00266687">
              <w:rPr>
                <w:color w:val="000000"/>
                <w:sz w:val="16"/>
                <w:szCs w:val="16"/>
              </w:rPr>
              <w:t>10.30</w:t>
            </w:r>
          </w:p>
        </w:tc>
        <w:tc>
          <w:tcPr>
            <w:tcW w:w="1008" w:type="dxa"/>
            <w:vAlign w:val="center"/>
            <w:hideMark/>
          </w:tcPr>
          <w:p w14:paraId="6EC66CF0" w14:textId="77777777" w:rsidR="00E42721" w:rsidRPr="009B3DCC" w:rsidRDefault="00E42721" w:rsidP="00F555E9">
            <w:pPr>
              <w:snapToGrid w:val="0"/>
              <w:jc w:val="center"/>
              <w:rPr>
                <w:sz w:val="16"/>
                <w:szCs w:val="16"/>
              </w:rPr>
            </w:pPr>
            <w:r w:rsidRPr="00266687">
              <w:rPr>
                <w:color w:val="000000"/>
                <w:sz w:val="16"/>
                <w:szCs w:val="16"/>
              </w:rPr>
              <w:t>1.97</w:t>
            </w:r>
          </w:p>
        </w:tc>
      </w:tr>
      <w:tr w:rsidR="00E42721" w:rsidRPr="009B3DCC" w14:paraId="444F0497" w14:textId="77777777" w:rsidTr="00F555E9">
        <w:trPr>
          <w:trHeight w:val="165"/>
        </w:trPr>
        <w:tc>
          <w:tcPr>
            <w:tcW w:w="360" w:type="dxa"/>
            <w:vAlign w:val="center"/>
            <w:hideMark/>
          </w:tcPr>
          <w:p w14:paraId="4AFCA1C0" w14:textId="77777777" w:rsidR="00E42721" w:rsidRPr="00B20630" w:rsidRDefault="00E42721" w:rsidP="00F555E9">
            <w:pPr>
              <w:snapToGrid w:val="0"/>
              <w:rPr>
                <w:sz w:val="16"/>
                <w:szCs w:val="16"/>
              </w:rPr>
            </w:pPr>
            <w:r w:rsidRPr="00B20630">
              <w:rPr>
                <w:color w:val="000000"/>
                <w:sz w:val="16"/>
                <w:szCs w:val="16"/>
              </w:rPr>
              <w:t>430</w:t>
            </w:r>
          </w:p>
        </w:tc>
        <w:tc>
          <w:tcPr>
            <w:tcW w:w="864" w:type="dxa"/>
            <w:vAlign w:val="center"/>
            <w:hideMark/>
          </w:tcPr>
          <w:p w14:paraId="58D610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756129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C135D62"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7DF2331E"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4FA000C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84ACE4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78D92B0C"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3E556BB6" w14:textId="77777777" w:rsidR="00E42721" w:rsidRPr="009B3DCC" w:rsidRDefault="00E42721" w:rsidP="00F555E9">
            <w:pPr>
              <w:snapToGrid w:val="0"/>
              <w:jc w:val="center"/>
              <w:rPr>
                <w:sz w:val="16"/>
                <w:szCs w:val="16"/>
              </w:rPr>
            </w:pPr>
            <w:r w:rsidRPr="00266687">
              <w:rPr>
                <w:color w:val="000000"/>
                <w:sz w:val="16"/>
                <w:szCs w:val="16"/>
              </w:rPr>
              <w:t>9.05</w:t>
            </w:r>
          </w:p>
        </w:tc>
        <w:tc>
          <w:tcPr>
            <w:tcW w:w="1008" w:type="dxa"/>
            <w:vAlign w:val="center"/>
            <w:hideMark/>
          </w:tcPr>
          <w:p w14:paraId="6E1204CC" w14:textId="77777777" w:rsidR="00E42721" w:rsidRPr="009B3DCC" w:rsidRDefault="00E42721" w:rsidP="00F555E9">
            <w:pPr>
              <w:snapToGrid w:val="0"/>
              <w:jc w:val="center"/>
              <w:rPr>
                <w:sz w:val="16"/>
                <w:szCs w:val="16"/>
              </w:rPr>
            </w:pPr>
            <w:r w:rsidRPr="00266687">
              <w:rPr>
                <w:color w:val="000000"/>
                <w:sz w:val="16"/>
                <w:szCs w:val="16"/>
              </w:rPr>
              <w:t>1.64</w:t>
            </w:r>
          </w:p>
        </w:tc>
      </w:tr>
      <w:tr w:rsidR="00E42721" w:rsidRPr="009B3DCC" w14:paraId="37B19E9E" w14:textId="77777777" w:rsidTr="00F555E9">
        <w:trPr>
          <w:trHeight w:val="165"/>
        </w:trPr>
        <w:tc>
          <w:tcPr>
            <w:tcW w:w="360" w:type="dxa"/>
            <w:vAlign w:val="center"/>
            <w:hideMark/>
          </w:tcPr>
          <w:p w14:paraId="266FDFB6" w14:textId="77777777" w:rsidR="00E42721" w:rsidRPr="00B20630" w:rsidRDefault="00E42721" w:rsidP="00F555E9">
            <w:pPr>
              <w:snapToGrid w:val="0"/>
              <w:rPr>
                <w:sz w:val="16"/>
                <w:szCs w:val="16"/>
              </w:rPr>
            </w:pPr>
            <w:r w:rsidRPr="00B20630">
              <w:rPr>
                <w:color w:val="000000"/>
                <w:sz w:val="16"/>
                <w:szCs w:val="16"/>
              </w:rPr>
              <w:t>431</w:t>
            </w:r>
          </w:p>
        </w:tc>
        <w:tc>
          <w:tcPr>
            <w:tcW w:w="864" w:type="dxa"/>
            <w:vAlign w:val="center"/>
            <w:hideMark/>
          </w:tcPr>
          <w:p w14:paraId="2CE60E3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0BBA68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9EF4C87"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3C578A38"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055E628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0F5D8B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42889763"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D248ACF" w14:textId="77777777" w:rsidR="00E42721" w:rsidRPr="009B3DCC" w:rsidRDefault="00E42721" w:rsidP="00F555E9">
            <w:pPr>
              <w:snapToGrid w:val="0"/>
              <w:jc w:val="center"/>
              <w:rPr>
                <w:sz w:val="16"/>
                <w:szCs w:val="16"/>
              </w:rPr>
            </w:pPr>
            <w:r w:rsidRPr="00266687">
              <w:rPr>
                <w:color w:val="000000"/>
                <w:sz w:val="16"/>
                <w:szCs w:val="16"/>
              </w:rPr>
              <w:t>9.57</w:t>
            </w:r>
          </w:p>
        </w:tc>
        <w:tc>
          <w:tcPr>
            <w:tcW w:w="1008" w:type="dxa"/>
            <w:vAlign w:val="center"/>
            <w:hideMark/>
          </w:tcPr>
          <w:p w14:paraId="4DEDD282" w14:textId="77777777" w:rsidR="00E42721" w:rsidRPr="009B3DCC" w:rsidRDefault="00E42721" w:rsidP="00F555E9">
            <w:pPr>
              <w:snapToGrid w:val="0"/>
              <w:jc w:val="center"/>
              <w:rPr>
                <w:sz w:val="16"/>
                <w:szCs w:val="16"/>
              </w:rPr>
            </w:pPr>
            <w:r w:rsidRPr="00266687">
              <w:rPr>
                <w:color w:val="000000"/>
                <w:sz w:val="16"/>
                <w:szCs w:val="16"/>
              </w:rPr>
              <w:t>1.69</w:t>
            </w:r>
          </w:p>
        </w:tc>
      </w:tr>
      <w:tr w:rsidR="00E42721" w:rsidRPr="009B3DCC" w14:paraId="53A49BE7" w14:textId="77777777" w:rsidTr="00F555E9">
        <w:trPr>
          <w:trHeight w:val="165"/>
        </w:trPr>
        <w:tc>
          <w:tcPr>
            <w:tcW w:w="360" w:type="dxa"/>
            <w:vAlign w:val="center"/>
            <w:hideMark/>
          </w:tcPr>
          <w:p w14:paraId="341EE1A0" w14:textId="77777777" w:rsidR="00E42721" w:rsidRPr="00B20630" w:rsidRDefault="00E42721" w:rsidP="00F555E9">
            <w:pPr>
              <w:snapToGrid w:val="0"/>
              <w:rPr>
                <w:sz w:val="16"/>
                <w:szCs w:val="16"/>
              </w:rPr>
            </w:pPr>
            <w:r w:rsidRPr="00B20630">
              <w:rPr>
                <w:color w:val="000000"/>
                <w:sz w:val="16"/>
                <w:szCs w:val="16"/>
              </w:rPr>
              <w:t>432</w:t>
            </w:r>
          </w:p>
        </w:tc>
        <w:tc>
          <w:tcPr>
            <w:tcW w:w="864" w:type="dxa"/>
            <w:vAlign w:val="center"/>
            <w:hideMark/>
          </w:tcPr>
          <w:p w14:paraId="1FC282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23BDB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A31F65C"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19C5224F"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3AC1DFF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ABA6B4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CB1C355"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6A9F4D1F" w14:textId="77777777" w:rsidR="00E42721" w:rsidRPr="009B3DCC" w:rsidRDefault="00E42721" w:rsidP="00F555E9">
            <w:pPr>
              <w:snapToGrid w:val="0"/>
              <w:jc w:val="center"/>
              <w:rPr>
                <w:sz w:val="16"/>
                <w:szCs w:val="16"/>
              </w:rPr>
            </w:pPr>
            <w:r w:rsidRPr="00266687">
              <w:rPr>
                <w:color w:val="000000"/>
                <w:sz w:val="16"/>
                <w:szCs w:val="16"/>
              </w:rPr>
              <w:t>10.19</w:t>
            </w:r>
          </w:p>
        </w:tc>
        <w:tc>
          <w:tcPr>
            <w:tcW w:w="1008" w:type="dxa"/>
            <w:vAlign w:val="center"/>
            <w:hideMark/>
          </w:tcPr>
          <w:p w14:paraId="7C5E95C5" w14:textId="77777777" w:rsidR="00E42721" w:rsidRPr="009B3DCC" w:rsidRDefault="00E42721" w:rsidP="00F555E9">
            <w:pPr>
              <w:snapToGrid w:val="0"/>
              <w:jc w:val="center"/>
              <w:rPr>
                <w:sz w:val="16"/>
                <w:szCs w:val="16"/>
              </w:rPr>
            </w:pPr>
            <w:r w:rsidRPr="00266687">
              <w:rPr>
                <w:color w:val="000000"/>
                <w:sz w:val="16"/>
                <w:szCs w:val="16"/>
              </w:rPr>
              <w:t>1.97</w:t>
            </w:r>
          </w:p>
        </w:tc>
      </w:tr>
      <w:tr w:rsidR="00E42721" w:rsidRPr="009B3DCC" w14:paraId="39633F36" w14:textId="77777777" w:rsidTr="00F555E9">
        <w:trPr>
          <w:trHeight w:val="165"/>
        </w:trPr>
        <w:tc>
          <w:tcPr>
            <w:tcW w:w="360" w:type="dxa"/>
            <w:vAlign w:val="center"/>
            <w:hideMark/>
          </w:tcPr>
          <w:p w14:paraId="6CFDD823" w14:textId="77777777" w:rsidR="00E42721" w:rsidRPr="00B20630" w:rsidRDefault="00E42721" w:rsidP="00F555E9">
            <w:pPr>
              <w:snapToGrid w:val="0"/>
              <w:rPr>
                <w:sz w:val="16"/>
                <w:szCs w:val="16"/>
              </w:rPr>
            </w:pPr>
            <w:r w:rsidRPr="00B20630">
              <w:rPr>
                <w:color w:val="000000"/>
                <w:sz w:val="16"/>
                <w:szCs w:val="16"/>
              </w:rPr>
              <w:t>433</w:t>
            </w:r>
          </w:p>
        </w:tc>
        <w:tc>
          <w:tcPr>
            <w:tcW w:w="864" w:type="dxa"/>
            <w:vAlign w:val="center"/>
            <w:hideMark/>
          </w:tcPr>
          <w:p w14:paraId="6159B4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60CB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7E1C2D"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7E0BA277"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1F64B14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4F2E3C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518954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B2435FD" w14:textId="77777777" w:rsidR="00E42721" w:rsidRPr="009B3DCC" w:rsidRDefault="00E42721" w:rsidP="00F555E9">
            <w:pPr>
              <w:snapToGrid w:val="0"/>
              <w:jc w:val="center"/>
              <w:rPr>
                <w:sz w:val="16"/>
                <w:szCs w:val="16"/>
              </w:rPr>
            </w:pPr>
            <w:r w:rsidRPr="00266687">
              <w:rPr>
                <w:color w:val="000000"/>
                <w:sz w:val="16"/>
                <w:szCs w:val="16"/>
              </w:rPr>
              <w:t>6.96</w:t>
            </w:r>
          </w:p>
        </w:tc>
        <w:tc>
          <w:tcPr>
            <w:tcW w:w="1008" w:type="dxa"/>
            <w:vAlign w:val="center"/>
            <w:hideMark/>
          </w:tcPr>
          <w:p w14:paraId="7737F948" w14:textId="77777777" w:rsidR="00E42721" w:rsidRPr="009B3DCC" w:rsidRDefault="00E42721" w:rsidP="00F555E9">
            <w:pPr>
              <w:snapToGrid w:val="0"/>
              <w:jc w:val="center"/>
              <w:rPr>
                <w:sz w:val="16"/>
                <w:szCs w:val="16"/>
              </w:rPr>
            </w:pPr>
            <w:r w:rsidRPr="00266687">
              <w:rPr>
                <w:color w:val="000000"/>
                <w:sz w:val="16"/>
                <w:szCs w:val="16"/>
              </w:rPr>
              <w:t>0.90</w:t>
            </w:r>
          </w:p>
        </w:tc>
      </w:tr>
      <w:tr w:rsidR="00E42721" w:rsidRPr="009B3DCC" w14:paraId="11771689" w14:textId="77777777" w:rsidTr="00F555E9">
        <w:trPr>
          <w:trHeight w:val="165"/>
        </w:trPr>
        <w:tc>
          <w:tcPr>
            <w:tcW w:w="360" w:type="dxa"/>
            <w:vAlign w:val="center"/>
            <w:hideMark/>
          </w:tcPr>
          <w:p w14:paraId="2F7CBE6E" w14:textId="77777777" w:rsidR="00E42721" w:rsidRPr="00B20630" w:rsidRDefault="00E42721" w:rsidP="00F555E9">
            <w:pPr>
              <w:snapToGrid w:val="0"/>
              <w:rPr>
                <w:sz w:val="16"/>
                <w:szCs w:val="16"/>
              </w:rPr>
            </w:pPr>
            <w:r w:rsidRPr="00B20630">
              <w:rPr>
                <w:color w:val="000000"/>
                <w:sz w:val="16"/>
                <w:szCs w:val="16"/>
              </w:rPr>
              <w:t>434</w:t>
            </w:r>
          </w:p>
        </w:tc>
        <w:tc>
          <w:tcPr>
            <w:tcW w:w="864" w:type="dxa"/>
            <w:vAlign w:val="center"/>
            <w:hideMark/>
          </w:tcPr>
          <w:p w14:paraId="5FA2443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F1F21E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863AE46"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43217EE2"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770D7A9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B23FE0A"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0ED5BF1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910C00E" w14:textId="77777777" w:rsidR="00E42721" w:rsidRPr="009B3DCC" w:rsidRDefault="00E42721" w:rsidP="00F555E9">
            <w:pPr>
              <w:snapToGrid w:val="0"/>
              <w:jc w:val="center"/>
              <w:rPr>
                <w:sz w:val="16"/>
                <w:szCs w:val="16"/>
              </w:rPr>
            </w:pPr>
            <w:r w:rsidRPr="00266687">
              <w:rPr>
                <w:color w:val="000000"/>
                <w:sz w:val="16"/>
                <w:szCs w:val="16"/>
              </w:rPr>
              <w:t>14.29</w:t>
            </w:r>
          </w:p>
        </w:tc>
        <w:tc>
          <w:tcPr>
            <w:tcW w:w="1008" w:type="dxa"/>
            <w:vAlign w:val="center"/>
            <w:hideMark/>
          </w:tcPr>
          <w:p w14:paraId="52A4A5BD" w14:textId="77777777" w:rsidR="00E42721" w:rsidRPr="009B3DCC" w:rsidRDefault="00E42721" w:rsidP="00F555E9">
            <w:pPr>
              <w:snapToGrid w:val="0"/>
              <w:jc w:val="center"/>
              <w:rPr>
                <w:sz w:val="16"/>
                <w:szCs w:val="16"/>
              </w:rPr>
            </w:pPr>
            <w:r w:rsidRPr="00266687">
              <w:rPr>
                <w:color w:val="000000"/>
                <w:sz w:val="16"/>
                <w:szCs w:val="16"/>
              </w:rPr>
              <w:t>1.72</w:t>
            </w:r>
          </w:p>
        </w:tc>
      </w:tr>
      <w:tr w:rsidR="00E42721" w:rsidRPr="009B3DCC" w14:paraId="7C9C7944" w14:textId="77777777" w:rsidTr="00F555E9">
        <w:trPr>
          <w:trHeight w:val="165"/>
        </w:trPr>
        <w:tc>
          <w:tcPr>
            <w:tcW w:w="360" w:type="dxa"/>
            <w:vAlign w:val="center"/>
            <w:hideMark/>
          </w:tcPr>
          <w:p w14:paraId="20A83534" w14:textId="77777777" w:rsidR="00E42721" w:rsidRPr="00B20630" w:rsidRDefault="00E42721" w:rsidP="00F555E9">
            <w:pPr>
              <w:snapToGrid w:val="0"/>
              <w:rPr>
                <w:sz w:val="16"/>
                <w:szCs w:val="16"/>
              </w:rPr>
            </w:pPr>
            <w:r w:rsidRPr="00B20630">
              <w:rPr>
                <w:color w:val="000000"/>
                <w:sz w:val="16"/>
                <w:szCs w:val="16"/>
              </w:rPr>
              <w:t>435</w:t>
            </w:r>
          </w:p>
        </w:tc>
        <w:tc>
          <w:tcPr>
            <w:tcW w:w="864" w:type="dxa"/>
            <w:vAlign w:val="center"/>
            <w:hideMark/>
          </w:tcPr>
          <w:p w14:paraId="700DBE8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53AC3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703A6F4"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4228D614"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33A9854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96A974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5939AE1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4D8B6DF" w14:textId="77777777" w:rsidR="00E42721" w:rsidRPr="009B3DCC" w:rsidRDefault="00E42721" w:rsidP="00F555E9">
            <w:pPr>
              <w:snapToGrid w:val="0"/>
              <w:jc w:val="center"/>
              <w:rPr>
                <w:sz w:val="16"/>
                <w:szCs w:val="16"/>
              </w:rPr>
            </w:pPr>
            <w:r w:rsidRPr="00266687">
              <w:rPr>
                <w:color w:val="000000"/>
                <w:sz w:val="16"/>
                <w:szCs w:val="16"/>
              </w:rPr>
              <w:t>14.82</w:t>
            </w:r>
          </w:p>
        </w:tc>
        <w:tc>
          <w:tcPr>
            <w:tcW w:w="1008" w:type="dxa"/>
            <w:vAlign w:val="center"/>
            <w:hideMark/>
          </w:tcPr>
          <w:p w14:paraId="58EC4EEB" w14:textId="77777777" w:rsidR="00E42721" w:rsidRPr="009B3DCC" w:rsidRDefault="00E42721" w:rsidP="00F555E9">
            <w:pPr>
              <w:snapToGrid w:val="0"/>
              <w:jc w:val="center"/>
              <w:rPr>
                <w:sz w:val="16"/>
                <w:szCs w:val="16"/>
              </w:rPr>
            </w:pPr>
            <w:r w:rsidRPr="00266687">
              <w:rPr>
                <w:color w:val="000000"/>
                <w:sz w:val="16"/>
                <w:szCs w:val="16"/>
              </w:rPr>
              <w:t>1.82</w:t>
            </w:r>
          </w:p>
        </w:tc>
      </w:tr>
      <w:tr w:rsidR="00E42721" w:rsidRPr="009B3DCC" w14:paraId="35E19A80" w14:textId="77777777" w:rsidTr="00F555E9">
        <w:trPr>
          <w:trHeight w:val="165"/>
        </w:trPr>
        <w:tc>
          <w:tcPr>
            <w:tcW w:w="360" w:type="dxa"/>
            <w:vAlign w:val="center"/>
            <w:hideMark/>
          </w:tcPr>
          <w:p w14:paraId="19E51520" w14:textId="77777777" w:rsidR="00E42721" w:rsidRPr="00B20630" w:rsidRDefault="00E42721" w:rsidP="00F555E9">
            <w:pPr>
              <w:snapToGrid w:val="0"/>
              <w:rPr>
                <w:sz w:val="16"/>
                <w:szCs w:val="16"/>
              </w:rPr>
            </w:pPr>
            <w:r w:rsidRPr="00B20630">
              <w:rPr>
                <w:color w:val="000000"/>
                <w:sz w:val="16"/>
                <w:szCs w:val="16"/>
              </w:rPr>
              <w:t>436</w:t>
            </w:r>
          </w:p>
        </w:tc>
        <w:tc>
          <w:tcPr>
            <w:tcW w:w="864" w:type="dxa"/>
            <w:vAlign w:val="center"/>
            <w:hideMark/>
          </w:tcPr>
          <w:p w14:paraId="0468240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A39D06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6FC759B"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1E3876A7"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772CB91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9C65C3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9CC52F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E97B548" w14:textId="77777777" w:rsidR="00E42721" w:rsidRPr="009B3DCC" w:rsidRDefault="00E42721" w:rsidP="00F555E9">
            <w:pPr>
              <w:snapToGrid w:val="0"/>
              <w:jc w:val="center"/>
              <w:rPr>
                <w:sz w:val="16"/>
                <w:szCs w:val="16"/>
              </w:rPr>
            </w:pPr>
            <w:r w:rsidRPr="00266687">
              <w:rPr>
                <w:color w:val="000000"/>
                <w:sz w:val="16"/>
                <w:szCs w:val="16"/>
              </w:rPr>
              <w:t>15.86</w:t>
            </w:r>
          </w:p>
        </w:tc>
        <w:tc>
          <w:tcPr>
            <w:tcW w:w="1008" w:type="dxa"/>
            <w:vAlign w:val="center"/>
            <w:hideMark/>
          </w:tcPr>
          <w:p w14:paraId="2D12660C" w14:textId="77777777" w:rsidR="00E42721" w:rsidRPr="009B3DCC" w:rsidRDefault="00E42721" w:rsidP="00F555E9">
            <w:pPr>
              <w:snapToGrid w:val="0"/>
              <w:jc w:val="center"/>
              <w:rPr>
                <w:sz w:val="16"/>
                <w:szCs w:val="16"/>
              </w:rPr>
            </w:pPr>
            <w:r w:rsidRPr="00266687">
              <w:rPr>
                <w:color w:val="000000"/>
                <w:sz w:val="16"/>
                <w:szCs w:val="16"/>
              </w:rPr>
              <w:t>1.64</w:t>
            </w:r>
          </w:p>
        </w:tc>
      </w:tr>
      <w:tr w:rsidR="00E42721" w:rsidRPr="009B3DCC" w14:paraId="70822822" w14:textId="77777777" w:rsidTr="00F555E9">
        <w:trPr>
          <w:trHeight w:val="165"/>
        </w:trPr>
        <w:tc>
          <w:tcPr>
            <w:tcW w:w="360" w:type="dxa"/>
            <w:vAlign w:val="center"/>
            <w:hideMark/>
          </w:tcPr>
          <w:p w14:paraId="2AF0E68F" w14:textId="77777777" w:rsidR="00E42721" w:rsidRPr="00B20630" w:rsidRDefault="00E42721" w:rsidP="00F555E9">
            <w:pPr>
              <w:snapToGrid w:val="0"/>
              <w:rPr>
                <w:sz w:val="16"/>
                <w:szCs w:val="16"/>
              </w:rPr>
            </w:pPr>
            <w:r w:rsidRPr="00B20630">
              <w:rPr>
                <w:color w:val="000000"/>
                <w:sz w:val="16"/>
                <w:szCs w:val="16"/>
              </w:rPr>
              <w:t>437</w:t>
            </w:r>
          </w:p>
        </w:tc>
        <w:tc>
          <w:tcPr>
            <w:tcW w:w="864" w:type="dxa"/>
            <w:vAlign w:val="center"/>
            <w:hideMark/>
          </w:tcPr>
          <w:p w14:paraId="76C9CF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72723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37861D7"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6C4E772E"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193F062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1DB523F"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75EEF31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AF04F4F" w14:textId="77777777" w:rsidR="00E42721" w:rsidRPr="009B3DCC" w:rsidRDefault="00E42721" w:rsidP="00F555E9">
            <w:pPr>
              <w:snapToGrid w:val="0"/>
              <w:jc w:val="center"/>
              <w:rPr>
                <w:sz w:val="16"/>
                <w:szCs w:val="16"/>
              </w:rPr>
            </w:pPr>
            <w:r w:rsidRPr="00266687">
              <w:rPr>
                <w:color w:val="000000"/>
                <w:sz w:val="16"/>
                <w:szCs w:val="16"/>
              </w:rPr>
              <w:t>12.59</w:t>
            </w:r>
          </w:p>
        </w:tc>
        <w:tc>
          <w:tcPr>
            <w:tcW w:w="1008" w:type="dxa"/>
            <w:vAlign w:val="center"/>
            <w:hideMark/>
          </w:tcPr>
          <w:p w14:paraId="201F6C15" w14:textId="77777777" w:rsidR="00E42721" w:rsidRPr="009B3DCC" w:rsidRDefault="00E42721" w:rsidP="00F555E9">
            <w:pPr>
              <w:snapToGrid w:val="0"/>
              <w:jc w:val="center"/>
              <w:rPr>
                <w:sz w:val="16"/>
                <w:szCs w:val="16"/>
              </w:rPr>
            </w:pPr>
            <w:r w:rsidRPr="00266687">
              <w:rPr>
                <w:color w:val="000000"/>
                <w:sz w:val="16"/>
                <w:szCs w:val="16"/>
              </w:rPr>
              <w:t>1.81</w:t>
            </w:r>
          </w:p>
        </w:tc>
      </w:tr>
      <w:tr w:rsidR="00E42721" w:rsidRPr="009B3DCC" w14:paraId="61BC003E" w14:textId="77777777" w:rsidTr="00F555E9">
        <w:trPr>
          <w:trHeight w:val="165"/>
        </w:trPr>
        <w:tc>
          <w:tcPr>
            <w:tcW w:w="360" w:type="dxa"/>
            <w:vAlign w:val="center"/>
            <w:hideMark/>
          </w:tcPr>
          <w:p w14:paraId="4C4A9DA2" w14:textId="77777777" w:rsidR="00E42721" w:rsidRPr="00B20630" w:rsidRDefault="00E42721" w:rsidP="00F555E9">
            <w:pPr>
              <w:snapToGrid w:val="0"/>
              <w:rPr>
                <w:sz w:val="16"/>
                <w:szCs w:val="16"/>
              </w:rPr>
            </w:pPr>
            <w:r w:rsidRPr="00B20630">
              <w:rPr>
                <w:color w:val="000000"/>
                <w:sz w:val="16"/>
                <w:szCs w:val="16"/>
              </w:rPr>
              <w:t>438</w:t>
            </w:r>
          </w:p>
        </w:tc>
        <w:tc>
          <w:tcPr>
            <w:tcW w:w="864" w:type="dxa"/>
            <w:vAlign w:val="center"/>
            <w:hideMark/>
          </w:tcPr>
          <w:p w14:paraId="658E1E4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2D50A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D7B1678"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1619B53D"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734AAF1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32CD01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3937D33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DAE4B5B" w14:textId="77777777" w:rsidR="00E42721" w:rsidRPr="009B3DCC" w:rsidRDefault="00E42721" w:rsidP="00F555E9">
            <w:pPr>
              <w:snapToGrid w:val="0"/>
              <w:jc w:val="center"/>
              <w:rPr>
                <w:sz w:val="16"/>
                <w:szCs w:val="16"/>
              </w:rPr>
            </w:pPr>
            <w:r w:rsidRPr="00266687">
              <w:rPr>
                <w:color w:val="000000"/>
                <w:sz w:val="16"/>
                <w:szCs w:val="16"/>
              </w:rPr>
              <w:t>12.73</w:t>
            </w:r>
          </w:p>
        </w:tc>
        <w:tc>
          <w:tcPr>
            <w:tcW w:w="1008" w:type="dxa"/>
            <w:vAlign w:val="center"/>
            <w:hideMark/>
          </w:tcPr>
          <w:p w14:paraId="128DB741" w14:textId="77777777" w:rsidR="00E42721" w:rsidRPr="009B3DCC" w:rsidRDefault="00E42721" w:rsidP="00F555E9">
            <w:pPr>
              <w:snapToGrid w:val="0"/>
              <w:jc w:val="center"/>
              <w:rPr>
                <w:sz w:val="16"/>
                <w:szCs w:val="16"/>
              </w:rPr>
            </w:pPr>
            <w:r w:rsidRPr="00266687">
              <w:rPr>
                <w:color w:val="000000"/>
                <w:sz w:val="16"/>
                <w:szCs w:val="16"/>
              </w:rPr>
              <w:t>1.78</w:t>
            </w:r>
          </w:p>
        </w:tc>
      </w:tr>
      <w:tr w:rsidR="00E42721" w:rsidRPr="009B3DCC" w14:paraId="3A3AC9F7" w14:textId="77777777" w:rsidTr="00F555E9">
        <w:trPr>
          <w:trHeight w:val="165"/>
        </w:trPr>
        <w:tc>
          <w:tcPr>
            <w:tcW w:w="360" w:type="dxa"/>
            <w:vAlign w:val="center"/>
            <w:hideMark/>
          </w:tcPr>
          <w:p w14:paraId="04623D3E" w14:textId="77777777" w:rsidR="00E42721" w:rsidRPr="00B20630" w:rsidRDefault="00E42721" w:rsidP="00F555E9">
            <w:pPr>
              <w:snapToGrid w:val="0"/>
              <w:rPr>
                <w:sz w:val="16"/>
                <w:szCs w:val="16"/>
              </w:rPr>
            </w:pPr>
            <w:r w:rsidRPr="00B20630">
              <w:rPr>
                <w:color w:val="000000"/>
                <w:sz w:val="16"/>
                <w:szCs w:val="16"/>
              </w:rPr>
              <w:t>439</w:t>
            </w:r>
          </w:p>
        </w:tc>
        <w:tc>
          <w:tcPr>
            <w:tcW w:w="864" w:type="dxa"/>
            <w:vAlign w:val="center"/>
            <w:hideMark/>
          </w:tcPr>
          <w:p w14:paraId="47D42A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170169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1F9CBC"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3BCCB821"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37C0B00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62E589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6B0A1E81"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E411FCA" w14:textId="77777777" w:rsidR="00E42721" w:rsidRPr="009B3DCC" w:rsidRDefault="00E42721" w:rsidP="00F555E9">
            <w:pPr>
              <w:snapToGrid w:val="0"/>
              <w:jc w:val="center"/>
              <w:rPr>
                <w:sz w:val="16"/>
                <w:szCs w:val="16"/>
              </w:rPr>
            </w:pPr>
            <w:r w:rsidRPr="00266687">
              <w:rPr>
                <w:color w:val="000000"/>
                <w:sz w:val="16"/>
                <w:szCs w:val="16"/>
              </w:rPr>
              <w:t>15.00</w:t>
            </w:r>
          </w:p>
        </w:tc>
        <w:tc>
          <w:tcPr>
            <w:tcW w:w="1008" w:type="dxa"/>
            <w:vAlign w:val="center"/>
            <w:hideMark/>
          </w:tcPr>
          <w:p w14:paraId="236D7C00" w14:textId="77777777" w:rsidR="00E42721" w:rsidRPr="009B3DCC" w:rsidRDefault="00E42721" w:rsidP="00F555E9">
            <w:pPr>
              <w:snapToGrid w:val="0"/>
              <w:jc w:val="center"/>
              <w:rPr>
                <w:sz w:val="16"/>
                <w:szCs w:val="16"/>
              </w:rPr>
            </w:pPr>
            <w:r w:rsidRPr="00266687">
              <w:rPr>
                <w:color w:val="000000"/>
                <w:sz w:val="16"/>
                <w:szCs w:val="16"/>
              </w:rPr>
              <w:t>1.55</w:t>
            </w:r>
          </w:p>
        </w:tc>
      </w:tr>
      <w:tr w:rsidR="00E42721" w:rsidRPr="009B3DCC" w14:paraId="05A2F920" w14:textId="77777777" w:rsidTr="00F555E9">
        <w:trPr>
          <w:trHeight w:val="165"/>
        </w:trPr>
        <w:tc>
          <w:tcPr>
            <w:tcW w:w="360" w:type="dxa"/>
            <w:vAlign w:val="center"/>
            <w:hideMark/>
          </w:tcPr>
          <w:p w14:paraId="7C62EAE2" w14:textId="77777777" w:rsidR="00E42721" w:rsidRPr="00B20630" w:rsidRDefault="00E42721" w:rsidP="00F555E9">
            <w:pPr>
              <w:snapToGrid w:val="0"/>
              <w:rPr>
                <w:sz w:val="16"/>
                <w:szCs w:val="16"/>
              </w:rPr>
            </w:pPr>
            <w:r w:rsidRPr="00B20630">
              <w:rPr>
                <w:color w:val="000000"/>
                <w:sz w:val="16"/>
                <w:szCs w:val="16"/>
              </w:rPr>
              <w:t>440</w:t>
            </w:r>
          </w:p>
        </w:tc>
        <w:tc>
          <w:tcPr>
            <w:tcW w:w="864" w:type="dxa"/>
            <w:vAlign w:val="center"/>
            <w:hideMark/>
          </w:tcPr>
          <w:p w14:paraId="79D9DE5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634257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98D5EE8"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0F7EB19E"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0A70AA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F58413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7CAE620"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5DEB18DD" w14:textId="77777777" w:rsidR="00E42721" w:rsidRPr="009B3DCC" w:rsidRDefault="00E42721" w:rsidP="00F555E9">
            <w:pPr>
              <w:snapToGrid w:val="0"/>
              <w:jc w:val="center"/>
              <w:rPr>
                <w:sz w:val="16"/>
                <w:szCs w:val="16"/>
              </w:rPr>
            </w:pPr>
            <w:r w:rsidRPr="00266687">
              <w:rPr>
                <w:color w:val="000000"/>
                <w:sz w:val="16"/>
                <w:szCs w:val="16"/>
              </w:rPr>
              <w:t>12.60</w:t>
            </w:r>
          </w:p>
        </w:tc>
        <w:tc>
          <w:tcPr>
            <w:tcW w:w="1008" w:type="dxa"/>
            <w:vAlign w:val="center"/>
            <w:hideMark/>
          </w:tcPr>
          <w:p w14:paraId="1F25BBD1" w14:textId="77777777" w:rsidR="00E42721" w:rsidRPr="009B3DCC" w:rsidRDefault="00E42721" w:rsidP="00F555E9">
            <w:pPr>
              <w:snapToGrid w:val="0"/>
              <w:jc w:val="center"/>
              <w:rPr>
                <w:sz w:val="16"/>
                <w:szCs w:val="16"/>
              </w:rPr>
            </w:pPr>
            <w:r w:rsidRPr="00266687">
              <w:rPr>
                <w:color w:val="000000"/>
                <w:sz w:val="16"/>
                <w:szCs w:val="16"/>
              </w:rPr>
              <w:t>1.24</w:t>
            </w:r>
          </w:p>
        </w:tc>
      </w:tr>
      <w:tr w:rsidR="00E42721" w:rsidRPr="009B3DCC" w14:paraId="10566E6E" w14:textId="77777777" w:rsidTr="00F555E9">
        <w:trPr>
          <w:trHeight w:val="165"/>
        </w:trPr>
        <w:tc>
          <w:tcPr>
            <w:tcW w:w="360" w:type="dxa"/>
            <w:vAlign w:val="center"/>
            <w:hideMark/>
          </w:tcPr>
          <w:p w14:paraId="583BFCF1" w14:textId="77777777" w:rsidR="00E42721" w:rsidRPr="00B20630" w:rsidRDefault="00E42721" w:rsidP="00F555E9">
            <w:pPr>
              <w:snapToGrid w:val="0"/>
              <w:rPr>
                <w:sz w:val="16"/>
                <w:szCs w:val="16"/>
              </w:rPr>
            </w:pPr>
            <w:r w:rsidRPr="00B20630">
              <w:rPr>
                <w:color w:val="000000"/>
                <w:sz w:val="16"/>
                <w:szCs w:val="16"/>
              </w:rPr>
              <w:t>441</w:t>
            </w:r>
          </w:p>
        </w:tc>
        <w:tc>
          <w:tcPr>
            <w:tcW w:w="864" w:type="dxa"/>
            <w:vAlign w:val="center"/>
            <w:hideMark/>
          </w:tcPr>
          <w:p w14:paraId="10638B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5F9366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4A84809"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56E05377"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76EEE00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515910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6768EE8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F9404CA" w14:textId="77777777" w:rsidR="00E42721" w:rsidRPr="009B3DCC" w:rsidRDefault="00E42721" w:rsidP="00F555E9">
            <w:pPr>
              <w:snapToGrid w:val="0"/>
              <w:jc w:val="center"/>
              <w:rPr>
                <w:sz w:val="16"/>
                <w:szCs w:val="16"/>
              </w:rPr>
            </w:pPr>
            <w:r w:rsidRPr="00266687">
              <w:rPr>
                <w:color w:val="000000"/>
                <w:sz w:val="16"/>
                <w:szCs w:val="16"/>
              </w:rPr>
              <w:t>13.20</w:t>
            </w:r>
          </w:p>
        </w:tc>
        <w:tc>
          <w:tcPr>
            <w:tcW w:w="1008" w:type="dxa"/>
            <w:vAlign w:val="center"/>
            <w:hideMark/>
          </w:tcPr>
          <w:p w14:paraId="2C889F5D" w14:textId="77777777" w:rsidR="00E42721" w:rsidRPr="009B3DCC" w:rsidRDefault="00E42721" w:rsidP="00F555E9">
            <w:pPr>
              <w:snapToGrid w:val="0"/>
              <w:jc w:val="center"/>
              <w:rPr>
                <w:sz w:val="16"/>
                <w:szCs w:val="16"/>
              </w:rPr>
            </w:pPr>
            <w:r w:rsidRPr="00266687">
              <w:rPr>
                <w:color w:val="000000"/>
                <w:sz w:val="16"/>
                <w:szCs w:val="16"/>
              </w:rPr>
              <w:t>1.28</w:t>
            </w:r>
          </w:p>
        </w:tc>
      </w:tr>
      <w:tr w:rsidR="00E42721" w:rsidRPr="009B3DCC" w14:paraId="4B0E7330" w14:textId="77777777" w:rsidTr="00F555E9">
        <w:trPr>
          <w:trHeight w:val="165"/>
        </w:trPr>
        <w:tc>
          <w:tcPr>
            <w:tcW w:w="360" w:type="dxa"/>
            <w:vAlign w:val="center"/>
            <w:hideMark/>
          </w:tcPr>
          <w:p w14:paraId="5ED73BEA" w14:textId="77777777" w:rsidR="00E42721" w:rsidRPr="00B20630" w:rsidRDefault="00E42721" w:rsidP="00F555E9">
            <w:pPr>
              <w:snapToGrid w:val="0"/>
              <w:rPr>
                <w:sz w:val="16"/>
                <w:szCs w:val="16"/>
              </w:rPr>
            </w:pPr>
            <w:r w:rsidRPr="00B20630">
              <w:rPr>
                <w:color w:val="000000"/>
                <w:sz w:val="16"/>
                <w:szCs w:val="16"/>
              </w:rPr>
              <w:t>442</w:t>
            </w:r>
          </w:p>
        </w:tc>
        <w:tc>
          <w:tcPr>
            <w:tcW w:w="864" w:type="dxa"/>
            <w:vAlign w:val="center"/>
            <w:hideMark/>
          </w:tcPr>
          <w:p w14:paraId="0222649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C78B90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E5E739F"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488668E9"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67739DC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97944D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C52F2FB"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354038DD" w14:textId="77777777" w:rsidR="00E42721" w:rsidRPr="009B3DCC" w:rsidRDefault="00E42721" w:rsidP="00F555E9">
            <w:pPr>
              <w:snapToGrid w:val="0"/>
              <w:jc w:val="center"/>
              <w:rPr>
                <w:sz w:val="16"/>
                <w:szCs w:val="16"/>
              </w:rPr>
            </w:pPr>
            <w:r w:rsidRPr="00266687">
              <w:rPr>
                <w:color w:val="000000"/>
                <w:sz w:val="16"/>
                <w:szCs w:val="16"/>
              </w:rPr>
              <w:t>15.08</w:t>
            </w:r>
          </w:p>
        </w:tc>
        <w:tc>
          <w:tcPr>
            <w:tcW w:w="1008" w:type="dxa"/>
            <w:vAlign w:val="center"/>
            <w:hideMark/>
          </w:tcPr>
          <w:p w14:paraId="7BD23A2B" w14:textId="77777777" w:rsidR="00E42721" w:rsidRPr="009B3DCC" w:rsidRDefault="00E42721" w:rsidP="00F555E9">
            <w:pPr>
              <w:snapToGrid w:val="0"/>
              <w:jc w:val="center"/>
              <w:rPr>
                <w:sz w:val="16"/>
                <w:szCs w:val="16"/>
              </w:rPr>
            </w:pPr>
            <w:r w:rsidRPr="00266687">
              <w:rPr>
                <w:color w:val="000000"/>
                <w:sz w:val="16"/>
                <w:szCs w:val="16"/>
              </w:rPr>
              <w:t>1.62</w:t>
            </w:r>
          </w:p>
        </w:tc>
      </w:tr>
      <w:tr w:rsidR="00E42721" w:rsidRPr="009B3DCC" w14:paraId="6136BE70" w14:textId="77777777" w:rsidTr="00F555E9">
        <w:trPr>
          <w:trHeight w:val="180"/>
        </w:trPr>
        <w:tc>
          <w:tcPr>
            <w:tcW w:w="360" w:type="dxa"/>
            <w:vAlign w:val="center"/>
            <w:hideMark/>
          </w:tcPr>
          <w:p w14:paraId="0465E41D" w14:textId="77777777" w:rsidR="00E42721" w:rsidRPr="00B20630" w:rsidRDefault="00E42721" w:rsidP="00F555E9">
            <w:pPr>
              <w:snapToGrid w:val="0"/>
              <w:rPr>
                <w:sz w:val="16"/>
                <w:szCs w:val="16"/>
              </w:rPr>
            </w:pPr>
            <w:r w:rsidRPr="00B20630">
              <w:rPr>
                <w:color w:val="000000"/>
                <w:sz w:val="16"/>
                <w:szCs w:val="16"/>
              </w:rPr>
              <w:t>443</w:t>
            </w:r>
          </w:p>
        </w:tc>
        <w:tc>
          <w:tcPr>
            <w:tcW w:w="864" w:type="dxa"/>
            <w:vAlign w:val="center"/>
            <w:hideMark/>
          </w:tcPr>
          <w:p w14:paraId="53ECE0A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174839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DE95F3F"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6CF7C57B"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785FF87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4CBE5F1"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6D411A0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58F6ED4" w14:textId="77777777" w:rsidR="00E42721" w:rsidRPr="009B3DCC" w:rsidRDefault="00E42721" w:rsidP="00F555E9">
            <w:pPr>
              <w:snapToGrid w:val="0"/>
              <w:jc w:val="center"/>
              <w:rPr>
                <w:sz w:val="16"/>
                <w:szCs w:val="16"/>
              </w:rPr>
            </w:pPr>
            <w:r w:rsidRPr="00266687">
              <w:rPr>
                <w:color w:val="000000"/>
                <w:sz w:val="16"/>
                <w:szCs w:val="16"/>
              </w:rPr>
              <w:t>8.44</w:t>
            </w:r>
          </w:p>
        </w:tc>
        <w:tc>
          <w:tcPr>
            <w:tcW w:w="1008" w:type="dxa"/>
            <w:vAlign w:val="center"/>
            <w:hideMark/>
          </w:tcPr>
          <w:p w14:paraId="1A9BAC89" w14:textId="77777777" w:rsidR="00E42721" w:rsidRPr="009B3DCC" w:rsidRDefault="00E42721" w:rsidP="00F555E9">
            <w:pPr>
              <w:snapToGrid w:val="0"/>
              <w:jc w:val="center"/>
              <w:rPr>
                <w:sz w:val="16"/>
                <w:szCs w:val="16"/>
              </w:rPr>
            </w:pPr>
            <w:r w:rsidRPr="00266687">
              <w:rPr>
                <w:color w:val="000000"/>
                <w:sz w:val="16"/>
                <w:szCs w:val="16"/>
              </w:rPr>
              <w:t>1.17</w:t>
            </w:r>
          </w:p>
        </w:tc>
      </w:tr>
      <w:tr w:rsidR="00E42721" w:rsidRPr="009B3DCC" w14:paraId="183A10CE" w14:textId="77777777" w:rsidTr="00F555E9">
        <w:trPr>
          <w:trHeight w:val="165"/>
        </w:trPr>
        <w:tc>
          <w:tcPr>
            <w:tcW w:w="360" w:type="dxa"/>
            <w:vAlign w:val="center"/>
            <w:hideMark/>
          </w:tcPr>
          <w:p w14:paraId="0C34B126" w14:textId="77777777" w:rsidR="00E42721" w:rsidRPr="00B20630" w:rsidRDefault="00E42721" w:rsidP="00F555E9">
            <w:pPr>
              <w:snapToGrid w:val="0"/>
              <w:rPr>
                <w:sz w:val="16"/>
                <w:szCs w:val="16"/>
              </w:rPr>
            </w:pPr>
            <w:r w:rsidRPr="00B20630">
              <w:rPr>
                <w:color w:val="000000"/>
                <w:sz w:val="16"/>
                <w:szCs w:val="16"/>
              </w:rPr>
              <w:t>444</w:t>
            </w:r>
          </w:p>
        </w:tc>
        <w:tc>
          <w:tcPr>
            <w:tcW w:w="864" w:type="dxa"/>
            <w:vAlign w:val="center"/>
            <w:hideMark/>
          </w:tcPr>
          <w:p w14:paraId="5C7CA5D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4F31B4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D6B058D"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3DC0F559"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2E912C6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2603EF0"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15B2B6C"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19D847B" w14:textId="77777777" w:rsidR="00E42721" w:rsidRPr="009B3DCC" w:rsidRDefault="00E42721" w:rsidP="00F555E9">
            <w:pPr>
              <w:snapToGrid w:val="0"/>
              <w:jc w:val="center"/>
              <w:rPr>
                <w:sz w:val="16"/>
                <w:szCs w:val="16"/>
              </w:rPr>
            </w:pPr>
            <w:r w:rsidRPr="00266687">
              <w:rPr>
                <w:color w:val="000000"/>
                <w:sz w:val="16"/>
                <w:szCs w:val="16"/>
              </w:rPr>
              <w:t>16.41</w:t>
            </w:r>
          </w:p>
        </w:tc>
        <w:tc>
          <w:tcPr>
            <w:tcW w:w="1008" w:type="dxa"/>
            <w:vAlign w:val="center"/>
            <w:hideMark/>
          </w:tcPr>
          <w:p w14:paraId="42F05001" w14:textId="77777777" w:rsidR="00E42721" w:rsidRPr="009B3DCC" w:rsidRDefault="00E42721" w:rsidP="00F555E9">
            <w:pPr>
              <w:snapToGrid w:val="0"/>
              <w:jc w:val="center"/>
              <w:rPr>
                <w:sz w:val="16"/>
                <w:szCs w:val="16"/>
              </w:rPr>
            </w:pPr>
            <w:r w:rsidRPr="00266687">
              <w:rPr>
                <w:color w:val="000000"/>
                <w:sz w:val="16"/>
                <w:szCs w:val="16"/>
              </w:rPr>
              <w:t>1.72</w:t>
            </w:r>
          </w:p>
        </w:tc>
      </w:tr>
      <w:tr w:rsidR="00E42721" w:rsidRPr="009B3DCC" w14:paraId="21F0D738" w14:textId="77777777" w:rsidTr="00F555E9">
        <w:trPr>
          <w:trHeight w:val="165"/>
        </w:trPr>
        <w:tc>
          <w:tcPr>
            <w:tcW w:w="360" w:type="dxa"/>
            <w:vAlign w:val="center"/>
            <w:hideMark/>
          </w:tcPr>
          <w:p w14:paraId="06A36B88" w14:textId="77777777" w:rsidR="00E42721" w:rsidRPr="00B20630" w:rsidRDefault="00E42721" w:rsidP="00F555E9">
            <w:pPr>
              <w:snapToGrid w:val="0"/>
              <w:rPr>
                <w:sz w:val="16"/>
                <w:szCs w:val="16"/>
              </w:rPr>
            </w:pPr>
            <w:r w:rsidRPr="00B20630">
              <w:rPr>
                <w:color w:val="000000"/>
                <w:sz w:val="16"/>
                <w:szCs w:val="16"/>
              </w:rPr>
              <w:t>445</w:t>
            </w:r>
          </w:p>
        </w:tc>
        <w:tc>
          <w:tcPr>
            <w:tcW w:w="864" w:type="dxa"/>
            <w:vAlign w:val="center"/>
            <w:hideMark/>
          </w:tcPr>
          <w:p w14:paraId="4660F8D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136AE3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9C7301A"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698D3C65"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6A52DEB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836B4C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35C2D74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ECA2247" w14:textId="77777777" w:rsidR="00E42721" w:rsidRPr="009B3DCC" w:rsidRDefault="00E42721" w:rsidP="00F555E9">
            <w:pPr>
              <w:snapToGrid w:val="0"/>
              <w:jc w:val="center"/>
              <w:rPr>
                <w:sz w:val="16"/>
                <w:szCs w:val="16"/>
              </w:rPr>
            </w:pPr>
            <w:r w:rsidRPr="00266687">
              <w:rPr>
                <w:color w:val="000000"/>
                <w:sz w:val="16"/>
                <w:szCs w:val="16"/>
              </w:rPr>
              <w:t>13.94</w:t>
            </w:r>
          </w:p>
        </w:tc>
        <w:tc>
          <w:tcPr>
            <w:tcW w:w="1008" w:type="dxa"/>
            <w:vAlign w:val="center"/>
            <w:hideMark/>
          </w:tcPr>
          <w:p w14:paraId="7B91C2F3" w14:textId="77777777" w:rsidR="00E42721" w:rsidRPr="009B3DCC" w:rsidRDefault="00E42721" w:rsidP="00F555E9">
            <w:pPr>
              <w:snapToGrid w:val="0"/>
              <w:jc w:val="center"/>
              <w:rPr>
                <w:sz w:val="16"/>
                <w:szCs w:val="16"/>
              </w:rPr>
            </w:pPr>
            <w:r w:rsidRPr="00266687">
              <w:rPr>
                <w:color w:val="000000"/>
                <w:sz w:val="16"/>
                <w:szCs w:val="16"/>
              </w:rPr>
              <w:t>1.62</w:t>
            </w:r>
          </w:p>
        </w:tc>
      </w:tr>
      <w:tr w:rsidR="00E42721" w:rsidRPr="009B3DCC" w14:paraId="6C0A99CC" w14:textId="77777777" w:rsidTr="00F555E9">
        <w:trPr>
          <w:trHeight w:val="165"/>
        </w:trPr>
        <w:tc>
          <w:tcPr>
            <w:tcW w:w="360" w:type="dxa"/>
            <w:vAlign w:val="center"/>
            <w:hideMark/>
          </w:tcPr>
          <w:p w14:paraId="2F7D4B66" w14:textId="77777777" w:rsidR="00E42721" w:rsidRPr="00B20630" w:rsidRDefault="00E42721" w:rsidP="00F555E9">
            <w:pPr>
              <w:snapToGrid w:val="0"/>
              <w:rPr>
                <w:sz w:val="16"/>
                <w:szCs w:val="16"/>
              </w:rPr>
            </w:pPr>
            <w:r w:rsidRPr="00B20630">
              <w:rPr>
                <w:color w:val="000000"/>
                <w:sz w:val="16"/>
                <w:szCs w:val="16"/>
              </w:rPr>
              <w:t>446</w:t>
            </w:r>
          </w:p>
        </w:tc>
        <w:tc>
          <w:tcPr>
            <w:tcW w:w="864" w:type="dxa"/>
            <w:vAlign w:val="center"/>
            <w:hideMark/>
          </w:tcPr>
          <w:p w14:paraId="74C2498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C8C29E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8300C4A"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36541B0C"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539E5C9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D54219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F9A8CC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7179B2B" w14:textId="77777777" w:rsidR="00E42721" w:rsidRPr="009B3DCC" w:rsidRDefault="00E42721" w:rsidP="00F555E9">
            <w:pPr>
              <w:snapToGrid w:val="0"/>
              <w:jc w:val="center"/>
              <w:rPr>
                <w:sz w:val="16"/>
                <w:szCs w:val="16"/>
              </w:rPr>
            </w:pPr>
            <w:r w:rsidRPr="00266687">
              <w:rPr>
                <w:color w:val="000000"/>
                <w:sz w:val="16"/>
                <w:szCs w:val="16"/>
              </w:rPr>
              <w:t>17.81</w:t>
            </w:r>
          </w:p>
        </w:tc>
        <w:tc>
          <w:tcPr>
            <w:tcW w:w="1008" w:type="dxa"/>
            <w:vAlign w:val="center"/>
            <w:hideMark/>
          </w:tcPr>
          <w:p w14:paraId="2FA8712D" w14:textId="77777777" w:rsidR="00E42721" w:rsidRPr="009B3DCC" w:rsidRDefault="00E42721" w:rsidP="00F555E9">
            <w:pPr>
              <w:snapToGrid w:val="0"/>
              <w:jc w:val="center"/>
              <w:rPr>
                <w:sz w:val="16"/>
                <w:szCs w:val="16"/>
              </w:rPr>
            </w:pPr>
            <w:r w:rsidRPr="00266687">
              <w:rPr>
                <w:color w:val="000000"/>
                <w:sz w:val="16"/>
                <w:szCs w:val="16"/>
              </w:rPr>
              <w:t>1.49</w:t>
            </w:r>
          </w:p>
        </w:tc>
      </w:tr>
      <w:tr w:rsidR="00E42721" w:rsidRPr="009B3DCC" w14:paraId="7826CA03" w14:textId="77777777" w:rsidTr="00F555E9">
        <w:trPr>
          <w:trHeight w:val="165"/>
        </w:trPr>
        <w:tc>
          <w:tcPr>
            <w:tcW w:w="360" w:type="dxa"/>
            <w:vAlign w:val="center"/>
            <w:hideMark/>
          </w:tcPr>
          <w:p w14:paraId="6DBB07C4" w14:textId="77777777" w:rsidR="00E42721" w:rsidRPr="00B20630" w:rsidRDefault="00E42721" w:rsidP="00F555E9">
            <w:pPr>
              <w:snapToGrid w:val="0"/>
              <w:rPr>
                <w:sz w:val="16"/>
                <w:szCs w:val="16"/>
              </w:rPr>
            </w:pPr>
            <w:r w:rsidRPr="00B20630">
              <w:rPr>
                <w:color w:val="000000"/>
                <w:sz w:val="16"/>
                <w:szCs w:val="16"/>
              </w:rPr>
              <w:t>447</w:t>
            </w:r>
          </w:p>
        </w:tc>
        <w:tc>
          <w:tcPr>
            <w:tcW w:w="864" w:type="dxa"/>
            <w:vAlign w:val="center"/>
            <w:hideMark/>
          </w:tcPr>
          <w:p w14:paraId="3B25D05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4B6168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88B4E73"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234D72F6"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6D40116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DE83B3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613479A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52B0EB9" w14:textId="77777777" w:rsidR="00E42721" w:rsidRPr="009B3DCC" w:rsidRDefault="00E42721" w:rsidP="00F555E9">
            <w:pPr>
              <w:snapToGrid w:val="0"/>
              <w:jc w:val="center"/>
              <w:rPr>
                <w:sz w:val="16"/>
                <w:szCs w:val="16"/>
              </w:rPr>
            </w:pPr>
            <w:r w:rsidRPr="00266687">
              <w:rPr>
                <w:color w:val="000000"/>
                <w:sz w:val="16"/>
                <w:szCs w:val="16"/>
              </w:rPr>
              <w:t>14.99</w:t>
            </w:r>
          </w:p>
        </w:tc>
        <w:tc>
          <w:tcPr>
            <w:tcW w:w="1008" w:type="dxa"/>
            <w:vAlign w:val="center"/>
            <w:hideMark/>
          </w:tcPr>
          <w:p w14:paraId="4FE0A500"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3C59458B" w14:textId="77777777" w:rsidTr="00F555E9">
        <w:trPr>
          <w:trHeight w:val="165"/>
        </w:trPr>
        <w:tc>
          <w:tcPr>
            <w:tcW w:w="360" w:type="dxa"/>
            <w:vAlign w:val="center"/>
            <w:hideMark/>
          </w:tcPr>
          <w:p w14:paraId="0320CD34" w14:textId="77777777" w:rsidR="00E42721" w:rsidRPr="00B20630" w:rsidRDefault="00E42721" w:rsidP="00F555E9">
            <w:pPr>
              <w:snapToGrid w:val="0"/>
              <w:rPr>
                <w:sz w:val="16"/>
                <w:szCs w:val="16"/>
              </w:rPr>
            </w:pPr>
            <w:r w:rsidRPr="00B20630">
              <w:rPr>
                <w:color w:val="000000"/>
                <w:sz w:val="16"/>
                <w:szCs w:val="16"/>
              </w:rPr>
              <w:t>448</w:t>
            </w:r>
          </w:p>
        </w:tc>
        <w:tc>
          <w:tcPr>
            <w:tcW w:w="864" w:type="dxa"/>
            <w:vAlign w:val="center"/>
            <w:hideMark/>
          </w:tcPr>
          <w:p w14:paraId="1C6CFD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C57977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759A90F"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75B78A93"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1D4C195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B752D3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953A40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8C8FB6A" w14:textId="77777777" w:rsidR="00E42721" w:rsidRPr="009B3DCC" w:rsidRDefault="00E42721" w:rsidP="00F555E9">
            <w:pPr>
              <w:snapToGrid w:val="0"/>
              <w:jc w:val="center"/>
              <w:rPr>
                <w:sz w:val="16"/>
                <w:szCs w:val="16"/>
              </w:rPr>
            </w:pPr>
            <w:r w:rsidRPr="00266687">
              <w:rPr>
                <w:color w:val="000000"/>
                <w:sz w:val="16"/>
                <w:szCs w:val="16"/>
              </w:rPr>
              <w:t>17.20</w:t>
            </w:r>
          </w:p>
        </w:tc>
        <w:tc>
          <w:tcPr>
            <w:tcW w:w="1008" w:type="dxa"/>
            <w:vAlign w:val="center"/>
            <w:hideMark/>
          </w:tcPr>
          <w:p w14:paraId="2161B494" w14:textId="77777777" w:rsidR="00E42721" w:rsidRPr="009B3DCC" w:rsidRDefault="00E42721" w:rsidP="00F555E9">
            <w:pPr>
              <w:snapToGrid w:val="0"/>
              <w:jc w:val="center"/>
              <w:rPr>
                <w:sz w:val="16"/>
                <w:szCs w:val="16"/>
              </w:rPr>
            </w:pPr>
            <w:r w:rsidRPr="00266687">
              <w:rPr>
                <w:color w:val="000000"/>
                <w:sz w:val="16"/>
                <w:szCs w:val="16"/>
              </w:rPr>
              <w:t>1.56</w:t>
            </w:r>
          </w:p>
        </w:tc>
      </w:tr>
      <w:tr w:rsidR="00E42721" w:rsidRPr="009B3DCC" w14:paraId="06E48C0A" w14:textId="77777777" w:rsidTr="00F555E9">
        <w:trPr>
          <w:trHeight w:val="165"/>
        </w:trPr>
        <w:tc>
          <w:tcPr>
            <w:tcW w:w="360" w:type="dxa"/>
            <w:vAlign w:val="center"/>
            <w:hideMark/>
          </w:tcPr>
          <w:p w14:paraId="47CDACAE" w14:textId="77777777" w:rsidR="00E42721" w:rsidRPr="00B20630" w:rsidRDefault="00E42721" w:rsidP="00F555E9">
            <w:pPr>
              <w:snapToGrid w:val="0"/>
              <w:rPr>
                <w:sz w:val="16"/>
                <w:szCs w:val="16"/>
              </w:rPr>
            </w:pPr>
            <w:r w:rsidRPr="00B20630">
              <w:rPr>
                <w:color w:val="000000"/>
                <w:sz w:val="16"/>
                <w:szCs w:val="16"/>
              </w:rPr>
              <w:t>449</w:t>
            </w:r>
          </w:p>
        </w:tc>
        <w:tc>
          <w:tcPr>
            <w:tcW w:w="864" w:type="dxa"/>
            <w:vAlign w:val="center"/>
            <w:hideMark/>
          </w:tcPr>
          <w:p w14:paraId="3866581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4F469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15525CC"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3A97A308"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66562BE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2DFBCA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C5503D3"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54806F1F" w14:textId="77777777" w:rsidR="00E42721" w:rsidRPr="009B3DCC" w:rsidRDefault="00E42721" w:rsidP="00F555E9">
            <w:pPr>
              <w:snapToGrid w:val="0"/>
              <w:jc w:val="center"/>
              <w:rPr>
                <w:sz w:val="16"/>
                <w:szCs w:val="16"/>
              </w:rPr>
            </w:pPr>
            <w:r w:rsidRPr="00266687">
              <w:rPr>
                <w:color w:val="000000"/>
                <w:sz w:val="16"/>
                <w:szCs w:val="16"/>
              </w:rPr>
              <w:t>16.68</w:t>
            </w:r>
          </w:p>
        </w:tc>
        <w:tc>
          <w:tcPr>
            <w:tcW w:w="1008" w:type="dxa"/>
            <w:vAlign w:val="center"/>
            <w:hideMark/>
          </w:tcPr>
          <w:p w14:paraId="5E33DE50" w14:textId="77777777" w:rsidR="00E42721" w:rsidRPr="009B3DCC" w:rsidRDefault="00E42721" w:rsidP="00F555E9">
            <w:pPr>
              <w:snapToGrid w:val="0"/>
              <w:jc w:val="center"/>
              <w:rPr>
                <w:sz w:val="16"/>
                <w:szCs w:val="16"/>
              </w:rPr>
            </w:pPr>
            <w:r w:rsidRPr="00266687">
              <w:rPr>
                <w:color w:val="000000"/>
                <w:sz w:val="16"/>
                <w:szCs w:val="16"/>
              </w:rPr>
              <w:t>1.54</w:t>
            </w:r>
          </w:p>
        </w:tc>
      </w:tr>
      <w:tr w:rsidR="00E42721" w:rsidRPr="009B3DCC" w14:paraId="556A3FE6" w14:textId="77777777" w:rsidTr="00F555E9">
        <w:trPr>
          <w:trHeight w:val="165"/>
        </w:trPr>
        <w:tc>
          <w:tcPr>
            <w:tcW w:w="360" w:type="dxa"/>
            <w:vAlign w:val="center"/>
            <w:hideMark/>
          </w:tcPr>
          <w:p w14:paraId="08DD2178" w14:textId="77777777" w:rsidR="00E42721" w:rsidRPr="00B20630" w:rsidRDefault="00E42721" w:rsidP="00F555E9">
            <w:pPr>
              <w:snapToGrid w:val="0"/>
              <w:rPr>
                <w:sz w:val="16"/>
                <w:szCs w:val="16"/>
              </w:rPr>
            </w:pPr>
            <w:r w:rsidRPr="00B20630">
              <w:rPr>
                <w:color w:val="000000"/>
                <w:sz w:val="16"/>
                <w:szCs w:val="16"/>
              </w:rPr>
              <w:t>450</w:t>
            </w:r>
          </w:p>
        </w:tc>
        <w:tc>
          <w:tcPr>
            <w:tcW w:w="864" w:type="dxa"/>
            <w:vAlign w:val="center"/>
            <w:hideMark/>
          </w:tcPr>
          <w:p w14:paraId="2659B72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D46D1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26928D4"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375005F6"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14018A0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A1827D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BBC8CDD"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B74D180" w14:textId="77777777" w:rsidR="00E42721" w:rsidRPr="009B3DCC" w:rsidRDefault="00E42721" w:rsidP="00F555E9">
            <w:pPr>
              <w:snapToGrid w:val="0"/>
              <w:jc w:val="center"/>
              <w:rPr>
                <w:sz w:val="16"/>
                <w:szCs w:val="16"/>
              </w:rPr>
            </w:pPr>
            <w:r w:rsidRPr="00266687">
              <w:rPr>
                <w:color w:val="000000"/>
                <w:sz w:val="16"/>
                <w:szCs w:val="16"/>
              </w:rPr>
              <w:t>14.01</w:t>
            </w:r>
          </w:p>
        </w:tc>
        <w:tc>
          <w:tcPr>
            <w:tcW w:w="1008" w:type="dxa"/>
            <w:vAlign w:val="center"/>
            <w:hideMark/>
          </w:tcPr>
          <w:p w14:paraId="4B9605D3"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758D03B1" w14:textId="77777777" w:rsidTr="00F555E9">
        <w:trPr>
          <w:trHeight w:val="165"/>
        </w:trPr>
        <w:tc>
          <w:tcPr>
            <w:tcW w:w="360" w:type="dxa"/>
            <w:vAlign w:val="center"/>
            <w:hideMark/>
          </w:tcPr>
          <w:p w14:paraId="682248FF" w14:textId="77777777" w:rsidR="00E42721" w:rsidRPr="00B20630" w:rsidRDefault="00E42721" w:rsidP="00F555E9">
            <w:pPr>
              <w:snapToGrid w:val="0"/>
              <w:rPr>
                <w:sz w:val="16"/>
                <w:szCs w:val="16"/>
              </w:rPr>
            </w:pPr>
            <w:r w:rsidRPr="00B20630">
              <w:rPr>
                <w:color w:val="000000"/>
                <w:sz w:val="16"/>
                <w:szCs w:val="16"/>
              </w:rPr>
              <w:t>451</w:t>
            </w:r>
          </w:p>
        </w:tc>
        <w:tc>
          <w:tcPr>
            <w:tcW w:w="864" w:type="dxa"/>
            <w:vAlign w:val="center"/>
            <w:hideMark/>
          </w:tcPr>
          <w:p w14:paraId="065754C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F5D011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E005156"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3D3D12A1"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6B0081C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D7FA09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7440668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5AACA58" w14:textId="77777777" w:rsidR="00E42721" w:rsidRPr="009B3DCC" w:rsidRDefault="00E42721" w:rsidP="00F555E9">
            <w:pPr>
              <w:snapToGrid w:val="0"/>
              <w:jc w:val="center"/>
              <w:rPr>
                <w:sz w:val="16"/>
                <w:szCs w:val="16"/>
              </w:rPr>
            </w:pPr>
            <w:r w:rsidRPr="00266687">
              <w:rPr>
                <w:color w:val="000000"/>
                <w:sz w:val="16"/>
                <w:szCs w:val="16"/>
              </w:rPr>
              <w:t>15.22</w:t>
            </w:r>
          </w:p>
        </w:tc>
        <w:tc>
          <w:tcPr>
            <w:tcW w:w="1008" w:type="dxa"/>
            <w:vAlign w:val="center"/>
            <w:hideMark/>
          </w:tcPr>
          <w:p w14:paraId="642188E1" w14:textId="77777777" w:rsidR="00E42721" w:rsidRPr="009B3DCC" w:rsidRDefault="00E42721" w:rsidP="00F555E9">
            <w:pPr>
              <w:snapToGrid w:val="0"/>
              <w:jc w:val="center"/>
              <w:rPr>
                <w:sz w:val="16"/>
                <w:szCs w:val="16"/>
              </w:rPr>
            </w:pPr>
            <w:r w:rsidRPr="00266687">
              <w:rPr>
                <w:color w:val="000000"/>
                <w:sz w:val="16"/>
                <w:szCs w:val="16"/>
              </w:rPr>
              <w:t>1.26</w:t>
            </w:r>
          </w:p>
        </w:tc>
      </w:tr>
      <w:tr w:rsidR="00E42721" w:rsidRPr="009B3DCC" w14:paraId="4163100C" w14:textId="77777777" w:rsidTr="00F555E9">
        <w:trPr>
          <w:trHeight w:val="165"/>
        </w:trPr>
        <w:tc>
          <w:tcPr>
            <w:tcW w:w="360" w:type="dxa"/>
            <w:vAlign w:val="center"/>
            <w:hideMark/>
          </w:tcPr>
          <w:p w14:paraId="3DD382FB" w14:textId="77777777" w:rsidR="00E42721" w:rsidRPr="00B20630" w:rsidRDefault="00E42721" w:rsidP="00F555E9">
            <w:pPr>
              <w:snapToGrid w:val="0"/>
              <w:rPr>
                <w:sz w:val="16"/>
                <w:szCs w:val="16"/>
              </w:rPr>
            </w:pPr>
            <w:r w:rsidRPr="00B20630">
              <w:rPr>
                <w:color w:val="000000"/>
                <w:sz w:val="16"/>
                <w:szCs w:val="16"/>
              </w:rPr>
              <w:t>452</w:t>
            </w:r>
          </w:p>
        </w:tc>
        <w:tc>
          <w:tcPr>
            <w:tcW w:w="864" w:type="dxa"/>
            <w:vAlign w:val="center"/>
            <w:hideMark/>
          </w:tcPr>
          <w:p w14:paraId="76549D6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726E6B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A6E993C"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1FF94B98"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39D5D3E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B2FC612"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52CE895D"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5878930B" w14:textId="77777777" w:rsidR="00E42721" w:rsidRPr="009B3DCC" w:rsidRDefault="00E42721" w:rsidP="00F555E9">
            <w:pPr>
              <w:snapToGrid w:val="0"/>
              <w:jc w:val="center"/>
              <w:rPr>
                <w:sz w:val="16"/>
                <w:szCs w:val="16"/>
              </w:rPr>
            </w:pPr>
            <w:r w:rsidRPr="00266687">
              <w:rPr>
                <w:color w:val="000000"/>
                <w:sz w:val="16"/>
                <w:szCs w:val="16"/>
              </w:rPr>
              <w:t>15.64</w:t>
            </w:r>
          </w:p>
        </w:tc>
        <w:tc>
          <w:tcPr>
            <w:tcW w:w="1008" w:type="dxa"/>
            <w:vAlign w:val="center"/>
            <w:hideMark/>
          </w:tcPr>
          <w:p w14:paraId="24ADFA2B" w14:textId="77777777" w:rsidR="00E42721" w:rsidRPr="009B3DCC" w:rsidRDefault="00E42721" w:rsidP="00F555E9">
            <w:pPr>
              <w:snapToGrid w:val="0"/>
              <w:jc w:val="center"/>
              <w:rPr>
                <w:sz w:val="16"/>
                <w:szCs w:val="16"/>
              </w:rPr>
            </w:pPr>
            <w:r w:rsidRPr="00266687">
              <w:rPr>
                <w:color w:val="000000"/>
                <w:sz w:val="16"/>
                <w:szCs w:val="16"/>
              </w:rPr>
              <w:t>1.57</w:t>
            </w:r>
          </w:p>
        </w:tc>
      </w:tr>
      <w:tr w:rsidR="00E42721" w:rsidRPr="009B3DCC" w14:paraId="2D45DB9E" w14:textId="77777777" w:rsidTr="00F555E9">
        <w:trPr>
          <w:trHeight w:val="165"/>
        </w:trPr>
        <w:tc>
          <w:tcPr>
            <w:tcW w:w="360" w:type="dxa"/>
            <w:vAlign w:val="center"/>
            <w:hideMark/>
          </w:tcPr>
          <w:p w14:paraId="106B80B1" w14:textId="77777777" w:rsidR="00E42721" w:rsidRPr="00B20630" w:rsidRDefault="00E42721" w:rsidP="00F555E9">
            <w:pPr>
              <w:snapToGrid w:val="0"/>
              <w:rPr>
                <w:sz w:val="16"/>
                <w:szCs w:val="16"/>
              </w:rPr>
            </w:pPr>
            <w:r w:rsidRPr="00B20630">
              <w:rPr>
                <w:color w:val="000000"/>
                <w:sz w:val="16"/>
                <w:szCs w:val="16"/>
              </w:rPr>
              <w:t>453</w:t>
            </w:r>
          </w:p>
        </w:tc>
        <w:tc>
          <w:tcPr>
            <w:tcW w:w="864" w:type="dxa"/>
            <w:vAlign w:val="center"/>
            <w:hideMark/>
          </w:tcPr>
          <w:p w14:paraId="0734C21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E06EA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A633EFC"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0C741AFF"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5D3C6D1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23318D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D4D2DD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4E3CE33" w14:textId="77777777" w:rsidR="00E42721" w:rsidRPr="009B3DCC" w:rsidRDefault="00E42721" w:rsidP="00F555E9">
            <w:pPr>
              <w:snapToGrid w:val="0"/>
              <w:jc w:val="center"/>
              <w:rPr>
                <w:sz w:val="16"/>
                <w:szCs w:val="16"/>
              </w:rPr>
            </w:pPr>
            <w:r w:rsidRPr="00266687">
              <w:rPr>
                <w:color w:val="000000"/>
                <w:sz w:val="16"/>
                <w:szCs w:val="16"/>
              </w:rPr>
              <w:t>8.47</w:t>
            </w:r>
          </w:p>
        </w:tc>
        <w:tc>
          <w:tcPr>
            <w:tcW w:w="1008" w:type="dxa"/>
            <w:vAlign w:val="center"/>
            <w:hideMark/>
          </w:tcPr>
          <w:p w14:paraId="326A2623" w14:textId="77777777" w:rsidR="00E42721" w:rsidRPr="009B3DCC" w:rsidRDefault="00E42721" w:rsidP="00F555E9">
            <w:pPr>
              <w:snapToGrid w:val="0"/>
              <w:jc w:val="center"/>
              <w:rPr>
                <w:sz w:val="16"/>
                <w:szCs w:val="16"/>
              </w:rPr>
            </w:pPr>
            <w:r w:rsidRPr="00266687">
              <w:rPr>
                <w:color w:val="000000"/>
                <w:sz w:val="16"/>
                <w:szCs w:val="16"/>
              </w:rPr>
              <w:t>0.62</w:t>
            </w:r>
          </w:p>
        </w:tc>
      </w:tr>
      <w:tr w:rsidR="00E42721" w:rsidRPr="009B3DCC" w14:paraId="55890399" w14:textId="77777777" w:rsidTr="00F555E9">
        <w:trPr>
          <w:trHeight w:val="165"/>
        </w:trPr>
        <w:tc>
          <w:tcPr>
            <w:tcW w:w="360" w:type="dxa"/>
            <w:vAlign w:val="center"/>
            <w:hideMark/>
          </w:tcPr>
          <w:p w14:paraId="6C06FA23" w14:textId="77777777" w:rsidR="00E42721" w:rsidRPr="00B20630" w:rsidRDefault="00E42721" w:rsidP="00F555E9">
            <w:pPr>
              <w:snapToGrid w:val="0"/>
              <w:rPr>
                <w:sz w:val="16"/>
                <w:szCs w:val="16"/>
              </w:rPr>
            </w:pPr>
            <w:r w:rsidRPr="00B20630">
              <w:rPr>
                <w:color w:val="000000"/>
                <w:sz w:val="16"/>
                <w:szCs w:val="16"/>
              </w:rPr>
              <w:t>454</w:t>
            </w:r>
          </w:p>
        </w:tc>
        <w:tc>
          <w:tcPr>
            <w:tcW w:w="864" w:type="dxa"/>
            <w:vAlign w:val="center"/>
            <w:hideMark/>
          </w:tcPr>
          <w:p w14:paraId="62B7045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22DEED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730B6A0"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02DAF005"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2436A5C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F8221A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E51DF2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5EAD30E" w14:textId="77777777" w:rsidR="00E42721" w:rsidRPr="009B3DCC" w:rsidRDefault="00E42721" w:rsidP="00F555E9">
            <w:pPr>
              <w:snapToGrid w:val="0"/>
              <w:jc w:val="center"/>
              <w:rPr>
                <w:sz w:val="16"/>
                <w:szCs w:val="16"/>
              </w:rPr>
            </w:pPr>
            <w:r w:rsidRPr="00266687">
              <w:rPr>
                <w:color w:val="000000"/>
                <w:sz w:val="16"/>
                <w:szCs w:val="16"/>
              </w:rPr>
              <w:t>15.33</w:t>
            </w:r>
          </w:p>
        </w:tc>
        <w:tc>
          <w:tcPr>
            <w:tcW w:w="1008" w:type="dxa"/>
            <w:vAlign w:val="center"/>
            <w:hideMark/>
          </w:tcPr>
          <w:p w14:paraId="5CAF8B8A" w14:textId="77777777" w:rsidR="00E42721" w:rsidRPr="009B3DCC" w:rsidRDefault="00E42721" w:rsidP="00F555E9">
            <w:pPr>
              <w:snapToGrid w:val="0"/>
              <w:jc w:val="center"/>
              <w:rPr>
                <w:sz w:val="16"/>
                <w:szCs w:val="16"/>
              </w:rPr>
            </w:pPr>
            <w:r w:rsidRPr="00266687">
              <w:rPr>
                <w:color w:val="000000"/>
                <w:sz w:val="16"/>
                <w:szCs w:val="16"/>
              </w:rPr>
              <w:t>1.69</w:t>
            </w:r>
          </w:p>
        </w:tc>
      </w:tr>
      <w:tr w:rsidR="00E42721" w:rsidRPr="009B3DCC" w14:paraId="338D3510" w14:textId="77777777" w:rsidTr="00F555E9">
        <w:trPr>
          <w:trHeight w:val="165"/>
        </w:trPr>
        <w:tc>
          <w:tcPr>
            <w:tcW w:w="360" w:type="dxa"/>
            <w:vAlign w:val="center"/>
            <w:hideMark/>
          </w:tcPr>
          <w:p w14:paraId="045BF5F4" w14:textId="77777777" w:rsidR="00E42721" w:rsidRPr="00B20630" w:rsidRDefault="00E42721" w:rsidP="00F555E9">
            <w:pPr>
              <w:snapToGrid w:val="0"/>
              <w:rPr>
                <w:sz w:val="16"/>
                <w:szCs w:val="16"/>
              </w:rPr>
            </w:pPr>
            <w:r w:rsidRPr="00B20630">
              <w:rPr>
                <w:color w:val="000000"/>
                <w:sz w:val="16"/>
                <w:szCs w:val="16"/>
              </w:rPr>
              <w:t>455</w:t>
            </w:r>
          </w:p>
        </w:tc>
        <w:tc>
          <w:tcPr>
            <w:tcW w:w="864" w:type="dxa"/>
            <w:vAlign w:val="center"/>
            <w:hideMark/>
          </w:tcPr>
          <w:p w14:paraId="56F73E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61DCD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05B5361"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6A9A82BB"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44963F9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313314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256DA1F"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8FAA2DC" w14:textId="77777777" w:rsidR="00E42721" w:rsidRPr="009B3DCC" w:rsidRDefault="00E42721" w:rsidP="00F555E9">
            <w:pPr>
              <w:snapToGrid w:val="0"/>
              <w:jc w:val="center"/>
              <w:rPr>
                <w:sz w:val="16"/>
                <w:szCs w:val="16"/>
              </w:rPr>
            </w:pPr>
            <w:r w:rsidRPr="00266687">
              <w:rPr>
                <w:color w:val="000000"/>
                <w:sz w:val="16"/>
                <w:szCs w:val="16"/>
              </w:rPr>
              <w:t>16.29</w:t>
            </w:r>
          </w:p>
        </w:tc>
        <w:tc>
          <w:tcPr>
            <w:tcW w:w="1008" w:type="dxa"/>
            <w:vAlign w:val="center"/>
            <w:hideMark/>
          </w:tcPr>
          <w:p w14:paraId="4246DCB0" w14:textId="77777777" w:rsidR="00E42721" w:rsidRPr="009B3DCC" w:rsidRDefault="00E42721" w:rsidP="00F555E9">
            <w:pPr>
              <w:snapToGrid w:val="0"/>
              <w:jc w:val="center"/>
              <w:rPr>
                <w:sz w:val="16"/>
                <w:szCs w:val="16"/>
              </w:rPr>
            </w:pPr>
            <w:r w:rsidRPr="00266687">
              <w:rPr>
                <w:color w:val="000000"/>
                <w:sz w:val="16"/>
                <w:szCs w:val="16"/>
              </w:rPr>
              <w:t>1.53</w:t>
            </w:r>
          </w:p>
        </w:tc>
      </w:tr>
      <w:tr w:rsidR="00E42721" w:rsidRPr="009B3DCC" w14:paraId="29406AE9" w14:textId="77777777" w:rsidTr="00F555E9">
        <w:trPr>
          <w:trHeight w:val="165"/>
        </w:trPr>
        <w:tc>
          <w:tcPr>
            <w:tcW w:w="360" w:type="dxa"/>
            <w:vAlign w:val="center"/>
            <w:hideMark/>
          </w:tcPr>
          <w:p w14:paraId="4B397A95" w14:textId="77777777" w:rsidR="00E42721" w:rsidRPr="00B20630" w:rsidRDefault="00E42721" w:rsidP="00F555E9">
            <w:pPr>
              <w:snapToGrid w:val="0"/>
              <w:rPr>
                <w:sz w:val="16"/>
                <w:szCs w:val="16"/>
              </w:rPr>
            </w:pPr>
            <w:r w:rsidRPr="00B20630">
              <w:rPr>
                <w:color w:val="000000"/>
                <w:sz w:val="16"/>
                <w:szCs w:val="16"/>
              </w:rPr>
              <w:t>456</w:t>
            </w:r>
          </w:p>
        </w:tc>
        <w:tc>
          <w:tcPr>
            <w:tcW w:w="864" w:type="dxa"/>
            <w:vAlign w:val="center"/>
            <w:hideMark/>
          </w:tcPr>
          <w:p w14:paraId="772082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54759D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4ED671"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24856327"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2C39883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62A7C0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6E58D56"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F6BDFD3" w14:textId="77777777" w:rsidR="00E42721" w:rsidRPr="009B3DCC" w:rsidRDefault="00E42721" w:rsidP="00F555E9">
            <w:pPr>
              <w:snapToGrid w:val="0"/>
              <w:jc w:val="center"/>
              <w:rPr>
                <w:sz w:val="16"/>
                <w:szCs w:val="16"/>
              </w:rPr>
            </w:pPr>
            <w:r w:rsidRPr="00266687">
              <w:rPr>
                <w:color w:val="000000"/>
                <w:sz w:val="16"/>
                <w:szCs w:val="16"/>
              </w:rPr>
              <w:t>15.55</w:t>
            </w:r>
          </w:p>
        </w:tc>
        <w:tc>
          <w:tcPr>
            <w:tcW w:w="1008" w:type="dxa"/>
            <w:vAlign w:val="center"/>
            <w:hideMark/>
          </w:tcPr>
          <w:p w14:paraId="68769BB5" w14:textId="77777777" w:rsidR="00E42721" w:rsidRPr="009B3DCC" w:rsidRDefault="00E42721" w:rsidP="00F555E9">
            <w:pPr>
              <w:snapToGrid w:val="0"/>
              <w:jc w:val="center"/>
              <w:rPr>
                <w:sz w:val="16"/>
                <w:szCs w:val="16"/>
              </w:rPr>
            </w:pPr>
            <w:r w:rsidRPr="00266687">
              <w:rPr>
                <w:color w:val="000000"/>
                <w:sz w:val="16"/>
                <w:szCs w:val="16"/>
              </w:rPr>
              <w:t>1.67</w:t>
            </w:r>
          </w:p>
        </w:tc>
      </w:tr>
      <w:tr w:rsidR="00E42721" w:rsidRPr="009B3DCC" w14:paraId="6D05813F" w14:textId="77777777" w:rsidTr="00F555E9">
        <w:trPr>
          <w:trHeight w:val="180"/>
        </w:trPr>
        <w:tc>
          <w:tcPr>
            <w:tcW w:w="360" w:type="dxa"/>
            <w:vAlign w:val="center"/>
            <w:hideMark/>
          </w:tcPr>
          <w:p w14:paraId="275245A9" w14:textId="77777777" w:rsidR="00E42721" w:rsidRPr="00B20630" w:rsidRDefault="00E42721" w:rsidP="00F555E9">
            <w:pPr>
              <w:snapToGrid w:val="0"/>
              <w:rPr>
                <w:sz w:val="16"/>
                <w:szCs w:val="16"/>
              </w:rPr>
            </w:pPr>
            <w:r w:rsidRPr="00B20630">
              <w:rPr>
                <w:color w:val="000000"/>
                <w:sz w:val="16"/>
                <w:szCs w:val="16"/>
              </w:rPr>
              <w:t>457</w:t>
            </w:r>
          </w:p>
        </w:tc>
        <w:tc>
          <w:tcPr>
            <w:tcW w:w="864" w:type="dxa"/>
            <w:vAlign w:val="center"/>
            <w:hideMark/>
          </w:tcPr>
          <w:p w14:paraId="1A4736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F4E37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5C609CB"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39727CE0"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782D65D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0A868A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57C3CB9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D659861" w14:textId="77777777" w:rsidR="00E42721" w:rsidRPr="009B3DCC" w:rsidRDefault="00E42721" w:rsidP="00F555E9">
            <w:pPr>
              <w:snapToGrid w:val="0"/>
              <w:jc w:val="center"/>
              <w:rPr>
                <w:sz w:val="16"/>
                <w:szCs w:val="16"/>
              </w:rPr>
            </w:pPr>
            <w:r w:rsidRPr="00266687">
              <w:rPr>
                <w:color w:val="000000"/>
                <w:sz w:val="16"/>
                <w:szCs w:val="16"/>
              </w:rPr>
              <w:t>16.00</w:t>
            </w:r>
          </w:p>
        </w:tc>
        <w:tc>
          <w:tcPr>
            <w:tcW w:w="1008" w:type="dxa"/>
            <w:vAlign w:val="center"/>
            <w:hideMark/>
          </w:tcPr>
          <w:p w14:paraId="0D93753E" w14:textId="77777777" w:rsidR="00E42721" w:rsidRPr="009B3DCC" w:rsidRDefault="00E42721" w:rsidP="00F555E9">
            <w:pPr>
              <w:snapToGrid w:val="0"/>
              <w:jc w:val="center"/>
              <w:rPr>
                <w:sz w:val="16"/>
                <w:szCs w:val="16"/>
              </w:rPr>
            </w:pPr>
            <w:r w:rsidRPr="00266687">
              <w:rPr>
                <w:color w:val="000000"/>
                <w:sz w:val="16"/>
                <w:szCs w:val="16"/>
              </w:rPr>
              <w:t>1.54</w:t>
            </w:r>
          </w:p>
        </w:tc>
      </w:tr>
      <w:tr w:rsidR="00E42721" w:rsidRPr="009B3DCC" w14:paraId="01BA35DF" w14:textId="77777777" w:rsidTr="00F555E9">
        <w:trPr>
          <w:trHeight w:val="165"/>
        </w:trPr>
        <w:tc>
          <w:tcPr>
            <w:tcW w:w="360" w:type="dxa"/>
            <w:vAlign w:val="center"/>
            <w:hideMark/>
          </w:tcPr>
          <w:p w14:paraId="073C30CC" w14:textId="77777777" w:rsidR="00E42721" w:rsidRPr="00B20630" w:rsidRDefault="00E42721" w:rsidP="00F555E9">
            <w:pPr>
              <w:snapToGrid w:val="0"/>
              <w:rPr>
                <w:sz w:val="16"/>
                <w:szCs w:val="16"/>
              </w:rPr>
            </w:pPr>
            <w:r w:rsidRPr="00B20630">
              <w:rPr>
                <w:color w:val="000000"/>
                <w:sz w:val="16"/>
                <w:szCs w:val="16"/>
              </w:rPr>
              <w:t>458</w:t>
            </w:r>
          </w:p>
        </w:tc>
        <w:tc>
          <w:tcPr>
            <w:tcW w:w="864" w:type="dxa"/>
            <w:vAlign w:val="center"/>
            <w:hideMark/>
          </w:tcPr>
          <w:p w14:paraId="2B28AC9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2721CA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EC33AC4"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22B25F33"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2FFAF3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96ADC1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38A915C"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5F74DF1" w14:textId="77777777" w:rsidR="00E42721" w:rsidRPr="009B3DCC" w:rsidRDefault="00E42721" w:rsidP="00F555E9">
            <w:pPr>
              <w:snapToGrid w:val="0"/>
              <w:jc w:val="center"/>
              <w:rPr>
                <w:sz w:val="16"/>
                <w:szCs w:val="16"/>
              </w:rPr>
            </w:pPr>
            <w:r w:rsidRPr="00266687">
              <w:rPr>
                <w:color w:val="000000"/>
                <w:sz w:val="16"/>
                <w:szCs w:val="16"/>
              </w:rPr>
              <w:t>15.99</w:t>
            </w:r>
          </w:p>
        </w:tc>
        <w:tc>
          <w:tcPr>
            <w:tcW w:w="1008" w:type="dxa"/>
            <w:vAlign w:val="center"/>
            <w:hideMark/>
          </w:tcPr>
          <w:p w14:paraId="4B75D005" w14:textId="77777777" w:rsidR="00E42721" w:rsidRPr="009B3DCC" w:rsidRDefault="00E42721" w:rsidP="00F555E9">
            <w:pPr>
              <w:snapToGrid w:val="0"/>
              <w:jc w:val="center"/>
              <w:rPr>
                <w:sz w:val="16"/>
                <w:szCs w:val="16"/>
              </w:rPr>
            </w:pPr>
            <w:r w:rsidRPr="00266687">
              <w:rPr>
                <w:color w:val="000000"/>
                <w:sz w:val="16"/>
                <w:szCs w:val="16"/>
              </w:rPr>
              <w:t>1.59</w:t>
            </w:r>
          </w:p>
        </w:tc>
      </w:tr>
      <w:tr w:rsidR="00E42721" w:rsidRPr="009B3DCC" w14:paraId="255E7CBF" w14:textId="77777777" w:rsidTr="00F555E9">
        <w:trPr>
          <w:trHeight w:val="165"/>
        </w:trPr>
        <w:tc>
          <w:tcPr>
            <w:tcW w:w="360" w:type="dxa"/>
            <w:vAlign w:val="center"/>
            <w:hideMark/>
          </w:tcPr>
          <w:p w14:paraId="5FB16E9F" w14:textId="77777777" w:rsidR="00E42721" w:rsidRPr="00B20630" w:rsidRDefault="00E42721" w:rsidP="00F555E9">
            <w:pPr>
              <w:snapToGrid w:val="0"/>
              <w:rPr>
                <w:sz w:val="16"/>
                <w:szCs w:val="16"/>
              </w:rPr>
            </w:pPr>
            <w:r w:rsidRPr="00B20630">
              <w:rPr>
                <w:color w:val="000000"/>
                <w:sz w:val="16"/>
                <w:szCs w:val="16"/>
              </w:rPr>
              <w:t>459</w:t>
            </w:r>
          </w:p>
        </w:tc>
        <w:tc>
          <w:tcPr>
            <w:tcW w:w="864" w:type="dxa"/>
            <w:vAlign w:val="center"/>
            <w:hideMark/>
          </w:tcPr>
          <w:p w14:paraId="34EDB5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E6A73F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4EE824B"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7D097BB7"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6FDC211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AEDD102"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4078245A"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5C175674" w14:textId="77777777" w:rsidR="00E42721" w:rsidRPr="009B3DCC" w:rsidRDefault="00E42721" w:rsidP="00F555E9">
            <w:pPr>
              <w:snapToGrid w:val="0"/>
              <w:jc w:val="center"/>
              <w:rPr>
                <w:sz w:val="16"/>
                <w:szCs w:val="16"/>
              </w:rPr>
            </w:pPr>
            <w:r w:rsidRPr="00266687">
              <w:rPr>
                <w:color w:val="000000"/>
                <w:sz w:val="16"/>
                <w:szCs w:val="16"/>
              </w:rPr>
              <w:t>14.22</w:t>
            </w:r>
          </w:p>
        </w:tc>
        <w:tc>
          <w:tcPr>
            <w:tcW w:w="1008" w:type="dxa"/>
            <w:vAlign w:val="center"/>
            <w:hideMark/>
          </w:tcPr>
          <w:p w14:paraId="065C7E1B" w14:textId="77777777" w:rsidR="00E42721" w:rsidRPr="009B3DCC" w:rsidRDefault="00E42721" w:rsidP="00F555E9">
            <w:pPr>
              <w:snapToGrid w:val="0"/>
              <w:jc w:val="center"/>
              <w:rPr>
                <w:sz w:val="16"/>
                <w:szCs w:val="16"/>
              </w:rPr>
            </w:pPr>
            <w:r w:rsidRPr="00266687">
              <w:rPr>
                <w:color w:val="000000"/>
                <w:sz w:val="16"/>
                <w:szCs w:val="16"/>
              </w:rPr>
              <w:t>1.52</w:t>
            </w:r>
          </w:p>
        </w:tc>
      </w:tr>
      <w:tr w:rsidR="00E42721" w:rsidRPr="009B3DCC" w14:paraId="5811BC9E" w14:textId="77777777" w:rsidTr="00F555E9">
        <w:trPr>
          <w:trHeight w:val="165"/>
        </w:trPr>
        <w:tc>
          <w:tcPr>
            <w:tcW w:w="360" w:type="dxa"/>
            <w:vAlign w:val="center"/>
            <w:hideMark/>
          </w:tcPr>
          <w:p w14:paraId="34E461EF" w14:textId="77777777" w:rsidR="00E42721" w:rsidRPr="00B20630" w:rsidRDefault="00E42721" w:rsidP="00F555E9">
            <w:pPr>
              <w:snapToGrid w:val="0"/>
              <w:rPr>
                <w:sz w:val="16"/>
                <w:szCs w:val="16"/>
              </w:rPr>
            </w:pPr>
            <w:r w:rsidRPr="00B20630">
              <w:rPr>
                <w:color w:val="000000"/>
                <w:sz w:val="16"/>
                <w:szCs w:val="16"/>
              </w:rPr>
              <w:t>460</w:t>
            </w:r>
          </w:p>
        </w:tc>
        <w:tc>
          <w:tcPr>
            <w:tcW w:w="864" w:type="dxa"/>
            <w:vAlign w:val="center"/>
            <w:hideMark/>
          </w:tcPr>
          <w:p w14:paraId="388DF0A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5626E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C1F963B"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42D32A41"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3A08CAC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E57A22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02F4DA63"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066AB334" w14:textId="77777777" w:rsidR="00E42721" w:rsidRPr="009B3DCC" w:rsidRDefault="00E42721" w:rsidP="00F555E9">
            <w:pPr>
              <w:snapToGrid w:val="0"/>
              <w:jc w:val="center"/>
              <w:rPr>
                <w:sz w:val="16"/>
                <w:szCs w:val="16"/>
              </w:rPr>
            </w:pPr>
            <w:r w:rsidRPr="00266687">
              <w:rPr>
                <w:color w:val="000000"/>
                <w:sz w:val="16"/>
                <w:szCs w:val="16"/>
              </w:rPr>
              <w:t>13.73</w:t>
            </w:r>
          </w:p>
        </w:tc>
        <w:tc>
          <w:tcPr>
            <w:tcW w:w="1008" w:type="dxa"/>
            <w:vAlign w:val="center"/>
            <w:hideMark/>
          </w:tcPr>
          <w:p w14:paraId="46697DF3" w14:textId="77777777" w:rsidR="00E42721" w:rsidRPr="009B3DCC" w:rsidRDefault="00E42721" w:rsidP="00F555E9">
            <w:pPr>
              <w:snapToGrid w:val="0"/>
              <w:jc w:val="center"/>
              <w:rPr>
                <w:sz w:val="16"/>
                <w:szCs w:val="16"/>
              </w:rPr>
            </w:pPr>
            <w:r w:rsidRPr="00266687">
              <w:rPr>
                <w:color w:val="000000"/>
                <w:sz w:val="16"/>
                <w:szCs w:val="16"/>
              </w:rPr>
              <w:t>1.16</w:t>
            </w:r>
          </w:p>
        </w:tc>
      </w:tr>
      <w:tr w:rsidR="00E42721" w:rsidRPr="009B3DCC" w14:paraId="4EC5BFD2" w14:textId="77777777" w:rsidTr="00F555E9">
        <w:trPr>
          <w:trHeight w:val="165"/>
        </w:trPr>
        <w:tc>
          <w:tcPr>
            <w:tcW w:w="360" w:type="dxa"/>
            <w:vAlign w:val="center"/>
            <w:hideMark/>
          </w:tcPr>
          <w:p w14:paraId="3B7DD2CA" w14:textId="77777777" w:rsidR="00E42721" w:rsidRPr="00B20630" w:rsidRDefault="00E42721" w:rsidP="00F555E9">
            <w:pPr>
              <w:snapToGrid w:val="0"/>
              <w:rPr>
                <w:sz w:val="16"/>
                <w:szCs w:val="16"/>
              </w:rPr>
            </w:pPr>
            <w:r w:rsidRPr="00B20630">
              <w:rPr>
                <w:color w:val="000000"/>
                <w:sz w:val="16"/>
                <w:szCs w:val="16"/>
              </w:rPr>
              <w:t>461</w:t>
            </w:r>
          </w:p>
        </w:tc>
        <w:tc>
          <w:tcPr>
            <w:tcW w:w="864" w:type="dxa"/>
            <w:vAlign w:val="center"/>
            <w:hideMark/>
          </w:tcPr>
          <w:p w14:paraId="650C5D9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66FF56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0272294"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68664248"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3609BF0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EF2B84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309446DF"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36FB300" w14:textId="77777777" w:rsidR="00E42721" w:rsidRPr="009B3DCC" w:rsidRDefault="00E42721" w:rsidP="00F555E9">
            <w:pPr>
              <w:snapToGrid w:val="0"/>
              <w:jc w:val="center"/>
              <w:rPr>
                <w:sz w:val="16"/>
                <w:szCs w:val="16"/>
              </w:rPr>
            </w:pPr>
            <w:r w:rsidRPr="00266687">
              <w:rPr>
                <w:color w:val="000000"/>
                <w:sz w:val="16"/>
                <w:szCs w:val="16"/>
              </w:rPr>
              <w:t>13.98</w:t>
            </w:r>
          </w:p>
        </w:tc>
        <w:tc>
          <w:tcPr>
            <w:tcW w:w="1008" w:type="dxa"/>
            <w:vAlign w:val="center"/>
            <w:hideMark/>
          </w:tcPr>
          <w:p w14:paraId="2F32E69C" w14:textId="77777777" w:rsidR="00E42721" w:rsidRPr="009B3DCC" w:rsidRDefault="00E42721" w:rsidP="00F555E9">
            <w:pPr>
              <w:snapToGrid w:val="0"/>
              <w:jc w:val="center"/>
              <w:rPr>
                <w:sz w:val="16"/>
                <w:szCs w:val="16"/>
              </w:rPr>
            </w:pPr>
            <w:r w:rsidRPr="00266687">
              <w:rPr>
                <w:color w:val="000000"/>
                <w:sz w:val="16"/>
                <w:szCs w:val="16"/>
              </w:rPr>
              <w:t>1.49</w:t>
            </w:r>
          </w:p>
        </w:tc>
      </w:tr>
      <w:tr w:rsidR="00E42721" w:rsidRPr="009B3DCC" w14:paraId="3C1A7E8F" w14:textId="77777777" w:rsidTr="00F555E9">
        <w:trPr>
          <w:trHeight w:val="165"/>
        </w:trPr>
        <w:tc>
          <w:tcPr>
            <w:tcW w:w="360" w:type="dxa"/>
            <w:vAlign w:val="center"/>
            <w:hideMark/>
          </w:tcPr>
          <w:p w14:paraId="135CAA44" w14:textId="77777777" w:rsidR="00E42721" w:rsidRPr="00B20630" w:rsidRDefault="00E42721" w:rsidP="00F555E9">
            <w:pPr>
              <w:snapToGrid w:val="0"/>
              <w:rPr>
                <w:sz w:val="16"/>
                <w:szCs w:val="16"/>
              </w:rPr>
            </w:pPr>
            <w:r w:rsidRPr="00B20630">
              <w:rPr>
                <w:color w:val="000000"/>
                <w:sz w:val="16"/>
                <w:szCs w:val="16"/>
              </w:rPr>
              <w:t>462</w:t>
            </w:r>
          </w:p>
        </w:tc>
        <w:tc>
          <w:tcPr>
            <w:tcW w:w="864" w:type="dxa"/>
            <w:vAlign w:val="center"/>
            <w:hideMark/>
          </w:tcPr>
          <w:p w14:paraId="64FCB7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E1526A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C781FD9"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476A7922"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5AB5FB1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26FB21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620F4643"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7F075D7D" w14:textId="77777777" w:rsidR="00E42721" w:rsidRPr="009B3DCC" w:rsidRDefault="00E42721" w:rsidP="00F555E9">
            <w:pPr>
              <w:snapToGrid w:val="0"/>
              <w:jc w:val="center"/>
              <w:rPr>
                <w:sz w:val="16"/>
                <w:szCs w:val="16"/>
              </w:rPr>
            </w:pPr>
            <w:r w:rsidRPr="00266687">
              <w:rPr>
                <w:color w:val="000000"/>
                <w:sz w:val="16"/>
                <w:szCs w:val="16"/>
              </w:rPr>
              <w:t>14.50</w:t>
            </w:r>
          </w:p>
        </w:tc>
        <w:tc>
          <w:tcPr>
            <w:tcW w:w="1008" w:type="dxa"/>
            <w:vAlign w:val="center"/>
            <w:hideMark/>
          </w:tcPr>
          <w:p w14:paraId="589A8CDA" w14:textId="77777777" w:rsidR="00E42721" w:rsidRPr="009B3DCC" w:rsidRDefault="00E42721" w:rsidP="00F555E9">
            <w:pPr>
              <w:snapToGrid w:val="0"/>
              <w:jc w:val="center"/>
              <w:rPr>
                <w:sz w:val="16"/>
                <w:szCs w:val="16"/>
              </w:rPr>
            </w:pPr>
            <w:r w:rsidRPr="00266687">
              <w:rPr>
                <w:color w:val="000000"/>
                <w:sz w:val="16"/>
                <w:szCs w:val="16"/>
              </w:rPr>
              <w:t>1.47</w:t>
            </w:r>
          </w:p>
        </w:tc>
      </w:tr>
      <w:tr w:rsidR="00E42721" w:rsidRPr="009B3DCC" w14:paraId="542C2ACE" w14:textId="77777777" w:rsidTr="00F555E9">
        <w:trPr>
          <w:trHeight w:val="165"/>
        </w:trPr>
        <w:tc>
          <w:tcPr>
            <w:tcW w:w="360" w:type="dxa"/>
            <w:vAlign w:val="center"/>
            <w:hideMark/>
          </w:tcPr>
          <w:p w14:paraId="5F75F4FC" w14:textId="77777777" w:rsidR="00E42721" w:rsidRPr="00B20630" w:rsidRDefault="00E42721" w:rsidP="00F555E9">
            <w:pPr>
              <w:snapToGrid w:val="0"/>
              <w:rPr>
                <w:sz w:val="16"/>
                <w:szCs w:val="16"/>
              </w:rPr>
            </w:pPr>
            <w:r w:rsidRPr="00B20630">
              <w:rPr>
                <w:color w:val="000000"/>
                <w:sz w:val="16"/>
                <w:szCs w:val="16"/>
              </w:rPr>
              <w:t>463</w:t>
            </w:r>
          </w:p>
        </w:tc>
        <w:tc>
          <w:tcPr>
            <w:tcW w:w="864" w:type="dxa"/>
            <w:vAlign w:val="center"/>
            <w:hideMark/>
          </w:tcPr>
          <w:p w14:paraId="4B445A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5E98A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0139D6F"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
          <w:p w14:paraId="0B8B5F7A"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
          <w:p w14:paraId="7CDA8EFB"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67AC1B8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50A7EFEA"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55ABCBD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AB88752" w14:textId="77777777" w:rsidR="00E42721" w:rsidRPr="009B3DCC" w:rsidRDefault="00E42721" w:rsidP="00F555E9">
            <w:pPr>
              <w:snapToGrid w:val="0"/>
              <w:jc w:val="center"/>
              <w:rPr>
                <w:sz w:val="16"/>
                <w:szCs w:val="16"/>
              </w:rPr>
            </w:pPr>
            <w:r w:rsidRPr="00266687">
              <w:rPr>
                <w:color w:val="000000"/>
                <w:sz w:val="16"/>
                <w:szCs w:val="16"/>
              </w:rPr>
              <w:t>3.02</w:t>
            </w:r>
          </w:p>
        </w:tc>
      </w:tr>
      <w:tr w:rsidR="00E42721" w:rsidRPr="009B3DCC" w14:paraId="5A1FAF99" w14:textId="77777777" w:rsidTr="00F555E9">
        <w:trPr>
          <w:trHeight w:val="165"/>
        </w:trPr>
        <w:tc>
          <w:tcPr>
            <w:tcW w:w="360" w:type="dxa"/>
            <w:vAlign w:val="center"/>
            <w:hideMark/>
          </w:tcPr>
          <w:p w14:paraId="3D730EC2" w14:textId="77777777" w:rsidR="00E42721" w:rsidRPr="00B20630" w:rsidRDefault="00E42721" w:rsidP="00F555E9">
            <w:pPr>
              <w:snapToGrid w:val="0"/>
              <w:rPr>
                <w:sz w:val="16"/>
                <w:szCs w:val="16"/>
              </w:rPr>
            </w:pPr>
            <w:r w:rsidRPr="00B20630">
              <w:rPr>
                <w:color w:val="000000"/>
                <w:sz w:val="16"/>
                <w:szCs w:val="16"/>
              </w:rPr>
              <w:t>464</w:t>
            </w:r>
          </w:p>
        </w:tc>
        <w:tc>
          <w:tcPr>
            <w:tcW w:w="864" w:type="dxa"/>
            <w:vAlign w:val="center"/>
            <w:hideMark/>
          </w:tcPr>
          <w:p w14:paraId="0209EDD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1F6F26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9BE3F54"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
          <w:p w14:paraId="62901ED4"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
          <w:p w14:paraId="4DFB9663"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47C538F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7427563C"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24243B54"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
          <w:p w14:paraId="1D04BEFD" w14:textId="77777777" w:rsidR="00E42721" w:rsidRPr="009B3DCC" w:rsidRDefault="00E42721" w:rsidP="00F555E9">
            <w:pPr>
              <w:snapToGrid w:val="0"/>
              <w:jc w:val="center"/>
              <w:rPr>
                <w:sz w:val="16"/>
                <w:szCs w:val="16"/>
              </w:rPr>
            </w:pPr>
            <w:r w:rsidRPr="00266687">
              <w:rPr>
                <w:color w:val="000000"/>
                <w:sz w:val="16"/>
                <w:szCs w:val="16"/>
              </w:rPr>
              <w:t>4.49</w:t>
            </w:r>
          </w:p>
        </w:tc>
      </w:tr>
      <w:tr w:rsidR="00E42721" w:rsidRPr="009B3DCC" w14:paraId="2247F802" w14:textId="77777777" w:rsidTr="00F555E9">
        <w:trPr>
          <w:trHeight w:val="165"/>
        </w:trPr>
        <w:tc>
          <w:tcPr>
            <w:tcW w:w="360" w:type="dxa"/>
            <w:vAlign w:val="center"/>
            <w:hideMark/>
          </w:tcPr>
          <w:p w14:paraId="0CA0698F" w14:textId="77777777" w:rsidR="00E42721" w:rsidRPr="00B20630" w:rsidRDefault="00E42721" w:rsidP="00F555E9">
            <w:pPr>
              <w:snapToGrid w:val="0"/>
              <w:rPr>
                <w:sz w:val="16"/>
                <w:szCs w:val="16"/>
              </w:rPr>
            </w:pPr>
            <w:r w:rsidRPr="00B20630">
              <w:rPr>
                <w:color w:val="000000"/>
                <w:sz w:val="16"/>
                <w:szCs w:val="16"/>
              </w:rPr>
              <w:t>465</w:t>
            </w:r>
          </w:p>
        </w:tc>
        <w:tc>
          <w:tcPr>
            <w:tcW w:w="864" w:type="dxa"/>
            <w:vAlign w:val="center"/>
            <w:hideMark/>
          </w:tcPr>
          <w:p w14:paraId="00FE58C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A0D5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2EA8AC"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
          <w:p w14:paraId="520990DF"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
          <w:p w14:paraId="5407924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41848544"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13F94DC2"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E28CCF6"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5E4BF021" w14:textId="77777777" w:rsidR="00E42721" w:rsidRPr="009B3DCC" w:rsidRDefault="00E42721" w:rsidP="00F555E9">
            <w:pPr>
              <w:snapToGrid w:val="0"/>
              <w:jc w:val="center"/>
              <w:rPr>
                <w:sz w:val="16"/>
                <w:szCs w:val="16"/>
              </w:rPr>
            </w:pPr>
            <w:r w:rsidRPr="00266687">
              <w:rPr>
                <w:color w:val="000000"/>
                <w:sz w:val="16"/>
                <w:szCs w:val="16"/>
              </w:rPr>
              <w:t>4.60</w:t>
            </w:r>
          </w:p>
        </w:tc>
      </w:tr>
      <w:tr w:rsidR="00E42721" w:rsidRPr="009B3DCC" w14:paraId="28296EBC" w14:textId="77777777" w:rsidTr="00F555E9">
        <w:trPr>
          <w:trHeight w:val="165"/>
        </w:trPr>
        <w:tc>
          <w:tcPr>
            <w:tcW w:w="360" w:type="dxa"/>
            <w:vAlign w:val="center"/>
            <w:hideMark/>
          </w:tcPr>
          <w:p w14:paraId="3E022C49" w14:textId="77777777" w:rsidR="00E42721" w:rsidRPr="00B20630" w:rsidRDefault="00E42721" w:rsidP="00F555E9">
            <w:pPr>
              <w:snapToGrid w:val="0"/>
              <w:rPr>
                <w:sz w:val="16"/>
                <w:szCs w:val="16"/>
              </w:rPr>
            </w:pPr>
            <w:r w:rsidRPr="00B20630">
              <w:rPr>
                <w:color w:val="000000"/>
                <w:sz w:val="16"/>
                <w:szCs w:val="16"/>
              </w:rPr>
              <w:t>466</w:t>
            </w:r>
          </w:p>
        </w:tc>
        <w:tc>
          <w:tcPr>
            <w:tcW w:w="864" w:type="dxa"/>
            <w:vAlign w:val="center"/>
            <w:hideMark/>
          </w:tcPr>
          <w:p w14:paraId="7469B1E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DACC6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5E04B09"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
          <w:p w14:paraId="08AB53EB"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
          <w:p w14:paraId="2FBF01F7"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4DBB1EEC"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1E9E146F"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3182B1DA"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7DEDD5A1" w14:textId="77777777" w:rsidR="00E42721" w:rsidRPr="009B3DCC" w:rsidRDefault="00E42721" w:rsidP="00F555E9">
            <w:pPr>
              <w:snapToGrid w:val="0"/>
              <w:jc w:val="center"/>
              <w:rPr>
                <w:sz w:val="16"/>
                <w:szCs w:val="16"/>
              </w:rPr>
            </w:pPr>
            <w:r w:rsidRPr="00266687">
              <w:rPr>
                <w:color w:val="000000"/>
                <w:sz w:val="16"/>
                <w:szCs w:val="16"/>
              </w:rPr>
              <w:t>4.58</w:t>
            </w:r>
          </w:p>
        </w:tc>
      </w:tr>
      <w:tr w:rsidR="00E42721" w:rsidRPr="009B3DCC" w14:paraId="047FB9D4" w14:textId="77777777" w:rsidTr="00F555E9">
        <w:trPr>
          <w:trHeight w:val="165"/>
        </w:trPr>
        <w:tc>
          <w:tcPr>
            <w:tcW w:w="360" w:type="dxa"/>
            <w:vAlign w:val="center"/>
            <w:hideMark/>
          </w:tcPr>
          <w:p w14:paraId="5889F5D7" w14:textId="77777777" w:rsidR="00E42721" w:rsidRPr="00B20630" w:rsidRDefault="00E42721" w:rsidP="00F555E9">
            <w:pPr>
              <w:snapToGrid w:val="0"/>
              <w:rPr>
                <w:sz w:val="16"/>
                <w:szCs w:val="16"/>
              </w:rPr>
            </w:pPr>
            <w:r w:rsidRPr="00B20630">
              <w:rPr>
                <w:color w:val="000000"/>
                <w:sz w:val="16"/>
                <w:szCs w:val="16"/>
              </w:rPr>
              <w:t>467</w:t>
            </w:r>
          </w:p>
        </w:tc>
        <w:tc>
          <w:tcPr>
            <w:tcW w:w="864" w:type="dxa"/>
            <w:vAlign w:val="center"/>
            <w:hideMark/>
          </w:tcPr>
          <w:p w14:paraId="3FA9274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7539C8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A92F40"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
          <w:p w14:paraId="1E869147"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
          <w:p w14:paraId="2B802144"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6D890AB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3D6BEBBD"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703F776A" w14:textId="77777777" w:rsidR="00E42721" w:rsidRPr="009B3DCC" w:rsidRDefault="00E42721" w:rsidP="00F555E9">
            <w:pPr>
              <w:snapToGrid w:val="0"/>
              <w:jc w:val="center"/>
              <w:rPr>
                <w:sz w:val="16"/>
                <w:szCs w:val="16"/>
              </w:rPr>
            </w:pPr>
            <w:r w:rsidRPr="00266687">
              <w:rPr>
                <w:color w:val="000000"/>
                <w:sz w:val="16"/>
                <w:szCs w:val="16"/>
              </w:rPr>
              <w:t>4.80</w:t>
            </w:r>
          </w:p>
        </w:tc>
        <w:tc>
          <w:tcPr>
            <w:tcW w:w="1008" w:type="dxa"/>
            <w:vAlign w:val="center"/>
            <w:hideMark/>
          </w:tcPr>
          <w:p w14:paraId="4DD521D5"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22B3FCF9" w14:textId="77777777" w:rsidTr="00F555E9">
        <w:trPr>
          <w:trHeight w:val="165"/>
        </w:trPr>
        <w:tc>
          <w:tcPr>
            <w:tcW w:w="360" w:type="dxa"/>
            <w:vAlign w:val="center"/>
            <w:hideMark/>
          </w:tcPr>
          <w:p w14:paraId="3308BE80" w14:textId="77777777" w:rsidR="00E42721" w:rsidRPr="00B20630" w:rsidRDefault="00E42721" w:rsidP="00F555E9">
            <w:pPr>
              <w:snapToGrid w:val="0"/>
              <w:rPr>
                <w:sz w:val="16"/>
                <w:szCs w:val="16"/>
              </w:rPr>
            </w:pPr>
            <w:r w:rsidRPr="00B20630">
              <w:rPr>
                <w:color w:val="000000"/>
                <w:sz w:val="16"/>
                <w:szCs w:val="16"/>
              </w:rPr>
              <w:lastRenderedPageBreak/>
              <w:t>468</w:t>
            </w:r>
          </w:p>
        </w:tc>
        <w:tc>
          <w:tcPr>
            <w:tcW w:w="864" w:type="dxa"/>
            <w:vAlign w:val="center"/>
            <w:hideMark/>
          </w:tcPr>
          <w:p w14:paraId="71810F1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F2CAFF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0682D16"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
          <w:p w14:paraId="67969D66"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
          <w:p w14:paraId="18214E5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50C8065F"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24A95A62"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0FFD1C59" w14:textId="77777777" w:rsidR="00E42721" w:rsidRPr="009B3DCC" w:rsidRDefault="00E42721" w:rsidP="00F555E9">
            <w:pPr>
              <w:snapToGrid w:val="0"/>
              <w:jc w:val="center"/>
              <w:rPr>
                <w:sz w:val="16"/>
                <w:szCs w:val="16"/>
              </w:rPr>
            </w:pPr>
            <w:r w:rsidRPr="00266687">
              <w:rPr>
                <w:color w:val="000000"/>
                <w:sz w:val="16"/>
                <w:szCs w:val="16"/>
              </w:rPr>
              <w:t>4.82</w:t>
            </w:r>
          </w:p>
        </w:tc>
        <w:tc>
          <w:tcPr>
            <w:tcW w:w="1008" w:type="dxa"/>
            <w:vAlign w:val="center"/>
            <w:hideMark/>
          </w:tcPr>
          <w:p w14:paraId="7C354564" w14:textId="77777777" w:rsidR="00E42721" w:rsidRPr="009B3DCC" w:rsidRDefault="00E42721" w:rsidP="00F555E9">
            <w:pPr>
              <w:snapToGrid w:val="0"/>
              <w:jc w:val="center"/>
              <w:rPr>
                <w:sz w:val="16"/>
                <w:szCs w:val="16"/>
              </w:rPr>
            </w:pPr>
            <w:r w:rsidRPr="00266687">
              <w:rPr>
                <w:color w:val="000000"/>
                <w:sz w:val="16"/>
                <w:szCs w:val="16"/>
              </w:rPr>
              <w:t>3.04</w:t>
            </w:r>
          </w:p>
        </w:tc>
      </w:tr>
      <w:tr w:rsidR="00E42721" w:rsidRPr="009B3DCC" w14:paraId="0C164A5F" w14:textId="77777777" w:rsidTr="00F555E9">
        <w:trPr>
          <w:trHeight w:val="165"/>
        </w:trPr>
        <w:tc>
          <w:tcPr>
            <w:tcW w:w="360" w:type="dxa"/>
            <w:vAlign w:val="center"/>
            <w:hideMark/>
          </w:tcPr>
          <w:p w14:paraId="6DFCA8CE" w14:textId="77777777" w:rsidR="00E42721" w:rsidRPr="00B20630" w:rsidRDefault="00E42721" w:rsidP="00F555E9">
            <w:pPr>
              <w:snapToGrid w:val="0"/>
              <w:rPr>
                <w:sz w:val="16"/>
                <w:szCs w:val="16"/>
              </w:rPr>
            </w:pPr>
            <w:r w:rsidRPr="00B20630">
              <w:rPr>
                <w:color w:val="000000"/>
                <w:sz w:val="16"/>
                <w:szCs w:val="16"/>
              </w:rPr>
              <w:t>469</w:t>
            </w:r>
          </w:p>
        </w:tc>
        <w:tc>
          <w:tcPr>
            <w:tcW w:w="864" w:type="dxa"/>
            <w:vAlign w:val="center"/>
            <w:hideMark/>
          </w:tcPr>
          <w:p w14:paraId="10E4EA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90756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9898653"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
          <w:p w14:paraId="5BF31C1B"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
          <w:p w14:paraId="188A1E9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05C5289B"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77B3854B"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3D0D76EC" w14:textId="77777777" w:rsidR="00E42721" w:rsidRPr="009B3DCC" w:rsidRDefault="00E42721" w:rsidP="00F555E9">
            <w:pPr>
              <w:snapToGrid w:val="0"/>
              <w:jc w:val="center"/>
              <w:rPr>
                <w:sz w:val="16"/>
                <w:szCs w:val="16"/>
              </w:rPr>
            </w:pPr>
            <w:r w:rsidRPr="00266687">
              <w:rPr>
                <w:color w:val="000000"/>
                <w:sz w:val="16"/>
                <w:szCs w:val="16"/>
              </w:rPr>
              <w:t>5.46</w:t>
            </w:r>
          </w:p>
        </w:tc>
        <w:tc>
          <w:tcPr>
            <w:tcW w:w="1008" w:type="dxa"/>
            <w:vAlign w:val="center"/>
            <w:hideMark/>
          </w:tcPr>
          <w:p w14:paraId="48980C22" w14:textId="77777777" w:rsidR="00E42721" w:rsidRPr="009B3DCC" w:rsidRDefault="00E42721" w:rsidP="00F555E9">
            <w:pPr>
              <w:snapToGrid w:val="0"/>
              <w:jc w:val="center"/>
              <w:rPr>
                <w:sz w:val="16"/>
                <w:szCs w:val="16"/>
              </w:rPr>
            </w:pPr>
            <w:r w:rsidRPr="00266687">
              <w:rPr>
                <w:color w:val="000000"/>
                <w:sz w:val="16"/>
                <w:szCs w:val="16"/>
              </w:rPr>
              <w:t>3.44</w:t>
            </w:r>
          </w:p>
        </w:tc>
      </w:tr>
      <w:tr w:rsidR="00E42721" w:rsidRPr="009B3DCC" w14:paraId="658CC040" w14:textId="77777777" w:rsidTr="00F555E9">
        <w:trPr>
          <w:trHeight w:val="165"/>
        </w:trPr>
        <w:tc>
          <w:tcPr>
            <w:tcW w:w="360" w:type="dxa"/>
            <w:vAlign w:val="center"/>
            <w:hideMark/>
          </w:tcPr>
          <w:p w14:paraId="4E2FE611" w14:textId="77777777" w:rsidR="00E42721" w:rsidRPr="00B20630" w:rsidRDefault="00E42721" w:rsidP="00F555E9">
            <w:pPr>
              <w:snapToGrid w:val="0"/>
              <w:rPr>
                <w:sz w:val="16"/>
                <w:szCs w:val="16"/>
              </w:rPr>
            </w:pPr>
            <w:r w:rsidRPr="00B20630">
              <w:rPr>
                <w:color w:val="000000"/>
                <w:sz w:val="16"/>
                <w:szCs w:val="16"/>
              </w:rPr>
              <w:t>470</w:t>
            </w:r>
          </w:p>
        </w:tc>
        <w:tc>
          <w:tcPr>
            <w:tcW w:w="864" w:type="dxa"/>
            <w:vAlign w:val="center"/>
            <w:hideMark/>
          </w:tcPr>
          <w:p w14:paraId="1E9A05E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E2103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C94F3E3"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
          <w:p w14:paraId="195D0024"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
          <w:p w14:paraId="1FDB3328"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37464359"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1D92818E"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1880DE5C" w14:textId="77777777" w:rsidR="00E42721" w:rsidRPr="009B3DCC" w:rsidRDefault="00E42721" w:rsidP="00F555E9">
            <w:pPr>
              <w:snapToGrid w:val="0"/>
              <w:jc w:val="center"/>
              <w:rPr>
                <w:sz w:val="16"/>
                <w:szCs w:val="16"/>
              </w:rPr>
            </w:pPr>
            <w:r w:rsidRPr="00266687">
              <w:rPr>
                <w:color w:val="000000"/>
                <w:sz w:val="16"/>
                <w:szCs w:val="16"/>
              </w:rPr>
              <w:t>5.53</w:t>
            </w:r>
          </w:p>
        </w:tc>
        <w:tc>
          <w:tcPr>
            <w:tcW w:w="1008" w:type="dxa"/>
            <w:vAlign w:val="center"/>
            <w:hideMark/>
          </w:tcPr>
          <w:p w14:paraId="22DF24A0" w14:textId="77777777" w:rsidR="00E42721" w:rsidRPr="009B3DCC" w:rsidRDefault="00E42721" w:rsidP="00F555E9">
            <w:pPr>
              <w:snapToGrid w:val="0"/>
              <w:jc w:val="center"/>
              <w:rPr>
                <w:sz w:val="16"/>
                <w:szCs w:val="16"/>
              </w:rPr>
            </w:pPr>
            <w:r w:rsidRPr="00266687">
              <w:rPr>
                <w:color w:val="000000"/>
                <w:sz w:val="16"/>
                <w:szCs w:val="16"/>
              </w:rPr>
              <w:t>2.88</w:t>
            </w:r>
          </w:p>
        </w:tc>
      </w:tr>
      <w:tr w:rsidR="00E42721" w:rsidRPr="009B3DCC" w14:paraId="449764E6" w14:textId="77777777" w:rsidTr="00F555E9">
        <w:trPr>
          <w:trHeight w:val="180"/>
        </w:trPr>
        <w:tc>
          <w:tcPr>
            <w:tcW w:w="360" w:type="dxa"/>
            <w:vAlign w:val="center"/>
            <w:hideMark/>
          </w:tcPr>
          <w:p w14:paraId="63B844F1" w14:textId="77777777" w:rsidR="00E42721" w:rsidRPr="00B20630" w:rsidRDefault="00E42721" w:rsidP="00F555E9">
            <w:pPr>
              <w:snapToGrid w:val="0"/>
              <w:rPr>
                <w:sz w:val="16"/>
                <w:szCs w:val="16"/>
              </w:rPr>
            </w:pPr>
            <w:r w:rsidRPr="00B20630">
              <w:rPr>
                <w:color w:val="000000"/>
                <w:sz w:val="16"/>
                <w:szCs w:val="16"/>
              </w:rPr>
              <w:t>471</w:t>
            </w:r>
          </w:p>
        </w:tc>
        <w:tc>
          <w:tcPr>
            <w:tcW w:w="864" w:type="dxa"/>
            <w:vAlign w:val="center"/>
            <w:hideMark/>
          </w:tcPr>
          <w:p w14:paraId="2F39CEC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7BDAFF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3142EC9"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
          <w:p w14:paraId="58539442"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
          <w:p w14:paraId="196B8D82"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4E206C6C"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4CEC4DEA"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2075EC51" w14:textId="77777777" w:rsidR="00E42721" w:rsidRPr="009B3DCC" w:rsidRDefault="00E42721" w:rsidP="00F555E9">
            <w:pPr>
              <w:snapToGrid w:val="0"/>
              <w:jc w:val="center"/>
              <w:rPr>
                <w:sz w:val="16"/>
                <w:szCs w:val="16"/>
              </w:rPr>
            </w:pPr>
            <w:r w:rsidRPr="00266687">
              <w:rPr>
                <w:color w:val="000000"/>
                <w:sz w:val="16"/>
                <w:szCs w:val="16"/>
              </w:rPr>
              <w:t>8.67</w:t>
            </w:r>
          </w:p>
        </w:tc>
        <w:tc>
          <w:tcPr>
            <w:tcW w:w="1008" w:type="dxa"/>
            <w:vAlign w:val="center"/>
            <w:hideMark/>
          </w:tcPr>
          <w:p w14:paraId="66F79EE3" w14:textId="77777777" w:rsidR="00E42721" w:rsidRPr="009B3DCC" w:rsidRDefault="00E42721" w:rsidP="00F555E9">
            <w:pPr>
              <w:snapToGrid w:val="0"/>
              <w:jc w:val="center"/>
              <w:rPr>
                <w:sz w:val="16"/>
                <w:szCs w:val="16"/>
              </w:rPr>
            </w:pPr>
            <w:r w:rsidRPr="00266687">
              <w:rPr>
                <w:color w:val="000000"/>
                <w:sz w:val="16"/>
                <w:szCs w:val="16"/>
              </w:rPr>
              <w:t>1.22</w:t>
            </w:r>
          </w:p>
        </w:tc>
      </w:tr>
      <w:tr w:rsidR="00E42721" w:rsidRPr="009B3DCC" w14:paraId="0DDE89A4" w14:textId="77777777" w:rsidTr="00F555E9">
        <w:trPr>
          <w:trHeight w:val="165"/>
        </w:trPr>
        <w:tc>
          <w:tcPr>
            <w:tcW w:w="360" w:type="dxa"/>
            <w:vAlign w:val="center"/>
            <w:hideMark/>
          </w:tcPr>
          <w:p w14:paraId="7F069DBF" w14:textId="77777777" w:rsidR="00E42721" w:rsidRPr="00B20630" w:rsidRDefault="00E42721" w:rsidP="00F555E9">
            <w:pPr>
              <w:snapToGrid w:val="0"/>
              <w:rPr>
                <w:sz w:val="16"/>
                <w:szCs w:val="16"/>
              </w:rPr>
            </w:pPr>
            <w:r w:rsidRPr="00B20630">
              <w:rPr>
                <w:color w:val="000000"/>
                <w:sz w:val="16"/>
                <w:szCs w:val="16"/>
              </w:rPr>
              <w:t>472</w:t>
            </w:r>
          </w:p>
        </w:tc>
        <w:tc>
          <w:tcPr>
            <w:tcW w:w="864" w:type="dxa"/>
            <w:vAlign w:val="center"/>
            <w:hideMark/>
          </w:tcPr>
          <w:p w14:paraId="3BDEB2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974C9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05C69E4"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
          <w:p w14:paraId="34572985"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
          <w:p w14:paraId="0EE0970E"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590FAF5A"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49C70389"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2DF7190" w14:textId="77777777" w:rsidR="00E42721" w:rsidRPr="009B3DCC" w:rsidRDefault="00E42721" w:rsidP="00F555E9">
            <w:pPr>
              <w:snapToGrid w:val="0"/>
              <w:jc w:val="center"/>
              <w:rPr>
                <w:sz w:val="16"/>
                <w:szCs w:val="16"/>
              </w:rPr>
            </w:pPr>
            <w:r w:rsidRPr="00266687">
              <w:rPr>
                <w:color w:val="000000"/>
                <w:sz w:val="16"/>
                <w:szCs w:val="16"/>
              </w:rPr>
              <w:t>10.06</w:t>
            </w:r>
          </w:p>
        </w:tc>
        <w:tc>
          <w:tcPr>
            <w:tcW w:w="1008" w:type="dxa"/>
            <w:vAlign w:val="center"/>
            <w:hideMark/>
          </w:tcPr>
          <w:p w14:paraId="01149681" w14:textId="77777777" w:rsidR="00E42721" w:rsidRPr="009B3DCC" w:rsidRDefault="00E42721" w:rsidP="00F555E9">
            <w:pPr>
              <w:snapToGrid w:val="0"/>
              <w:jc w:val="center"/>
              <w:rPr>
                <w:sz w:val="16"/>
                <w:szCs w:val="16"/>
              </w:rPr>
            </w:pPr>
            <w:r w:rsidRPr="00266687">
              <w:rPr>
                <w:color w:val="000000"/>
                <w:sz w:val="16"/>
                <w:szCs w:val="16"/>
              </w:rPr>
              <w:t>2.08</w:t>
            </w:r>
          </w:p>
        </w:tc>
      </w:tr>
      <w:tr w:rsidR="00E42721" w:rsidRPr="009B3DCC" w14:paraId="7F8D8165" w14:textId="77777777" w:rsidTr="00F555E9">
        <w:trPr>
          <w:trHeight w:val="165"/>
        </w:trPr>
        <w:tc>
          <w:tcPr>
            <w:tcW w:w="360" w:type="dxa"/>
            <w:vAlign w:val="center"/>
            <w:hideMark/>
          </w:tcPr>
          <w:p w14:paraId="2D530397" w14:textId="77777777" w:rsidR="00E42721" w:rsidRPr="00B20630" w:rsidRDefault="00E42721" w:rsidP="00F555E9">
            <w:pPr>
              <w:snapToGrid w:val="0"/>
              <w:rPr>
                <w:sz w:val="16"/>
                <w:szCs w:val="16"/>
              </w:rPr>
            </w:pPr>
            <w:r w:rsidRPr="00B20630">
              <w:rPr>
                <w:color w:val="000000"/>
                <w:sz w:val="16"/>
                <w:szCs w:val="16"/>
              </w:rPr>
              <w:t>473</w:t>
            </w:r>
          </w:p>
        </w:tc>
        <w:tc>
          <w:tcPr>
            <w:tcW w:w="864" w:type="dxa"/>
            <w:vAlign w:val="center"/>
            <w:hideMark/>
          </w:tcPr>
          <w:p w14:paraId="64BD80D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505D85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C4A7F24"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
          <w:p w14:paraId="30FC5E9F"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
          <w:p w14:paraId="5CC6CBBB"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5182BA32"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1F2DF445"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100C851" w14:textId="77777777" w:rsidR="00E42721" w:rsidRPr="009B3DCC" w:rsidRDefault="00E42721" w:rsidP="00F555E9">
            <w:pPr>
              <w:snapToGrid w:val="0"/>
              <w:jc w:val="center"/>
              <w:rPr>
                <w:sz w:val="16"/>
                <w:szCs w:val="16"/>
              </w:rPr>
            </w:pPr>
            <w:r w:rsidRPr="00266687">
              <w:rPr>
                <w:color w:val="000000"/>
                <w:sz w:val="16"/>
                <w:szCs w:val="16"/>
              </w:rPr>
              <w:t>11.01</w:t>
            </w:r>
          </w:p>
        </w:tc>
        <w:tc>
          <w:tcPr>
            <w:tcW w:w="1008" w:type="dxa"/>
            <w:vAlign w:val="center"/>
            <w:hideMark/>
          </w:tcPr>
          <w:p w14:paraId="5611AFAE"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397946A9" w14:textId="77777777" w:rsidTr="00F555E9">
        <w:trPr>
          <w:trHeight w:val="165"/>
        </w:trPr>
        <w:tc>
          <w:tcPr>
            <w:tcW w:w="360" w:type="dxa"/>
            <w:vAlign w:val="center"/>
            <w:hideMark/>
          </w:tcPr>
          <w:p w14:paraId="72AA0210" w14:textId="77777777" w:rsidR="00E42721" w:rsidRPr="00B20630" w:rsidRDefault="00E42721" w:rsidP="00F555E9">
            <w:pPr>
              <w:snapToGrid w:val="0"/>
              <w:rPr>
                <w:sz w:val="16"/>
                <w:szCs w:val="16"/>
              </w:rPr>
            </w:pPr>
            <w:r w:rsidRPr="00B20630">
              <w:rPr>
                <w:color w:val="000000"/>
                <w:sz w:val="16"/>
                <w:szCs w:val="16"/>
              </w:rPr>
              <w:t>474</w:t>
            </w:r>
          </w:p>
        </w:tc>
        <w:tc>
          <w:tcPr>
            <w:tcW w:w="864" w:type="dxa"/>
            <w:vAlign w:val="center"/>
            <w:hideMark/>
          </w:tcPr>
          <w:p w14:paraId="7F1E221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20F879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8D118E5"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
          <w:p w14:paraId="38B50B1E"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
          <w:p w14:paraId="14785664"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679701A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2727873D"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327BF6A5" w14:textId="77777777" w:rsidR="00E42721" w:rsidRPr="009B3DCC" w:rsidRDefault="00E42721" w:rsidP="00F555E9">
            <w:pPr>
              <w:snapToGrid w:val="0"/>
              <w:jc w:val="center"/>
              <w:rPr>
                <w:sz w:val="16"/>
                <w:szCs w:val="16"/>
              </w:rPr>
            </w:pPr>
            <w:r w:rsidRPr="00266687">
              <w:rPr>
                <w:color w:val="000000"/>
                <w:sz w:val="16"/>
                <w:szCs w:val="16"/>
              </w:rPr>
              <w:t>10.31</w:t>
            </w:r>
          </w:p>
        </w:tc>
        <w:tc>
          <w:tcPr>
            <w:tcW w:w="1008" w:type="dxa"/>
            <w:vAlign w:val="center"/>
            <w:hideMark/>
          </w:tcPr>
          <w:p w14:paraId="58B1D65B" w14:textId="77777777" w:rsidR="00E42721" w:rsidRPr="009B3DCC" w:rsidRDefault="00E42721" w:rsidP="00F555E9">
            <w:pPr>
              <w:snapToGrid w:val="0"/>
              <w:jc w:val="center"/>
              <w:rPr>
                <w:sz w:val="16"/>
                <w:szCs w:val="16"/>
              </w:rPr>
            </w:pPr>
            <w:r w:rsidRPr="00266687">
              <w:rPr>
                <w:color w:val="000000"/>
                <w:sz w:val="16"/>
                <w:szCs w:val="16"/>
              </w:rPr>
              <w:t>2.38</w:t>
            </w:r>
          </w:p>
        </w:tc>
      </w:tr>
      <w:tr w:rsidR="00E42721" w:rsidRPr="009B3DCC" w14:paraId="7638F2FF" w14:textId="77777777" w:rsidTr="00F555E9">
        <w:trPr>
          <w:trHeight w:val="165"/>
        </w:trPr>
        <w:tc>
          <w:tcPr>
            <w:tcW w:w="360" w:type="dxa"/>
            <w:vAlign w:val="center"/>
            <w:hideMark/>
          </w:tcPr>
          <w:p w14:paraId="7C98A6EB" w14:textId="77777777" w:rsidR="00E42721" w:rsidRPr="00B20630" w:rsidRDefault="00E42721" w:rsidP="00F555E9">
            <w:pPr>
              <w:snapToGrid w:val="0"/>
              <w:rPr>
                <w:sz w:val="16"/>
                <w:szCs w:val="16"/>
              </w:rPr>
            </w:pPr>
            <w:r w:rsidRPr="00B20630">
              <w:rPr>
                <w:color w:val="000000"/>
                <w:sz w:val="16"/>
                <w:szCs w:val="16"/>
              </w:rPr>
              <w:t>475</w:t>
            </w:r>
          </w:p>
        </w:tc>
        <w:tc>
          <w:tcPr>
            <w:tcW w:w="864" w:type="dxa"/>
            <w:vAlign w:val="center"/>
            <w:hideMark/>
          </w:tcPr>
          <w:p w14:paraId="07488A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EE421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369C325"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4B704007"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
          <w:p w14:paraId="2C55215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58EDB7F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32B65325"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17A08DEE" w14:textId="77777777" w:rsidR="00E42721" w:rsidRPr="009B3DCC" w:rsidRDefault="00E42721" w:rsidP="00F555E9">
            <w:pPr>
              <w:snapToGrid w:val="0"/>
              <w:jc w:val="center"/>
              <w:rPr>
                <w:sz w:val="16"/>
                <w:szCs w:val="16"/>
              </w:rPr>
            </w:pPr>
            <w:r w:rsidRPr="00266687">
              <w:rPr>
                <w:color w:val="000000"/>
                <w:sz w:val="16"/>
                <w:szCs w:val="16"/>
              </w:rPr>
              <w:t>9.41</w:t>
            </w:r>
          </w:p>
        </w:tc>
        <w:tc>
          <w:tcPr>
            <w:tcW w:w="1008" w:type="dxa"/>
            <w:vAlign w:val="center"/>
            <w:hideMark/>
          </w:tcPr>
          <w:p w14:paraId="0571B4FD" w14:textId="77777777" w:rsidR="00E42721" w:rsidRPr="009B3DCC" w:rsidRDefault="00E42721" w:rsidP="00F555E9">
            <w:pPr>
              <w:snapToGrid w:val="0"/>
              <w:jc w:val="center"/>
              <w:rPr>
                <w:sz w:val="16"/>
                <w:szCs w:val="16"/>
              </w:rPr>
            </w:pPr>
            <w:r w:rsidRPr="00266687">
              <w:rPr>
                <w:color w:val="000000"/>
                <w:sz w:val="16"/>
                <w:szCs w:val="16"/>
              </w:rPr>
              <w:t>1.08</w:t>
            </w:r>
          </w:p>
        </w:tc>
      </w:tr>
      <w:tr w:rsidR="00E42721" w:rsidRPr="009B3DCC" w14:paraId="635F088D" w14:textId="77777777" w:rsidTr="00F555E9">
        <w:trPr>
          <w:trHeight w:val="165"/>
        </w:trPr>
        <w:tc>
          <w:tcPr>
            <w:tcW w:w="360" w:type="dxa"/>
            <w:vAlign w:val="center"/>
            <w:hideMark/>
          </w:tcPr>
          <w:p w14:paraId="01CF1D79" w14:textId="77777777" w:rsidR="00E42721" w:rsidRPr="00B20630" w:rsidRDefault="00E42721" w:rsidP="00F555E9">
            <w:pPr>
              <w:snapToGrid w:val="0"/>
              <w:rPr>
                <w:sz w:val="16"/>
                <w:szCs w:val="16"/>
              </w:rPr>
            </w:pPr>
            <w:r w:rsidRPr="00B20630">
              <w:rPr>
                <w:color w:val="000000"/>
                <w:sz w:val="16"/>
                <w:szCs w:val="16"/>
              </w:rPr>
              <w:t>476</w:t>
            </w:r>
          </w:p>
        </w:tc>
        <w:tc>
          <w:tcPr>
            <w:tcW w:w="864" w:type="dxa"/>
            <w:vAlign w:val="center"/>
            <w:hideMark/>
          </w:tcPr>
          <w:p w14:paraId="01AA4F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DC2335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E38A975"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7EC9A2ED"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
          <w:p w14:paraId="187C4B7F"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7369021A"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1E829DC7"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13EB985D" w14:textId="77777777" w:rsidR="00E42721" w:rsidRPr="009B3DCC" w:rsidRDefault="00E42721" w:rsidP="00F555E9">
            <w:pPr>
              <w:snapToGrid w:val="0"/>
              <w:jc w:val="center"/>
              <w:rPr>
                <w:sz w:val="16"/>
                <w:szCs w:val="16"/>
              </w:rPr>
            </w:pPr>
            <w:r w:rsidRPr="00266687">
              <w:rPr>
                <w:color w:val="000000"/>
                <w:sz w:val="16"/>
                <w:szCs w:val="16"/>
              </w:rPr>
              <w:t>9.96</w:t>
            </w:r>
          </w:p>
        </w:tc>
        <w:tc>
          <w:tcPr>
            <w:tcW w:w="1008" w:type="dxa"/>
            <w:vAlign w:val="center"/>
            <w:hideMark/>
          </w:tcPr>
          <w:p w14:paraId="5040DCAF" w14:textId="77777777" w:rsidR="00E42721" w:rsidRPr="009B3DCC" w:rsidRDefault="00E42721" w:rsidP="00F555E9">
            <w:pPr>
              <w:snapToGrid w:val="0"/>
              <w:jc w:val="center"/>
              <w:rPr>
                <w:sz w:val="16"/>
                <w:szCs w:val="16"/>
              </w:rPr>
            </w:pPr>
            <w:r w:rsidRPr="00266687">
              <w:rPr>
                <w:color w:val="000000"/>
                <w:sz w:val="16"/>
                <w:szCs w:val="16"/>
              </w:rPr>
              <w:t>1.73</w:t>
            </w:r>
          </w:p>
        </w:tc>
      </w:tr>
      <w:tr w:rsidR="00E42721" w:rsidRPr="009B3DCC" w14:paraId="0E7F3C62" w14:textId="77777777" w:rsidTr="00F555E9">
        <w:trPr>
          <w:trHeight w:val="165"/>
        </w:trPr>
        <w:tc>
          <w:tcPr>
            <w:tcW w:w="360" w:type="dxa"/>
            <w:vAlign w:val="center"/>
            <w:hideMark/>
          </w:tcPr>
          <w:p w14:paraId="4FD80767" w14:textId="77777777" w:rsidR="00E42721" w:rsidRPr="00B20630" w:rsidRDefault="00E42721" w:rsidP="00F555E9">
            <w:pPr>
              <w:snapToGrid w:val="0"/>
              <w:rPr>
                <w:sz w:val="16"/>
                <w:szCs w:val="16"/>
              </w:rPr>
            </w:pPr>
            <w:r w:rsidRPr="00B20630">
              <w:rPr>
                <w:color w:val="000000"/>
                <w:sz w:val="16"/>
                <w:szCs w:val="16"/>
              </w:rPr>
              <w:t>477</w:t>
            </w:r>
          </w:p>
        </w:tc>
        <w:tc>
          <w:tcPr>
            <w:tcW w:w="864" w:type="dxa"/>
            <w:vAlign w:val="center"/>
            <w:hideMark/>
          </w:tcPr>
          <w:p w14:paraId="2DA0CFC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D4F416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8D1D41"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24A824BA"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
          <w:p w14:paraId="6195AC70"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46053FB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526A596C"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4F56D6F" w14:textId="77777777" w:rsidR="00E42721" w:rsidRPr="009B3DCC" w:rsidRDefault="00E42721" w:rsidP="00F555E9">
            <w:pPr>
              <w:snapToGrid w:val="0"/>
              <w:jc w:val="center"/>
              <w:rPr>
                <w:sz w:val="16"/>
                <w:szCs w:val="16"/>
              </w:rPr>
            </w:pPr>
            <w:r w:rsidRPr="00266687">
              <w:rPr>
                <w:color w:val="000000"/>
                <w:sz w:val="16"/>
                <w:szCs w:val="16"/>
              </w:rPr>
              <w:t>11.08</w:t>
            </w:r>
          </w:p>
        </w:tc>
        <w:tc>
          <w:tcPr>
            <w:tcW w:w="1008" w:type="dxa"/>
            <w:vAlign w:val="center"/>
            <w:hideMark/>
          </w:tcPr>
          <w:p w14:paraId="6674160F" w14:textId="77777777" w:rsidR="00E42721" w:rsidRPr="009B3DCC" w:rsidRDefault="00E42721" w:rsidP="00F555E9">
            <w:pPr>
              <w:snapToGrid w:val="0"/>
              <w:jc w:val="center"/>
              <w:rPr>
                <w:sz w:val="16"/>
                <w:szCs w:val="16"/>
              </w:rPr>
            </w:pPr>
            <w:r w:rsidRPr="00266687">
              <w:rPr>
                <w:color w:val="000000"/>
                <w:sz w:val="16"/>
                <w:szCs w:val="16"/>
              </w:rPr>
              <w:t>2.57</w:t>
            </w:r>
          </w:p>
        </w:tc>
      </w:tr>
      <w:tr w:rsidR="00E42721" w:rsidRPr="009B3DCC" w14:paraId="492B6B46" w14:textId="77777777" w:rsidTr="00F555E9">
        <w:trPr>
          <w:trHeight w:val="165"/>
        </w:trPr>
        <w:tc>
          <w:tcPr>
            <w:tcW w:w="360" w:type="dxa"/>
            <w:vAlign w:val="center"/>
            <w:hideMark/>
          </w:tcPr>
          <w:p w14:paraId="423C238A" w14:textId="77777777" w:rsidR="00E42721" w:rsidRPr="00B20630" w:rsidRDefault="00E42721" w:rsidP="00F555E9">
            <w:pPr>
              <w:snapToGrid w:val="0"/>
              <w:rPr>
                <w:sz w:val="16"/>
                <w:szCs w:val="16"/>
              </w:rPr>
            </w:pPr>
            <w:r w:rsidRPr="00B20630">
              <w:rPr>
                <w:color w:val="000000"/>
                <w:sz w:val="16"/>
                <w:szCs w:val="16"/>
              </w:rPr>
              <w:t>478</w:t>
            </w:r>
          </w:p>
        </w:tc>
        <w:tc>
          <w:tcPr>
            <w:tcW w:w="864" w:type="dxa"/>
            <w:vAlign w:val="center"/>
            <w:hideMark/>
          </w:tcPr>
          <w:p w14:paraId="182C37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367946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7B587C3"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3A263B5A"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
          <w:p w14:paraId="67BFBAAB"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41691D32"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7891D04A"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0CF0B1E1" w14:textId="77777777" w:rsidR="00E42721" w:rsidRPr="009B3DCC" w:rsidRDefault="00E42721" w:rsidP="00F555E9">
            <w:pPr>
              <w:snapToGrid w:val="0"/>
              <w:jc w:val="center"/>
              <w:rPr>
                <w:sz w:val="16"/>
                <w:szCs w:val="16"/>
              </w:rPr>
            </w:pPr>
            <w:r w:rsidRPr="00266687">
              <w:rPr>
                <w:color w:val="000000"/>
                <w:sz w:val="16"/>
                <w:szCs w:val="16"/>
              </w:rPr>
              <w:t>10.41</w:t>
            </w:r>
          </w:p>
        </w:tc>
        <w:tc>
          <w:tcPr>
            <w:tcW w:w="1008" w:type="dxa"/>
            <w:vAlign w:val="center"/>
            <w:hideMark/>
          </w:tcPr>
          <w:p w14:paraId="08E4B61F" w14:textId="77777777" w:rsidR="00E42721" w:rsidRPr="009B3DCC" w:rsidRDefault="00E42721" w:rsidP="00F555E9">
            <w:pPr>
              <w:snapToGrid w:val="0"/>
              <w:jc w:val="center"/>
              <w:rPr>
                <w:sz w:val="16"/>
                <w:szCs w:val="16"/>
              </w:rPr>
            </w:pPr>
            <w:r w:rsidRPr="00266687">
              <w:rPr>
                <w:color w:val="000000"/>
                <w:sz w:val="16"/>
                <w:szCs w:val="16"/>
              </w:rPr>
              <w:t>2.02</w:t>
            </w:r>
          </w:p>
        </w:tc>
      </w:tr>
      <w:tr w:rsidR="00E42721" w:rsidRPr="009B3DCC" w14:paraId="7590892B" w14:textId="77777777" w:rsidTr="00F555E9">
        <w:trPr>
          <w:trHeight w:val="165"/>
        </w:trPr>
        <w:tc>
          <w:tcPr>
            <w:tcW w:w="360" w:type="dxa"/>
            <w:vAlign w:val="center"/>
            <w:hideMark/>
          </w:tcPr>
          <w:p w14:paraId="21BF361F" w14:textId="77777777" w:rsidR="00E42721" w:rsidRPr="00B20630" w:rsidRDefault="00E42721" w:rsidP="00F555E9">
            <w:pPr>
              <w:snapToGrid w:val="0"/>
              <w:rPr>
                <w:sz w:val="16"/>
                <w:szCs w:val="16"/>
              </w:rPr>
            </w:pPr>
            <w:r w:rsidRPr="00B20630">
              <w:rPr>
                <w:color w:val="000000"/>
                <w:sz w:val="16"/>
                <w:szCs w:val="16"/>
              </w:rPr>
              <w:t>479</w:t>
            </w:r>
          </w:p>
        </w:tc>
        <w:tc>
          <w:tcPr>
            <w:tcW w:w="864" w:type="dxa"/>
            <w:vAlign w:val="center"/>
            <w:hideMark/>
          </w:tcPr>
          <w:p w14:paraId="3F8C06F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9F5464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95928B"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
          <w:p w14:paraId="7223B170"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
          <w:p w14:paraId="5E5B18CF"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67D3B89B"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405DF25E"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6F27D4BD" w14:textId="77777777" w:rsidR="00E42721" w:rsidRPr="009B3DCC" w:rsidRDefault="00E42721" w:rsidP="00F555E9">
            <w:pPr>
              <w:snapToGrid w:val="0"/>
              <w:jc w:val="center"/>
              <w:rPr>
                <w:sz w:val="16"/>
                <w:szCs w:val="16"/>
              </w:rPr>
            </w:pPr>
            <w:r w:rsidRPr="00266687">
              <w:rPr>
                <w:color w:val="000000"/>
                <w:sz w:val="16"/>
                <w:szCs w:val="16"/>
              </w:rPr>
              <w:t>9.91</w:t>
            </w:r>
          </w:p>
        </w:tc>
        <w:tc>
          <w:tcPr>
            <w:tcW w:w="1008" w:type="dxa"/>
            <w:vAlign w:val="center"/>
            <w:hideMark/>
          </w:tcPr>
          <w:p w14:paraId="661959A2"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228E1860" w14:textId="77777777" w:rsidTr="00F555E9">
        <w:trPr>
          <w:trHeight w:val="165"/>
        </w:trPr>
        <w:tc>
          <w:tcPr>
            <w:tcW w:w="360" w:type="dxa"/>
            <w:vAlign w:val="center"/>
            <w:hideMark/>
          </w:tcPr>
          <w:p w14:paraId="44EB3759" w14:textId="77777777" w:rsidR="00E42721" w:rsidRPr="00B20630" w:rsidRDefault="00E42721" w:rsidP="00F555E9">
            <w:pPr>
              <w:snapToGrid w:val="0"/>
              <w:rPr>
                <w:sz w:val="16"/>
                <w:szCs w:val="16"/>
              </w:rPr>
            </w:pPr>
            <w:r w:rsidRPr="00B20630">
              <w:rPr>
                <w:color w:val="000000"/>
                <w:sz w:val="16"/>
                <w:szCs w:val="16"/>
              </w:rPr>
              <w:t>480</w:t>
            </w:r>
          </w:p>
        </w:tc>
        <w:tc>
          <w:tcPr>
            <w:tcW w:w="864" w:type="dxa"/>
            <w:vAlign w:val="center"/>
            <w:hideMark/>
          </w:tcPr>
          <w:p w14:paraId="0EB72D9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45C048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9262AEB"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
          <w:p w14:paraId="484979F3"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
          <w:p w14:paraId="45D82D6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115399C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4F3E047C"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193EE98F" w14:textId="77777777" w:rsidR="00E42721" w:rsidRPr="009B3DCC" w:rsidRDefault="00E42721" w:rsidP="00F555E9">
            <w:pPr>
              <w:snapToGrid w:val="0"/>
              <w:jc w:val="center"/>
              <w:rPr>
                <w:sz w:val="16"/>
                <w:szCs w:val="16"/>
              </w:rPr>
            </w:pPr>
            <w:r w:rsidRPr="00266687">
              <w:rPr>
                <w:color w:val="000000"/>
                <w:sz w:val="16"/>
                <w:szCs w:val="16"/>
              </w:rPr>
              <w:t>11.65</w:t>
            </w:r>
          </w:p>
        </w:tc>
        <w:tc>
          <w:tcPr>
            <w:tcW w:w="1008" w:type="dxa"/>
            <w:vAlign w:val="center"/>
            <w:hideMark/>
          </w:tcPr>
          <w:p w14:paraId="1D92C4A1"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53879C9C" w14:textId="77777777" w:rsidTr="00F555E9">
        <w:trPr>
          <w:trHeight w:val="165"/>
        </w:trPr>
        <w:tc>
          <w:tcPr>
            <w:tcW w:w="360" w:type="dxa"/>
            <w:vAlign w:val="center"/>
            <w:hideMark/>
          </w:tcPr>
          <w:p w14:paraId="4049E415" w14:textId="77777777" w:rsidR="00E42721" w:rsidRPr="00B20630" w:rsidRDefault="00E42721" w:rsidP="00F555E9">
            <w:pPr>
              <w:snapToGrid w:val="0"/>
              <w:rPr>
                <w:sz w:val="16"/>
                <w:szCs w:val="16"/>
              </w:rPr>
            </w:pPr>
            <w:r w:rsidRPr="00B20630">
              <w:rPr>
                <w:color w:val="000000"/>
                <w:sz w:val="16"/>
                <w:szCs w:val="16"/>
              </w:rPr>
              <w:t>481</w:t>
            </w:r>
          </w:p>
        </w:tc>
        <w:tc>
          <w:tcPr>
            <w:tcW w:w="864" w:type="dxa"/>
            <w:vAlign w:val="center"/>
            <w:hideMark/>
          </w:tcPr>
          <w:p w14:paraId="6DBFBE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009F7D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9756E3C"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
          <w:p w14:paraId="3912D521"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
          <w:p w14:paraId="22872AF5"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3687B5EC"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0F5AEC10"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E1EE6AC" w14:textId="77777777" w:rsidR="00E42721" w:rsidRPr="009B3DCC" w:rsidRDefault="00E42721" w:rsidP="00F555E9">
            <w:pPr>
              <w:snapToGrid w:val="0"/>
              <w:jc w:val="center"/>
              <w:rPr>
                <w:sz w:val="16"/>
                <w:szCs w:val="16"/>
              </w:rPr>
            </w:pPr>
            <w:r w:rsidRPr="00266687">
              <w:rPr>
                <w:color w:val="000000"/>
                <w:sz w:val="16"/>
                <w:szCs w:val="16"/>
              </w:rPr>
              <w:t>12.03</w:t>
            </w:r>
          </w:p>
        </w:tc>
        <w:tc>
          <w:tcPr>
            <w:tcW w:w="1008" w:type="dxa"/>
            <w:vAlign w:val="center"/>
            <w:hideMark/>
          </w:tcPr>
          <w:p w14:paraId="72842B8C" w14:textId="77777777" w:rsidR="00E42721" w:rsidRPr="009B3DCC" w:rsidRDefault="00E42721" w:rsidP="00F555E9">
            <w:pPr>
              <w:snapToGrid w:val="0"/>
              <w:jc w:val="center"/>
              <w:rPr>
                <w:sz w:val="16"/>
                <w:szCs w:val="16"/>
              </w:rPr>
            </w:pPr>
            <w:r w:rsidRPr="00266687">
              <w:rPr>
                <w:color w:val="000000"/>
                <w:sz w:val="16"/>
                <w:szCs w:val="16"/>
              </w:rPr>
              <w:t>2.38</w:t>
            </w:r>
          </w:p>
        </w:tc>
      </w:tr>
      <w:tr w:rsidR="00E42721" w:rsidRPr="009B3DCC" w14:paraId="4254D6A8" w14:textId="77777777" w:rsidTr="00F555E9">
        <w:trPr>
          <w:trHeight w:val="165"/>
        </w:trPr>
        <w:tc>
          <w:tcPr>
            <w:tcW w:w="360" w:type="dxa"/>
            <w:vAlign w:val="center"/>
            <w:hideMark/>
          </w:tcPr>
          <w:p w14:paraId="148FE52A" w14:textId="77777777" w:rsidR="00E42721" w:rsidRPr="00B20630" w:rsidRDefault="00E42721" w:rsidP="00F555E9">
            <w:pPr>
              <w:snapToGrid w:val="0"/>
              <w:rPr>
                <w:sz w:val="16"/>
                <w:szCs w:val="16"/>
              </w:rPr>
            </w:pPr>
            <w:r w:rsidRPr="00B20630">
              <w:rPr>
                <w:color w:val="000000"/>
                <w:sz w:val="16"/>
                <w:szCs w:val="16"/>
              </w:rPr>
              <w:t>482</w:t>
            </w:r>
          </w:p>
        </w:tc>
        <w:tc>
          <w:tcPr>
            <w:tcW w:w="864" w:type="dxa"/>
            <w:vAlign w:val="center"/>
            <w:hideMark/>
          </w:tcPr>
          <w:p w14:paraId="6F5743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C8CEB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FAE7096"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
          <w:p w14:paraId="3221EFE1"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
          <w:p w14:paraId="5AFC5CDC"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1E8340C3"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2C582E57"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4DF68D9B" w14:textId="77777777" w:rsidR="00E42721" w:rsidRPr="009B3DCC" w:rsidRDefault="00E42721" w:rsidP="00F555E9">
            <w:pPr>
              <w:snapToGrid w:val="0"/>
              <w:jc w:val="center"/>
              <w:rPr>
                <w:sz w:val="16"/>
                <w:szCs w:val="16"/>
              </w:rPr>
            </w:pPr>
            <w:r w:rsidRPr="00266687">
              <w:rPr>
                <w:color w:val="000000"/>
                <w:sz w:val="16"/>
                <w:szCs w:val="16"/>
              </w:rPr>
              <w:t>10.64</w:t>
            </w:r>
          </w:p>
        </w:tc>
        <w:tc>
          <w:tcPr>
            <w:tcW w:w="1008" w:type="dxa"/>
            <w:vAlign w:val="center"/>
            <w:hideMark/>
          </w:tcPr>
          <w:p w14:paraId="06A35086" w14:textId="77777777" w:rsidR="00E42721" w:rsidRPr="009B3DCC" w:rsidRDefault="00E42721" w:rsidP="00F555E9">
            <w:pPr>
              <w:snapToGrid w:val="0"/>
              <w:jc w:val="center"/>
              <w:rPr>
                <w:sz w:val="16"/>
                <w:szCs w:val="16"/>
              </w:rPr>
            </w:pPr>
            <w:r w:rsidRPr="00266687">
              <w:rPr>
                <w:color w:val="000000"/>
                <w:sz w:val="16"/>
                <w:szCs w:val="16"/>
              </w:rPr>
              <w:t>2.15</w:t>
            </w:r>
          </w:p>
        </w:tc>
      </w:tr>
      <w:tr w:rsidR="00E42721" w:rsidRPr="009B3DCC" w14:paraId="15680629" w14:textId="77777777" w:rsidTr="00F555E9">
        <w:trPr>
          <w:trHeight w:val="165"/>
        </w:trPr>
        <w:tc>
          <w:tcPr>
            <w:tcW w:w="360" w:type="dxa"/>
            <w:vAlign w:val="center"/>
            <w:hideMark/>
          </w:tcPr>
          <w:p w14:paraId="4BBBCACA" w14:textId="77777777" w:rsidR="00E42721" w:rsidRPr="00B20630" w:rsidRDefault="00E42721" w:rsidP="00F555E9">
            <w:pPr>
              <w:snapToGrid w:val="0"/>
              <w:rPr>
                <w:sz w:val="16"/>
                <w:szCs w:val="16"/>
              </w:rPr>
            </w:pPr>
            <w:r w:rsidRPr="00B20630">
              <w:rPr>
                <w:color w:val="000000"/>
                <w:sz w:val="16"/>
                <w:szCs w:val="16"/>
              </w:rPr>
              <w:t>483</w:t>
            </w:r>
          </w:p>
        </w:tc>
        <w:tc>
          <w:tcPr>
            <w:tcW w:w="864" w:type="dxa"/>
            <w:vAlign w:val="center"/>
            <w:hideMark/>
          </w:tcPr>
          <w:p w14:paraId="7E5F86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1B670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F000BF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FD837E7"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
          <w:p w14:paraId="24E5A111"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1860BE4D"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5271617E"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62B61096" w14:textId="77777777" w:rsidR="00E42721" w:rsidRPr="009B3DCC" w:rsidRDefault="00E42721" w:rsidP="00F555E9">
            <w:pPr>
              <w:snapToGrid w:val="0"/>
              <w:jc w:val="center"/>
              <w:rPr>
                <w:sz w:val="16"/>
                <w:szCs w:val="16"/>
              </w:rPr>
            </w:pPr>
            <w:r w:rsidRPr="00266687">
              <w:rPr>
                <w:color w:val="000000"/>
                <w:sz w:val="16"/>
                <w:szCs w:val="16"/>
              </w:rPr>
              <w:t>10.66</w:t>
            </w:r>
          </w:p>
        </w:tc>
        <w:tc>
          <w:tcPr>
            <w:tcW w:w="1008" w:type="dxa"/>
            <w:vAlign w:val="center"/>
            <w:hideMark/>
          </w:tcPr>
          <w:p w14:paraId="7DA74752" w14:textId="77777777" w:rsidR="00E42721" w:rsidRPr="009B3DCC" w:rsidRDefault="00E42721" w:rsidP="00F555E9">
            <w:pPr>
              <w:snapToGrid w:val="0"/>
              <w:jc w:val="center"/>
              <w:rPr>
                <w:sz w:val="16"/>
                <w:szCs w:val="16"/>
              </w:rPr>
            </w:pPr>
            <w:r w:rsidRPr="00266687">
              <w:rPr>
                <w:color w:val="000000"/>
                <w:sz w:val="16"/>
                <w:szCs w:val="16"/>
              </w:rPr>
              <w:t>0.92</w:t>
            </w:r>
          </w:p>
        </w:tc>
      </w:tr>
      <w:tr w:rsidR="00E42721" w:rsidRPr="009B3DCC" w14:paraId="7035CA3F" w14:textId="77777777" w:rsidTr="00F555E9">
        <w:trPr>
          <w:trHeight w:val="165"/>
        </w:trPr>
        <w:tc>
          <w:tcPr>
            <w:tcW w:w="360" w:type="dxa"/>
            <w:vAlign w:val="center"/>
            <w:hideMark/>
          </w:tcPr>
          <w:p w14:paraId="52C0FFA0" w14:textId="77777777" w:rsidR="00E42721" w:rsidRPr="00B20630" w:rsidRDefault="00E42721" w:rsidP="00F555E9">
            <w:pPr>
              <w:snapToGrid w:val="0"/>
              <w:rPr>
                <w:sz w:val="16"/>
                <w:szCs w:val="16"/>
              </w:rPr>
            </w:pPr>
            <w:r w:rsidRPr="00B20630">
              <w:rPr>
                <w:color w:val="000000"/>
                <w:sz w:val="16"/>
                <w:szCs w:val="16"/>
              </w:rPr>
              <w:t>484</w:t>
            </w:r>
          </w:p>
        </w:tc>
        <w:tc>
          <w:tcPr>
            <w:tcW w:w="864" w:type="dxa"/>
            <w:vAlign w:val="center"/>
            <w:hideMark/>
          </w:tcPr>
          <w:p w14:paraId="511B87D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836764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656135"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684F040B"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
          <w:p w14:paraId="3A5B1960"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53E9499F"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37BA391F"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E2E245D" w14:textId="77777777" w:rsidR="00E42721" w:rsidRPr="009B3DCC" w:rsidRDefault="00E42721" w:rsidP="00F555E9">
            <w:pPr>
              <w:snapToGrid w:val="0"/>
              <w:jc w:val="center"/>
              <w:rPr>
                <w:sz w:val="16"/>
                <w:szCs w:val="16"/>
              </w:rPr>
            </w:pPr>
            <w:r w:rsidRPr="00266687">
              <w:rPr>
                <w:color w:val="000000"/>
                <w:sz w:val="16"/>
                <w:szCs w:val="16"/>
              </w:rPr>
              <w:t>13.39</w:t>
            </w:r>
          </w:p>
        </w:tc>
        <w:tc>
          <w:tcPr>
            <w:tcW w:w="1008" w:type="dxa"/>
            <w:vAlign w:val="center"/>
            <w:hideMark/>
          </w:tcPr>
          <w:p w14:paraId="4B35F646" w14:textId="77777777" w:rsidR="00E42721" w:rsidRPr="009B3DCC" w:rsidRDefault="00E42721" w:rsidP="00F555E9">
            <w:pPr>
              <w:snapToGrid w:val="0"/>
              <w:jc w:val="center"/>
              <w:rPr>
                <w:sz w:val="16"/>
                <w:szCs w:val="16"/>
              </w:rPr>
            </w:pPr>
            <w:r w:rsidRPr="00266687">
              <w:rPr>
                <w:color w:val="000000"/>
                <w:sz w:val="16"/>
                <w:szCs w:val="16"/>
              </w:rPr>
              <w:t>1.24</w:t>
            </w:r>
          </w:p>
        </w:tc>
      </w:tr>
      <w:tr w:rsidR="00E42721" w:rsidRPr="009B3DCC" w14:paraId="28ACC900" w14:textId="77777777" w:rsidTr="00F555E9">
        <w:trPr>
          <w:trHeight w:val="165"/>
        </w:trPr>
        <w:tc>
          <w:tcPr>
            <w:tcW w:w="360" w:type="dxa"/>
            <w:vAlign w:val="center"/>
            <w:hideMark/>
          </w:tcPr>
          <w:p w14:paraId="5A9CC587" w14:textId="77777777" w:rsidR="00E42721" w:rsidRPr="00B20630" w:rsidRDefault="00E42721" w:rsidP="00F555E9">
            <w:pPr>
              <w:snapToGrid w:val="0"/>
              <w:rPr>
                <w:sz w:val="16"/>
                <w:szCs w:val="16"/>
              </w:rPr>
            </w:pPr>
            <w:r w:rsidRPr="00B20630">
              <w:rPr>
                <w:color w:val="000000"/>
                <w:sz w:val="16"/>
                <w:szCs w:val="16"/>
              </w:rPr>
              <w:t>485</w:t>
            </w:r>
          </w:p>
        </w:tc>
        <w:tc>
          <w:tcPr>
            <w:tcW w:w="864" w:type="dxa"/>
            <w:vAlign w:val="center"/>
            <w:hideMark/>
          </w:tcPr>
          <w:p w14:paraId="4B52A2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C34267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7B4722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08B4018"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
          <w:p w14:paraId="1926A5F9"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7AB9FF5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4C85D485"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536CE67" w14:textId="77777777" w:rsidR="00E42721" w:rsidRPr="009B3DCC" w:rsidRDefault="00E42721" w:rsidP="00F555E9">
            <w:pPr>
              <w:snapToGrid w:val="0"/>
              <w:jc w:val="center"/>
              <w:rPr>
                <w:sz w:val="16"/>
                <w:szCs w:val="16"/>
              </w:rPr>
            </w:pPr>
            <w:r w:rsidRPr="00266687">
              <w:rPr>
                <w:color w:val="000000"/>
                <w:sz w:val="16"/>
                <w:szCs w:val="16"/>
              </w:rPr>
              <w:t>16.22</w:t>
            </w:r>
          </w:p>
        </w:tc>
        <w:tc>
          <w:tcPr>
            <w:tcW w:w="1008" w:type="dxa"/>
            <w:vAlign w:val="center"/>
            <w:hideMark/>
          </w:tcPr>
          <w:p w14:paraId="62992852" w14:textId="77777777" w:rsidR="00E42721" w:rsidRPr="009B3DCC" w:rsidRDefault="00E42721" w:rsidP="00F555E9">
            <w:pPr>
              <w:snapToGrid w:val="0"/>
              <w:jc w:val="center"/>
              <w:rPr>
                <w:sz w:val="16"/>
                <w:szCs w:val="16"/>
              </w:rPr>
            </w:pPr>
            <w:r w:rsidRPr="00266687">
              <w:rPr>
                <w:color w:val="000000"/>
                <w:sz w:val="16"/>
                <w:szCs w:val="16"/>
              </w:rPr>
              <w:t>1.54</w:t>
            </w:r>
          </w:p>
        </w:tc>
      </w:tr>
      <w:tr w:rsidR="00E42721" w:rsidRPr="009B3DCC" w14:paraId="191D814A" w14:textId="77777777" w:rsidTr="00F555E9">
        <w:trPr>
          <w:trHeight w:val="180"/>
        </w:trPr>
        <w:tc>
          <w:tcPr>
            <w:tcW w:w="360" w:type="dxa"/>
            <w:vAlign w:val="center"/>
            <w:hideMark/>
          </w:tcPr>
          <w:p w14:paraId="07A7DE78" w14:textId="77777777" w:rsidR="00E42721" w:rsidRPr="00B20630" w:rsidRDefault="00E42721" w:rsidP="00F555E9">
            <w:pPr>
              <w:snapToGrid w:val="0"/>
              <w:rPr>
                <w:sz w:val="16"/>
                <w:szCs w:val="16"/>
              </w:rPr>
            </w:pPr>
            <w:r w:rsidRPr="00B20630">
              <w:rPr>
                <w:color w:val="000000"/>
                <w:sz w:val="16"/>
                <w:szCs w:val="16"/>
              </w:rPr>
              <w:t>486</w:t>
            </w:r>
          </w:p>
        </w:tc>
        <w:tc>
          <w:tcPr>
            <w:tcW w:w="864" w:type="dxa"/>
            <w:vAlign w:val="center"/>
            <w:hideMark/>
          </w:tcPr>
          <w:p w14:paraId="4E0E506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6302D3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43FCC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8458862"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
          <w:p w14:paraId="5E8DD784"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0291BA79"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2BAB6D6E"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6A91D4A6" w14:textId="77777777" w:rsidR="00E42721" w:rsidRPr="009B3DCC" w:rsidRDefault="00E42721" w:rsidP="00F555E9">
            <w:pPr>
              <w:snapToGrid w:val="0"/>
              <w:jc w:val="center"/>
              <w:rPr>
                <w:sz w:val="16"/>
                <w:szCs w:val="16"/>
              </w:rPr>
            </w:pPr>
            <w:r w:rsidRPr="00266687">
              <w:rPr>
                <w:color w:val="000000"/>
                <w:sz w:val="16"/>
                <w:szCs w:val="16"/>
              </w:rPr>
              <w:t>17.78</w:t>
            </w:r>
          </w:p>
        </w:tc>
        <w:tc>
          <w:tcPr>
            <w:tcW w:w="1008" w:type="dxa"/>
            <w:vAlign w:val="center"/>
            <w:hideMark/>
          </w:tcPr>
          <w:p w14:paraId="7797E447" w14:textId="77777777" w:rsidR="00E42721" w:rsidRPr="009B3DCC" w:rsidRDefault="00E42721" w:rsidP="00F555E9">
            <w:pPr>
              <w:snapToGrid w:val="0"/>
              <w:jc w:val="center"/>
              <w:rPr>
                <w:sz w:val="16"/>
                <w:szCs w:val="16"/>
              </w:rPr>
            </w:pPr>
            <w:r w:rsidRPr="00266687">
              <w:rPr>
                <w:color w:val="000000"/>
                <w:sz w:val="16"/>
                <w:szCs w:val="16"/>
              </w:rPr>
              <w:t>1.58</w:t>
            </w:r>
          </w:p>
        </w:tc>
      </w:tr>
      <w:tr w:rsidR="00E42721" w:rsidRPr="009B3DCC" w14:paraId="6369E0FC" w14:textId="77777777" w:rsidTr="00F555E9">
        <w:trPr>
          <w:trHeight w:val="165"/>
        </w:trPr>
        <w:tc>
          <w:tcPr>
            <w:tcW w:w="360" w:type="dxa"/>
            <w:vAlign w:val="center"/>
            <w:hideMark/>
          </w:tcPr>
          <w:p w14:paraId="1BF5B359" w14:textId="77777777" w:rsidR="00E42721" w:rsidRPr="00B20630" w:rsidRDefault="00E42721" w:rsidP="00F555E9">
            <w:pPr>
              <w:snapToGrid w:val="0"/>
              <w:rPr>
                <w:sz w:val="16"/>
                <w:szCs w:val="16"/>
              </w:rPr>
            </w:pPr>
            <w:r w:rsidRPr="00B20630">
              <w:rPr>
                <w:color w:val="000000"/>
                <w:sz w:val="16"/>
                <w:szCs w:val="16"/>
              </w:rPr>
              <w:t>487</w:t>
            </w:r>
          </w:p>
        </w:tc>
        <w:tc>
          <w:tcPr>
            <w:tcW w:w="864" w:type="dxa"/>
            <w:vAlign w:val="center"/>
            <w:hideMark/>
          </w:tcPr>
          <w:p w14:paraId="3BEE31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BEA0E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D3F80D8"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283E8FD9"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03214636"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2E8F38F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47885FA7"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55CA5BF0"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
          <w:p w14:paraId="4F35F0F6" w14:textId="77777777" w:rsidR="00E42721" w:rsidRPr="009B3DCC" w:rsidRDefault="00E42721" w:rsidP="00F555E9">
            <w:pPr>
              <w:snapToGrid w:val="0"/>
              <w:jc w:val="center"/>
              <w:rPr>
                <w:sz w:val="16"/>
                <w:szCs w:val="16"/>
              </w:rPr>
            </w:pPr>
            <w:r w:rsidRPr="00266687">
              <w:rPr>
                <w:color w:val="000000"/>
                <w:sz w:val="16"/>
                <w:szCs w:val="16"/>
              </w:rPr>
              <w:t>3.12</w:t>
            </w:r>
          </w:p>
        </w:tc>
      </w:tr>
      <w:tr w:rsidR="00E42721" w:rsidRPr="009B3DCC" w14:paraId="07660B96" w14:textId="77777777" w:rsidTr="00F555E9">
        <w:trPr>
          <w:trHeight w:val="165"/>
        </w:trPr>
        <w:tc>
          <w:tcPr>
            <w:tcW w:w="360" w:type="dxa"/>
            <w:vAlign w:val="center"/>
            <w:hideMark/>
          </w:tcPr>
          <w:p w14:paraId="6FE918A8" w14:textId="77777777" w:rsidR="00E42721" w:rsidRPr="00B20630" w:rsidRDefault="00E42721" w:rsidP="00F555E9">
            <w:pPr>
              <w:snapToGrid w:val="0"/>
              <w:rPr>
                <w:sz w:val="16"/>
                <w:szCs w:val="16"/>
              </w:rPr>
            </w:pPr>
            <w:r w:rsidRPr="00B20630">
              <w:rPr>
                <w:color w:val="000000"/>
                <w:sz w:val="16"/>
                <w:szCs w:val="16"/>
              </w:rPr>
              <w:t>488</w:t>
            </w:r>
          </w:p>
        </w:tc>
        <w:tc>
          <w:tcPr>
            <w:tcW w:w="864" w:type="dxa"/>
            <w:vAlign w:val="center"/>
            <w:hideMark/>
          </w:tcPr>
          <w:p w14:paraId="5C63E1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D126F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8D05015"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2A9D0FC5"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6672BFB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5B32F1A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4C6D89C1"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214A9525"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
          <w:p w14:paraId="454872B9" w14:textId="77777777" w:rsidR="00E42721" w:rsidRPr="009B3DCC" w:rsidRDefault="00E42721" w:rsidP="00F555E9">
            <w:pPr>
              <w:snapToGrid w:val="0"/>
              <w:jc w:val="center"/>
              <w:rPr>
                <w:sz w:val="16"/>
                <w:szCs w:val="16"/>
              </w:rPr>
            </w:pPr>
            <w:r w:rsidRPr="00266687">
              <w:rPr>
                <w:color w:val="000000"/>
                <w:sz w:val="16"/>
                <w:szCs w:val="16"/>
              </w:rPr>
              <w:t>4.05</w:t>
            </w:r>
          </w:p>
        </w:tc>
      </w:tr>
      <w:tr w:rsidR="00E42721" w:rsidRPr="009B3DCC" w14:paraId="728E1E41" w14:textId="77777777" w:rsidTr="00F555E9">
        <w:trPr>
          <w:trHeight w:val="165"/>
        </w:trPr>
        <w:tc>
          <w:tcPr>
            <w:tcW w:w="360" w:type="dxa"/>
            <w:vAlign w:val="center"/>
            <w:hideMark/>
          </w:tcPr>
          <w:p w14:paraId="70D72DF0" w14:textId="77777777" w:rsidR="00E42721" w:rsidRPr="00B20630" w:rsidRDefault="00E42721" w:rsidP="00F555E9">
            <w:pPr>
              <w:snapToGrid w:val="0"/>
              <w:rPr>
                <w:sz w:val="16"/>
                <w:szCs w:val="16"/>
              </w:rPr>
            </w:pPr>
            <w:r w:rsidRPr="00B20630">
              <w:rPr>
                <w:color w:val="000000"/>
                <w:sz w:val="16"/>
                <w:szCs w:val="16"/>
              </w:rPr>
              <w:t>489</w:t>
            </w:r>
          </w:p>
        </w:tc>
        <w:tc>
          <w:tcPr>
            <w:tcW w:w="864" w:type="dxa"/>
            <w:vAlign w:val="center"/>
            <w:hideMark/>
          </w:tcPr>
          <w:p w14:paraId="0A0A561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95543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0CDCEF4"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728926DA"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12A46C9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8E6916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50641CBD"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BAF6B15"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
          <w:p w14:paraId="03ABD81A" w14:textId="77777777" w:rsidR="00E42721" w:rsidRPr="009B3DCC" w:rsidRDefault="00E42721" w:rsidP="00F555E9">
            <w:pPr>
              <w:snapToGrid w:val="0"/>
              <w:jc w:val="center"/>
              <w:rPr>
                <w:sz w:val="16"/>
                <w:szCs w:val="16"/>
              </w:rPr>
            </w:pPr>
            <w:r w:rsidRPr="00266687">
              <w:rPr>
                <w:color w:val="000000"/>
                <w:sz w:val="16"/>
                <w:szCs w:val="16"/>
              </w:rPr>
              <w:t>4.57</w:t>
            </w:r>
          </w:p>
        </w:tc>
      </w:tr>
      <w:tr w:rsidR="00E42721" w:rsidRPr="009B3DCC" w14:paraId="0AE14230" w14:textId="77777777" w:rsidTr="00F555E9">
        <w:trPr>
          <w:trHeight w:val="165"/>
        </w:trPr>
        <w:tc>
          <w:tcPr>
            <w:tcW w:w="360" w:type="dxa"/>
            <w:vAlign w:val="center"/>
            <w:hideMark/>
          </w:tcPr>
          <w:p w14:paraId="512BA863" w14:textId="77777777" w:rsidR="00E42721" w:rsidRPr="00B20630" w:rsidRDefault="00E42721" w:rsidP="00F555E9">
            <w:pPr>
              <w:snapToGrid w:val="0"/>
              <w:rPr>
                <w:sz w:val="16"/>
                <w:szCs w:val="16"/>
              </w:rPr>
            </w:pPr>
            <w:r w:rsidRPr="00B20630">
              <w:rPr>
                <w:color w:val="000000"/>
                <w:sz w:val="16"/>
                <w:szCs w:val="16"/>
              </w:rPr>
              <w:t>490</w:t>
            </w:r>
          </w:p>
        </w:tc>
        <w:tc>
          <w:tcPr>
            <w:tcW w:w="864" w:type="dxa"/>
            <w:vAlign w:val="center"/>
            <w:hideMark/>
          </w:tcPr>
          <w:p w14:paraId="12E7B2B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DBFB44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E74D30E"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02D174D7"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387C0AC9"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9B6A115"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E4E67D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0F35CD4"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733D1F28" w14:textId="77777777" w:rsidR="00E42721" w:rsidRPr="009B3DCC" w:rsidRDefault="00E42721" w:rsidP="00F555E9">
            <w:pPr>
              <w:snapToGrid w:val="0"/>
              <w:jc w:val="center"/>
              <w:rPr>
                <w:sz w:val="16"/>
                <w:szCs w:val="16"/>
              </w:rPr>
            </w:pPr>
            <w:r w:rsidRPr="00266687">
              <w:rPr>
                <w:color w:val="000000"/>
                <w:sz w:val="16"/>
                <w:szCs w:val="16"/>
              </w:rPr>
              <w:t>4.79</w:t>
            </w:r>
          </w:p>
        </w:tc>
      </w:tr>
      <w:tr w:rsidR="00E42721" w:rsidRPr="009B3DCC" w14:paraId="789BCCB9" w14:textId="77777777" w:rsidTr="00F555E9">
        <w:trPr>
          <w:trHeight w:val="165"/>
        </w:trPr>
        <w:tc>
          <w:tcPr>
            <w:tcW w:w="360" w:type="dxa"/>
            <w:vAlign w:val="center"/>
            <w:hideMark/>
          </w:tcPr>
          <w:p w14:paraId="7EB4DA44" w14:textId="77777777" w:rsidR="00E42721" w:rsidRPr="00B20630" w:rsidRDefault="00E42721" w:rsidP="00F555E9">
            <w:pPr>
              <w:snapToGrid w:val="0"/>
              <w:rPr>
                <w:sz w:val="16"/>
                <w:szCs w:val="16"/>
              </w:rPr>
            </w:pPr>
            <w:r w:rsidRPr="00B20630">
              <w:rPr>
                <w:color w:val="000000"/>
                <w:sz w:val="16"/>
                <w:szCs w:val="16"/>
              </w:rPr>
              <w:t>491</w:t>
            </w:r>
          </w:p>
        </w:tc>
        <w:tc>
          <w:tcPr>
            <w:tcW w:w="864" w:type="dxa"/>
            <w:vAlign w:val="center"/>
            <w:hideMark/>
          </w:tcPr>
          <w:p w14:paraId="7B2650B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7F2AF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3EF9AE"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7EFD28BA"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51106154"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7C72B3CC"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5768829B"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5F676AEB"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
          <w:p w14:paraId="1D7DA7D1" w14:textId="77777777" w:rsidR="00E42721" w:rsidRPr="009B3DCC" w:rsidRDefault="00E42721" w:rsidP="00F555E9">
            <w:pPr>
              <w:snapToGrid w:val="0"/>
              <w:jc w:val="center"/>
              <w:rPr>
                <w:sz w:val="16"/>
                <w:szCs w:val="16"/>
              </w:rPr>
            </w:pPr>
            <w:r w:rsidRPr="00266687">
              <w:rPr>
                <w:color w:val="000000"/>
                <w:sz w:val="16"/>
                <w:szCs w:val="16"/>
              </w:rPr>
              <w:t>4.25</w:t>
            </w:r>
          </w:p>
        </w:tc>
      </w:tr>
      <w:tr w:rsidR="00E42721" w:rsidRPr="009B3DCC" w14:paraId="38BEF8D3" w14:textId="77777777" w:rsidTr="00F555E9">
        <w:trPr>
          <w:trHeight w:val="165"/>
        </w:trPr>
        <w:tc>
          <w:tcPr>
            <w:tcW w:w="360" w:type="dxa"/>
            <w:vAlign w:val="center"/>
            <w:hideMark/>
          </w:tcPr>
          <w:p w14:paraId="0C09C035" w14:textId="77777777" w:rsidR="00E42721" w:rsidRPr="00B20630" w:rsidRDefault="00E42721" w:rsidP="00F555E9">
            <w:pPr>
              <w:snapToGrid w:val="0"/>
              <w:rPr>
                <w:sz w:val="16"/>
                <w:szCs w:val="16"/>
              </w:rPr>
            </w:pPr>
            <w:r w:rsidRPr="00B20630">
              <w:rPr>
                <w:color w:val="000000"/>
                <w:sz w:val="16"/>
                <w:szCs w:val="16"/>
              </w:rPr>
              <w:t>492</w:t>
            </w:r>
          </w:p>
        </w:tc>
        <w:tc>
          <w:tcPr>
            <w:tcW w:w="864" w:type="dxa"/>
            <w:vAlign w:val="center"/>
            <w:hideMark/>
          </w:tcPr>
          <w:p w14:paraId="6D1F736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A9B924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D46C56A"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4F1072BC"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450E809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586923EF"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54946F4D"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5D7EB0E4"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
          <w:p w14:paraId="60550573" w14:textId="77777777" w:rsidR="00E42721" w:rsidRPr="009B3DCC" w:rsidRDefault="00E42721" w:rsidP="00F555E9">
            <w:pPr>
              <w:snapToGrid w:val="0"/>
              <w:jc w:val="center"/>
              <w:rPr>
                <w:sz w:val="16"/>
                <w:szCs w:val="16"/>
              </w:rPr>
            </w:pPr>
            <w:r w:rsidRPr="00266687">
              <w:rPr>
                <w:color w:val="000000"/>
                <w:sz w:val="16"/>
                <w:szCs w:val="16"/>
              </w:rPr>
              <w:t>4.37</w:t>
            </w:r>
          </w:p>
        </w:tc>
      </w:tr>
      <w:tr w:rsidR="00E42721" w:rsidRPr="009B3DCC" w14:paraId="5C947921" w14:textId="77777777" w:rsidTr="00F555E9">
        <w:trPr>
          <w:trHeight w:val="165"/>
        </w:trPr>
        <w:tc>
          <w:tcPr>
            <w:tcW w:w="360" w:type="dxa"/>
            <w:vAlign w:val="center"/>
            <w:hideMark/>
          </w:tcPr>
          <w:p w14:paraId="115C8DA6" w14:textId="77777777" w:rsidR="00E42721" w:rsidRPr="00B20630" w:rsidRDefault="00E42721" w:rsidP="00F555E9">
            <w:pPr>
              <w:snapToGrid w:val="0"/>
              <w:rPr>
                <w:sz w:val="16"/>
                <w:szCs w:val="16"/>
              </w:rPr>
            </w:pPr>
            <w:r w:rsidRPr="00B20630">
              <w:rPr>
                <w:color w:val="000000"/>
                <w:sz w:val="16"/>
                <w:szCs w:val="16"/>
              </w:rPr>
              <w:t>493</w:t>
            </w:r>
          </w:p>
        </w:tc>
        <w:tc>
          <w:tcPr>
            <w:tcW w:w="864" w:type="dxa"/>
            <w:vAlign w:val="center"/>
            <w:hideMark/>
          </w:tcPr>
          <w:p w14:paraId="26B2C85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BD4DF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064965C"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2DE8FF8B"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5EA05335"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7A50D1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1F325D6"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07FF425C" w14:textId="77777777" w:rsidR="00E42721" w:rsidRPr="009B3DCC" w:rsidRDefault="00E42721" w:rsidP="00F555E9">
            <w:pPr>
              <w:snapToGrid w:val="0"/>
              <w:jc w:val="center"/>
              <w:rPr>
                <w:sz w:val="16"/>
                <w:szCs w:val="16"/>
              </w:rPr>
            </w:pPr>
            <w:r w:rsidRPr="00266687">
              <w:rPr>
                <w:color w:val="000000"/>
                <w:sz w:val="16"/>
                <w:szCs w:val="16"/>
              </w:rPr>
              <w:t>2.97</w:t>
            </w:r>
          </w:p>
        </w:tc>
        <w:tc>
          <w:tcPr>
            <w:tcW w:w="1008" w:type="dxa"/>
            <w:vAlign w:val="center"/>
            <w:hideMark/>
          </w:tcPr>
          <w:p w14:paraId="66A17F10" w14:textId="77777777" w:rsidR="00E42721" w:rsidRPr="009B3DCC" w:rsidRDefault="00E42721" w:rsidP="00F555E9">
            <w:pPr>
              <w:snapToGrid w:val="0"/>
              <w:jc w:val="center"/>
              <w:rPr>
                <w:sz w:val="16"/>
                <w:szCs w:val="16"/>
              </w:rPr>
            </w:pPr>
            <w:r w:rsidRPr="00266687">
              <w:rPr>
                <w:color w:val="000000"/>
                <w:sz w:val="16"/>
                <w:szCs w:val="16"/>
              </w:rPr>
              <w:t>4.13</w:t>
            </w:r>
          </w:p>
        </w:tc>
      </w:tr>
      <w:tr w:rsidR="00E42721" w:rsidRPr="009B3DCC" w14:paraId="24A5DB8F" w14:textId="77777777" w:rsidTr="00F555E9">
        <w:trPr>
          <w:trHeight w:val="165"/>
        </w:trPr>
        <w:tc>
          <w:tcPr>
            <w:tcW w:w="360" w:type="dxa"/>
            <w:vAlign w:val="center"/>
            <w:hideMark/>
          </w:tcPr>
          <w:p w14:paraId="46F7CB8B" w14:textId="77777777" w:rsidR="00E42721" w:rsidRPr="00B20630" w:rsidRDefault="00E42721" w:rsidP="00F555E9">
            <w:pPr>
              <w:snapToGrid w:val="0"/>
              <w:rPr>
                <w:sz w:val="16"/>
                <w:szCs w:val="16"/>
              </w:rPr>
            </w:pPr>
            <w:r w:rsidRPr="00B20630">
              <w:rPr>
                <w:color w:val="000000"/>
                <w:sz w:val="16"/>
                <w:szCs w:val="16"/>
              </w:rPr>
              <w:t>494</w:t>
            </w:r>
          </w:p>
        </w:tc>
        <w:tc>
          <w:tcPr>
            <w:tcW w:w="864" w:type="dxa"/>
            <w:vAlign w:val="center"/>
            <w:hideMark/>
          </w:tcPr>
          <w:p w14:paraId="2B48643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3389D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E066CBC"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5786558B"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578C890A"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57232C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4912D695"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72BEE73F" w14:textId="77777777" w:rsidR="00E42721" w:rsidRPr="009B3DCC" w:rsidRDefault="00E42721" w:rsidP="00F555E9">
            <w:pPr>
              <w:snapToGrid w:val="0"/>
              <w:jc w:val="center"/>
              <w:rPr>
                <w:sz w:val="16"/>
                <w:szCs w:val="16"/>
              </w:rPr>
            </w:pPr>
            <w:r w:rsidRPr="00266687">
              <w:rPr>
                <w:color w:val="000000"/>
                <w:sz w:val="16"/>
                <w:szCs w:val="16"/>
              </w:rPr>
              <w:t>2.36</w:t>
            </w:r>
          </w:p>
        </w:tc>
        <w:tc>
          <w:tcPr>
            <w:tcW w:w="1008" w:type="dxa"/>
            <w:vAlign w:val="center"/>
            <w:hideMark/>
          </w:tcPr>
          <w:p w14:paraId="20BA42EA" w14:textId="77777777" w:rsidR="00E42721" w:rsidRPr="009B3DCC" w:rsidRDefault="00E42721" w:rsidP="00F555E9">
            <w:pPr>
              <w:snapToGrid w:val="0"/>
              <w:jc w:val="center"/>
              <w:rPr>
                <w:sz w:val="16"/>
                <w:szCs w:val="16"/>
              </w:rPr>
            </w:pPr>
            <w:r w:rsidRPr="00266687">
              <w:rPr>
                <w:color w:val="000000"/>
                <w:sz w:val="16"/>
                <w:szCs w:val="16"/>
              </w:rPr>
              <w:t>4.33</w:t>
            </w:r>
          </w:p>
        </w:tc>
      </w:tr>
      <w:tr w:rsidR="00E42721" w:rsidRPr="009B3DCC" w14:paraId="677F942F" w14:textId="77777777" w:rsidTr="00F555E9">
        <w:trPr>
          <w:trHeight w:val="165"/>
        </w:trPr>
        <w:tc>
          <w:tcPr>
            <w:tcW w:w="360" w:type="dxa"/>
            <w:vAlign w:val="center"/>
            <w:hideMark/>
          </w:tcPr>
          <w:p w14:paraId="09E4BA8B" w14:textId="77777777" w:rsidR="00E42721" w:rsidRPr="00B20630" w:rsidRDefault="00E42721" w:rsidP="00F555E9">
            <w:pPr>
              <w:snapToGrid w:val="0"/>
              <w:rPr>
                <w:sz w:val="16"/>
                <w:szCs w:val="16"/>
              </w:rPr>
            </w:pPr>
            <w:r w:rsidRPr="00B20630">
              <w:rPr>
                <w:color w:val="000000"/>
                <w:sz w:val="16"/>
                <w:szCs w:val="16"/>
              </w:rPr>
              <w:t>495</w:t>
            </w:r>
          </w:p>
        </w:tc>
        <w:tc>
          <w:tcPr>
            <w:tcW w:w="864" w:type="dxa"/>
            <w:vAlign w:val="center"/>
            <w:hideMark/>
          </w:tcPr>
          <w:p w14:paraId="26D525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1862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48F211A"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31F5C580"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3CA69E6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5F18E77B"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59754DBF"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04348017" w14:textId="77777777" w:rsidR="00E42721" w:rsidRPr="009B3DCC" w:rsidRDefault="00E42721" w:rsidP="00F555E9">
            <w:pPr>
              <w:snapToGrid w:val="0"/>
              <w:jc w:val="center"/>
              <w:rPr>
                <w:sz w:val="16"/>
                <w:szCs w:val="16"/>
              </w:rPr>
            </w:pPr>
            <w:r w:rsidRPr="00266687">
              <w:rPr>
                <w:color w:val="000000"/>
                <w:sz w:val="16"/>
                <w:szCs w:val="16"/>
              </w:rPr>
              <w:t>5.21</w:t>
            </w:r>
          </w:p>
        </w:tc>
        <w:tc>
          <w:tcPr>
            <w:tcW w:w="1008" w:type="dxa"/>
            <w:vAlign w:val="center"/>
            <w:hideMark/>
          </w:tcPr>
          <w:p w14:paraId="6D22B4D0"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37591669" w14:textId="77777777" w:rsidTr="00F555E9">
        <w:trPr>
          <w:trHeight w:val="165"/>
        </w:trPr>
        <w:tc>
          <w:tcPr>
            <w:tcW w:w="360" w:type="dxa"/>
            <w:vAlign w:val="center"/>
            <w:hideMark/>
          </w:tcPr>
          <w:p w14:paraId="2464BC66" w14:textId="77777777" w:rsidR="00E42721" w:rsidRPr="00B20630" w:rsidRDefault="00E42721" w:rsidP="00F555E9">
            <w:pPr>
              <w:snapToGrid w:val="0"/>
              <w:rPr>
                <w:sz w:val="16"/>
                <w:szCs w:val="16"/>
              </w:rPr>
            </w:pPr>
            <w:r w:rsidRPr="00B20630">
              <w:rPr>
                <w:color w:val="000000"/>
                <w:sz w:val="16"/>
                <w:szCs w:val="16"/>
              </w:rPr>
              <w:t>496</w:t>
            </w:r>
          </w:p>
        </w:tc>
        <w:tc>
          <w:tcPr>
            <w:tcW w:w="864" w:type="dxa"/>
            <w:vAlign w:val="center"/>
            <w:hideMark/>
          </w:tcPr>
          <w:p w14:paraId="479C49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1AB7A2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A7ACCE4"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141317AE"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3B802150"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3D8ACF4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13DDE9C"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0D91D307" w14:textId="77777777" w:rsidR="00E42721" w:rsidRPr="009B3DCC" w:rsidRDefault="00E42721" w:rsidP="00F555E9">
            <w:pPr>
              <w:snapToGrid w:val="0"/>
              <w:jc w:val="center"/>
              <w:rPr>
                <w:sz w:val="16"/>
                <w:szCs w:val="16"/>
              </w:rPr>
            </w:pPr>
            <w:r w:rsidRPr="00266687">
              <w:rPr>
                <w:color w:val="000000"/>
                <w:sz w:val="16"/>
                <w:szCs w:val="16"/>
              </w:rPr>
              <w:t>5.21</w:t>
            </w:r>
          </w:p>
        </w:tc>
        <w:tc>
          <w:tcPr>
            <w:tcW w:w="1008" w:type="dxa"/>
            <w:vAlign w:val="center"/>
            <w:hideMark/>
          </w:tcPr>
          <w:p w14:paraId="2E596A8B" w14:textId="77777777" w:rsidR="00E42721" w:rsidRPr="009B3DCC" w:rsidRDefault="00E42721" w:rsidP="00F555E9">
            <w:pPr>
              <w:snapToGrid w:val="0"/>
              <w:jc w:val="center"/>
              <w:rPr>
                <w:sz w:val="16"/>
                <w:szCs w:val="16"/>
              </w:rPr>
            </w:pPr>
            <w:r w:rsidRPr="00266687">
              <w:rPr>
                <w:color w:val="000000"/>
                <w:sz w:val="16"/>
                <w:szCs w:val="16"/>
              </w:rPr>
              <w:t>3.01</w:t>
            </w:r>
          </w:p>
        </w:tc>
      </w:tr>
      <w:tr w:rsidR="00E42721" w:rsidRPr="009B3DCC" w14:paraId="5AC66968" w14:textId="77777777" w:rsidTr="00F555E9">
        <w:trPr>
          <w:trHeight w:val="165"/>
        </w:trPr>
        <w:tc>
          <w:tcPr>
            <w:tcW w:w="360" w:type="dxa"/>
            <w:vAlign w:val="center"/>
            <w:hideMark/>
          </w:tcPr>
          <w:p w14:paraId="6FBD91A8" w14:textId="77777777" w:rsidR="00E42721" w:rsidRPr="00B20630" w:rsidRDefault="00E42721" w:rsidP="00F555E9">
            <w:pPr>
              <w:snapToGrid w:val="0"/>
              <w:rPr>
                <w:sz w:val="16"/>
                <w:szCs w:val="16"/>
              </w:rPr>
            </w:pPr>
            <w:r w:rsidRPr="00B20630">
              <w:rPr>
                <w:color w:val="000000"/>
                <w:sz w:val="16"/>
                <w:szCs w:val="16"/>
              </w:rPr>
              <w:t>497</w:t>
            </w:r>
          </w:p>
        </w:tc>
        <w:tc>
          <w:tcPr>
            <w:tcW w:w="864" w:type="dxa"/>
            <w:vAlign w:val="center"/>
            <w:hideMark/>
          </w:tcPr>
          <w:p w14:paraId="5689E03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26BF73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2F7291C"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5EF0D8E3"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58BD526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720F18B9"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48347335"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F3497CA" w14:textId="77777777" w:rsidR="00E42721" w:rsidRPr="009B3DCC" w:rsidRDefault="00E42721" w:rsidP="00F555E9">
            <w:pPr>
              <w:snapToGrid w:val="0"/>
              <w:jc w:val="center"/>
              <w:rPr>
                <w:sz w:val="16"/>
                <w:szCs w:val="16"/>
              </w:rPr>
            </w:pPr>
            <w:r w:rsidRPr="00266687">
              <w:rPr>
                <w:color w:val="000000"/>
                <w:sz w:val="16"/>
                <w:szCs w:val="16"/>
              </w:rPr>
              <w:t>5.11</w:t>
            </w:r>
          </w:p>
        </w:tc>
        <w:tc>
          <w:tcPr>
            <w:tcW w:w="1008" w:type="dxa"/>
            <w:vAlign w:val="center"/>
            <w:hideMark/>
          </w:tcPr>
          <w:p w14:paraId="3FAFEA90"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3EF8D153" w14:textId="77777777" w:rsidTr="00F555E9">
        <w:trPr>
          <w:trHeight w:val="165"/>
        </w:trPr>
        <w:tc>
          <w:tcPr>
            <w:tcW w:w="360" w:type="dxa"/>
            <w:vAlign w:val="center"/>
            <w:hideMark/>
          </w:tcPr>
          <w:p w14:paraId="08C6A57C" w14:textId="77777777" w:rsidR="00E42721" w:rsidRPr="00B20630" w:rsidRDefault="00E42721" w:rsidP="00F555E9">
            <w:pPr>
              <w:snapToGrid w:val="0"/>
              <w:rPr>
                <w:sz w:val="16"/>
                <w:szCs w:val="16"/>
              </w:rPr>
            </w:pPr>
            <w:r w:rsidRPr="00B20630">
              <w:rPr>
                <w:color w:val="000000"/>
                <w:sz w:val="16"/>
                <w:szCs w:val="16"/>
              </w:rPr>
              <w:t>498</w:t>
            </w:r>
          </w:p>
        </w:tc>
        <w:tc>
          <w:tcPr>
            <w:tcW w:w="864" w:type="dxa"/>
            <w:vAlign w:val="center"/>
            <w:hideMark/>
          </w:tcPr>
          <w:p w14:paraId="47C72C5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EFCB21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F49D853"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4EFCE788"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574B1E2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77D09E86"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95E6B26"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6415D01" w14:textId="77777777" w:rsidR="00E42721" w:rsidRPr="009B3DCC" w:rsidRDefault="00E42721" w:rsidP="00F555E9">
            <w:pPr>
              <w:snapToGrid w:val="0"/>
              <w:jc w:val="center"/>
              <w:rPr>
                <w:sz w:val="16"/>
                <w:szCs w:val="16"/>
              </w:rPr>
            </w:pPr>
            <w:r w:rsidRPr="00266687">
              <w:rPr>
                <w:color w:val="000000"/>
                <w:sz w:val="16"/>
                <w:szCs w:val="16"/>
              </w:rPr>
              <w:t>4.53</w:t>
            </w:r>
          </w:p>
        </w:tc>
        <w:tc>
          <w:tcPr>
            <w:tcW w:w="1008" w:type="dxa"/>
            <w:vAlign w:val="center"/>
            <w:hideMark/>
          </w:tcPr>
          <w:p w14:paraId="2499E527" w14:textId="77777777" w:rsidR="00E42721" w:rsidRPr="009B3DCC" w:rsidRDefault="00E42721" w:rsidP="00F555E9">
            <w:pPr>
              <w:snapToGrid w:val="0"/>
              <w:jc w:val="center"/>
              <w:rPr>
                <w:sz w:val="16"/>
                <w:szCs w:val="16"/>
              </w:rPr>
            </w:pPr>
            <w:r w:rsidRPr="00266687">
              <w:rPr>
                <w:color w:val="000000"/>
                <w:sz w:val="16"/>
                <w:szCs w:val="16"/>
              </w:rPr>
              <w:t>3.58</w:t>
            </w:r>
          </w:p>
        </w:tc>
      </w:tr>
      <w:tr w:rsidR="00E42721" w:rsidRPr="009B3DCC" w14:paraId="11DF8923" w14:textId="77777777" w:rsidTr="00F555E9">
        <w:trPr>
          <w:trHeight w:val="165"/>
        </w:trPr>
        <w:tc>
          <w:tcPr>
            <w:tcW w:w="360" w:type="dxa"/>
            <w:vAlign w:val="center"/>
            <w:hideMark/>
          </w:tcPr>
          <w:p w14:paraId="6A8333EB" w14:textId="77777777" w:rsidR="00E42721" w:rsidRPr="00B20630" w:rsidRDefault="00E42721" w:rsidP="00F555E9">
            <w:pPr>
              <w:snapToGrid w:val="0"/>
              <w:rPr>
                <w:sz w:val="16"/>
                <w:szCs w:val="16"/>
              </w:rPr>
            </w:pPr>
            <w:r w:rsidRPr="00B20630">
              <w:rPr>
                <w:color w:val="000000"/>
                <w:sz w:val="16"/>
                <w:szCs w:val="16"/>
              </w:rPr>
              <w:t>499</w:t>
            </w:r>
          </w:p>
        </w:tc>
        <w:tc>
          <w:tcPr>
            <w:tcW w:w="864" w:type="dxa"/>
            <w:vAlign w:val="center"/>
            <w:hideMark/>
          </w:tcPr>
          <w:p w14:paraId="466BA53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AAF4AC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D4E640"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7F91E7EF"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1B7BAEFE"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72F500CA"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C2C4044"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08AA465A" w14:textId="77777777" w:rsidR="00E42721" w:rsidRPr="009B3DCC" w:rsidRDefault="00E42721" w:rsidP="00F555E9">
            <w:pPr>
              <w:snapToGrid w:val="0"/>
              <w:jc w:val="center"/>
              <w:rPr>
                <w:sz w:val="16"/>
                <w:szCs w:val="16"/>
              </w:rPr>
            </w:pPr>
            <w:r w:rsidRPr="00266687">
              <w:rPr>
                <w:color w:val="000000"/>
                <w:sz w:val="16"/>
                <w:szCs w:val="16"/>
              </w:rPr>
              <w:t>6.28</w:t>
            </w:r>
          </w:p>
        </w:tc>
        <w:tc>
          <w:tcPr>
            <w:tcW w:w="1008" w:type="dxa"/>
            <w:vAlign w:val="center"/>
            <w:hideMark/>
          </w:tcPr>
          <w:p w14:paraId="07598F6A" w14:textId="77777777" w:rsidR="00E42721" w:rsidRPr="009B3DCC" w:rsidRDefault="00E42721" w:rsidP="00F555E9">
            <w:pPr>
              <w:snapToGrid w:val="0"/>
              <w:jc w:val="center"/>
              <w:rPr>
                <w:sz w:val="16"/>
                <w:szCs w:val="16"/>
              </w:rPr>
            </w:pPr>
            <w:r w:rsidRPr="00266687">
              <w:rPr>
                <w:color w:val="000000"/>
                <w:sz w:val="16"/>
                <w:szCs w:val="16"/>
              </w:rPr>
              <w:t>2.97</w:t>
            </w:r>
          </w:p>
        </w:tc>
      </w:tr>
      <w:tr w:rsidR="00E42721" w:rsidRPr="009B3DCC" w14:paraId="1AF056D1" w14:textId="77777777" w:rsidTr="00F555E9">
        <w:trPr>
          <w:trHeight w:val="180"/>
        </w:trPr>
        <w:tc>
          <w:tcPr>
            <w:tcW w:w="360" w:type="dxa"/>
            <w:vAlign w:val="center"/>
            <w:hideMark/>
          </w:tcPr>
          <w:p w14:paraId="479CBCF6" w14:textId="77777777" w:rsidR="00E42721" w:rsidRPr="00B20630" w:rsidRDefault="00E42721" w:rsidP="00F555E9">
            <w:pPr>
              <w:snapToGrid w:val="0"/>
              <w:rPr>
                <w:sz w:val="16"/>
                <w:szCs w:val="16"/>
              </w:rPr>
            </w:pPr>
            <w:r w:rsidRPr="00B20630">
              <w:rPr>
                <w:color w:val="000000"/>
                <w:sz w:val="16"/>
                <w:szCs w:val="16"/>
              </w:rPr>
              <w:t>500</w:t>
            </w:r>
          </w:p>
        </w:tc>
        <w:tc>
          <w:tcPr>
            <w:tcW w:w="864" w:type="dxa"/>
            <w:vAlign w:val="center"/>
            <w:hideMark/>
          </w:tcPr>
          <w:p w14:paraId="6309FA8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0DC68E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2B2372B"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39FB5C1D"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7B09A929"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3CAB87ED"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B8A56A8"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252B306B"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04ED33FE" w14:textId="77777777" w:rsidR="00E42721" w:rsidRPr="009B3DCC" w:rsidRDefault="00E42721" w:rsidP="00F555E9">
            <w:pPr>
              <w:snapToGrid w:val="0"/>
              <w:jc w:val="center"/>
              <w:rPr>
                <w:sz w:val="16"/>
                <w:szCs w:val="16"/>
              </w:rPr>
            </w:pPr>
            <w:r w:rsidRPr="00266687">
              <w:rPr>
                <w:color w:val="000000"/>
                <w:sz w:val="16"/>
                <w:szCs w:val="16"/>
              </w:rPr>
              <w:t>3.46</w:t>
            </w:r>
          </w:p>
        </w:tc>
      </w:tr>
      <w:tr w:rsidR="00E42721" w:rsidRPr="009B3DCC" w14:paraId="15EE452F" w14:textId="77777777" w:rsidTr="00F555E9">
        <w:trPr>
          <w:trHeight w:val="165"/>
        </w:trPr>
        <w:tc>
          <w:tcPr>
            <w:tcW w:w="360" w:type="dxa"/>
            <w:vAlign w:val="center"/>
            <w:hideMark/>
          </w:tcPr>
          <w:p w14:paraId="113F449B" w14:textId="77777777" w:rsidR="00E42721" w:rsidRPr="00B20630" w:rsidRDefault="00E42721" w:rsidP="00F555E9">
            <w:pPr>
              <w:snapToGrid w:val="0"/>
              <w:rPr>
                <w:sz w:val="16"/>
                <w:szCs w:val="16"/>
              </w:rPr>
            </w:pPr>
            <w:r w:rsidRPr="00B20630">
              <w:rPr>
                <w:color w:val="000000"/>
                <w:sz w:val="16"/>
                <w:szCs w:val="16"/>
              </w:rPr>
              <w:t>501</w:t>
            </w:r>
          </w:p>
        </w:tc>
        <w:tc>
          <w:tcPr>
            <w:tcW w:w="864" w:type="dxa"/>
            <w:vAlign w:val="center"/>
            <w:hideMark/>
          </w:tcPr>
          <w:p w14:paraId="4337960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68321F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FBC07DC"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5B863CB1"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47D32DD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B934FC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D684CA0"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15506CF8" w14:textId="77777777" w:rsidR="00E42721" w:rsidRPr="009B3DCC" w:rsidRDefault="00E42721" w:rsidP="00F555E9">
            <w:pPr>
              <w:snapToGrid w:val="0"/>
              <w:jc w:val="center"/>
              <w:rPr>
                <w:sz w:val="16"/>
                <w:szCs w:val="16"/>
              </w:rPr>
            </w:pPr>
            <w:r w:rsidRPr="00266687">
              <w:rPr>
                <w:color w:val="000000"/>
                <w:sz w:val="16"/>
                <w:szCs w:val="16"/>
              </w:rPr>
              <w:t>5.81</w:t>
            </w:r>
          </w:p>
        </w:tc>
        <w:tc>
          <w:tcPr>
            <w:tcW w:w="1008" w:type="dxa"/>
            <w:vAlign w:val="center"/>
            <w:hideMark/>
          </w:tcPr>
          <w:p w14:paraId="49712D93" w14:textId="77777777" w:rsidR="00E42721" w:rsidRPr="009B3DCC" w:rsidRDefault="00E42721" w:rsidP="00F555E9">
            <w:pPr>
              <w:snapToGrid w:val="0"/>
              <w:jc w:val="center"/>
              <w:rPr>
                <w:sz w:val="16"/>
                <w:szCs w:val="16"/>
              </w:rPr>
            </w:pPr>
            <w:r w:rsidRPr="00266687">
              <w:rPr>
                <w:color w:val="000000"/>
                <w:sz w:val="16"/>
                <w:szCs w:val="16"/>
              </w:rPr>
              <w:t>3.34</w:t>
            </w:r>
          </w:p>
        </w:tc>
      </w:tr>
      <w:tr w:rsidR="00E42721" w:rsidRPr="009B3DCC" w14:paraId="027D6B5C" w14:textId="77777777" w:rsidTr="00F555E9">
        <w:trPr>
          <w:trHeight w:val="165"/>
        </w:trPr>
        <w:tc>
          <w:tcPr>
            <w:tcW w:w="360" w:type="dxa"/>
            <w:vAlign w:val="center"/>
            <w:hideMark/>
          </w:tcPr>
          <w:p w14:paraId="70E0DB50" w14:textId="77777777" w:rsidR="00E42721" w:rsidRPr="00B20630" w:rsidRDefault="00E42721" w:rsidP="00F555E9">
            <w:pPr>
              <w:snapToGrid w:val="0"/>
              <w:rPr>
                <w:sz w:val="16"/>
                <w:szCs w:val="16"/>
              </w:rPr>
            </w:pPr>
            <w:r w:rsidRPr="00B20630">
              <w:rPr>
                <w:color w:val="000000"/>
                <w:sz w:val="16"/>
                <w:szCs w:val="16"/>
              </w:rPr>
              <w:t>502</w:t>
            </w:r>
          </w:p>
        </w:tc>
        <w:tc>
          <w:tcPr>
            <w:tcW w:w="864" w:type="dxa"/>
            <w:vAlign w:val="center"/>
            <w:hideMark/>
          </w:tcPr>
          <w:p w14:paraId="7D4A71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BF48C7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FBE8122"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2A6CDA82"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2D0768F2"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1051DCD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F91DE2D"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0A05356C" w14:textId="77777777" w:rsidR="00E42721" w:rsidRPr="009B3DCC" w:rsidRDefault="00E42721" w:rsidP="00F555E9">
            <w:pPr>
              <w:snapToGrid w:val="0"/>
              <w:jc w:val="center"/>
              <w:rPr>
                <w:sz w:val="16"/>
                <w:szCs w:val="16"/>
              </w:rPr>
            </w:pPr>
            <w:r w:rsidRPr="00266687">
              <w:rPr>
                <w:color w:val="000000"/>
                <w:sz w:val="16"/>
                <w:szCs w:val="16"/>
              </w:rPr>
              <w:t>5.27</w:t>
            </w:r>
          </w:p>
        </w:tc>
        <w:tc>
          <w:tcPr>
            <w:tcW w:w="1008" w:type="dxa"/>
            <w:vAlign w:val="center"/>
            <w:hideMark/>
          </w:tcPr>
          <w:p w14:paraId="04DF383F" w14:textId="77777777" w:rsidR="00E42721" w:rsidRPr="009B3DCC" w:rsidRDefault="00E42721" w:rsidP="00F555E9">
            <w:pPr>
              <w:snapToGrid w:val="0"/>
              <w:jc w:val="center"/>
              <w:rPr>
                <w:sz w:val="16"/>
                <w:szCs w:val="16"/>
              </w:rPr>
            </w:pPr>
            <w:r w:rsidRPr="00266687">
              <w:rPr>
                <w:color w:val="000000"/>
                <w:sz w:val="16"/>
                <w:szCs w:val="16"/>
              </w:rPr>
              <w:t>3.18</w:t>
            </w:r>
          </w:p>
        </w:tc>
      </w:tr>
      <w:tr w:rsidR="00E42721" w:rsidRPr="009B3DCC" w14:paraId="2E30CAF5" w14:textId="77777777" w:rsidTr="00F555E9">
        <w:trPr>
          <w:trHeight w:val="165"/>
        </w:trPr>
        <w:tc>
          <w:tcPr>
            <w:tcW w:w="360" w:type="dxa"/>
            <w:vAlign w:val="center"/>
            <w:hideMark/>
          </w:tcPr>
          <w:p w14:paraId="208C4AD1" w14:textId="77777777" w:rsidR="00E42721" w:rsidRPr="00B20630" w:rsidRDefault="00E42721" w:rsidP="00F555E9">
            <w:pPr>
              <w:snapToGrid w:val="0"/>
              <w:rPr>
                <w:sz w:val="16"/>
                <w:szCs w:val="16"/>
              </w:rPr>
            </w:pPr>
            <w:r w:rsidRPr="00B20630">
              <w:rPr>
                <w:color w:val="000000"/>
                <w:sz w:val="16"/>
                <w:szCs w:val="16"/>
              </w:rPr>
              <w:t>503</w:t>
            </w:r>
          </w:p>
        </w:tc>
        <w:tc>
          <w:tcPr>
            <w:tcW w:w="864" w:type="dxa"/>
            <w:vAlign w:val="center"/>
            <w:hideMark/>
          </w:tcPr>
          <w:p w14:paraId="411EF5B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BC54A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AC3C129"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02D60BC7"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688E8883"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3F1804C6"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77C0217"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0B68DDE3" w14:textId="77777777" w:rsidR="00E42721" w:rsidRPr="009B3DCC" w:rsidRDefault="00E42721" w:rsidP="00F555E9">
            <w:pPr>
              <w:snapToGrid w:val="0"/>
              <w:jc w:val="center"/>
              <w:rPr>
                <w:sz w:val="16"/>
                <w:szCs w:val="16"/>
              </w:rPr>
            </w:pPr>
            <w:r w:rsidRPr="00266687">
              <w:rPr>
                <w:color w:val="000000"/>
                <w:sz w:val="16"/>
                <w:szCs w:val="16"/>
              </w:rPr>
              <w:t>8.35</w:t>
            </w:r>
          </w:p>
        </w:tc>
        <w:tc>
          <w:tcPr>
            <w:tcW w:w="1008" w:type="dxa"/>
            <w:vAlign w:val="center"/>
            <w:hideMark/>
          </w:tcPr>
          <w:p w14:paraId="5115036A" w14:textId="77777777" w:rsidR="00E42721" w:rsidRPr="009B3DCC" w:rsidRDefault="00E42721" w:rsidP="00F555E9">
            <w:pPr>
              <w:snapToGrid w:val="0"/>
              <w:jc w:val="center"/>
              <w:rPr>
                <w:sz w:val="16"/>
                <w:szCs w:val="16"/>
              </w:rPr>
            </w:pPr>
            <w:r w:rsidRPr="00266687">
              <w:rPr>
                <w:color w:val="000000"/>
                <w:sz w:val="16"/>
                <w:szCs w:val="16"/>
              </w:rPr>
              <w:t>1.18</w:t>
            </w:r>
          </w:p>
        </w:tc>
      </w:tr>
      <w:tr w:rsidR="00E42721" w:rsidRPr="009B3DCC" w14:paraId="07F5D6C2" w14:textId="77777777" w:rsidTr="00F555E9">
        <w:trPr>
          <w:trHeight w:val="165"/>
        </w:trPr>
        <w:tc>
          <w:tcPr>
            <w:tcW w:w="360" w:type="dxa"/>
            <w:vAlign w:val="center"/>
            <w:hideMark/>
          </w:tcPr>
          <w:p w14:paraId="20E6DD7E" w14:textId="77777777" w:rsidR="00E42721" w:rsidRPr="00B20630" w:rsidRDefault="00E42721" w:rsidP="00F555E9">
            <w:pPr>
              <w:snapToGrid w:val="0"/>
              <w:rPr>
                <w:sz w:val="16"/>
                <w:szCs w:val="16"/>
              </w:rPr>
            </w:pPr>
            <w:r w:rsidRPr="00B20630">
              <w:rPr>
                <w:color w:val="000000"/>
                <w:sz w:val="16"/>
                <w:szCs w:val="16"/>
              </w:rPr>
              <w:t>504</w:t>
            </w:r>
          </w:p>
        </w:tc>
        <w:tc>
          <w:tcPr>
            <w:tcW w:w="864" w:type="dxa"/>
            <w:vAlign w:val="center"/>
            <w:hideMark/>
          </w:tcPr>
          <w:p w14:paraId="53CBDEF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F36CDA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7B7009"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0E85B4E2"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3A78EAA3"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BCE535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455F3E0A"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71DBE9E2" w14:textId="77777777" w:rsidR="00E42721" w:rsidRPr="009B3DCC" w:rsidRDefault="00E42721" w:rsidP="00F555E9">
            <w:pPr>
              <w:snapToGrid w:val="0"/>
              <w:jc w:val="center"/>
              <w:rPr>
                <w:sz w:val="16"/>
                <w:szCs w:val="16"/>
              </w:rPr>
            </w:pPr>
            <w:r w:rsidRPr="00266687">
              <w:rPr>
                <w:color w:val="000000"/>
                <w:sz w:val="16"/>
                <w:szCs w:val="16"/>
              </w:rPr>
              <w:t>9.65</w:t>
            </w:r>
          </w:p>
        </w:tc>
        <w:tc>
          <w:tcPr>
            <w:tcW w:w="1008" w:type="dxa"/>
            <w:vAlign w:val="center"/>
            <w:hideMark/>
          </w:tcPr>
          <w:p w14:paraId="1CA884A8" w14:textId="77777777" w:rsidR="00E42721" w:rsidRPr="009B3DCC" w:rsidRDefault="00E42721" w:rsidP="00F555E9">
            <w:pPr>
              <w:snapToGrid w:val="0"/>
              <w:jc w:val="center"/>
              <w:rPr>
                <w:sz w:val="16"/>
                <w:szCs w:val="16"/>
              </w:rPr>
            </w:pPr>
            <w:r w:rsidRPr="00266687">
              <w:rPr>
                <w:color w:val="000000"/>
                <w:sz w:val="16"/>
                <w:szCs w:val="16"/>
              </w:rPr>
              <w:t>1.83</w:t>
            </w:r>
          </w:p>
        </w:tc>
      </w:tr>
      <w:tr w:rsidR="00E42721" w:rsidRPr="009B3DCC" w14:paraId="1037FD75" w14:textId="77777777" w:rsidTr="00F555E9">
        <w:trPr>
          <w:trHeight w:val="165"/>
        </w:trPr>
        <w:tc>
          <w:tcPr>
            <w:tcW w:w="360" w:type="dxa"/>
            <w:vAlign w:val="center"/>
            <w:hideMark/>
          </w:tcPr>
          <w:p w14:paraId="7D3C8D04" w14:textId="77777777" w:rsidR="00E42721" w:rsidRPr="00B20630" w:rsidRDefault="00E42721" w:rsidP="00F555E9">
            <w:pPr>
              <w:snapToGrid w:val="0"/>
              <w:rPr>
                <w:sz w:val="16"/>
                <w:szCs w:val="16"/>
              </w:rPr>
            </w:pPr>
            <w:r w:rsidRPr="00B20630">
              <w:rPr>
                <w:color w:val="000000"/>
                <w:sz w:val="16"/>
                <w:szCs w:val="16"/>
              </w:rPr>
              <w:t>505</w:t>
            </w:r>
          </w:p>
        </w:tc>
        <w:tc>
          <w:tcPr>
            <w:tcW w:w="864" w:type="dxa"/>
            <w:vAlign w:val="center"/>
            <w:hideMark/>
          </w:tcPr>
          <w:p w14:paraId="16FAC9A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17584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0A337C5"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209F6A71"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1EC33DC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325D52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D6E4B07"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B40FE92" w14:textId="77777777" w:rsidR="00E42721" w:rsidRPr="009B3DCC" w:rsidRDefault="00E42721" w:rsidP="00F555E9">
            <w:pPr>
              <w:snapToGrid w:val="0"/>
              <w:jc w:val="center"/>
              <w:rPr>
                <w:sz w:val="16"/>
                <w:szCs w:val="16"/>
              </w:rPr>
            </w:pPr>
            <w:r w:rsidRPr="00266687">
              <w:rPr>
                <w:color w:val="000000"/>
                <w:sz w:val="16"/>
                <w:szCs w:val="16"/>
              </w:rPr>
              <w:t>8.32</w:t>
            </w:r>
          </w:p>
        </w:tc>
        <w:tc>
          <w:tcPr>
            <w:tcW w:w="1008" w:type="dxa"/>
            <w:vAlign w:val="center"/>
            <w:hideMark/>
          </w:tcPr>
          <w:p w14:paraId="7772F543" w14:textId="77777777" w:rsidR="00E42721" w:rsidRPr="009B3DCC" w:rsidRDefault="00E42721" w:rsidP="00F555E9">
            <w:pPr>
              <w:snapToGrid w:val="0"/>
              <w:jc w:val="center"/>
              <w:rPr>
                <w:sz w:val="16"/>
                <w:szCs w:val="16"/>
              </w:rPr>
            </w:pPr>
            <w:r w:rsidRPr="00266687">
              <w:rPr>
                <w:color w:val="000000"/>
                <w:sz w:val="16"/>
                <w:szCs w:val="16"/>
              </w:rPr>
              <w:t>2.79</w:t>
            </w:r>
          </w:p>
        </w:tc>
      </w:tr>
      <w:tr w:rsidR="00E42721" w:rsidRPr="009B3DCC" w14:paraId="60261100" w14:textId="77777777" w:rsidTr="00F555E9">
        <w:trPr>
          <w:trHeight w:val="165"/>
        </w:trPr>
        <w:tc>
          <w:tcPr>
            <w:tcW w:w="360" w:type="dxa"/>
            <w:vAlign w:val="center"/>
            <w:hideMark/>
          </w:tcPr>
          <w:p w14:paraId="4F033D8E" w14:textId="77777777" w:rsidR="00E42721" w:rsidRPr="00B20630" w:rsidRDefault="00E42721" w:rsidP="00F555E9">
            <w:pPr>
              <w:snapToGrid w:val="0"/>
              <w:rPr>
                <w:sz w:val="16"/>
                <w:szCs w:val="16"/>
              </w:rPr>
            </w:pPr>
            <w:r w:rsidRPr="00B20630">
              <w:rPr>
                <w:color w:val="000000"/>
                <w:sz w:val="16"/>
                <w:szCs w:val="16"/>
              </w:rPr>
              <w:t>506</w:t>
            </w:r>
          </w:p>
        </w:tc>
        <w:tc>
          <w:tcPr>
            <w:tcW w:w="864" w:type="dxa"/>
            <w:vAlign w:val="center"/>
            <w:hideMark/>
          </w:tcPr>
          <w:p w14:paraId="4A5D587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A16911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EC8CF02"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08BA6DA6"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730D3EA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5E2AC76B"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A3139D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D851BD7" w14:textId="77777777" w:rsidR="00E42721" w:rsidRPr="009B3DCC" w:rsidRDefault="00E42721" w:rsidP="00F555E9">
            <w:pPr>
              <w:snapToGrid w:val="0"/>
              <w:jc w:val="center"/>
              <w:rPr>
                <w:sz w:val="16"/>
                <w:szCs w:val="16"/>
              </w:rPr>
            </w:pPr>
            <w:r w:rsidRPr="00266687">
              <w:rPr>
                <w:color w:val="000000"/>
                <w:sz w:val="16"/>
                <w:szCs w:val="16"/>
              </w:rPr>
              <w:t>8.71</w:t>
            </w:r>
          </w:p>
        </w:tc>
        <w:tc>
          <w:tcPr>
            <w:tcW w:w="1008" w:type="dxa"/>
            <w:vAlign w:val="center"/>
            <w:hideMark/>
          </w:tcPr>
          <w:p w14:paraId="3689D110" w14:textId="77777777" w:rsidR="00E42721" w:rsidRPr="009B3DCC" w:rsidRDefault="00E42721" w:rsidP="00F555E9">
            <w:pPr>
              <w:snapToGrid w:val="0"/>
              <w:jc w:val="center"/>
              <w:rPr>
                <w:sz w:val="16"/>
                <w:szCs w:val="16"/>
              </w:rPr>
            </w:pPr>
            <w:r w:rsidRPr="00266687">
              <w:rPr>
                <w:color w:val="000000"/>
                <w:sz w:val="16"/>
                <w:szCs w:val="16"/>
              </w:rPr>
              <w:t>2.41</w:t>
            </w:r>
          </w:p>
        </w:tc>
      </w:tr>
      <w:tr w:rsidR="00E42721" w:rsidRPr="009B3DCC" w14:paraId="5AAB0952" w14:textId="77777777" w:rsidTr="00F555E9">
        <w:trPr>
          <w:trHeight w:val="165"/>
        </w:trPr>
        <w:tc>
          <w:tcPr>
            <w:tcW w:w="360" w:type="dxa"/>
            <w:vAlign w:val="center"/>
            <w:hideMark/>
          </w:tcPr>
          <w:p w14:paraId="2F672410" w14:textId="77777777" w:rsidR="00E42721" w:rsidRPr="00B20630" w:rsidRDefault="00E42721" w:rsidP="00F555E9">
            <w:pPr>
              <w:snapToGrid w:val="0"/>
              <w:rPr>
                <w:sz w:val="16"/>
                <w:szCs w:val="16"/>
              </w:rPr>
            </w:pPr>
            <w:r w:rsidRPr="00B20630">
              <w:rPr>
                <w:color w:val="000000"/>
                <w:sz w:val="16"/>
                <w:szCs w:val="16"/>
              </w:rPr>
              <w:t>507</w:t>
            </w:r>
          </w:p>
        </w:tc>
        <w:tc>
          <w:tcPr>
            <w:tcW w:w="864" w:type="dxa"/>
            <w:vAlign w:val="center"/>
            <w:hideMark/>
          </w:tcPr>
          <w:p w14:paraId="22DF455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A73F80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DFF84E0"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4E997F22"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71AF1BA2"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65C3FF59"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B27EFF2"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362CDEFF" w14:textId="77777777" w:rsidR="00E42721" w:rsidRPr="009B3DCC" w:rsidRDefault="00E42721" w:rsidP="00F555E9">
            <w:pPr>
              <w:snapToGrid w:val="0"/>
              <w:jc w:val="center"/>
              <w:rPr>
                <w:sz w:val="16"/>
                <w:szCs w:val="16"/>
              </w:rPr>
            </w:pPr>
            <w:r w:rsidRPr="00266687">
              <w:rPr>
                <w:color w:val="000000"/>
                <w:sz w:val="16"/>
                <w:szCs w:val="16"/>
              </w:rPr>
              <w:t>9.89</w:t>
            </w:r>
          </w:p>
        </w:tc>
        <w:tc>
          <w:tcPr>
            <w:tcW w:w="1008" w:type="dxa"/>
            <w:vAlign w:val="center"/>
            <w:hideMark/>
          </w:tcPr>
          <w:p w14:paraId="7273AC6F" w14:textId="77777777" w:rsidR="00E42721" w:rsidRPr="009B3DCC" w:rsidRDefault="00E42721" w:rsidP="00F555E9">
            <w:pPr>
              <w:snapToGrid w:val="0"/>
              <w:jc w:val="center"/>
              <w:rPr>
                <w:sz w:val="16"/>
                <w:szCs w:val="16"/>
              </w:rPr>
            </w:pPr>
            <w:r w:rsidRPr="00266687">
              <w:rPr>
                <w:color w:val="000000"/>
                <w:sz w:val="16"/>
                <w:szCs w:val="16"/>
              </w:rPr>
              <w:t>2.39</w:t>
            </w:r>
          </w:p>
        </w:tc>
      </w:tr>
      <w:tr w:rsidR="00E42721" w:rsidRPr="009B3DCC" w14:paraId="2A8C089E" w14:textId="77777777" w:rsidTr="00F555E9">
        <w:trPr>
          <w:trHeight w:val="165"/>
        </w:trPr>
        <w:tc>
          <w:tcPr>
            <w:tcW w:w="360" w:type="dxa"/>
            <w:vAlign w:val="center"/>
            <w:hideMark/>
          </w:tcPr>
          <w:p w14:paraId="6E917750" w14:textId="77777777" w:rsidR="00E42721" w:rsidRPr="00B20630" w:rsidRDefault="00E42721" w:rsidP="00F555E9">
            <w:pPr>
              <w:snapToGrid w:val="0"/>
              <w:rPr>
                <w:sz w:val="16"/>
                <w:szCs w:val="16"/>
              </w:rPr>
            </w:pPr>
            <w:r w:rsidRPr="00B20630">
              <w:rPr>
                <w:color w:val="000000"/>
                <w:sz w:val="16"/>
                <w:szCs w:val="16"/>
              </w:rPr>
              <w:t>508</w:t>
            </w:r>
          </w:p>
        </w:tc>
        <w:tc>
          <w:tcPr>
            <w:tcW w:w="864" w:type="dxa"/>
            <w:vAlign w:val="center"/>
            <w:hideMark/>
          </w:tcPr>
          <w:p w14:paraId="5D9B20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346A30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7E8363A"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5275393E"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7621E81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DD2DCFC"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6D745C6D"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240ABA3C" w14:textId="77777777" w:rsidR="00E42721" w:rsidRPr="009B3DCC" w:rsidRDefault="00E42721" w:rsidP="00F555E9">
            <w:pPr>
              <w:snapToGrid w:val="0"/>
              <w:jc w:val="center"/>
              <w:rPr>
                <w:sz w:val="16"/>
                <w:szCs w:val="16"/>
              </w:rPr>
            </w:pPr>
            <w:r w:rsidRPr="00266687">
              <w:rPr>
                <w:color w:val="000000"/>
                <w:sz w:val="16"/>
                <w:szCs w:val="16"/>
              </w:rPr>
              <w:t>8.87</w:t>
            </w:r>
          </w:p>
        </w:tc>
        <w:tc>
          <w:tcPr>
            <w:tcW w:w="1008" w:type="dxa"/>
            <w:vAlign w:val="center"/>
            <w:hideMark/>
          </w:tcPr>
          <w:p w14:paraId="4A97545B" w14:textId="77777777" w:rsidR="00E42721" w:rsidRPr="009B3DCC" w:rsidRDefault="00E42721" w:rsidP="00F555E9">
            <w:pPr>
              <w:snapToGrid w:val="0"/>
              <w:jc w:val="center"/>
              <w:rPr>
                <w:sz w:val="16"/>
                <w:szCs w:val="16"/>
              </w:rPr>
            </w:pPr>
            <w:r w:rsidRPr="00266687">
              <w:rPr>
                <w:color w:val="000000"/>
                <w:sz w:val="16"/>
                <w:szCs w:val="16"/>
              </w:rPr>
              <w:t>2.37</w:t>
            </w:r>
          </w:p>
        </w:tc>
      </w:tr>
      <w:tr w:rsidR="00E42721" w:rsidRPr="009B3DCC" w14:paraId="33316141" w14:textId="77777777" w:rsidTr="00F555E9">
        <w:trPr>
          <w:trHeight w:val="165"/>
        </w:trPr>
        <w:tc>
          <w:tcPr>
            <w:tcW w:w="360" w:type="dxa"/>
            <w:vAlign w:val="center"/>
            <w:hideMark/>
          </w:tcPr>
          <w:p w14:paraId="59335BE8" w14:textId="77777777" w:rsidR="00E42721" w:rsidRPr="00B20630" w:rsidRDefault="00E42721" w:rsidP="00F555E9">
            <w:pPr>
              <w:snapToGrid w:val="0"/>
              <w:rPr>
                <w:sz w:val="16"/>
                <w:szCs w:val="16"/>
              </w:rPr>
            </w:pPr>
            <w:r w:rsidRPr="00B20630">
              <w:rPr>
                <w:color w:val="000000"/>
                <w:sz w:val="16"/>
                <w:szCs w:val="16"/>
              </w:rPr>
              <w:t>509</w:t>
            </w:r>
          </w:p>
        </w:tc>
        <w:tc>
          <w:tcPr>
            <w:tcW w:w="864" w:type="dxa"/>
            <w:vAlign w:val="center"/>
            <w:hideMark/>
          </w:tcPr>
          <w:p w14:paraId="2259AA3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4E334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B743B79"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351A9D4C"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59114EB0"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804AD3A"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6764424"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7220EA26" w14:textId="77777777" w:rsidR="00E42721" w:rsidRPr="009B3DCC" w:rsidRDefault="00E42721" w:rsidP="00F555E9">
            <w:pPr>
              <w:snapToGrid w:val="0"/>
              <w:jc w:val="center"/>
              <w:rPr>
                <w:sz w:val="16"/>
                <w:szCs w:val="16"/>
              </w:rPr>
            </w:pPr>
            <w:r w:rsidRPr="00266687">
              <w:rPr>
                <w:color w:val="000000"/>
                <w:sz w:val="16"/>
                <w:szCs w:val="16"/>
              </w:rPr>
              <w:t>8.82</w:t>
            </w:r>
          </w:p>
        </w:tc>
        <w:tc>
          <w:tcPr>
            <w:tcW w:w="1008" w:type="dxa"/>
            <w:vAlign w:val="center"/>
            <w:hideMark/>
          </w:tcPr>
          <w:p w14:paraId="73C3A22C" w14:textId="77777777" w:rsidR="00E42721" w:rsidRPr="009B3DCC" w:rsidRDefault="00E42721" w:rsidP="00F555E9">
            <w:pPr>
              <w:snapToGrid w:val="0"/>
              <w:jc w:val="center"/>
              <w:rPr>
                <w:sz w:val="16"/>
                <w:szCs w:val="16"/>
              </w:rPr>
            </w:pPr>
            <w:r w:rsidRPr="00266687">
              <w:rPr>
                <w:color w:val="000000"/>
                <w:sz w:val="16"/>
                <w:szCs w:val="16"/>
              </w:rPr>
              <w:t>2.58</w:t>
            </w:r>
          </w:p>
        </w:tc>
      </w:tr>
      <w:tr w:rsidR="00E42721" w:rsidRPr="009B3DCC" w14:paraId="2AEFF398" w14:textId="77777777" w:rsidTr="00F555E9">
        <w:trPr>
          <w:trHeight w:val="165"/>
        </w:trPr>
        <w:tc>
          <w:tcPr>
            <w:tcW w:w="360" w:type="dxa"/>
            <w:vAlign w:val="center"/>
            <w:hideMark/>
          </w:tcPr>
          <w:p w14:paraId="086CCA6A" w14:textId="77777777" w:rsidR="00E42721" w:rsidRPr="00B20630" w:rsidRDefault="00E42721" w:rsidP="00F555E9">
            <w:pPr>
              <w:snapToGrid w:val="0"/>
              <w:rPr>
                <w:sz w:val="16"/>
                <w:szCs w:val="16"/>
              </w:rPr>
            </w:pPr>
            <w:r w:rsidRPr="00B20630">
              <w:rPr>
                <w:color w:val="000000"/>
                <w:sz w:val="16"/>
                <w:szCs w:val="16"/>
              </w:rPr>
              <w:t>510</w:t>
            </w:r>
          </w:p>
        </w:tc>
        <w:tc>
          <w:tcPr>
            <w:tcW w:w="864" w:type="dxa"/>
            <w:vAlign w:val="center"/>
            <w:hideMark/>
          </w:tcPr>
          <w:p w14:paraId="509E09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9D1929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7F206B2"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7AF7B1F4"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0B72CEF0"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E7972E0"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438E33A"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3571F878" w14:textId="77777777" w:rsidR="00E42721" w:rsidRPr="009B3DCC" w:rsidRDefault="00E42721" w:rsidP="00F555E9">
            <w:pPr>
              <w:snapToGrid w:val="0"/>
              <w:jc w:val="center"/>
              <w:rPr>
                <w:sz w:val="16"/>
                <w:szCs w:val="16"/>
              </w:rPr>
            </w:pPr>
            <w:r w:rsidRPr="00266687">
              <w:rPr>
                <w:color w:val="000000"/>
                <w:sz w:val="16"/>
                <w:szCs w:val="16"/>
              </w:rPr>
              <w:t>9.47</w:t>
            </w:r>
          </w:p>
        </w:tc>
        <w:tc>
          <w:tcPr>
            <w:tcW w:w="1008" w:type="dxa"/>
            <w:vAlign w:val="center"/>
            <w:hideMark/>
          </w:tcPr>
          <w:p w14:paraId="7055E99C" w14:textId="77777777" w:rsidR="00E42721" w:rsidRPr="009B3DCC" w:rsidRDefault="00E42721" w:rsidP="00F555E9">
            <w:pPr>
              <w:snapToGrid w:val="0"/>
              <w:jc w:val="center"/>
              <w:rPr>
                <w:sz w:val="16"/>
                <w:szCs w:val="16"/>
              </w:rPr>
            </w:pPr>
            <w:r w:rsidRPr="00266687">
              <w:rPr>
                <w:color w:val="000000"/>
                <w:sz w:val="16"/>
                <w:szCs w:val="16"/>
              </w:rPr>
              <w:t>2.03</w:t>
            </w:r>
          </w:p>
        </w:tc>
      </w:tr>
      <w:tr w:rsidR="00E42721" w:rsidRPr="009B3DCC" w14:paraId="7E022451" w14:textId="77777777" w:rsidTr="00F555E9">
        <w:trPr>
          <w:trHeight w:val="165"/>
        </w:trPr>
        <w:tc>
          <w:tcPr>
            <w:tcW w:w="360" w:type="dxa"/>
            <w:vAlign w:val="center"/>
            <w:hideMark/>
          </w:tcPr>
          <w:p w14:paraId="5260D3AD" w14:textId="77777777" w:rsidR="00E42721" w:rsidRPr="00B20630" w:rsidRDefault="00E42721" w:rsidP="00F555E9">
            <w:pPr>
              <w:snapToGrid w:val="0"/>
              <w:rPr>
                <w:sz w:val="16"/>
                <w:szCs w:val="16"/>
              </w:rPr>
            </w:pPr>
            <w:r w:rsidRPr="00B20630">
              <w:rPr>
                <w:color w:val="000000"/>
                <w:sz w:val="16"/>
                <w:szCs w:val="16"/>
              </w:rPr>
              <w:t>511</w:t>
            </w:r>
          </w:p>
        </w:tc>
        <w:tc>
          <w:tcPr>
            <w:tcW w:w="864" w:type="dxa"/>
            <w:vAlign w:val="center"/>
            <w:hideMark/>
          </w:tcPr>
          <w:p w14:paraId="67A57C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29E51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EA544BE"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454AF794"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6808B856"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3194B7B3"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1581C8E"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1C4C34DA" w14:textId="77777777" w:rsidR="00E42721" w:rsidRPr="009B3DCC" w:rsidRDefault="00E42721" w:rsidP="00F555E9">
            <w:pPr>
              <w:snapToGrid w:val="0"/>
              <w:jc w:val="center"/>
              <w:rPr>
                <w:sz w:val="16"/>
                <w:szCs w:val="16"/>
              </w:rPr>
            </w:pPr>
            <w:r w:rsidRPr="00266687">
              <w:rPr>
                <w:color w:val="000000"/>
                <w:sz w:val="16"/>
                <w:szCs w:val="16"/>
              </w:rPr>
              <w:t>12.84</w:t>
            </w:r>
          </w:p>
        </w:tc>
        <w:tc>
          <w:tcPr>
            <w:tcW w:w="1008" w:type="dxa"/>
            <w:vAlign w:val="center"/>
            <w:hideMark/>
          </w:tcPr>
          <w:p w14:paraId="32944AB1"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61CD6D7F" w14:textId="77777777" w:rsidTr="00F555E9">
        <w:trPr>
          <w:trHeight w:val="165"/>
        </w:trPr>
        <w:tc>
          <w:tcPr>
            <w:tcW w:w="360" w:type="dxa"/>
            <w:vAlign w:val="center"/>
            <w:hideMark/>
          </w:tcPr>
          <w:p w14:paraId="33382439" w14:textId="77777777" w:rsidR="00E42721" w:rsidRPr="00B20630" w:rsidRDefault="00E42721" w:rsidP="00F555E9">
            <w:pPr>
              <w:snapToGrid w:val="0"/>
              <w:rPr>
                <w:sz w:val="16"/>
                <w:szCs w:val="16"/>
              </w:rPr>
            </w:pPr>
            <w:r w:rsidRPr="00B20630">
              <w:rPr>
                <w:color w:val="000000"/>
                <w:sz w:val="16"/>
                <w:szCs w:val="16"/>
              </w:rPr>
              <w:t>512</w:t>
            </w:r>
          </w:p>
        </w:tc>
        <w:tc>
          <w:tcPr>
            <w:tcW w:w="864" w:type="dxa"/>
            <w:vAlign w:val="center"/>
            <w:hideMark/>
          </w:tcPr>
          <w:p w14:paraId="0BD26EA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2EBF59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39F53A"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37819B92"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023A004B"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629DEF8"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0F5B7989"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43523209" w14:textId="77777777" w:rsidR="00E42721" w:rsidRPr="009B3DCC" w:rsidRDefault="00E42721" w:rsidP="00F555E9">
            <w:pPr>
              <w:snapToGrid w:val="0"/>
              <w:jc w:val="center"/>
              <w:rPr>
                <w:sz w:val="16"/>
                <w:szCs w:val="16"/>
              </w:rPr>
            </w:pPr>
            <w:r w:rsidRPr="00266687">
              <w:rPr>
                <w:color w:val="000000"/>
                <w:sz w:val="16"/>
                <w:szCs w:val="16"/>
              </w:rPr>
              <w:t>13.80</w:t>
            </w:r>
          </w:p>
        </w:tc>
        <w:tc>
          <w:tcPr>
            <w:tcW w:w="1008" w:type="dxa"/>
            <w:vAlign w:val="center"/>
            <w:hideMark/>
          </w:tcPr>
          <w:p w14:paraId="4356537B" w14:textId="77777777" w:rsidR="00E42721" w:rsidRPr="009B3DCC" w:rsidRDefault="00E42721" w:rsidP="00F555E9">
            <w:pPr>
              <w:snapToGrid w:val="0"/>
              <w:jc w:val="center"/>
              <w:rPr>
                <w:sz w:val="16"/>
                <w:szCs w:val="16"/>
              </w:rPr>
            </w:pPr>
            <w:r w:rsidRPr="00266687">
              <w:rPr>
                <w:color w:val="000000"/>
                <w:sz w:val="16"/>
                <w:szCs w:val="16"/>
              </w:rPr>
              <w:t>1.42</w:t>
            </w:r>
          </w:p>
        </w:tc>
      </w:tr>
      <w:tr w:rsidR="00E42721" w:rsidRPr="009B3DCC" w14:paraId="7FF8B471" w14:textId="77777777" w:rsidTr="00F555E9">
        <w:trPr>
          <w:trHeight w:val="165"/>
        </w:trPr>
        <w:tc>
          <w:tcPr>
            <w:tcW w:w="360" w:type="dxa"/>
            <w:vAlign w:val="center"/>
            <w:hideMark/>
          </w:tcPr>
          <w:p w14:paraId="20EE9CD8" w14:textId="77777777" w:rsidR="00E42721" w:rsidRPr="00B20630" w:rsidRDefault="00E42721" w:rsidP="00F555E9">
            <w:pPr>
              <w:snapToGrid w:val="0"/>
              <w:rPr>
                <w:sz w:val="16"/>
                <w:szCs w:val="16"/>
              </w:rPr>
            </w:pPr>
            <w:r w:rsidRPr="00B20630">
              <w:rPr>
                <w:color w:val="000000"/>
                <w:sz w:val="16"/>
                <w:szCs w:val="16"/>
              </w:rPr>
              <w:t>513</w:t>
            </w:r>
          </w:p>
        </w:tc>
        <w:tc>
          <w:tcPr>
            <w:tcW w:w="864" w:type="dxa"/>
            <w:vAlign w:val="center"/>
            <w:hideMark/>
          </w:tcPr>
          <w:p w14:paraId="7D03E00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B6A3B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1B48E36"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76C06D74"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4F33F20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16D9C0C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AC47266"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D657512" w14:textId="77777777" w:rsidR="00E42721" w:rsidRPr="009B3DCC" w:rsidRDefault="00E42721" w:rsidP="00F555E9">
            <w:pPr>
              <w:snapToGrid w:val="0"/>
              <w:jc w:val="center"/>
              <w:rPr>
                <w:sz w:val="16"/>
                <w:szCs w:val="16"/>
              </w:rPr>
            </w:pPr>
            <w:r w:rsidRPr="00266687">
              <w:rPr>
                <w:color w:val="000000"/>
                <w:sz w:val="16"/>
                <w:szCs w:val="16"/>
              </w:rPr>
              <w:t>12.72</w:t>
            </w:r>
          </w:p>
        </w:tc>
        <w:tc>
          <w:tcPr>
            <w:tcW w:w="1008" w:type="dxa"/>
            <w:vAlign w:val="center"/>
            <w:hideMark/>
          </w:tcPr>
          <w:p w14:paraId="5848E7FD" w14:textId="77777777" w:rsidR="00E42721" w:rsidRPr="009B3DCC" w:rsidRDefault="00E42721" w:rsidP="00F555E9">
            <w:pPr>
              <w:snapToGrid w:val="0"/>
              <w:jc w:val="center"/>
              <w:rPr>
                <w:sz w:val="16"/>
                <w:szCs w:val="16"/>
              </w:rPr>
            </w:pPr>
            <w:r w:rsidRPr="00266687">
              <w:rPr>
                <w:color w:val="000000"/>
                <w:sz w:val="16"/>
                <w:szCs w:val="16"/>
              </w:rPr>
              <w:t>2.22</w:t>
            </w:r>
          </w:p>
        </w:tc>
      </w:tr>
      <w:tr w:rsidR="00E42721" w:rsidRPr="009B3DCC" w14:paraId="4743718E" w14:textId="77777777" w:rsidTr="00F555E9">
        <w:trPr>
          <w:trHeight w:val="180"/>
        </w:trPr>
        <w:tc>
          <w:tcPr>
            <w:tcW w:w="360" w:type="dxa"/>
            <w:vAlign w:val="center"/>
            <w:hideMark/>
          </w:tcPr>
          <w:p w14:paraId="032F4399" w14:textId="77777777" w:rsidR="00E42721" w:rsidRPr="00B20630" w:rsidRDefault="00E42721" w:rsidP="00F555E9">
            <w:pPr>
              <w:snapToGrid w:val="0"/>
              <w:rPr>
                <w:sz w:val="16"/>
                <w:szCs w:val="16"/>
              </w:rPr>
            </w:pPr>
            <w:r w:rsidRPr="00B20630">
              <w:rPr>
                <w:color w:val="000000"/>
                <w:sz w:val="16"/>
                <w:szCs w:val="16"/>
              </w:rPr>
              <w:t>514</w:t>
            </w:r>
          </w:p>
        </w:tc>
        <w:tc>
          <w:tcPr>
            <w:tcW w:w="864" w:type="dxa"/>
            <w:vAlign w:val="center"/>
            <w:hideMark/>
          </w:tcPr>
          <w:p w14:paraId="4740F1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7C348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F71447"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05D1B25A"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58B3CFE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53BCD6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6242AA66"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28FF2AF" w14:textId="77777777" w:rsidR="00E42721" w:rsidRPr="009B3DCC" w:rsidRDefault="00E42721" w:rsidP="00F555E9">
            <w:pPr>
              <w:snapToGrid w:val="0"/>
              <w:jc w:val="center"/>
              <w:rPr>
                <w:sz w:val="16"/>
                <w:szCs w:val="16"/>
              </w:rPr>
            </w:pPr>
            <w:r w:rsidRPr="00266687">
              <w:rPr>
                <w:color w:val="000000"/>
                <w:sz w:val="16"/>
                <w:szCs w:val="16"/>
              </w:rPr>
              <w:t>13.62</w:t>
            </w:r>
          </w:p>
        </w:tc>
        <w:tc>
          <w:tcPr>
            <w:tcW w:w="1008" w:type="dxa"/>
            <w:vAlign w:val="center"/>
            <w:hideMark/>
          </w:tcPr>
          <w:p w14:paraId="575DDF11" w14:textId="77777777" w:rsidR="00E42721" w:rsidRPr="009B3DCC" w:rsidRDefault="00E42721" w:rsidP="00F555E9">
            <w:pPr>
              <w:snapToGrid w:val="0"/>
              <w:jc w:val="center"/>
              <w:rPr>
                <w:sz w:val="16"/>
                <w:szCs w:val="16"/>
              </w:rPr>
            </w:pPr>
            <w:r w:rsidRPr="00266687">
              <w:rPr>
                <w:color w:val="000000"/>
                <w:sz w:val="16"/>
                <w:szCs w:val="16"/>
              </w:rPr>
              <w:t>1.85</w:t>
            </w:r>
          </w:p>
        </w:tc>
      </w:tr>
      <w:tr w:rsidR="00E42721" w:rsidRPr="009B3DCC" w14:paraId="2B99D158" w14:textId="77777777" w:rsidTr="00F555E9">
        <w:trPr>
          <w:trHeight w:val="165"/>
        </w:trPr>
        <w:tc>
          <w:tcPr>
            <w:tcW w:w="360" w:type="dxa"/>
            <w:vAlign w:val="center"/>
            <w:hideMark/>
          </w:tcPr>
          <w:p w14:paraId="01684163" w14:textId="77777777" w:rsidR="00E42721" w:rsidRPr="00B20630" w:rsidRDefault="00E42721" w:rsidP="00F555E9">
            <w:pPr>
              <w:snapToGrid w:val="0"/>
              <w:rPr>
                <w:sz w:val="16"/>
                <w:szCs w:val="16"/>
              </w:rPr>
            </w:pPr>
            <w:r w:rsidRPr="00B20630">
              <w:rPr>
                <w:color w:val="000000"/>
                <w:sz w:val="16"/>
                <w:szCs w:val="16"/>
              </w:rPr>
              <w:t>515</w:t>
            </w:r>
          </w:p>
        </w:tc>
        <w:tc>
          <w:tcPr>
            <w:tcW w:w="864" w:type="dxa"/>
            <w:vAlign w:val="center"/>
            <w:hideMark/>
          </w:tcPr>
          <w:p w14:paraId="17A11C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AD11FC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3BD9A87"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7BDE2530"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1445996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D1BAF28"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A1B7317"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4A1AFFDD" w14:textId="77777777" w:rsidR="00E42721" w:rsidRPr="009B3DCC" w:rsidRDefault="00E42721" w:rsidP="00F555E9">
            <w:pPr>
              <w:snapToGrid w:val="0"/>
              <w:jc w:val="center"/>
              <w:rPr>
                <w:sz w:val="16"/>
                <w:szCs w:val="16"/>
              </w:rPr>
            </w:pPr>
            <w:r w:rsidRPr="00266687">
              <w:rPr>
                <w:color w:val="000000"/>
                <w:sz w:val="16"/>
                <w:szCs w:val="16"/>
              </w:rPr>
              <w:t>15.03</w:t>
            </w:r>
          </w:p>
        </w:tc>
        <w:tc>
          <w:tcPr>
            <w:tcW w:w="1008" w:type="dxa"/>
            <w:vAlign w:val="center"/>
            <w:hideMark/>
          </w:tcPr>
          <w:p w14:paraId="08D69835" w14:textId="77777777" w:rsidR="00E42721" w:rsidRPr="009B3DCC" w:rsidRDefault="00E42721" w:rsidP="00F555E9">
            <w:pPr>
              <w:snapToGrid w:val="0"/>
              <w:jc w:val="center"/>
              <w:rPr>
                <w:sz w:val="16"/>
                <w:szCs w:val="16"/>
              </w:rPr>
            </w:pPr>
            <w:r w:rsidRPr="00266687">
              <w:rPr>
                <w:color w:val="000000"/>
                <w:sz w:val="16"/>
                <w:szCs w:val="16"/>
              </w:rPr>
              <w:t>1.86</w:t>
            </w:r>
          </w:p>
        </w:tc>
      </w:tr>
      <w:tr w:rsidR="00E42721" w:rsidRPr="009B3DCC" w14:paraId="72C5A327" w14:textId="77777777" w:rsidTr="00F555E9">
        <w:trPr>
          <w:trHeight w:val="165"/>
        </w:trPr>
        <w:tc>
          <w:tcPr>
            <w:tcW w:w="360" w:type="dxa"/>
            <w:vAlign w:val="center"/>
            <w:hideMark/>
          </w:tcPr>
          <w:p w14:paraId="4700D743" w14:textId="77777777" w:rsidR="00E42721" w:rsidRPr="00B20630" w:rsidRDefault="00E42721" w:rsidP="00F555E9">
            <w:pPr>
              <w:snapToGrid w:val="0"/>
              <w:rPr>
                <w:sz w:val="16"/>
                <w:szCs w:val="16"/>
              </w:rPr>
            </w:pPr>
            <w:r w:rsidRPr="00B20630">
              <w:rPr>
                <w:color w:val="000000"/>
                <w:sz w:val="16"/>
                <w:szCs w:val="16"/>
              </w:rPr>
              <w:t>516</w:t>
            </w:r>
          </w:p>
        </w:tc>
        <w:tc>
          <w:tcPr>
            <w:tcW w:w="864" w:type="dxa"/>
            <w:vAlign w:val="center"/>
            <w:hideMark/>
          </w:tcPr>
          <w:p w14:paraId="064F0B5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72046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E20E048"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3E48E859"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0E066F0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27DE5170"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6E6ECC3"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3415BBB9" w14:textId="77777777" w:rsidR="00E42721" w:rsidRPr="009B3DCC" w:rsidRDefault="00E42721" w:rsidP="00F555E9">
            <w:pPr>
              <w:snapToGrid w:val="0"/>
              <w:jc w:val="center"/>
              <w:rPr>
                <w:sz w:val="16"/>
                <w:szCs w:val="16"/>
              </w:rPr>
            </w:pPr>
            <w:r w:rsidRPr="00266687">
              <w:rPr>
                <w:color w:val="000000"/>
                <w:sz w:val="16"/>
                <w:szCs w:val="16"/>
              </w:rPr>
              <w:t>15.89</w:t>
            </w:r>
          </w:p>
        </w:tc>
        <w:tc>
          <w:tcPr>
            <w:tcW w:w="1008" w:type="dxa"/>
            <w:vAlign w:val="center"/>
            <w:hideMark/>
          </w:tcPr>
          <w:p w14:paraId="40CF7B9A" w14:textId="77777777" w:rsidR="00E42721" w:rsidRPr="009B3DCC" w:rsidRDefault="00E42721" w:rsidP="00F555E9">
            <w:pPr>
              <w:snapToGrid w:val="0"/>
              <w:jc w:val="center"/>
              <w:rPr>
                <w:sz w:val="16"/>
                <w:szCs w:val="16"/>
              </w:rPr>
            </w:pPr>
            <w:r w:rsidRPr="00266687">
              <w:rPr>
                <w:color w:val="000000"/>
                <w:sz w:val="16"/>
                <w:szCs w:val="16"/>
              </w:rPr>
              <w:t>1.95</w:t>
            </w:r>
          </w:p>
        </w:tc>
      </w:tr>
      <w:tr w:rsidR="00E42721" w:rsidRPr="009B3DCC" w14:paraId="00A88441" w14:textId="77777777" w:rsidTr="00F555E9">
        <w:trPr>
          <w:trHeight w:val="165"/>
        </w:trPr>
        <w:tc>
          <w:tcPr>
            <w:tcW w:w="360" w:type="dxa"/>
            <w:vAlign w:val="center"/>
            <w:hideMark/>
          </w:tcPr>
          <w:p w14:paraId="2310F1B3" w14:textId="77777777" w:rsidR="00E42721" w:rsidRPr="00B20630" w:rsidRDefault="00E42721" w:rsidP="00F555E9">
            <w:pPr>
              <w:snapToGrid w:val="0"/>
              <w:rPr>
                <w:sz w:val="16"/>
                <w:szCs w:val="16"/>
              </w:rPr>
            </w:pPr>
            <w:r w:rsidRPr="00B20630">
              <w:rPr>
                <w:color w:val="000000"/>
                <w:sz w:val="16"/>
                <w:szCs w:val="16"/>
              </w:rPr>
              <w:t>517</w:t>
            </w:r>
          </w:p>
        </w:tc>
        <w:tc>
          <w:tcPr>
            <w:tcW w:w="864" w:type="dxa"/>
            <w:vAlign w:val="center"/>
            <w:hideMark/>
          </w:tcPr>
          <w:p w14:paraId="5C1534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48AD4A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D0C1A0D"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64503E56"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75744C5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9A2BE45"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436A03F4"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55268BE5" w14:textId="77777777" w:rsidR="00E42721" w:rsidRPr="009B3DCC" w:rsidRDefault="00E42721" w:rsidP="00F555E9">
            <w:pPr>
              <w:snapToGrid w:val="0"/>
              <w:jc w:val="center"/>
              <w:rPr>
                <w:sz w:val="16"/>
                <w:szCs w:val="16"/>
              </w:rPr>
            </w:pPr>
            <w:r w:rsidRPr="00266687">
              <w:rPr>
                <w:color w:val="000000"/>
                <w:sz w:val="16"/>
                <w:szCs w:val="16"/>
              </w:rPr>
              <w:t>15.11</w:t>
            </w:r>
          </w:p>
        </w:tc>
        <w:tc>
          <w:tcPr>
            <w:tcW w:w="1008" w:type="dxa"/>
            <w:vAlign w:val="center"/>
            <w:hideMark/>
          </w:tcPr>
          <w:p w14:paraId="42D1AB61" w14:textId="77777777" w:rsidR="00E42721" w:rsidRPr="009B3DCC" w:rsidRDefault="00E42721" w:rsidP="00F555E9">
            <w:pPr>
              <w:snapToGrid w:val="0"/>
              <w:jc w:val="center"/>
              <w:rPr>
                <w:sz w:val="16"/>
                <w:szCs w:val="16"/>
              </w:rPr>
            </w:pPr>
            <w:r w:rsidRPr="00266687">
              <w:rPr>
                <w:color w:val="000000"/>
                <w:sz w:val="16"/>
                <w:szCs w:val="16"/>
              </w:rPr>
              <w:t>2.02</w:t>
            </w:r>
          </w:p>
        </w:tc>
      </w:tr>
      <w:tr w:rsidR="00E42721" w:rsidRPr="009B3DCC" w14:paraId="0FE2A983" w14:textId="77777777" w:rsidTr="00F555E9">
        <w:trPr>
          <w:trHeight w:val="165"/>
        </w:trPr>
        <w:tc>
          <w:tcPr>
            <w:tcW w:w="360" w:type="dxa"/>
            <w:vAlign w:val="center"/>
            <w:hideMark/>
          </w:tcPr>
          <w:p w14:paraId="5BE66730" w14:textId="77777777" w:rsidR="00E42721" w:rsidRPr="00B20630" w:rsidRDefault="00E42721" w:rsidP="00F555E9">
            <w:pPr>
              <w:snapToGrid w:val="0"/>
              <w:rPr>
                <w:sz w:val="16"/>
                <w:szCs w:val="16"/>
              </w:rPr>
            </w:pPr>
            <w:r w:rsidRPr="00B20630">
              <w:rPr>
                <w:color w:val="000000"/>
                <w:sz w:val="16"/>
                <w:szCs w:val="16"/>
              </w:rPr>
              <w:t>518</w:t>
            </w:r>
          </w:p>
        </w:tc>
        <w:tc>
          <w:tcPr>
            <w:tcW w:w="864" w:type="dxa"/>
            <w:vAlign w:val="center"/>
            <w:hideMark/>
          </w:tcPr>
          <w:p w14:paraId="311171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38875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4ACBEF0"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5225EF14"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1451AFB4"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1CCE5346"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25D77D3"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46CAB9DC" w14:textId="77777777" w:rsidR="00E42721" w:rsidRPr="009B3DCC" w:rsidRDefault="00E42721" w:rsidP="00F555E9">
            <w:pPr>
              <w:snapToGrid w:val="0"/>
              <w:jc w:val="center"/>
              <w:rPr>
                <w:sz w:val="16"/>
                <w:szCs w:val="16"/>
              </w:rPr>
            </w:pPr>
            <w:r w:rsidRPr="00266687">
              <w:rPr>
                <w:color w:val="000000"/>
                <w:sz w:val="16"/>
                <w:szCs w:val="16"/>
              </w:rPr>
              <w:t>13.47</w:t>
            </w:r>
          </w:p>
        </w:tc>
        <w:tc>
          <w:tcPr>
            <w:tcW w:w="1008" w:type="dxa"/>
            <w:vAlign w:val="center"/>
            <w:hideMark/>
          </w:tcPr>
          <w:p w14:paraId="6A490F73" w14:textId="77777777" w:rsidR="00E42721" w:rsidRPr="009B3DCC" w:rsidRDefault="00E42721" w:rsidP="00F555E9">
            <w:pPr>
              <w:snapToGrid w:val="0"/>
              <w:jc w:val="center"/>
              <w:rPr>
                <w:sz w:val="16"/>
                <w:szCs w:val="16"/>
              </w:rPr>
            </w:pPr>
            <w:r w:rsidRPr="00266687">
              <w:rPr>
                <w:color w:val="000000"/>
                <w:sz w:val="16"/>
                <w:szCs w:val="16"/>
              </w:rPr>
              <w:t>1.56</w:t>
            </w:r>
          </w:p>
        </w:tc>
      </w:tr>
      <w:tr w:rsidR="00E42721" w:rsidRPr="009B3DCC" w14:paraId="24A57E6A" w14:textId="77777777" w:rsidTr="00F555E9">
        <w:trPr>
          <w:trHeight w:val="165"/>
        </w:trPr>
        <w:tc>
          <w:tcPr>
            <w:tcW w:w="360" w:type="dxa"/>
            <w:vAlign w:val="center"/>
            <w:hideMark/>
          </w:tcPr>
          <w:p w14:paraId="058DCE4D" w14:textId="77777777" w:rsidR="00E42721" w:rsidRPr="00B20630" w:rsidRDefault="00E42721" w:rsidP="00F555E9">
            <w:pPr>
              <w:snapToGrid w:val="0"/>
              <w:rPr>
                <w:sz w:val="16"/>
                <w:szCs w:val="16"/>
              </w:rPr>
            </w:pPr>
            <w:r w:rsidRPr="00B20630">
              <w:rPr>
                <w:color w:val="000000"/>
                <w:sz w:val="16"/>
                <w:szCs w:val="16"/>
              </w:rPr>
              <w:t>519</w:t>
            </w:r>
          </w:p>
        </w:tc>
        <w:tc>
          <w:tcPr>
            <w:tcW w:w="864" w:type="dxa"/>
            <w:vAlign w:val="center"/>
            <w:hideMark/>
          </w:tcPr>
          <w:p w14:paraId="2C300C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A6CDFB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DCEBCAE"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0F293335"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3A9E437C"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648FAD9B"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77041109"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720E7E87" w14:textId="77777777" w:rsidR="00E42721" w:rsidRPr="009B3DCC" w:rsidRDefault="00E42721" w:rsidP="00F555E9">
            <w:pPr>
              <w:snapToGrid w:val="0"/>
              <w:jc w:val="center"/>
              <w:rPr>
                <w:sz w:val="16"/>
                <w:szCs w:val="16"/>
              </w:rPr>
            </w:pPr>
            <w:r w:rsidRPr="00266687">
              <w:rPr>
                <w:color w:val="000000"/>
                <w:sz w:val="16"/>
                <w:szCs w:val="16"/>
              </w:rPr>
              <w:t>11.77</w:t>
            </w:r>
          </w:p>
        </w:tc>
        <w:tc>
          <w:tcPr>
            <w:tcW w:w="1008" w:type="dxa"/>
            <w:vAlign w:val="center"/>
            <w:hideMark/>
          </w:tcPr>
          <w:p w14:paraId="3118EF6A" w14:textId="77777777" w:rsidR="00E42721" w:rsidRPr="009B3DCC" w:rsidRDefault="00E42721" w:rsidP="00F555E9">
            <w:pPr>
              <w:snapToGrid w:val="0"/>
              <w:jc w:val="center"/>
              <w:rPr>
                <w:sz w:val="16"/>
                <w:szCs w:val="16"/>
              </w:rPr>
            </w:pPr>
            <w:r w:rsidRPr="00266687">
              <w:rPr>
                <w:color w:val="000000"/>
                <w:sz w:val="16"/>
                <w:szCs w:val="16"/>
              </w:rPr>
              <w:t>0.83</w:t>
            </w:r>
          </w:p>
        </w:tc>
      </w:tr>
      <w:tr w:rsidR="00E42721" w:rsidRPr="009B3DCC" w14:paraId="7ABB324E" w14:textId="77777777" w:rsidTr="00F555E9">
        <w:trPr>
          <w:trHeight w:val="165"/>
        </w:trPr>
        <w:tc>
          <w:tcPr>
            <w:tcW w:w="360" w:type="dxa"/>
            <w:vAlign w:val="center"/>
            <w:hideMark/>
          </w:tcPr>
          <w:p w14:paraId="7BEF783A" w14:textId="77777777" w:rsidR="00E42721" w:rsidRPr="00B20630" w:rsidRDefault="00E42721" w:rsidP="00F555E9">
            <w:pPr>
              <w:snapToGrid w:val="0"/>
              <w:rPr>
                <w:sz w:val="16"/>
                <w:szCs w:val="16"/>
              </w:rPr>
            </w:pPr>
            <w:r w:rsidRPr="00B20630">
              <w:rPr>
                <w:color w:val="000000"/>
                <w:sz w:val="16"/>
                <w:szCs w:val="16"/>
              </w:rPr>
              <w:t>520</w:t>
            </w:r>
          </w:p>
        </w:tc>
        <w:tc>
          <w:tcPr>
            <w:tcW w:w="864" w:type="dxa"/>
            <w:vAlign w:val="center"/>
            <w:hideMark/>
          </w:tcPr>
          <w:p w14:paraId="2CE453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E62C2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CFE3D6"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6B645F6F"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04AE053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230B9575"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0E7167FF"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2FAF67D9" w14:textId="77777777" w:rsidR="00E42721" w:rsidRPr="009B3DCC" w:rsidRDefault="00E42721" w:rsidP="00F555E9">
            <w:pPr>
              <w:snapToGrid w:val="0"/>
              <w:jc w:val="center"/>
              <w:rPr>
                <w:sz w:val="16"/>
                <w:szCs w:val="16"/>
              </w:rPr>
            </w:pPr>
            <w:r w:rsidRPr="00266687">
              <w:rPr>
                <w:color w:val="000000"/>
                <w:sz w:val="16"/>
                <w:szCs w:val="16"/>
              </w:rPr>
              <w:t>14.68</w:t>
            </w:r>
          </w:p>
        </w:tc>
        <w:tc>
          <w:tcPr>
            <w:tcW w:w="1008" w:type="dxa"/>
            <w:vAlign w:val="center"/>
            <w:hideMark/>
          </w:tcPr>
          <w:p w14:paraId="772FAADF" w14:textId="77777777" w:rsidR="00E42721" w:rsidRPr="009B3DCC" w:rsidRDefault="00E42721" w:rsidP="00F555E9">
            <w:pPr>
              <w:snapToGrid w:val="0"/>
              <w:jc w:val="center"/>
              <w:rPr>
                <w:sz w:val="16"/>
                <w:szCs w:val="16"/>
              </w:rPr>
            </w:pPr>
            <w:r w:rsidRPr="00266687">
              <w:rPr>
                <w:color w:val="000000"/>
                <w:sz w:val="16"/>
                <w:szCs w:val="16"/>
              </w:rPr>
              <w:t>0.91</w:t>
            </w:r>
          </w:p>
        </w:tc>
      </w:tr>
      <w:tr w:rsidR="00E42721" w:rsidRPr="009B3DCC" w14:paraId="09BC7C39" w14:textId="77777777" w:rsidTr="00F555E9">
        <w:trPr>
          <w:trHeight w:val="165"/>
        </w:trPr>
        <w:tc>
          <w:tcPr>
            <w:tcW w:w="360" w:type="dxa"/>
            <w:vAlign w:val="center"/>
            <w:hideMark/>
          </w:tcPr>
          <w:p w14:paraId="7A85DFEE" w14:textId="77777777" w:rsidR="00E42721" w:rsidRPr="00B20630" w:rsidRDefault="00E42721" w:rsidP="00F555E9">
            <w:pPr>
              <w:snapToGrid w:val="0"/>
              <w:rPr>
                <w:sz w:val="16"/>
                <w:szCs w:val="16"/>
              </w:rPr>
            </w:pPr>
            <w:r w:rsidRPr="00B20630">
              <w:rPr>
                <w:color w:val="000000"/>
                <w:sz w:val="16"/>
                <w:szCs w:val="16"/>
              </w:rPr>
              <w:t>521</w:t>
            </w:r>
          </w:p>
        </w:tc>
        <w:tc>
          <w:tcPr>
            <w:tcW w:w="864" w:type="dxa"/>
            <w:vAlign w:val="center"/>
            <w:hideMark/>
          </w:tcPr>
          <w:p w14:paraId="7CECA89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E0BAD4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10428BB"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579B6BE4"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0087017E"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5650F55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7AE02D9E"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543021C" w14:textId="77777777" w:rsidR="00E42721" w:rsidRPr="009B3DCC" w:rsidRDefault="00E42721" w:rsidP="00F555E9">
            <w:pPr>
              <w:snapToGrid w:val="0"/>
              <w:jc w:val="center"/>
              <w:rPr>
                <w:sz w:val="16"/>
                <w:szCs w:val="16"/>
              </w:rPr>
            </w:pPr>
            <w:r w:rsidRPr="00266687">
              <w:rPr>
                <w:color w:val="000000"/>
                <w:sz w:val="16"/>
                <w:szCs w:val="16"/>
              </w:rPr>
              <w:t>13.41</w:t>
            </w:r>
          </w:p>
        </w:tc>
        <w:tc>
          <w:tcPr>
            <w:tcW w:w="1008" w:type="dxa"/>
            <w:vAlign w:val="center"/>
            <w:hideMark/>
          </w:tcPr>
          <w:p w14:paraId="76B49B73" w14:textId="77777777" w:rsidR="00E42721" w:rsidRPr="009B3DCC" w:rsidRDefault="00E42721" w:rsidP="00F555E9">
            <w:pPr>
              <w:snapToGrid w:val="0"/>
              <w:jc w:val="center"/>
              <w:rPr>
                <w:sz w:val="16"/>
                <w:szCs w:val="16"/>
              </w:rPr>
            </w:pPr>
            <w:r w:rsidRPr="00266687">
              <w:rPr>
                <w:color w:val="000000"/>
                <w:sz w:val="16"/>
                <w:szCs w:val="16"/>
              </w:rPr>
              <w:t>1.26</w:t>
            </w:r>
          </w:p>
        </w:tc>
      </w:tr>
      <w:tr w:rsidR="00E42721" w:rsidRPr="009B3DCC" w14:paraId="19C7B924" w14:textId="77777777" w:rsidTr="00F555E9">
        <w:trPr>
          <w:trHeight w:val="165"/>
        </w:trPr>
        <w:tc>
          <w:tcPr>
            <w:tcW w:w="360" w:type="dxa"/>
            <w:vAlign w:val="center"/>
            <w:hideMark/>
          </w:tcPr>
          <w:p w14:paraId="1EF64A7C" w14:textId="77777777" w:rsidR="00E42721" w:rsidRPr="00B20630" w:rsidRDefault="00E42721" w:rsidP="00F555E9">
            <w:pPr>
              <w:snapToGrid w:val="0"/>
              <w:rPr>
                <w:sz w:val="16"/>
                <w:szCs w:val="16"/>
              </w:rPr>
            </w:pPr>
            <w:r w:rsidRPr="00B20630">
              <w:rPr>
                <w:color w:val="000000"/>
                <w:sz w:val="16"/>
                <w:szCs w:val="16"/>
              </w:rPr>
              <w:t>522</w:t>
            </w:r>
          </w:p>
        </w:tc>
        <w:tc>
          <w:tcPr>
            <w:tcW w:w="864" w:type="dxa"/>
            <w:vAlign w:val="center"/>
            <w:hideMark/>
          </w:tcPr>
          <w:p w14:paraId="69943E3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72426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0DFA754"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5F23258B"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62643224"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38E47774"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FC777F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251AB2D" w14:textId="77777777" w:rsidR="00E42721" w:rsidRPr="009B3DCC" w:rsidRDefault="00E42721" w:rsidP="00F555E9">
            <w:pPr>
              <w:snapToGrid w:val="0"/>
              <w:jc w:val="center"/>
              <w:rPr>
                <w:sz w:val="16"/>
                <w:szCs w:val="16"/>
              </w:rPr>
            </w:pPr>
            <w:r w:rsidRPr="00266687">
              <w:rPr>
                <w:color w:val="000000"/>
                <w:sz w:val="16"/>
                <w:szCs w:val="16"/>
              </w:rPr>
              <w:t>14.03</w:t>
            </w:r>
          </w:p>
        </w:tc>
        <w:tc>
          <w:tcPr>
            <w:tcW w:w="1008" w:type="dxa"/>
            <w:vAlign w:val="center"/>
            <w:hideMark/>
          </w:tcPr>
          <w:p w14:paraId="6220A786" w14:textId="77777777" w:rsidR="00E42721" w:rsidRPr="009B3DCC" w:rsidRDefault="00E42721" w:rsidP="00F555E9">
            <w:pPr>
              <w:snapToGrid w:val="0"/>
              <w:jc w:val="center"/>
              <w:rPr>
                <w:sz w:val="16"/>
                <w:szCs w:val="16"/>
              </w:rPr>
            </w:pPr>
            <w:r w:rsidRPr="00266687">
              <w:rPr>
                <w:color w:val="000000"/>
                <w:sz w:val="16"/>
                <w:szCs w:val="16"/>
              </w:rPr>
              <w:t>1.18</w:t>
            </w:r>
          </w:p>
        </w:tc>
      </w:tr>
      <w:tr w:rsidR="00E42721" w:rsidRPr="009B3DCC" w14:paraId="60392ED1" w14:textId="77777777" w:rsidTr="00F555E9">
        <w:trPr>
          <w:trHeight w:val="165"/>
        </w:trPr>
        <w:tc>
          <w:tcPr>
            <w:tcW w:w="360" w:type="dxa"/>
            <w:vAlign w:val="center"/>
            <w:hideMark/>
          </w:tcPr>
          <w:p w14:paraId="1E165E6A" w14:textId="77777777" w:rsidR="00E42721" w:rsidRPr="00B20630" w:rsidRDefault="00E42721" w:rsidP="00F555E9">
            <w:pPr>
              <w:snapToGrid w:val="0"/>
              <w:rPr>
                <w:sz w:val="16"/>
                <w:szCs w:val="16"/>
              </w:rPr>
            </w:pPr>
            <w:r w:rsidRPr="00B20630">
              <w:rPr>
                <w:color w:val="000000"/>
                <w:sz w:val="16"/>
                <w:szCs w:val="16"/>
              </w:rPr>
              <w:t>523</w:t>
            </w:r>
          </w:p>
        </w:tc>
        <w:tc>
          <w:tcPr>
            <w:tcW w:w="864" w:type="dxa"/>
            <w:vAlign w:val="center"/>
            <w:hideMark/>
          </w:tcPr>
          <w:p w14:paraId="5B30D52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6E58C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3502CFF"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45DB0BBA"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7F5DB74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94D47C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4C6A808"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44290A7B" w14:textId="77777777" w:rsidR="00E42721" w:rsidRPr="009B3DCC" w:rsidRDefault="00E42721" w:rsidP="00F555E9">
            <w:pPr>
              <w:snapToGrid w:val="0"/>
              <w:jc w:val="center"/>
              <w:rPr>
                <w:sz w:val="16"/>
                <w:szCs w:val="16"/>
              </w:rPr>
            </w:pPr>
            <w:r w:rsidRPr="00266687">
              <w:rPr>
                <w:color w:val="000000"/>
                <w:sz w:val="16"/>
                <w:szCs w:val="16"/>
              </w:rPr>
              <w:t>14.58</w:t>
            </w:r>
          </w:p>
        </w:tc>
        <w:tc>
          <w:tcPr>
            <w:tcW w:w="1008" w:type="dxa"/>
            <w:vAlign w:val="center"/>
            <w:hideMark/>
          </w:tcPr>
          <w:p w14:paraId="7583E6C6" w14:textId="77777777" w:rsidR="00E42721" w:rsidRPr="009B3DCC" w:rsidRDefault="00E42721" w:rsidP="00F555E9">
            <w:pPr>
              <w:snapToGrid w:val="0"/>
              <w:jc w:val="center"/>
              <w:rPr>
                <w:sz w:val="16"/>
                <w:szCs w:val="16"/>
              </w:rPr>
            </w:pPr>
            <w:r w:rsidRPr="00266687">
              <w:rPr>
                <w:color w:val="000000"/>
                <w:sz w:val="16"/>
                <w:szCs w:val="16"/>
              </w:rPr>
              <w:t>1.17</w:t>
            </w:r>
          </w:p>
        </w:tc>
      </w:tr>
      <w:tr w:rsidR="00E42721" w:rsidRPr="009B3DCC" w14:paraId="4461E95B" w14:textId="77777777" w:rsidTr="00F555E9">
        <w:trPr>
          <w:trHeight w:val="165"/>
        </w:trPr>
        <w:tc>
          <w:tcPr>
            <w:tcW w:w="360" w:type="dxa"/>
            <w:vAlign w:val="center"/>
            <w:hideMark/>
          </w:tcPr>
          <w:p w14:paraId="0CC5EF8E" w14:textId="77777777" w:rsidR="00E42721" w:rsidRPr="00B20630" w:rsidRDefault="00E42721" w:rsidP="00F555E9">
            <w:pPr>
              <w:snapToGrid w:val="0"/>
              <w:rPr>
                <w:sz w:val="16"/>
                <w:szCs w:val="16"/>
              </w:rPr>
            </w:pPr>
            <w:r w:rsidRPr="00B20630">
              <w:rPr>
                <w:color w:val="000000"/>
                <w:sz w:val="16"/>
                <w:szCs w:val="16"/>
              </w:rPr>
              <w:t>524</w:t>
            </w:r>
          </w:p>
        </w:tc>
        <w:tc>
          <w:tcPr>
            <w:tcW w:w="864" w:type="dxa"/>
            <w:vAlign w:val="center"/>
            <w:hideMark/>
          </w:tcPr>
          <w:p w14:paraId="2083D61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CB89FA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D169BD"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69D2479B"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4311FE3E"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245370CF"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01B7856"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28E44B7E" w14:textId="77777777" w:rsidR="00E42721" w:rsidRPr="009B3DCC" w:rsidRDefault="00E42721" w:rsidP="00F555E9">
            <w:pPr>
              <w:snapToGrid w:val="0"/>
              <w:jc w:val="center"/>
              <w:rPr>
                <w:sz w:val="16"/>
                <w:szCs w:val="16"/>
              </w:rPr>
            </w:pPr>
            <w:r w:rsidRPr="00266687">
              <w:rPr>
                <w:color w:val="000000"/>
                <w:sz w:val="16"/>
                <w:szCs w:val="16"/>
              </w:rPr>
              <w:t>14.27</w:t>
            </w:r>
          </w:p>
        </w:tc>
        <w:tc>
          <w:tcPr>
            <w:tcW w:w="1008" w:type="dxa"/>
            <w:vAlign w:val="center"/>
            <w:hideMark/>
          </w:tcPr>
          <w:p w14:paraId="5930E8DA" w14:textId="77777777" w:rsidR="00E42721" w:rsidRPr="009B3DCC" w:rsidRDefault="00E42721" w:rsidP="00F555E9">
            <w:pPr>
              <w:snapToGrid w:val="0"/>
              <w:jc w:val="center"/>
              <w:rPr>
                <w:sz w:val="16"/>
                <w:szCs w:val="16"/>
              </w:rPr>
            </w:pPr>
            <w:r w:rsidRPr="00266687">
              <w:rPr>
                <w:color w:val="000000"/>
                <w:sz w:val="16"/>
                <w:szCs w:val="16"/>
              </w:rPr>
              <w:t>1.15</w:t>
            </w:r>
          </w:p>
        </w:tc>
      </w:tr>
      <w:tr w:rsidR="00E42721" w:rsidRPr="009B3DCC" w14:paraId="4158DC29" w14:textId="77777777" w:rsidTr="00F555E9">
        <w:trPr>
          <w:trHeight w:val="165"/>
        </w:trPr>
        <w:tc>
          <w:tcPr>
            <w:tcW w:w="360" w:type="dxa"/>
            <w:vAlign w:val="center"/>
            <w:hideMark/>
          </w:tcPr>
          <w:p w14:paraId="7B42330E" w14:textId="77777777" w:rsidR="00E42721" w:rsidRPr="00B20630" w:rsidRDefault="00E42721" w:rsidP="00F555E9">
            <w:pPr>
              <w:snapToGrid w:val="0"/>
              <w:rPr>
                <w:sz w:val="16"/>
                <w:szCs w:val="16"/>
              </w:rPr>
            </w:pPr>
            <w:r w:rsidRPr="00B20630">
              <w:rPr>
                <w:color w:val="000000"/>
                <w:sz w:val="16"/>
                <w:szCs w:val="16"/>
              </w:rPr>
              <w:t>525</w:t>
            </w:r>
          </w:p>
        </w:tc>
        <w:tc>
          <w:tcPr>
            <w:tcW w:w="864" w:type="dxa"/>
            <w:vAlign w:val="center"/>
            <w:hideMark/>
          </w:tcPr>
          <w:p w14:paraId="35AD889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D5EB17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4CC3366"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78DC96DC"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419468B6"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7581F27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53EE193"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28607615" w14:textId="77777777" w:rsidR="00E42721" w:rsidRPr="009B3DCC" w:rsidRDefault="00E42721" w:rsidP="00F555E9">
            <w:pPr>
              <w:snapToGrid w:val="0"/>
              <w:jc w:val="center"/>
              <w:rPr>
                <w:sz w:val="16"/>
                <w:szCs w:val="16"/>
              </w:rPr>
            </w:pPr>
            <w:r w:rsidRPr="00266687">
              <w:rPr>
                <w:color w:val="000000"/>
                <w:sz w:val="16"/>
                <w:szCs w:val="16"/>
              </w:rPr>
              <w:t>12.87</w:t>
            </w:r>
          </w:p>
        </w:tc>
        <w:tc>
          <w:tcPr>
            <w:tcW w:w="1008" w:type="dxa"/>
            <w:vAlign w:val="center"/>
            <w:hideMark/>
          </w:tcPr>
          <w:p w14:paraId="179EC784" w14:textId="77777777" w:rsidR="00E42721" w:rsidRPr="009B3DCC" w:rsidRDefault="00E42721" w:rsidP="00F555E9">
            <w:pPr>
              <w:snapToGrid w:val="0"/>
              <w:jc w:val="center"/>
              <w:rPr>
                <w:sz w:val="16"/>
                <w:szCs w:val="16"/>
              </w:rPr>
            </w:pPr>
            <w:r w:rsidRPr="00266687">
              <w:rPr>
                <w:color w:val="000000"/>
                <w:sz w:val="16"/>
                <w:szCs w:val="16"/>
              </w:rPr>
              <w:t>1.22</w:t>
            </w:r>
          </w:p>
        </w:tc>
      </w:tr>
      <w:tr w:rsidR="00E42721" w:rsidRPr="009B3DCC" w14:paraId="6963D325" w14:textId="77777777" w:rsidTr="00F555E9">
        <w:trPr>
          <w:trHeight w:val="165"/>
        </w:trPr>
        <w:tc>
          <w:tcPr>
            <w:tcW w:w="360" w:type="dxa"/>
            <w:vAlign w:val="center"/>
            <w:hideMark/>
          </w:tcPr>
          <w:p w14:paraId="0902D622" w14:textId="77777777" w:rsidR="00E42721" w:rsidRPr="00B20630" w:rsidRDefault="00E42721" w:rsidP="00F555E9">
            <w:pPr>
              <w:snapToGrid w:val="0"/>
              <w:rPr>
                <w:sz w:val="16"/>
                <w:szCs w:val="16"/>
              </w:rPr>
            </w:pPr>
            <w:r w:rsidRPr="00B20630">
              <w:rPr>
                <w:color w:val="000000"/>
                <w:sz w:val="16"/>
                <w:szCs w:val="16"/>
              </w:rPr>
              <w:t>526</w:t>
            </w:r>
          </w:p>
        </w:tc>
        <w:tc>
          <w:tcPr>
            <w:tcW w:w="864" w:type="dxa"/>
            <w:vAlign w:val="center"/>
            <w:hideMark/>
          </w:tcPr>
          <w:p w14:paraId="4CDD838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90BE68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8988984"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5EE03BB5"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5B5F75C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78364A20"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55C6B0F9"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42802A55" w14:textId="77777777" w:rsidR="00E42721" w:rsidRPr="009B3DCC" w:rsidRDefault="00E42721" w:rsidP="00F555E9">
            <w:pPr>
              <w:snapToGrid w:val="0"/>
              <w:jc w:val="center"/>
              <w:rPr>
                <w:sz w:val="16"/>
                <w:szCs w:val="16"/>
              </w:rPr>
            </w:pPr>
            <w:r w:rsidRPr="00266687">
              <w:rPr>
                <w:color w:val="000000"/>
                <w:sz w:val="16"/>
                <w:szCs w:val="16"/>
              </w:rPr>
              <w:t>14.87</w:t>
            </w:r>
          </w:p>
        </w:tc>
        <w:tc>
          <w:tcPr>
            <w:tcW w:w="1008" w:type="dxa"/>
            <w:vAlign w:val="center"/>
            <w:hideMark/>
          </w:tcPr>
          <w:p w14:paraId="49E4CB9B"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4917139B" w14:textId="77777777" w:rsidTr="00F555E9">
        <w:trPr>
          <w:trHeight w:val="165"/>
        </w:trPr>
        <w:tc>
          <w:tcPr>
            <w:tcW w:w="360" w:type="dxa"/>
            <w:vAlign w:val="center"/>
            <w:hideMark/>
          </w:tcPr>
          <w:p w14:paraId="35A82A7A" w14:textId="77777777" w:rsidR="00E42721" w:rsidRPr="00B20630" w:rsidRDefault="00E42721" w:rsidP="00F555E9">
            <w:pPr>
              <w:snapToGrid w:val="0"/>
              <w:rPr>
                <w:sz w:val="16"/>
                <w:szCs w:val="16"/>
              </w:rPr>
            </w:pPr>
            <w:r w:rsidRPr="00B20630">
              <w:rPr>
                <w:color w:val="000000"/>
                <w:sz w:val="16"/>
                <w:szCs w:val="16"/>
              </w:rPr>
              <w:t>527</w:t>
            </w:r>
          </w:p>
        </w:tc>
        <w:tc>
          <w:tcPr>
            <w:tcW w:w="864" w:type="dxa"/>
            <w:vAlign w:val="center"/>
            <w:hideMark/>
          </w:tcPr>
          <w:p w14:paraId="0F7263B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2680B5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C87FAB8"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67AA572F"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0CDF86F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649398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2309F52"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4E5CFE4E" w14:textId="77777777" w:rsidR="00E42721" w:rsidRPr="009B3DCC" w:rsidRDefault="00E42721" w:rsidP="00F555E9">
            <w:pPr>
              <w:snapToGrid w:val="0"/>
              <w:jc w:val="center"/>
              <w:rPr>
                <w:sz w:val="16"/>
                <w:szCs w:val="16"/>
              </w:rPr>
            </w:pPr>
            <w:r w:rsidRPr="00266687">
              <w:rPr>
                <w:color w:val="000000"/>
                <w:sz w:val="16"/>
                <w:szCs w:val="16"/>
              </w:rPr>
              <w:t>2.03</w:t>
            </w:r>
          </w:p>
        </w:tc>
        <w:tc>
          <w:tcPr>
            <w:tcW w:w="1008" w:type="dxa"/>
            <w:vAlign w:val="center"/>
            <w:hideMark/>
          </w:tcPr>
          <w:p w14:paraId="6094D75E" w14:textId="77777777" w:rsidR="00E42721" w:rsidRPr="009B3DCC" w:rsidRDefault="00E42721" w:rsidP="00F555E9">
            <w:pPr>
              <w:snapToGrid w:val="0"/>
              <w:jc w:val="center"/>
              <w:rPr>
                <w:sz w:val="16"/>
                <w:szCs w:val="16"/>
              </w:rPr>
            </w:pPr>
            <w:r w:rsidRPr="00266687">
              <w:rPr>
                <w:color w:val="000000"/>
                <w:sz w:val="16"/>
                <w:szCs w:val="16"/>
              </w:rPr>
              <w:t>2.88</w:t>
            </w:r>
          </w:p>
        </w:tc>
      </w:tr>
      <w:tr w:rsidR="00E42721" w:rsidRPr="009B3DCC" w14:paraId="7E62A866" w14:textId="77777777" w:rsidTr="00F555E9">
        <w:trPr>
          <w:trHeight w:val="165"/>
        </w:trPr>
        <w:tc>
          <w:tcPr>
            <w:tcW w:w="360" w:type="dxa"/>
            <w:vAlign w:val="center"/>
            <w:hideMark/>
          </w:tcPr>
          <w:p w14:paraId="1557EEB6" w14:textId="77777777" w:rsidR="00E42721" w:rsidRPr="00B20630" w:rsidRDefault="00E42721" w:rsidP="00F555E9">
            <w:pPr>
              <w:snapToGrid w:val="0"/>
              <w:rPr>
                <w:sz w:val="16"/>
                <w:szCs w:val="16"/>
              </w:rPr>
            </w:pPr>
            <w:r w:rsidRPr="00B20630">
              <w:rPr>
                <w:color w:val="000000"/>
                <w:sz w:val="16"/>
                <w:szCs w:val="16"/>
              </w:rPr>
              <w:t>528</w:t>
            </w:r>
          </w:p>
        </w:tc>
        <w:tc>
          <w:tcPr>
            <w:tcW w:w="864" w:type="dxa"/>
            <w:vAlign w:val="center"/>
            <w:hideMark/>
          </w:tcPr>
          <w:p w14:paraId="696D87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A0521D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F0D1AF"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2EA8FB78"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23C3FCB8"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0C2D55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D7E604A"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3440C4E2"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
          <w:p w14:paraId="33CDEF50" w14:textId="77777777" w:rsidR="00E42721" w:rsidRPr="009B3DCC" w:rsidRDefault="00E42721" w:rsidP="00F555E9">
            <w:pPr>
              <w:snapToGrid w:val="0"/>
              <w:jc w:val="center"/>
              <w:rPr>
                <w:sz w:val="16"/>
                <w:szCs w:val="16"/>
              </w:rPr>
            </w:pPr>
            <w:r w:rsidRPr="00266687">
              <w:rPr>
                <w:color w:val="000000"/>
                <w:sz w:val="16"/>
                <w:szCs w:val="16"/>
              </w:rPr>
              <w:t>3.99</w:t>
            </w:r>
          </w:p>
        </w:tc>
      </w:tr>
      <w:tr w:rsidR="00E42721" w:rsidRPr="009B3DCC" w14:paraId="1D2265C7" w14:textId="77777777" w:rsidTr="00F555E9">
        <w:trPr>
          <w:trHeight w:val="180"/>
        </w:trPr>
        <w:tc>
          <w:tcPr>
            <w:tcW w:w="360" w:type="dxa"/>
            <w:vAlign w:val="center"/>
            <w:hideMark/>
          </w:tcPr>
          <w:p w14:paraId="29E3572E" w14:textId="77777777" w:rsidR="00E42721" w:rsidRPr="00B20630" w:rsidRDefault="00E42721" w:rsidP="00F555E9">
            <w:pPr>
              <w:snapToGrid w:val="0"/>
              <w:rPr>
                <w:sz w:val="16"/>
                <w:szCs w:val="16"/>
              </w:rPr>
            </w:pPr>
            <w:r w:rsidRPr="00B20630">
              <w:rPr>
                <w:color w:val="000000"/>
                <w:sz w:val="16"/>
                <w:szCs w:val="16"/>
              </w:rPr>
              <w:t>529</w:t>
            </w:r>
          </w:p>
        </w:tc>
        <w:tc>
          <w:tcPr>
            <w:tcW w:w="864" w:type="dxa"/>
            <w:vAlign w:val="center"/>
            <w:hideMark/>
          </w:tcPr>
          <w:p w14:paraId="119438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4B80C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198F5B1"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54164A36"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7629DB52"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ECFD39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5F56355"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71F08A0B"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33ECC3DB" w14:textId="77777777" w:rsidR="00E42721" w:rsidRPr="009B3DCC" w:rsidRDefault="00E42721" w:rsidP="00F555E9">
            <w:pPr>
              <w:snapToGrid w:val="0"/>
              <w:jc w:val="center"/>
              <w:rPr>
                <w:sz w:val="16"/>
                <w:szCs w:val="16"/>
              </w:rPr>
            </w:pPr>
            <w:r w:rsidRPr="00266687">
              <w:rPr>
                <w:color w:val="000000"/>
                <w:sz w:val="16"/>
                <w:szCs w:val="16"/>
              </w:rPr>
              <w:t>4.29</w:t>
            </w:r>
          </w:p>
        </w:tc>
      </w:tr>
      <w:tr w:rsidR="00E42721" w:rsidRPr="009B3DCC" w14:paraId="6E7E5072" w14:textId="77777777" w:rsidTr="00F555E9">
        <w:trPr>
          <w:trHeight w:val="165"/>
        </w:trPr>
        <w:tc>
          <w:tcPr>
            <w:tcW w:w="360" w:type="dxa"/>
            <w:vAlign w:val="center"/>
            <w:hideMark/>
          </w:tcPr>
          <w:p w14:paraId="4BA74621" w14:textId="77777777" w:rsidR="00E42721" w:rsidRPr="00B20630" w:rsidRDefault="00E42721" w:rsidP="00F555E9">
            <w:pPr>
              <w:snapToGrid w:val="0"/>
              <w:rPr>
                <w:sz w:val="16"/>
                <w:szCs w:val="16"/>
              </w:rPr>
            </w:pPr>
            <w:r w:rsidRPr="00B20630">
              <w:rPr>
                <w:color w:val="000000"/>
                <w:sz w:val="16"/>
                <w:szCs w:val="16"/>
              </w:rPr>
              <w:t>530</w:t>
            </w:r>
          </w:p>
        </w:tc>
        <w:tc>
          <w:tcPr>
            <w:tcW w:w="864" w:type="dxa"/>
            <w:vAlign w:val="center"/>
            <w:hideMark/>
          </w:tcPr>
          <w:p w14:paraId="6B3A3A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EBCA2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7B66F29"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2CD37EEB"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48B8BD23"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23CB14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D6A7253"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7B0992B"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
          <w:p w14:paraId="6CF0D73E" w14:textId="77777777" w:rsidR="00E42721" w:rsidRPr="009B3DCC" w:rsidRDefault="00E42721" w:rsidP="00F555E9">
            <w:pPr>
              <w:snapToGrid w:val="0"/>
              <w:jc w:val="center"/>
              <w:rPr>
                <w:sz w:val="16"/>
                <w:szCs w:val="16"/>
              </w:rPr>
            </w:pPr>
            <w:r w:rsidRPr="00266687">
              <w:rPr>
                <w:color w:val="000000"/>
                <w:sz w:val="16"/>
                <w:szCs w:val="16"/>
              </w:rPr>
              <w:t>4.89</w:t>
            </w:r>
          </w:p>
        </w:tc>
      </w:tr>
      <w:tr w:rsidR="00E42721" w:rsidRPr="009B3DCC" w14:paraId="201247ED" w14:textId="77777777" w:rsidTr="00F555E9">
        <w:trPr>
          <w:trHeight w:val="165"/>
        </w:trPr>
        <w:tc>
          <w:tcPr>
            <w:tcW w:w="360" w:type="dxa"/>
            <w:vAlign w:val="center"/>
            <w:hideMark/>
          </w:tcPr>
          <w:p w14:paraId="7EE1070B" w14:textId="77777777" w:rsidR="00E42721" w:rsidRPr="00B20630" w:rsidRDefault="00E42721" w:rsidP="00F555E9">
            <w:pPr>
              <w:snapToGrid w:val="0"/>
              <w:rPr>
                <w:sz w:val="16"/>
                <w:szCs w:val="16"/>
              </w:rPr>
            </w:pPr>
            <w:r w:rsidRPr="00B20630">
              <w:rPr>
                <w:color w:val="000000"/>
                <w:sz w:val="16"/>
                <w:szCs w:val="16"/>
              </w:rPr>
              <w:t>531</w:t>
            </w:r>
          </w:p>
        </w:tc>
        <w:tc>
          <w:tcPr>
            <w:tcW w:w="864" w:type="dxa"/>
            <w:vAlign w:val="center"/>
            <w:hideMark/>
          </w:tcPr>
          <w:p w14:paraId="19D824E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40CD87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D9DEB8"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0042123D"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01C2560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176AEFF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C837E2C"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5B8C608C"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
          <w:p w14:paraId="3360B526" w14:textId="77777777" w:rsidR="00E42721" w:rsidRPr="009B3DCC" w:rsidRDefault="00E42721" w:rsidP="00F555E9">
            <w:pPr>
              <w:snapToGrid w:val="0"/>
              <w:jc w:val="center"/>
              <w:rPr>
                <w:sz w:val="16"/>
                <w:szCs w:val="16"/>
              </w:rPr>
            </w:pPr>
            <w:r w:rsidRPr="00266687">
              <w:rPr>
                <w:color w:val="000000"/>
                <w:sz w:val="16"/>
                <w:szCs w:val="16"/>
              </w:rPr>
              <w:t>4.36</w:t>
            </w:r>
          </w:p>
        </w:tc>
      </w:tr>
      <w:tr w:rsidR="00E42721" w:rsidRPr="009B3DCC" w14:paraId="147FB297" w14:textId="77777777" w:rsidTr="00F555E9">
        <w:trPr>
          <w:trHeight w:val="165"/>
        </w:trPr>
        <w:tc>
          <w:tcPr>
            <w:tcW w:w="360" w:type="dxa"/>
            <w:vAlign w:val="center"/>
            <w:hideMark/>
          </w:tcPr>
          <w:p w14:paraId="785E0FC2" w14:textId="77777777" w:rsidR="00E42721" w:rsidRPr="00B20630" w:rsidRDefault="00E42721" w:rsidP="00F555E9">
            <w:pPr>
              <w:snapToGrid w:val="0"/>
              <w:rPr>
                <w:sz w:val="16"/>
                <w:szCs w:val="16"/>
              </w:rPr>
            </w:pPr>
            <w:r w:rsidRPr="00B20630">
              <w:rPr>
                <w:color w:val="000000"/>
                <w:sz w:val="16"/>
                <w:szCs w:val="16"/>
              </w:rPr>
              <w:t>532</w:t>
            </w:r>
          </w:p>
        </w:tc>
        <w:tc>
          <w:tcPr>
            <w:tcW w:w="864" w:type="dxa"/>
            <w:vAlign w:val="center"/>
            <w:hideMark/>
          </w:tcPr>
          <w:p w14:paraId="4B8F7C5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A0E63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9AC03E6"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071E7270"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3618EB0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4FD828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C8528BE"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5B78E7C0"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
          <w:p w14:paraId="485F8BB6" w14:textId="77777777" w:rsidR="00E42721" w:rsidRPr="009B3DCC" w:rsidRDefault="00E42721" w:rsidP="00F555E9">
            <w:pPr>
              <w:snapToGrid w:val="0"/>
              <w:jc w:val="center"/>
              <w:rPr>
                <w:sz w:val="16"/>
                <w:szCs w:val="16"/>
              </w:rPr>
            </w:pPr>
            <w:r w:rsidRPr="00266687">
              <w:rPr>
                <w:color w:val="000000"/>
                <w:sz w:val="16"/>
                <w:szCs w:val="16"/>
              </w:rPr>
              <w:t>3.85</w:t>
            </w:r>
          </w:p>
        </w:tc>
      </w:tr>
      <w:tr w:rsidR="00E42721" w:rsidRPr="009B3DCC" w14:paraId="34F47304" w14:textId="77777777" w:rsidTr="00F555E9">
        <w:trPr>
          <w:trHeight w:val="165"/>
        </w:trPr>
        <w:tc>
          <w:tcPr>
            <w:tcW w:w="360" w:type="dxa"/>
            <w:vAlign w:val="center"/>
            <w:hideMark/>
          </w:tcPr>
          <w:p w14:paraId="01F30CCC" w14:textId="77777777" w:rsidR="00E42721" w:rsidRPr="00B20630" w:rsidRDefault="00E42721" w:rsidP="00F555E9">
            <w:pPr>
              <w:snapToGrid w:val="0"/>
              <w:rPr>
                <w:sz w:val="16"/>
                <w:szCs w:val="16"/>
              </w:rPr>
            </w:pPr>
            <w:r w:rsidRPr="00B20630">
              <w:rPr>
                <w:color w:val="000000"/>
                <w:sz w:val="16"/>
                <w:szCs w:val="16"/>
              </w:rPr>
              <w:t>533</w:t>
            </w:r>
          </w:p>
        </w:tc>
        <w:tc>
          <w:tcPr>
            <w:tcW w:w="864" w:type="dxa"/>
            <w:vAlign w:val="center"/>
            <w:hideMark/>
          </w:tcPr>
          <w:p w14:paraId="643E9B9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0E3D38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F362966"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6BDEFB9A"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64674312"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6884FAC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094A98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7239BEEB"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
          <w:p w14:paraId="2C5E33C2" w14:textId="77777777" w:rsidR="00E42721" w:rsidRPr="009B3DCC" w:rsidRDefault="00E42721" w:rsidP="00F555E9">
            <w:pPr>
              <w:snapToGrid w:val="0"/>
              <w:jc w:val="center"/>
              <w:rPr>
                <w:sz w:val="16"/>
                <w:szCs w:val="16"/>
              </w:rPr>
            </w:pPr>
            <w:r w:rsidRPr="00266687">
              <w:rPr>
                <w:color w:val="000000"/>
                <w:sz w:val="16"/>
                <w:szCs w:val="16"/>
              </w:rPr>
              <w:t>4.67</w:t>
            </w:r>
          </w:p>
        </w:tc>
      </w:tr>
      <w:tr w:rsidR="00E42721" w:rsidRPr="009B3DCC" w14:paraId="050542CC" w14:textId="77777777" w:rsidTr="00F555E9">
        <w:trPr>
          <w:trHeight w:val="165"/>
        </w:trPr>
        <w:tc>
          <w:tcPr>
            <w:tcW w:w="360" w:type="dxa"/>
            <w:vAlign w:val="center"/>
            <w:hideMark/>
          </w:tcPr>
          <w:p w14:paraId="20ED3C9E" w14:textId="77777777" w:rsidR="00E42721" w:rsidRPr="00B20630" w:rsidRDefault="00E42721" w:rsidP="00F555E9">
            <w:pPr>
              <w:snapToGrid w:val="0"/>
              <w:rPr>
                <w:sz w:val="16"/>
                <w:szCs w:val="16"/>
              </w:rPr>
            </w:pPr>
            <w:r w:rsidRPr="00B20630">
              <w:rPr>
                <w:color w:val="000000"/>
                <w:sz w:val="16"/>
                <w:szCs w:val="16"/>
              </w:rPr>
              <w:t>534</w:t>
            </w:r>
          </w:p>
        </w:tc>
        <w:tc>
          <w:tcPr>
            <w:tcW w:w="864" w:type="dxa"/>
            <w:vAlign w:val="center"/>
            <w:hideMark/>
          </w:tcPr>
          <w:p w14:paraId="483B3CE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39C83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668AD5A"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38CF275E"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7E261A8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16D4EE5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01C90B2E"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18BE8954"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60A71609" w14:textId="77777777" w:rsidR="00E42721" w:rsidRPr="009B3DCC" w:rsidRDefault="00E42721" w:rsidP="00F555E9">
            <w:pPr>
              <w:snapToGrid w:val="0"/>
              <w:jc w:val="center"/>
              <w:rPr>
                <w:sz w:val="16"/>
                <w:szCs w:val="16"/>
              </w:rPr>
            </w:pPr>
            <w:r w:rsidRPr="00266687">
              <w:rPr>
                <w:color w:val="000000"/>
                <w:sz w:val="16"/>
                <w:szCs w:val="16"/>
              </w:rPr>
              <w:t>4.13</w:t>
            </w:r>
          </w:p>
        </w:tc>
      </w:tr>
      <w:tr w:rsidR="00E42721" w:rsidRPr="009B3DCC" w14:paraId="32883759" w14:textId="77777777" w:rsidTr="00F555E9">
        <w:trPr>
          <w:trHeight w:val="165"/>
        </w:trPr>
        <w:tc>
          <w:tcPr>
            <w:tcW w:w="360" w:type="dxa"/>
            <w:vAlign w:val="center"/>
            <w:hideMark/>
          </w:tcPr>
          <w:p w14:paraId="35E03253" w14:textId="77777777" w:rsidR="00E42721" w:rsidRPr="00B20630" w:rsidRDefault="00E42721" w:rsidP="00F555E9">
            <w:pPr>
              <w:snapToGrid w:val="0"/>
              <w:rPr>
                <w:sz w:val="16"/>
                <w:szCs w:val="16"/>
              </w:rPr>
            </w:pPr>
            <w:r w:rsidRPr="00B20630">
              <w:rPr>
                <w:color w:val="000000"/>
                <w:sz w:val="16"/>
                <w:szCs w:val="16"/>
              </w:rPr>
              <w:lastRenderedPageBreak/>
              <w:t>535</w:t>
            </w:r>
          </w:p>
        </w:tc>
        <w:tc>
          <w:tcPr>
            <w:tcW w:w="864" w:type="dxa"/>
            <w:vAlign w:val="center"/>
            <w:hideMark/>
          </w:tcPr>
          <w:p w14:paraId="74F7660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213010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E1A35A4"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0E88A9DA"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2BE8B86F"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19F8428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41E1F52"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72A46F8B" w14:textId="77777777" w:rsidR="00E42721" w:rsidRPr="009B3DCC" w:rsidRDefault="00E42721" w:rsidP="00F555E9">
            <w:pPr>
              <w:snapToGrid w:val="0"/>
              <w:jc w:val="center"/>
              <w:rPr>
                <w:sz w:val="16"/>
                <w:szCs w:val="16"/>
              </w:rPr>
            </w:pPr>
            <w:r w:rsidRPr="00266687">
              <w:rPr>
                <w:color w:val="000000"/>
                <w:sz w:val="16"/>
                <w:szCs w:val="16"/>
              </w:rPr>
              <w:t>4.82</w:t>
            </w:r>
          </w:p>
        </w:tc>
        <w:tc>
          <w:tcPr>
            <w:tcW w:w="1008" w:type="dxa"/>
            <w:vAlign w:val="center"/>
            <w:hideMark/>
          </w:tcPr>
          <w:p w14:paraId="295810C6" w14:textId="77777777" w:rsidR="00E42721" w:rsidRPr="009B3DCC" w:rsidRDefault="00E42721" w:rsidP="00F555E9">
            <w:pPr>
              <w:snapToGrid w:val="0"/>
              <w:jc w:val="center"/>
              <w:rPr>
                <w:sz w:val="16"/>
                <w:szCs w:val="16"/>
              </w:rPr>
            </w:pPr>
            <w:r w:rsidRPr="00266687">
              <w:rPr>
                <w:color w:val="000000"/>
                <w:sz w:val="16"/>
                <w:szCs w:val="16"/>
              </w:rPr>
              <w:t>1.58</w:t>
            </w:r>
          </w:p>
        </w:tc>
      </w:tr>
      <w:tr w:rsidR="00E42721" w:rsidRPr="009B3DCC" w14:paraId="2E0C7AE8" w14:textId="77777777" w:rsidTr="00F555E9">
        <w:trPr>
          <w:trHeight w:val="165"/>
        </w:trPr>
        <w:tc>
          <w:tcPr>
            <w:tcW w:w="360" w:type="dxa"/>
            <w:vAlign w:val="center"/>
            <w:hideMark/>
          </w:tcPr>
          <w:p w14:paraId="2EC02CBF" w14:textId="77777777" w:rsidR="00E42721" w:rsidRPr="00B20630" w:rsidRDefault="00E42721" w:rsidP="00F555E9">
            <w:pPr>
              <w:snapToGrid w:val="0"/>
              <w:rPr>
                <w:sz w:val="16"/>
                <w:szCs w:val="16"/>
              </w:rPr>
            </w:pPr>
            <w:r w:rsidRPr="00B20630">
              <w:rPr>
                <w:color w:val="000000"/>
                <w:sz w:val="16"/>
                <w:szCs w:val="16"/>
              </w:rPr>
              <w:t>536</w:t>
            </w:r>
          </w:p>
        </w:tc>
        <w:tc>
          <w:tcPr>
            <w:tcW w:w="864" w:type="dxa"/>
            <w:vAlign w:val="center"/>
            <w:hideMark/>
          </w:tcPr>
          <w:p w14:paraId="1D8165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8309E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2F07B8"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4347EC5E"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3943B9C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63AC2C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74F7B66"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4F3DE4ED" w14:textId="77777777" w:rsidR="00E42721" w:rsidRPr="009B3DCC" w:rsidRDefault="00E42721" w:rsidP="00F555E9">
            <w:pPr>
              <w:snapToGrid w:val="0"/>
              <w:jc w:val="center"/>
              <w:rPr>
                <w:sz w:val="16"/>
                <w:szCs w:val="16"/>
              </w:rPr>
            </w:pPr>
            <w:r w:rsidRPr="00266687">
              <w:rPr>
                <w:color w:val="000000"/>
                <w:sz w:val="16"/>
                <w:szCs w:val="16"/>
              </w:rPr>
              <w:t>5.65</w:t>
            </w:r>
          </w:p>
        </w:tc>
        <w:tc>
          <w:tcPr>
            <w:tcW w:w="1008" w:type="dxa"/>
            <w:vAlign w:val="center"/>
            <w:hideMark/>
          </w:tcPr>
          <w:p w14:paraId="14842F04" w14:textId="77777777" w:rsidR="00E42721" w:rsidRPr="009B3DCC" w:rsidRDefault="00E42721" w:rsidP="00F555E9">
            <w:pPr>
              <w:snapToGrid w:val="0"/>
              <w:jc w:val="center"/>
              <w:rPr>
                <w:sz w:val="16"/>
                <w:szCs w:val="16"/>
              </w:rPr>
            </w:pPr>
            <w:r w:rsidRPr="00266687">
              <w:rPr>
                <w:color w:val="000000"/>
                <w:sz w:val="16"/>
                <w:szCs w:val="16"/>
              </w:rPr>
              <w:t>1.92</w:t>
            </w:r>
          </w:p>
        </w:tc>
      </w:tr>
      <w:tr w:rsidR="00E42721" w:rsidRPr="009B3DCC" w14:paraId="6B74D50A" w14:textId="77777777" w:rsidTr="00F555E9">
        <w:trPr>
          <w:trHeight w:val="165"/>
        </w:trPr>
        <w:tc>
          <w:tcPr>
            <w:tcW w:w="360" w:type="dxa"/>
            <w:vAlign w:val="center"/>
            <w:hideMark/>
          </w:tcPr>
          <w:p w14:paraId="2FD3D094" w14:textId="77777777" w:rsidR="00E42721" w:rsidRPr="00B20630" w:rsidRDefault="00E42721" w:rsidP="00F555E9">
            <w:pPr>
              <w:snapToGrid w:val="0"/>
              <w:rPr>
                <w:sz w:val="16"/>
                <w:szCs w:val="16"/>
              </w:rPr>
            </w:pPr>
            <w:r w:rsidRPr="00B20630">
              <w:rPr>
                <w:color w:val="000000"/>
                <w:sz w:val="16"/>
                <w:szCs w:val="16"/>
              </w:rPr>
              <w:t>537</w:t>
            </w:r>
          </w:p>
        </w:tc>
        <w:tc>
          <w:tcPr>
            <w:tcW w:w="864" w:type="dxa"/>
            <w:vAlign w:val="center"/>
            <w:hideMark/>
          </w:tcPr>
          <w:p w14:paraId="6BF57D6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3D7D43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9F63ED7"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06D5A2AA"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4CCDFE18"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1599AA4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3251053"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7FF00708" w14:textId="77777777" w:rsidR="00E42721" w:rsidRPr="009B3DCC" w:rsidRDefault="00E42721" w:rsidP="00F555E9">
            <w:pPr>
              <w:snapToGrid w:val="0"/>
              <w:jc w:val="center"/>
              <w:rPr>
                <w:sz w:val="16"/>
                <w:szCs w:val="16"/>
              </w:rPr>
            </w:pPr>
            <w:r w:rsidRPr="00266687">
              <w:rPr>
                <w:color w:val="000000"/>
                <w:sz w:val="16"/>
                <w:szCs w:val="16"/>
              </w:rPr>
              <w:t>5.39</w:t>
            </w:r>
          </w:p>
        </w:tc>
        <w:tc>
          <w:tcPr>
            <w:tcW w:w="1008" w:type="dxa"/>
            <w:vAlign w:val="center"/>
            <w:hideMark/>
          </w:tcPr>
          <w:p w14:paraId="364AB7AA" w14:textId="77777777" w:rsidR="00E42721" w:rsidRPr="009B3DCC" w:rsidRDefault="00E42721" w:rsidP="00F555E9">
            <w:pPr>
              <w:snapToGrid w:val="0"/>
              <w:jc w:val="center"/>
              <w:rPr>
                <w:sz w:val="16"/>
                <w:szCs w:val="16"/>
              </w:rPr>
            </w:pPr>
            <w:r w:rsidRPr="00266687">
              <w:rPr>
                <w:color w:val="000000"/>
                <w:sz w:val="16"/>
                <w:szCs w:val="16"/>
              </w:rPr>
              <w:t>2.21</w:t>
            </w:r>
          </w:p>
        </w:tc>
      </w:tr>
      <w:tr w:rsidR="00E42721" w:rsidRPr="009B3DCC" w14:paraId="4CF6318C" w14:textId="77777777" w:rsidTr="00F555E9">
        <w:trPr>
          <w:trHeight w:val="165"/>
        </w:trPr>
        <w:tc>
          <w:tcPr>
            <w:tcW w:w="360" w:type="dxa"/>
            <w:vAlign w:val="center"/>
            <w:hideMark/>
          </w:tcPr>
          <w:p w14:paraId="7C1DCA21" w14:textId="77777777" w:rsidR="00E42721" w:rsidRPr="00B20630" w:rsidRDefault="00E42721" w:rsidP="00F555E9">
            <w:pPr>
              <w:snapToGrid w:val="0"/>
              <w:rPr>
                <w:sz w:val="16"/>
                <w:szCs w:val="16"/>
              </w:rPr>
            </w:pPr>
            <w:r w:rsidRPr="00B20630">
              <w:rPr>
                <w:color w:val="000000"/>
                <w:sz w:val="16"/>
                <w:szCs w:val="16"/>
              </w:rPr>
              <w:t>538</w:t>
            </w:r>
          </w:p>
        </w:tc>
        <w:tc>
          <w:tcPr>
            <w:tcW w:w="864" w:type="dxa"/>
            <w:vAlign w:val="center"/>
            <w:hideMark/>
          </w:tcPr>
          <w:p w14:paraId="1DE04A9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09ABE1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B7BC237"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25D6787F"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2FD962A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1AB45B6"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29E402A"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C107E6C" w14:textId="77777777" w:rsidR="00E42721" w:rsidRPr="009B3DCC" w:rsidRDefault="00E42721" w:rsidP="00F555E9">
            <w:pPr>
              <w:snapToGrid w:val="0"/>
              <w:jc w:val="center"/>
              <w:rPr>
                <w:sz w:val="16"/>
                <w:szCs w:val="16"/>
              </w:rPr>
            </w:pPr>
            <w:r w:rsidRPr="00266687">
              <w:rPr>
                <w:color w:val="000000"/>
                <w:sz w:val="16"/>
                <w:szCs w:val="16"/>
              </w:rPr>
              <w:t>5.65</w:t>
            </w:r>
          </w:p>
        </w:tc>
        <w:tc>
          <w:tcPr>
            <w:tcW w:w="1008" w:type="dxa"/>
            <w:vAlign w:val="center"/>
            <w:hideMark/>
          </w:tcPr>
          <w:p w14:paraId="4FCED60B" w14:textId="77777777" w:rsidR="00E42721" w:rsidRPr="009B3DCC" w:rsidRDefault="00E42721" w:rsidP="00F555E9">
            <w:pPr>
              <w:snapToGrid w:val="0"/>
              <w:jc w:val="center"/>
              <w:rPr>
                <w:sz w:val="16"/>
                <w:szCs w:val="16"/>
              </w:rPr>
            </w:pPr>
            <w:r w:rsidRPr="00266687">
              <w:rPr>
                <w:color w:val="000000"/>
                <w:sz w:val="16"/>
                <w:szCs w:val="16"/>
              </w:rPr>
              <w:t>2.66</w:t>
            </w:r>
          </w:p>
        </w:tc>
      </w:tr>
      <w:tr w:rsidR="00E42721" w:rsidRPr="009B3DCC" w14:paraId="5E138A6E" w14:textId="77777777" w:rsidTr="00F555E9">
        <w:trPr>
          <w:trHeight w:val="165"/>
        </w:trPr>
        <w:tc>
          <w:tcPr>
            <w:tcW w:w="360" w:type="dxa"/>
            <w:vAlign w:val="center"/>
            <w:hideMark/>
          </w:tcPr>
          <w:p w14:paraId="1BD7A1A0" w14:textId="77777777" w:rsidR="00E42721" w:rsidRPr="00B20630" w:rsidRDefault="00E42721" w:rsidP="00F555E9">
            <w:pPr>
              <w:snapToGrid w:val="0"/>
              <w:rPr>
                <w:sz w:val="16"/>
                <w:szCs w:val="16"/>
              </w:rPr>
            </w:pPr>
            <w:r w:rsidRPr="00B20630">
              <w:rPr>
                <w:color w:val="000000"/>
                <w:sz w:val="16"/>
                <w:szCs w:val="16"/>
              </w:rPr>
              <w:t>539</w:t>
            </w:r>
          </w:p>
        </w:tc>
        <w:tc>
          <w:tcPr>
            <w:tcW w:w="864" w:type="dxa"/>
            <w:vAlign w:val="center"/>
            <w:hideMark/>
          </w:tcPr>
          <w:p w14:paraId="3A6041D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9CA3F8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EF3EBE4"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6EAD7F77"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10FFD8F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233426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386B4D2"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21D3A280" w14:textId="77777777" w:rsidR="00E42721" w:rsidRPr="009B3DCC" w:rsidRDefault="00E42721" w:rsidP="00F555E9">
            <w:pPr>
              <w:snapToGrid w:val="0"/>
              <w:jc w:val="center"/>
              <w:rPr>
                <w:sz w:val="16"/>
                <w:szCs w:val="16"/>
              </w:rPr>
            </w:pPr>
            <w:r w:rsidRPr="00266687">
              <w:rPr>
                <w:color w:val="000000"/>
                <w:sz w:val="16"/>
                <w:szCs w:val="16"/>
              </w:rPr>
              <w:t>5.32</w:t>
            </w:r>
          </w:p>
        </w:tc>
        <w:tc>
          <w:tcPr>
            <w:tcW w:w="1008" w:type="dxa"/>
            <w:vAlign w:val="center"/>
            <w:hideMark/>
          </w:tcPr>
          <w:p w14:paraId="4F0DC38B" w14:textId="77777777" w:rsidR="00E42721" w:rsidRPr="009B3DCC" w:rsidRDefault="00E42721" w:rsidP="00F555E9">
            <w:pPr>
              <w:snapToGrid w:val="0"/>
              <w:jc w:val="center"/>
              <w:rPr>
                <w:sz w:val="16"/>
                <w:szCs w:val="16"/>
              </w:rPr>
            </w:pPr>
            <w:r w:rsidRPr="00266687">
              <w:rPr>
                <w:color w:val="000000"/>
                <w:sz w:val="16"/>
                <w:szCs w:val="16"/>
              </w:rPr>
              <w:t>1.97</w:t>
            </w:r>
          </w:p>
        </w:tc>
      </w:tr>
      <w:tr w:rsidR="00E42721" w:rsidRPr="009B3DCC" w14:paraId="6B7DE551" w14:textId="77777777" w:rsidTr="00F555E9">
        <w:trPr>
          <w:trHeight w:val="165"/>
        </w:trPr>
        <w:tc>
          <w:tcPr>
            <w:tcW w:w="360" w:type="dxa"/>
            <w:vAlign w:val="center"/>
            <w:hideMark/>
          </w:tcPr>
          <w:p w14:paraId="2EB27D1F" w14:textId="77777777" w:rsidR="00E42721" w:rsidRPr="00B20630" w:rsidRDefault="00E42721" w:rsidP="00F555E9">
            <w:pPr>
              <w:snapToGrid w:val="0"/>
              <w:rPr>
                <w:sz w:val="16"/>
                <w:szCs w:val="16"/>
              </w:rPr>
            </w:pPr>
            <w:r w:rsidRPr="00B20630">
              <w:rPr>
                <w:color w:val="000000"/>
                <w:sz w:val="16"/>
                <w:szCs w:val="16"/>
              </w:rPr>
              <w:t>540</w:t>
            </w:r>
          </w:p>
        </w:tc>
        <w:tc>
          <w:tcPr>
            <w:tcW w:w="864" w:type="dxa"/>
            <w:vAlign w:val="center"/>
            <w:hideMark/>
          </w:tcPr>
          <w:p w14:paraId="1076DB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AE1541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162F8FF"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7CF75342"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3741F84C"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8DF560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AF4ED6B"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1144DA72" w14:textId="77777777" w:rsidR="00E42721" w:rsidRPr="009B3DCC" w:rsidRDefault="00E42721" w:rsidP="00F555E9">
            <w:pPr>
              <w:snapToGrid w:val="0"/>
              <w:jc w:val="center"/>
              <w:rPr>
                <w:sz w:val="16"/>
                <w:szCs w:val="16"/>
              </w:rPr>
            </w:pPr>
            <w:r w:rsidRPr="00266687">
              <w:rPr>
                <w:color w:val="000000"/>
                <w:sz w:val="16"/>
                <w:szCs w:val="16"/>
              </w:rPr>
              <w:t>5.57</w:t>
            </w:r>
          </w:p>
        </w:tc>
        <w:tc>
          <w:tcPr>
            <w:tcW w:w="1008" w:type="dxa"/>
            <w:vAlign w:val="center"/>
            <w:hideMark/>
          </w:tcPr>
          <w:p w14:paraId="197D0036" w14:textId="77777777" w:rsidR="00E42721" w:rsidRPr="009B3DCC" w:rsidRDefault="00E42721" w:rsidP="00F555E9">
            <w:pPr>
              <w:snapToGrid w:val="0"/>
              <w:jc w:val="center"/>
              <w:rPr>
                <w:sz w:val="16"/>
                <w:szCs w:val="16"/>
              </w:rPr>
            </w:pPr>
            <w:r w:rsidRPr="00266687">
              <w:rPr>
                <w:color w:val="000000"/>
                <w:sz w:val="16"/>
                <w:szCs w:val="16"/>
              </w:rPr>
              <w:t>1.88</w:t>
            </w:r>
          </w:p>
        </w:tc>
      </w:tr>
      <w:tr w:rsidR="00E42721" w:rsidRPr="009B3DCC" w14:paraId="41CF0A08" w14:textId="77777777" w:rsidTr="00F555E9">
        <w:trPr>
          <w:trHeight w:val="165"/>
        </w:trPr>
        <w:tc>
          <w:tcPr>
            <w:tcW w:w="360" w:type="dxa"/>
            <w:vAlign w:val="center"/>
            <w:hideMark/>
          </w:tcPr>
          <w:p w14:paraId="57D33C20" w14:textId="77777777" w:rsidR="00E42721" w:rsidRPr="00B20630" w:rsidRDefault="00E42721" w:rsidP="00F555E9">
            <w:pPr>
              <w:snapToGrid w:val="0"/>
              <w:rPr>
                <w:sz w:val="16"/>
                <w:szCs w:val="16"/>
              </w:rPr>
            </w:pPr>
            <w:r w:rsidRPr="00B20630">
              <w:rPr>
                <w:color w:val="000000"/>
                <w:sz w:val="16"/>
                <w:szCs w:val="16"/>
              </w:rPr>
              <w:t>541</w:t>
            </w:r>
          </w:p>
        </w:tc>
        <w:tc>
          <w:tcPr>
            <w:tcW w:w="864" w:type="dxa"/>
            <w:vAlign w:val="center"/>
            <w:hideMark/>
          </w:tcPr>
          <w:p w14:paraId="5DB6807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D6A9A0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A43871"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6016137A"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49F613A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005CA97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DDDEBC1"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5AA4DCA" w14:textId="77777777" w:rsidR="00E42721" w:rsidRPr="009B3DCC" w:rsidRDefault="00E42721" w:rsidP="00F555E9">
            <w:pPr>
              <w:snapToGrid w:val="0"/>
              <w:jc w:val="center"/>
              <w:rPr>
                <w:sz w:val="16"/>
                <w:szCs w:val="16"/>
              </w:rPr>
            </w:pPr>
            <w:r w:rsidRPr="00266687">
              <w:rPr>
                <w:color w:val="000000"/>
                <w:sz w:val="16"/>
                <w:szCs w:val="16"/>
              </w:rPr>
              <w:t>4.96</w:t>
            </w:r>
          </w:p>
        </w:tc>
        <w:tc>
          <w:tcPr>
            <w:tcW w:w="1008" w:type="dxa"/>
            <w:vAlign w:val="center"/>
            <w:hideMark/>
          </w:tcPr>
          <w:p w14:paraId="31771E38"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4D6DAEFD" w14:textId="77777777" w:rsidTr="00F555E9">
        <w:trPr>
          <w:trHeight w:val="165"/>
        </w:trPr>
        <w:tc>
          <w:tcPr>
            <w:tcW w:w="360" w:type="dxa"/>
            <w:vAlign w:val="center"/>
            <w:hideMark/>
          </w:tcPr>
          <w:p w14:paraId="3EC0BDE2" w14:textId="77777777" w:rsidR="00E42721" w:rsidRPr="00B20630" w:rsidRDefault="00E42721" w:rsidP="00F555E9">
            <w:pPr>
              <w:snapToGrid w:val="0"/>
              <w:rPr>
                <w:sz w:val="16"/>
                <w:szCs w:val="16"/>
              </w:rPr>
            </w:pPr>
            <w:r w:rsidRPr="00B20630">
              <w:rPr>
                <w:color w:val="000000"/>
                <w:sz w:val="16"/>
                <w:szCs w:val="16"/>
              </w:rPr>
              <w:t>542</w:t>
            </w:r>
          </w:p>
        </w:tc>
        <w:tc>
          <w:tcPr>
            <w:tcW w:w="864" w:type="dxa"/>
            <w:vAlign w:val="center"/>
            <w:hideMark/>
          </w:tcPr>
          <w:p w14:paraId="03414CF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3151C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E1A264B"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3C3BD93F"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5F0A231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22F14E6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E5A64FF"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0CE1435C" w14:textId="77777777" w:rsidR="00E42721" w:rsidRPr="009B3DCC" w:rsidRDefault="00E42721" w:rsidP="00F555E9">
            <w:pPr>
              <w:snapToGrid w:val="0"/>
              <w:jc w:val="center"/>
              <w:rPr>
                <w:sz w:val="16"/>
                <w:szCs w:val="16"/>
              </w:rPr>
            </w:pPr>
            <w:r w:rsidRPr="00266687">
              <w:rPr>
                <w:color w:val="000000"/>
                <w:sz w:val="16"/>
                <w:szCs w:val="16"/>
              </w:rPr>
              <w:t>5.12</w:t>
            </w:r>
          </w:p>
        </w:tc>
        <w:tc>
          <w:tcPr>
            <w:tcW w:w="1008" w:type="dxa"/>
            <w:vAlign w:val="center"/>
            <w:hideMark/>
          </w:tcPr>
          <w:p w14:paraId="38E1E728" w14:textId="77777777" w:rsidR="00E42721" w:rsidRPr="009B3DCC" w:rsidRDefault="00E42721" w:rsidP="00F555E9">
            <w:pPr>
              <w:snapToGrid w:val="0"/>
              <w:jc w:val="center"/>
              <w:rPr>
                <w:sz w:val="16"/>
                <w:szCs w:val="16"/>
              </w:rPr>
            </w:pPr>
            <w:r w:rsidRPr="00266687">
              <w:rPr>
                <w:color w:val="000000"/>
                <w:sz w:val="16"/>
                <w:szCs w:val="16"/>
              </w:rPr>
              <w:t>2.24</w:t>
            </w:r>
          </w:p>
        </w:tc>
      </w:tr>
      <w:tr w:rsidR="00E42721" w:rsidRPr="009B3DCC" w14:paraId="11124C9A" w14:textId="77777777" w:rsidTr="00F555E9">
        <w:trPr>
          <w:trHeight w:val="180"/>
        </w:trPr>
        <w:tc>
          <w:tcPr>
            <w:tcW w:w="360" w:type="dxa"/>
            <w:vAlign w:val="center"/>
            <w:hideMark/>
          </w:tcPr>
          <w:p w14:paraId="03DF085D" w14:textId="77777777" w:rsidR="00E42721" w:rsidRPr="00B20630" w:rsidRDefault="00E42721" w:rsidP="00F555E9">
            <w:pPr>
              <w:snapToGrid w:val="0"/>
              <w:rPr>
                <w:sz w:val="16"/>
                <w:szCs w:val="16"/>
              </w:rPr>
            </w:pPr>
            <w:r w:rsidRPr="00B20630">
              <w:rPr>
                <w:color w:val="000000"/>
                <w:sz w:val="16"/>
                <w:szCs w:val="16"/>
              </w:rPr>
              <w:t>543</w:t>
            </w:r>
          </w:p>
        </w:tc>
        <w:tc>
          <w:tcPr>
            <w:tcW w:w="864" w:type="dxa"/>
            <w:vAlign w:val="center"/>
            <w:hideMark/>
          </w:tcPr>
          <w:p w14:paraId="1E50933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42C0D4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90733E3"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245E8167"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589722A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91989D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3CA75F2"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291B8128" w14:textId="77777777" w:rsidR="00E42721" w:rsidRPr="009B3DCC" w:rsidRDefault="00E42721" w:rsidP="00F555E9">
            <w:pPr>
              <w:snapToGrid w:val="0"/>
              <w:jc w:val="center"/>
              <w:rPr>
                <w:sz w:val="16"/>
                <w:szCs w:val="16"/>
              </w:rPr>
            </w:pPr>
            <w:r w:rsidRPr="00266687">
              <w:rPr>
                <w:color w:val="000000"/>
                <w:sz w:val="16"/>
                <w:szCs w:val="16"/>
              </w:rPr>
              <w:t>9.19</w:t>
            </w:r>
          </w:p>
        </w:tc>
        <w:tc>
          <w:tcPr>
            <w:tcW w:w="1008" w:type="dxa"/>
            <w:vAlign w:val="center"/>
            <w:hideMark/>
          </w:tcPr>
          <w:p w14:paraId="1F36B6DF" w14:textId="77777777" w:rsidR="00E42721" w:rsidRPr="009B3DCC" w:rsidRDefault="00E42721" w:rsidP="00F555E9">
            <w:pPr>
              <w:snapToGrid w:val="0"/>
              <w:jc w:val="center"/>
              <w:rPr>
                <w:sz w:val="16"/>
                <w:szCs w:val="16"/>
              </w:rPr>
            </w:pPr>
            <w:r w:rsidRPr="00266687">
              <w:rPr>
                <w:color w:val="000000"/>
                <w:sz w:val="16"/>
                <w:szCs w:val="16"/>
              </w:rPr>
              <w:t>0.93</w:t>
            </w:r>
          </w:p>
        </w:tc>
      </w:tr>
      <w:tr w:rsidR="00E42721" w:rsidRPr="009B3DCC" w14:paraId="51385689" w14:textId="77777777" w:rsidTr="00F555E9">
        <w:trPr>
          <w:trHeight w:val="165"/>
        </w:trPr>
        <w:tc>
          <w:tcPr>
            <w:tcW w:w="360" w:type="dxa"/>
            <w:vAlign w:val="center"/>
            <w:hideMark/>
          </w:tcPr>
          <w:p w14:paraId="06115D48" w14:textId="77777777" w:rsidR="00E42721" w:rsidRPr="00B20630" w:rsidRDefault="00E42721" w:rsidP="00F555E9">
            <w:pPr>
              <w:snapToGrid w:val="0"/>
              <w:rPr>
                <w:sz w:val="16"/>
                <w:szCs w:val="16"/>
              </w:rPr>
            </w:pPr>
            <w:r w:rsidRPr="00B20630">
              <w:rPr>
                <w:color w:val="000000"/>
                <w:sz w:val="16"/>
                <w:szCs w:val="16"/>
              </w:rPr>
              <w:t>544</w:t>
            </w:r>
          </w:p>
        </w:tc>
        <w:tc>
          <w:tcPr>
            <w:tcW w:w="864" w:type="dxa"/>
            <w:vAlign w:val="center"/>
            <w:hideMark/>
          </w:tcPr>
          <w:p w14:paraId="6334428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6E86DA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DC2DC14"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3781F19D"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0F1EE1B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2EC6D10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C4CAF77"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44F42021" w14:textId="77777777" w:rsidR="00E42721" w:rsidRPr="009B3DCC" w:rsidRDefault="00E42721" w:rsidP="00F555E9">
            <w:pPr>
              <w:snapToGrid w:val="0"/>
              <w:jc w:val="center"/>
              <w:rPr>
                <w:sz w:val="16"/>
                <w:szCs w:val="16"/>
              </w:rPr>
            </w:pPr>
            <w:r w:rsidRPr="00266687">
              <w:rPr>
                <w:color w:val="000000"/>
                <w:sz w:val="16"/>
                <w:szCs w:val="16"/>
              </w:rPr>
              <w:t>10.09</w:t>
            </w:r>
          </w:p>
        </w:tc>
        <w:tc>
          <w:tcPr>
            <w:tcW w:w="1008" w:type="dxa"/>
            <w:vAlign w:val="center"/>
            <w:hideMark/>
          </w:tcPr>
          <w:p w14:paraId="648158CB" w14:textId="77777777" w:rsidR="00E42721" w:rsidRPr="009B3DCC" w:rsidRDefault="00E42721" w:rsidP="00F555E9">
            <w:pPr>
              <w:snapToGrid w:val="0"/>
              <w:jc w:val="center"/>
              <w:rPr>
                <w:sz w:val="16"/>
                <w:szCs w:val="16"/>
              </w:rPr>
            </w:pPr>
            <w:r w:rsidRPr="00266687">
              <w:rPr>
                <w:color w:val="000000"/>
                <w:sz w:val="16"/>
                <w:szCs w:val="16"/>
              </w:rPr>
              <w:t>1.42</w:t>
            </w:r>
          </w:p>
        </w:tc>
      </w:tr>
      <w:tr w:rsidR="00E42721" w:rsidRPr="009B3DCC" w14:paraId="3EB4BB5B" w14:textId="77777777" w:rsidTr="00F555E9">
        <w:trPr>
          <w:trHeight w:val="165"/>
        </w:trPr>
        <w:tc>
          <w:tcPr>
            <w:tcW w:w="360" w:type="dxa"/>
            <w:vAlign w:val="center"/>
            <w:hideMark/>
          </w:tcPr>
          <w:p w14:paraId="795CAA18" w14:textId="77777777" w:rsidR="00E42721" w:rsidRPr="00B20630" w:rsidRDefault="00E42721" w:rsidP="00F555E9">
            <w:pPr>
              <w:snapToGrid w:val="0"/>
              <w:rPr>
                <w:sz w:val="16"/>
                <w:szCs w:val="16"/>
              </w:rPr>
            </w:pPr>
            <w:r w:rsidRPr="00B20630">
              <w:rPr>
                <w:color w:val="000000"/>
                <w:sz w:val="16"/>
                <w:szCs w:val="16"/>
              </w:rPr>
              <w:t>545</w:t>
            </w:r>
          </w:p>
        </w:tc>
        <w:tc>
          <w:tcPr>
            <w:tcW w:w="864" w:type="dxa"/>
            <w:vAlign w:val="center"/>
            <w:hideMark/>
          </w:tcPr>
          <w:p w14:paraId="72F663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149F33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03D5DA"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572FDC71"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6228C97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51C6DCE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516A7D2"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61310BD0" w14:textId="77777777" w:rsidR="00E42721" w:rsidRPr="009B3DCC" w:rsidRDefault="00E42721" w:rsidP="00F555E9">
            <w:pPr>
              <w:snapToGrid w:val="0"/>
              <w:jc w:val="center"/>
              <w:rPr>
                <w:sz w:val="16"/>
                <w:szCs w:val="16"/>
              </w:rPr>
            </w:pPr>
            <w:r w:rsidRPr="00266687">
              <w:rPr>
                <w:color w:val="000000"/>
                <w:sz w:val="16"/>
                <w:szCs w:val="16"/>
              </w:rPr>
              <w:t>9.90</w:t>
            </w:r>
          </w:p>
        </w:tc>
        <w:tc>
          <w:tcPr>
            <w:tcW w:w="1008" w:type="dxa"/>
            <w:vAlign w:val="center"/>
            <w:hideMark/>
          </w:tcPr>
          <w:p w14:paraId="319F1350" w14:textId="77777777" w:rsidR="00E42721" w:rsidRPr="009B3DCC" w:rsidRDefault="00E42721" w:rsidP="00F555E9">
            <w:pPr>
              <w:snapToGrid w:val="0"/>
              <w:jc w:val="center"/>
              <w:rPr>
                <w:sz w:val="16"/>
                <w:szCs w:val="16"/>
              </w:rPr>
            </w:pPr>
            <w:r w:rsidRPr="00266687">
              <w:rPr>
                <w:color w:val="000000"/>
                <w:sz w:val="16"/>
                <w:szCs w:val="16"/>
              </w:rPr>
              <w:t>1.66</w:t>
            </w:r>
          </w:p>
        </w:tc>
      </w:tr>
      <w:tr w:rsidR="00E42721" w:rsidRPr="009B3DCC" w14:paraId="63256568" w14:textId="77777777" w:rsidTr="00F555E9">
        <w:trPr>
          <w:trHeight w:val="165"/>
        </w:trPr>
        <w:tc>
          <w:tcPr>
            <w:tcW w:w="360" w:type="dxa"/>
            <w:vAlign w:val="center"/>
            <w:hideMark/>
          </w:tcPr>
          <w:p w14:paraId="36845CFD" w14:textId="77777777" w:rsidR="00E42721" w:rsidRPr="00B20630" w:rsidRDefault="00E42721" w:rsidP="00F555E9">
            <w:pPr>
              <w:snapToGrid w:val="0"/>
              <w:rPr>
                <w:sz w:val="16"/>
                <w:szCs w:val="16"/>
              </w:rPr>
            </w:pPr>
            <w:r w:rsidRPr="00B20630">
              <w:rPr>
                <w:color w:val="000000"/>
                <w:sz w:val="16"/>
                <w:szCs w:val="16"/>
              </w:rPr>
              <w:t>546</w:t>
            </w:r>
          </w:p>
        </w:tc>
        <w:tc>
          <w:tcPr>
            <w:tcW w:w="864" w:type="dxa"/>
            <w:vAlign w:val="center"/>
            <w:hideMark/>
          </w:tcPr>
          <w:p w14:paraId="0EF021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53C23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14EAEBF"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4292850B"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0A06BE8F"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FC91E6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1A161CA"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7315793" w14:textId="77777777" w:rsidR="00E42721" w:rsidRPr="009B3DCC" w:rsidRDefault="00E42721" w:rsidP="00F555E9">
            <w:pPr>
              <w:snapToGrid w:val="0"/>
              <w:jc w:val="center"/>
              <w:rPr>
                <w:sz w:val="16"/>
                <w:szCs w:val="16"/>
              </w:rPr>
            </w:pPr>
            <w:r w:rsidRPr="00266687">
              <w:rPr>
                <w:color w:val="000000"/>
                <w:sz w:val="16"/>
                <w:szCs w:val="16"/>
              </w:rPr>
              <w:t>8.91</w:t>
            </w:r>
          </w:p>
        </w:tc>
        <w:tc>
          <w:tcPr>
            <w:tcW w:w="1008" w:type="dxa"/>
            <w:vAlign w:val="center"/>
            <w:hideMark/>
          </w:tcPr>
          <w:p w14:paraId="4AF99066" w14:textId="77777777" w:rsidR="00E42721" w:rsidRPr="009B3DCC" w:rsidRDefault="00E42721" w:rsidP="00F555E9">
            <w:pPr>
              <w:snapToGrid w:val="0"/>
              <w:jc w:val="center"/>
              <w:rPr>
                <w:sz w:val="16"/>
                <w:szCs w:val="16"/>
              </w:rPr>
            </w:pPr>
            <w:r w:rsidRPr="00266687">
              <w:rPr>
                <w:color w:val="000000"/>
                <w:sz w:val="16"/>
                <w:szCs w:val="16"/>
              </w:rPr>
              <w:t>1.96</w:t>
            </w:r>
          </w:p>
        </w:tc>
      </w:tr>
      <w:tr w:rsidR="00E42721" w:rsidRPr="009B3DCC" w14:paraId="2050A795" w14:textId="77777777" w:rsidTr="00F555E9">
        <w:trPr>
          <w:trHeight w:val="165"/>
        </w:trPr>
        <w:tc>
          <w:tcPr>
            <w:tcW w:w="360" w:type="dxa"/>
            <w:vAlign w:val="center"/>
            <w:hideMark/>
          </w:tcPr>
          <w:p w14:paraId="2CB02425" w14:textId="77777777" w:rsidR="00E42721" w:rsidRPr="00B20630" w:rsidRDefault="00E42721" w:rsidP="00F555E9">
            <w:pPr>
              <w:snapToGrid w:val="0"/>
              <w:rPr>
                <w:sz w:val="16"/>
                <w:szCs w:val="16"/>
              </w:rPr>
            </w:pPr>
            <w:r w:rsidRPr="00B20630">
              <w:rPr>
                <w:color w:val="000000"/>
                <w:sz w:val="16"/>
                <w:szCs w:val="16"/>
              </w:rPr>
              <w:t>547</w:t>
            </w:r>
          </w:p>
        </w:tc>
        <w:tc>
          <w:tcPr>
            <w:tcW w:w="864" w:type="dxa"/>
            <w:vAlign w:val="center"/>
            <w:hideMark/>
          </w:tcPr>
          <w:p w14:paraId="7C675F5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4C1FD9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129D03C"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7C2673D9"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6A3734C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62F1AF1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CD78AB4"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23F10AD0" w14:textId="77777777" w:rsidR="00E42721" w:rsidRPr="009B3DCC" w:rsidRDefault="00E42721" w:rsidP="00F555E9">
            <w:pPr>
              <w:snapToGrid w:val="0"/>
              <w:jc w:val="center"/>
              <w:rPr>
                <w:sz w:val="16"/>
                <w:szCs w:val="16"/>
              </w:rPr>
            </w:pPr>
            <w:r w:rsidRPr="00266687">
              <w:rPr>
                <w:color w:val="000000"/>
                <w:sz w:val="16"/>
                <w:szCs w:val="16"/>
              </w:rPr>
              <w:t>8.63</w:t>
            </w:r>
          </w:p>
        </w:tc>
        <w:tc>
          <w:tcPr>
            <w:tcW w:w="1008" w:type="dxa"/>
            <w:vAlign w:val="center"/>
            <w:hideMark/>
          </w:tcPr>
          <w:p w14:paraId="713884EF"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630DBADD" w14:textId="77777777" w:rsidTr="00F555E9">
        <w:trPr>
          <w:trHeight w:val="165"/>
        </w:trPr>
        <w:tc>
          <w:tcPr>
            <w:tcW w:w="360" w:type="dxa"/>
            <w:vAlign w:val="center"/>
            <w:hideMark/>
          </w:tcPr>
          <w:p w14:paraId="5139C230" w14:textId="77777777" w:rsidR="00E42721" w:rsidRPr="00B20630" w:rsidRDefault="00E42721" w:rsidP="00F555E9">
            <w:pPr>
              <w:snapToGrid w:val="0"/>
              <w:rPr>
                <w:sz w:val="16"/>
                <w:szCs w:val="16"/>
              </w:rPr>
            </w:pPr>
            <w:r w:rsidRPr="00B20630">
              <w:rPr>
                <w:color w:val="000000"/>
                <w:sz w:val="16"/>
                <w:szCs w:val="16"/>
              </w:rPr>
              <w:t>548</w:t>
            </w:r>
          </w:p>
        </w:tc>
        <w:tc>
          <w:tcPr>
            <w:tcW w:w="864" w:type="dxa"/>
            <w:vAlign w:val="center"/>
            <w:hideMark/>
          </w:tcPr>
          <w:p w14:paraId="2FDB9B1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6D940D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798FACE"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32DA78FE"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02607F0B"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AF6898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F062920"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5A64ACDB" w14:textId="77777777" w:rsidR="00E42721" w:rsidRPr="009B3DCC" w:rsidRDefault="00E42721" w:rsidP="00F555E9">
            <w:pPr>
              <w:snapToGrid w:val="0"/>
              <w:jc w:val="center"/>
              <w:rPr>
                <w:sz w:val="16"/>
                <w:szCs w:val="16"/>
              </w:rPr>
            </w:pPr>
            <w:r w:rsidRPr="00266687">
              <w:rPr>
                <w:color w:val="000000"/>
                <w:sz w:val="16"/>
                <w:szCs w:val="16"/>
              </w:rPr>
              <w:t>9.76</w:t>
            </w:r>
          </w:p>
        </w:tc>
        <w:tc>
          <w:tcPr>
            <w:tcW w:w="1008" w:type="dxa"/>
            <w:vAlign w:val="center"/>
            <w:hideMark/>
          </w:tcPr>
          <w:p w14:paraId="63482DB1"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2FA1BCC7" w14:textId="77777777" w:rsidTr="00F555E9">
        <w:trPr>
          <w:trHeight w:val="165"/>
        </w:trPr>
        <w:tc>
          <w:tcPr>
            <w:tcW w:w="360" w:type="dxa"/>
            <w:vAlign w:val="center"/>
            <w:hideMark/>
          </w:tcPr>
          <w:p w14:paraId="20C688C7" w14:textId="77777777" w:rsidR="00E42721" w:rsidRPr="00B20630" w:rsidRDefault="00E42721" w:rsidP="00F555E9">
            <w:pPr>
              <w:snapToGrid w:val="0"/>
              <w:rPr>
                <w:sz w:val="16"/>
                <w:szCs w:val="16"/>
              </w:rPr>
            </w:pPr>
            <w:r w:rsidRPr="00B20630">
              <w:rPr>
                <w:color w:val="000000"/>
                <w:sz w:val="16"/>
                <w:szCs w:val="16"/>
              </w:rPr>
              <w:t>549</w:t>
            </w:r>
          </w:p>
        </w:tc>
        <w:tc>
          <w:tcPr>
            <w:tcW w:w="864" w:type="dxa"/>
            <w:vAlign w:val="center"/>
            <w:hideMark/>
          </w:tcPr>
          <w:p w14:paraId="7B7A01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29D2DF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2F94AA7"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20B1AE0E"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5B6F0A34"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DE752C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E6010C9"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670BD19" w14:textId="77777777" w:rsidR="00E42721" w:rsidRPr="009B3DCC" w:rsidRDefault="00E42721" w:rsidP="00F555E9">
            <w:pPr>
              <w:snapToGrid w:val="0"/>
              <w:jc w:val="center"/>
              <w:rPr>
                <w:sz w:val="16"/>
                <w:szCs w:val="16"/>
              </w:rPr>
            </w:pPr>
            <w:r w:rsidRPr="00266687">
              <w:rPr>
                <w:color w:val="000000"/>
                <w:sz w:val="16"/>
                <w:szCs w:val="16"/>
              </w:rPr>
              <w:t>9.16</w:t>
            </w:r>
          </w:p>
        </w:tc>
        <w:tc>
          <w:tcPr>
            <w:tcW w:w="1008" w:type="dxa"/>
            <w:vAlign w:val="center"/>
            <w:hideMark/>
          </w:tcPr>
          <w:p w14:paraId="2E1325E6" w14:textId="77777777" w:rsidR="00E42721" w:rsidRPr="009B3DCC" w:rsidRDefault="00E42721" w:rsidP="00F555E9">
            <w:pPr>
              <w:snapToGrid w:val="0"/>
              <w:jc w:val="center"/>
              <w:rPr>
                <w:sz w:val="16"/>
                <w:szCs w:val="16"/>
              </w:rPr>
            </w:pPr>
            <w:r w:rsidRPr="00266687">
              <w:rPr>
                <w:color w:val="000000"/>
                <w:sz w:val="16"/>
                <w:szCs w:val="16"/>
              </w:rPr>
              <w:t>1.27</w:t>
            </w:r>
          </w:p>
        </w:tc>
      </w:tr>
      <w:tr w:rsidR="00E42721" w:rsidRPr="009B3DCC" w14:paraId="2B2D53C0" w14:textId="77777777" w:rsidTr="00F555E9">
        <w:trPr>
          <w:trHeight w:val="165"/>
        </w:trPr>
        <w:tc>
          <w:tcPr>
            <w:tcW w:w="360" w:type="dxa"/>
            <w:vAlign w:val="center"/>
            <w:hideMark/>
          </w:tcPr>
          <w:p w14:paraId="6AD3D80F" w14:textId="77777777" w:rsidR="00E42721" w:rsidRPr="00B20630" w:rsidRDefault="00E42721" w:rsidP="00F555E9">
            <w:pPr>
              <w:snapToGrid w:val="0"/>
              <w:rPr>
                <w:sz w:val="16"/>
                <w:szCs w:val="16"/>
              </w:rPr>
            </w:pPr>
            <w:r w:rsidRPr="00B20630">
              <w:rPr>
                <w:color w:val="000000"/>
                <w:sz w:val="16"/>
                <w:szCs w:val="16"/>
              </w:rPr>
              <w:t>550</w:t>
            </w:r>
          </w:p>
        </w:tc>
        <w:tc>
          <w:tcPr>
            <w:tcW w:w="864" w:type="dxa"/>
            <w:vAlign w:val="center"/>
            <w:hideMark/>
          </w:tcPr>
          <w:p w14:paraId="5C14B96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21870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EA14D39"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2D1C524F"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328E68E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1C5C503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C7D70EC"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1361D0A6" w14:textId="77777777" w:rsidR="00E42721" w:rsidRPr="009B3DCC" w:rsidRDefault="00E42721" w:rsidP="00F555E9">
            <w:pPr>
              <w:snapToGrid w:val="0"/>
              <w:jc w:val="center"/>
              <w:rPr>
                <w:sz w:val="16"/>
                <w:szCs w:val="16"/>
              </w:rPr>
            </w:pPr>
            <w:r w:rsidRPr="00266687">
              <w:rPr>
                <w:color w:val="000000"/>
                <w:sz w:val="16"/>
                <w:szCs w:val="16"/>
              </w:rPr>
              <w:t>8.69</w:t>
            </w:r>
          </w:p>
        </w:tc>
        <w:tc>
          <w:tcPr>
            <w:tcW w:w="1008" w:type="dxa"/>
            <w:vAlign w:val="center"/>
            <w:hideMark/>
          </w:tcPr>
          <w:p w14:paraId="2A8E2BA6" w14:textId="77777777" w:rsidR="00E42721" w:rsidRPr="009B3DCC" w:rsidRDefault="00E42721" w:rsidP="00F555E9">
            <w:pPr>
              <w:snapToGrid w:val="0"/>
              <w:jc w:val="center"/>
              <w:rPr>
                <w:sz w:val="16"/>
                <w:szCs w:val="16"/>
              </w:rPr>
            </w:pPr>
            <w:r w:rsidRPr="00266687">
              <w:rPr>
                <w:color w:val="000000"/>
                <w:sz w:val="16"/>
                <w:szCs w:val="16"/>
              </w:rPr>
              <w:t>1.63</w:t>
            </w:r>
          </w:p>
        </w:tc>
      </w:tr>
      <w:tr w:rsidR="00E42721" w:rsidRPr="009B3DCC" w14:paraId="7149CBAA" w14:textId="77777777" w:rsidTr="00F555E9">
        <w:trPr>
          <w:trHeight w:val="165"/>
        </w:trPr>
        <w:tc>
          <w:tcPr>
            <w:tcW w:w="360" w:type="dxa"/>
            <w:vAlign w:val="center"/>
            <w:hideMark/>
          </w:tcPr>
          <w:p w14:paraId="04F2BB6E" w14:textId="77777777" w:rsidR="00E42721" w:rsidRPr="00B20630" w:rsidRDefault="00E42721" w:rsidP="00F555E9">
            <w:pPr>
              <w:snapToGrid w:val="0"/>
              <w:rPr>
                <w:sz w:val="16"/>
                <w:szCs w:val="16"/>
              </w:rPr>
            </w:pPr>
            <w:r w:rsidRPr="00B20630">
              <w:rPr>
                <w:color w:val="000000"/>
                <w:sz w:val="16"/>
                <w:szCs w:val="16"/>
              </w:rPr>
              <w:t>551</w:t>
            </w:r>
          </w:p>
        </w:tc>
        <w:tc>
          <w:tcPr>
            <w:tcW w:w="864" w:type="dxa"/>
            <w:vAlign w:val="center"/>
            <w:hideMark/>
          </w:tcPr>
          <w:p w14:paraId="6F0D13C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3BD52B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11B6656"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4331D6FF"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6A11C1E3"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64805B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4103F08"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0E4EF1EC" w14:textId="77777777" w:rsidR="00E42721" w:rsidRPr="009B3DCC" w:rsidRDefault="00E42721" w:rsidP="00F555E9">
            <w:pPr>
              <w:snapToGrid w:val="0"/>
              <w:jc w:val="center"/>
              <w:rPr>
                <w:sz w:val="16"/>
                <w:szCs w:val="16"/>
              </w:rPr>
            </w:pPr>
            <w:r w:rsidRPr="00266687">
              <w:rPr>
                <w:color w:val="000000"/>
                <w:sz w:val="16"/>
                <w:szCs w:val="16"/>
              </w:rPr>
              <w:t>9.76</w:t>
            </w:r>
          </w:p>
        </w:tc>
        <w:tc>
          <w:tcPr>
            <w:tcW w:w="1008" w:type="dxa"/>
            <w:vAlign w:val="center"/>
            <w:hideMark/>
          </w:tcPr>
          <w:p w14:paraId="05A3A050" w14:textId="77777777" w:rsidR="00E42721" w:rsidRPr="009B3DCC" w:rsidRDefault="00E42721" w:rsidP="00F555E9">
            <w:pPr>
              <w:snapToGrid w:val="0"/>
              <w:jc w:val="center"/>
              <w:rPr>
                <w:sz w:val="16"/>
                <w:szCs w:val="16"/>
              </w:rPr>
            </w:pPr>
            <w:r w:rsidRPr="00266687">
              <w:rPr>
                <w:color w:val="000000"/>
                <w:sz w:val="16"/>
                <w:szCs w:val="16"/>
              </w:rPr>
              <w:t>0.86</w:t>
            </w:r>
          </w:p>
        </w:tc>
      </w:tr>
      <w:tr w:rsidR="00E42721" w:rsidRPr="009B3DCC" w14:paraId="482B3BE4" w14:textId="77777777" w:rsidTr="00F555E9">
        <w:trPr>
          <w:trHeight w:val="165"/>
        </w:trPr>
        <w:tc>
          <w:tcPr>
            <w:tcW w:w="360" w:type="dxa"/>
            <w:vAlign w:val="center"/>
            <w:hideMark/>
          </w:tcPr>
          <w:p w14:paraId="37173836" w14:textId="77777777" w:rsidR="00E42721" w:rsidRPr="00B20630" w:rsidRDefault="00E42721" w:rsidP="00F555E9">
            <w:pPr>
              <w:snapToGrid w:val="0"/>
              <w:rPr>
                <w:sz w:val="16"/>
                <w:szCs w:val="16"/>
              </w:rPr>
            </w:pPr>
            <w:r w:rsidRPr="00B20630">
              <w:rPr>
                <w:color w:val="000000"/>
                <w:sz w:val="16"/>
                <w:szCs w:val="16"/>
              </w:rPr>
              <w:t>552</w:t>
            </w:r>
          </w:p>
        </w:tc>
        <w:tc>
          <w:tcPr>
            <w:tcW w:w="864" w:type="dxa"/>
            <w:vAlign w:val="center"/>
            <w:hideMark/>
          </w:tcPr>
          <w:p w14:paraId="10D448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AEAA0F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62ED044"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5CF8B00C"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4B86930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04C439A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6E3C282"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1AA9DA15" w14:textId="77777777" w:rsidR="00E42721" w:rsidRPr="009B3DCC" w:rsidRDefault="00E42721" w:rsidP="00F555E9">
            <w:pPr>
              <w:snapToGrid w:val="0"/>
              <w:jc w:val="center"/>
              <w:rPr>
                <w:sz w:val="16"/>
                <w:szCs w:val="16"/>
              </w:rPr>
            </w:pPr>
            <w:r w:rsidRPr="00266687">
              <w:rPr>
                <w:color w:val="000000"/>
                <w:sz w:val="16"/>
                <w:szCs w:val="16"/>
              </w:rPr>
              <w:t>11.80</w:t>
            </w:r>
          </w:p>
        </w:tc>
        <w:tc>
          <w:tcPr>
            <w:tcW w:w="1008" w:type="dxa"/>
            <w:vAlign w:val="center"/>
            <w:hideMark/>
          </w:tcPr>
          <w:p w14:paraId="01201DFE" w14:textId="77777777" w:rsidR="00E42721" w:rsidRPr="009B3DCC" w:rsidRDefault="00E42721" w:rsidP="00F555E9">
            <w:pPr>
              <w:snapToGrid w:val="0"/>
              <w:jc w:val="center"/>
              <w:rPr>
                <w:sz w:val="16"/>
                <w:szCs w:val="16"/>
              </w:rPr>
            </w:pPr>
            <w:r w:rsidRPr="00266687">
              <w:rPr>
                <w:color w:val="000000"/>
                <w:sz w:val="16"/>
                <w:szCs w:val="16"/>
              </w:rPr>
              <w:t>1.36</w:t>
            </w:r>
          </w:p>
        </w:tc>
      </w:tr>
      <w:tr w:rsidR="00E42721" w:rsidRPr="009B3DCC" w14:paraId="17DB477B" w14:textId="77777777" w:rsidTr="00F555E9">
        <w:trPr>
          <w:trHeight w:val="165"/>
        </w:trPr>
        <w:tc>
          <w:tcPr>
            <w:tcW w:w="360" w:type="dxa"/>
            <w:vAlign w:val="center"/>
            <w:hideMark/>
          </w:tcPr>
          <w:p w14:paraId="3DA57086" w14:textId="77777777" w:rsidR="00E42721" w:rsidRPr="00B20630" w:rsidRDefault="00E42721" w:rsidP="00F555E9">
            <w:pPr>
              <w:snapToGrid w:val="0"/>
              <w:rPr>
                <w:sz w:val="16"/>
                <w:szCs w:val="16"/>
              </w:rPr>
            </w:pPr>
            <w:r w:rsidRPr="00B20630">
              <w:rPr>
                <w:color w:val="000000"/>
                <w:sz w:val="16"/>
                <w:szCs w:val="16"/>
              </w:rPr>
              <w:t>553</w:t>
            </w:r>
          </w:p>
        </w:tc>
        <w:tc>
          <w:tcPr>
            <w:tcW w:w="864" w:type="dxa"/>
            <w:vAlign w:val="center"/>
            <w:hideMark/>
          </w:tcPr>
          <w:p w14:paraId="0EDA89B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0E109F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4736B3"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3B0A23E7"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0F103B93"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CCA240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1D5387F"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1BE54811" w14:textId="77777777" w:rsidR="00E42721" w:rsidRPr="009B3DCC" w:rsidRDefault="00E42721" w:rsidP="00F555E9">
            <w:pPr>
              <w:snapToGrid w:val="0"/>
              <w:jc w:val="center"/>
              <w:rPr>
                <w:sz w:val="16"/>
                <w:szCs w:val="16"/>
              </w:rPr>
            </w:pPr>
            <w:r w:rsidRPr="00266687">
              <w:rPr>
                <w:color w:val="000000"/>
                <w:sz w:val="16"/>
                <w:szCs w:val="16"/>
              </w:rPr>
              <w:t>12.73</w:t>
            </w:r>
          </w:p>
        </w:tc>
        <w:tc>
          <w:tcPr>
            <w:tcW w:w="1008" w:type="dxa"/>
            <w:vAlign w:val="center"/>
            <w:hideMark/>
          </w:tcPr>
          <w:p w14:paraId="460A6541" w14:textId="77777777" w:rsidR="00E42721" w:rsidRPr="009B3DCC" w:rsidRDefault="00E42721" w:rsidP="00F555E9">
            <w:pPr>
              <w:snapToGrid w:val="0"/>
              <w:jc w:val="center"/>
              <w:rPr>
                <w:sz w:val="16"/>
                <w:szCs w:val="16"/>
              </w:rPr>
            </w:pPr>
            <w:r w:rsidRPr="00266687">
              <w:rPr>
                <w:color w:val="000000"/>
                <w:sz w:val="16"/>
                <w:szCs w:val="16"/>
              </w:rPr>
              <w:t>1.35</w:t>
            </w:r>
          </w:p>
        </w:tc>
      </w:tr>
      <w:tr w:rsidR="00E42721" w:rsidRPr="009B3DCC" w14:paraId="483ABF01" w14:textId="77777777" w:rsidTr="00F555E9">
        <w:trPr>
          <w:trHeight w:val="165"/>
        </w:trPr>
        <w:tc>
          <w:tcPr>
            <w:tcW w:w="360" w:type="dxa"/>
            <w:vAlign w:val="center"/>
            <w:hideMark/>
          </w:tcPr>
          <w:p w14:paraId="5251FD7E" w14:textId="77777777" w:rsidR="00E42721" w:rsidRPr="00B20630" w:rsidRDefault="00E42721" w:rsidP="00F555E9">
            <w:pPr>
              <w:snapToGrid w:val="0"/>
              <w:rPr>
                <w:sz w:val="16"/>
                <w:szCs w:val="16"/>
              </w:rPr>
            </w:pPr>
            <w:r w:rsidRPr="00B20630">
              <w:rPr>
                <w:color w:val="000000"/>
                <w:sz w:val="16"/>
                <w:szCs w:val="16"/>
              </w:rPr>
              <w:t>554</w:t>
            </w:r>
          </w:p>
        </w:tc>
        <w:tc>
          <w:tcPr>
            <w:tcW w:w="864" w:type="dxa"/>
            <w:vAlign w:val="center"/>
            <w:hideMark/>
          </w:tcPr>
          <w:p w14:paraId="2E76B36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ACC333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6D6319B"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0239D29E"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7F519990"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87D22E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3B1A101"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07AAB83" w14:textId="77777777" w:rsidR="00E42721" w:rsidRPr="009B3DCC" w:rsidRDefault="00E42721" w:rsidP="00F555E9">
            <w:pPr>
              <w:snapToGrid w:val="0"/>
              <w:jc w:val="center"/>
              <w:rPr>
                <w:sz w:val="16"/>
                <w:szCs w:val="16"/>
              </w:rPr>
            </w:pPr>
            <w:r w:rsidRPr="00266687">
              <w:rPr>
                <w:color w:val="000000"/>
                <w:sz w:val="16"/>
                <w:szCs w:val="16"/>
              </w:rPr>
              <w:t>11.10</w:t>
            </w:r>
          </w:p>
        </w:tc>
        <w:tc>
          <w:tcPr>
            <w:tcW w:w="1008" w:type="dxa"/>
            <w:vAlign w:val="center"/>
            <w:hideMark/>
          </w:tcPr>
          <w:p w14:paraId="7D1275B6" w14:textId="77777777" w:rsidR="00E42721" w:rsidRPr="009B3DCC" w:rsidRDefault="00E42721" w:rsidP="00F555E9">
            <w:pPr>
              <w:snapToGrid w:val="0"/>
              <w:jc w:val="center"/>
              <w:rPr>
                <w:sz w:val="16"/>
                <w:szCs w:val="16"/>
              </w:rPr>
            </w:pPr>
            <w:r w:rsidRPr="00266687">
              <w:rPr>
                <w:color w:val="000000"/>
                <w:sz w:val="16"/>
                <w:szCs w:val="16"/>
              </w:rPr>
              <w:t>1.82</w:t>
            </w:r>
          </w:p>
        </w:tc>
      </w:tr>
      <w:tr w:rsidR="00E42721" w:rsidRPr="009B3DCC" w14:paraId="7F34CDDA" w14:textId="77777777" w:rsidTr="00F555E9">
        <w:trPr>
          <w:trHeight w:val="165"/>
        </w:trPr>
        <w:tc>
          <w:tcPr>
            <w:tcW w:w="360" w:type="dxa"/>
            <w:vAlign w:val="center"/>
            <w:hideMark/>
          </w:tcPr>
          <w:p w14:paraId="10BE605C" w14:textId="77777777" w:rsidR="00E42721" w:rsidRPr="00B20630" w:rsidRDefault="00E42721" w:rsidP="00F555E9">
            <w:pPr>
              <w:snapToGrid w:val="0"/>
              <w:rPr>
                <w:sz w:val="16"/>
                <w:szCs w:val="16"/>
              </w:rPr>
            </w:pPr>
            <w:r w:rsidRPr="00B20630">
              <w:rPr>
                <w:color w:val="000000"/>
                <w:sz w:val="16"/>
                <w:szCs w:val="16"/>
              </w:rPr>
              <w:t>555</w:t>
            </w:r>
          </w:p>
        </w:tc>
        <w:tc>
          <w:tcPr>
            <w:tcW w:w="864" w:type="dxa"/>
            <w:vAlign w:val="center"/>
            <w:hideMark/>
          </w:tcPr>
          <w:p w14:paraId="728358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E61CD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DEDE3FD"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4A502000"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7EE8779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740C2A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A7888F6"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0D2B2EB8" w14:textId="77777777" w:rsidR="00E42721" w:rsidRPr="009B3DCC" w:rsidRDefault="00E42721" w:rsidP="00F555E9">
            <w:pPr>
              <w:snapToGrid w:val="0"/>
              <w:jc w:val="center"/>
              <w:rPr>
                <w:sz w:val="16"/>
                <w:szCs w:val="16"/>
              </w:rPr>
            </w:pPr>
            <w:r w:rsidRPr="00266687">
              <w:rPr>
                <w:color w:val="000000"/>
                <w:sz w:val="16"/>
                <w:szCs w:val="16"/>
              </w:rPr>
              <w:t>9.70</w:t>
            </w:r>
          </w:p>
        </w:tc>
        <w:tc>
          <w:tcPr>
            <w:tcW w:w="1008" w:type="dxa"/>
            <w:vAlign w:val="center"/>
            <w:hideMark/>
          </w:tcPr>
          <w:p w14:paraId="4CAC0B28" w14:textId="77777777" w:rsidR="00E42721" w:rsidRPr="009B3DCC" w:rsidRDefault="00E42721" w:rsidP="00F555E9">
            <w:pPr>
              <w:snapToGrid w:val="0"/>
              <w:jc w:val="center"/>
              <w:rPr>
                <w:sz w:val="16"/>
                <w:szCs w:val="16"/>
              </w:rPr>
            </w:pPr>
            <w:r w:rsidRPr="00266687">
              <w:rPr>
                <w:color w:val="000000"/>
                <w:sz w:val="16"/>
                <w:szCs w:val="16"/>
              </w:rPr>
              <w:t>1.09</w:t>
            </w:r>
          </w:p>
        </w:tc>
      </w:tr>
      <w:tr w:rsidR="00E42721" w:rsidRPr="009B3DCC" w14:paraId="04445A34" w14:textId="77777777" w:rsidTr="00F555E9">
        <w:trPr>
          <w:trHeight w:val="165"/>
        </w:trPr>
        <w:tc>
          <w:tcPr>
            <w:tcW w:w="360" w:type="dxa"/>
            <w:vAlign w:val="center"/>
            <w:hideMark/>
          </w:tcPr>
          <w:p w14:paraId="27CA199C" w14:textId="77777777" w:rsidR="00E42721" w:rsidRPr="00B20630" w:rsidRDefault="00E42721" w:rsidP="00F555E9">
            <w:pPr>
              <w:snapToGrid w:val="0"/>
              <w:rPr>
                <w:sz w:val="16"/>
                <w:szCs w:val="16"/>
              </w:rPr>
            </w:pPr>
            <w:r w:rsidRPr="00B20630">
              <w:rPr>
                <w:color w:val="000000"/>
                <w:sz w:val="16"/>
                <w:szCs w:val="16"/>
              </w:rPr>
              <w:t>556</w:t>
            </w:r>
          </w:p>
        </w:tc>
        <w:tc>
          <w:tcPr>
            <w:tcW w:w="864" w:type="dxa"/>
            <w:vAlign w:val="center"/>
            <w:hideMark/>
          </w:tcPr>
          <w:p w14:paraId="0F45416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EBBE9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4FAEE48"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09943B1E"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16ACA42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8220CC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D506F34"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21C6FA21" w14:textId="77777777" w:rsidR="00E42721" w:rsidRPr="009B3DCC" w:rsidRDefault="00E42721" w:rsidP="00F555E9">
            <w:pPr>
              <w:snapToGrid w:val="0"/>
              <w:jc w:val="center"/>
              <w:rPr>
                <w:sz w:val="16"/>
                <w:szCs w:val="16"/>
              </w:rPr>
            </w:pPr>
            <w:r w:rsidRPr="00266687">
              <w:rPr>
                <w:color w:val="000000"/>
                <w:sz w:val="16"/>
                <w:szCs w:val="16"/>
              </w:rPr>
              <w:t>10.87</w:t>
            </w:r>
          </w:p>
        </w:tc>
        <w:tc>
          <w:tcPr>
            <w:tcW w:w="1008" w:type="dxa"/>
            <w:vAlign w:val="center"/>
            <w:hideMark/>
          </w:tcPr>
          <w:p w14:paraId="69768E77" w14:textId="77777777" w:rsidR="00E42721" w:rsidRPr="009B3DCC" w:rsidRDefault="00E42721" w:rsidP="00F555E9">
            <w:pPr>
              <w:snapToGrid w:val="0"/>
              <w:jc w:val="center"/>
              <w:rPr>
                <w:sz w:val="16"/>
                <w:szCs w:val="16"/>
              </w:rPr>
            </w:pPr>
            <w:r w:rsidRPr="00266687">
              <w:rPr>
                <w:color w:val="000000"/>
                <w:sz w:val="16"/>
                <w:szCs w:val="16"/>
              </w:rPr>
              <w:t>1.43</w:t>
            </w:r>
          </w:p>
        </w:tc>
      </w:tr>
      <w:tr w:rsidR="00E42721" w:rsidRPr="009B3DCC" w14:paraId="7EDD7244" w14:textId="77777777" w:rsidTr="00F555E9">
        <w:trPr>
          <w:trHeight w:val="180"/>
        </w:trPr>
        <w:tc>
          <w:tcPr>
            <w:tcW w:w="360" w:type="dxa"/>
            <w:vAlign w:val="center"/>
            <w:hideMark/>
          </w:tcPr>
          <w:p w14:paraId="4D4530BE" w14:textId="77777777" w:rsidR="00E42721" w:rsidRPr="00B20630" w:rsidRDefault="00E42721" w:rsidP="00F555E9">
            <w:pPr>
              <w:snapToGrid w:val="0"/>
              <w:rPr>
                <w:sz w:val="16"/>
                <w:szCs w:val="16"/>
              </w:rPr>
            </w:pPr>
            <w:r w:rsidRPr="00B20630">
              <w:rPr>
                <w:color w:val="000000"/>
                <w:sz w:val="16"/>
                <w:szCs w:val="16"/>
              </w:rPr>
              <w:t>557</w:t>
            </w:r>
          </w:p>
        </w:tc>
        <w:tc>
          <w:tcPr>
            <w:tcW w:w="864" w:type="dxa"/>
            <w:vAlign w:val="center"/>
            <w:hideMark/>
          </w:tcPr>
          <w:p w14:paraId="726BB72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95EFE2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C482E9A"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38309207"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3A5EE658"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65B7829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C1A3678"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4A88258" w14:textId="77777777" w:rsidR="00E42721" w:rsidRPr="009B3DCC" w:rsidRDefault="00E42721" w:rsidP="00F555E9">
            <w:pPr>
              <w:snapToGrid w:val="0"/>
              <w:jc w:val="center"/>
              <w:rPr>
                <w:sz w:val="16"/>
                <w:szCs w:val="16"/>
              </w:rPr>
            </w:pPr>
            <w:r w:rsidRPr="00266687">
              <w:rPr>
                <w:color w:val="000000"/>
                <w:sz w:val="16"/>
                <w:szCs w:val="16"/>
              </w:rPr>
              <w:t>14.52</w:t>
            </w:r>
          </w:p>
        </w:tc>
        <w:tc>
          <w:tcPr>
            <w:tcW w:w="1008" w:type="dxa"/>
            <w:vAlign w:val="center"/>
            <w:hideMark/>
          </w:tcPr>
          <w:p w14:paraId="6F9D4142" w14:textId="77777777" w:rsidR="00E42721" w:rsidRPr="009B3DCC" w:rsidRDefault="00E42721" w:rsidP="00F555E9">
            <w:pPr>
              <w:snapToGrid w:val="0"/>
              <w:jc w:val="center"/>
              <w:rPr>
                <w:sz w:val="16"/>
                <w:szCs w:val="16"/>
              </w:rPr>
            </w:pPr>
            <w:r w:rsidRPr="00266687">
              <w:rPr>
                <w:color w:val="000000"/>
                <w:sz w:val="16"/>
                <w:szCs w:val="16"/>
              </w:rPr>
              <w:t>1.54</w:t>
            </w:r>
          </w:p>
        </w:tc>
      </w:tr>
      <w:tr w:rsidR="00E42721" w:rsidRPr="009B3DCC" w14:paraId="5F3F7346" w14:textId="77777777" w:rsidTr="00F555E9">
        <w:trPr>
          <w:trHeight w:val="165"/>
        </w:trPr>
        <w:tc>
          <w:tcPr>
            <w:tcW w:w="360" w:type="dxa"/>
            <w:vAlign w:val="center"/>
            <w:hideMark/>
          </w:tcPr>
          <w:p w14:paraId="10758D1F" w14:textId="77777777" w:rsidR="00E42721" w:rsidRPr="00B20630" w:rsidRDefault="00E42721" w:rsidP="00F555E9">
            <w:pPr>
              <w:snapToGrid w:val="0"/>
              <w:rPr>
                <w:sz w:val="16"/>
                <w:szCs w:val="16"/>
              </w:rPr>
            </w:pPr>
            <w:r w:rsidRPr="00B20630">
              <w:rPr>
                <w:color w:val="000000"/>
                <w:sz w:val="16"/>
                <w:szCs w:val="16"/>
              </w:rPr>
              <w:t>558</w:t>
            </w:r>
          </w:p>
        </w:tc>
        <w:tc>
          <w:tcPr>
            <w:tcW w:w="864" w:type="dxa"/>
            <w:vAlign w:val="center"/>
            <w:hideMark/>
          </w:tcPr>
          <w:p w14:paraId="08B39FD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07390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62346B7"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325CA27D"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26D25E3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6F76394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58040F2"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444849F9" w14:textId="77777777" w:rsidR="00E42721" w:rsidRPr="009B3DCC" w:rsidRDefault="00E42721" w:rsidP="00F555E9">
            <w:pPr>
              <w:snapToGrid w:val="0"/>
              <w:jc w:val="center"/>
              <w:rPr>
                <w:sz w:val="16"/>
                <w:szCs w:val="16"/>
              </w:rPr>
            </w:pPr>
            <w:r w:rsidRPr="00266687">
              <w:rPr>
                <w:color w:val="000000"/>
                <w:sz w:val="16"/>
                <w:szCs w:val="16"/>
              </w:rPr>
              <w:t>12.57</w:t>
            </w:r>
          </w:p>
        </w:tc>
        <w:tc>
          <w:tcPr>
            <w:tcW w:w="1008" w:type="dxa"/>
            <w:vAlign w:val="center"/>
            <w:hideMark/>
          </w:tcPr>
          <w:p w14:paraId="244AA8EE" w14:textId="77777777" w:rsidR="00E42721" w:rsidRPr="009B3DCC" w:rsidRDefault="00E42721" w:rsidP="00F555E9">
            <w:pPr>
              <w:snapToGrid w:val="0"/>
              <w:jc w:val="center"/>
              <w:rPr>
                <w:sz w:val="16"/>
                <w:szCs w:val="16"/>
              </w:rPr>
            </w:pPr>
            <w:r w:rsidRPr="00266687">
              <w:rPr>
                <w:color w:val="000000"/>
                <w:sz w:val="16"/>
                <w:szCs w:val="16"/>
              </w:rPr>
              <w:t>1.69</w:t>
            </w:r>
          </w:p>
        </w:tc>
      </w:tr>
      <w:tr w:rsidR="00E42721" w:rsidRPr="009B3DCC" w14:paraId="14C56984" w14:textId="77777777" w:rsidTr="00F555E9">
        <w:trPr>
          <w:trHeight w:val="165"/>
        </w:trPr>
        <w:tc>
          <w:tcPr>
            <w:tcW w:w="360" w:type="dxa"/>
            <w:vAlign w:val="center"/>
            <w:hideMark/>
          </w:tcPr>
          <w:p w14:paraId="203622D7" w14:textId="77777777" w:rsidR="00E42721" w:rsidRPr="00B20630" w:rsidRDefault="00E42721" w:rsidP="00F555E9">
            <w:pPr>
              <w:snapToGrid w:val="0"/>
              <w:rPr>
                <w:sz w:val="16"/>
                <w:szCs w:val="16"/>
              </w:rPr>
            </w:pPr>
            <w:r w:rsidRPr="00B20630">
              <w:rPr>
                <w:color w:val="000000"/>
                <w:sz w:val="16"/>
                <w:szCs w:val="16"/>
              </w:rPr>
              <w:t>559</w:t>
            </w:r>
          </w:p>
        </w:tc>
        <w:tc>
          <w:tcPr>
            <w:tcW w:w="864" w:type="dxa"/>
            <w:vAlign w:val="center"/>
            <w:hideMark/>
          </w:tcPr>
          <w:p w14:paraId="57E366D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ED7D6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6EFD751"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2A24198A"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45F4982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537ED66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3F42860"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08BDC77D" w14:textId="77777777" w:rsidR="00E42721" w:rsidRPr="009B3DCC" w:rsidRDefault="00E42721" w:rsidP="00F555E9">
            <w:pPr>
              <w:snapToGrid w:val="0"/>
              <w:jc w:val="center"/>
              <w:rPr>
                <w:sz w:val="16"/>
                <w:szCs w:val="16"/>
              </w:rPr>
            </w:pPr>
            <w:r w:rsidRPr="00266687">
              <w:rPr>
                <w:color w:val="000000"/>
                <w:sz w:val="16"/>
                <w:szCs w:val="16"/>
              </w:rPr>
              <w:t>10.92</w:t>
            </w:r>
          </w:p>
        </w:tc>
        <w:tc>
          <w:tcPr>
            <w:tcW w:w="1008" w:type="dxa"/>
            <w:vAlign w:val="center"/>
            <w:hideMark/>
          </w:tcPr>
          <w:p w14:paraId="739ACD5D" w14:textId="77777777" w:rsidR="00E42721" w:rsidRPr="009B3DCC" w:rsidRDefault="00E42721" w:rsidP="00F555E9">
            <w:pPr>
              <w:snapToGrid w:val="0"/>
              <w:jc w:val="center"/>
              <w:rPr>
                <w:sz w:val="16"/>
                <w:szCs w:val="16"/>
              </w:rPr>
            </w:pPr>
            <w:r w:rsidRPr="00266687">
              <w:rPr>
                <w:color w:val="000000"/>
                <w:sz w:val="16"/>
                <w:szCs w:val="16"/>
              </w:rPr>
              <w:t>0.68</w:t>
            </w:r>
          </w:p>
        </w:tc>
      </w:tr>
      <w:tr w:rsidR="00E42721" w:rsidRPr="009B3DCC" w14:paraId="275784C0" w14:textId="77777777" w:rsidTr="00F555E9">
        <w:trPr>
          <w:trHeight w:val="165"/>
        </w:trPr>
        <w:tc>
          <w:tcPr>
            <w:tcW w:w="360" w:type="dxa"/>
            <w:vAlign w:val="center"/>
            <w:hideMark/>
          </w:tcPr>
          <w:p w14:paraId="746DA2D3" w14:textId="77777777" w:rsidR="00E42721" w:rsidRPr="00B20630" w:rsidRDefault="00E42721" w:rsidP="00F555E9">
            <w:pPr>
              <w:snapToGrid w:val="0"/>
              <w:rPr>
                <w:sz w:val="16"/>
                <w:szCs w:val="16"/>
              </w:rPr>
            </w:pPr>
            <w:r w:rsidRPr="00B20630">
              <w:rPr>
                <w:color w:val="000000"/>
                <w:sz w:val="16"/>
                <w:szCs w:val="16"/>
              </w:rPr>
              <w:t>560</w:t>
            </w:r>
          </w:p>
        </w:tc>
        <w:tc>
          <w:tcPr>
            <w:tcW w:w="864" w:type="dxa"/>
            <w:vAlign w:val="center"/>
            <w:hideMark/>
          </w:tcPr>
          <w:p w14:paraId="2D0C697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037F5E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E113FB"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0EC84A18"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34CF4041"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0DE0C6A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03326BC9"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405DB372" w14:textId="77777777" w:rsidR="00E42721" w:rsidRPr="009B3DCC" w:rsidRDefault="00E42721" w:rsidP="00F555E9">
            <w:pPr>
              <w:snapToGrid w:val="0"/>
              <w:jc w:val="center"/>
              <w:rPr>
                <w:sz w:val="16"/>
                <w:szCs w:val="16"/>
              </w:rPr>
            </w:pPr>
            <w:r w:rsidRPr="00266687">
              <w:rPr>
                <w:color w:val="000000"/>
                <w:sz w:val="16"/>
                <w:szCs w:val="16"/>
              </w:rPr>
              <w:t>14.35</w:t>
            </w:r>
          </w:p>
        </w:tc>
        <w:tc>
          <w:tcPr>
            <w:tcW w:w="1008" w:type="dxa"/>
            <w:vAlign w:val="center"/>
            <w:hideMark/>
          </w:tcPr>
          <w:p w14:paraId="65B9E372" w14:textId="77777777" w:rsidR="00E42721" w:rsidRPr="009B3DCC" w:rsidRDefault="00E42721" w:rsidP="00F555E9">
            <w:pPr>
              <w:snapToGrid w:val="0"/>
              <w:jc w:val="center"/>
              <w:rPr>
                <w:sz w:val="16"/>
                <w:szCs w:val="16"/>
              </w:rPr>
            </w:pPr>
            <w:r w:rsidRPr="00266687">
              <w:rPr>
                <w:color w:val="000000"/>
                <w:sz w:val="16"/>
                <w:szCs w:val="16"/>
              </w:rPr>
              <w:t>0.96</w:t>
            </w:r>
          </w:p>
        </w:tc>
      </w:tr>
      <w:tr w:rsidR="00E42721" w:rsidRPr="009B3DCC" w14:paraId="17532917" w14:textId="77777777" w:rsidTr="00F555E9">
        <w:trPr>
          <w:trHeight w:val="165"/>
        </w:trPr>
        <w:tc>
          <w:tcPr>
            <w:tcW w:w="360" w:type="dxa"/>
            <w:vAlign w:val="center"/>
            <w:hideMark/>
          </w:tcPr>
          <w:p w14:paraId="638C88A6" w14:textId="77777777" w:rsidR="00E42721" w:rsidRPr="00B20630" w:rsidRDefault="00E42721" w:rsidP="00F555E9">
            <w:pPr>
              <w:snapToGrid w:val="0"/>
              <w:rPr>
                <w:sz w:val="16"/>
                <w:szCs w:val="16"/>
              </w:rPr>
            </w:pPr>
            <w:r w:rsidRPr="00B20630">
              <w:rPr>
                <w:color w:val="000000"/>
                <w:sz w:val="16"/>
                <w:szCs w:val="16"/>
              </w:rPr>
              <w:t>561</w:t>
            </w:r>
          </w:p>
        </w:tc>
        <w:tc>
          <w:tcPr>
            <w:tcW w:w="864" w:type="dxa"/>
            <w:vAlign w:val="center"/>
            <w:hideMark/>
          </w:tcPr>
          <w:p w14:paraId="21632C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4AB856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32957F1"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141FBA41"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2039134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8A53F1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06724D52"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6A0CEED8" w14:textId="77777777" w:rsidR="00E42721" w:rsidRPr="009B3DCC" w:rsidRDefault="00E42721" w:rsidP="00F555E9">
            <w:pPr>
              <w:snapToGrid w:val="0"/>
              <w:jc w:val="center"/>
              <w:rPr>
                <w:sz w:val="16"/>
                <w:szCs w:val="16"/>
              </w:rPr>
            </w:pPr>
            <w:r w:rsidRPr="00266687">
              <w:rPr>
                <w:color w:val="000000"/>
                <w:sz w:val="16"/>
                <w:szCs w:val="16"/>
              </w:rPr>
              <w:t>13.73</w:t>
            </w:r>
          </w:p>
        </w:tc>
        <w:tc>
          <w:tcPr>
            <w:tcW w:w="1008" w:type="dxa"/>
            <w:vAlign w:val="center"/>
            <w:hideMark/>
          </w:tcPr>
          <w:p w14:paraId="0D33CD2F" w14:textId="77777777" w:rsidR="00E42721" w:rsidRPr="009B3DCC" w:rsidRDefault="00E42721" w:rsidP="00F555E9">
            <w:pPr>
              <w:snapToGrid w:val="0"/>
              <w:jc w:val="center"/>
              <w:rPr>
                <w:sz w:val="16"/>
                <w:szCs w:val="16"/>
              </w:rPr>
            </w:pPr>
            <w:r w:rsidRPr="00266687">
              <w:rPr>
                <w:color w:val="000000"/>
                <w:sz w:val="16"/>
                <w:szCs w:val="16"/>
              </w:rPr>
              <w:t>1.17</w:t>
            </w:r>
          </w:p>
        </w:tc>
      </w:tr>
      <w:tr w:rsidR="00E42721" w:rsidRPr="009B3DCC" w14:paraId="267443B4" w14:textId="77777777" w:rsidTr="00F555E9">
        <w:trPr>
          <w:trHeight w:val="165"/>
        </w:trPr>
        <w:tc>
          <w:tcPr>
            <w:tcW w:w="360" w:type="dxa"/>
            <w:vAlign w:val="center"/>
            <w:hideMark/>
          </w:tcPr>
          <w:p w14:paraId="6C5C26DA" w14:textId="77777777" w:rsidR="00E42721" w:rsidRPr="00B20630" w:rsidRDefault="00E42721" w:rsidP="00F555E9">
            <w:pPr>
              <w:snapToGrid w:val="0"/>
              <w:rPr>
                <w:sz w:val="16"/>
                <w:szCs w:val="16"/>
              </w:rPr>
            </w:pPr>
            <w:r w:rsidRPr="00B20630">
              <w:rPr>
                <w:color w:val="000000"/>
                <w:sz w:val="16"/>
                <w:szCs w:val="16"/>
              </w:rPr>
              <w:t>562</w:t>
            </w:r>
          </w:p>
        </w:tc>
        <w:tc>
          <w:tcPr>
            <w:tcW w:w="864" w:type="dxa"/>
            <w:vAlign w:val="center"/>
            <w:hideMark/>
          </w:tcPr>
          <w:p w14:paraId="264B6EA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6E2023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77C0599"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0BEF7D9A"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7DB22734"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696E0D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53B6D31"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3D8E4A3" w14:textId="77777777" w:rsidR="00E42721" w:rsidRPr="009B3DCC" w:rsidRDefault="00E42721" w:rsidP="00F555E9">
            <w:pPr>
              <w:snapToGrid w:val="0"/>
              <w:jc w:val="center"/>
              <w:rPr>
                <w:sz w:val="16"/>
                <w:szCs w:val="16"/>
              </w:rPr>
            </w:pPr>
            <w:r w:rsidRPr="00266687">
              <w:rPr>
                <w:color w:val="000000"/>
                <w:sz w:val="16"/>
                <w:szCs w:val="16"/>
              </w:rPr>
              <w:t>13.59</w:t>
            </w:r>
          </w:p>
        </w:tc>
        <w:tc>
          <w:tcPr>
            <w:tcW w:w="1008" w:type="dxa"/>
            <w:vAlign w:val="center"/>
            <w:hideMark/>
          </w:tcPr>
          <w:p w14:paraId="12C83A61" w14:textId="77777777" w:rsidR="00E42721" w:rsidRPr="009B3DCC" w:rsidRDefault="00E42721" w:rsidP="00F555E9">
            <w:pPr>
              <w:snapToGrid w:val="0"/>
              <w:jc w:val="center"/>
              <w:rPr>
                <w:sz w:val="16"/>
                <w:szCs w:val="16"/>
              </w:rPr>
            </w:pPr>
            <w:r w:rsidRPr="00266687">
              <w:rPr>
                <w:color w:val="000000"/>
                <w:sz w:val="16"/>
                <w:szCs w:val="16"/>
              </w:rPr>
              <w:t>1.35</w:t>
            </w:r>
          </w:p>
        </w:tc>
      </w:tr>
      <w:tr w:rsidR="00E42721" w:rsidRPr="009B3DCC" w14:paraId="2ECCA142" w14:textId="77777777" w:rsidTr="00F555E9">
        <w:trPr>
          <w:trHeight w:val="165"/>
        </w:trPr>
        <w:tc>
          <w:tcPr>
            <w:tcW w:w="360" w:type="dxa"/>
            <w:vAlign w:val="center"/>
            <w:hideMark/>
          </w:tcPr>
          <w:p w14:paraId="5556072A" w14:textId="77777777" w:rsidR="00E42721" w:rsidRPr="00B20630" w:rsidRDefault="00E42721" w:rsidP="00F555E9">
            <w:pPr>
              <w:snapToGrid w:val="0"/>
              <w:rPr>
                <w:sz w:val="16"/>
                <w:szCs w:val="16"/>
              </w:rPr>
            </w:pPr>
            <w:r w:rsidRPr="00B20630">
              <w:rPr>
                <w:color w:val="000000"/>
                <w:sz w:val="16"/>
                <w:szCs w:val="16"/>
              </w:rPr>
              <w:t>563</w:t>
            </w:r>
          </w:p>
        </w:tc>
        <w:tc>
          <w:tcPr>
            <w:tcW w:w="864" w:type="dxa"/>
            <w:vAlign w:val="center"/>
            <w:hideMark/>
          </w:tcPr>
          <w:p w14:paraId="605DA7A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3F4AF5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CF887DB"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4580CD2D"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794C116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644CFB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8E1B94F"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168EE218" w14:textId="77777777" w:rsidR="00E42721" w:rsidRPr="009B3DCC" w:rsidRDefault="00E42721" w:rsidP="00F555E9">
            <w:pPr>
              <w:snapToGrid w:val="0"/>
              <w:jc w:val="center"/>
              <w:rPr>
                <w:sz w:val="16"/>
                <w:szCs w:val="16"/>
              </w:rPr>
            </w:pPr>
            <w:r w:rsidRPr="00266687">
              <w:rPr>
                <w:color w:val="000000"/>
                <w:sz w:val="16"/>
                <w:szCs w:val="16"/>
              </w:rPr>
              <w:t>12.12</w:t>
            </w:r>
          </w:p>
        </w:tc>
        <w:tc>
          <w:tcPr>
            <w:tcW w:w="1008" w:type="dxa"/>
            <w:vAlign w:val="center"/>
            <w:hideMark/>
          </w:tcPr>
          <w:p w14:paraId="028476C2" w14:textId="77777777" w:rsidR="00E42721" w:rsidRPr="009B3DCC" w:rsidRDefault="00E42721" w:rsidP="00F555E9">
            <w:pPr>
              <w:snapToGrid w:val="0"/>
              <w:jc w:val="center"/>
              <w:rPr>
                <w:sz w:val="16"/>
                <w:szCs w:val="16"/>
              </w:rPr>
            </w:pPr>
            <w:r w:rsidRPr="00266687">
              <w:rPr>
                <w:color w:val="000000"/>
                <w:sz w:val="16"/>
                <w:szCs w:val="16"/>
              </w:rPr>
              <w:t>0.82</w:t>
            </w:r>
          </w:p>
        </w:tc>
      </w:tr>
      <w:tr w:rsidR="00E42721" w:rsidRPr="009B3DCC" w14:paraId="52102825" w14:textId="77777777" w:rsidTr="00F555E9">
        <w:trPr>
          <w:trHeight w:val="165"/>
        </w:trPr>
        <w:tc>
          <w:tcPr>
            <w:tcW w:w="360" w:type="dxa"/>
            <w:vAlign w:val="center"/>
            <w:hideMark/>
          </w:tcPr>
          <w:p w14:paraId="7B531DF8" w14:textId="77777777" w:rsidR="00E42721" w:rsidRPr="00B20630" w:rsidRDefault="00E42721" w:rsidP="00F555E9">
            <w:pPr>
              <w:snapToGrid w:val="0"/>
              <w:rPr>
                <w:sz w:val="16"/>
                <w:szCs w:val="16"/>
              </w:rPr>
            </w:pPr>
            <w:r w:rsidRPr="00B20630">
              <w:rPr>
                <w:color w:val="000000"/>
                <w:sz w:val="16"/>
                <w:szCs w:val="16"/>
              </w:rPr>
              <w:t>564</w:t>
            </w:r>
          </w:p>
        </w:tc>
        <w:tc>
          <w:tcPr>
            <w:tcW w:w="864" w:type="dxa"/>
            <w:vAlign w:val="center"/>
            <w:hideMark/>
          </w:tcPr>
          <w:p w14:paraId="3EB19E6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F16405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3B0080D"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2331B384"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44C08BCC"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29BFD77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FB9DF93"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58C2E118" w14:textId="77777777" w:rsidR="00E42721" w:rsidRPr="009B3DCC" w:rsidRDefault="00E42721" w:rsidP="00F555E9">
            <w:pPr>
              <w:snapToGrid w:val="0"/>
              <w:jc w:val="center"/>
              <w:rPr>
                <w:sz w:val="16"/>
                <w:szCs w:val="16"/>
              </w:rPr>
            </w:pPr>
            <w:r w:rsidRPr="00266687">
              <w:rPr>
                <w:color w:val="000000"/>
                <w:sz w:val="16"/>
                <w:szCs w:val="16"/>
              </w:rPr>
              <w:t>13.35</w:t>
            </w:r>
          </w:p>
        </w:tc>
        <w:tc>
          <w:tcPr>
            <w:tcW w:w="1008" w:type="dxa"/>
            <w:vAlign w:val="center"/>
            <w:hideMark/>
          </w:tcPr>
          <w:p w14:paraId="474235A0" w14:textId="77777777" w:rsidR="00E42721" w:rsidRPr="009B3DCC" w:rsidRDefault="00E42721" w:rsidP="00F555E9">
            <w:pPr>
              <w:snapToGrid w:val="0"/>
              <w:jc w:val="center"/>
              <w:rPr>
                <w:sz w:val="16"/>
                <w:szCs w:val="16"/>
              </w:rPr>
            </w:pPr>
            <w:r w:rsidRPr="00266687">
              <w:rPr>
                <w:color w:val="000000"/>
                <w:sz w:val="16"/>
                <w:szCs w:val="16"/>
              </w:rPr>
              <w:t>1.17</w:t>
            </w:r>
          </w:p>
        </w:tc>
      </w:tr>
      <w:tr w:rsidR="00E42721" w:rsidRPr="009B3DCC" w14:paraId="6CACC555" w14:textId="77777777" w:rsidTr="00F555E9">
        <w:trPr>
          <w:trHeight w:val="165"/>
        </w:trPr>
        <w:tc>
          <w:tcPr>
            <w:tcW w:w="360" w:type="dxa"/>
            <w:vAlign w:val="center"/>
            <w:hideMark/>
          </w:tcPr>
          <w:p w14:paraId="50E0F84B" w14:textId="77777777" w:rsidR="00E42721" w:rsidRPr="00B20630" w:rsidRDefault="00E42721" w:rsidP="00F555E9">
            <w:pPr>
              <w:snapToGrid w:val="0"/>
              <w:rPr>
                <w:sz w:val="16"/>
                <w:szCs w:val="16"/>
              </w:rPr>
            </w:pPr>
            <w:r w:rsidRPr="00B20630">
              <w:rPr>
                <w:color w:val="000000"/>
                <w:sz w:val="16"/>
                <w:szCs w:val="16"/>
              </w:rPr>
              <w:t>565</w:t>
            </w:r>
          </w:p>
        </w:tc>
        <w:tc>
          <w:tcPr>
            <w:tcW w:w="864" w:type="dxa"/>
            <w:vAlign w:val="center"/>
            <w:hideMark/>
          </w:tcPr>
          <w:p w14:paraId="61A241D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8C3D0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B1C2BCF"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02C9A9BA"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0D80EC10"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25ECCAB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082A12CC"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11FCBB0" w14:textId="77777777" w:rsidR="00E42721" w:rsidRPr="009B3DCC" w:rsidRDefault="00E42721" w:rsidP="00F555E9">
            <w:pPr>
              <w:snapToGrid w:val="0"/>
              <w:jc w:val="center"/>
              <w:rPr>
                <w:sz w:val="16"/>
                <w:szCs w:val="16"/>
              </w:rPr>
            </w:pPr>
            <w:r w:rsidRPr="00266687">
              <w:rPr>
                <w:color w:val="000000"/>
                <w:sz w:val="16"/>
                <w:szCs w:val="16"/>
              </w:rPr>
              <w:t>12.42</w:t>
            </w:r>
          </w:p>
        </w:tc>
        <w:tc>
          <w:tcPr>
            <w:tcW w:w="1008" w:type="dxa"/>
            <w:vAlign w:val="center"/>
            <w:hideMark/>
          </w:tcPr>
          <w:p w14:paraId="4BD605E3" w14:textId="77777777" w:rsidR="00E42721" w:rsidRPr="009B3DCC" w:rsidRDefault="00E42721" w:rsidP="00F555E9">
            <w:pPr>
              <w:snapToGrid w:val="0"/>
              <w:jc w:val="center"/>
              <w:rPr>
                <w:sz w:val="16"/>
                <w:szCs w:val="16"/>
              </w:rPr>
            </w:pPr>
            <w:r w:rsidRPr="00266687">
              <w:rPr>
                <w:color w:val="000000"/>
                <w:sz w:val="16"/>
                <w:szCs w:val="16"/>
              </w:rPr>
              <w:t>1.37</w:t>
            </w:r>
          </w:p>
        </w:tc>
      </w:tr>
      <w:tr w:rsidR="00E42721" w:rsidRPr="009B3DCC" w14:paraId="592EF6E6" w14:textId="77777777" w:rsidTr="00F555E9">
        <w:trPr>
          <w:trHeight w:val="165"/>
        </w:trPr>
        <w:tc>
          <w:tcPr>
            <w:tcW w:w="360" w:type="dxa"/>
            <w:vAlign w:val="center"/>
            <w:hideMark/>
          </w:tcPr>
          <w:p w14:paraId="3B1B2EFD" w14:textId="77777777" w:rsidR="00E42721" w:rsidRPr="00B20630" w:rsidRDefault="00E42721" w:rsidP="00F555E9">
            <w:pPr>
              <w:snapToGrid w:val="0"/>
              <w:rPr>
                <w:sz w:val="16"/>
                <w:szCs w:val="16"/>
              </w:rPr>
            </w:pPr>
            <w:r w:rsidRPr="00B20630">
              <w:rPr>
                <w:color w:val="000000"/>
                <w:sz w:val="16"/>
                <w:szCs w:val="16"/>
              </w:rPr>
              <w:t>566</w:t>
            </w:r>
          </w:p>
        </w:tc>
        <w:tc>
          <w:tcPr>
            <w:tcW w:w="864" w:type="dxa"/>
            <w:vAlign w:val="center"/>
            <w:hideMark/>
          </w:tcPr>
          <w:p w14:paraId="1CE662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D6FB3B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4F25DD"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646C5EB5"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2C7A344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6734383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95CBD0A"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55CD1188" w14:textId="77777777" w:rsidR="00E42721" w:rsidRPr="009B3DCC" w:rsidRDefault="00E42721" w:rsidP="00F555E9">
            <w:pPr>
              <w:snapToGrid w:val="0"/>
              <w:jc w:val="center"/>
              <w:rPr>
                <w:sz w:val="16"/>
                <w:szCs w:val="16"/>
              </w:rPr>
            </w:pPr>
            <w:r w:rsidRPr="00266687">
              <w:rPr>
                <w:color w:val="000000"/>
                <w:sz w:val="16"/>
                <w:szCs w:val="16"/>
              </w:rPr>
              <w:t>12.26</w:t>
            </w:r>
          </w:p>
        </w:tc>
        <w:tc>
          <w:tcPr>
            <w:tcW w:w="1008" w:type="dxa"/>
            <w:vAlign w:val="center"/>
            <w:hideMark/>
          </w:tcPr>
          <w:p w14:paraId="372673A3"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3994DDAE" w14:textId="77777777" w:rsidTr="00F555E9">
        <w:trPr>
          <w:trHeight w:val="165"/>
        </w:trPr>
        <w:tc>
          <w:tcPr>
            <w:tcW w:w="360" w:type="dxa"/>
            <w:vAlign w:val="center"/>
            <w:hideMark/>
          </w:tcPr>
          <w:p w14:paraId="79C2C8B7" w14:textId="77777777" w:rsidR="00E42721" w:rsidRPr="00B20630" w:rsidRDefault="00E42721" w:rsidP="00F555E9">
            <w:pPr>
              <w:snapToGrid w:val="0"/>
              <w:rPr>
                <w:sz w:val="16"/>
                <w:szCs w:val="16"/>
              </w:rPr>
            </w:pPr>
            <w:r w:rsidRPr="00B20630">
              <w:rPr>
                <w:color w:val="000000"/>
                <w:sz w:val="16"/>
                <w:szCs w:val="16"/>
              </w:rPr>
              <w:t>567</w:t>
            </w:r>
          </w:p>
        </w:tc>
        <w:tc>
          <w:tcPr>
            <w:tcW w:w="864" w:type="dxa"/>
            <w:vAlign w:val="center"/>
            <w:hideMark/>
          </w:tcPr>
          <w:p w14:paraId="409B1BA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980A33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702751B"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34537DE0"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0210D7F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5B39CD2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3817598"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288919D1" w14:textId="77777777" w:rsidR="00E42721" w:rsidRPr="009B3DCC" w:rsidRDefault="00E42721" w:rsidP="00F555E9">
            <w:pPr>
              <w:snapToGrid w:val="0"/>
              <w:jc w:val="center"/>
              <w:rPr>
                <w:sz w:val="16"/>
                <w:szCs w:val="16"/>
              </w:rPr>
            </w:pPr>
            <w:r w:rsidRPr="00266687">
              <w:rPr>
                <w:color w:val="000000"/>
                <w:sz w:val="16"/>
                <w:szCs w:val="16"/>
              </w:rPr>
              <w:t>10.67</w:t>
            </w:r>
          </w:p>
        </w:tc>
        <w:tc>
          <w:tcPr>
            <w:tcW w:w="1008" w:type="dxa"/>
            <w:vAlign w:val="center"/>
            <w:hideMark/>
          </w:tcPr>
          <w:p w14:paraId="2EB03959" w14:textId="77777777" w:rsidR="00E42721" w:rsidRPr="009B3DCC" w:rsidRDefault="00E42721" w:rsidP="00F555E9">
            <w:pPr>
              <w:snapToGrid w:val="0"/>
              <w:jc w:val="center"/>
              <w:rPr>
                <w:sz w:val="16"/>
                <w:szCs w:val="16"/>
              </w:rPr>
            </w:pPr>
            <w:r w:rsidRPr="00266687">
              <w:rPr>
                <w:color w:val="000000"/>
                <w:sz w:val="16"/>
                <w:szCs w:val="16"/>
              </w:rPr>
              <w:t>0.86</w:t>
            </w:r>
          </w:p>
        </w:tc>
      </w:tr>
      <w:tr w:rsidR="00E42721" w:rsidRPr="009B3DCC" w14:paraId="25CF7324" w14:textId="77777777" w:rsidTr="00F555E9">
        <w:trPr>
          <w:trHeight w:val="165"/>
        </w:trPr>
        <w:tc>
          <w:tcPr>
            <w:tcW w:w="360" w:type="dxa"/>
            <w:vAlign w:val="center"/>
            <w:hideMark/>
          </w:tcPr>
          <w:p w14:paraId="1F092797" w14:textId="77777777" w:rsidR="00E42721" w:rsidRPr="00B20630" w:rsidRDefault="00E42721" w:rsidP="00F555E9">
            <w:pPr>
              <w:snapToGrid w:val="0"/>
              <w:rPr>
                <w:sz w:val="16"/>
                <w:szCs w:val="16"/>
              </w:rPr>
            </w:pPr>
            <w:r w:rsidRPr="00B20630">
              <w:rPr>
                <w:color w:val="000000"/>
                <w:sz w:val="16"/>
                <w:szCs w:val="16"/>
              </w:rPr>
              <w:t>568</w:t>
            </w:r>
          </w:p>
        </w:tc>
        <w:tc>
          <w:tcPr>
            <w:tcW w:w="864" w:type="dxa"/>
            <w:vAlign w:val="center"/>
            <w:hideMark/>
          </w:tcPr>
          <w:p w14:paraId="3D409B5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294C12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FC3FAB8"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2C764C2C"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5154F9F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4066B9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55A9184"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3E8D52FD" w14:textId="77777777" w:rsidR="00E42721" w:rsidRPr="009B3DCC" w:rsidRDefault="00E42721" w:rsidP="00F555E9">
            <w:pPr>
              <w:snapToGrid w:val="0"/>
              <w:jc w:val="center"/>
              <w:rPr>
                <w:sz w:val="16"/>
                <w:szCs w:val="16"/>
              </w:rPr>
            </w:pPr>
            <w:r w:rsidRPr="00266687">
              <w:rPr>
                <w:color w:val="000000"/>
                <w:sz w:val="16"/>
                <w:szCs w:val="16"/>
              </w:rPr>
              <w:t>13.39</w:t>
            </w:r>
          </w:p>
        </w:tc>
        <w:tc>
          <w:tcPr>
            <w:tcW w:w="1008" w:type="dxa"/>
            <w:vAlign w:val="center"/>
            <w:hideMark/>
          </w:tcPr>
          <w:p w14:paraId="4EB58C2D" w14:textId="77777777" w:rsidR="00E42721" w:rsidRPr="009B3DCC" w:rsidRDefault="00E42721" w:rsidP="00F555E9">
            <w:pPr>
              <w:snapToGrid w:val="0"/>
              <w:jc w:val="center"/>
              <w:rPr>
                <w:sz w:val="16"/>
                <w:szCs w:val="16"/>
              </w:rPr>
            </w:pPr>
            <w:r w:rsidRPr="00266687">
              <w:rPr>
                <w:color w:val="000000"/>
                <w:sz w:val="16"/>
                <w:szCs w:val="16"/>
              </w:rPr>
              <w:t>0.90</w:t>
            </w:r>
          </w:p>
        </w:tc>
      </w:tr>
      <w:tr w:rsidR="00E42721" w:rsidRPr="009B3DCC" w14:paraId="3529FC00" w14:textId="77777777" w:rsidTr="00F555E9">
        <w:trPr>
          <w:trHeight w:val="165"/>
        </w:trPr>
        <w:tc>
          <w:tcPr>
            <w:tcW w:w="360" w:type="dxa"/>
            <w:vAlign w:val="center"/>
            <w:hideMark/>
          </w:tcPr>
          <w:p w14:paraId="2280E8EC" w14:textId="77777777" w:rsidR="00E42721" w:rsidRPr="00B20630" w:rsidRDefault="00E42721" w:rsidP="00F555E9">
            <w:pPr>
              <w:snapToGrid w:val="0"/>
              <w:rPr>
                <w:sz w:val="16"/>
                <w:szCs w:val="16"/>
              </w:rPr>
            </w:pPr>
            <w:r w:rsidRPr="00B20630">
              <w:rPr>
                <w:color w:val="000000"/>
                <w:sz w:val="16"/>
                <w:szCs w:val="16"/>
              </w:rPr>
              <w:t>569</w:t>
            </w:r>
          </w:p>
        </w:tc>
        <w:tc>
          <w:tcPr>
            <w:tcW w:w="864" w:type="dxa"/>
            <w:vAlign w:val="center"/>
            <w:hideMark/>
          </w:tcPr>
          <w:p w14:paraId="46746C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639D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7A5B2B8"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6AC61CD3"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4D4CBEA4"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143A7A5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27315A6"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341238D4" w14:textId="77777777" w:rsidR="00E42721" w:rsidRPr="009B3DCC" w:rsidRDefault="00E42721" w:rsidP="00F555E9">
            <w:pPr>
              <w:snapToGrid w:val="0"/>
              <w:jc w:val="center"/>
              <w:rPr>
                <w:sz w:val="16"/>
                <w:szCs w:val="16"/>
              </w:rPr>
            </w:pPr>
            <w:r w:rsidRPr="00266687">
              <w:rPr>
                <w:color w:val="000000"/>
                <w:sz w:val="16"/>
                <w:szCs w:val="16"/>
              </w:rPr>
              <w:t>14.01</w:t>
            </w:r>
          </w:p>
        </w:tc>
        <w:tc>
          <w:tcPr>
            <w:tcW w:w="1008" w:type="dxa"/>
            <w:vAlign w:val="center"/>
            <w:hideMark/>
          </w:tcPr>
          <w:p w14:paraId="3A1AE758" w14:textId="77777777" w:rsidR="00E42721" w:rsidRPr="009B3DCC" w:rsidRDefault="00E42721" w:rsidP="00F555E9">
            <w:pPr>
              <w:snapToGrid w:val="0"/>
              <w:jc w:val="center"/>
              <w:rPr>
                <w:sz w:val="16"/>
                <w:szCs w:val="16"/>
              </w:rPr>
            </w:pPr>
            <w:r w:rsidRPr="00266687">
              <w:rPr>
                <w:color w:val="000000"/>
                <w:sz w:val="16"/>
                <w:szCs w:val="16"/>
              </w:rPr>
              <w:t>1.06</w:t>
            </w:r>
          </w:p>
        </w:tc>
      </w:tr>
      <w:tr w:rsidR="00E42721" w:rsidRPr="009B3DCC" w14:paraId="380EF819" w14:textId="77777777" w:rsidTr="00F555E9">
        <w:trPr>
          <w:trHeight w:val="165"/>
        </w:trPr>
        <w:tc>
          <w:tcPr>
            <w:tcW w:w="360" w:type="dxa"/>
            <w:vAlign w:val="center"/>
            <w:hideMark/>
          </w:tcPr>
          <w:p w14:paraId="26B56E75" w14:textId="77777777" w:rsidR="00E42721" w:rsidRPr="00B20630" w:rsidRDefault="00E42721" w:rsidP="00F555E9">
            <w:pPr>
              <w:snapToGrid w:val="0"/>
              <w:rPr>
                <w:sz w:val="16"/>
                <w:szCs w:val="16"/>
              </w:rPr>
            </w:pPr>
            <w:r w:rsidRPr="00B20630">
              <w:rPr>
                <w:color w:val="000000"/>
                <w:sz w:val="16"/>
                <w:szCs w:val="16"/>
              </w:rPr>
              <w:t>570</w:t>
            </w:r>
          </w:p>
        </w:tc>
        <w:tc>
          <w:tcPr>
            <w:tcW w:w="864" w:type="dxa"/>
            <w:vAlign w:val="center"/>
            <w:hideMark/>
          </w:tcPr>
          <w:p w14:paraId="195B4BE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E7BCF1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EC5381E"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7F06B3A8"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3F272F4A"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5D4DFC14"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3CC6F13"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4CDDD48" w14:textId="77777777" w:rsidR="00E42721" w:rsidRPr="009B3DCC" w:rsidRDefault="00E42721" w:rsidP="00F555E9">
            <w:pPr>
              <w:snapToGrid w:val="0"/>
              <w:jc w:val="center"/>
              <w:rPr>
                <w:sz w:val="16"/>
                <w:szCs w:val="16"/>
              </w:rPr>
            </w:pPr>
            <w:r w:rsidRPr="00266687">
              <w:rPr>
                <w:color w:val="000000"/>
                <w:sz w:val="16"/>
                <w:szCs w:val="16"/>
              </w:rPr>
              <w:t>13.17</w:t>
            </w:r>
          </w:p>
        </w:tc>
        <w:tc>
          <w:tcPr>
            <w:tcW w:w="1008" w:type="dxa"/>
            <w:vAlign w:val="center"/>
            <w:hideMark/>
          </w:tcPr>
          <w:p w14:paraId="08AEE189" w14:textId="77777777" w:rsidR="00E42721" w:rsidRPr="009B3DCC" w:rsidRDefault="00E42721" w:rsidP="00F555E9">
            <w:pPr>
              <w:snapToGrid w:val="0"/>
              <w:jc w:val="center"/>
              <w:rPr>
                <w:sz w:val="16"/>
                <w:szCs w:val="16"/>
              </w:rPr>
            </w:pPr>
            <w:r w:rsidRPr="00266687">
              <w:rPr>
                <w:color w:val="000000"/>
                <w:sz w:val="16"/>
                <w:szCs w:val="16"/>
              </w:rPr>
              <w:t>1.05</w:t>
            </w:r>
          </w:p>
        </w:tc>
      </w:tr>
      <w:tr w:rsidR="00E42721" w:rsidRPr="009B3DCC" w14:paraId="698C2E7A" w14:textId="77777777" w:rsidTr="00F555E9">
        <w:trPr>
          <w:trHeight w:val="180"/>
        </w:trPr>
        <w:tc>
          <w:tcPr>
            <w:tcW w:w="360" w:type="dxa"/>
            <w:vAlign w:val="center"/>
            <w:hideMark/>
          </w:tcPr>
          <w:p w14:paraId="31509AD2" w14:textId="77777777" w:rsidR="00E42721" w:rsidRPr="00B20630" w:rsidRDefault="00E42721" w:rsidP="00F555E9">
            <w:pPr>
              <w:snapToGrid w:val="0"/>
              <w:rPr>
                <w:sz w:val="16"/>
                <w:szCs w:val="16"/>
              </w:rPr>
            </w:pPr>
            <w:r w:rsidRPr="00B20630">
              <w:rPr>
                <w:color w:val="000000"/>
                <w:sz w:val="16"/>
                <w:szCs w:val="16"/>
              </w:rPr>
              <w:t>571</w:t>
            </w:r>
          </w:p>
        </w:tc>
        <w:tc>
          <w:tcPr>
            <w:tcW w:w="864" w:type="dxa"/>
            <w:vAlign w:val="center"/>
            <w:hideMark/>
          </w:tcPr>
          <w:p w14:paraId="7C5025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9BDAC6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C8CA48A"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6A91454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621ACA05"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8C501E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8E5C2F7"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217580B5" w14:textId="77777777" w:rsidR="00E42721" w:rsidRPr="009B3DCC" w:rsidRDefault="00E42721" w:rsidP="00F555E9">
            <w:pPr>
              <w:snapToGrid w:val="0"/>
              <w:jc w:val="center"/>
              <w:rPr>
                <w:sz w:val="16"/>
                <w:szCs w:val="16"/>
              </w:rPr>
            </w:pPr>
            <w:r w:rsidRPr="00266687">
              <w:rPr>
                <w:color w:val="000000"/>
                <w:sz w:val="16"/>
                <w:szCs w:val="16"/>
              </w:rPr>
              <w:t>11.63</w:t>
            </w:r>
          </w:p>
        </w:tc>
        <w:tc>
          <w:tcPr>
            <w:tcW w:w="1008" w:type="dxa"/>
            <w:vAlign w:val="center"/>
            <w:hideMark/>
          </w:tcPr>
          <w:p w14:paraId="33D766B6" w14:textId="77777777" w:rsidR="00E42721" w:rsidRPr="009B3DCC" w:rsidRDefault="00E42721" w:rsidP="00F555E9">
            <w:pPr>
              <w:snapToGrid w:val="0"/>
              <w:jc w:val="center"/>
              <w:rPr>
                <w:sz w:val="16"/>
                <w:szCs w:val="16"/>
              </w:rPr>
            </w:pPr>
            <w:r w:rsidRPr="00266687">
              <w:rPr>
                <w:color w:val="000000"/>
                <w:sz w:val="16"/>
                <w:szCs w:val="16"/>
              </w:rPr>
              <w:t>0.78</w:t>
            </w:r>
          </w:p>
        </w:tc>
      </w:tr>
      <w:tr w:rsidR="00E42721" w:rsidRPr="009B3DCC" w14:paraId="01B04FFC" w14:textId="77777777" w:rsidTr="00F555E9">
        <w:trPr>
          <w:trHeight w:val="165"/>
        </w:trPr>
        <w:tc>
          <w:tcPr>
            <w:tcW w:w="360" w:type="dxa"/>
            <w:vAlign w:val="center"/>
            <w:hideMark/>
          </w:tcPr>
          <w:p w14:paraId="41E000C5" w14:textId="77777777" w:rsidR="00E42721" w:rsidRPr="00B20630" w:rsidRDefault="00E42721" w:rsidP="00F555E9">
            <w:pPr>
              <w:snapToGrid w:val="0"/>
              <w:rPr>
                <w:sz w:val="16"/>
                <w:szCs w:val="16"/>
              </w:rPr>
            </w:pPr>
            <w:r w:rsidRPr="00B20630">
              <w:rPr>
                <w:color w:val="000000"/>
                <w:sz w:val="16"/>
                <w:szCs w:val="16"/>
              </w:rPr>
              <w:t>572</w:t>
            </w:r>
          </w:p>
        </w:tc>
        <w:tc>
          <w:tcPr>
            <w:tcW w:w="864" w:type="dxa"/>
            <w:vAlign w:val="center"/>
            <w:hideMark/>
          </w:tcPr>
          <w:p w14:paraId="498A68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DD6BAC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1C94A4E"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7234412A"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59B4D640"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098C47F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5B1AC17"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6C23D4A1" w14:textId="77777777" w:rsidR="00E42721" w:rsidRPr="009B3DCC" w:rsidRDefault="00E42721" w:rsidP="00F555E9">
            <w:pPr>
              <w:snapToGrid w:val="0"/>
              <w:jc w:val="center"/>
              <w:rPr>
                <w:sz w:val="16"/>
                <w:szCs w:val="16"/>
              </w:rPr>
            </w:pPr>
            <w:r w:rsidRPr="00266687">
              <w:rPr>
                <w:color w:val="000000"/>
                <w:sz w:val="16"/>
                <w:szCs w:val="16"/>
              </w:rPr>
              <w:t>13.49</w:t>
            </w:r>
          </w:p>
        </w:tc>
        <w:tc>
          <w:tcPr>
            <w:tcW w:w="1008" w:type="dxa"/>
            <w:vAlign w:val="center"/>
            <w:hideMark/>
          </w:tcPr>
          <w:p w14:paraId="35A1225E" w14:textId="77777777" w:rsidR="00E42721" w:rsidRPr="009B3DCC" w:rsidRDefault="00E42721" w:rsidP="00F555E9">
            <w:pPr>
              <w:snapToGrid w:val="0"/>
              <w:jc w:val="center"/>
              <w:rPr>
                <w:sz w:val="16"/>
                <w:szCs w:val="16"/>
              </w:rPr>
            </w:pPr>
            <w:r w:rsidRPr="00266687">
              <w:rPr>
                <w:color w:val="000000"/>
                <w:sz w:val="16"/>
                <w:szCs w:val="16"/>
              </w:rPr>
              <w:t>1.01</w:t>
            </w:r>
          </w:p>
        </w:tc>
      </w:tr>
      <w:tr w:rsidR="00E42721" w:rsidRPr="009B3DCC" w14:paraId="09F23C73" w14:textId="77777777" w:rsidTr="00F555E9">
        <w:trPr>
          <w:trHeight w:val="165"/>
        </w:trPr>
        <w:tc>
          <w:tcPr>
            <w:tcW w:w="360" w:type="dxa"/>
            <w:vAlign w:val="center"/>
            <w:hideMark/>
          </w:tcPr>
          <w:p w14:paraId="63F9363C" w14:textId="77777777" w:rsidR="00E42721" w:rsidRPr="00B20630" w:rsidRDefault="00E42721" w:rsidP="00F555E9">
            <w:pPr>
              <w:snapToGrid w:val="0"/>
              <w:rPr>
                <w:sz w:val="16"/>
                <w:szCs w:val="16"/>
              </w:rPr>
            </w:pPr>
            <w:r w:rsidRPr="00B20630">
              <w:rPr>
                <w:color w:val="000000"/>
                <w:sz w:val="16"/>
                <w:szCs w:val="16"/>
              </w:rPr>
              <w:t>573</w:t>
            </w:r>
          </w:p>
        </w:tc>
        <w:tc>
          <w:tcPr>
            <w:tcW w:w="864" w:type="dxa"/>
            <w:vAlign w:val="center"/>
            <w:hideMark/>
          </w:tcPr>
          <w:p w14:paraId="6AA284C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7CC7CC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DB4710"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49422553"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099ECC61"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2C1355F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CD4DAE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CE0019B" w14:textId="77777777" w:rsidR="00E42721" w:rsidRPr="009B3DCC" w:rsidRDefault="00E42721" w:rsidP="00F555E9">
            <w:pPr>
              <w:snapToGrid w:val="0"/>
              <w:jc w:val="center"/>
              <w:rPr>
                <w:sz w:val="16"/>
                <w:szCs w:val="16"/>
              </w:rPr>
            </w:pPr>
            <w:r w:rsidRPr="00266687">
              <w:rPr>
                <w:color w:val="000000"/>
                <w:sz w:val="16"/>
                <w:szCs w:val="16"/>
              </w:rPr>
              <w:t>11.90</w:t>
            </w:r>
          </w:p>
        </w:tc>
        <w:tc>
          <w:tcPr>
            <w:tcW w:w="1008" w:type="dxa"/>
            <w:vAlign w:val="center"/>
            <w:hideMark/>
          </w:tcPr>
          <w:p w14:paraId="08AA57AD" w14:textId="77777777" w:rsidR="00E42721" w:rsidRPr="009B3DCC" w:rsidRDefault="00E42721" w:rsidP="00F555E9">
            <w:pPr>
              <w:snapToGrid w:val="0"/>
              <w:jc w:val="center"/>
              <w:rPr>
                <w:sz w:val="16"/>
                <w:szCs w:val="16"/>
              </w:rPr>
            </w:pPr>
            <w:r w:rsidRPr="00266687">
              <w:rPr>
                <w:color w:val="000000"/>
                <w:sz w:val="16"/>
                <w:szCs w:val="16"/>
              </w:rPr>
              <w:t>1.16</w:t>
            </w:r>
          </w:p>
        </w:tc>
      </w:tr>
      <w:tr w:rsidR="00E42721" w:rsidRPr="009B3DCC" w14:paraId="51472616" w14:textId="77777777" w:rsidTr="00F555E9">
        <w:trPr>
          <w:trHeight w:val="165"/>
        </w:trPr>
        <w:tc>
          <w:tcPr>
            <w:tcW w:w="360" w:type="dxa"/>
            <w:vAlign w:val="center"/>
            <w:hideMark/>
          </w:tcPr>
          <w:p w14:paraId="2D05CEE3" w14:textId="77777777" w:rsidR="00E42721" w:rsidRPr="00B20630" w:rsidRDefault="00E42721" w:rsidP="00F555E9">
            <w:pPr>
              <w:snapToGrid w:val="0"/>
              <w:rPr>
                <w:sz w:val="16"/>
                <w:szCs w:val="16"/>
              </w:rPr>
            </w:pPr>
            <w:r w:rsidRPr="00B20630">
              <w:rPr>
                <w:color w:val="000000"/>
                <w:sz w:val="16"/>
                <w:szCs w:val="16"/>
              </w:rPr>
              <w:t>574</w:t>
            </w:r>
          </w:p>
        </w:tc>
        <w:tc>
          <w:tcPr>
            <w:tcW w:w="864" w:type="dxa"/>
            <w:vAlign w:val="center"/>
            <w:hideMark/>
          </w:tcPr>
          <w:p w14:paraId="52DE9C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122EF4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441C0FE"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1995C072"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210485BF"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58BA9EE"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A02FC7C"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7F9CDF89" w14:textId="77777777" w:rsidR="00E42721" w:rsidRPr="009B3DCC" w:rsidRDefault="00E42721" w:rsidP="00F555E9">
            <w:pPr>
              <w:snapToGrid w:val="0"/>
              <w:jc w:val="center"/>
              <w:rPr>
                <w:sz w:val="16"/>
                <w:szCs w:val="16"/>
              </w:rPr>
            </w:pPr>
            <w:r w:rsidRPr="00266687">
              <w:rPr>
                <w:color w:val="000000"/>
                <w:sz w:val="16"/>
                <w:szCs w:val="16"/>
              </w:rPr>
              <w:t>13.22</w:t>
            </w:r>
          </w:p>
        </w:tc>
        <w:tc>
          <w:tcPr>
            <w:tcW w:w="1008" w:type="dxa"/>
            <w:vAlign w:val="center"/>
            <w:hideMark/>
          </w:tcPr>
          <w:p w14:paraId="40387757" w14:textId="77777777" w:rsidR="00E42721" w:rsidRPr="009B3DCC" w:rsidRDefault="00E42721" w:rsidP="00F555E9">
            <w:pPr>
              <w:snapToGrid w:val="0"/>
              <w:jc w:val="center"/>
              <w:rPr>
                <w:sz w:val="16"/>
                <w:szCs w:val="16"/>
              </w:rPr>
            </w:pPr>
            <w:r w:rsidRPr="00266687">
              <w:rPr>
                <w:color w:val="000000"/>
                <w:sz w:val="16"/>
                <w:szCs w:val="16"/>
              </w:rPr>
              <w:t>1.14</w:t>
            </w:r>
          </w:p>
        </w:tc>
      </w:tr>
      <w:tr w:rsidR="00E42721" w:rsidRPr="009B3DCC" w14:paraId="2BA97631" w14:textId="77777777" w:rsidTr="00F555E9">
        <w:trPr>
          <w:trHeight w:val="165"/>
        </w:trPr>
        <w:tc>
          <w:tcPr>
            <w:tcW w:w="360" w:type="dxa"/>
            <w:vAlign w:val="center"/>
            <w:hideMark/>
          </w:tcPr>
          <w:p w14:paraId="318CFFE5" w14:textId="77777777" w:rsidR="00E42721" w:rsidRPr="00B20630" w:rsidRDefault="00E42721" w:rsidP="00F555E9">
            <w:pPr>
              <w:snapToGrid w:val="0"/>
              <w:rPr>
                <w:sz w:val="16"/>
                <w:szCs w:val="16"/>
              </w:rPr>
            </w:pPr>
            <w:r w:rsidRPr="00B20630">
              <w:rPr>
                <w:color w:val="000000"/>
                <w:sz w:val="16"/>
                <w:szCs w:val="16"/>
              </w:rPr>
              <w:t>575</w:t>
            </w:r>
          </w:p>
        </w:tc>
        <w:tc>
          <w:tcPr>
            <w:tcW w:w="864" w:type="dxa"/>
            <w:vAlign w:val="center"/>
            <w:hideMark/>
          </w:tcPr>
          <w:p w14:paraId="0941CF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CB7D88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73F9D767"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
          <w:p w14:paraId="52C98500"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1800312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A69C0E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61AA980"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7E55AD4"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
          <w:p w14:paraId="64DA7438" w14:textId="77777777" w:rsidR="00E42721" w:rsidRPr="009B3DCC" w:rsidRDefault="00E42721" w:rsidP="00F555E9">
            <w:pPr>
              <w:snapToGrid w:val="0"/>
              <w:jc w:val="center"/>
              <w:rPr>
                <w:sz w:val="16"/>
                <w:szCs w:val="16"/>
              </w:rPr>
            </w:pPr>
            <w:r w:rsidRPr="00266687">
              <w:rPr>
                <w:color w:val="000000"/>
                <w:sz w:val="16"/>
                <w:szCs w:val="16"/>
              </w:rPr>
              <w:t>5.09</w:t>
            </w:r>
          </w:p>
        </w:tc>
      </w:tr>
      <w:tr w:rsidR="00E42721" w:rsidRPr="009B3DCC" w14:paraId="24E120DB" w14:textId="77777777" w:rsidTr="00F555E9">
        <w:trPr>
          <w:trHeight w:val="165"/>
        </w:trPr>
        <w:tc>
          <w:tcPr>
            <w:tcW w:w="360" w:type="dxa"/>
            <w:vAlign w:val="center"/>
            <w:hideMark/>
          </w:tcPr>
          <w:p w14:paraId="1F27F438" w14:textId="77777777" w:rsidR="00E42721" w:rsidRPr="00B20630" w:rsidRDefault="00E42721" w:rsidP="00F555E9">
            <w:pPr>
              <w:snapToGrid w:val="0"/>
              <w:rPr>
                <w:sz w:val="16"/>
                <w:szCs w:val="16"/>
              </w:rPr>
            </w:pPr>
            <w:r w:rsidRPr="00B20630">
              <w:rPr>
                <w:color w:val="000000"/>
                <w:sz w:val="16"/>
                <w:szCs w:val="16"/>
              </w:rPr>
              <w:t>576</w:t>
            </w:r>
          </w:p>
        </w:tc>
        <w:tc>
          <w:tcPr>
            <w:tcW w:w="864" w:type="dxa"/>
            <w:vAlign w:val="center"/>
            <w:hideMark/>
          </w:tcPr>
          <w:p w14:paraId="5AD0C79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68584A9"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1B3EFF98"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
          <w:p w14:paraId="5AE02689"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6433381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BFB16BB"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0AA3D80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AA2708F" w14:textId="77777777" w:rsidR="00E42721" w:rsidRPr="009B3DCC" w:rsidRDefault="00E42721" w:rsidP="00F555E9">
            <w:pPr>
              <w:snapToGrid w:val="0"/>
              <w:jc w:val="center"/>
              <w:rPr>
                <w:sz w:val="16"/>
                <w:szCs w:val="16"/>
              </w:rPr>
            </w:pPr>
            <w:r w:rsidRPr="00266687">
              <w:rPr>
                <w:color w:val="000000"/>
                <w:sz w:val="16"/>
                <w:szCs w:val="16"/>
              </w:rPr>
              <w:t>2.78</w:t>
            </w:r>
          </w:p>
        </w:tc>
        <w:tc>
          <w:tcPr>
            <w:tcW w:w="1008" w:type="dxa"/>
            <w:vAlign w:val="center"/>
            <w:hideMark/>
          </w:tcPr>
          <w:p w14:paraId="54C501C1" w14:textId="77777777" w:rsidR="00E42721" w:rsidRPr="009B3DCC" w:rsidRDefault="00E42721" w:rsidP="00F555E9">
            <w:pPr>
              <w:snapToGrid w:val="0"/>
              <w:jc w:val="center"/>
              <w:rPr>
                <w:sz w:val="16"/>
                <w:szCs w:val="16"/>
              </w:rPr>
            </w:pPr>
            <w:r w:rsidRPr="00266687">
              <w:rPr>
                <w:color w:val="000000"/>
                <w:sz w:val="16"/>
                <w:szCs w:val="16"/>
              </w:rPr>
              <w:t>4.95</w:t>
            </w:r>
          </w:p>
        </w:tc>
      </w:tr>
      <w:tr w:rsidR="00E42721" w:rsidRPr="009B3DCC" w14:paraId="6D36BDAE" w14:textId="77777777" w:rsidTr="00F555E9">
        <w:trPr>
          <w:trHeight w:val="165"/>
        </w:trPr>
        <w:tc>
          <w:tcPr>
            <w:tcW w:w="360" w:type="dxa"/>
            <w:vAlign w:val="center"/>
            <w:hideMark/>
          </w:tcPr>
          <w:p w14:paraId="6BB63FEE" w14:textId="77777777" w:rsidR="00E42721" w:rsidRPr="00B20630" w:rsidRDefault="00E42721" w:rsidP="00F555E9">
            <w:pPr>
              <w:snapToGrid w:val="0"/>
              <w:rPr>
                <w:sz w:val="16"/>
                <w:szCs w:val="16"/>
              </w:rPr>
            </w:pPr>
            <w:r w:rsidRPr="00B20630">
              <w:rPr>
                <w:color w:val="000000"/>
                <w:sz w:val="16"/>
                <w:szCs w:val="16"/>
              </w:rPr>
              <w:t>577</w:t>
            </w:r>
          </w:p>
        </w:tc>
        <w:tc>
          <w:tcPr>
            <w:tcW w:w="864" w:type="dxa"/>
            <w:vAlign w:val="center"/>
            <w:hideMark/>
          </w:tcPr>
          <w:p w14:paraId="49BF8D8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4A4C4C3"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501D5570"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
          <w:p w14:paraId="10639969"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5800FDF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91B44F2"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6630C07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753A8A8"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5F7A2DAA" w14:textId="77777777" w:rsidR="00E42721" w:rsidRPr="009B3DCC" w:rsidRDefault="00E42721" w:rsidP="00F555E9">
            <w:pPr>
              <w:snapToGrid w:val="0"/>
              <w:jc w:val="center"/>
              <w:rPr>
                <w:sz w:val="16"/>
                <w:szCs w:val="16"/>
              </w:rPr>
            </w:pPr>
            <w:r w:rsidRPr="00266687">
              <w:rPr>
                <w:color w:val="000000"/>
                <w:sz w:val="16"/>
                <w:szCs w:val="16"/>
              </w:rPr>
              <w:t>5.76</w:t>
            </w:r>
          </w:p>
        </w:tc>
      </w:tr>
      <w:tr w:rsidR="00E42721" w:rsidRPr="009B3DCC" w14:paraId="663F396F" w14:textId="77777777" w:rsidTr="00F555E9">
        <w:trPr>
          <w:trHeight w:val="165"/>
        </w:trPr>
        <w:tc>
          <w:tcPr>
            <w:tcW w:w="360" w:type="dxa"/>
            <w:vAlign w:val="center"/>
            <w:hideMark/>
          </w:tcPr>
          <w:p w14:paraId="68179DC4" w14:textId="77777777" w:rsidR="00E42721" w:rsidRPr="00B20630" w:rsidRDefault="00E42721" w:rsidP="00F555E9">
            <w:pPr>
              <w:snapToGrid w:val="0"/>
              <w:rPr>
                <w:sz w:val="16"/>
                <w:szCs w:val="16"/>
              </w:rPr>
            </w:pPr>
            <w:r w:rsidRPr="00B20630">
              <w:rPr>
                <w:color w:val="000000"/>
                <w:sz w:val="16"/>
                <w:szCs w:val="16"/>
              </w:rPr>
              <w:t>578</w:t>
            </w:r>
          </w:p>
        </w:tc>
        <w:tc>
          <w:tcPr>
            <w:tcW w:w="864" w:type="dxa"/>
            <w:vAlign w:val="center"/>
            <w:hideMark/>
          </w:tcPr>
          <w:p w14:paraId="6D0C553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D2E5090"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44D56AAC"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4A6A1177"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622CD8E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D8AB5A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7D67419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D4C6F82" w14:textId="77777777" w:rsidR="00E42721" w:rsidRPr="009B3DCC" w:rsidRDefault="00E42721" w:rsidP="00F555E9">
            <w:pPr>
              <w:snapToGrid w:val="0"/>
              <w:jc w:val="center"/>
              <w:rPr>
                <w:sz w:val="16"/>
                <w:szCs w:val="16"/>
              </w:rPr>
            </w:pPr>
            <w:r w:rsidRPr="00266687">
              <w:rPr>
                <w:color w:val="000000"/>
                <w:sz w:val="16"/>
                <w:szCs w:val="16"/>
              </w:rPr>
              <w:t>3.85</w:t>
            </w:r>
          </w:p>
        </w:tc>
        <w:tc>
          <w:tcPr>
            <w:tcW w:w="1008" w:type="dxa"/>
            <w:vAlign w:val="center"/>
            <w:hideMark/>
          </w:tcPr>
          <w:p w14:paraId="785EC1D6" w14:textId="77777777" w:rsidR="00E42721" w:rsidRPr="009B3DCC" w:rsidRDefault="00E42721" w:rsidP="00F555E9">
            <w:pPr>
              <w:snapToGrid w:val="0"/>
              <w:jc w:val="center"/>
              <w:rPr>
                <w:sz w:val="16"/>
                <w:szCs w:val="16"/>
              </w:rPr>
            </w:pPr>
            <w:r w:rsidRPr="00266687">
              <w:rPr>
                <w:color w:val="000000"/>
                <w:sz w:val="16"/>
                <w:szCs w:val="16"/>
              </w:rPr>
              <w:t>2.36</w:t>
            </w:r>
          </w:p>
        </w:tc>
      </w:tr>
      <w:tr w:rsidR="00E42721" w:rsidRPr="009B3DCC" w14:paraId="04CC43E8" w14:textId="77777777" w:rsidTr="00F555E9">
        <w:trPr>
          <w:trHeight w:val="165"/>
        </w:trPr>
        <w:tc>
          <w:tcPr>
            <w:tcW w:w="360" w:type="dxa"/>
            <w:vAlign w:val="center"/>
            <w:hideMark/>
          </w:tcPr>
          <w:p w14:paraId="228B398F" w14:textId="77777777" w:rsidR="00E42721" w:rsidRPr="00B20630" w:rsidRDefault="00E42721" w:rsidP="00F555E9">
            <w:pPr>
              <w:snapToGrid w:val="0"/>
              <w:rPr>
                <w:sz w:val="16"/>
                <w:szCs w:val="16"/>
              </w:rPr>
            </w:pPr>
            <w:r w:rsidRPr="00B20630">
              <w:rPr>
                <w:color w:val="000000"/>
                <w:sz w:val="16"/>
                <w:szCs w:val="16"/>
              </w:rPr>
              <w:t>579</w:t>
            </w:r>
          </w:p>
        </w:tc>
        <w:tc>
          <w:tcPr>
            <w:tcW w:w="864" w:type="dxa"/>
            <w:vAlign w:val="center"/>
            <w:hideMark/>
          </w:tcPr>
          <w:p w14:paraId="522BDB7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78E7C9A"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304F1822"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655D9150"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519C966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F4306A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4962D33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F4EA931" w14:textId="77777777" w:rsidR="00E42721" w:rsidRPr="009B3DCC" w:rsidRDefault="00E42721" w:rsidP="00F555E9">
            <w:pPr>
              <w:snapToGrid w:val="0"/>
              <w:jc w:val="center"/>
              <w:rPr>
                <w:sz w:val="16"/>
                <w:szCs w:val="16"/>
              </w:rPr>
            </w:pPr>
            <w:r w:rsidRPr="00266687">
              <w:rPr>
                <w:color w:val="000000"/>
                <w:sz w:val="16"/>
                <w:szCs w:val="16"/>
              </w:rPr>
              <w:t>4.05</w:t>
            </w:r>
          </w:p>
        </w:tc>
        <w:tc>
          <w:tcPr>
            <w:tcW w:w="1008" w:type="dxa"/>
            <w:vAlign w:val="center"/>
            <w:hideMark/>
          </w:tcPr>
          <w:p w14:paraId="37BDBB6E" w14:textId="77777777" w:rsidR="00E42721" w:rsidRPr="009B3DCC" w:rsidRDefault="00E42721" w:rsidP="00F555E9">
            <w:pPr>
              <w:snapToGrid w:val="0"/>
              <w:jc w:val="center"/>
              <w:rPr>
                <w:sz w:val="16"/>
                <w:szCs w:val="16"/>
              </w:rPr>
            </w:pPr>
            <w:r w:rsidRPr="00266687">
              <w:rPr>
                <w:color w:val="000000"/>
                <w:sz w:val="16"/>
                <w:szCs w:val="16"/>
              </w:rPr>
              <w:t>3.11</w:t>
            </w:r>
          </w:p>
        </w:tc>
      </w:tr>
      <w:tr w:rsidR="00E42721" w:rsidRPr="009B3DCC" w14:paraId="2E3CC610" w14:textId="77777777" w:rsidTr="00F555E9">
        <w:trPr>
          <w:trHeight w:val="165"/>
        </w:trPr>
        <w:tc>
          <w:tcPr>
            <w:tcW w:w="360" w:type="dxa"/>
            <w:vAlign w:val="center"/>
            <w:hideMark/>
          </w:tcPr>
          <w:p w14:paraId="2B55BFB3" w14:textId="77777777" w:rsidR="00E42721" w:rsidRPr="00B20630" w:rsidRDefault="00E42721" w:rsidP="00F555E9">
            <w:pPr>
              <w:snapToGrid w:val="0"/>
              <w:rPr>
                <w:sz w:val="16"/>
                <w:szCs w:val="16"/>
              </w:rPr>
            </w:pPr>
            <w:r w:rsidRPr="00B20630">
              <w:rPr>
                <w:color w:val="000000"/>
                <w:sz w:val="16"/>
                <w:szCs w:val="16"/>
              </w:rPr>
              <w:t>580</w:t>
            </w:r>
          </w:p>
        </w:tc>
        <w:tc>
          <w:tcPr>
            <w:tcW w:w="864" w:type="dxa"/>
            <w:vAlign w:val="center"/>
            <w:hideMark/>
          </w:tcPr>
          <w:p w14:paraId="13A7F4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4DF92C"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235CDCA3"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3C890FEA"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71344E6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EB0FA2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66793BC6"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3F70F24" w14:textId="77777777" w:rsidR="00E42721" w:rsidRPr="009B3DCC" w:rsidRDefault="00E42721" w:rsidP="00F555E9">
            <w:pPr>
              <w:snapToGrid w:val="0"/>
              <w:jc w:val="center"/>
              <w:rPr>
                <w:sz w:val="16"/>
                <w:szCs w:val="16"/>
              </w:rPr>
            </w:pPr>
            <w:r w:rsidRPr="00266687">
              <w:rPr>
                <w:color w:val="000000"/>
                <w:sz w:val="16"/>
                <w:szCs w:val="16"/>
              </w:rPr>
              <w:t>4.16</w:t>
            </w:r>
          </w:p>
        </w:tc>
        <w:tc>
          <w:tcPr>
            <w:tcW w:w="1008" w:type="dxa"/>
            <w:vAlign w:val="center"/>
            <w:hideMark/>
          </w:tcPr>
          <w:p w14:paraId="480CCDB7" w14:textId="77777777" w:rsidR="00E42721" w:rsidRPr="009B3DCC" w:rsidRDefault="00E42721" w:rsidP="00F555E9">
            <w:pPr>
              <w:snapToGrid w:val="0"/>
              <w:jc w:val="center"/>
              <w:rPr>
                <w:sz w:val="16"/>
                <w:szCs w:val="16"/>
              </w:rPr>
            </w:pPr>
            <w:r w:rsidRPr="00266687">
              <w:rPr>
                <w:color w:val="000000"/>
                <w:sz w:val="16"/>
                <w:szCs w:val="16"/>
              </w:rPr>
              <w:t>3.43</w:t>
            </w:r>
          </w:p>
        </w:tc>
      </w:tr>
      <w:tr w:rsidR="00E42721" w:rsidRPr="009B3DCC" w14:paraId="55C66C8E" w14:textId="77777777" w:rsidTr="00F555E9">
        <w:trPr>
          <w:trHeight w:val="165"/>
        </w:trPr>
        <w:tc>
          <w:tcPr>
            <w:tcW w:w="360" w:type="dxa"/>
            <w:vAlign w:val="center"/>
            <w:hideMark/>
          </w:tcPr>
          <w:p w14:paraId="6C8732D2" w14:textId="77777777" w:rsidR="00E42721" w:rsidRPr="00B20630" w:rsidRDefault="00E42721" w:rsidP="00F555E9">
            <w:pPr>
              <w:snapToGrid w:val="0"/>
              <w:rPr>
                <w:sz w:val="16"/>
                <w:szCs w:val="16"/>
              </w:rPr>
            </w:pPr>
            <w:r w:rsidRPr="00B20630">
              <w:rPr>
                <w:color w:val="000000"/>
                <w:sz w:val="16"/>
                <w:szCs w:val="16"/>
              </w:rPr>
              <w:t>581</w:t>
            </w:r>
          </w:p>
        </w:tc>
        <w:tc>
          <w:tcPr>
            <w:tcW w:w="864" w:type="dxa"/>
            <w:vAlign w:val="center"/>
            <w:hideMark/>
          </w:tcPr>
          <w:p w14:paraId="19B588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43F3A8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68B515B9"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
          <w:p w14:paraId="060F3B65"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1166355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919CF9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0E3D53B6"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1C112A8" w14:textId="77777777" w:rsidR="00E42721" w:rsidRPr="009B3DCC" w:rsidRDefault="00E42721" w:rsidP="00F555E9">
            <w:pPr>
              <w:snapToGrid w:val="0"/>
              <w:jc w:val="center"/>
              <w:rPr>
                <w:sz w:val="16"/>
                <w:szCs w:val="16"/>
              </w:rPr>
            </w:pPr>
            <w:r w:rsidRPr="00266687">
              <w:rPr>
                <w:color w:val="000000"/>
                <w:sz w:val="16"/>
                <w:szCs w:val="16"/>
              </w:rPr>
              <w:t>4.99</w:t>
            </w:r>
          </w:p>
        </w:tc>
        <w:tc>
          <w:tcPr>
            <w:tcW w:w="1008" w:type="dxa"/>
            <w:vAlign w:val="center"/>
            <w:hideMark/>
          </w:tcPr>
          <w:p w14:paraId="46F590F2"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20CADE2C" w14:textId="77777777" w:rsidTr="00F555E9">
        <w:trPr>
          <w:trHeight w:val="165"/>
        </w:trPr>
        <w:tc>
          <w:tcPr>
            <w:tcW w:w="360" w:type="dxa"/>
            <w:vAlign w:val="center"/>
            <w:hideMark/>
          </w:tcPr>
          <w:p w14:paraId="383F58DB" w14:textId="77777777" w:rsidR="00E42721" w:rsidRPr="00B20630" w:rsidRDefault="00E42721" w:rsidP="00F555E9">
            <w:pPr>
              <w:snapToGrid w:val="0"/>
              <w:rPr>
                <w:sz w:val="16"/>
                <w:szCs w:val="16"/>
              </w:rPr>
            </w:pPr>
            <w:r w:rsidRPr="00B20630">
              <w:rPr>
                <w:color w:val="000000"/>
                <w:sz w:val="16"/>
                <w:szCs w:val="16"/>
              </w:rPr>
              <w:t>582</w:t>
            </w:r>
          </w:p>
        </w:tc>
        <w:tc>
          <w:tcPr>
            <w:tcW w:w="864" w:type="dxa"/>
            <w:vAlign w:val="center"/>
            <w:hideMark/>
          </w:tcPr>
          <w:p w14:paraId="7140982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61A2520"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440F1A5C"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
          <w:p w14:paraId="12731E2E"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65598D9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79AEE7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4DBB460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47ABC4F" w14:textId="77777777" w:rsidR="00E42721" w:rsidRPr="009B3DCC" w:rsidRDefault="00E42721" w:rsidP="00F555E9">
            <w:pPr>
              <w:snapToGrid w:val="0"/>
              <w:jc w:val="center"/>
              <w:rPr>
                <w:sz w:val="16"/>
                <w:szCs w:val="16"/>
              </w:rPr>
            </w:pPr>
            <w:r w:rsidRPr="00266687">
              <w:rPr>
                <w:color w:val="000000"/>
                <w:sz w:val="16"/>
                <w:szCs w:val="16"/>
              </w:rPr>
              <w:t>5.12</w:t>
            </w:r>
          </w:p>
        </w:tc>
        <w:tc>
          <w:tcPr>
            <w:tcW w:w="1008" w:type="dxa"/>
            <w:vAlign w:val="center"/>
            <w:hideMark/>
          </w:tcPr>
          <w:p w14:paraId="1396F1E7" w14:textId="77777777" w:rsidR="00E42721" w:rsidRPr="009B3DCC" w:rsidRDefault="00E42721" w:rsidP="00F555E9">
            <w:pPr>
              <w:snapToGrid w:val="0"/>
              <w:jc w:val="center"/>
              <w:rPr>
                <w:sz w:val="16"/>
                <w:szCs w:val="16"/>
              </w:rPr>
            </w:pPr>
            <w:r w:rsidRPr="00266687">
              <w:rPr>
                <w:color w:val="000000"/>
                <w:sz w:val="16"/>
                <w:szCs w:val="16"/>
              </w:rPr>
              <w:t>2.33</w:t>
            </w:r>
          </w:p>
        </w:tc>
      </w:tr>
      <w:tr w:rsidR="00E42721" w:rsidRPr="009B3DCC" w14:paraId="2D2DE013" w14:textId="77777777" w:rsidTr="00F555E9">
        <w:trPr>
          <w:trHeight w:val="165"/>
        </w:trPr>
        <w:tc>
          <w:tcPr>
            <w:tcW w:w="360" w:type="dxa"/>
            <w:vAlign w:val="center"/>
            <w:hideMark/>
          </w:tcPr>
          <w:p w14:paraId="21B9FAC1" w14:textId="77777777" w:rsidR="00E42721" w:rsidRPr="00B20630" w:rsidRDefault="00E42721" w:rsidP="00F555E9">
            <w:pPr>
              <w:snapToGrid w:val="0"/>
              <w:rPr>
                <w:sz w:val="16"/>
                <w:szCs w:val="16"/>
              </w:rPr>
            </w:pPr>
            <w:r w:rsidRPr="00B20630">
              <w:rPr>
                <w:color w:val="000000"/>
                <w:sz w:val="16"/>
                <w:szCs w:val="16"/>
              </w:rPr>
              <w:t>583</w:t>
            </w:r>
          </w:p>
        </w:tc>
        <w:tc>
          <w:tcPr>
            <w:tcW w:w="864" w:type="dxa"/>
            <w:vAlign w:val="center"/>
            <w:hideMark/>
          </w:tcPr>
          <w:p w14:paraId="76D57D8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73C8AF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68ABFC1F"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
          <w:p w14:paraId="28F41BBD"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37D8D96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5194A0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0639502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FC398D7" w14:textId="77777777" w:rsidR="00E42721" w:rsidRPr="009B3DCC" w:rsidRDefault="00E42721" w:rsidP="00F555E9">
            <w:pPr>
              <w:snapToGrid w:val="0"/>
              <w:jc w:val="center"/>
              <w:rPr>
                <w:sz w:val="16"/>
                <w:szCs w:val="16"/>
              </w:rPr>
            </w:pPr>
            <w:r w:rsidRPr="00266687">
              <w:rPr>
                <w:color w:val="000000"/>
                <w:sz w:val="16"/>
                <w:szCs w:val="16"/>
              </w:rPr>
              <w:t>5.65</w:t>
            </w:r>
          </w:p>
        </w:tc>
        <w:tc>
          <w:tcPr>
            <w:tcW w:w="1008" w:type="dxa"/>
            <w:vAlign w:val="center"/>
            <w:hideMark/>
          </w:tcPr>
          <w:p w14:paraId="6DCB594D" w14:textId="77777777" w:rsidR="00E42721" w:rsidRPr="009B3DCC" w:rsidRDefault="00E42721" w:rsidP="00F555E9">
            <w:pPr>
              <w:snapToGrid w:val="0"/>
              <w:jc w:val="center"/>
              <w:rPr>
                <w:sz w:val="16"/>
                <w:szCs w:val="16"/>
              </w:rPr>
            </w:pPr>
            <w:r w:rsidRPr="00266687">
              <w:rPr>
                <w:color w:val="000000"/>
                <w:sz w:val="16"/>
                <w:szCs w:val="16"/>
              </w:rPr>
              <w:t>2.98</w:t>
            </w:r>
          </w:p>
        </w:tc>
      </w:tr>
      <w:tr w:rsidR="00E42721" w:rsidRPr="009B3DCC" w14:paraId="79755FBD" w14:textId="77777777" w:rsidTr="00F555E9">
        <w:trPr>
          <w:trHeight w:val="165"/>
        </w:trPr>
        <w:tc>
          <w:tcPr>
            <w:tcW w:w="360" w:type="dxa"/>
            <w:vAlign w:val="center"/>
            <w:hideMark/>
          </w:tcPr>
          <w:p w14:paraId="53FA118B" w14:textId="77777777" w:rsidR="00E42721" w:rsidRPr="00B20630" w:rsidRDefault="00E42721" w:rsidP="00F555E9">
            <w:pPr>
              <w:snapToGrid w:val="0"/>
              <w:rPr>
                <w:sz w:val="16"/>
                <w:szCs w:val="16"/>
              </w:rPr>
            </w:pPr>
            <w:r w:rsidRPr="00B20630">
              <w:rPr>
                <w:color w:val="000000"/>
                <w:sz w:val="16"/>
                <w:szCs w:val="16"/>
              </w:rPr>
              <w:t>584</w:t>
            </w:r>
          </w:p>
        </w:tc>
        <w:tc>
          <w:tcPr>
            <w:tcW w:w="864" w:type="dxa"/>
            <w:vAlign w:val="center"/>
            <w:hideMark/>
          </w:tcPr>
          <w:p w14:paraId="3B7FD6C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25EEBCE"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7E890610"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69BA97E9"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3662A87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1E61A3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7387F41C"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1ACD15B" w14:textId="77777777" w:rsidR="00E42721" w:rsidRPr="009B3DCC" w:rsidRDefault="00E42721" w:rsidP="00F555E9">
            <w:pPr>
              <w:snapToGrid w:val="0"/>
              <w:jc w:val="center"/>
              <w:rPr>
                <w:sz w:val="16"/>
                <w:szCs w:val="16"/>
              </w:rPr>
            </w:pPr>
            <w:r w:rsidRPr="00266687">
              <w:rPr>
                <w:color w:val="000000"/>
                <w:sz w:val="16"/>
                <w:szCs w:val="16"/>
              </w:rPr>
              <w:t>6.68</w:t>
            </w:r>
          </w:p>
        </w:tc>
        <w:tc>
          <w:tcPr>
            <w:tcW w:w="1008" w:type="dxa"/>
            <w:vAlign w:val="center"/>
            <w:hideMark/>
          </w:tcPr>
          <w:p w14:paraId="1DE8724B" w14:textId="77777777" w:rsidR="00E42721" w:rsidRPr="009B3DCC" w:rsidRDefault="00E42721" w:rsidP="00F555E9">
            <w:pPr>
              <w:snapToGrid w:val="0"/>
              <w:jc w:val="center"/>
              <w:rPr>
                <w:sz w:val="16"/>
                <w:szCs w:val="16"/>
              </w:rPr>
            </w:pPr>
            <w:r w:rsidRPr="00266687">
              <w:rPr>
                <w:color w:val="000000"/>
                <w:sz w:val="16"/>
                <w:szCs w:val="16"/>
              </w:rPr>
              <w:t>1.24</w:t>
            </w:r>
          </w:p>
        </w:tc>
      </w:tr>
      <w:tr w:rsidR="00E42721" w:rsidRPr="009B3DCC" w14:paraId="798C0D8D" w14:textId="77777777" w:rsidTr="00F555E9">
        <w:trPr>
          <w:trHeight w:val="165"/>
        </w:trPr>
        <w:tc>
          <w:tcPr>
            <w:tcW w:w="360" w:type="dxa"/>
            <w:vAlign w:val="center"/>
            <w:hideMark/>
          </w:tcPr>
          <w:p w14:paraId="26E6D437" w14:textId="77777777" w:rsidR="00E42721" w:rsidRPr="00B20630" w:rsidRDefault="00E42721" w:rsidP="00F555E9">
            <w:pPr>
              <w:snapToGrid w:val="0"/>
              <w:rPr>
                <w:sz w:val="16"/>
                <w:szCs w:val="16"/>
              </w:rPr>
            </w:pPr>
            <w:r w:rsidRPr="00B20630">
              <w:rPr>
                <w:color w:val="000000"/>
                <w:sz w:val="16"/>
                <w:szCs w:val="16"/>
              </w:rPr>
              <w:t>585</w:t>
            </w:r>
          </w:p>
        </w:tc>
        <w:tc>
          <w:tcPr>
            <w:tcW w:w="864" w:type="dxa"/>
            <w:vAlign w:val="center"/>
            <w:hideMark/>
          </w:tcPr>
          <w:p w14:paraId="006813E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CF66AC"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36A29659"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166EAF99"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2F533D3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75FA55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1B56F65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23430A1" w14:textId="77777777" w:rsidR="00E42721" w:rsidRPr="009B3DCC" w:rsidRDefault="00E42721" w:rsidP="00F555E9">
            <w:pPr>
              <w:snapToGrid w:val="0"/>
              <w:jc w:val="center"/>
              <w:rPr>
                <w:sz w:val="16"/>
                <w:szCs w:val="16"/>
              </w:rPr>
            </w:pPr>
            <w:r w:rsidRPr="00266687">
              <w:rPr>
                <w:color w:val="000000"/>
                <w:sz w:val="16"/>
                <w:szCs w:val="16"/>
              </w:rPr>
              <w:t>7.47</w:t>
            </w:r>
          </w:p>
        </w:tc>
        <w:tc>
          <w:tcPr>
            <w:tcW w:w="1008" w:type="dxa"/>
            <w:vAlign w:val="center"/>
            <w:hideMark/>
          </w:tcPr>
          <w:p w14:paraId="573A7AF6" w14:textId="77777777" w:rsidR="00E42721" w:rsidRPr="009B3DCC" w:rsidRDefault="00E42721" w:rsidP="00F555E9">
            <w:pPr>
              <w:snapToGrid w:val="0"/>
              <w:jc w:val="center"/>
              <w:rPr>
                <w:sz w:val="16"/>
                <w:szCs w:val="16"/>
              </w:rPr>
            </w:pPr>
            <w:r w:rsidRPr="00266687">
              <w:rPr>
                <w:color w:val="000000"/>
                <w:sz w:val="16"/>
                <w:szCs w:val="16"/>
              </w:rPr>
              <w:t>1.74</w:t>
            </w:r>
          </w:p>
        </w:tc>
      </w:tr>
      <w:tr w:rsidR="00E42721" w:rsidRPr="009B3DCC" w14:paraId="075BB68D" w14:textId="77777777" w:rsidTr="00F555E9">
        <w:trPr>
          <w:trHeight w:val="180"/>
        </w:trPr>
        <w:tc>
          <w:tcPr>
            <w:tcW w:w="360" w:type="dxa"/>
            <w:vAlign w:val="center"/>
            <w:hideMark/>
          </w:tcPr>
          <w:p w14:paraId="0CF0C06E" w14:textId="77777777" w:rsidR="00E42721" w:rsidRPr="00B20630" w:rsidRDefault="00E42721" w:rsidP="00F555E9">
            <w:pPr>
              <w:snapToGrid w:val="0"/>
              <w:rPr>
                <w:sz w:val="16"/>
                <w:szCs w:val="16"/>
              </w:rPr>
            </w:pPr>
            <w:r w:rsidRPr="00B20630">
              <w:rPr>
                <w:color w:val="000000"/>
                <w:sz w:val="16"/>
                <w:szCs w:val="16"/>
              </w:rPr>
              <w:t>586</w:t>
            </w:r>
          </w:p>
        </w:tc>
        <w:tc>
          <w:tcPr>
            <w:tcW w:w="864" w:type="dxa"/>
            <w:vAlign w:val="center"/>
            <w:hideMark/>
          </w:tcPr>
          <w:p w14:paraId="0B12E62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F13FD65"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6CECF15E"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58F48FB8"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393A6754"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09AC10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1BED112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0B6C6B3" w14:textId="77777777" w:rsidR="00E42721" w:rsidRPr="009B3DCC" w:rsidRDefault="00E42721" w:rsidP="00F555E9">
            <w:pPr>
              <w:snapToGrid w:val="0"/>
              <w:jc w:val="center"/>
              <w:rPr>
                <w:sz w:val="16"/>
                <w:szCs w:val="16"/>
              </w:rPr>
            </w:pPr>
            <w:r w:rsidRPr="00266687">
              <w:rPr>
                <w:color w:val="000000"/>
                <w:sz w:val="16"/>
                <w:szCs w:val="16"/>
              </w:rPr>
              <w:t>10.18</w:t>
            </w:r>
          </w:p>
        </w:tc>
        <w:tc>
          <w:tcPr>
            <w:tcW w:w="1008" w:type="dxa"/>
            <w:vAlign w:val="center"/>
            <w:hideMark/>
          </w:tcPr>
          <w:p w14:paraId="2EF1A535" w14:textId="77777777" w:rsidR="00E42721" w:rsidRPr="009B3DCC" w:rsidRDefault="00E42721" w:rsidP="00F555E9">
            <w:pPr>
              <w:snapToGrid w:val="0"/>
              <w:jc w:val="center"/>
              <w:rPr>
                <w:sz w:val="16"/>
                <w:szCs w:val="16"/>
              </w:rPr>
            </w:pPr>
            <w:r w:rsidRPr="00266687">
              <w:rPr>
                <w:color w:val="000000"/>
                <w:sz w:val="16"/>
                <w:szCs w:val="16"/>
              </w:rPr>
              <w:t>2.13</w:t>
            </w:r>
          </w:p>
        </w:tc>
      </w:tr>
      <w:tr w:rsidR="00E42721" w:rsidRPr="009B3DCC" w14:paraId="11DBB33C" w14:textId="77777777" w:rsidTr="00F555E9">
        <w:trPr>
          <w:trHeight w:val="165"/>
        </w:trPr>
        <w:tc>
          <w:tcPr>
            <w:tcW w:w="360" w:type="dxa"/>
            <w:vAlign w:val="center"/>
            <w:hideMark/>
          </w:tcPr>
          <w:p w14:paraId="6476FFF5" w14:textId="77777777" w:rsidR="00E42721" w:rsidRPr="00B20630" w:rsidRDefault="00E42721" w:rsidP="00F555E9">
            <w:pPr>
              <w:snapToGrid w:val="0"/>
              <w:rPr>
                <w:sz w:val="16"/>
                <w:szCs w:val="16"/>
              </w:rPr>
            </w:pPr>
            <w:r w:rsidRPr="00B20630">
              <w:rPr>
                <w:color w:val="000000"/>
                <w:sz w:val="16"/>
                <w:szCs w:val="16"/>
              </w:rPr>
              <w:t>587</w:t>
            </w:r>
          </w:p>
        </w:tc>
        <w:tc>
          <w:tcPr>
            <w:tcW w:w="864" w:type="dxa"/>
            <w:vAlign w:val="center"/>
            <w:hideMark/>
          </w:tcPr>
          <w:p w14:paraId="444657C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9A37910"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6F6844FC"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
          <w:p w14:paraId="0E2B6026"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31145B2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4FA071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6EDE27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F16514A" w14:textId="77777777" w:rsidR="00E42721" w:rsidRPr="009B3DCC" w:rsidRDefault="00E42721" w:rsidP="00F555E9">
            <w:pPr>
              <w:snapToGrid w:val="0"/>
              <w:jc w:val="center"/>
              <w:rPr>
                <w:sz w:val="16"/>
                <w:szCs w:val="16"/>
              </w:rPr>
            </w:pPr>
            <w:r w:rsidRPr="00266687">
              <w:rPr>
                <w:color w:val="000000"/>
                <w:sz w:val="16"/>
                <w:szCs w:val="16"/>
              </w:rPr>
              <w:t>11.09</w:t>
            </w:r>
          </w:p>
        </w:tc>
        <w:tc>
          <w:tcPr>
            <w:tcW w:w="1008" w:type="dxa"/>
            <w:vAlign w:val="center"/>
            <w:hideMark/>
          </w:tcPr>
          <w:p w14:paraId="76395E18" w14:textId="77777777" w:rsidR="00E42721" w:rsidRPr="009B3DCC" w:rsidRDefault="00E42721" w:rsidP="00F555E9">
            <w:pPr>
              <w:snapToGrid w:val="0"/>
              <w:jc w:val="center"/>
              <w:rPr>
                <w:sz w:val="16"/>
                <w:szCs w:val="16"/>
              </w:rPr>
            </w:pPr>
            <w:r w:rsidRPr="00266687">
              <w:rPr>
                <w:color w:val="000000"/>
                <w:sz w:val="16"/>
                <w:szCs w:val="16"/>
              </w:rPr>
              <w:t>0.97</w:t>
            </w:r>
          </w:p>
        </w:tc>
      </w:tr>
      <w:tr w:rsidR="00E42721" w:rsidRPr="009B3DCC" w14:paraId="516F080B" w14:textId="77777777" w:rsidTr="00F555E9">
        <w:trPr>
          <w:trHeight w:val="165"/>
        </w:trPr>
        <w:tc>
          <w:tcPr>
            <w:tcW w:w="360" w:type="dxa"/>
            <w:vAlign w:val="center"/>
            <w:hideMark/>
          </w:tcPr>
          <w:p w14:paraId="3477C9A8" w14:textId="77777777" w:rsidR="00E42721" w:rsidRPr="00B20630" w:rsidRDefault="00E42721" w:rsidP="00F555E9">
            <w:pPr>
              <w:snapToGrid w:val="0"/>
              <w:rPr>
                <w:sz w:val="16"/>
                <w:szCs w:val="16"/>
              </w:rPr>
            </w:pPr>
            <w:r w:rsidRPr="00B20630">
              <w:rPr>
                <w:color w:val="000000"/>
                <w:sz w:val="16"/>
                <w:szCs w:val="16"/>
              </w:rPr>
              <w:t>588</w:t>
            </w:r>
          </w:p>
        </w:tc>
        <w:tc>
          <w:tcPr>
            <w:tcW w:w="864" w:type="dxa"/>
            <w:vAlign w:val="center"/>
            <w:hideMark/>
          </w:tcPr>
          <w:p w14:paraId="728009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4E9E078"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0B553416"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
          <w:p w14:paraId="5EBBF753"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6C0C01F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3B55B1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7F7572D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7C2FC31" w14:textId="77777777" w:rsidR="00E42721" w:rsidRPr="009B3DCC" w:rsidRDefault="00E42721" w:rsidP="00F555E9">
            <w:pPr>
              <w:snapToGrid w:val="0"/>
              <w:jc w:val="center"/>
              <w:rPr>
                <w:sz w:val="16"/>
                <w:szCs w:val="16"/>
              </w:rPr>
            </w:pPr>
            <w:r w:rsidRPr="00266687">
              <w:rPr>
                <w:color w:val="000000"/>
                <w:sz w:val="16"/>
                <w:szCs w:val="16"/>
              </w:rPr>
              <w:t>12.04</w:t>
            </w:r>
          </w:p>
        </w:tc>
        <w:tc>
          <w:tcPr>
            <w:tcW w:w="1008" w:type="dxa"/>
            <w:vAlign w:val="center"/>
            <w:hideMark/>
          </w:tcPr>
          <w:p w14:paraId="6E51C13C"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2A587C05" w14:textId="77777777" w:rsidTr="00F555E9">
        <w:trPr>
          <w:trHeight w:val="165"/>
        </w:trPr>
        <w:tc>
          <w:tcPr>
            <w:tcW w:w="360" w:type="dxa"/>
            <w:vAlign w:val="center"/>
            <w:hideMark/>
          </w:tcPr>
          <w:p w14:paraId="2B94618B" w14:textId="77777777" w:rsidR="00E42721" w:rsidRPr="00B20630" w:rsidRDefault="00E42721" w:rsidP="00F555E9">
            <w:pPr>
              <w:snapToGrid w:val="0"/>
              <w:rPr>
                <w:sz w:val="16"/>
                <w:szCs w:val="16"/>
              </w:rPr>
            </w:pPr>
            <w:r w:rsidRPr="00B20630">
              <w:rPr>
                <w:color w:val="000000"/>
                <w:sz w:val="16"/>
                <w:szCs w:val="16"/>
              </w:rPr>
              <w:t>589</w:t>
            </w:r>
          </w:p>
        </w:tc>
        <w:tc>
          <w:tcPr>
            <w:tcW w:w="864" w:type="dxa"/>
            <w:vAlign w:val="center"/>
            <w:hideMark/>
          </w:tcPr>
          <w:p w14:paraId="766ED94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92531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298A21D3"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
          <w:p w14:paraId="33406349"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482DB3D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C5A4F6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4FA3D5CA"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B4D7DE6" w14:textId="77777777" w:rsidR="00E42721" w:rsidRPr="009B3DCC" w:rsidRDefault="00E42721" w:rsidP="00F555E9">
            <w:pPr>
              <w:snapToGrid w:val="0"/>
              <w:jc w:val="center"/>
              <w:rPr>
                <w:sz w:val="16"/>
                <w:szCs w:val="16"/>
              </w:rPr>
            </w:pPr>
            <w:r w:rsidRPr="00266687">
              <w:rPr>
                <w:color w:val="000000"/>
                <w:sz w:val="16"/>
                <w:szCs w:val="16"/>
              </w:rPr>
              <w:t>13.48</w:t>
            </w:r>
          </w:p>
        </w:tc>
        <w:tc>
          <w:tcPr>
            <w:tcW w:w="1008" w:type="dxa"/>
            <w:vAlign w:val="center"/>
            <w:hideMark/>
          </w:tcPr>
          <w:p w14:paraId="46E3C063" w14:textId="77777777" w:rsidR="00E42721" w:rsidRPr="009B3DCC" w:rsidRDefault="00E42721" w:rsidP="00F555E9">
            <w:pPr>
              <w:snapToGrid w:val="0"/>
              <w:jc w:val="center"/>
              <w:rPr>
                <w:sz w:val="16"/>
                <w:szCs w:val="16"/>
              </w:rPr>
            </w:pPr>
            <w:r w:rsidRPr="00266687">
              <w:rPr>
                <w:color w:val="000000"/>
                <w:sz w:val="16"/>
                <w:szCs w:val="16"/>
              </w:rPr>
              <w:t>1.71</w:t>
            </w:r>
          </w:p>
        </w:tc>
      </w:tr>
      <w:tr w:rsidR="00E42721" w:rsidRPr="009B3DCC" w14:paraId="19E203D8" w14:textId="77777777" w:rsidTr="00F555E9">
        <w:trPr>
          <w:trHeight w:val="165"/>
        </w:trPr>
        <w:tc>
          <w:tcPr>
            <w:tcW w:w="360" w:type="dxa"/>
            <w:vAlign w:val="center"/>
            <w:hideMark/>
          </w:tcPr>
          <w:p w14:paraId="1F9A8E6E" w14:textId="77777777" w:rsidR="00E42721" w:rsidRPr="00B20630" w:rsidRDefault="00E42721" w:rsidP="00F555E9">
            <w:pPr>
              <w:snapToGrid w:val="0"/>
              <w:rPr>
                <w:sz w:val="16"/>
                <w:szCs w:val="16"/>
              </w:rPr>
            </w:pPr>
            <w:r w:rsidRPr="00B20630">
              <w:rPr>
                <w:color w:val="000000"/>
                <w:sz w:val="16"/>
                <w:szCs w:val="16"/>
              </w:rPr>
              <w:t>590</w:t>
            </w:r>
          </w:p>
        </w:tc>
        <w:tc>
          <w:tcPr>
            <w:tcW w:w="864" w:type="dxa"/>
            <w:vAlign w:val="center"/>
            <w:hideMark/>
          </w:tcPr>
          <w:p w14:paraId="0756D7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9A16BAD"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30AC9906"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
          <w:p w14:paraId="68775877"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4589AC8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DAD05C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01C3360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8FC6DC1"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
          <w:p w14:paraId="470B5C55" w14:textId="77777777" w:rsidR="00E42721" w:rsidRPr="009B3DCC" w:rsidRDefault="00E42721" w:rsidP="00F555E9">
            <w:pPr>
              <w:snapToGrid w:val="0"/>
              <w:jc w:val="center"/>
              <w:rPr>
                <w:sz w:val="16"/>
                <w:szCs w:val="16"/>
              </w:rPr>
            </w:pPr>
            <w:r w:rsidRPr="00266687">
              <w:rPr>
                <w:color w:val="000000"/>
                <w:sz w:val="16"/>
                <w:szCs w:val="16"/>
              </w:rPr>
              <w:t>5.96</w:t>
            </w:r>
          </w:p>
        </w:tc>
      </w:tr>
      <w:tr w:rsidR="00E42721" w:rsidRPr="009B3DCC" w14:paraId="7E426402" w14:textId="77777777" w:rsidTr="00F555E9">
        <w:trPr>
          <w:trHeight w:val="165"/>
        </w:trPr>
        <w:tc>
          <w:tcPr>
            <w:tcW w:w="360" w:type="dxa"/>
            <w:vAlign w:val="center"/>
            <w:hideMark/>
          </w:tcPr>
          <w:p w14:paraId="0EBA3C94" w14:textId="77777777" w:rsidR="00E42721" w:rsidRPr="00B20630" w:rsidRDefault="00E42721" w:rsidP="00F555E9">
            <w:pPr>
              <w:snapToGrid w:val="0"/>
              <w:rPr>
                <w:sz w:val="16"/>
                <w:szCs w:val="16"/>
              </w:rPr>
            </w:pPr>
            <w:r w:rsidRPr="00B20630">
              <w:rPr>
                <w:color w:val="000000"/>
                <w:sz w:val="16"/>
                <w:szCs w:val="16"/>
              </w:rPr>
              <w:t>591</w:t>
            </w:r>
          </w:p>
        </w:tc>
        <w:tc>
          <w:tcPr>
            <w:tcW w:w="864" w:type="dxa"/>
            <w:vAlign w:val="center"/>
            <w:hideMark/>
          </w:tcPr>
          <w:p w14:paraId="19B2BBB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D7BC3B"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075D2D75"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
          <w:p w14:paraId="1CA58519"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14EFCE4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EC9242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57BD185"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A219263"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
          <w:p w14:paraId="04F9CD37" w14:textId="77777777" w:rsidR="00E42721" w:rsidRPr="009B3DCC" w:rsidRDefault="00E42721" w:rsidP="00F555E9">
            <w:pPr>
              <w:snapToGrid w:val="0"/>
              <w:jc w:val="center"/>
              <w:rPr>
                <w:sz w:val="16"/>
                <w:szCs w:val="16"/>
              </w:rPr>
            </w:pPr>
            <w:r w:rsidRPr="00266687">
              <w:rPr>
                <w:color w:val="000000"/>
                <w:sz w:val="16"/>
                <w:szCs w:val="16"/>
              </w:rPr>
              <w:t>5.99</w:t>
            </w:r>
          </w:p>
        </w:tc>
      </w:tr>
      <w:tr w:rsidR="00E42721" w:rsidRPr="009B3DCC" w14:paraId="65852DDD" w14:textId="77777777" w:rsidTr="00F555E9">
        <w:trPr>
          <w:trHeight w:val="165"/>
        </w:trPr>
        <w:tc>
          <w:tcPr>
            <w:tcW w:w="360" w:type="dxa"/>
            <w:vAlign w:val="center"/>
            <w:hideMark/>
          </w:tcPr>
          <w:p w14:paraId="5403A74C" w14:textId="77777777" w:rsidR="00E42721" w:rsidRPr="00B20630" w:rsidRDefault="00E42721" w:rsidP="00F555E9">
            <w:pPr>
              <w:snapToGrid w:val="0"/>
              <w:rPr>
                <w:sz w:val="16"/>
                <w:szCs w:val="16"/>
              </w:rPr>
            </w:pPr>
            <w:r w:rsidRPr="00B20630">
              <w:rPr>
                <w:color w:val="000000"/>
                <w:sz w:val="16"/>
                <w:szCs w:val="16"/>
              </w:rPr>
              <w:t>592</w:t>
            </w:r>
          </w:p>
        </w:tc>
        <w:tc>
          <w:tcPr>
            <w:tcW w:w="864" w:type="dxa"/>
            <w:vAlign w:val="center"/>
            <w:hideMark/>
          </w:tcPr>
          <w:p w14:paraId="2B35F1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F70C67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3479F17C"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
          <w:p w14:paraId="4531F55E"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289EF064"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478EC9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E1A3D64"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FB216FF"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
          <w:p w14:paraId="5E28FD2A" w14:textId="77777777" w:rsidR="00E42721" w:rsidRPr="009B3DCC" w:rsidRDefault="00E42721" w:rsidP="00F555E9">
            <w:pPr>
              <w:snapToGrid w:val="0"/>
              <w:jc w:val="center"/>
              <w:rPr>
                <w:sz w:val="16"/>
                <w:szCs w:val="16"/>
              </w:rPr>
            </w:pPr>
            <w:r w:rsidRPr="00266687">
              <w:rPr>
                <w:color w:val="000000"/>
                <w:sz w:val="16"/>
                <w:szCs w:val="16"/>
              </w:rPr>
              <w:t>6.64</w:t>
            </w:r>
          </w:p>
        </w:tc>
      </w:tr>
      <w:tr w:rsidR="00E42721" w:rsidRPr="009B3DCC" w14:paraId="4D3AD67C" w14:textId="77777777" w:rsidTr="00F555E9">
        <w:trPr>
          <w:trHeight w:val="165"/>
        </w:trPr>
        <w:tc>
          <w:tcPr>
            <w:tcW w:w="360" w:type="dxa"/>
            <w:vAlign w:val="center"/>
            <w:hideMark/>
          </w:tcPr>
          <w:p w14:paraId="413D6FEC" w14:textId="77777777" w:rsidR="00E42721" w:rsidRPr="00B20630" w:rsidRDefault="00E42721" w:rsidP="00F555E9">
            <w:pPr>
              <w:snapToGrid w:val="0"/>
              <w:rPr>
                <w:sz w:val="16"/>
                <w:szCs w:val="16"/>
              </w:rPr>
            </w:pPr>
            <w:r w:rsidRPr="00B20630">
              <w:rPr>
                <w:color w:val="000000"/>
                <w:sz w:val="16"/>
                <w:szCs w:val="16"/>
              </w:rPr>
              <w:t>593</w:t>
            </w:r>
          </w:p>
        </w:tc>
        <w:tc>
          <w:tcPr>
            <w:tcW w:w="864" w:type="dxa"/>
            <w:vAlign w:val="center"/>
            <w:hideMark/>
          </w:tcPr>
          <w:p w14:paraId="6CFB75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C9E011"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2CA59490" w14:textId="77777777" w:rsidR="00E42721" w:rsidRPr="009B3DCC" w:rsidRDefault="00E42721" w:rsidP="00F555E9">
            <w:pPr>
              <w:snapToGrid w:val="0"/>
              <w:jc w:val="center"/>
              <w:rPr>
                <w:sz w:val="16"/>
                <w:szCs w:val="16"/>
              </w:rPr>
            </w:pPr>
            <w:r w:rsidRPr="00266687">
              <w:rPr>
                <w:color w:val="000000"/>
                <w:sz w:val="16"/>
                <w:szCs w:val="16"/>
              </w:rPr>
              <w:t>118</w:t>
            </w:r>
          </w:p>
        </w:tc>
        <w:tc>
          <w:tcPr>
            <w:tcW w:w="1008" w:type="dxa"/>
            <w:vAlign w:val="center"/>
            <w:hideMark/>
          </w:tcPr>
          <w:p w14:paraId="67412E7A"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4AA0FA2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CAA73D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22B546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352B874" w14:textId="77777777" w:rsidR="00E42721" w:rsidRPr="009B3DCC" w:rsidRDefault="00E42721" w:rsidP="00F555E9">
            <w:pPr>
              <w:snapToGrid w:val="0"/>
              <w:jc w:val="center"/>
              <w:rPr>
                <w:sz w:val="16"/>
                <w:szCs w:val="16"/>
              </w:rPr>
            </w:pPr>
            <w:r w:rsidRPr="00266687">
              <w:rPr>
                <w:color w:val="000000"/>
                <w:sz w:val="16"/>
                <w:szCs w:val="16"/>
              </w:rPr>
              <w:t>3.62</w:t>
            </w:r>
          </w:p>
        </w:tc>
        <w:tc>
          <w:tcPr>
            <w:tcW w:w="1008" w:type="dxa"/>
            <w:vAlign w:val="center"/>
            <w:hideMark/>
          </w:tcPr>
          <w:p w14:paraId="777B38B1" w14:textId="77777777" w:rsidR="00E42721" w:rsidRPr="009B3DCC" w:rsidRDefault="00E42721" w:rsidP="00F555E9">
            <w:pPr>
              <w:snapToGrid w:val="0"/>
              <w:jc w:val="center"/>
              <w:rPr>
                <w:sz w:val="16"/>
                <w:szCs w:val="16"/>
              </w:rPr>
            </w:pPr>
            <w:r w:rsidRPr="00266687">
              <w:rPr>
                <w:color w:val="000000"/>
                <w:sz w:val="16"/>
                <w:szCs w:val="16"/>
              </w:rPr>
              <w:t>3.09</w:t>
            </w:r>
          </w:p>
        </w:tc>
      </w:tr>
      <w:tr w:rsidR="00E42721" w:rsidRPr="009B3DCC" w14:paraId="27FB1241" w14:textId="77777777" w:rsidTr="00F555E9">
        <w:trPr>
          <w:trHeight w:val="165"/>
        </w:trPr>
        <w:tc>
          <w:tcPr>
            <w:tcW w:w="360" w:type="dxa"/>
            <w:vAlign w:val="center"/>
            <w:hideMark/>
          </w:tcPr>
          <w:p w14:paraId="65433A5F" w14:textId="77777777" w:rsidR="00E42721" w:rsidRPr="00B20630" w:rsidRDefault="00E42721" w:rsidP="00F555E9">
            <w:pPr>
              <w:snapToGrid w:val="0"/>
              <w:rPr>
                <w:sz w:val="16"/>
                <w:szCs w:val="16"/>
              </w:rPr>
            </w:pPr>
            <w:r w:rsidRPr="00B20630">
              <w:rPr>
                <w:color w:val="000000"/>
                <w:sz w:val="16"/>
                <w:szCs w:val="16"/>
              </w:rPr>
              <w:t>594</w:t>
            </w:r>
          </w:p>
        </w:tc>
        <w:tc>
          <w:tcPr>
            <w:tcW w:w="864" w:type="dxa"/>
            <w:vAlign w:val="center"/>
            <w:hideMark/>
          </w:tcPr>
          <w:p w14:paraId="5F233A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595D66C"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404FD888" w14:textId="77777777" w:rsidR="00E42721" w:rsidRPr="009B3DCC" w:rsidRDefault="00E42721" w:rsidP="00F555E9">
            <w:pPr>
              <w:snapToGrid w:val="0"/>
              <w:jc w:val="center"/>
              <w:rPr>
                <w:sz w:val="16"/>
                <w:szCs w:val="16"/>
              </w:rPr>
            </w:pPr>
            <w:r w:rsidRPr="00266687">
              <w:rPr>
                <w:color w:val="000000"/>
                <w:sz w:val="16"/>
                <w:szCs w:val="16"/>
              </w:rPr>
              <w:t>118</w:t>
            </w:r>
          </w:p>
        </w:tc>
        <w:tc>
          <w:tcPr>
            <w:tcW w:w="1008" w:type="dxa"/>
            <w:vAlign w:val="center"/>
            <w:hideMark/>
          </w:tcPr>
          <w:p w14:paraId="5232B771"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7EB4425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460F63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6D27F4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468FAAB"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
          <w:p w14:paraId="4A6536FB"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193F5B25" w14:textId="77777777" w:rsidTr="00F555E9">
        <w:trPr>
          <w:trHeight w:val="165"/>
        </w:trPr>
        <w:tc>
          <w:tcPr>
            <w:tcW w:w="360" w:type="dxa"/>
            <w:vAlign w:val="center"/>
            <w:hideMark/>
          </w:tcPr>
          <w:p w14:paraId="65F7FDA2" w14:textId="77777777" w:rsidR="00E42721" w:rsidRPr="00B20630" w:rsidRDefault="00E42721" w:rsidP="00F555E9">
            <w:pPr>
              <w:snapToGrid w:val="0"/>
              <w:rPr>
                <w:sz w:val="16"/>
                <w:szCs w:val="16"/>
              </w:rPr>
            </w:pPr>
            <w:r w:rsidRPr="00B20630">
              <w:rPr>
                <w:color w:val="000000"/>
                <w:sz w:val="16"/>
                <w:szCs w:val="16"/>
              </w:rPr>
              <w:t>595</w:t>
            </w:r>
          </w:p>
        </w:tc>
        <w:tc>
          <w:tcPr>
            <w:tcW w:w="864" w:type="dxa"/>
            <w:vAlign w:val="center"/>
            <w:hideMark/>
          </w:tcPr>
          <w:p w14:paraId="75CA2EA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86BBD3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0846C206" w14:textId="77777777" w:rsidR="00E42721" w:rsidRPr="009B3DCC" w:rsidRDefault="00E42721" w:rsidP="00F555E9">
            <w:pPr>
              <w:snapToGrid w:val="0"/>
              <w:jc w:val="center"/>
              <w:rPr>
                <w:sz w:val="16"/>
                <w:szCs w:val="16"/>
              </w:rPr>
            </w:pPr>
            <w:r w:rsidRPr="00266687">
              <w:rPr>
                <w:color w:val="000000"/>
                <w:sz w:val="16"/>
                <w:szCs w:val="16"/>
              </w:rPr>
              <w:t>118</w:t>
            </w:r>
          </w:p>
        </w:tc>
        <w:tc>
          <w:tcPr>
            <w:tcW w:w="1008" w:type="dxa"/>
            <w:vAlign w:val="center"/>
            <w:hideMark/>
          </w:tcPr>
          <w:p w14:paraId="1D8E07E5"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6CD19A0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00E12F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6F9AE0B"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6396DDEB"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
          <w:p w14:paraId="2DCC7F60" w14:textId="77777777" w:rsidR="00E42721" w:rsidRPr="009B3DCC" w:rsidRDefault="00E42721" w:rsidP="00F555E9">
            <w:pPr>
              <w:snapToGrid w:val="0"/>
              <w:jc w:val="center"/>
              <w:rPr>
                <w:sz w:val="16"/>
                <w:szCs w:val="16"/>
              </w:rPr>
            </w:pPr>
            <w:r w:rsidRPr="00266687">
              <w:rPr>
                <w:color w:val="000000"/>
                <w:sz w:val="16"/>
                <w:szCs w:val="16"/>
              </w:rPr>
              <w:t>4.27</w:t>
            </w:r>
          </w:p>
        </w:tc>
      </w:tr>
      <w:tr w:rsidR="00E42721" w:rsidRPr="009B3DCC" w14:paraId="3A352D72" w14:textId="77777777" w:rsidTr="00F555E9">
        <w:trPr>
          <w:trHeight w:val="165"/>
        </w:trPr>
        <w:tc>
          <w:tcPr>
            <w:tcW w:w="360" w:type="dxa"/>
            <w:vAlign w:val="center"/>
            <w:hideMark/>
          </w:tcPr>
          <w:p w14:paraId="2E98690B" w14:textId="77777777" w:rsidR="00E42721" w:rsidRPr="00B20630" w:rsidRDefault="00E42721" w:rsidP="00F555E9">
            <w:pPr>
              <w:snapToGrid w:val="0"/>
              <w:rPr>
                <w:sz w:val="16"/>
                <w:szCs w:val="16"/>
              </w:rPr>
            </w:pPr>
            <w:r w:rsidRPr="00B20630">
              <w:rPr>
                <w:color w:val="000000"/>
                <w:sz w:val="16"/>
                <w:szCs w:val="16"/>
              </w:rPr>
              <w:t>596</w:t>
            </w:r>
          </w:p>
        </w:tc>
        <w:tc>
          <w:tcPr>
            <w:tcW w:w="864" w:type="dxa"/>
            <w:vAlign w:val="center"/>
            <w:hideMark/>
          </w:tcPr>
          <w:p w14:paraId="280293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D6F5CF"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22A0C298"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0C560422"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5AE947B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2704C1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9249CD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CA20008" w14:textId="77777777" w:rsidR="00E42721" w:rsidRPr="009B3DCC" w:rsidRDefault="00E42721" w:rsidP="00F555E9">
            <w:pPr>
              <w:snapToGrid w:val="0"/>
              <w:jc w:val="center"/>
              <w:rPr>
                <w:sz w:val="16"/>
                <w:szCs w:val="16"/>
              </w:rPr>
            </w:pPr>
            <w:r w:rsidRPr="00266687">
              <w:rPr>
                <w:color w:val="000000"/>
                <w:sz w:val="16"/>
                <w:szCs w:val="16"/>
              </w:rPr>
              <w:t>4.30</w:t>
            </w:r>
          </w:p>
        </w:tc>
        <w:tc>
          <w:tcPr>
            <w:tcW w:w="1008" w:type="dxa"/>
            <w:vAlign w:val="center"/>
            <w:hideMark/>
          </w:tcPr>
          <w:p w14:paraId="2DE80C86" w14:textId="77777777" w:rsidR="00E42721" w:rsidRPr="009B3DCC" w:rsidRDefault="00E42721" w:rsidP="00F555E9">
            <w:pPr>
              <w:snapToGrid w:val="0"/>
              <w:jc w:val="center"/>
              <w:rPr>
                <w:sz w:val="16"/>
                <w:szCs w:val="16"/>
              </w:rPr>
            </w:pPr>
            <w:r w:rsidRPr="00266687">
              <w:rPr>
                <w:color w:val="000000"/>
                <w:sz w:val="16"/>
                <w:szCs w:val="16"/>
              </w:rPr>
              <w:t>2.06</w:t>
            </w:r>
          </w:p>
        </w:tc>
      </w:tr>
      <w:tr w:rsidR="00E42721" w:rsidRPr="009B3DCC" w14:paraId="17B7E87A" w14:textId="77777777" w:rsidTr="00F555E9">
        <w:trPr>
          <w:trHeight w:val="165"/>
        </w:trPr>
        <w:tc>
          <w:tcPr>
            <w:tcW w:w="360" w:type="dxa"/>
            <w:vAlign w:val="center"/>
            <w:hideMark/>
          </w:tcPr>
          <w:p w14:paraId="251D542B" w14:textId="77777777" w:rsidR="00E42721" w:rsidRPr="00B20630" w:rsidRDefault="00E42721" w:rsidP="00F555E9">
            <w:pPr>
              <w:snapToGrid w:val="0"/>
              <w:rPr>
                <w:sz w:val="16"/>
                <w:szCs w:val="16"/>
              </w:rPr>
            </w:pPr>
            <w:r w:rsidRPr="00B20630">
              <w:rPr>
                <w:color w:val="000000"/>
                <w:sz w:val="16"/>
                <w:szCs w:val="16"/>
              </w:rPr>
              <w:t>597</w:t>
            </w:r>
          </w:p>
        </w:tc>
        <w:tc>
          <w:tcPr>
            <w:tcW w:w="864" w:type="dxa"/>
            <w:vAlign w:val="center"/>
            <w:hideMark/>
          </w:tcPr>
          <w:p w14:paraId="7132C2B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365098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162B3D1D"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13D43670"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4F39234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E0C3F26"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6DF908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9B7C729" w14:textId="77777777" w:rsidR="00E42721" w:rsidRPr="009B3DCC" w:rsidRDefault="00E42721" w:rsidP="00F555E9">
            <w:pPr>
              <w:snapToGrid w:val="0"/>
              <w:jc w:val="center"/>
              <w:rPr>
                <w:sz w:val="16"/>
                <w:szCs w:val="16"/>
              </w:rPr>
            </w:pPr>
            <w:r w:rsidRPr="00266687">
              <w:rPr>
                <w:color w:val="000000"/>
                <w:sz w:val="16"/>
                <w:szCs w:val="16"/>
              </w:rPr>
              <w:t>5.01</w:t>
            </w:r>
          </w:p>
        </w:tc>
        <w:tc>
          <w:tcPr>
            <w:tcW w:w="1008" w:type="dxa"/>
            <w:vAlign w:val="center"/>
            <w:hideMark/>
          </w:tcPr>
          <w:p w14:paraId="3A603401" w14:textId="77777777" w:rsidR="00E42721" w:rsidRPr="009B3DCC" w:rsidRDefault="00E42721" w:rsidP="00F555E9">
            <w:pPr>
              <w:snapToGrid w:val="0"/>
              <w:jc w:val="center"/>
              <w:rPr>
                <w:sz w:val="16"/>
                <w:szCs w:val="16"/>
              </w:rPr>
            </w:pPr>
            <w:r w:rsidRPr="00266687">
              <w:rPr>
                <w:color w:val="000000"/>
                <w:sz w:val="16"/>
                <w:szCs w:val="16"/>
              </w:rPr>
              <w:t>2.66</w:t>
            </w:r>
          </w:p>
        </w:tc>
      </w:tr>
      <w:tr w:rsidR="00E42721" w:rsidRPr="009B3DCC" w14:paraId="6E9F08EE" w14:textId="77777777" w:rsidTr="00F555E9">
        <w:trPr>
          <w:trHeight w:val="165"/>
        </w:trPr>
        <w:tc>
          <w:tcPr>
            <w:tcW w:w="360" w:type="dxa"/>
            <w:vAlign w:val="center"/>
            <w:hideMark/>
          </w:tcPr>
          <w:p w14:paraId="055E4932" w14:textId="77777777" w:rsidR="00E42721" w:rsidRPr="00B20630" w:rsidRDefault="00E42721" w:rsidP="00F555E9">
            <w:pPr>
              <w:snapToGrid w:val="0"/>
              <w:rPr>
                <w:sz w:val="16"/>
                <w:szCs w:val="16"/>
              </w:rPr>
            </w:pPr>
            <w:r w:rsidRPr="00B20630">
              <w:rPr>
                <w:color w:val="000000"/>
                <w:sz w:val="16"/>
                <w:szCs w:val="16"/>
              </w:rPr>
              <w:t>598</w:t>
            </w:r>
          </w:p>
        </w:tc>
        <w:tc>
          <w:tcPr>
            <w:tcW w:w="864" w:type="dxa"/>
            <w:vAlign w:val="center"/>
            <w:hideMark/>
          </w:tcPr>
          <w:p w14:paraId="0D2AB1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9E72C2D"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74967D2E"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4C4D4ED0"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4CD55A34"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FF2522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E46BD7E"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AE0795D" w14:textId="77777777" w:rsidR="00E42721" w:rsidRPr="009B3DCC" w:rsidRDefault="00E42721" w:rsidP="00F555E9">
            <w:pPr>
              <w:snapToGrid w:val="0"/>
              <w:jc w:val="center"/>
              <w:rPr>
                <w:sz w:val="16"/>
                <w:szCs w:val="16"/>
              </w:rPr>
            </w:pPr>
            <w:r w:rsidRPr="00266687">
              <w:rPr>
                <w:color w:val="000000"/>
                <w:sz w:val="16"/>
                <w:szCs w:val="16"/>
              </w:rPr>
              <w:t>5.19</w:t>
            </w:r>
          </w:p>
        </w:tc>
        <w:tc>
          <w:tcPr>
            <w:tcW w:w="1008" w:type="dxa"/>
            <w:vAlign w:val="center"/>
            <w:hideMark/>
          </w:tcPr>
          <w:p w14:paraId="109CE8E3"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55C8F3FA" w14:textId="77777777" w:rsidTr="00F555E9">
        <w:trPr>
          <w:trHeight w:val="165"/>
        </w:trPr>
        <w:tc>
          <w:tcPr>
            <w:tcW w:w="360" w:type="dxa"/>
            <w:vAlign w:val="center"/>
            <w:hideMark/>
          </w:tcPr>
          <w:p w14:paraId="662682B4" w14:textId="77777777" w:rsidR="00E42721" w:rsidRPr="00B20630" w:rsidRDefault="00E42721" w:rsidP="00F555E9">
            <w:pPr>
              <w:snapToGrid w:val="0"/>
              <w:rPr>
                <w:sz w:val="16"/>
                <w:szCs w:val="16"/>
              </w:rPr>
            </w:pPr>
            <w:r w:rsidRPr="00B20630">
              <w:rPr>
                <w:color w:val="000000"/>
                <w:sz w:val="16"/>
                <w:szCs w:val="16"/>
              </w:rPr>
              <w:t>599</w:t>
            </w:r>
          </w:p>
        </w:tc>
        <w:tc>
          <w:tcPr>
            <w:tcW w:w="864" w:type="dxa"/>
            <w:vAlign w:val="center"/>
            <w:hideMark/>
          </w:tcPr>
          <w:p w14:paraId="6E71112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2AADB6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6FAF01A9"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27DFA00B"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490B82E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9AA185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D746019"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4979C84" w14:textId="77777777" w:rsidR="00E42721" w:rsidRPr="009B3DCC" w:rsidRDefault="00E42721" w:rsidP="00F555E9">
            <w:pPr>
              <w:snapToGrid w:val="0"/>
              <w:jc w:val="center"/>
              <w:rPr>
                <w:sz w:val="16"/>
                <w:szCs w:val="16"/>
              </w:rPr>
            </w:pPr>
            <w:r w:rsidRPr="00266687">
              <w:rPr>
                <w:color w:val="000000"/>
                <w:sz w:val="16"/>
                <w:szCs w:val="16"/>
              </w:rPr>
              <w:t>7.39</w:t>
            </w:r>
          </w:p>
        </w:tc>
        <w:tc>
          <w:tcPr>
            <w:tcW w:w="1008" w:type="dxa"/>
            <w:vAlign w:val="center"/>
            <w:hideMark/>
          </w:tcPr>
          <w:p w14:paraId="675C2A20" w14:textId="77777777" w:rsidR="00E42721" w:rsidRPr="009B3DCC" w:rsidRDefault="00E42721" w:rsidP="00F555E9">
            <w:pPr>
              <w:snapToGrid w:val="0"/>
              <w:jc w:val="center"/>
              <w:rPr>
                <w:sz w:val="16"/>
                <w:szCs w:val="16"/>
              </w:rPr>
            </w:pPr>
            <w:r w:rsidRPr="00266687">
              <w:rPr>
                <w:color w:val="000000"/>
                <w:sz w:val="16"/>
                <w:szCs w:val="16"/>
              </w:rPr>
              <w:t>1.56</w:t>
            </w:r>
          </w:p>
        </w:tc>
      </w:tr>
      <w:tr w:rsidR="00E42721" w:rsidRPr="009B3DCC" w14:paraId="75A6E59C" w14:textId="77777777" w:rsidTr="00F555E9">
        <w:trPr>
          <w:trHeight w:val="180"/>
        </w:trPr>
        <w:tc>
          <w:tcPr>
            <w:tcW w:w="360" w:type="dxa"/>
            <w:vAlign w:val="center"/>
            <w:hideMark/>
          </w:tcPr>
          <w:p w14:paraId="19449C4F" w14:textId="77777777" w:rsidR="00E42721" w:rsidRPr="00B20630" w:rsidRDefault="00E42721" w:rsidP="00F555E9">
            <w:pPr>
              <w:snapToGrid w:val="0"/>
              <w:rPr>
                <w:sz w:val="16"/>
                <w:szCs w:val="16"/>
              </w:rPr>
            </w:pPr>
            <w:r w:rsidRPr="00B20630">
              <w:rPr>
                <w:color w:val="000000"/>
                <w:sz w:val="16"/>
                <w:szCs w:val="16"/>
              </w:rPr>
              <w:t>600</w:t>
            </w:r>
          </w:p>
        </w:tc>
        <w:tc>
          <w:tcPr>
            <w:tcW w:w="864" w:type="dxa"/>
            <w:vAlign w:val="center"/>
            <w:hideMark/>
          </w:tcPr>
          <w:p w14:paraId="782D380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9CC0AC8"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23C6A68D"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16F0277F"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1627F66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6256B6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496CE1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86C7F74" w14:textId="77777777" w:rsidR="00E42721" w:rsidRPr="009B3DCC" w:rsidRDefault="00E42721" w:rsidP="00F555E9">
            <w:pPr>
              <w:snapToGrid w:val="0"/>
              <w:jc w:val="center"/>
              <w:rPr>
                <w:sz w:val="16"/>
                <w:szCs w:val="16"/>
              </w:rPr>
            </w:pPr>
            <w:r w:rsidRPr="00266687">
              <w:rPr>
                <w:color w:val="000000"/>
                <w:sz w:val="16"/>
                <w:szCs w:val="16"/>
              </w:rPr>
              <w:t>6.24</w:t>
            </w:r>
          </w:p>
        </w:tc>
        <w:tc>
          <w:tcPr>
            <w:tcW w:w="1008" w:type="dxa"/>
            <w:vAlign w:val="center"/>
            <w:hideMark/>
          </w:tcPr>
          <w:p w14:paraId="156242BC" w14:textId="77777777" w:rsidR="00E42721" w:rsidRPr="009B3DCC" w:rsidRDefault="00E42721" w:rsidP="00F555E9">
            <w:pPr>
              <w:snapToGrid w:val="0"/>
              <w:jc w:val="center"/>
              <w:rPr>
                <w:sz w:val="16"/>
                <w:szCs w:val="16"/>
              </w:rPr>
            </w:pPr>
            <w:r w:rsidRPr="00266687">
              <w:rPr>
                <w:color w:val="000000"/>
                <w:sz w:val="16"/>
                <w:szCs w:val="16"/>
              </w:rPr>
              <w:t>2.21</w:t>
            </w:r>
          </w:p>
        </w:tc>
      </w:tr>
      <w:tr w:rsidR="00E42721" w:rsidRPr="009B3DCC" w14:paraId="15914F19" w14:textId="77777777" w:rsidTr="00F555E9">
        <w:trPr>
          <w:trHeight w:val="165"/>
        </w:trPr>
        <w:tc>
          <w:tcPr>
            <w:tcW w:w="360" w:type="dxa"/>
            <w:vAlign w:val="center"/>
            <w:hideMark/>
          </w:tcPr>
          <w:p w14:paraId="1EC37E2C" w14:textId="77777777" w:rsidR="00E42721" w:rsidRPr="00B20630" w:rsidRDefault="00E42721" w:rsidP="00F555E9">
            <w:pPr>
              <w:snapToGrid w:val="0"/>
              <w:rPr>
                <w:sz w:val="16"/>
                <w:szCs w:val="16"/>
              </w:rPr>
            </w:pPr>
            <w:r w:rsidRPr="00B20630">
              <w:rPr>
                <w:color w:val="000000"/>
                <w:sz w:val="16"/>
                <w:szCs w:val="16"/>
              </w:rPr>
              <w:t>601</w:t>
            </w:r>
          </w:p>
        </w:tc>
        <w:tc>
          <w:tcPr>
            <w:tcW w:w="864" w:type="dxa"/>
            <w:vAlign w:val="center"/>
            <w:hideMark/>
          </w:tcPr>
          <w:p w14:paraId="4CCC120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BDDAC81"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122FAFA7"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4A724487"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1CBBC4F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A80DE7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CE49E0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98E6D79" w14:textId="77777777" w:rsidR="00E42721" w:rsidRPr="009B3DCC" w:rsidRDefault="00E42721" w:rsidP="00F555E9">
            <w:pPr>
              <w:snapToGrid w:val="0"/>
              <w:jc w:val="center"/>
              <w:rPr>
                <w:sz w:val="16"/>
                <w:szCs w:val="16"/>
              </w:rPr>
            </w:pPr>
            <w:r w:rsidRPr="00266687">
              <w:rPr>
                <w:color w:val="000000"/>
                <w:sz w:val="16"/>
                <w:szCs w:val="16"/>
              </w:rPr>
              <w:t>6.53</w:t>
            </w:r>
          </w:p>
        </w:tc>
        <w:tc>
          <w:tcPr>
            <w:tcW w:w="1008" w:type="dxa"/>
            <w:vAlign w:val="center"/>
            <w:hideMark/>
          </w:tcPr>
          <w:p w14:paraId="080A7E06"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6FA2C1A0" w14:textId="77777777" w:rsidTr="00F555E9">
        <w:trPr>
          <w:trHeight w:val="165"/>
        </w:trPr>
        <w:tc>
          <w:tcPr>
            <w:tcW w:w="360" w:type="dxa"/>
            <w:vAlign w:val="center"/>
            <w:hideMark/>
          </w:tcPr>
          <w:p w14:paraId="02943E4A" w14:textId="77777777" w:rsidR="00E42721" w:rsidRPr="00B20630" w:rsidRDefault="00E42721" w:rsidP="00F555E9">
            <w:pPr>
              <w:snapToGrid w:val="0"/>
              <w:rPr>
                <w:sz w:val="16"/>
                <w:szCs w:val="16"/>
              </w:rPr>
            </w:pPr>
            <w:r w:rsidRPr="00B20630">
              <w:rPr>
                <w:color w:val="000000"/>
                <w:sz w:val="16"/>
                <w:szCs w:val="16"/>
              </w:rPr>
              <w:lastRenderedPageBreak/>
              <w:t>602</w:t>
            </w:r>
          </w:p>
        </w:tc>
        <w:tc>
          <w:tcPr>
            <w:tcW w:w="864" w:type="dxa"/>
            <w:vAlign w:val="center"/>
            <w:hideMark/>
          </w:tcPr>
          <w:p w14:paraId="0C2645F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561D13"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09A6294E"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
          <w:p w14:paraId="468B3D89"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66C488B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CBD079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AD9913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7A49E88" w14:textId="77777777" w:rsidR="00E42721" w:rsidRPr="009B3DCC" w:rsidRDefault="00E42721" w:rsidP="00F555E9">
            <w:pPr>
              <w:snapToGrid w:val="0"/>
              <w:jc w:val="center"/>
              <w:rPr>
                <w:sz w:val="16"/>
                <w:szCs w:val="16"/>
              </w:rPr>
            </w:pPr>
            <w:r w:rsidRPr="00266687">
              <w:rPr>
                <w:color w:val="000000"/>
                <w:sz w:val="16"/>
                <w:szCs w:val="16"/>
              </w:rPr>
              <w:t>12.15</w:t>
            </w:r>
          </w:p>
        </w:tc>
        <w:tc>
          <w:tcPr>
            <w:tcW w:w="1008" w:type="dxa"/>
            <w:vAlign w:val="center"/>
            <w:hideMark/>
          </w:tcPr>
          <w:p w14:paraId="7162A00B" w14:textId="77777777" w:rsidR="00E42721" w:rsidRPr="009B3DCC" w:rsidRDefault="00E42721" w:rsidP="00F555E9">
            <w:pPr>
              <w:snapToGrid w:val="0"/>
              <w:jc w:val="center"/>
              <w:rPr>
                <w:sz w:val="16"/>
                <w:szCs w:val="16"/>
              </w:rPr>
            </w:pPr>
            <w:r w:rsidRPr="00266687">
              <w:rPr>
                <w:color w:val="000000"/>
                <w:sz w:val="16"/>
                <w:szCs w:val="16"/>
              </w:rPr>
              <w:t>0.99</w:t>
            </w:r>
          </w:p>
        </w:tc>
      </w:tr>
      <w:tr w:rsidR="00E42721" w:rsidRPr="009B3DCC" w14:paraId="4FE32C22" w14:textId="77777777" w:rsidTr="00F555E9">
        <w:trPr>
          <w:trHeight w:val="165"/>
        </w:trPr>
        <w:tc>
          <w:tcPr>
            <w:tcW w:w="360" w:type="dxa"/>
            <w:vAlign w:val="center"/>
            <w:hideMark/>
          </w:tcPr>
          <w:p w14:paraId="51EB0C3D" w14:textId="77777777" w:rsidR="00E42721" w:rsidRPr="00B20630" w:rsidRDefault="00E42721" w:rsidP="00F555E9">
            <w:pPr>
              <w:snapToGrid w:val="0"/>
              <w:rPr>
                <w:sz w:val="16"/>
                <w:szCs w:val="16"/>
              </w:rPr>
            </w:pPr>
            <w:r w:rsidRPr="00B20630">
              <w:rPr>
                <w:color w:val="000000"/>
                <w:sz w:val="16"/>
                <w:szCs w:val="16"/>
              </w:rPr>
              <w:t>603</w:t>
            </w:r>
          </w:p>
        </w:tc>
        <w:tc>
          <w:tcPr>
            <w:tcW w:w="864" w:type="dxa"/>
            <w:vAlign w:val="center"/>
            <w:hideMark/>
          </w:tcPr>
          <w:p w14:paraId="414156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29C89E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4A625C1F"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
          <w:p w14:paraId="3A74F3DF"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33BC7DF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13A33C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0E1C745"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0A65159" w14:textId="77777777" w:rsidR="00E42721" w:rsidRPr="009B3DCC" w:rsidRDefault="00E42721" w:rsidP="00F555E9">
            <w:pPr>
              <w:snapToGrid w:val="0"/>
              <w:jc w:val="center"/>
              <w:rPr>
                <w:sz w:val="16"/>
                <w:szCs w:val="16"/>
              </w:rPr>
            </w:pPr>
            <w:r w:rsidRPr="00266687">
              <w:rPr>
                <w:color w:val="000000"/>
                <w:sz w:val="16"/>
                <w:szCs w:val="16"/>
              </w:rPr>
              <w:t>11.96</w:t>
            </w:r>
          </w:p>
        </w:tc>
        <w:tc>
          <w:tcPr>
            <w:tcW w:w="1008" w:type="dxa"/>
            <w:vAlign w:val="center"/>
            <w:hideMark/>
          </w:tcPr>
          <w:p w14:paraId="478B8E69" w14:textId="77777777" w:rsidR="00E42721" w:rsidRPr="009B3DCC" w:rsidRDefault="00E42721" w:rsidP="00F555E9">
            <w:pPr>
              <w:snapToGrid w:val="0"/>
              <w:jc w:val="center"/>
              <w:rPr>
                <w:sz w:val="16"/>
                <w:szCs w:val="16"/>
              </w:rPr>
            </w:pPr>
            <w:r w:rsidRPr="00266687">
              <w:rPr>
                <w:color w:val="000000"/>
                <w:sz w:val="16"/>
                <w:szCs w:val="16"/>
              </w:rPr>
              <w:t>1.04</w:t>
            </w:r>
          </w:p>
        </w:tc>
      </w:tr>
      <w:tr w:rsidR="00E42721" w:rsidRPr="009B3DCC" w14:paraId="66DC058F" w14:textId="77777777" w:rsidTr="00F555E9">
        <w:trPr>
          <w:trHeight w:val="165"/>
        </w:trPr>
        <w:tc>
          <w:tcPr>
            <w:tcW w:w="360" w:type="dxa"/>
            <w:vAlign w:val="center"/>
            <w:hideMark/>
          </w:tcPr>
          <w:p w14:paraId="5920F3F5" w14:textId="77777777" w:rsidR="00E42721" w:rsidRPr="00B20630" w:rsidRDefault="00E42721" w:rsidP="00F555E9">
            <w:pPr>
              <w:snapToGrid w:val="0"/>
              <w:rPr>
                <w:sz w:val="16"/>
                <w:szCs w:val="16"/>
              </w:rPr>
            </w:pPr>
            <w:r w:rsidRPr="00B20630">
              <w:rPr>
                <w:color w:val="000000"/>
                <w:sz w:val="16"/>
                <w:szCs w:val="16"/>
              </w:rPr>
              <w:t>604</w:t>
            </w:r>
          </w:p>
        </w:tc>
        <w:tc>
          <w:tcPr>
            <w:tcW w:w="864" w:type="dxa"/>
            <w:vAlign w:val="center"/>
            <w:hideMark/>
          </w:tcPr>
          <w:p w14:paraId="603BF58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74697ED"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6A3F4A2B"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
          <w:p w14:paraId="190D433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2CD7740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08B50D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BA829B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D54DF0B" w14:textId="77777777" w:rsidR="00E42721" w:rsidRPr="009B3DCC" w:rsidRDefault="00E42721" w:rsidP="00F555E9">
            <w:pPr>
              <w:snapToGrid w:val="0"/>
              <w:jc w:val="center"/>
              <w:rPr>
                <w:sz w:val="16"/>
                <w:szCs w:val="16"/>
              </w:rPr>
            </w:pPr>
            <w:r w:rsidRPr="00266687">
              <w:rPr>
                <w:color w:val="000000"/>
                <w:sz w:val="16"/>
                <w:szCs w:val="16"/>
              </w:rPr>
              <w:t>11.90</w:t>
            </w:r>
          </w:p>
        </w:tc>
        <w:tc>
          <w:tcPr>
            <w:tcW w:w="1008" w:type="dxa"/>
            <w:vAlign w:val="center"/>
            <w:hideMark/>
          </w:tcPr>
          <w:p w14:paraId="1BFD7E1E" w14:textId="77777777" w:rsidR="00E42721" w:rsidRPr="009B3DCC" w:rsidRDefault="00E42721" w:rsidP="00F555E9">
            <w:pPr>
              <w:snapToGrid w:val="0"/>
              <w:jc w:val="center"/>
              <w:rPr>
                <w:sz w:val="16"/>
                <w:szCs w:val="16"/>
              </w:rPr>
            </w:pPr>
            <w:r w:rsidRPr="00266687">
              <w:rPr>
                <w:color w:val="000000"/>
                <w:sz w:val="16"/>
                <w:szCs w:val="16"/>
              </w:rPr>
              <w:t>1.53</w:t>
            </w:r>
          </w:p>
        </w:tc>
      </w:tr>
      <w:tr w:rsidR="00E42721" w:rsidRPr="009B3DCC" w14:paraId="3C4880E2" w14:textId="77777777" w:rsidTr="00F555E9">
        <w:trPr>
          <w:trHeight w:val="165"/>
        </w:trPr>
        <w:tc>
          <w:tcPr>
            <w:tcW w:w="360" w:type="dxa"/>
            <w:vAlign w:val="center"/>
            <w:hideMark/>
          </w:tcPr>
          <w:p w14:paraId="21CE35CA" w14:textId="77777777" w:rsidR="00E42721" w:rsidRPr="00B20630" w:rsidRDefault="00E42721" w:rsidP="00F555E9">
            <w:pPr>
              <w:snapToGrid w:val="0"/>
              <w:rPr>
                <w:sz w:val="16"/>
                <w:szCs w:val="16"/>
              </w:rPr>
            </w:pPr>
            <w:r w:rsidRPr="00B20630">
              <w:rPr>
                <w:color w:val="000000"/>
                <w:sz w:val="16"/>
                <w:szCs w:val="16"/>
              </w:rPr>
              <w:t>605</w:t>
            </w:r>
          </w:p>
        </w:tc>
        <w:tc>
          <w:tcPr>
            <w:tcW w:w="864" w:type="dxa"/>
            <w:vAlign w:val="center"/>
            <w:hideMark/>
          </w:tcPr>
          <w:p w14:paraId="7EF23D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1B392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56CC604"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
          <w:p w14:paraId="18F5656A"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194064C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6680FB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7130F53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E3C2F38" w14:textId="77777777" w:rsidR="00E42721" w:rsidRPr="009B3DCC" w:rsidRDefault="00E42721" w:rsidP="00F555E9">
            <w:pPr>
              <w:snapToGrid w:val="0"/>
              <w:jc w:val="center"/>
              <w:rPr>
                <w:sz w:val="16"/>
                <w:szCs w:val="16"/>
              </w:rPr>
            </w:pPr>
            <w:r w:rsidRPr="00266687">
              <w:rPr>
                <w:color w:val="000000"/>
                <w:sz w:val="16"/>
                <w:szCs w:val="16"/>
              </w:rPr>
              <w:t>3.91</w:t>
            </w:r>
          </w:p>
        </w:tc>
        <w:tc>
          <w:tcPr>
            <w:tcW w:w="1008" w:type="dxa"/>
            <w:vAlign w:val="center"/>
            <w:hideMark/>
          </w:tcPr>
          <w:p w14:paraId="65EC7B71" w14:textId="77777777" w:rsidR="00E42721" w:rsidRPr="009B3DCC" w:rsidRDefault="00E42721" w:rsidP="00F555E9">
            <w:pPr>
              <w:snapToGrid w:val="0"/>
              <w:jc w:val="center"/>
              <w:rPr>
                <w:sz w:val="16"/>
                <w:szCs w:val="16"/>
              </w:rPr>
            </w:pPr>
            <w:r w:rsidRPr="00266687">
              <w:rPr>
                <w:color w:val="000000"/>
                <w:sz w:val="16"/>
                <w:szCs w:val="16"/>
              </w:rPr>
              <w:t>4.38</w:t>
            </w:r>
          </w:p>
        </w:tc>
      </w:tr>
      <w:tr w:rsidR="00E42721" w:rsidRPr="009B3DCC" w14:paraId="4BBFF160" w14:textId="77777777" w:rsidTr="00F555E9">
        <w:trPr>
          <w:trHeight w:val="165"/>
        </w:trPr>
        <w:tc>
          <w:tcPr>
            <w:tcW w:w="360" w:type="dxa"/>
            <w:vAlign w:val="center"/>
            <w:hideMark/>
          </w:tcPr>
          <w:p w14:paraId="448527FB" w14:textId="77777777" w:rsidR="00E42721" w:rsidRPr="00B20630" w:rsidRDefault="00E42721" w:rsidP="00F555E9">
            <w:pPr>
              <w:snapToGrid w:val="0"/>
              <w:rPr>
                <w:sz w:val="16"/>
                <w:szCs w:val="16"/>
              </w:rPr>
            </w:pPr>
            <w:r w:rsidRPr="00B20630">
              <w:rPr>
                <w:color w:val="000000"/>
                <w:sz w:val="16"/>
                <w:szCs w:val="16"/>
              </w:rPr>
              <w:t>606</w:t>
            </w:r>
          </w:p>
        </w:tc>
        <w:tc>
          <w:tcPr>
            <w:tcW w:w="864" w:type="dxa"/>
            <w:vAlign w:val="center"/>
            <w:hideMark/>
          </w:tcPr>
          <w:p w14:paraId="435BA5C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F34B6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99FE01E"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
          <w:p w14:paraId="3565BFDB"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1B7E100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E3A6DE1"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296428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984180E" w14:textId="77777777" w:rsidR="00E42721" w:rsidRPr="009B3DCC" w:rsidRDefault="00E42721" w:rsidP="00F555E9">
            <w:pPr>
              <w:snapToGrid w:val="0"/>
              <w:jc w:val="center"/>
              <w:rPr>
                <w:sz w:val="16"/>
                <w:szCs w:val="16"/>
              </w:rPr>
            </w:pPr>
            <w:r w:rsidRPr="00266687">
              <w:rPr>
                <w:color w:val="000000"/>
                <w:sz w:val="16"/>
                <w:szCs w:val="16"/>
              </w:rPr>
              <w:t>4.50</w:t>
            </w:r>
          </w:p>
        </w:tc>
        <w:tc>
          <w:tcPr>
            <w:tcW w:w="1008" w:type="dxa"/>
            <w:vAlign w:val="center"/>
            <w:hideMark/>
          </w:tcPr>
          <w:p w14:paraId="6B9B9C16" w14:textId="77777777" w:rsidR="00E42721" w:rsidRPr="009B3DCC" w:rsidRDefault="00E42721" w:rsidP="00F555E9">
            <w:pPr>
              <w:snapToGrid w:val="0"/>
              <w:jc w:val="center"/>
              <w:rPr>
                <w:sz w:val="16"/>
                <w:szCs w:val="16"/>
              </w:rPr>
            </w:pPr>
            <w:r w:rsidRPr="00266687">
              <w:rPr>
                <w:color w:val="000000"/>
                <w:sz w:val="16"/>
                <w:szCs w:val="16"/>
              </w:rPr>
              <w:t>4.72</w:t>
            </w:r>
          </w:p>
        </w:tc>
      </w:tr>
      <w:tr w:rsidR="00E42721" w:rsidRPr="009B3DCC" w14:paraId="37A44A10" w14:textId="77777777" w:rsidTr="00F555E9">
        <w:trPr>
          <w:trHeight w:val="165"/>
        </w:trPr>
        <w:tc>
          <w:tcPr>
            <w:tcW w:w="360" w:type="dxa"/>
            <w:vAlign w:val="center"/>
            <w:hideMark/>
          </w:tcPr>
          <w:p w14:paraId="1D9BD39B" w14:textId="77777777" w:rsidR="00E42721" w:rsidRPr="00B20630" w:rsidRDefault="00E42721" w:rsidP="00F555E9">
            <w:pPr>
              <w:snapToGrid w:val="0"/>
              <w:rPr>
                <w:sz w:val="16"/>
                <w:szCs w:val="16"/>
              </w:rPr>
            </w:pPr>
            <w:r w:rsidRPr="00B20630">
              <w:rPr>
                <w:color w:val="000000"/>
                <w:sz w:val="16"/>
                <w:szCs w:val="16"/>
              </w:rPr>
              <w:t>607</w:t>
            </w:r>
          </w:p>
        </w:tc>
        <w:tc>
          <w:tcPr>
            <w:tcW w:w="864" w:type="dxa"/>
            <w:vAlign w:val="center"/>
            <w:hideMark/>
          </w:tcPr>
          <w:p w14:paraId="7E11B21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7E9A2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8FD7F04"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
          <w:p w14:paraId="1FFE8AAE"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031B00F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E00CFB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402D33A4"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122DFBD" w14:textId="77777777" w:rsidR="00E42721" w:rsidRPr="009B3DCC" w:rsidRDefault="00E42721" w:rsidP="00F555E9">
            <w:pPr>
              <w:snapToGrid w:val="0"/>
              <w:jc w:val="center"/>
              <w:rPr>
                <w:sz w:val="16"/>
                <w:szCs w:val="16"/>
              </w:rPr>
            </w:pPr>
            <w:r w:rsidRPr="00266687">
              <w:rPr>
                <w:color w:val="000000"/>
                <w:sz w:val="16"/>
                <w:szCs w:val="16"/>
              </w:rPr>
              <w:t>3.63</w:t>
            </w:r>
          </w:p>
        </w:tc>
        <w:tc>
          <w:tcPr>
            <w:tcW w:w="1008" w:type="dxa"/>
            <w:vAlign w:val="center"/>
            <w:hideMark/>
          </w:tcPr>
          <w:p w14:paraId="51EE223C" w14:textId="77777777" w:rsidR="00E42721" w:rsidRPr="009B3DCC" w:rsidRDefault="00E42721" w:rsidP="00F555E9">
            <w:pPr>
              <w:snapToGrid w:val="0"/>
              <w:jc w:val="center"/>
              <w:rPr>
                <w:sz w:val="16"/>
                <w:szCs w:val="16"/>
              </w:rPr>
            </w:pPr>
            <w:r w:rsidRPr="00266687">
              <w:rPr>
                <w:color w:val="000000"/>
                <w:sz w:val="16"/>
                <w:szCs w:val="16"/>
              </w:rPr>
              <w:t>4.89</w:t>
            </w:r>
          </w:p>
        </w:tc>
      </w:tr>
      <w:tr w:rsidR="00E42721" w:rsidRPr="009B3DCC" w14:paraId="2CAEC670" w14:textId="77777777" w:rsidTr="00F555E9">
        <w:trPr>
          <w:trHeight w:val="165"/>
        </w:trPr>
        <w:tc>
          <w:tcPr>
            <w:tcW w:w="360" w:type="dxa"/>
            <w:vAlign w:val="center"/>
            <w:hideMark/>
          </w:tcPr>
          <w:p w14:paraId="34BA21BA" w14:textId="77777777" w:rsidR="00E42721" w:rsidRPr="00B20630" w:rsidRDefault="00E42721" w:rsidP="00F555E9">
            <w:pPr>
              <w:snapToGrid w:val="0"/>
              <w:rPr>
                <w:sz w:val="16"/>
                <w:szCs w:val="16"/>
              </w:rPr>
            </w:pPr>
            <w:r w:rsidRPr="00B20630">
              <w:rPr>
                <w:color w:val="000000"/>
                <w:sz w:val="16"/>
                <w:szCs w:val="16"/>
              </w:rPr>
              <w:t>608</w:t>
            </w:r>
          </w:p>
        </w:tc>
        <w:tc>
          <w:tcPr>
            <w:tcW w:w="864" w:type="dxa"/>
            <w:vAlign w:val="center"/>
            <w:hideMark/>
          </w:tcPr>
          <w:p w14:paraId="63ACB53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3B0ADE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C0BAC10"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
          <w:p w14:paraId="46D4D07B"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6D4EE36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6762B9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7E73764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E8E737E" w14:textId="77777777" w:rsidR="00E42721" w:rsidRPr="009B3DCC" w:rsidRDefault="00E42721" w:rsidP="00F555E9">
            <w:pPr>
              <w:snapToGrid w:val="0"/>
              <w:jc w:val="center"/>
              <w:rPr>
                <w:sz w:val="16"/>
                <w:szCs w:val="16"/>
              </w:rPr>
            </w:pPr>
            <w:r w:rsidRPr="00266687">
              <w:rPr>
                <w:color w:val="000000"/>
                <w:sz w:val="16"/>
                <w:szCs w:val="16"/>
              </w:rPr>
              <w:t>7.46</w:t>
            </w:r>
          </w:p>
        </w:tc>
        <w:tc>
          <w:tcPr>
            <w:tcW w:w="1008" w:type="dxa"/>
            <w:vAlign w:val="center"/>
            <w:hideMark/>
          </w:tcPr>
          <w:p w14:paraId="29F164A5" w14:textId="77777777" w:rsidR="00E42721" w:rsidRPr="009B3DCC" w:rsidRDefault="00E42721" w:rsidP="00F555E9">
            <w:pPr>
              <w:snapToGrid w:val="0"/>
              <w:jc w:val="center"/>
              <w:rPr>
                <w:sz w:val="16"/>
                <w:szCs w:val="16"/>
              </w:rPr>
            </w:pPr>
            <w:r w:rsidRPr="00266687">
              <w:rPr>
                <w:color w:val="000000"/>
                <w:sz w:val="16"/>
                <w:szCs w:val="16"/>
              </w:rPr>
              <w:t>1.97</w:t>
            </w:r>
          </w:p>
        </w:tc>
      </w:tr>
      <w:tr w:rsidR="00E42721" w:rsidRPr="009B3DCC" w14:paraId="5EF6CB2A" w14:textId="77777777" w:rsidTr="00F555E9">
        <w:trPr>
          <w:trHeight w:val="165"/>
        </w:trPr>
        <w:tc>
          <w:tcPr>
            <w:tcW w:w="360" w:type="dxa"/>
            <w:vAlign w:val="center"/>
            <w:hideMark/>
          </w:tcPr>
          <w:p w14:paraId="47FF8EE1" w14:textId="77777777" w:rsidR="00E42721" w:rsidRPr="00B20630" w:rsidRDefault="00E42721" w:rsidP="00F555E9">
            <w:pPr>
              <w:snapToGrid w:val="0"/>
              <w:rPr>
                <w:sz w:val="16"/>
                <w:szCs w:val="16"/>
              </w:rPr>
            </w:pPr>
            <w:r w:rsidRPr="00B20630">
              <w:rPr>
                <w:color w:val="000000"/>
                <w:sz w:val="16"/>
                <w:szCs w:val="16"/>
              </w:rPr>
              <w:t>609</w:t>
            </w:r>
          </w:p>
        </w:tc>
        <w:tc>
          <w:tcPr>
            <w:tcW w:w="864" w:type="dxa"/>
            <w:vAlign w:val="center"/>
            <w:hideMark/>
          </w:tcPr>
          <w:p w14:paraId="32191F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8DC984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1CAA1C7"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
          <w:p w14:paraId="25AD1BCC"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7D10260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F905207"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0EA7D54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7ACB1B8" w14:textId="77777777" w:rsidR="00E42721" w:rsidRPr="009B3DCC" w:rsidRDefault="00E42721" w:rsidP="00F555E9">
            <w:pPr>
              <w:snapToGrid w:val="0"/>
              <w:jc w:val="center"/>
              <w:rPr>
                <w:sz w:val="16"/>
                <w:szCs w:val="16"/>
              </w:rPr>
            </w:pPr>
            <w:r w:rsidRPr="00266687">
              <w:rPr>
                <w:color w:val="000000"/>
                <w:sz w:val="16"/>
                <w:szCs w:val="16"/>
              </w:rPr>
              <w:t>9.40</w:t>
            </w:r>
          </w:p>
        </w:tc>
        <w:tc>
          <w:tcPr>
            <w:tcW w:w="1008" w:type="dxa"/>
            <w:vAlign w:val="center"/>
            <w:hideMark/>
          </w:tcPr>
          <w:p w14:paraId="172AC5E6" w14:textId="77777777" w:rsidR="00E42721" w:rsidRPr="009B3DCC" w:rsidRDefault="00E42721" w:rsidP="00F555E9">
            <w:pPr>
              <w:snapToGrid w:val="0"/>
              <w:jc w:val="center"/>
              <w:rPr>
                <w:sz w:val="16"/>
                <w:szCs w:val="16"/>
              </w:rPr>
            </w:pPr>
            <w:r w:rsidRPr="00266687">
              <w:rPr>
                <w:color w:val="000000"/>
                <w:sz w:val="16"/>
                <w:szCs w:val="16"/>
              </w:rPr>
              <w:t>2.66</w:t>
            </w:r>
          </w:p>
        </w:tc>
      </w:tr>
      <w:tr w:rsidR="00E42721" w:rsidRPr="009B3DCC" w14:paraId="585D99F7" w14:textId="77777777" w:rsidTr="00F555E9">
        <w:trPr>
          <w:trHeight w:val="165"/>
        </w:trPr>
        <w:tc>
          <w:tcPr>
            <w:tcW w:w="360" w:type="dxa"/>
            <w:vAlign w:val="center"/>
            <w:hideMark/>
          </w:tcPr>
          <w:p w14:paraId="3CDCF674" w14:textId="77777777" w:rsidR="00E42721" w:rsidRPr="00B20630" w:rsidRDefault="00E42721" w:rsidP="00F555E9">
            <w:pPr>
              <w:snapToGrid w:val="0"/>
              <w:rPr>
                <w:sz w:val="16"/>
                <w:szCs w:val="16"/>
              </w:rPr>
            </w:pPr>
            <w:r w:rsidRPr="00B20630">
              <w:rPr>
                <w:color w:val="000000"/>
                <w:sz w:val="16"/>
                <w:szCs w:val="16"/>
              </w:rPr>
              <w:t>610</w:t>
            </w:r>
          </w:p>
        </w:tc>
        <w:tc>
          <w:tcPr>
            <w:tcW w:w="864" w:type="dxa"/>
            <w:vAlign w:val="center"/>
            <w:hideMark/>
          </w:tcPr>
          <w:p w14:paraId="03E7A51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8B470B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D54F9C4"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
          <w:p w14:paraId="6FFEB382"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1939843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E92849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65F5F87C"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84AA682" w14:textId="77777777" w:rsidR="00E42721" w:rsidRPr="009B3DCC" w:rsidRDefault="00E42721" w:rsidP="00F555E9">
            <w:pPr>
              <w:snapToGrid w:val="0"/>
              <w:jc w:val="center"/>
              <w:rPr>
                <w:sz w:val="16"/>
                <w:szCs w:val="16"/>
              </w:rPr>
            </w:pPr>
            <w:r w:rsidRPr="00266687">
              <w:rPr>
                <w:color w:val="000000"/>
                <w:sz w:val="16"/>
                <w:szCs w:val="16"/>
              </w:rPr>
              <w:t>8.69</w:t>
            </w:r>
          </w:p>
        </w:tc>
        <w:tc>
          <w:tcPr>
            <w:tcW w:w="1008" w:type="dxa"/>
            <w:vAlign w:val="center"/>
            <w:hideMark/>
          </w:tcPr>
          <w:p w14:paraId="52E28D8F" w14:textId="77777777" w:rsidR="00E42721" w:rsidRPr="009B3DCC" w:rsidRDefault="00E42721" w:rsidP="00F555E9">
            <w:pPr>
              <w:snapToGrid w:val="0"/>
              <w:jc w:val="center"/>
              <w:rPr>
                <w:sz w:val="16"/>
                <w:szCs w:val="16"/>
              </w:rPr>
            </w:pPr>
            <w:r w:rsidRPr="00266687">
              <w:rPr>
                <w:color w:val="000000"/>
                <w:sz w:val="16"/>
                <w:szCs w:val="16"/>
              </w:rPr>
              <w:t>2.96</w:t>
            </w:r>
          </w:p>
        </w:tc>
      </w:tr>
      <w:tr w:rsidR="00E42721" w:rsidRPr="009B3DCC" w14:paraId="48C38926" w14:textId="77777777" w:rsidTr="00F555E9">
        <w:trPr>
          <w:trHeight w:val="165"/>
        </w:trPr>
        <w:tc>
          <w:tcPr>
            <w:tcW w:w="360" w:type="dxa"/>
            <w:vAlign w:val="center"/>
            <w:hideMark/>
          </w:tcPr>
          <w:p w14:paraId="19E86B9B" w14:textId="77777777" w:rsidR="00E42721" w:rsidRPr="00B20630" w:rsidRDefault="00E42721" w:rsidP="00F555E9">
            <w:pPr>
              <w:snapToGrid w:val="0"/>
              <w:rPr>
                <w:sz w:val="16"/>
                <w:szCs w:val="16"/>
              </w:rPr>
            </w:pPr>
            <w:r w:rsidRPr="00B20630">
              <w:rPr>
                <w:color w:val="000000"/>
                <w:sz w:val="16"/>
                <w:szCs w:val="16"/>
              </w:rPr>
              <w:t>611</w:t>
            </w:r>
          </w:p>
        </w:tc>
        <w:tc>
          <w:tcPr>
            <w:tcW w:w="864" w:type="dxa"/>
            <w:vAlign w:val="center"/>
            <w:hideMark/>
          </w:tcPr>
          <w:p w14:paraId="0474C8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F45D3A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D66599"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
          <w:p w14:paraId="30045894"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31C6EFD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7ED0A2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1BAACF89"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2E8870D" w14:textId="77777777" w:rsidR="00E42721" w:rsidRPr="009B3DCC" w:rsidRDefault="00E42721" w:rsidP="00F555E9">
            <w:pPr>
              <w:snapToGrid w:val="0"/>
              <w:jc w:val="center"/>
              <w:rPr>
                <w:sz w:val="16"/>
                <w:szCs w:val="16"/>
              </w:rPr>
            </w:pPr>
            <w:r w:rsidRPr="00266687">
              <w:rPr>
                <w:color w:val="000000"/>
                <w:sz w:val="16"/>
                <w:szCs w:val="16"/>
              </w:rPr>
              <w:t>8.35</w:t>
            </w:r>
          </w:p>
        </w:tc>
        <w:tc>
          <w:tcPr>
            <w:tcW w:w="1008" w:type="dxa"/>
            <w:vAlign w:val="center"/>
            <w:hideMark/>
          </w:tcPr>
          <w:p w14:paraId="2D91ADC1" w14:textId="77777777" w:rsidR="00E42721" w:rsidRPr="009B3DCC" w:rsidRDefault="00E42721" w:rsidP="00F555E9">
            <w:pPr>
              <w:snapToGrid w:val="0"/>
              <w:jc w:val="center"/>
              <w:rPr>
                <w:sz w:val="16"/>
                <w:szCs w:val="16"/>
              </w:rPr>
            </w:pPr>
            <w:r w:rsidRPr="00266687">
              <w:rPr>
                <w:color w:val="000000"/>
                <w:sz w:val="16"/>
                <w:szCs w:val="16"/>
              </w:rPr>
              <w:t>1.56</w:t>
            </w:r>
          </w:p>
        </w:tc>
      </w:tr>
      <w:tr w:rsidR="00E42721" w:rsidRPr="009B3DCC" w14:paraId="7EFD362C" w14:textId="77777777" w:rsidTr="00F555E9">
        <w:trPr>
          <w:trHeight w:val="165"/>
        </w:trPr>
        <w:tc>
          <w:tcPr>
            <w:tcW w:w="360" w:type="dxa"/>
            <w:vAlign w:val="center"/>
            <w:hideMark/>
          </w:tcPr>
          <w:p w14:paraId="107164F4" w14:textId="77777777" w:rsidR="00E42721" w:rsidRPr="00B20630" w:rsidRDefault="00E42721" w:rsidP="00F555E9">
            <w:pPr>
              <w:snapToGrid w:val="0"/>
              <w:rPr>
                <w:sz w:val="16"/>
                <w:szCs w:val="16"/>
              </w:rPr>
            </w:pPr>
            <w:r w:rsidRPr="00B20630">
              <w:rPr>
                <w:color w:val="000000"/>
                <w:sz w:val="16"/>
                <w:szCs w:val="16"/>
              </w:rPr>
              <w:t>612</w:t>
            </w:r>
          </w:p>
        </w:tc>
        <w:tc>
          <w:tcPr>
            <w:tcW w:w="864" w:type="dxa"/>
            <w:vAlign w:val="center"/>
            <w:hideMark/>
          </w:tcPr>
          <w:p w14:paraId="693A98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7FBC7C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12C9DC5"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
          <w:p w14:paraId="07AD8568"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26E39D6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51A623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6036C41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00DF768" w14:textId="77777777" w:rsidR="00E42721" w:rsidRPr="009B3DCC" w:rsidRDefault="00E42721" w:rsidP="00F555E9">
            <w:pPr>
              <w:snapToGrid w:val="0"/>
              <w:jc w:val="center"/>
              <w:rPr>
                <w:sz w:val="16"/>
                <w:szCs w:val="16"/>
              </w:rPr>
            </w:pPr>
            <w:r w:rsidRPr="00266687">
              <w:rPr>
                <w:color w:val="000000"/>
                <w:sz w:val="16"/>
                <w:szCs w:val="16"/>
              </w:rPr>
              <w:t>8.32</w:t>
            </w:r>
          </w:p>
        </w:tc>
        <w:tc>
          <w:tcPr>
            <w:tcW w:w="1008" w:type="dxa"/>
            <w:vAlign w:val="center"/>
            <w:hideMark/>
          </w:tcPr>
          <w:p w14:paraId="22D92215" w14:textId="77777777" w:rsidR="00E42721" w:rsidRPr="009B3DCC" w:rsidRDefault="00E42721" w:rsidP="00F555E9">
            <w:pPr>
              <w:snapToGrid w:val="0"/>
              <w:jc w:val="center"/>
              <w:rPr>
                <w:sz w:val="16"/>
                <w:szCs w:val="16"/>
              </w:rPr>
            </w:pPr>
            <w:r w:rsidRPr="00266687">
              <w:rPr>
                <w:color w:val="000000"/>
                <w:sz w:val="16"/>
                <w:szCs w:val="16"/>
              </w:rPr>
              <w:t>2.47</w:t>
            </w:r>
          </w:p>
        </w:tc>
      </w:tr>
      <w:tr w:rsidR="00E42721" w:rsidRPr="009B3DCC" w14:paraId="1FCA99BD" w14:textId="77777777" w:rsidTr="00F555E9">
        <w:trPr>
          <w:trHeight w:val="165"/>
        </w:trPr>
        <w:tc>
          <w:tcPr>
            <w:tcW w:w="360" w:type="dxa"/>
            <w:vAlign w:val="center"/>
            <w:hideMark/>
          </w:tcPr>
          <w:p w14:paraId="53143F2D" w14:textId="77777777" w:rsidR="00E42721" w:rsidRPr="00B20630" w:rsidRDefault="00E42721" w:rsidP="00F555E9">
            <w:pPr>
              <w:snapToGrid w:val="0"/>
              <w:rPr>
                <w:sz w:val="16"/>
                <w:szCs w:val="16"/>
              </w:rPr>
            </w:pPr>
            <w:r w:rsidRPr="00B20630">
              <w:rPr>
                <w:color w:val="000000"/>
                <w:sz w:val="16"/>
                <w:szCs w:val="16"/>
              </w:rPr>
              <w:t>613</w:t>
            </w:r>
          </w:p>
        </w:tc>
        <w:tc>
          <w:tcPr>
            <w:tcW w:w="864" w:type="dxa"/>
            <w:vAlign w:val="center"/>
            <w:hideMark/>
          </w:tcPr>
          <w:p w14:paraId="4AC891A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B890B5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383CCC3"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
          <w:p w14:paraId="1253205F"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1A0D9396"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5E3A861"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59BF3E4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8C4BD47" w14:textId="77777777" w:rsidR="00E42721" w:rsidRPr="009B3DCC" w:rsidRDefault="00E42721" w:rsidP="00F555E9">
            <w:pPr>
              <w:snapToGrid w:val="0"/>
              <w:jc w:val="center"/>
              <w:rPr>
                <w:sz w:val="16"/>
                <w:szCs w:val="16"/>
              </w:rPr>
            </w:pPr>
            <w:r w:rsidRPr="00266687">
              <w:rPr>
                <w:color w:val="000000"/>
                <w:sz w:val="16"/>
                <w:szCs w:val="16"/>
              </w:rPr>
              <w:t>9.45</w:t>
            </w:r>
          </w:p>
        </w:tc>
        <w:tc>
          <w:tcPr>
            <w:tcW w:w="1008" w:type="dxa"/>
            <w:vAlign w:val="center"/>
            <w:hideMark/>
          </w:tcPr>
          <w:p w14:paraId="4E9E08F6"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4D4D04DA" w14:textId="77777777" w:rsidTr="00F555E9">
        <w:trPr>
          <w:trHeight w:val="180"/>
        </w:trPr>
        <w:tc>
          <w:tcPr>
            <w:tcW w:w="360" w:type="dxa"/>
            <w:vAlign w:val="center"/>
            <w:hideMark/>
          </w:tcPr>
          <w:p w14:paraId="3A78AF5E" w14:textId="77777777" w:rsidR="00E42721" w:rsidRPr="00B20630" w:rsidRDefault="00E42721" w:rsidP="00F555E9">
            <w:pPr>
              <w:snapToGrid w:val="0"/>
              <w:rPr>
                <w:sz w:val="16"/>
                <w:szCs w:val="16"/>
              </w:rPr>
            </w:pPr>
            <w:r w:rsidRPr="00B20630">
              <w:rPr>
                <w:color w:val="000000"/>
                <w:sz w:val="16"/>
                <w:szCs w:val="16"/>
              </w:rPr>
              <w:t>614</w:t>
            </w:r>
          </w:p>
        </w:tc>
        <w:tc>
          <w:tcPr>
            <w:tcW w:w="864" w:type="dxa"/>
            <w:vAlign w:val="center"/>
            <w:hideMark/>
          </w:tcPr>
          <w:p w14:paraId="42EC7C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6FE0D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0113208"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
          <w:p w14:paraId="1EB930E7"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4195D925"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CB8485E"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4BD1584"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4EF3AD9" w14:textId="77777777" w:rsidR="00E42721" w:rsidRPr="009B3DCC" w:rsidRDefault="00E42721" w:rsidP="00F555E9">
            <w:pPr>
              <w:snapToGrid w:val="0"/>
              <w:jc w:val="center"/>
              <w:rPr>
                <w:sz w:val="16"/>
                <w:szCs w:val="16"/>
              </w:rPr>
            </w:pPr>
            <w:r w:rsidRPr="00266687">
              <w:rPr>
                <w:color w:val="000000"/>
                <w:sz w:val="16"/>
                <w:szCs w:val="16"/>
              </w:rPr>
              <w:t>13.41</w:t>
            </w:r>
          </w:p>
        </w:tc>
        <w:tc>
          <w:tcPr>
            <w:tcW w:w="1008" w:type="dxa"/>
            <w:vAlign w:val="center"/>
            <w:hideMark/>
          </w:tcPr>
          <w:p w14:paraId="78B18520" w14:textId="77777777" w:rsidR="00E42721" w:rsidRPr="009B3DCC" w:rsidRDefault="00E42721" w:rsidP="00F555E9">
            <w:pPr>
              <w:snapToGrid w:val="0"/>
              <w:jc w:val="center"/>
              <w:rPr>
                <w:sz w:val="16"/>
                <w:szCs w:val="16"/>
              </w:rPr>
            </w:pPr>
            <w:r w:rsidRPr="00266687">
              <w:rPr>
                <w:color w:val="000000"/>
                <w:sz w:val="16"/>
                <w:szCs w:val="16"/>
              </w:rPr>
              <w:t>1.31</w:t>
            </w:r>
          </w:p>
        </w:tc>
      </w:tr>
      <w:tr w:rsidR="00E42721" w:rsidRPr="009B3DCC" w14:paraId="2092D405" w14:textId="77777777" w:rsidTr="00F555E9">
        <w:trPr>
          <w:trHeight w:val="165"/>
        </w:trPr>
        <w:tc>
          <w:tcPr>
            <w:tcW w:w="360" w:type="dxa"/>
            <w:vAlign w:val="center"/>
            <w:hideMark/>
          </w:tcPr>
          <w:p w14:paraId="1EBFEC26" w14:textId="77777777" w:rsidR="00E42721" w:rsidRPr="00B20630" w:rsidRDefault="00E42721" w:rsidP="00F555E9">
            <w:pPr>
              <w:snapToGrid w:val="0"/>
              <w:rPr>
                <w:sz w:val="16"/>
                <w:szCs w:val="16"/>
              </w:rPr>
            </w:pPr>
            <w:r w:rsidRPr="00B20630">
              <w:rPr>
                <w:color w:val="000000"/>
                <w:sz w:val="16"/>
                <w:szCs w:val="16"/>
              </w:rPr>
              <w:t>615</w:t>
            </w:r>
          </w:p>
        </w:tc>
        <w:tc>
          <w:tcPr>
            <w:tcW w:w="864" w:type="dxa"/>
            <w:vAlign w:val="center"/>
            <w:hideMark/>
          </w:tcPr>
          <w:p w14:paraId="43D3362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D294C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1A13DE6"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
          <w:p w14:paraId="01D08A95"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38612A6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2A58F9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4814A6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F0F0E29" w14:textId="77777777" w:rsidR="00E42721" w:rsidRPr="009B3DCC" w:rsidRDefault="00E42721" w:rsidP="00F555E9">
            <w:pPr>
              <w:snapToGrid w:val="0"/>
              <w:jc w:val="center"/>
              <w:rPr>
                <w:sz w:val="16"/>
                <w:szCs w:val="16"/>
              </w:rPr>
            </w:pPr>
            <w:r w:rsidRPr="00266687">
              <w:rPr>
                <w:color w:val="000000"/>
                <w:sz w:val="16"/>
                <w:szCs w:val="16"/>
              </w:rPr>
              <w:t>14.63</w:t>
            </w:r>
          </w:p>
        </w:tc>
        <w:tc>
          <w:tcPr>
            <w:tcW w:w="1008" w:type="dxa"/>
            <w:vAlign w:val="center"/>
            <w:hideMark/>
          </w:tcPr>
          <w:p w14:paraId="4F9EF7BC" w14:textId="77777777" w:rsidR="00E42721" w:rsidRPr="009B3DCC" w:rsidRDefault="00E42721" w:rsidP="00F555E9">
            <w:pPr>
              <w:snapToGrid w:val="0"/>
              <w:jc w:val="center"/>
              <w:rPr>
                <w:sz w:val="16"/>
                <w:szCs w:val="16"/>
              </w:rPr>
            </w:pPr>
            <w:r w:rsidRPr="00266687">
              <w:rPr>
                <w:color w:val="000000"/>
                <w:sz w:val="16"/>
                <w:szCs w:val="16"/>
              </w:rPr>
              <w:t>1.96</w:t>
            </w:r>
          </w:p>
        </w:tc>
      </w:tr>
      <w:tr w:rsidR="00E42721" w:rsidRPr="009B3DCC" w14:paraId="13653270" w14:textId="77777777" w:rsidTr="00F555E9">
        <w:trPr>
          <w:trHeight w:val="165"/>
        </w:trPr>
        <w:tc>
          <w:tcPr>
            <w:tcW w:w="360" w:type="dxa"/>
            <w:vAlign w:val="center"/>
            <w:hideMark/>
          </w:tcPr>
          <w:p w14:paraId="3BDC8CCC" w14:textId="77777777" w:rsidR="00E42721" w:rsidRPr="00B20630" w:rsidRDefault="00E42721" w:rsidP="00F555E9">
            <w:pPr>
              <w:snapToGrid w:val="0"/>
              <w:rPr>
                <w:sz w:val="16"/>
                <w:szCs w:val="16"/>
              </w:rPr>
            </w:pPr>
            <w:r w:rsidRPr="00B20630">
              <w:rPr>
                <w:color w:val="000000"/>
                <w:sz w:val="16"/>
                <w:szCs w:val="16"/>
              </w:rPr>
              <w:t>616</w:t>
            </w:r>
          </w:p>
        </w:tc>
        <w:tc>
          <w:tcPr>
            <w:tcW w:w="864" w:type="dxa"/>
            <w:vAlign w:val="center"/>
            <w:hideMark/>
          </w:tcPr>
          <w:p w14:paraId="171244C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2E64C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80D1242"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
          <w:p w14:paraId="388252D5"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7AB07B95"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F820AE6"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1AE8F87E"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691B291" w14:textId="77777777" w:rsidR="00E42721" w:rsidRPr="009B3DCC" w:rsidRDefault="00E42721" w:rsidP="00F555E9">
            <w:pPr>
              <w:snapToGrid w:val="0"/>
              <w:jc w:val="center"/>
              <w:rPr>
                <w:sz w:val="16"/>
                <w:szCs w:val="16"/>
              </w:rPr>
            </w:pPr>
            <w:r w:rsidRPr="00266687">
              <w:rPr>
                <w:color w:val="000000"/>
                <w:sz w:val="16"/>
                <w:szCs w:val="16"/>
              </w:rPr>
              <w:t>11.96</w:t>
            </w:r>
          </w:p>
        </w:tc>
        <w:tc>
          <w:tcPr>
            <w:tcW w:w="1008" w:type="dxa"/>
            <w:vAlign w:val="center"/>
            <w:hideMark/>
          </w:tcPr>
          <w:p w14:paraId="4E7C58BD" w14:textId="77777777" w:rsidR="00E42721" w:rsidRPr="009B3DCC" w:rsidRDefault="00E42721" w:rsidP="00F555E9">
            <w:pPr>
              <w:snapToGrid w:val="0"/>
              <w:jc w:val="center"/>
              <w:rPr>
                <w:sz w:val="16"/>
                <w:szCs w:val="16"/>
              </w:rPr>
            </w:pPr>
            <w:r w:rsidRPr="00266687">
              <w:rPr>
                <w:color w:val="000000"/>
                <w:sz w:val="16"/>
                <w:szCs w:val="16"/>
              </w:rPr>
              <w:t>2.27</w:t>
            </w:r>
          </w:p>
        </w:tc>
      </w:tr>
      <w:tr w:rsidR="00E42721" w:rsidRPr="009B3DCC" w14:paraId="4B065D1D" w14:textId="77777777" w:rsidTr="00F555E9">
        <w:trPr>
          <w:trHeight w:val="165"/>
        </w:trPr>
        <w:tc>
          <w:tcPr>
            <w:tcW w:w="360" w:type="dxa"/>
            <w:vAlign w:val="center"/>
            <w:hideMark/>
          </w:tcPr>
          <w:p w14:paraId="2C4CBC1E" w14:textId="77777777" w:rsidR="00E42721" w:rsidRPr="00B20630" w:rsidRDefault="00E42721" w:rsidP="00F555E9">
            <w:pPr>
              <w:snapToGrid w:val="0"/>
              <w:rPr>
                <w:sz w:val="16"/>
                <w:szCs w:val="16"/>
              </w:rPr>
            </w:pPr>
            <w:r w:rsidRPr="00B20630">
              <w:rPr>
                <w:color w:val="000000"/>
                <w:sz w:val="16"/>
                <w:szCs w:val="16"/>
              </w:rPr>
              <w:t>617</w:t>
            </w:r>
          </w:p>
        </w:tc>
        <w:tc>
          <w:tcPr>
            <w:tcW w:w="864" w:type="dxa"/>
            <w:vAlign w:val="center"/>
            <w:hideMark/>
          </w:tcPr>
          <w:p w14:paraId="16D9A5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69D37D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87315D5" w14:textId="77777777" w:rsidR="00E42721" w:rsidRPr="009B3DCC" w:rsidRDefault="00E42721" w:rsidP="00F555E9">
            <w:pPr>
              <w:snapToGrid w:val="0"/>
              <w:jc w:val="center"/>
              <w:rPr>
                <w:sz w:val="16"/>
                <w:szCs w:val="16"/>
              </w:rPr>
            </w:pPr>
            <w:r w:rsidRPr="00266687">
              <w:rPr>
                <w:color w:val="000000"/>
                <w:sz w:val="16"/>
                <w:szCs w:val="16"/>
              </w:rPr>
              <w:t>126</w:t>
            </w:r>
          </w:p>
        </w:tc>
        <w:tc>
          <w:tcPr>
            <w:tcW w:w="1008" w:type="dxa"/>
            <w:vAlign w:val="center"/>
            <w:hideMark/>
          </w:tcPr>
          <w:p w14:paraId="02195C1B"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21EF357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0E34F9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5B71C652"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6D22FE6" w14:textId="77777777" w:rsidR="00E42721" w:rsidRPr="009B3DCC" w:rsidRDefault="00E42721" w:rsidP="00F555E9">
            <w:pPr>
              <w:snapToGrid w:val="0"/>
              <w:jc w:val="center"/>
              <w:rPr>
                <w:sz w:val="16"/>
                <w:szCs w:val="16"/>
              </w:rPr>
            </w:pPr>
            <w:r w:rsidRPr="00266687">
              <w:rPr>
                <w:color w:val="000000"/>
                <w:sz w:val="16"/>
                <w:szCs w:val="16"/>
              </w:rPr>
              <w:t>15.91</w:t>
            </w:r>
          </w:p>
        </w:tc>
        <w:tc>
          <w:tcPr>
            <w:tcW w:w="1008" w:type="dxa"/>
            <w:vAlign w:val="center"/>
            <w:hideMark/>
          </w:tcPr>
          <w:p w14:paraId="38846AEA" w14:textId="77777777" w:rsidR="00E42721" w:rsidRPr="009B3DCC" w:rsidRDefault="00E42721" w:rsidP="00F555E9">
            <w:pPr>
              <w:snapToGrid w:val="0"/>
              <w:jc w:val="center"/>
              <w:rPr>
                <w:sz w:val="16"/>
                <w:szCs w:val="16"/>
              </w:rPr>
            </w:pPr>
            <w:r w:rsidRPr="00266687">
              <w:rPr>
                <w:color w:val="000000"/>
                <w:sz w:val="16"/>
                <w:szCs w:val="16"/>
              </w:rPr>
              <w:t>1.06</w:t>
            </w:r>
          </w:p>
        </w:tc>
      </w:tr>
      <w:tr w:rsidR="00E42721" w:rsidRPr="009B3DCC" w14:paraId="3D0D3B9F" w14:textId="77777777" w:rsidTr="00F555E9">
        <w:trPr>
          <w:trHeight w:val="165"/>
        </w:trPr>
        <w:tc>
          <w:tcPr>
            <w:tcW w:w="360" w:type="dxa"/>
            <w:vAlign w:val="center"/>
            <w:hideMark/>
          </w:tcPr>
          <w:p w14:paraId="4E2EEDA9" w14:textId="77777777" w:rsidR="00E42721" w:rsidRPr="00B20630" w:rsidRDefault="00E42721" w:rsidP="00F555E9">
            <w:pPr>
              <w:snapToGrid w:val="0"/>
              <w:rPr>
                <w:sz w:val="16"/>
                <w:szCs w:val="16"/>
              </w:rPr>
            </w:pPr>
            <w:r w:rsidRPr="00B20630">
              <w:rPr>
                <w:color w:val="000000"/>
                <w:sz w:val="16"/>
                <w:szCs w:val="16"/>
              </w:rPr>
              <w:t>618</w:t>
            </w:r>
          </w:p>
        </w:tc>
        <w:tc>
          <w:tcPr>
            <w:tcW w:w="864" w:type="dxa"/>
            <w:vAlign w:val="center"/>
            <w:hideMark/>
          </w:tcPr>
          <w:p w14:paraId="79605B3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098194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60DCF84" w14:textId="77777777" w:rsidR="00E42721" w:rsidRPr="009B3DCC" w:rsidRDefault="00E42721" w:rsidP="00F555E9">
            <w:pPr>
              <w:snapToGrid w:val="0"/>
              <w:jc w:val="center"/>
              <w:rPr>
                <w:sz w:val="16"/>
                <w:szCs w:val="16"/>
              </w:rPr>
            </w:pPr>
            <w:r w:rsidRPr="00266687">
              <w:rPr>
                <w:color w:val="000000"/>
                <w:sz w:val="16"/>
                <w:szCs w:val="16"/>
              </w:rPr>
              <w:t>126</w:t>
            </w:r>
          </w:p>
        </w:tc>
        <w:tc>
          <w:tcPr>
            <w:tcW w:w="1008" w:type="dxa"/>
            <w:vAlign w:val="center"/>
            <w:hideMark/>
          </w:tcPr>
          <w:p w14:paraId="3ADEF34A"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1628384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002A4F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07FC75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1100BA2" w14:textId="77777777" w:rsidR="00E42721" w:rsidRPr="009B3DCC" w:rsidRDefault="00E42721" w:rsidP="00F555E9">
            <w:pPr>
              <w:snapToGrid w:val="0"/>
              <w:jc w:val="center"/>
              <w:rPr>
                <w:sz w:val="16"/>
                <w:szCs w:val="16"/>
              </w:rPr>
            </w:pPr>
            <w:r w:rsidRPr="00266687">
              <w:rPr>
                <w:color w:val="000000"/>
                <w:sz w:val="16"/>
                <w:szCs w:val="16"/>
              </w:rPr>
              <w:t>16.70</w:t>
            </w:r>
          </w:p>
        </w:tc>
        <w:tc>
          <w:tcPr>
            <w:tcW w:w="1008" w:type="dxa"/>
            <w:vAlign w:val="center"/>
            <w:hideMark/>
          </w:tcPr>
          <w:p w14:paraId="3F9B1F51" w14:textId="77777777" w:rsidR="00E42721" w:rsidRPr="009B3DCC" w:rsidRDefault="00E42721" w:rsidP="00F555E9">
            <w:pPr>
              <w:snapToGrid w:val="0"/>
              <w:jc w:val="center"/>
              <w:rPr>
                <w:sz w:val="16"/>
                <w:szCs w:val="16"/>
              </w:rPr>
            </w:pPr>
            <w:r w:rsidRPr="00266687">
              <w:rPr>
                <w:color w:val="000000"/>
                <w:sz w:val="16"/>
                <w:szCs w:val="16"/>
              </w:rPr>
              <w:t>1.37</w:t>
            </w:r>
          </w:p>
        </w:tc>
      </w:tr>
      <w:tr w:rsidR="00E42721" w:rsidRPr="009B3DCC" w14:paraId="43C4B782" w14:textId="77777777" w:rsidTr="00F555E9">
        <w:trPr>
          <w:trHeight w:val="165"/>
        </w:trPr>
        <w:tc>
          <w:tcPr>
            <w:tcW w:w="360" w:type="dxa"/>
            <w:vAlign w:val="center"/>
            <w:hideMark/>
          </w:tcPr>
          <w:p w14:paraId="3FB50A65" w14:textId="77777777" w:rsidR="00E42721" w:rsidRPr="00B20630" w:rsidRDefault="00E42721" w:rsidP="00F555E9">
            <w:pPr>
              <w:snapToGrid w:val="0"/>
              <w:rPr>
                <w:sz w:val="16"/>
                <w:szCs w:val="16"/>
              </w:rPr>
            </w:pPr>
            <w:r w:rsidRPr="00B20630">
              <w:rPr>
                <w:color w:val="000000"/>
                <w:sz w:val="16"/>
                <w:szCs w:val="16"/>
              </w:rPr>
              <w:t>619</w:t>
            </w:r>
          </w:p>
        </w:tc>
        <w:tc>
          <w:tcPr>
            <w:tcW w:w="864" w:type="dxa"/>
            <w:vAlign w:val="center"/>
            <w:hideMark/>
          </w:tcPr>
          <w:p w14:paraId="1F5C910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D35305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C8CF956" w14:textId="77777777" w:rsidR="00E42721" w:rsidRPr="009B3DCC" w:rsidRDefault="00E42721" w:rsidP="00F555E9">
            <w:pPr>
              <w:snapToGrid w:val="0"/>
              <w:jc w:val="center"/>
              <w:rPr>
                <w:sz w:val="16"/>
                <w:szCs w:val="16"/>
              </w:rPr>
            </w:pPr>
            <w:r w:rsidRPr="00266687">
              <w:rPr>
                <w:color w:val="000000"/>
                <w:sz w:val="16"/>
                <w:szCs w:val="16"/>
              </w:rPr>
              <w:t>126</w:t>
            </w:r>
          </w:p>
        </w:tc>
        <w:tc>
          <w:tcPr>
            <w:tcW w:w="1008" w:type="dxa"/>
            <w:vAlign w:val="center"/>
            <w:hideMark/>
          </w:tcPr>
          <w:p w14:paraId="07462FC3"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2AA3055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B0F8DC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EBDE7BA"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66F9067" w14:textId="77777777" w:rsidR="00E42721" w:rsidRPr="009B3DCC" w:rsidRDefault="00E42721" w:rsidP="00F555E9">
            <w:pPr>
              <w:snapToGrid w:val="0"/>
              <w:jc w:val="center"/>
              <w:rPr>
                <w:sz w:val="16"/>
                <w:szCs w:val="16"/>
              </w:rPr>
            </w:pPr>
            <w:r w:rsidRPr="00266687">
              <w:rPr>
                <w:color w:val="000000"/>
                <w:sz w:val="16"/>
                <w:szCs w:val="16"/>
              </w:rPr>
              <w:t>17.56</w:t>
            </w:r>
          </w:p>
        </w:tc>
        <w:tc>
          <w:tcPr>
            <w:tcW w:w="1008" w:type="dxa"/>
            <w:vAlign w:val="center"/>
            <w:hideMark/>
          </w:tcPr>
          <w:p w14:paraId="4103A459"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781A864E" w14:textId="77777777" w:rsidTr="00F555E9">
        <w:trPr>
          <w:trHeight w:val="165"/>
        </w:trPr>
        <w:tc>
          <w:tcPr>
            <w:tcW w:w="360" w:type="dxa"/>
            <w:vAlign w:val="center"/>
            <w:hideMark/>
          </w:tcPr>
          <w:p w14:paraId="6CC0D383" w14:textId="77777777" w:rsidR="00E42721" w:rsidRPr="00B20630" w:rsidRDefault="00E42721" w:rsidP="00F555E9">
            <w:pPr>
              <w:snapToGrid w:val="0"/>
              <w:rPr>
                <w:sz w:val="16"/>
                <w:szCs w:val="16"/>
              </w:rPr>
            </w:pPr>
            <w:r w:rsidRPr="00B20630">
              <w:rPr>
                <w:color w:val="000000"/>
                <w:sz w:val="16"/>
                <w:szCs w:val="16"/>
              </w:rPr>
              <w:t>620</w:t>
            </w:r>
          </w:p>
        </w:tc>
        <w:tc>
          <w:tcPr>
            <w:tcW w:w="864" w:type="dxa"/>
            <w:vAlign w:val="center"/>
            <w:hideMark/>
          </w:tcPr>
          <w:p w14:paraId="3C7F27E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52A7E3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37FD42"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
          <w:p w14:paraId="50FBB6B3"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639CD64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2D464A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9269A8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90440C1"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13352008" w14:textId="77777777" w:rsidR="00E42721" w:rsidRPr="009B3DCC" w:rsidRDefault="00E42721" w:rsidP="00F555E9">
            <w:pPr>
              <w:snapToGrid w:val="0"/>
              <w:jc w:val="center"/>
              <w:rPr>
                <w:sz w:val="16"/>
                <w:szCs w:val="16"/>
              </w:rPr>
            </w:pPr>
            <w:r w:rsidRPr="00266687">
              <w:rPr>
                <w:color w:val="000000"/>
                <w:sz w:val="16"/>
                <w:szCs w:val="16"/>
              </w:rPr>
              <w:t>4.84</w:t>
            </w:r>
          </w:p>
        </w:tc>
      </w:tr>
      <w:tr w:rsidR="00E42721" w:rsidRPr="009B3DCC" w14:paraId="0572FDDC" w14:textId="77777777" w:rsidTr="00F555E9">
        <w:trPr>
          <w:trHeight w:val="165"/>
        </w:trPr>
        <w:tc>
          <w:tcPr>
            <w:tcW w:w="360" w:type="dxa"/>
            <w:vAlign w:val="center"/>
            <w:hideMark/>
          </w:tcPr>
          <w:p w14:paraId="2C9F4F67" w14:textId="77777777" w:rsidR="00E42721" w:rsidRPr="00B20630" w:rsidRDefault="00E42721" w:rsidP="00F555E9">
            <w:pPr>
              <w:snapToGrid w:val="0"/>
              <w:rPr>
                <w:sz w:val="16"/>
                <w:szCs w:val="16"/>
              </w:rPr>
            </w:pPr>
            <w:r w:rsidRPr="00B20630">
              <w:rPr>
                <w:color w:val="000000"/>
                <w:sz w:val="16"/>
                <w:szCs w:val="16"/>
              </w:rPr>
              <w:t>621</w:t>
            </w:r>
          </w:p>
        </w:tc>
        <w:tc>
          <w:tcPr>
            <w:tcW w:w="864" w:type="dxa"/>
            <w:vAlign w:val="center"/>
            <w:hideMark/>
          </w:tcPr>
          <w:p w14:paraId="76B6000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F2AFB2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EF3053A"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
          <w:p w14:paraId="7C1C6306"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680FDF2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3F1C73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D75861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0A50D46"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26FAFAC4" w14:textId="77777777" w:rsidR="00E42721" w:rsidRPr="009B3DCC" w:rsidRDefault="00E42721" w:rsidP="00F555E9">
            <w:pPr>
              <w:snapToGrid w:val="0"/>
              <w:jc w:val="center"/>
              <w:rPr>
                <w:sz w:val="16"/>
                <w:szCs w:val="16"/>
              </w:rPr>
            </w:pPr>
            <w:r w:rsidRPr="00266687">
              <w:rPr>
                <w:color w:val="000000"/>
                <w:sz w:val="16"/>
                <w:szCs w:val="16"/>
              </w:rPr>
              <w:t>5.56</w:t>
            </w:r>
          </w:p>
        </w:tc>
      </w:tr>
      <w:tr w:rsidR="00E42721" w:rsidRPr="009B3DCC" w14:paraId="602F7C78" w14:textId="77777777" w:rsidTr="00F555E9">
        <w:trPr>
          <w:trHeight w:val="165"/>
        </w:trPr>
        <w:tc>
          <w:tcPr>
            <w:tcW w:w="360" w:type="dxa"/>
            <w:vAlign w:val="center"/>
            <w:hideMark/>
          </w:tcPr>
          <w:p w14:paraId="27818D6E" w14:textId="77777777" w:rsidR="00E42721" w:rsidRPr="00B20630" w:rsidRDefault="00E42721" w:rsidP="00F555E9">
            <w:pPr>
              <w:snapToGrid w:val="0"/>
              <w:rPr>
                <w:sz w:val="16"/>
                <w:szCs w:val="16"/>
              </w:rPr>
            </w:pPr>
            <w:r w:rsidRPr="00B20630">
              <w:rPr>
                <w:color w:val="000000"/>
                <w:sz w:val="16"/>
                <w:szCs w:val="16"/>
              </w:rPr>
              <w:t>622</w:t>
            </w:r>
          </w:p>
        </w:tc>
        <w:tc>
          <w:tcPr>
            <w:tcW w:w="864" w:type="dxa"/>
            <w:vAlign w:val="center"/>
            <w:hideMark/>
          </w:tcPr>
          <w:p w14:paraId="301B8AC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BA6E7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CFDAEBC"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
          <w:p w14:paraId="6B2542A7"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0F7AF12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A8197E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8ADE1CB"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1BC1744"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47D56278"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486B0099" w14:textId="77777777" w:rsidTr="00F555E9">
        <w:trPr>
          <w:trHeight w:val="165"/>
        </w:trPr>
        <w:tc>
          <w:tcPr>
            <w:tcW w:w="360" w:type="dxa"/>
            <w:vAlign w:val="center"/>
            <w:hideMark/>
          </w:tcPr>
          <w:p w14:paraId="18C6F07F" w14:textId="77777777" w:rsidR="00E42721" w:rsidRPr="00B20630" w:rsidRDefault="00E42721" w:rsidP="00F555E9">
            <w:pPr>
              <w:snapToGrid w:val="0"/>
              <w:rPr>
                <w:sz w:val="16"/>
                <w:szCs w:val="16"/>
              </w:rPr>
            </w:pPr>
            <w:r w:rsidRPr="00B20630">
              <w:rPr>
                <w:color w:val="000000"/>
                <w:sz w:val="16"/>
                <w:szCs w:val="16"/>
              </w:rPr>
              <w:t>623</w:t>
            </w:r>
          </w:p>
        </w:tc>
        <w:tc>
          <w:tcPr>
            <w:tcW w:w="864" w:type="dxa"/>
            <w:vAlign w:val="center"/>
            <w:hideMark/>
          </w:tcPr>
          <w:p w14:paraId="2304F7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084A40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965386"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
          <w:p w14:paraId="610F1C7C"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1BC4B4F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45F1B2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FA0B20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2DBA099" w14:textId="77777777" w:rsidR="00E42721" w:rsidRPr="009B3DCC" w:rsidRDefault="00E42721" w:rsidP="00F555E9">
            <w:pPr>
              <w:snapToGrid w:val="0"/>
              <w:jc w:val="center"/>
              <w:rPr>
                <w:sz w:val="16"/>
                <w:szCs w:val="16"/>
              </w:rPr>
            </w:pPr>
            <w:r w:rsidRPr="00266687">
              <w:rPr>
                <w:color w:val="000000"/>
                <w:sz w:val="16"/>
                <w:szCs w:val="16"/>
              </w:rPr>
              <w:t>5.74</w:t>
            </w:r>
          </w:p>
        </w:tc>
        <w:tc>
          <w:tcPr>
            <w:tcW w:w="1008" w:type="dxa"/>
            <w:vAlign w:val="center"/>
            <w:hideMark/>
          </w:tcPr>
          <w:p w14:paraId="7EACDB6E" w14:textId="77777777" w:rsidR="00E42721" w:rsidRPr="009B3DCC" w:rsidRDefault="00E42721" w:rsidP="00F555E9">
            <w:pPr>
              <w:snapToGrid w:val="0"/>
              <w:jc w:val="center"/>
              <w:rPr>
                <w:sz w:val="16"/>
                <w:szCs w:val="16"/>
              </w:rPr>
            </w:pPr>
            <w:r w:rsidRPr="00266687">
              <w:rPr>
                <w:color w:val="000000"/>
                <w:sz w:val="16"/>
                <w:szCs w:val="16"/>
              </w:rPr>
              <w:t>2.53</w:t>
            </w:r>
          </w:p>
        </w:tc>
      </w:tr>
      <w:tr w:rsidR="00E42721" w:rsidRPr="009B3DCC" w14:paraId="6CEB254E" w14:textId="77777777" w:rsidTr="00F555E9">
        <w:trPr>
          <w:trHeight w:val="165"/>
        </w:trPr>
        <w:tc>
          <w:tcPr>
            <w:tcW w:w="360" w:type="dxa"/>
            <w:vAlign w:val="center"/>
            <w:hideMark/>
          </w:tcPr>
          <w:p w14:paraId="4C02CE50" w14:textId="77777777" w:rsidR="00E42721" w:rsidRPr="00B20630" w:rsidRDefault="00E42721" w:rsidP="00F555E9">
            <w:pPr>
              <w:snapToGrid w:val="0"/>
              <w:rPr>
                <w:sz w:val="16"/>
                <w:szCs w:val="16"/>
              </w:rPr>
            </w:pPr>
            <w:r w:rsidRPr="00B20630">
              <w:rPr>
                <w:color w:val="000000"/>
                <w:sz w:val="16"/>
                <w:szCs w:val="16"/>
              </w:rPr>
              <w:t>624</w:t>
            </w:r>
          </w:p>
        </w:tc>
        <w:tc>
          <w:tcPr>
            <w:tcW w:w="864" w:type="dxa"/>
            <w:vAlign w:val="center"/>
            <w:hideMark/>
          </w:tcPr>
          <w:p w14:paraId="22B1C00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1FEA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B78535E"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
          <w:p w14:paraId="7222F7D1"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4289EF6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0B1502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D5CC1E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A88B888" w14:textId="77777777" w:rsidR="00E42721" w:rsidRPr="009B3DCC" w:rsidRDefault="00E42721" w:rsidP="00F555E9">
            <w:pPr>
              <w:snapToGrid w:val="0"/>
              <w:jc w:val="center"/>
              <w:rPr>
                <w:sz w:val="16"/>
                <w:szCs w:val="16"/>
              </w:rPr>
            </w:pPr>
            <w:r w:rsidRPr="00266687">
              <w:rPr>
                <w:color w:val="000000"/>
                <w:sz w:val="16"/>
                <w:szCs w:val="16"/>
              </w:rPr>
              <w:t>5.70</w:t>
            </w:r>
          </w:p>
        </w:tc>
        <w:tc>
          <w:tcPr>
            <w:tcW w:w="1008" w:type="dxa"/>
            <w:vAlign w:val="center"/>
            <w:hideMark/>
          </w:tcPr>
          <w:p w14:paraId="0A1BF0A2" w14:textId="77777777" w:rsidR="00E42721" w:rsidRPr="009B3DCC" w:rsidRDefault="00E42721" w:rsidP="00F555E9">
            <w:pPr>
              <w:snapToGrid w:val="0"/>
              <w:jc w:val="center"/>
              <w:rPr>
                <w:sz w:val="16"/>
                <w:szCs w:val="16"/>
              </w:rPr>
            </w:pPr>
            <w:r w:rsidRPr="00266687">
              <w:rPr>
                <w:color w:val="000000"/>
                <w:sz w:val="16"/>
                <w:szCs w:val="16"/>
              </w:rPr>
              <w:t>3.16</w:t>
            </w:r>
          </w:p>
        </w:tc>
      </w:tr>
      <w:tr w:rsidR="00E42721" w:rsidRPr="009B3DCC" w14:paraId="3B3DB1B6" w14:textId="77777777" w:rsidTr="00F555E9">
        <w:trPr>
          <w:trHeight w:val="165"/>
        </w:trPr>
        <w:tc>
          <w:tcPr>
            <w:tcW w:w="360" w:type="dxa"/>
            <w:vAlign w:val="center"/>
            <w:hideMark/>
          </w:tcPr>
          <w:p w14:paraId="140312DB" w14:textId="77777777" w:rsidR="00E42721" w:rsidRPr="00B20630" w:rsidRDefault="00E42721" w:rsidP="00F555E9">
            <w:pPr>
              <w:snapToGrid w:val="0"/>
              <w:rPr>
                <w:sz w:val="16"/>
                <w:szCs w:val="16"/>
              </w:rPr>
            </w:pPr>
            <w:r w:rsidRPr="00B20630">
              <w:rPr>
                <w:color w:val="000000"/>
                <w:sz w:val="16"/>
                <w:szCs w:val="16"/>
              </w:rPr>
              <w:t>625</w:t>
            </w:r>
          </w:p>
        </w:tc>
        <w:tc>
          <w:tcPr>
            <w:tcW w:w="864" w:type="dxa"/>
            <w:vAlign w:val="center"/>
            <w:hideMark/>
          </w:tcPr>
          <w:p w14:paraId="54F7163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61C918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107B572"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
          <w:p w14:paraId="0FC8A23F"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1F04F77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C96935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79FDEF4"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B3908C3" w14:textId="77777777" w:rsidR="00E42721" w:rsidRPr="009B3DCC" w:rsidRDefault="00E42721" w:rsidP="00F555E9">
            <w:pPr>
              <w:snapToGrid w:val="0"/>
              <w:jc w:val="center"/>
              <w:rPr>
                <w:sz w:val="16"/>
                <w:szCs w:val="16"/>
              </w:rPr>
            </w:pPr>
            <w:r w:rsidRPr="00266687">
              <w:rPr>
                <w:color w:val="000000"/>
                <w:sz w:val="16"/>
                <w:szCs w:val="16"/>
              </w:rPr>
              <w:t>5.79</w:t>
            </w:r>
          </w:p>
        </w:tc>
        <w:tc>
          <w:tcPr>
            <w:tcW w:w="1008" w:type="dxa"/>
            <w:vAlign w:val="center"/>
            <w:hideMark/>
          </w:tcPr>
          <w:p w14:paraId="4611FDAD" w14:textId="77777777" w:rsidR="00E42721" w:rsidRPr="009B3DCC" w:rsidRDefault="00E42721" w:rsidP="00F555E9">
            <w:pPr>
              <w:snapToGrid w:val="0"/>
              <w:jc w:val="center"/>
              <w:rPr>
                <w:sz w:val="16"/>
                <w:szCs w:val="16"/>
              </w:rPr>
            </w:pPr>
            <w:r w:rsidRPr="00266687">
              <w:rPr>
                <w:color w:val="000000"/>
                <w:sz w:val="16"/>
                <w:szCs w:val="16"/>
              </w:rPr>
              <w:t>3.88</w:t>
            </w:r>
          </w:p>
        </w:tc>
      </w:tr>
      <w:tr w:rsidR="00E42721" w:rsidRPr="009B3DCC" w14:paraId="5C329B5A" w14:textId="77777777" w:rsidTr="00F555E9">
        <w:trPr>
          <w:trHeight w:val="165"/>
        </w:trPr>
        <w:tc>
          <w:tcPr>
            <w:tcW w:w="360" w:type="dxa"/>
            <w:vAlign w:val="center"/>
            <w:hideMark/>
          </w:tcPr>
          <w:p w14:paraId="48D7611E" w14:textId="77777777" w:rsidR="00E42721" w:rsidRPr="00B20630" w:rsidRDefault="00E42721" w:rsidP="00F555E9">
            <w:pPr>
              <w:snapToGrid w:val="0"/>
              <w:rPr>
                <w:sz w:val="16"/>
                <w:szCs w:val="16"/>
              </w:rPr>
            </w:pPr>
            <w:r w:rsidRPr="00B20630">
              <w:rPr>
                <w:color w:val="000000"/>
                <w:sz w:val="16"/>
                <w:szCs w:val="16"/>
              </w:rPr>
              <w:t>626</w:t>
            </w:r>
          </w:p>
        </w:tc>
        <w:tc>
          <w:tcPr>
            <w:tcW w:w="864" w:type="dxa"/>
            <w:vAlign w:val="center"/>
            <w:hideMark/>
          </w:tcPr>
          <w:p w14:paraId="09B5991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6BF9F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0574459"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
          <w:p w14:paraId="3EE5E96B"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1538749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1DE23C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20EFEA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44C2E74" w14:textId="77777777" w:rsidR="00E42721" w:rsidRPr="009B3DCC" w:rsidRDefault="00E42721" w:rsidP="00F555E9">
            <w:pPr>
              <w:snapToGrid w:val="0"/>
              <w:jc w:val="center"/>
              <w:rPr>
                <w:sz w:val="16"/>
                <w:szCs w:val="16"/>
              </w:rPr>
            </w:pPr>
            <w:r w:rsidRPr="00266687">
              <w:rPr>
                <w:color w:val="000000"/>
                <w:sz w:val="16"/>
                <w:szCs w:val="16"/>
              </w:rPr>
              <w:t>8.53</w:t>
            </w:r>
          </w:p>
        </w:tc>
        <w:tc>
          <w:tcPr>
            <w:tcW w:w="1008" w:type="dxa"/>
            <w:vAlign w:val="center"/>
            <w:hideMark/>
          </w:tcPr>
          <w:p w14:paraId="799ECD30" w14:textId="77777777" w:rsidR="00E42721" w:rsidRPr="009B3DCC" w:rsidRDefault="00E42721" w:rsidP="00F555E9">
            <w:pPr>
              <w:snapToGrid w:val="0"/>
              <w:jc w:val="center"/>
              <w:rPr>
                <w:sz w:val="16"/>
                <w:szCs w:val="16"/>
              </w:rPr>
            </w:pPr>
            <w:r w:rsidRPr="00266687">
              <w:rPr>
                <w:color w:val="000000"/>
                <w:sz w:val="16"/>
                <w:szCs w:val="16"/>
              </w:rPr>
              <w:t>1.72</w:t>
            </w:r>
          </w:p>
        </w:tc>
      </w:tr>
      <w:tr w:rsidR="00E42721" w:rsidRPr="009B3DCC" w14:paraId="0F78F557" w14:textId="77777777" w:rsidTr="00F555E9">
        <w:trPr>
          <w:trHeight w:val="165"/>
        </w:trPr>
        <w:tc>
          <w:tcPr>
            <w:tcW w:w="360" w:type="dxa"/>
            <w:vAlign w:val="center"/>
            <w:hideMark/>
          </w:tcPr>
          <w:p w14:paraId="1C7EC1B6" w14:textId="77777777" w:rsidR="00E42721" w:rsidRPr="00B20630" w:rsidRDefault="00E42721" w:rsidP="00F555E9">
            <w:pPr>
              <w:snapToGrid w:val="0"/>
              <w:rPr>
                <w:sz w:val="16"/>
                <w:szCs w:val="16"/>
              </w:rPr>
            </w:pPr>
            <w:r w:rsidRPr="00B20630">
              <w:rPr>
                <w:color w:val="000000"/>
                <w:sz w:val="16"/>
                <w:szCs w:val="16"/>
              </w:rPr>
              <w:t>627</w:t>
            </w:r>
          </w:p>
        </w:tc>
        <w:tc>
          <w:tcPr>
            <w:tcW w:w="864" w:type="dxa"/>
            <w:vAlign w:val="center"/>
            <w:hideMark/>
          </w:tcPr>
          <w:p w14:paraId="45DA19D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B1D31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9FA4B85"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
          <w:p w14:paraId="622FE549"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627C15A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D57BCB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9EF03B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16EFB92" w14:textId="77777777" w:rsidR="00E42721" w:rsidRPr="009B3DCC" w:rsidRDefault="00E42721" w:rsidP="00F555E9">
            <w:pPr>
              <w:snapToGrid w:val="0"/>
              <w:jc w:val="center"/>
              <w:rPr>
                <w:sz w:val="16"/>
                <w:szCs w:val="16"/>
              </w:rPr>
            </w:pPr>
            <w:r w:rsidRPr="00266687">
              <w:rPr>
                <w:color w:val="000000"/>
                <w:sz w:val="16"/>
                <w:szCs w:val="16"/>
              </w:rPr>
              <w:t>8.01</w:t>
            </w:r>
          </w:p>
        </w:tc>
        <w:tc>
          <w:tcPr>
            <w:tcW w:w="1008" w:type="dxa"/>
            <w:vAlign w:val="center"/>
            <w:hideMark/>
          </w:tcPr>
          <w:p w14:paraId="39B5D353" w14:textId="77777777" w:rsidR="00E42721" w:rsidRPr="009B3DCC" w:rsidRDefault="00E42721" w:rsidP="00F555E9">
            <w:pPr>
              <w:snapToGrid w:val="0"/>
              <w:jc w:val="center"/>
              <w:rPr>
                <w:sz w:val="16"/>
                <w:szCs w:val="16"/>
              </w:rPr>
            </w:pPr>
            <w:r w:rsidRPr="00266687">
              <w:rPr>
                <w:color w:val="000000"/>
                <w:sz w:val="16"/>
                <w:szCs w:val="16"/>
              </w:rPr>
              <w:t>2.34</w:t>
            </w:r>
          </w:p>
        </w:tc>
      </w:tr>
      <w:tr w:rsidR="00E42721" w:rsidRPr="009B3DCC" w14:paraId="7C302EDE" w14:textId="77777777" w:rsidTr="00F555E9">
        <w:trPr>
          <w:trHeight w:val="165"/>
        </w:trPr>
        <w:tc>
          <w:tcPr>
            <w:tcW w:w="360" w:type="dxa"/>
            <w:vAlign w:val="center"/>
            <w:hideMark/>
          </w:tcPr>
          <w:p w14:paraId="2E68CA72" w14:textId="77777777" w:rsidR="00E42721" w:rsidRPr="00B20630" w:rsidRDefault="00E42721" w:rsidP="00F555E9">
            <w:pPr>
              <w:snapToGrid w:val="0"/>
              <w:rPr>
                <w:sz w:val="16"/>
                <w:szCs w:val="16"/>
              </w:rPr>
            </w:pPr>
            <w:r w:rsidRPr="00B20630">
              <w:rPr>
                <w:color w:val="000000"/>
                <w:sz w:val="16"/>
                <w:szCs w:val="16"/>
              </w:rPr>
              <w:t>628</w:t>
            </w:r>
          </w:p>
        </w:tc>
        <w:tc>
          <w:tcPr>
            <w:tcW w:w="864" w:type="dxa"/>
            <w:vAlign w:val="center"/>
            <w:hideMark/>
          </w:tcPr>
          <w:p w14:paraId="052B47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8748C5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A380B77"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
          <w:p w14:paraId="331CC0BA"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711A7A0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FC781C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3CAB497"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27EE403" w14:textId="77777777" w:rsidR="00E42721" w:rsidRPr="009B3DCC" w:rsidRDefault="00E42721" w:rsidP="00F555E9">
            <w:pPr>
              <w:snapToGrid w:val="0"/>
              <w:jc w:val="center"/>
              <w:rPr>
                <w:sz w:val="16"/>
                <w:szCs w:val="16"/>
              </w:rPr>
            </w:pPr>
            <w:r w:rsidRPr="00266687">
              <w:rPr>
                <w:color w:val="000000"/>
                <w:sz w:val="16"/>
                <w:szCs w:val="16"/>
              </w:rPr>
              <w:t>9.01</w:t>
            </w:r>
          </w:p>
        </w:tc>
        <w:tc>
          <w:tcPr>
            <w:tcW w:w="1008" w:type="dxa"/>
            <w:vAlign w:val="center"/>
            <w:hideMark/>
          </w:tcPr>
          <w:p w14:paraId="68FE3B27" w14:textId="77777777" w:rsidR="00E42721" w:rsidRPr="009B3DCC" w:rsidRDefault="00E42721" w:rsidP="00F555E9">
            <w:pPr>
              <w:snapToGrid w:val="0"/>
              <w:jc w:val="center"/>
              <w:rPr>
                <w:sz w:val="16"/>
                <w:szCs w:val="16"/>
              </w:rPr>
            </w:pPr>
            <w:r w:rsidRPr="00266687">
              <w:rPr>
                <w:color w:val="000000"/>
                <w:sz w:val="16"/>
                <w:szCs w:val="16"/>
              </w:rPr>
              <w:t>2.71</w:t>
            </w:r>
          </w:p>
        </w:tc>
      </w:tr>
      <w:tr w:rsidR="00E42721" w:rsidRPr="009B3DCC" w14:paraId="08D4260E" w14:textId="77777777" w:rsidTr="00F555E9">
        <w:trPr>
          <w:trHeight w:val="180"/>
        </w:trPr>
        <w:tc>
          <w:tcPr>
            <w:tcW w:w="360" w:type="dxa"/>
            <w:vAlign w:val="center"/>
            <w:hideMark/>
          </w:tcPr>
          <w:p w14:paraId="5F82E379" w14:textId="77777777" w:rsidR="00E42721" w:rsidRPr="00B20630" w:rsidRDefault="00E42721" w:rsidP="00F555E9">
            <w:pPr>
              <w:snapToGrid w:val="0"/>
              <w:rPr>
                <w:sz w:val="16"/>
                <w:szCs w:val="16"/>
              </w:rPr>
            </w:pPr>
            <w:r w:rsidRPr="00B20630">
              <w:rPr>
                <w:color w:val="000000"/>
                <w:sz w:val="16"/>
                <w:szCs w:val="16"/>
              </w:rPr>
              <w:t>629</w:t>
            </w:r>
          </w:p>
        </w:tc>
        <w:tc>
          <w:tcPr>
            <w:tcW w:w="864" w:type="dxa"/>
            <w:vAlign w:val="center"/>
            <w:hideMark/>
          </w:tcPr>
          <w:p w14:paraId="3B5D774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BB6460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AA91C7C"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74B6A5BF"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1E01956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DCCBA5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214E74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6FA7D6B" w14:textId="77777777" w:rsidR="00E42721" w:rsidRPr="009B3DCC" w:rsidRDefault="00E42721" w:rsidP="00F555E9">
            <w:pPr>
              <w:snapToGrid w:val="0"/>
              <w:jc w:val="center"/>
              <w:rPr>
                <w:sz w:val="16"/>
                <w:szCs w:val="16"/>
              </w:rPr>
            </w:pPr>
            <w:r w:rsidRPr="00266687">
              <w:rPr>
                <w:color w:val="000000"/>
                <w:sz w:val="16"/>
                <w:szCs w:val="16"/>
              </w:rPr>
              <w:t>12.22</w:t>
            </w:r>
          </w:p>
        </w:tc>
        <w:tc>
          <w:tcPr>
            <w:tcW w:w="1008" w:type="dxa"/>
            <w:vAlign w:val="center"/>
            <w:hideMark/>
          </w:tcPr>
          <w:p w14:paraId="72AA42DE" w14:textId="77777777" w:rsidR="00E42721" w:rsidRPr="009B3DCC" w:rsidRDefault="00E42721" w:rsidP="00F555E9">
            <w:pPr>
              <w:snapToGrid w:val="0"/>
              <w:jc w:val="center"/>
              <w:rPr>
                <w:sz w:val="16"/>
                <w:szCs w:val="16"/>
              </w:rPr>
            </w:pPr>
            <w:r w:rsidRPr="00266687">
              <w:rPr>
                <w:color w:val="000000"/>
                <w:sz w:val="16"/>
                <w:szCs w:val="16"/>
              </w:rPr>
              <w:t>1.42</w:t>
            </w:r>
          </w:p>
        </w:tc>
      </w:tr>
      <w:tr w:rsidR="00E42721" w:rsidRPr="009B3DCC" w14:paraId="3FFD92D8" w14:textId="77777777" w:rsidTr="00F555E9">
        <w:trPr>
          <w:trHeight w:val="165"/>
        </w:trPr>
        <w:tc>
          <w:tcPr>
            <w:tcW w:w="360" w:type="dxa"/>
            <w:vAlign w:val="center"/>
            <w:hideMark/>
          </w:tcPr>
          <w:p w14:paraId="4DC48DAC" w14:textId="77777777" w:rsidR="00E42721" w:rsidRPr="00B20630" w:rsidRDefault="00E42721" w:rsidP="00F555E9">
            <w:pPr>
              <w:snapToGrid w:val="0"/>
              <w:rPr>
                <w:sz w:val="16"/>
                <w:szCs w:val="16"/>
              </w:rPr>
            </w:pPr>
            <w:r w:rsidRPr="00B20630">
              <w:rPr>
                <w:color w:val="000000"/>
                <w:sz w:val="16"/>
                <w:szCs w:val="16"/>
              </w:rPr>
              <w:t>630</w:t>
            </w:r>
          </w:p>
        </w:tc>
        <w:tc>
          <w:tcPr>
            <w:tcW w:w="864" w:type="dxa"/>
            <w:vAlign w:val="center"/>
            <w:hideMark/>
          </w:tcPr>
          <w:p w14:paraId="087BEE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6F12B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12EDD89"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5DF5BACB"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370BD86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C7A05B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03B1C7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6BF13C4" w14:textId="77777777" w:rsidR="00E42721" w:rsidRPr="009B3DCC" w:rsidRDefault="00E42721" w:rsidP="00F555E9">
            <w:pPr>
              <w:snapToGrid w:val="0"/>
              <w:jc w:val="center"/>
              <w:rPr>
                <w:sz w:val="16"/>
                <w:szCs w:val="16"/>
              </w:rPr>
            </w:pPr>
            <w:r w:rsidRPr="00266687">
              <w:rPr>
                <w:color w:val="000000"/>
                <w:sz w:val="16"/>
                <w:szCs w:val="16"/>
              </w:rPr>
              <w:t>10.84</w:t>
            </w:r>
          </w:p>
        </w:tc>
        <w:tc>
          <w:tcPr>
            <w:tcW w:w="1008" w:type="dxa"/>
            <w:vAlign w:val="center"/>
            <w:hideMark/>
          </w:tcPr>
          <w:p w14:paraId="6B65EB37" w14:textId="77777777" w:rsidR="00E42721" w:rsidRPr="009B3DCC" w:rsidRDefault="00E42721" w:rsidP="00F555E9">
            <w:pPr>
              <w:snapToGrid w:val="0"/>
              <w:jc w:val="center"/>
              <w:rPr>
                <w:sz w:val="16"/>
                <w:szCs w:val="16"/>
              </w:rPr>
            </w:pPr>
            <w:r w:rsidRPr="00266687">
              <w:rPr>
                <w:color w:val="000000"/>
                <w:sz w:val="16"/>
                <w:szCs w:val="16"/>
              </w:rPr>
              <w:t>1.76</w:t>
            </w:r>
          </w:p>
        </w:tc>
      </w:tr>
      <w:tr w:rsidR="00E42721" w:rsidRPr="009B3DCC" w14:paraId="1EF88D7F" w14:textId="77777777" w:rsidTr="00F555E9">
        <w:trPr>
          <w:trHeight w:val="165"/>
        </w:trPr>
        <w:tc>
          <w:tcPr>
            <w:tcW w:w="360" w:type="dxa"/>
            <w:vAlign w:val="center"/>
            <w:hideMark/>
          </w:tcPr>
          <w:p w14:paraId="7DF737AA" w14:textId="77777777" w:rsidR="00E42721" w:rsidRPr="00B20630" w:rsidRDefault="00E42721" w:rsidP="00F555E9">
            <w:pPr>
              <w:snapToGrid w:val="0"/>
              <w:rPr>
                <w:sz w:val="16"/>
                <w:szCs w:val="16"/>
              </w:rPr>
            </w:pPr>
            <w:r w:rsidRPr="00B20630">
              <w:rPr>
                <w:color w:val="000000"/>
                <w:sz w:val="16"/>
                <w:szCs w:val="16"/>
              </w:rPr>
              <w:t>631</w:t>
            </w:r>
          </w:p>
        </w:tc>
        <w:tc>
          <w:tcPr>
            <w:tcW w:w="864" w:type="dxa"/>
            <w:vAlign w:val="center"/>
            <w:hideMark/>
          </w:tcPr>
          <w:p w14:paraId="101F74B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CE336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E97C259"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1F07C3CD"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07EF3F8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063FBE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6C37DB3"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64B9F905" w14:textId="77777777" w:rsidR="00E42721" w:rsidRPr="009B3DCC" w:rsidRDefault="00E42721" w:rsidP="00F555E9">
            <w:pPr>
              <w:snapToGrid w:val="0"/>
              <w:jc w:val="center"/>
              <w:rPr>
                <w:sz w:val="16"/>
                <w:szCs w:val="16"/>
              </w:rPr>
            </w:pPr>
            <w:r w:rsidRPr="00266687">
              <w:rPr>
                <w:color w:val="000000"/>
                <w:sz w:val="16"/>
                <w:szCs w:val="16"/>
              </w:rPr>
              <w:t>10.14</w:t>
            </w:r>
          </w:p>
        </w:tc>
        <w:tc>
          <w:tcPr>
            <w:tcW w:w="1008" w:type="dxa"/>
            <w:vAlign w:val="center"/>
            <w:hideMark/>
          </w:tcPr>
          <w:p w14:paraId="4D93177A" w14:textId="77777777" w:rsidR="00E42721" w:rsidRPr="009B3DCC" w:rsidRDefault="00E42721" w:rsidP="00F555E9">
            <w:pPr>
              <w:snapToGrid w:val="0"/>
              <w:jc w:val="center"/>
              <w:rPr>
                <w:sz w:val="16"/>
                <w:szCs w:val="16"/>
              </w:rPr>
            </w:pPr>
            <w:r w:rsidRPr="00266687">
              <w:rPr>
                <w:color w:val="000000"/>
                <w:sz w:val="16"/>
                <w:szCs w:val="16"/>
              </w:rPr>
              <w:t>2.27</w:t>
            </w:r>
          </w:p>
        </w:tc>
      </w:tr>
      <w:tr w:rsidR="00E42721" w:rsidRPr="009B3DCC" w14:paraId="4F20E498" w14:textId="77777777" w:rsidTr="00F555E9">
        <w:trPr>
          <w:trHeight w:val="165"/>
        </w:trPr>
        <w:tc>
          <w:tcPr>
            <w:tcW w:w="360" w:type="dxa"/>
            <w:vAlign w:val="center"/>
            <w:hideMark/>
          </w:tcPr>
          <w:p w14:paraId="40590360" w14:textId="77777777" w:rsidR="00E42721" w:rsidRPr="00B20630" w:rsidRDefault="00E42721" w:rsidP="00F555E9">
            <w:pPr>
              <w:snapToGrid w:val="0"/>
              <w:rPr>
                <w:sz w:val="16"/>
                <w:szCs w:val="16"/>
              </w:rPr>
            </w:pPr>
            <w:r w:rsidRPr="00B20630">
              <w:rPr>
                <w:color w:val="000000"/>
                <w:sz w:val="16"/>
                <w:szCs w:val="16"/>
              </w:rPr>
              <w:t>632</w:t>
            </w:r>
          </w:p>
        </w:tc>
        <w:tc>
          <w:tcPr>
            <w:tcW w:w="864" w:type="dxa"/>
            <w:vAlign w:val="center"/>
            <w:hideMark/>
          </w:tcPr>
          <w:p w14:paraId="31E343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697019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A25629D" w14:textId="77777777" w:rsidR="00E42721" w:rsidRPr="009B3DCC" w:rsidRDefault="00E42721" w:rsidP="00F555E9">
            <w:pPr>
              <w:snapToGrid w:val="0"/>
              <w:jc w:val="center"/>
              <w:rPr>
                <w:sz w:val="16"/>
                <w:szCs w:val="16"/>
              </w:rPr>
            </w:pPr>
            <w:r w:rsidRPr="00266687">
              <w:rPr>
                <w:color w:val="000000"/>
                <w:sz w:val="16"/>
                <w:szCs w:val="16"/>
              </w:rPr>
              <w:t>131</w:t>
            </w:r>
          </w:p>
        </w:tc>
        <w:tc>
          <w:tcPr>
            <w:tcW w:w="1008" w:type="dxa"/>
            <w:vAlign w:val="center"/>
            <w:hideMark/>
          </w:tcPr>
          <w:p w14:paraId="2744E9A4"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19C412C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211C3E6"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E95135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813C0B4" w14:textId="77777777" w:rsidR="00E42721" w:rsidRPr="009B3DCC" w:rsidRDefault="00E42721" w:rsidP="00F555E9">
            <w:pPr>
              <w:snapToGrid w:val="0"/>
              <w:jc w:val="center"/>
              <w:rPr>
                <w:sz w:val="16"/>
                <w:szCs w:val="16"/>
              </w:rPr>
            </w:pPr>
            <w:r w:rsidRPr="00266687">
              <w:rPr>
                <w:color w:val="000000"/>
                <w:sz w:val="16"/>
                <w:szCs w:val="16"/>
              </w:rPr>
              <w:t>13.20</w:t>
            </w:r>
          </w:p>
        </w:tc>
        <w:tc>
          <w:tcPr>
            <w:tcW w:w="1008" w:type="dxa"/>
            <w:vAlign w:val="center"/>
            <w:hideMark/>
          </w:tcPr>
          <w:p w14:paraId="38D499E6" w14:textId="77777777" w:rsidR="00E42721" w:rsidRPr="009B3DCC" w:rsidRDefault="00E42721" w:rsidP="00F555E9">
            <w:pPr>
              <w:snapToGrid w:val="0"/>
              <w:jc w:val="center"/>
              <w:rPr>
                <w:sz w:val="16"/>
                <w:szCs w:val="16"/>
              </w:rPr>
            </w:pPr>
            <w:r w:rsidRPr="00266687">
              <w:rPr>
                <w:color w:val="000000"/>
                <w:sz w:val="16"/>
                <w:szCs w:val="16"/>
              </w:rPr>
              <w:t>0.96</w:t>
            </w:r>
          </w:p>
        </w:tc>
      </w:tr>
      <w:tr w:rsidR="00E42721" w:rsidRPr="009B3DCC" w14:paraId="0D696F14" w14:textId="77777777" w:rsidTr="00F555E9">
        <w:trPr>
          <w:trHeight w:val="165"/>
        </w:trPr>
        <w:tc>
          <w:tcPr>
            <w:tcW w:w="360" w:type="dxa"/>
            <w:vAlign w:val="center"/>
            <w:hideMark/>
          </w:tcPr>
          <w:p w14:paraId="3BEE8578" w14:textId="77777777" w:rsidR="00E42721" w:rsidRPr="00B20630" w:rsidRDefault="00E42721" w:rsidP="00F555E9">
            <w:pPr>
              <w:snapToGrid w:val="0"/>
              <w:rPr>
                <w:sz w:val="16"/>
                <w:szCs w:val="16"/>
              </w:rPr>
            </w:pPr>
            <w:r w:rsidRPr="00B20630">
              <w:rPr>
                <w:color w:val="000000"/>
                <w:sz w:val="16"/>
                <w:szCs w:val="16"/>
              </w:rPr>
              <w:t>633</w:t>
            </w:r>
          </w:p>
        </w:tc>
        <w:tc>
          <w:tcPr>
            <w:tcW w:w="864" w:type="dxa"/>
            <w:vAlign w:val="center"/>
            <w:hideMark/>
          </w:tcPr>
          <w:p w14:paraId="488315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7E81EB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EEED94C" w14:textId="77777777" w:rsidR="00E42721" w:rsidRPr="009B3DCC" w:rsidRDefault="00E42721" w:rsidP="00F555E9">
            <w:pPr>
              <w:snapToGrid w:val="0"/>
              <w:jc w:val="center"/>
              <w:rPr>
                <w:sz w:val="16"/>
                <w:szCs w:val="16"/>
              </w:rPr>
            </w:pPr>
            <w:r w:rsidRPr="00266687">
              <w:rPr>
                <w:color w:val="000000"/>
                <w:sz w:val="16"/>
                <w:szCs w:val="16"/>
              </w:rPr>
              <w:t>131</w:t>
            </w:r>
          </w:p>
        </w:tc>
        <w:tc>
          <w:tcPr>
            <w:tcW w:w="1008" w:type="dxa"/>
            <w:vAlign w:val="center"/>
            <w:hideMark/>
          </w:tcPr>
          <w:p w14:paraId="3C1326C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45C2946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4C4088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F8856C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C76A095" w14:textId="77777777" w:rsidR="00E42721" w:rsidRPr="009B3DCC" w:rsidRDefault="00E42721" w:rsidP="00F555E9">
            <w:pPr>
              <w:snapToGrid w:val="0"/>
              <w:jc w:val="center"/>
              <w:rPr>
                <w:sz w:val="16"/>
                <w:szCs w:val="16"/>
              </w:rPr>
            </w:pPr>
            <w:r w:rsidRPr="00266687">
              <w:rPr>
                <w:color w:val="000000"/>
                <w:sz w:val="16"/>
                <w:szCs w:val="16"/>
              </w:rPr>
              <w:t>13.32</w:t>
            </w:r>
          </w:p>
        </w:tc>
        <w:tc>
          <w:tcPr>
            <w:tcW w:w="1008" w:type="dxa"/>
            <w:vAlign w:val="center"/>
            <w:hideMark/>
          </w:tcPr>
          <w:p w14:paraId="5DFB5143"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7A084382" w14:textId="77777777" w:rsidTr="00F555E9">
        <w:trPr>
          <w:trHeight w:val="165"/>
        </w:trPr>
        <w:tc>
          <w:tcPr>
            <w:tcW w:w="360" w:type="dxa"/>
            <w:vAlign w:val="center"/>
            <w:hideMark/>
          </w:tcPr>
          <w:p w14:paraId="20D70FC9" w14:textId="77777777" w:rsidR="00E42721" w:rsidRPr="00B20630" w:rsidRDefault="00E42721" w:rsidP="00F555E9">
            <w:pPr>
              <w:snapToGrid w:val="0"/>
              <w:rPr>
                <w:sz w:val="16"/>
                <w:szCs w:val="16"/>
              </w:rPr>
            </w:pPr>
            <w:r w:rsidRPr="00B20630">
              <w:rPr>
                <w:color w:val="000000"/>
                <w:sz w:val="16"/>
                <w:szCs w:val="16"/>
              </w:rPr>
              <w:t>634</w:t>
            </w:r>
          </w:p>
        </w:tc>
        <w:tc>
          <w:tcPr>
            <w:tcW w:w="864" w:type="dxa"/>
            <w:vAlign w:val="center"/>
            <w:hideMark/>
          </w:tcPr>
          <w:p w14:paraId="75854A5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82C26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468C38E" w14:textId="77777777" w:rsidR="00E42721" w:rsidRPr="009B3DCC" w:rsidRDefault="00E42721" w:rsidP="00F555E9">
            <w:pPr>
              <w:snapToGrid w:val="0"/>
              <w:jc w:val="center"/>
              <w:rPr>
                <w:sz w:val="16"/>
                <w:szCs w:val="16"/>
              </w:rPr>
            </w:pPr>
            <w:r w:rsidRPr="00266687">
              <w:rPr>
                <w:color w:val="000000"/>
                <w:sz w:val="16"/>
                <w:szCs w:val="16"/>
              </w:rPr>
              <w:t>131</w:t>
            </w:r>
          </w:p>
        </w:tc>
        <w:tc>
          <w:tcPr>
            <w:tcW w:w="1008" w:type="dxa"/>
            <w:vAlign w:val="center"/>
            <w:hideMark/>
          </w:tcPr>
          <w:p w14:paraId="52230C2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25953D4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95BDCB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042EA31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C323CBC" w14:textId="77777777" w:rsidR="00E42721" w:rsidRPr="009B3DCC" w:rsidRDefault="00E42721" w:rsidP="00F555E9">
            <w:pPr>
              <w:snapToGrid w:val="0"/>
              <w:jc w:val="center"/>
              <w:rPr>
                <w:sz w:val="16"/>
                <w:szCs w:val="16"/>
              </w:rPr>
            </w:pPr>
            <w:r w:rsidRPr="00266687">
              <w:rPr>
                <w:color w:val="000000"/>
                <w:sz w:val="16"/>
                <w:szCs w:val="16"/>
              </w:rPr>
              <w:t>12.79</w:t>
            </w:r>
          </w:p>
        </w:tc>
        <w:tc>
          <w:tcPr>
            <w:tcW w:w="1008" w:type="dxa"/>
            <w:vAlign w:val="center"/>
            <w:hideMark/>
          </w:tcPr>
          <w:p w14:paraId="7E50BA4E" w14:textId="77777777" w:rsidR="00E42721" w:rsidRPr="009B3DCC" w:rsidRDefault="00E42721" w:rsidP="00F555E9">
            <w:pPr>
              <w:snapToGrid w:val="0"/>
              <w:jc w:val="center"/>
              <w:rPr>
                <w:sz w:val="16"/>
                <w:szCs w:val="16"/>
              </w:rPr>
            </w:pPr>
            <w:r w:rsidRPr="00266687">
              <w:rPr>
                <w:color w:val="000000"/>
                <w:sz w:val="16"/>
                <w:szCs w:val="16"/>
              </w:rPr>
              <w:t>1.26</w:t>
            </w:r>
          </w:p>
        </w:tc>
      </w:tr>
      <w:tr w:rsidR="00E42721" w:rsidRPr="009B3DCC" w14:paraId="56843CE5" w14:textId="77777777" w:rsidTr="00F555E9">
        <w:trPr>
          <w:trHeight w:val="165"/>
        </w:trPr>
        <w:tc>
          <w:tcPr>
            <w:tcW w:w="360" w:type="dxa"/>
            <w:vAlign w:val="center"/>
            <w:hideMark/>
          </w:tcPr>
          <w:p w14:paraId="2A12D820" w14:textId="77777777" w:rsidR="00E42721" w:rsidRPr="00B20630" w:rsidRDefault="00E42721" w:rsidP="00F555E9">
            <w:pPr>
              <w:snapToGrid w:val="0"/>
              <w:rPr>
                <w:sz w:val="16"/>
                <w:szCs w:val="16"/>
              </w:rPr>
            </w:pPr>
            <w:r w:rsidRPr="00B20630">
              <w:rPr>
                <w:color w:val="000000"/>
                <w:sz w:val="16"/>
                <w:szCs w:val="16"/>
              </w:rPr>
              <w:t>635</w:t>
            </w:r>
          </w:p>
        </w:tc>
        <w:tc>
          <w:tcPr>
            <w:tcW w:w="864" w:type="dxa"/>
            <w:vAlign w:val="center"/>
            <w:hideMark/>
          </w:tcPr>
          <w:p w14:paraId="2FFA0D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6F34AC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E89810C"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5C289CBF"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1D12411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05843A2"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52778B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64FD129" w14:textId="77777777" w:rsidR="00E42721" w:rsidRPr="009B3DCC" w:rsidRDefault="00E42721" w:rsidP="00F555E9">
            <w:pPr>
              <w:snapToGrid w:val="0"/>
              <w:jc w:val="center"/>
              <w:rPr>
                <w:sz w:val="16"/>
                <w:szCs w:val="16"/>
              </w:rPr>
            </w:pPr>
            <w:r w:rsidRPr="00266687">
              <w:rPr>
                <w:color w:val="000000"/>
                <w:sz w:val="16"/>
                <w:szCs w:val="16"/>
              </w:rPr>
              <w:t>1.85</w:t>
            </w:r>
          </w:p>
        </w:tc>
        <w:tc>
          <w:tcPr>
            <w:tcW w:w="1008" w:type="dxa"/>
            <w:vAlign w:val="center"/>
            <w:hideMark/>
          </w:tcPr>
          <w:p w14:paraId="7F17FE50" w14:textId="77777777" w:rsidR="00E42721" w:rsidRPr="009B3DCC" w:rsidRDefault="00E42721" w:rsidP="00F555E9">
            <w:pPr>
              <w:snapToGrid w:val="0"/>
              <w:jc w:val="center"/>
              <w:rPr>
                <w:sz w:val="16"/>
                <w:szCs w:val="16"/>
              </w:rPr>
            </w:pPr>
            <w:r w:rsidRPr="00266687">
              <w:rPr>
                <w:color w:val="000000"/>
                <w:sz w:val="16"/>
                <w:szCs w:val="16"/>
              </w:rPr>
              <w:t>4.99</w:t>
            </w:r>
          </w:p>
        </w:tc>
      </w:tr>
      <w:tr w:rsidR="00E42721" w:rsidRPr="009B3DCC" w14:paraId="637FCA39" w14:textId="77777777" w:rsidTr="00F555E9">
        <w:trPr>
          <w:trHeight w:val="165"/>
        </w:trPr>
        <w:tc>
          <w:tcPr>
            <w:tcW w:w="360" w:type="dxa"/>
            <w:vAlign w:val="center"/>
            <w:hideMark/>
          </w:tcPr>
          <w:p w14:paraId="2A210485" w14:textId="77777777" w:rsidR="00E42721" w:rsidRPr="00B20630" w:rsidRDefault="00E42721" w:rsidP="00F555E9">
            <w:pPr>
              <w:snapToGrid w:val="0"/>
              <w:rPr>
                <w:sz w:val="16"/>
                <w:szCs w:val="16"/>
              </w:rPr>
            </w:pPr>
            <w:r w:rsidRPr="00B20630">
              <w:rPr>
                <w:color w:val="000000"/>
                <w:sz w:val="16"/>
                <w:szCs w:val="16"/>
              </w:rPr>
              <w:t>636</w:t>
            </w:r>
          </w:p>
        </w:tc>
        <w:tc>
          <w:tcPr>
            <w:tcW w:w="864" w:type="dxa"/>
            <w:vAlign w:val="center"/>
            <w:hideMark/>
          </w:tcPr>
          <w:p w14:paraId="4FB728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091DE7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710B341"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16B9A2A7"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6AA1929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380C3D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0DE57F39"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84E7411"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34C77928" w14:textId="77777777" w:rsidR="00E42721" w:rsidRPr="009B3DCC" w:rsidRDefault="00E42721" w:rsidP="00F555E9">
            <w:pPr>
              <w:snapToGrid w:val="0"/>
              <w:jc w:val="center"/>
              <w:rPr>
                <w:sz w:val="16"/>
                <w:szCs w:val="16"/>
              </w:rPr>
            </w:pPr>
            <w:r w:rsidRPr="00266687">
              <w:rPr>
                <w:color w:val="000000"/>
                <w:sz w:val="16"/>
                <w:szCs w:val="16"/>
              </w:rPr>
              <w:t>5.48</w:t>
            </w:r>
          </w:p>
        </w:tc>
      </w:tr>
      <w:tr w:rsidR="00E42721" w:rsidRPr="009B3DCC" w14:paraId="50A86829" w14:textId="77777777" w:rsidTr="00F555E9">
        <w:trPr>
          <w:trHeight w:val="165"/>
        </w:trPr>
        <w:tc>
          <w:tcPr>
            <w:tcW w:w="360" w:type="dxa"/>
            <w:vAlign w:val="center"/>
            <w:hideMark/>
          </w:tcPr>
          <w:p w14:paraId="387DCC9E" w14:textId="77777777" w:rsidR="00E42721" w:rsidRPr="00B20630" w:rsidRDefault="00E42721" w:rsidP="00F555E9">
            <w:pPr>
              <w:snapToGrid w:val="0"/>
              <w:rPr>
                <w:sz w:val="16"/>
                <w:szCs w:val="16"/>
              </w:rPr>
            </w:pPr>
            <w:r w:rsidRPr="00B20630">
              <w:rPr>
                <w:color w:val="000000"/>
                <w:sz w:val="16"/>
                <w:szCs w:val="16"/>
              </w:rPr>
              <w:t>637</w:t>
            </w:r>
          </w:p>
        </w:tc>
        <w:tc>
          <w:tcPr>
            <w:tcW w:w="864" w:type="dxa"/>
            <w:vAlign w:val="center"/>
            <w:hideMark/>
          </w:tcPr>
          <w:p w14:paraId="4D1F90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EE64DF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448DCC1"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2A49DFE3"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6F1EC00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9B9F86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E7C61D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4C137D6"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
          <w:p w14:paraId="4387ED53" w14:textId="77777777" w:rsidR="00E42721" w:rsidRPr="009B3DCC" w:rsidRDefault="00E42721" w:rsidP="00F555E9">
            <w:pPr>
              <w:snapToGrid w:val="0"/>
              <w:jc w:val="center"/>
              <w:rPr>
                <w:sz w:val="16"/>
                <w:szCs w:val="16"/>
              </w:rPr>
            </w:pPr>
            <w:r w:rsidRPr="00266687">
              <w:rPr>
                <w:color w:val="000000"/>
                <w:sz w:val="16"/>
                <w:szCs w:val="16"/>
              </w:rPr>
              <w:t>5.51</w:t>
            </w:r>
          </w:p>
        </w:tc>
      </w:tr>
      <w:tr w:rsidR="00E42721" w:rsidRPr="009B3DCC" w14:paraId="3E92D590" w14:textId="77777777" w:rsidTr="00F555E9">
        <w:trPr>
          <w:trHeight w:val="165"/>
        </w:trPr>
        <w:tc>
          <w:tcPr>
            <w:tcW w:w="360" w:type="dxa"/>
            <w:vAlign w:val="center"/>
            <w:hideMark/>
          </w:tcPr>
          <w:p w14:paraId="67B0D305" w14:textId="77777777" w:rsidR="00E42721" w:rsidRPr="00B20630" w:rsidRDefault="00E42721" w:rsidP="00F555E9">
            <w:pPr>
              <w:snapToGrid w:val="0"/>
              <w:rPr>
                <w:sz w:val="16"/>
                <w:szCs w:val="16"/>
              </w:rPr>
            </w:pPr>
            <w:r w:rsidRPr="00B20630">
              <w:rPr>
                <w:color w:val="000000"/>
                <w:sz w:val="16"/>
                <w:szCs w:val="16"/>
              </w:rPr>
              <w:t>638</w:t>
            </w:r>
          </w:p>
        </w:tc>
        <w:tc>
          <w:tcPr>
            <w:tcW w:w="864" w:type="dxa"/>
            <w:vAlign w:val="center"/>
            <w:hideMark/>
          </w:tcPr>
          <w:p w14:paraId="059C56C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9B9388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1BB5E87" w14:textId="77777777" w:rsidR="00E42721" w:rsidRPr="009B3DCC" w:rsidRDefault="00E42721" w:rsidP="00F555E9">
            <w:pPr>
              <w:snapToGrid w:val="0"/>
              <w:jc w:val="center"/>
              <w:rPr>
                <w:sz w:val="16"/>
                <w:szCs w:val="16"/>
              </w:rPr>
            </w:pPr>
            <w:r w:rsidRPr="00266687">
              <w:rPr>
                <w:color w:val="000000"/>
                <w:sz w:val="16"/>
                <w:szCs w:val="16"/>
              </w:rPr>
              <w:t>133</w:t>
            </w:r>
          </w:p>
        </w:tc>
        <w:tc>
          <w:tcPr>
            <w:tcW w:w="1008" w:type="dxa"/>
            <w:vAlign w:val="center"/>
            <w:hideMark/>
          </w:tcPr>
          <w:p w14:paraId="7C262AB2"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5F40DDB5"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6864A16"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78D505F4"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F526B49" w14:textId="77777777" w:rsidR="00E42721" w:rsidRPr="009B3DCC" w:rsidRDefault="00E42721" w:rsidP="00F555E9">
            <w:pPr>
              <w:snapToGrid w:val="0"/>
              <w:jc w:val="center"/>
              <w:rPr>
                <w:sz w:val="16"/>
                <w:szCs w:val="16"/>
              </w:rPr>
            </w:pPr>
            <w:r w:rsidRPr="00266687">
              <w:rPr>
                <w:color w:val="000000"/>
                <w:sz w:val="16"/>
                <w:szCs w:val="16"/>
              </w:rPr>
              <w:t>4.33</w:t>
            </w:r>
          </w:p>
        </w:tc>
        <w:tc>
          <w:tcPr>
            <w:tcW w:w="1008" w:type="dxa"/>
            <w:vAlign w:val="center"/>
            <w:hideMark/>
          </w:tcPr>
          <w:p w14:paraId="37EA9CEC" w14:textId="77777777" w:rsidR="00E42721" w:rsidRPr="009B3DCC" w:rsidRDefault="00E42721" w:rsidP="00F555E9">
            <w:pPr>
              <w:snapToGrid w:val="0"/>
              <w:jc w:val="center"/>
              <w:rPr>
                <w:sz w:val="16"/>
                <w:szCs w:val="16"/>
              </w:rPr>
            </w:pPr>
            <w:r w:rsidRPr="00266687">
              <w:rPr>
                <w:color w:val="000000"/>
                <w:sz w:val="16"/>
                <w:szCs w:val="16"/>
              </w:rPr>
              <w:t>2.12</w:t>
            </w:r>
          </w:p>
        </w:tc>
      </w:tr>
      <w:tr w:rsidR="00E42721" w:rsidRPr="009B3DCC" w14:paraId="04238D41" w14:textId="77777777" w:rsidTr="00F555E9">
        <w:trPr>
          <w:trHeight w:val="165"/>
        </w:trPr>
        <w:tc>
          <w:tcPr>
            <w:tcW w:w="360" w:type="dxa"/>
            <w:vAlign w:val="center"/>
            <w:hideMark/>
          </w:tcPr>
          <w:p w14:paraId="2217C843" w14:textId="77777777" w:rsidR="00E42721" w:rsidRPr="00B20630" w:rsidRDefault="00E42721" w:rsidP="00F555E9">
            <w:pPr>
              <w:snapToGrid w:val="0"/>
              <w:rPr>
                <w:sz w:val="16"/>
                <w:szCs w:val="16"/>
              </w:rPr>
            </w:pPr>
            <w:r w:rsidRPr="00B20630">
              <w:rPr>
                <w:color w:val="000000"/>
                <w:sz w:val="16"/>
                <w:szCs w:val="16"/>
              </w:rPr>
              <w:t>639</w:t>
            </w:r>
          </w:p>
        </w:tc>
        <w:tc>
          <w:tcPr>
            <w:tcW w:w="864" w:type="dxa"/>
            <w:vAlign w:val="center"/>
            <w:hideMark/>
          </w:tcPr>
          <w:p w14:paraId="056A68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E40EF8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C32ECB4" w14:textId="77777777" w:rsidR="00E42721" w:rsidRPr="009B3DCC" w:rsidRDefault="00E42721" w:rsidP="00F555E9">
            <w:pPr>
              <w:snapToGrid w:val="0"/>
              <w:jc w:val="center"/>
              <w:rPr>
                <w:sz w:val="16"/>
                <w:szCs w:val="16"/>
              </w:rPr>
            </w:pPr>
            <w:r w:rsidRPr="00266687">
              <w:rPr>
                <w:color w:val="000000"/>
                <w:sz w:val="16"/>
                <w:szCs w:val="16"/>
              </w:rPr>
              <w:t>133</w:t>
            </w:r>
          </w:p>
        </w:tc>
        <w:tc>
          <w:tcPr>
            <w:tcW w:w="1008" w:type="dxa"/>
            <w:vAlign w:val="center"/>
            <w:hideMark/>
          </w:tcPr>
          <w:p w14:paraId="48AFB897"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184954C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046C4B7"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45F5799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545AEC0" w14:textId="77777777" w:rsidR="00E42721" w:rsidRPr="009B3DCC" w:rsidRDefault="00E42721" w:rsidP="00F555E9">
            <w:pPr>
              <w:snapToGrid w:val="0"/>
              <w:jc w:val="center"/>
              <w:rPr>
                <w:sz w:val="16"/>
                <w:szCs w:val="16"/>
              </w:rPr>
            </w:pPr>
            <w:r w:rsidRPr="00266687">
              <w:rPr>
                <w:color w:val="000000"/>
                <w:sz w:val="16"/>
                <w:szCs w:val="16"/>
              </w:rPr>
              <w:t>6.25</w:t>
            </w:r>
          </w:p>
        </w:tc>
        <w:tc>
          <w:tcPr>
            <w:tcW w:w="1008" w:type="dxa"/>
            <w:vAlign w:val="center"/>
            <w:hideMark/>
          </w:tcPr>
          <w:p w14:paraId="0D4DFE5A" w14:textId="77777777" w:rsidR="00E42721" w:rsidRPr="009B3DCC" w:rsidRDefault="00E42721" w:rsidP="00F555E9">
            <w:pPr>
              <w:snapToGrid w:val="0"/>
              <w:jc w:val="center"/>
              <w:rPr>
                <w:sz w:val="16"/>
                <w:szCs w:val="16"/>
              </w:rPr>
            </w:pPr>
            <w:r w:rsidRPr="00266687">
              <w:rPr>
                <w:color w:val="000000"/>
                <w:sz w:val="16"/>
                <w:szCs w:val="16"/>
              </w:rPr>
              <w:t>3.24</w:t>
            </w:r>
          </w:p>
        </w:tc>
      </w:tr>
      <w:tr w:rsidR="00E42721" w:rsidRPr="009B3DCC" w14:paraId="7028416D" w14:textId="77777777" w:rsidTr="00F555E9">
        <w:trPr>
          <w:trHeight w:val="165"/>
        </w:trPr>
        <w:tc>
          <w:tcPr>
            <w:tcW w:w="360" w:type="dxa"/>
            <w:vAlign w:val="center"/>
            <w:hideMark/>
          </w:tcPr>
          <w:p w14:paraId="62EE9FD2" w14:textId="77777777" w:rsidR="00E42721" w:rsidRPr="00B20630" w:rsidRDefault="00E42721" w:rsidP="00F555E9">
            <w:pPr>
              <w:snapToGrid w:val="0"/>
              <w:rPr>
                <w:sz w:val="16"/>
                <w:szCs w:val="16"/>
              </w:rPr>
            </w:pPr>
            <w:r w:rsidRPr="00B20630">
              <w:rPr>
                <w:color w:val="000000"/>
                <w:sz w:val="16"/>
                <w:szCs w:val="16"/>
              </w:rPr>
              <w:t>640</w:t>
            </w:r>
          </w:p>
        </w:tc>
        <w:tc>
          <w:tcPr>
            <w:tcW w:w="864" w:type="dxa"/>
            <w:vAlign w:val="center"/>
            <w:hideMark/>
          </w:tcPr>
          <w:p w14:paraId="777637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D4568E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AD69A45" w14:textId="77777777" w:rsidR="00E42721" w:rsidRPr="009B3DCC" w:rsidRDefault="00E42721" w:rsidP="00F555E9">
            <w:pPr>
              <w:snapToGrid w:val="0"/>
              <w:jc w:val="center"/>
              <w:rPr>
                <w:sz w:val="16"/>
                <w:szCs w:val="16"/>
              </w:rPr>
            </w:pPr>
            <w:r w:rsidRPr="00266687">
              <w:rPr>
                <w:color w:val="000000"/>
                <w:sz w:val="16"/>
                <w:szCs w:val="16"/>
              </w:rPr>
              <w:t>133</w:t>
            </w:r>
          </w:p>
        </w:tc>
        <w:tc>
          <w:tcPr>
            <w:tcW w:w="1008" w:type="dxa"/>
            <w:vAlign w:val="center"/>
            <w:hideMark/>
          </w:tcPr>
          <w:p w14:paraId="55E92AEC"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6D20821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32C7F56"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D1DAFD4"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66EF2A96" w14:textId="77777777" w:rsidR="00E42721" w:rsidRPr="009B3DCC" w:rsidRDefault="00E42721" w:rsidP="00F555E9">
            <w:pPr>
              <w:snapToGrid w:val="0"/>
              <w:jc w:val="center"/>
              <w:rPr>
                <w:sz w:val="16"/>
                <w:szCs w:val="16"/>
              </w:rPr>
            </w:pPr>
            <w:r w:rsidRPr="00266687">
              <w:rPr>
                <w:color w:val="000000"/>
                <w:sz w:val="16"/>
                <w:szCs w:val="16"/>
              </w:rPr>
              <w:t>5.28</w:t>
            </w:r>
          </w:p>
        </w:tc>
        <w:tc>
          <w:tcPr>
            <w:tcW w:w="1008" w:type="dxa"/>
            <w:vAlign w:val="center"/>
            <w:hideMark/>
          </w:tcPr>
          <w:p w14:paraId="00419CC7" w14:textId="77777777" w:rsidR="00E42721" w:rsidRPr="009B3DCC" w:rsidRDefault="00E42721" w:rsidP="00F555E9">
            <w:pPr>
              <w:snapToGrid w:val="0"/>
              <w:jc w:val="center"/>
              <w:rPr>
                <w:sz w:val="16"/>
                <w:szCs w:val="16"/>
              </w:rPr>
            </w:pPr>
            <w:r w:rsidRPr="00266687">
              <w:rPr>
                <w:color w:val="000000"/>
                <w:sz w:val="16"/>
                <w:szCs w:val="16"/>
              </w:rPr>
              <w:t>3.61</w:t>
            </w:r>
          </w:p>
        </w:tc>
      </w:tr>
      <w:tr w:rsidR="00E42721" w:rsidRPr="009B3DCC" w14:paraId="20721EE4" w14:textId="77777777" w:rsidTr="00F555E9">
        <w:trPr>
          <w:trHeight w:val="165"/>
        </w:trPr>
        <w:tc>
          <w:tcPr>
            <w:tcW w:w="360" w:type="dxa"/>
            <w:vAlign w:val="center"/>
            <w:hideMark/>
          </w:tcPr>
          <w:p w14:paraId="5362E936" w14:textId="77777777" w:rsidR="00E42721" w:rsidRPr="00B20630" w:rsidRDefault="00E42721" w:rsidP="00F555E9">
            <w:pPr>
              <w:snapToGrid w:val="0"/>
              <w:rPr>
                <w:sz w:val="16"/>
                <w:szCs w:val="16"/>
              </w:rPr>
            </w:pPr>
            <w:r w:rsidRPr="00B20630">
              <w:rPr>
                <w:color w:val="000000"/>
                <w:sz w:val="16"/>
                <w:szCs w:val="16"/>
              </w:rPr>
              <w:t>641</w:t>
            </w:r>
          </w:p>
        </w:tc>
        <w:tc>
          <w:tcPr>
            <w:tcW w:w="864" w:type="dxa"/>
            <w:vAlign w:val="center"/>
            <w:hideMark/>
          </w:tcPr>
          <w:p w14:paraId="1499932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2AF5DD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CB0DC8B"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
          <w:p w14:paraId="2809CAF7"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1ABC32F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0FCAB7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849C2E0"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0C5E764" w14:textId="77777777" w:rsidR="00E42721" w:rsidRPr="009B3DCC" w:rsidRDefault="00E42721" w:rsidP="00F555E9">
            <w:pPr>
              <w:snapToGrid w:val="0"/>
              <w:jc w:val="center"/>
              <w:rPr>
                <w:sz w:val="16"/>
                <w:szCs w:val="16"/>
              </w:rPr>
            </w:pPr>
            <w:r w:rsidRPr="00266687">
              <w:rPr>
                <w:color w:val="000000"/>
                <w:sz w:val="16"/>
                <w:szCs w:val="16"/>
              </w:rPr>
              <w:t>6.29</w:t>
            </w:r>
          </w:p>
        </w:tc>
        <w:tc>
          <w:tcPr>
            <w:tcW w:w="1008" w:type="dxa"/>
            <w:vAlign w:val="center"/>
            <w:hideMark/>
          </w:tcPr>
          <w:p w14:paraId="434A9CE7"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08B790B6" w14:textId="77777777" w:rsidTr="00F555E9">
        <w:trPr>
          <w:trHeight w:val="165"/>
        </w:trPr>
        <w:tc>
          <w:tcPr>
            <w:tcW w:w="360" w:type="dxa"/>
            <w:vAlign w:val="center"/>
            <w:hideMark/>
          </w:tcPr>
          <w:p w14:paraId="5517CF05" w14:textId="77777777" w:rsidR="00E42721" w:rsidRPr="00B20630" w:rsidRDefault="00E42721" w:rsidP="00F555E9">
            <w:pPr>
              <w:snapToGrid w:val="0"/>
              <w:rPr>
                <w:sz w:val="16"/>
                <w:szCs w:val="16"/>
              </w:rPr>
            </w:pPr>
            <w:r w:rsidRPr="00B20630">
              <w:rPr>
                <w:color w:val="000000"/>
                <w:sz w:val="16"/>
                <w:szCs w:val="16"/>
              </w:rPr>
              <w:t>642</w:t>
            </w:r>
          </w:p>
        </w:tc>
        <w:tc>
          <w:tcPr>
            <w:tcW w:w="864" w:type="dxa"/>
            <w:vAlign w:val="center"/>
            <w:hideMark/>
          </w:tcPr>
          <w:p w14:paraId="0D6DC3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6F26A7B"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CEBCE1E"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
          <w:p w14:paraId="5D4F4224"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44A958D6"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FC1E9F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D38F1CF"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CA16691" w14:textId="77777777" w:rsidR="00E42721" w:rsidRPr="009B3DCC" w:rsidRDefault="00E42721" w:rsidP="00F555E9">
            <w:pPr>
              <w:snapToGrid w:val="0"/>
              <w:jc w:val="center"/>
              <w:rPr>
                <w:sz w:val="16"/>
                <w:szCs w:val="16"/>
              </w:rPr>
            </w:pPr>
            <w:r w:rsidRPr="00266687">
              <w:rPr>
                <w:color w:val="000000"/>
                <w:sz w:val="16"/>
                <w:szCs w:val="16"/>
              </w:rPr>
              <w:t>7.88</w:t>
            </w:r>
          </w:p>
        </w:tc>
        <w:tc>
          <w:tcPr>
            <w:tcW w:w="1008" w:type="dxa"/>
            <w:vAlign w:val="center"/>
            <w:hideMark/>
          </w:tcPr>
          <w:p w14:paraId="66E8B6BE" w14:textId="77777777" w:rsidR="00E42721" w:rsidRPr="009B3DCC" w:rsidRDefault="00E42721" w:rsidP="00F555E9">
            <w:pPr>
              <w:snapToGrid w:val="0"/>
              <w:jc w:val="center"/>
              <w:rPr>
                <w:sz w:val="16"/>
                <w:szCs w:val="16"/>
              </w:rPr>
            </w:pPr>
            <w:r w:rsidRPr="00266687">
              <w:rPr>
                <w:color w:val="000000"/>
                <w:sz w:val="16"/>
                <w:szCs w:val="16"/>
              </w:rPr>
              <w:t>2.15</w:t>
            </w:r>
          </w:p>
        </w:tc>
      </w:tr>
      <w:tr w:rsidR="00E42721" w:rsidRPr="009B3DCC" w14:paraId="1BD0FA22" w14:textId="77777777" w:rsidTr="00F555E9">
        <w:trPr>
          <w:trHeight w:val="180"/>
        </w:trPr>
        <w:tc>
          <w:tcPr>
            <w:tcW w:w="360" w:type="dxa"/>
            <w:vAlign w:val="center"/>
            <w:hideMark/>
          </w:tcPr>
          <w:p w14:paraId="053748FF" w14:textId="77777777" w:rsidR="00E42721" w:rsidRPr="00B20630" w:rsidRDefault="00E42721" w:rsidP="00F555E9">
            <w:pPr>
              <w:snapToGrid w:val="0"/>
              <w:rPr>
                <w:sz w:val="16"/>
                <w:szCs w:val="16"/>
              </w:rPr>
            </w:pPr>
            <w:r w:rsidRPr="00B20630">
              <w:rPr>
                <w:color w:val="000000"/>
                <w:sz w:val="16"/>
                <w:szCs w:val="16"/>
              </w:rPr>
              <w:t>643</w:t>
            </w:r>
          </w:p>
        </w:tc>
        <w:tc>
          <w:tcPr>
            <w:tcW w:w="864" w:type="dxa"/>
            <w:vAlign w:val="center"/>
            <w:hideMark/>
          </w:tcPr>
          <w:p w14:paraId="34F81EE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C73E1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4FA5E9F2"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
          <w:p w14:paraId="2B0CD0D7"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25B49F7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D56B6DB"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2B1B77E"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6D91EA3" w14:textId="77777777" w:rsidR="00E42721" w:rsidRPr="009B3DCC" w:rsidRDefault="00E42721" w:rsidP="00F555E9">
            <w:pPr>
              <w:snapToGrid w:val="0"/>
              <w:jc w:val="center"/>
              <w:rPr>
                <w:sz w:val="16"/>
                <w:szCs w:val="16"/>
              </w:rPr>
            </w:pPr>
            <w:r w:rsidRPr="00266687">
              <w:rPr>
                <w:color w:val="000000"/>
                <w:sz w:val="16"/>
                <w:szCs w:val="16"/>
              </w:rPr>
              <w:t>5.28</w:t>
            </w:r>
          </w:p>
        </w:tc>
        <w:tc>
          <w:tcPr>
            <w:tcW w:w="1008" w:type="dxa"/>
            <w:vAlign w:val="center"/>
            <w:hideMark/>
          </w:tcPr>
          <w:p w14:paraId="22792018" w14:textId="77777777" w:rsidR="00E42721" w:rsidRPr="009B3DCC" w:rsidRDefault="00E42721" w:rsidP="00F555E9">
            <w:pPr>
              <w:snapToGrid w:val="0"/>
              <w:jc w:val="center"/>
              <w:rPr>
                <w:sz w:val="16"/>
                <w:szCs w:val="16"/>
              </w:rPr>
            </w:pPr>
            <w:r w:rsidRPr="00266687">
              <w:rPr>
                <w:color w:val="000000"/>
                <w:sz w:val="16"/>
                <w:szCs w:val="16"/>
              </w:rPr>
              <w:t>2.71</w:t>
            </w:r>
          </w:p>
        </w:tc>
      </w:tr>
      <w:tr w:rsidR="00E42721" w:rsidRPr="009B3DCC" w14:paraId="17312198" w14:textId="77777777" w:rsidTr="00F555E9">
        <w:trPr>
          <w:trHeight w:val="165"/>
        </w:trPr>
        <w:tc>
          <w:tcPr>
            <w:tcW w:w="360" w:type="dxa"/>
            <w:vAlign w:val="center"/>
            <w:hideMark/>
          </w:tcPr>
          <w:p w14:paraId="3B18B3C8" w14:textId="77777777" w:rsidR="00E42721" w:rsidRPr="00B20630" w:rsidRDefault="00E42721" w:rsidP="00F555E9">
            <w:pPr>
              <w:snapToGrid w:val="0"/>
              <w:rPr>
                <w:sz w:val="16"/>
                <w:szCs w:val="16"/>
              </w:rPr>
            </w:pPr>
            <w:r w:rsidRPr="00B20630">
              <w:rPr>
                <w:color w:val="000000"/>
                <w:sz w:val="16"/>
                <w:szCs w:val="16"/>
              </w:rPr>
              <w:t>644</w:t>
            </w:r>
          </w:p>
        </w:tc>
        <w:tc>
          <w:tcPr>
            <w:tcW w:w="864" w:type="dxa"/>
            <w:vAlign w:val="center"/>
            <w:hideMark/>
          </w:tcPr>
          <w:p w14:paraId="3DB5D9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712E4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509BC2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183F3E4"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1E3055D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F5A9F3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129A7645"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AB7E984" w14:textId="77777777" w:rsidR="00E42721" w:rsidRPr="009B3DCC" w:rsidRDefault="00E42721" w:rsidP="00F555E9">
            <w:pPr>
              <w:snapToGrid w:val="0"/>
              <w:jc w:val="center"/>
              <w:rPr>
                <w:sz w:val="16"/>
                <w:szCs w:val="16"/>
              </w:rPr>
            </w:pPr>
            <w:r w:rsidRPr="00266687">
              <w:rPr>
                <w:color w:val="000000"/>
                <w:sz w:val="16"/>
                <w:szCs w:val="16"/>
              </w:rPr>
              <w:t>9.27</w:t>
            </w:r>
          </w:p>
        </w:tc>
        <w:tc>
          <w:tcPr>
            <w:tcW w:w="1008" w:type="dxa"/>
            <w:vAlign w:val="center"/>
            <w:hideMark/>
          </w:tcPr>
          <w:p w14:paraId="0C864C7D" w14:textId="77777777" w:rsidR="00E42721" w:rsidRPr="009B3DCC" w:rsidRDefault="00E42721" w:rsidP="00F555E9">
            <w:pPr>
              <w:snapToGrid w:val="0"/>
              <w:jc w:val="center"/>
              <w:rPr>
                <w:sz w:val="16"/>
                <w:szCs w:val="16"/>
              </w:rPr>
            </w:pPr>
            <w:r w:rsidRPr="00266687">
              <w:rPr>
                <w:color w:val="000000"/>
                <w:sz w:val="16"/>
                <w:szCs w:val="16"/>
              </w:rPr>
              <w:t>1.21</w:t>
            </w:r>
          </w:p>
        </w:tc>
      </w:tr>
      <w:tr w:rsidR="00E42721" w:rsidRPr="009B3DCC" w14:paraId="0B6F48F7" w14:textId="77777777" w:rsidTr="00F555E9">
        <w:trPr>
          <w:trHeight w:val="165"/>
        </w:trPr>
        <w:tc>
          <w:tcPr>
            <w:tcW w:w="360" w:type="dxa"/>
            <w:vAlign w:val="center"/>
            <w:hideMark/>
          </w:tcPr>
          <w:p w14:paraId="52E270F3" w14:textId="77777777" w:rsidR="00E42721" w:rsidRPr="00B20630" w:rsidRDefault="00E42721" w:rsidP="00F555E9">
            <w:pPr>
              <w:snapToGrid w:val="0"/>
              <w:rPr>
                <w:sz w:val="16"/>
                <w:szCs w:val="16"/>
              </w:rPr>
            </w:pPr>
            <w:r w:rsidRPr="00B20630">
              <w:rPr>
                <w:color w:val="000000"/>
                <w:sz w:val="16"/>
                <w:szCs w:val="16"/>
              </w:rPr>
              <w:t>645</w:t>
            </w:r>
          </w:p>
        </w:tc>
        <w:tc>
          <w:tcPr>
            <w:tcW w:w="864" w:type="dxa"/>
            <w:vAlign w:val="center"/>
            <w:hideMark/>
          </w:tcPr>
          <w:p w14:paraId="541404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0FB77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8FE6FD4"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414EDD0"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01F3F73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75FCABB"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00F121EF"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DAF888F" w14:textId="77777777" w:rsidR="00E42721" w:rsidRPr="009B3DCC" w:rsidRDefault="00E42721" w:rsidP="00F555E9">
            <w:pPr>
              <w:snapToGrid w:val="0"/>
              <w:jc w:val="center"/>
              <w:rPr>
                <w:sz w:val="16"/>
                <w:szCs w:val="16"/>
              </w:rPr>
            </w:pPr>
            <w:r w:rsidRPr="00266687">
              <w:rPr>
                <w:color w:val="000000"/>
                <w:sz w:val="16"/>
                <w:szCs w:val="16"/>
              </w:rPr>
              <w:t>8.09</w:t>
            </w:r>
          </w:p>
        </w:tc>
        <w:tc>
          <w:tcPr>
            <w:tcW w:w="1008" w:type="dxa"/>
            <w:vAlign w:val="center"/>
            <w:hideMark/>
          </w:tcPr>
          <w:p w14:paraId="1216B01F" w14:textId="77777777" w:rsidR="00E42721" w:rsidRPr="009B3DCC" w:rsidRDefault="00E42721" w:rsidP="00F555E9">
            <w:pPr>
              <w:snapToGrid w:val="0"/>
              <w:jc w:val="center"/>
              <w:rPr>
                <w:sz w:val="16"/>
                <w:szCs w:val="16"/>
              </w:rPr>
            </w:pPr>
            <w:r w:rsidRPr="00266687">
              <w:rPr>
                <w:color w:val="000000"/>
                <w:sz w:val="16"/>
                <w:szCs w:val="16"/>
              </w:rPr>
              <w:t>1.77</w:t>
            </w:r>
          </w:p>
        </w:tc>
      </w:tr>
      <w:tr w:rsidR="00E42721" w:rsidRPr="009B3DCC" w14:paraId="3B745C0B" w14:textId="77777777" w:rsidTr="00F555E9">
        <w:trPr>
          <w:trHeight w:val="165"/>
        </w:trPr>
        <w:tc>
          <w:tcPr>
            <w:tcW w:w="360" w:type="dxa"/>
            <w:vAlign w:val="center"/>
            <w:hideMark/>
          </w:tcPr>
          <w:p w14:paraId="474EEBF2" w14:textId="77777777" w:rsidR="00E42721" w:rsidRPr="00B20630" w:rsidRDefault="00E42721" w:rsidP="00F555E9">
            <w:pPr>
              <w:snapToGrid w:val="0"/>
              <w:rPr>
                <w:sz w:val="16"/>
                <w:szCs w:val="16"/>
              </w:rPr>
            </w:pPr>
            <w:r w:rsidRPr="00B20630">
              <w:rPr>
                <w:color w:val="000000"/>
                <w:sz w:val="16"/>
                <w:szCs w:val="16"/>
              </w:rPr>
              <w:t>646</w:t>
            </w:r>
          </w:p>
        </w:tc>
        <w:tc>
          <w:tcPr>
            <w:tcW w:w="864" w:type="dxa"/>
            <w:vAlign w:val="center"/>
            <w:hideMark/>
          </w:tcPr>
          <w:p w14:paraId="39BE6F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9D93FE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E75421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375E0B2"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0C39F33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6355EA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687BF67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6AA307A" w14:textId="77777777" w:rsidR="00E42721" w:rsidRPr="009B3DCC" w:rsidRDefault="00E42721" w:rsidP="00F555E9">
            <w:pPr>
              <w:snapToGrid w:val="0"/>
              <w:jc w:val="center"/>
              <w:rPr>
                <w:sz w:val="16"/>
                <w:szCs w:val="16"/>
              </w:rPr>
            </w:pPr>
            <w:r w:rsidRPr="00266687">
              <w:rPr>
                <w:color w:val="000000"/>
                <w:sz w:val="16"/>
                <w:szCs w:val="16"/>
              </w:rPr>
              <w:t>9.51</w:t>
            </w:r>
          </w:p>
        </w:tc>
        <w:tc>
          <w:tcPr>
            <w:tcW w:w="1008" w:type="dxa"/>
            <w:vAlign w:val="center"/>
            <w:hideMark/>
          </w:tcPr>
          <w:p w14:paraId="7A12B9F1"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7A028275" w14:textId="77777777" w:rsidTr="00F555E9">
        <w:trPr>
          <w:trHeight w:val="165"/>
        </w:trPr>
        <w:tc>
          <w:tcPr>
            <w:tcW w:w="360" w:type="dxa"/>
            <w:vAlign w:val="center"/>
            <w:hideMark/>
          </w:tcPr>
          <w:p w14:paraId="79FBF7D2" w14:textId="77777777" w:rsidR="00E42721" w:rsidRPr="00B20630" w:rsidRDefault="00E42721" w:rsidP="00F555E9">
            <w:pPr>
              <w:snapToGrid w:val="0"/>
              <w:rPr>
                <w:sz w:val="16"/>
                <w:szCs w:val="16"/>
              </w:rPr>
            </w:pPr>
            <w:r w:rsidRPr="00B20630">
              <w:rPr>
                <w:color w:val="000000"/>
                <w:sz w:val="16"/>
                <w:szCs w:val="16"/>
              </w:rPr>
              <w:t>647</w:t>
            </w:r>
          </w:p>
        </w:tc>
        <w:tc>
          <w:tcPr>
            <w:tcW w:w="864" w:type="dxa"/>
            <w:vAlign w:val="center"/>
            <w:hideMark/>
          </w:tcPr>
          <w:p w14:paraId="525F2D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869E48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171E6F8"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
          <w:p w14:paraId="09B6613C"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34BCE38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D72C319"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46B3659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B4E4426" w14:textId="77777777" w:rsidR="00E42721" w:rsidRPr="009B3DCC" w:rsidRDefault="00E42721" w:rsidP="00F555E9">
            <w:pPr>
              <w:snapToGrid w:val="0"/>
              <w:jc w:val="center"/>
              <w:rPr>
                <w:sz w:val="16"/>
                <w:szCs w:val="16"/>
              </w:rPr>
            </w:pPr>
            <w:r w:rsidRPr="00266687">
              <w:rPr>
                <w:color w:val="000000"/>
                <w:sz w:val="16"/>
                <w:szCs w:val="16"/>
              </w:rPr>
              <w:t>11.84</w:t>
            </w:r>
          </w:p>
        </w:tc>
        <w:tc>
          <w:tcPr>
            <w:tcW w:w="1008" w:type="dxa"/>
            <w:vAlign w:val="center"/>
            <w:hideMark/>
          </w:tcPr>
          <w:p w14:paraId="34995945"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60027E8B" w14:textId="77777777" w:rsidTr="00F555E9">
        <w:trPr>
          <w:trHeight w:val="165"/>
        </w:trPr>
        <w:tc>
          <w:tcPr>
            <w:tcW w:w="360" w:type="dxa"/>
            <w:vAlign w:val="center"/>
            <w:hideMark/>
          </w:tcPr>
          <w:p w14:paraId="4D53ACE7" w14:textId="77777777" w:rsidR="00E42721" w:rsidRPr="00B20630" w:rsidRDefault="00E42721" w:rsidP="00F555E9">
            <w:pPr>
              <w:snapToGrid w:val="0"/>
              <w:rPr>
                <w:sz w:val="16"/>
                <w:szCs w:val="16"/>
              </w:rPr>
            </w:pPr>
            <w:r w:rsidRPr="00B20630">
              <w:rPr>
                <w:color w:val="000000"/>
                <w:sz w:val="16"/>
                <w:szCs w:val="16"/>
              </w:rPr>
              <w:t>648</w:t>
            </w:r>
          </w:p>
        </w:tc>
        <w:tc>
          <w:tcPr>
            <w:tcW w:w="864" w:type="dxa"/>
            <w:vAlign w:val="center"/>
            <w:hideMark/>
          </w:tcPr>
          <w:p w14:paraId="1E1CF11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758AFC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05D4622"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
          <w:p w14:paraId="15584718"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76AC14C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2A6BD5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11BA9FE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F962176" w14:textId="77777777" w:rsidR="00E42721" w:rsidRPr="009B3DCC" w:rsidRDefault="00E42721" w:rsidP="00F555E9">
            <w:pPr>
              <w:snapToGrid w:val="0"/>
              <w:jc w:val="center"/>
              <w:rPr>
                <w:sz w:val="16"/>
                <w:szCs w:val="16"/>
              </w:rPr>
            </w:pPr>
            <w:r w:rsidRPr="00266687">
              <w:rPr>
                <w:color w:val="000000"/>
                <w:sz w:val="16"/>
                <w:szCs w:val="16"/>
              </w:rPr>
              <w:t>14.58</w:t>
            </w:r>
          </w:p>
        </w:tc>
        <w:tc>
          <w:tcPr>
            <w:tcW w:w="1008" w:type="dxa"/>
            <w:vAlign w:val="center"/>
            <w:hideMark/>
          </w:tcPr>
          <w:p w14:paraId="7D8E87F3" w14:textId="77777777" w:rsidR="00E42721" w:rsidRPr="009B3DCC" w:rsidRDefault="00E42721" w:rsidP="00F555E9">
            <w:pPr>
              <w:snapToGrid w:val="0"/>
              <w:jc w:val="center"/>
              <w:rPr>
                <w:sz w:val="16"/>
                <w:szCs w:val="16"/>
              </w:rPr>
            </w:pPr>
            <w:r w:rsidRPr="00266687">
              <w:rPr>
                <w:color w:val="000000"/>
                <w:sz w:val="16"/>
                <w:szCs w:val="16"/>
              </w:rPr>
              <w:t>1.32</w:t>
            </w:r>
          </w:p>
        </w:tc>
      </w:tr>
      <w:tr w:rsidR="00E42721" w:rsidRPr="009B3DCC" w14:paraId="7D75EE84" w14:textId="77777777" w:rsidTr="00F555E9">
        <w:trPr>
          <w:trHeight w:val="165"/>
        </w:trPr>
        <w:tc>
          <w:tcPr>
            <w:tcW w:w="360" w:type="dxa"/>
            <w:vAlign w:val="center"/>
            <w:hideMark/>
          </w:tcPr>
          <w:p w14:paraId="5ABD91B5" w14:textId="77777777" w:rsidR="00E42721" w:rsidRPr="00B20630" w:rsidRDefault="00E42721" w:rsidP="00F555E9">
            <w:pPr>
              <w:snapToGrid w:val="0"/>
              <w:rPr>
                <w:sz w:val="16"/>
                <w:szCs w:val="16"/>
              </w:rPr>
            </w:pPr>
            <w:r w:rsidRPr="00B20630">
              <w:rPr>
                <w:color w:val="000000"/>
                <w:sz w:val="16"/>
                <w:szCs w:val="16"/>
              </w:rPr>
              <w:t>649</w:t>
            </w:r>
          </w:p>
        </w:tc>
        <w:tc>
          <w:tcPr>
            <w:tcW w:w="864" w:type="dxa"/>
            <w:vAlign w:val="center"/>
            <w:hideMark/>
          </w:tcPr>
          <w:p w14:paraId="358BA63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74878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68080C4"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
          <w:p w14:paraId="5AD8AB8E"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453A43F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74D813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3620C52"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37F5F43" w14:textId="77777777" w:rsidR="00E42721" w:rsidRPr="009B3DCC" w:rsidRDefault="00E42721" w:rsidP="00F555E9">
            <w:pPr>
              <w:snapToGrid w:val="0"/>
              <w:jc w:val="center"/>
              <w:rPr>
                <w:sz w:val="16"/>
                <w:szCs w:val="16"/>
              </w:rPr>
            </w:pPr>
            <w:r w:rsidRPr="00266687">
              <w:rPr>
                <w:color w:val="000000"/>
                <w:sz w:val="16"/>
                <w:szCs w:val="16"/>
              </w:rPr>
              <w:t>15.37</w:t>
            </w:r>
          </w:p>
        </w:tc>
        <w:tc>
          <w:tcPr>
            <w:tcW w:w="1008" w:type="dxa"/>
            <w:vAlign w:val="center"/>
            <w:hideMark/>
          </w:tcPr>
          <w:p w14:paraId="48764D07" w14:textId="77777777" w:rsidR="00E42721" w:rsidRPr="009B3DCC" w:rsidRDefault="00E42721" w:rsidP="00F555E9">
            <w:pPr>
              <w:snapToGrid w:val="0"/>
              <w:jc w:val="center"/>
              <w:rPr>
                <w:sz w:val="16"/>
                <w:szCs w:val="16"/>
              </w:rPr>
            </w:pPr>
            <w:r w:rsidRPr="00266687">
              <w:rPr>
                <w:color w:val="000000"/>
                <w:sz w:val="16"/>
                <w:szCs w:val="16"/>
              </w:rPr>
              <w:t>1.69</w:t>
            </w:r>
          </w:p>
        </w:tc>
      </w:tr>
      <w:tr w:rsidR="00E42721" w:rsidRPr="009B3DCC" w14:paraId="311C8CBB" w14:textId="77777777" w:rsidTr="00F555E9">
        <w:trPr>
          <w:trHeight w:val="165"/>
        </w:trPr>
        <w:tc>
          <w:tcPr>
            <w:tcW w:w="360" w:type="dxa"/>
            <w:vAlign w:val="center"/>
            <w:hideMark/>
          </w:tcPr>
          <w:p w14:paraId="304C2A27" w14:textId="77777777" w:rsidR="00E42721" w:rsidRPr="00B20630" w:rsidRDefault="00E42721" w:rsidP="00F555E9">
            <w:pPr>
              <w:snapToGrid w:val="0"/>
              <w:rPr>
                <w:sz w:val="16"/>
                <w:szCs w:val="16"/>
              </w:rPr>
            </w:pPr>
            <w:r w:rsidRPr="00B20630">
              <w:rPr>
                <w:color w:val="000000"/>
                <w:sz w:val="16"/>
                <w:szCs w:val="16"/>
              </w:rPr>
              <w:t>650</w:t>
            </w:r>
          </w:p>
        </w:tc>
        <w:tc>
          <w:tcPr>
            <w:tcW w:w="864" w:type="dxa"/>
            <w:vAlign w:val="center"/>
            <w:hideMark/>
          </w:tcPr>
          <w:p w14:paraId="74F9D8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FFC717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29A0C66"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
          <w:p w14:paraId="6ADA4592"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52ABEBC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881E85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ABA6B42"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CB171CE"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3E67D9D5" w14:textId="77777777" w:rsidR="00E42721" w:rsidRPr="009B3DCC" w:rsidRDefault="00E42721" w:rsidP="00F555E9">
            <w:pPr>
              <w:snapToGrid w:val="0"/>
              <w:jc w:val="center"/>
              <w:rPr>
                <w:sz w:val="16"/>
                <w:szCs w:val="16"/>
              </w:rPr>
            </w:pPr>
            <w:r w:rsidRPr="00266687">
              <w:rPr>
                <w:color w:val="000000"/>
                <w:sz w:val="16"/>
                <w:szCs w:val="16"/>
              </w:rPr>
              <w:t>5.38</w:t>
            </w:r>
          </w:p>
        </w:tc>
      </w:tr>
      <w:tr w:rsidR="00E42721" w:rsidRPr="009B3DCC" w14:paraId="37A4E801" w14:textId="77777777" w:rsidTr="00F555E9">
        <w:trPr>
          <w:trHeight w:val="165"/>
        </w:trPr>
        <w:tc>
          <w:tcPr>
            <w:tcW w:w="360" w:type="dxa"/>
            <w:vAlign w:val="center"/>
            <w:hideMark/>
          </w:tcPr>
          <w:p w14:paraId="2F4FBF4C" w14:textId="77777777" w:rsidR="00E42721" w:rsidRPr="00B20630" w:rsidRDefault="00E42721" w:rsidP="00F555E9">
            <w:pPr>
              <w:snapToGrid w:val="0"/>
              <w:rPr>
                <w:sz w:val="16"/>
                <w:szCs w:val="16"/>
              </w:rPr>
            </w:pPr>
            <w:r w:rsidRPr="00B20630">
              <w:rPr>
                <w:color w:val="000000"/>
                <w:sz w:val="16"/>
                <w:szCs w:val="16"/>
              </w:rPr>
              <w:t>651</w:t>
            </w:r>
          </w:p>
        </w:tc>
        <w:tc>
          <w:tcPr>
            <w:tcW w:w="864" w:type="dxa"/>
            <w:vAlign w:val="center"/>
            <w:hideMark/>
          </w:tcPr>
          <w:p w14:paraId="216A868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EB79A3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4A35000"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
          <w:p w14:paraId="7840CFB0"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696C7BE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1DA85E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7504DE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EC98657"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343385E8" w14:textId="77777777" w:rsidR="00E42721" w:rsidRPr="009B3DCC" w:rsidRDefault="00E42721" w:rsidP="00F555E9">
            <w:pPr>
              <w:snapToGrid w:val="0"/>
              <w:jc w:val="center"/>
              <w:rPr>
                <w:sz w:val="16"/>
                <w:szCs w:val="16"/>
              </w:rPr>
            </w:pPr>
            <w:r w:rsidRPr="00266687">
              <w:rPr>
                <w:color w:val="000000"/>
                <w:sz w:val="16"/>
                <w:szCs w:val="16"/>
              </w:rPr>
              <w:t>5.83</w:t>
            </w:r>
          </w:p>
        </w:tc>
      </w:tr>
      <w:tr w:rsidR="00E42721" w:rsidRPr="009B3DCC" w14:paraId="2076B2A3" w14:textId="77777777" w:rsidTr="00F555E9">
        <w:trPr>
          <w:trHeight w:val="165"/>
        </w:trPr>
        <w:tc>
          <w:tcPr>
            <w:tcW w:w="360" w:type="dxa"/>
            <w:vAlign w:val="center"/>
            <w:hideMark/>
          </w:tcPr>
          <w:p w14:paraId="4C653638" w14:textId="77777777" w:rsidR="00E42721" w:rsidRPr="00B20630" w:rsidRDefault="00E42721" w:rsidP="00F555E9">
            <w:pPr>
              <w:snapToGrid w:val="0"/>
              <w:rPr>
                <w:sz w:val="16"/>
                <w:szCs w:val="16"/>
              </w:rPr>
            </w:pPr>
            <w:r w:rsidRPr="00B20630">
              <w:rPr>
                <w:color w:val="000000"/>
                <w:sz w:val="16"/>
                <w:szCs w:val="16"/>
              </w:rPr>
              <w:t>652</w:t>
            </w:r>
          </w:p>
        </w:tc>
        <w:tc>
          <w:tcPr>
            <w:tcW w:w="864" w:type="dxa"/>
            <w:vAlign w:val="center"/>
            <w:hideMark/>
          </w:tcPr>
          <w:p w14:paraId="61DDE39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715BF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4FE113F4"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
          <w:p w14:paraId="08C74498"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5F9F439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BF1304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ED5082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DA59DA5" w14:textId="77777777" w:rsidR="00E42721" w:rsidRPr="009B3DCC" w:rsidRDefault="00E42721" w:rsidP="00F555E9">
            <w:pPr>
              <w:snapToGrid w:val="0"/>
              <w:jc w:val="center"/>
              <w:rPr>
                <w:sz w:val="16"/>
                <w:szCs w:val="16"/>
              </w:rPr>
            </w:pPr>
            <w:r w:rsidRPr="00266687">
              <w:rPr>
                <w:color w:val="000000"/>
                <w:sz w:val="16"/>
                <w:szCs w:val="16"/>
              </w:rPr>
              <w:t>1.85</w:t>
            </w:r>
          </w:p>
        </w:tc>
        <w:tc>
          <w:tcPr>
            <w:tcW w:w="1008" w:type="dxa"/>
            <w:vAlign w:val="center"/>
            <w:hideMark/>
          </w:tcPr>
          <w:p w14:paraId="559DC40B" w14:textId="77777777" w:rsidR="00E42721" w:rsidRPr="009B3DCC" w:rsidRDefault="00E42721" w:rsidP="00F555E9">
            <w:pPr>
              <w:snapToGrid w:val="0"/>
              <w:jc w:val="center"/>
              <w:rPr>
                <w:sz w:val="16"/>
                <w:szCs w:val="16"/>
              </w:rPr>
            </w:pPr>
            <w:r w:rsidRPr="00266687">
              <w:rPr>
                <w:color w:val="000000"/>
                <w:sz w:val="16"/>
                <w:szCs w:val="16"/>
              </w:rPr>
              <w:t>6.00</w:t>
            </w:r>
          </w:p>
        </w:tc>
      </w:tr>
      <w:tr w:rsidR="00E42721" w:rsidRPr="009B3DCC" w14:paraId="267DC405" w14:textId="77777777" w:rsidTr="00F555E9">
        <w:trPr>
          <w:trHeight w:val="165"/>
        </w:trPr>
        <w:tc>
          <w:tcPr>
            <w:tcW w:w="360" w:type="dxa"/>
            <w:vAlign w:val="center"/>
            <w:hideMark/>
          </w:tcPr>
          <w:p w14:paraId="04AFEC7D" w14:textId="77777777" w:rsidR="00E42721" w:rsidRPr="00B20630" w:rsidRDefault="00E42721" w:rsidP="00F555E9">
            <w:pPr>
              <w:snapToGrid w:val="0"/>
              <w:rPr>
                <w:sz w:val="16"/>
                <w:szCs w:val="16"/>
              </w:rPr>
            </w:pPr>
            <w:r w:rsidRPr="00B20630">
              <w:rPr>
                <w:color w:val="000000"/>
                <w:sz w:val="16"/>
                <w:szCs w:val="16"/>
              </w:rPr>
              <w:t>653</w:t>
            </w:r>
          </w:p>
        </w:tc>
        <w:tc>
          <w:tcPr>
            <w:tcW w:w="864" w:type="dxa"/>
            <w:vAlign w:val="center"/>
            <w:hideMark/>
          </w:tcPr>
          <w:p w14:paraId="6C101FA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19AEB8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F4AC481" w14:textId="77777777" w:rsidR="00E42721" w:rsidRPr="009B3DCC" w:rsidRDefault="00E42721" w:rsidP="00F555E9">
            <w:pPr>
              <w:snapToGrid w:val="0"/>
              <w:jc w:val="center"/>
              <w:rPr>
                <w:sz w:val="16"/>
                <w:szCs w:val="16"/>
              </w:rPr>
            </w:pPr>
            <w:r w:rsidRPr="00266687">
              <w:rPr>
                <w:color w:val="000000"/>
                <w:sz w:val="16"/>
                <w:szCs w:val="16"/>
              </w:rPr>
              <w:t>138</w:t>
            </w:r>
          </w:p>
        </w:tc>
        <w:tc>
          <w:tcPr>
            <w:tcW w:w="1008" w:type="dxa"/>
            <w:vAlign w:val="center"/>
            <w:hideMark/>
          </w:tcPr>
          <w:p w14:paraId="22616B9F"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0E6A75D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536E8E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692E50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C690CF8" w14:textId="77777777" w:rsidR="00E42721" w:rsidRPr="009B3DCC" w:rsidRDefault="00E42721" w:rsidP="00F555E9">
            <w:pPr>
              <w:snapToGrid w:val="0"/>
              <w:jc w:val="center"/>
              <w:rPr>
                <w:sz w:val="16"/>
                <w:szCs w:val="16"/>
              </w:rPr>
            </w:pPr>
            <w:r w:rsidRPr="00266687">
              <w:rPr>
                <w:color w:val="000000"/>
                <w:sz w:val="16"/>
                <w:szCs w:val="16"/>
              </w:rPr>
              <w:t>5.25</w:t>
            </w:r>
          </w:p>
        </w:tc>
        <w:tc>
          <w:tcPr>
            <w:tcW w:w="1008" w:type="dxa"/>
            <w:vAlign w:val="center"/>
            <w:hideMark/>
          </w:tcPr>
          <w:p w14:paraId="35234E40" w14:textId="77777777" w:rsidR="00E42721" w:rsidRPr="009B3DCC" w:rsidRDefault="00E42721" w:rsidP="00F555E9">
            <w:pPr>
              <w:snapToGrid w:val="0"/>
              <w:jc w:val="center"/>
              <w:rPr>
                <w:sz w:val="16"/>
                <w:szCs w:val="16"/>
              </w:rPr>
            </w:pPr>
            <w:r w:rsidRPr="00266687">
              <w:rPr>
                <w:color w:val="000000"/>
                <w:sz w:val="16"/>
                <w:szCs w:val="16"/>
              </w:rPr>
              <w:t>2.82</w:t>
            </w:r>
          </w:p>
        </w:tc>
      </w:tr>
      <w:tr w:rsidR="00E42721" w:rsidRPr="009B3DCC" w14:paraId="44EAC7B7" w14:textId="77777777" w:rsidTr="00F555E9">
        <w:trPr>
          <w:trHeight w:val="165"/>
        </w:trPr>
        <w:tc>
          <w:tcPr>
            <w:tcW w:w="360" w:type="dxa"/>
            <w:vAlign w:val="center"/>
            <w:hideMark/>
          </w:tcPr>
          <w:p w14:paraId="41D5B454" w14:textId="77777777" w:rsidR="00E42721" w:rsidRPr="00B20630" w:rsidRDefault="00E42721" w:rsidP="00F555E9">
            <w:pPr>
              <w:snapToGrid w:val="0"/>
              <w:rPr>
                <w:sz w:val="16"/>
                <w:szCs w:val="16"/>
              </w:rPr>
            </w:pPr>
            <w:r w:rsidRPr="00B20630">
              <w:rPr>
                <w:color w:val="000000"/>
                <w:sz w:val="16"/>
                <w:szCs w:val="16"/>
              </w:rPr>
              <w:t>654</w:t>
            </w:r>
          </w:p>
        </w:tc>
        <w:tc>
          <w:tcPr>
            <w:tcW w:w="864" w:type="dxa"/>
            <w:vAlign w:val="center"/>
            <w:hideMark/>
          </w:tcPr>
          <w:p w14:paraId="3E73E36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E83EBB"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EBB9B59" w14:textId="77777777" w:rsidR="00E42721" w:rsidRPr="009B3DCC" w:rsidRDefault="00E42721" w:rsidP="00F555E9">
            <w:pPr>
              <w:snapToGrid w:val="0"/>
              <w:jc w:val="center"/>
              <w:rPr>
                <w:sz w:val="16"/>
                <w:szCs w:val="16"/>
              </w:rPr>
            </w:pPr>
            <w:r w:rsidRPr="00266687">
              <w:rPr>
                <w:color w:val="000000"/>
                <w:sz w:val="16"/>
                <w:szCs w:val="16"/>
              </w:rPr>
              <w:t>138</w:t>
            </w:r>
          </w:p>
        </w:tc>
        <w:tc>
          <w:tcPr>
            <w:tcW w:w="1008" w:type="dxa"/>
            <w:vAlign w:val="center"/>
            <w:hideMark/>
          </w:tcPr>
          <w:p w14:paraId="6E437248"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2C8422E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43BBD6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2DCF45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195F5EF" w14:textId="77777777" w:rsidR="00E42721" w:rsidRPr="009B3DCC" w:rsidRDefault="00E42721" w:rsidP="00F555E9">
            <w:pPr>
              <w:snapToGrid w:val="0"/>
              <w:jc w:val="center"/>
              <w:rPr>
                <w:sz w:val="16"/>
                <w:szCs w:val="16"/>
              </w:rPr>
            </w:pPr>
            <w:r w:rsidRPr="00266687">
              <w:rPr>
                <w:color w:val="000000"/>
                <w:sz w:val="16"/>
                <w:szCs w:val="16"/>
              </w:rPr>
              <w:t>5.35</w:t>
            </w:r>
          </w:p>
        </w:tc>
        <w:tc>
          <w:tcPr>
            <w:tcW w:w="1008" w:type="dxa"/>
            <w:vAlign w:val="center"/>
            <w:hideMark/>
          </w:tcPr>
          <w:p w14:paraId="0108AD3E" w14:textId="77777777" w:rsidR="00E42721" w:rsidRPr="009B3DCC" w:rsidRDefault="00E42721" w:rsidP="00F555E9">
            <w:pPr>
              <w:snapToGrid w:val="0"/>
              <w:jc w:val="center"/>
              <w:rPr>
                <w:sz w:val="16"/>
                <w:szCs w:val="16"/>
              </w:rPr>
            </w:pPr>
            <w:r w:rsidRPr="00266687">
              <w:rPr>
                <w:color w:val="000000"/>
                <w:sz w:val="16"/>
                <w:szCs w:val="16"/>
              </w:rPr>
              <w:t>3.32</w:t>
            </w:r>
          </w:p>
        </w:tc>
      </w:tr>
      <w:tr w:rsidR="00E42721" w:rsidRPr="009B3DCC" w14:paraId="2F04EDBF" w14:textId="77777777" w:rsidTr="00F555E9">
        <w:trPr>
          <w:trHeight w:val="165"/>
        </w:trPr>
        <w:tc>
          <w:tcPr>
            <w:tcW w:w="360" w:type="dxa"/>
            <w:vAlign w:val="center"/>
            <w:hideMark/>
          </w:tcPr>
          <w:p w14:paraId="7DFC870D" w14:textId="77777777" w:rsidR="00E42721" w:rsidRPr="00B20630" w:rsidRDefault="00E42721" w:rsidP="00F555E9">
            <w:pPr>
              <w:snapToGrid w:val="0"/>
              <w:rPr>
                <w:sz w:val="16"/>
                <w:szCs w:val="16"/>
              </w:rPr>
            </w:pPr>
            <w:r w:rsidRPr="00B20630">
              <w:rPr>
                <w:color w:val="000000"/>
                <w:sz w:val="16"/>
                <w:szCs w:val="16"/>
              </w:rPr>
              <w:t>655</w:t>
            </w:r>
          </w:p>
        </w:tc>
        <w:tc>
          <w:tcPr>
            <w:tcW w:w="864" w:type="dxa"/>
            <w:vAlign w:val="center"/>
            <w:hideMark/>
          </w:tcPr>
          <w:p w14:paraId="5BD605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CA3519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07E3F6F" w14:textId="77777777" w:rsidR="00E42721" w:rsidRPr="009B3DCC" w:rsidRDefault="00E42721" w:rsidP="00F555E9">
            <w:pPr>
              <w:snapToGrid w:val="0"/>
              <w:jc w:val="center"/>
              <w:rPr>
                <w:sz w:val="16"/>
                <w:szCs w:val="16"/>
              </w:rPr>
            </w:pPr>
            <w:r w:rsidRPr="00266687">
              <w:rPr>
                <w:color w:val="000000"/>
                <w:sz w:val="16"/>
                <w:szCs w:val="16"/>
              </w:rPr>
              <w:t>138</w:t>
            </w:r>
          </w:p>
        </w:tc>
        <w:tc>
          <w:tcPr>
            <w:tcW w:w="1008" w:type="dxa"/>
            <w:vAlign w:val="center"/>
            <w:hideMark/>
          </w:tcPr>
          <w:p w14:paraId="665471E5"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50A23F9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B6EAF8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0503A1C"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0D23864" w14:textId="77777777" w:rsidR="00E42721" w:rsidRPr="009B3DCC" w:rsidRDefault="00E42721" w:rsidP="00F555E9">
            <w:pPr>
              <w:snapToGrid w:val="0"/>
              <w:jc w:val="center"/>
              <w:rPr>
                <w:sz w:val="16"/>
                <w:szCs w:val="16"/>
              </w:rPr>
            </w:pPr>
            <w:r w:rsidRPr="00266687">
              <w:rPr>
                <w:color w:val="000000"/>
                <w:sz w:val="16"/>
                <w:szCs w:val="16"/>
              </w:rPr>
              <w:t>4.70</w:t>
            </w:r>
          </w:p>
        </w:tc>
        <w:tc>
          <w:tcPr>
            <w:tcW w:w="1008" w:type="dxa"/>
            <w:vAlign w:val="center"/>
            <w:hideMark/>
          </w:tcPr>
          <w:p w14:paraId="1BC9FD3E" w14:textId="77777777" w:rsidR="00E42721" w:rsidRPr="009B3DCC" w:rsidRDefault="00E42721" w:rsidP="00F555E9">
            <w:pPr>
              <w:snapToGrid w:val="0"/>
              <w:jc w:val="center"/>
              <w:rPr>
                <w:sz w:val="16"/>
                <w:szCs w:val="16"/>
              </w:rPr>
            </w:pPr>
            <w:r w:rsidRPr="00266687">
              <w:rPr>
                <w:color w:val="000000"/>
                <w:sz w:val="16"/>
                <w:szCs w:val="16"/>
              </w:rPr>
              <w:t>4.29</w:t>
            </w:r>
          </w:p>
        </w:tc>
      </w:tr>
      <w:tr w:rsidR="00E42721" w:rsidRPr="009B3DCC" w14:paraId="7CF59ADB" w14:textId="77777777" w:rsidTr="00F555E9">
        <w:trPr>
          <w:trHeight w:val="165"/>
        </w:trPr>
        <w:tc>
          <w:tcPr>
            <w:tcW w:w="360" w:type="dxa"/>
            <w:vAlign w:val="center"/>
            <w:hideMark/>
          </w:tcPr>
          <w:p w14:paraId="6B217C88" w14:textId="77777777" w:rsidR="00E42721" w:rsidRPr="00B20630" w:rsidRDefault="00E42721" w:rsidP="00F555E9">
            <w:pPr>
              <w:snapToGrid w:val="0"/>
              <w:rPr>
                <w:sz w:val="16"/>
                <w:szCs w:val="16"/>
              </w:rPr>
            </w:pPr>
            <w:r w:rsidRPr="00B20630">
              <w:rPr>
                <w:color w:val="000000"/>
                <w:sz w:val="16"/>
                <w:szCs w:val="16"/>
              </w:rPr>
              <w:t>656</w:t>
            </w:r>
          </w:p>
        </w:tc>
        <w:tc>
          <w:tcPr>
            <w:tcW w:w="864" w:type="dxa"/>
            <w:vAlign w:val="center"/>
            <w:hideMark/>
          </w:tcPr>
          <w:p w14:paraId="7EB3622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2CA6F2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B1803E9" w14:textId="77777777" w:rsidR="00E42721" w:rsidRPr="009B3DCC" w:rsidRDefault="00E42721" w:rsidP="00F555E9">
            <w:pPr>
              <w:snapToGrid w:val="0"/>
              <w:jc w:val="center"/>
              <w:rPr>
                <w:sz w:val="16"/>
                <w:szCs w:val="16"/>
              </w:rPr>
            </w:pPr>
            <w:r w:rsidRPr="00266687">
              <w:rPr>
                <w:color w:val="000000"/>
                <w:sz w:val="16"/>
                <w:szCs w:val="16"/>
              </w:rPr>
              <w:t>139</w:t>
            </w:r>
          </w:p>
        </w:tc>
        <w:tc>
          <w:tcPr>
            <w:tcW w:w="1008" w:type="dxa"/>
            <w:vAlign w:val="center"/>
            <w:hideMark/>
          </w:tcPr>
          <w:p w14:paraId="135AF76F"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23D3257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651B67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7D140A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1AA2FA4" w14:textId="77777777" w:rsidR="00E42721" w:rsidRPr="009B3DCC" w:rsidRDefault="00E42721" w:rsidP="00F555E9">
            <w:pPr>
              <w:snapToGrid w:val="0"/>
              <w:jc w:val="center"/>
              <w:rPr>
                <w:sz w:val="16"/>
                <w:szCs w:val="16"/>
              </w:rPr>
            </w:pPr>
            <w:r w:rsidRPr="00266687">
              <w:rPr>
                <w:color w:val="000000"/>
                <w:sz w:val="16"/>
                <w:szCs w:val="16"/>
              </w:rPr>
              <w:t>8.27</w:t>
            </w:r>
          </w:p>
        </w:tc>
        <w:tc>
          <w:tcPr>
            <w:tcW w:w="1008" w:type="dxa"/>
            <w:vAlign w:val="center"/>
            <w:hideMark/>
          </w:tcPr>
          <w:p w14:paraId="28F292C7" w14:textId="77777777" w:rsidR="00E42721" w:rsidRPr="009B3DCC" w:rsidRDefault="00E42721" w:rsidP="00F555E9">
            <w:pPr>
              <w:snapToGrid w:val="0"/>
              <w:jc w:val="center"/>
              <w:rPr>
                <w:sz w:val="16"/>
                <w:szCs w:val="16"/>
              </w:rPr>
            </w:pPr>
            <w:r w:rsidRPr="00266687">
              <w:rPr>
                <w:color w:val="000000"/>
                <w:sz w:val="16"/>
                <w:szCs w:val="16"/>
              </w:rPr>
              <w:t>1.68</w:t>
            </w:r>
          </w:p>
        </w:tc>
      </w:tr>
      <w:tr w:rsidR="00E42721" w:rsidRPr="009B3DCC" w14:paraId="43D585CE" w14:textId="77777777" w:rsidTr="00F555E9">
        <w:trPr>
          <w:trHeight w:val="180"/>
        </w:trPr>
        <w:tc>
          <w:tcPr>
            <w:tcW w:w="360" w:type="dxa"/>
            <w:vAlign w:val="center"/>
            <w:hideMark/>
          </w:tcPr>
          <w:p w14:paraId="7542B718" w14:textId="77777777" w:rsidR="00E42721" w:rsidRPr="00B20630" w:rsidRDefault="00E42721" w:rsidP="00F555E9">
            <w:pPr>
              <w:snapToGrid w:val="0"/>
              <w:rPr>
                <w:sz w:val="16"/>
                <w:szCs w:val="16"/>
              </w:rPr>
            </w:pPr>
            <w:r w:rsidRPr="00B20630">
              <w:rPr>
                <w:color w:val="000000"/>
                <w:sz w:val="16"/>
                <w:szCs w:val="16"/>
              </w:rPr>
              <w:t>657</w:t>
            </w:r>
          </w:p>
        </w:tc>
        <w:tc>
          <w:tcPr>
            <w:tcW w:w="864" w:type="dxa"/>
            <w:vAlign w:val="center"/>
            <w:hideMark/>
          </w:tcPr>
          <w:p w14:paraId="1B7717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2CE104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65327CA" w14:textId="77777777" w:rsidR="00E42721" w:rsidRPr="009B3DCC" w:rsidRDefault="00E42721" w:rsidP="00F555E9">
            <w:pPr>
              <w:snapToGrid w:val="0"/>
              <w:jc w:val="center"/>
              <w:rPr>
                <w:sz w:val="16"/>
                <w:szCs w:val="16"/>
              </w:rPr>
            </w:pPr>
            <w:r w:rsidRPr="00266687">
              <w:rPr>
                <w:color w:val="000000"/>
                <w:sz w:val="16"/>
                <w:szCs w:val="16"/>
              </w:rPr>
              <w:t>139</w:t>
            </w:r>
          </w:p>
        </w:tc>
        <w:tc>
          <w:tcPr>
            <w:tcW w:w="1008" w:type="dxa"/>
            <w:vAlign w:val="center"/>
            <w:hideMark/>
          </w:tcPr>
          <w:p w14:paraId="6F2A72D5"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4A84385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D72F95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ED34E6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B728A53" w14:textId="77777777" w:rsidR="00E42721" w:rsidRPr="009B3DCC" w:rsidRDefault="00E42721" w:rsidP="00F555E9">
            <w:pPr>
              <w:snapToGrid w:val="0"/>
              <w:jc w:val="center"/>
              <w:rPr>
                <w:sz w:val="16"/>
                <w:szCs w:val="16"/>
              </w:rPr>
            </w:pPr>
            <w:r w:rsidRPr="00266687">
              <w:rPr>
                <w:color w:val="000000"/>
                <w:sz w:val="16"/>
                <w:szCs w:val="16"/>
              </w:rPr>
              <w:t>8.24</w:t>
            </w:r>
          </w:p>
        </w:tc>
        <w:tc>
          <w:tcPr>
            <w:tcW w:w="1008" w:type="dxa"/>
            <w:vAlign w:val="center"/>
            <w:hideMark/>
          </w:tcPr>
          <w:p w14:paraId="143156A4"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14D32B87" w14:textId="77777777" w:rsidTr="00F555E9">
        <w:trPr>
          <w:trHeight w:val="165"/>
        </w:trPr>
        <w:tc>
          <w:tcPr>
            <w:tcW w:w="360" w:type="dxa"/>
            <w:vAlign w:val="center"/>
            <w:hideMark/>
          </w:tcPr>
          <w:p w14:paraId="717AFA76" w14:textId="77777777" w:rsidR="00E42721" w:rsidRPr="00B20630" w:rsidRDefault="00E42721" w:rsidP="00F555E9">
            <w:pPr>
              <w:snapToGrid w:val="0"/>
              <w:rPr>
                <w:sz w:val="16"/>
                <w:szCs w:val="16"/>
              </w:rPr>
            </w:pPr>
            <w:r w:rsidRPr="00B20630">
              <w:rPr>
                <w:color w:val="000000"/>
                <w:sz w:val="16"/>
                <w:szCs w:val="16"/>
              </w:rPr>
              <w:t>658</w:t>
            </w:r>
          </w:p>
        </w:tc>
        <w:tc>
          <w:tcPr>
            <w:tcW w:w="864" w:type="dxa"/>
            <w:vAlign w:val="center"/>
            <w:hideMark/>
          </w:tcPr>
          <w:p w14:paraId="15E77DC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CD0E6F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539DAB1" w14:textId="77777777" w:rsidR="00E42721" w:rsidRPr="009B3DCC" w:rsidRDefault="00E42721" w:rsidP="00F555E9">
            <w:pPr>
              <w:snapToGrid w:val="0"/>
              <w:jc w:val="center"/>
              <w:rPr>
                <w:sz w:val="16"/>
                <w:szCs w:val="16"/>
              </w:rPr>
            </w:pPr>
            <w:r w:rsidRPr="00266687">
              <w:rPr>
                <w:color w:val="000000"/>
                <w:sz w:val="16"/>
                <w:szCs w:val="16"/>
              </w:rPr>
              <w:t>139</w:t>
            </w:r>
          </w:p>
        </w:tc>
        <w:tc>
          <w:tcPr>
            <w:tcW w:w="1008" w:type="dxa"/>
            <w:vAlign w:val="center"/>
            <w:hideMark/>
          </w:tcPr>
          <w:p w14:paraId="37877212"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622FF81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54DD5E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6151F84"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3670829" w14:textId="77777777" w:rsidR="00E42721" w:rsidRPr="009B3DCC" w:rsidRDefault="00E42721" w:rsidP="00F555E9">
            <w:pPr>
              <w:snapToGrid w:val="0"/>
              <w:jc w:val="center"/>
              <w:rPr>
                <w:sz w:val="16"/>
                <w:szCs w:val="16"/>
              </w:rPr>
            </w:pPr>
            <w:r w:rsidRPr="00266687">
              <w:rPr>
                <w:color w:val="000000"/>
                <w:sz w:val="16"/>
                <w:szCs w:val="16"/>
              </w:rPr>
              <w:t>7.43</w:t>
            </w:r>
          </w:p>
        </w:tc>
        <w:tc>
          <w:tcPr>
            <w:tcW w:w="1008" w:type="dxa"/>
            <w:vAlign w:val="center"/>
            <w:hideMark/>
          </w:tcPr>
          <w:p w14:paraId="42B0D474" w14:textId="77777777" w:rsidR="00E42721" w:rsidRPr="009B3DCC" w:rsidRDefault="00E42721" w:rsidP="00F555E9">
            <w:pPr>
              <w:snapToGrid w:val="0"/>
              <w:jc w:val="center"/>
              <w:rPr>
                <w:sz w:val="16"/>
                <w:szCs w:val="16"/>
              </w:rPr>
            </w:pPr>
            <w:r w:rsidRPr="00266687">
              <w:rPr>
                <w:color w:val="000000"/>
                <w:sz w:val="16"/>
                <w:szCs w:val="16"/>
              </w:rPr>
              <w:t>3.04</w:t>
            </w:r>
          </w:p>
        </w:tc>
      </w:tr>
      <w:tr w:rsidR="00E42721" w:rsidRPr="009B3DCC" w14:paraId="7203EBE2" w14:textId="77777777" w:rsidTr="00F555E9">
        <w:trPr>
          <w:trHeight w:val="165"/>
        </w:trPr>
        <w:tc>
          <w:tcPr>
            <w:tcW w:w="360" w:type="dxa"/>
            <w:vAlign w:val="center"/>
            <w:hideMark/>
          </w:tcPr>
          <w:p w14:paraId="0439952A" w14:textId="77777777" w:rsidR="00E42721" w:rsidRPr="00B20630" w:rsidRDefault="00E42721" w:rsidP="00F555E9">
            <w:pPr>
              <w:snapToGrid w:val="0"/>
              <w:rPr>
                <w:sz w:val="16"/>
                <w:szCs w:val="16"/>
              </w:rPr>
            </w:pPr>
            <w:r w:rsidRPr="00B20630">
              <w:rPr>
                <w:color w:val="000000"/>
                <w:sz w:val="16"/>
                <w:szCs w:val="16"/>
              </w:rPr>
              <w:t>659</w:t>
            </w:r>
          </w:p>
        </w:tc>
        <w:tc>
          <w:tcPr>
            <w:tcW w:w="864" w:type="dxa"/>
            <w:vAlign w:val="center"/>
            <w:hideMark/>
          </w:tcPr>
          <w:p w14:paraId="301C2B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3C90C2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2E3DBE2"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A772AEB"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58B64D9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4CB79F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D13BA7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8E58C73" w14:textId="77777777" w:rsidR="00E42721" w:rsidRPr="009B3DCC" w:rsidRDefault="00E42721" w:rsidP="00F555E9">
            <w:pPr>
              <w:snapToGrid w:val="0"/>
              <w:jc w:val="center"/>
              <w:rPr>
                <w:sz w:val="16"/>
                <w:szCs w:val="16"/>
              </w:rPr>
            </w:pPr>
            <w:r w:rsidRPr="00266687">
              <w:rPr>
                <w:color w:val="000000"/>
                <w:sz w:val="16"/>
                <w:szCs w:val="16"/>
              </w:rPr>
              <w:t>12.42</w:t>
            </w:r>
          </w:p>
        </w:tc>
        <w:tc>
          <w:tcPr>
            <w:tcW w:w="1008" w:type="dxa"/>
            <w:vAlign w:val="center"/>
            <w:hideMark/>
          </w:tcPr>
          <w:p w14:paraId="0949DF30" w14:textId="77777777" w:rsidR="00E42721" w:rsidRPr="009B3DCC" w:rsidRDefault="00E42721" w:rsidP="00F555E9">
            <w:pPr>
              <w:snapToGrid w:val="0"/>
              <w:jc w:val="center"/>
              <w:rPr>
                <w:sz w:val="16"/>
                <w:szCs w:val="16"/>
              </w:rPr>
            </w:pPr>
            <w:r w:rsidRPr="00266687">
              <w:rPr>
                <w:color w:val="000000"/>
                <w:sz w:val="16"/>
                <w:szCs w:val="16"/>
              </w:rPr>
              <w:t>1.44</w:t>
            </w:r>
          </w:p>
        </w:tc>
      </w:tr>
      <w:tr w:rsidR="00E42721" w:rsidRPr="009B3DCC" w14:paraId="66D0589B" w14:textId="77777777" w:rsidTr="00F555E9">
        <w:trPr>
          <w:trHeight w:val="165"/>
        </w:trPr>
        <w:tc>
          <w:tcPr>
            <w:tcW w:w="360" w:type="dxa"/>
            <w:vAlign w:val="center"/>
            <w:hideMark/>
          </w:tcPr>
          <w:p w14:paraId="1B7D26D4" w14:textId="77777777" w:rsidR="00E42721" w:rsidRPr="00B20630" w:rsidRDefault="00E42721" w:rsidP="00F555E9">
            <w:pPr>
              <w:snapToGrid w:val="0"/>
              <w:rPr>
                <w:sz w:val="16"/>
                <w:szCs w:val="16"/>
              </w:rPr>
            </w:pPr>
            <w:r w:rsidRPr="00B20630">
              <w:rPr>
                <w:color w:val="000000"/>
                <w:sz w:val="16"/>
                <w:szCs w:val="16"/>
              </w:rPr>
              <w:t>660</w:t>
            </w:r>
          </w:p>
        </w:tc>
        <w:tc>
          <w:tcPr>
            <w:tcW w:w="864" w:type="dxa"/>
            <w:vAlign w:val="center"/>
            <w:hideMark/>
          </w:tcPr>
          <w:p w14:paraId="2B4751E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A1D0DC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7A6CB2E"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54CDAAE1"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71216DA6"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A78796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AD7622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3DE43CB" w14:textId="77777777" w:rsidR="00E42721" w:rsidRPr="009B3DCC" w:rsidRDefault="00E42721" w:rsidP="00F555E9">
            <w:pPr>
              <w:snapToGrid w:val="0"/>
              <w:jc w:val="center"/>
              <w:rPr>
                <w:sz w:val="16"/>
                <w:szCs w:val="16"/>
              </w:rPr>
            </w:pPr>
            <w:r w:rsidRPr="00266687">
              <w:rPr>
                <w:color w:val="000000"/>
                <w:sz w:val="16"/>
                <w:szCs w:val="16"/>
              </w:rPr>
              <w:t>10.90</w:t>
            </w:r>
          </w:p>
        </w:tc>
        <w:tc>
          <w:tcPr>
            <w:tcW w:w="1008" w:type="dxa"/>
            <w:vAlign w:val="center"/>
            <w:hideMark/>
          </w:tcPr>
          <w:p w14:paraId="60DBAEDE" w14:textId="77777777" w:rsidR="00E42721" w:rsidRPr="009B3DCC" w:rsidRDefault="00E42721" w:rsidP="00F555E9">
            <w:pPr>
              <w:snapToGrid w:val="0"/>
              <w:jc w:val="center"/>
              <w:rPr>
                <w:sz w:val="16"/>
                <w:szCs w:val="16"/>
              </w:rPr>
            </w:pPr>
            <w:r w:rsidRPr="00266687">
              <w:rPr>
                <w:color w:val="000000"/>
                <w:sz w:val="16"/>
                <w:szCs w:val="16"/>
              </w:rPr>
              <w:t>1.87</w:t>
            </w:r>
          </w:p>
        </w:tc>
      </w:tr>
      <w:tr w:rsidR="00E42721" w:rsidRPr="009B3DCC" w14:paraId="3EAB72F6" w14:textId="77777777" w:rsidTr="00F555E9">
        <w:trPr>
          <w:trHeight w:val="165"/>
        </w:trPr>
        <w:tc>
          <w:tcPr>
            <w:tcW w:w="360" w:type="dxa"/>
            <w:vAlign w:val="center"/>
            <w:hideMark/>
          </w:tcPr>
          <w:p w14:paraId="61E429F8" w14:textId="77777777" w:rsidR="00E42721" w:rsidRPr="00B20630" w:rsidRDefault="00E42721" w:rsidP="00F555E9">
            <w:pPr>
              <w:snapToGrid w:val="0"/>
              <w:rPr>
                <w:sz w:val="16"/>
                <w:szCs w:val="16"/>
              </w:rPr>
            </w:pPr>
            <w:r w:rsidRPr="00B20630">
              <w:rPr>
                <w:color w:val="000000"/>
                <w:sz w:val="16"/>
                <w:szCs w:val="16"/>
              </w:rPr>
              <w:t>661</w:t>
            </w:r>
          </w:p>
        </w:tc>
        <w:tc>
          <w:tcPr>
            <w:tcW w:w="864" w:type="dxa"/>
            <w:vAlign w:val="center"/>
            <w:hideMark/>
          </w:tcPr>
          <w:p w14:paraId="092AEC0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EACC53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515D90B"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2345895"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6D3720F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6F7D56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CC3BDFF"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C5C9BCF" w14:textId="77777777" w:rsidR="00E42721" w:rsidRPr="009B3DCC" w:rsidRDefault="00E42721" w:rsidP="00F555E9">
            <w:pPr>
              <w:snapToGrid w:val="0"/>
              <w:jc w:val="center"/>
              <w:rPr>
                <w:sz w:val="16"/>
                <w:szCs w:val="16"/>
              </w:rPr>
            </w:pPr>
            <w:r w:rsidRPr="00266687">
              <w:rPr>
                <w:color w:val="000000"/>
                <w:sz w:val="16"/>
                <w:szCs w:val="16"/>
              </w:rPr>
              <w:t>10.30</w:t>
            </w:r>
          </w:p>
        </w:tc>
        <w:tc>
          <w:tcPr>
            <w:tcW w:w="1008" w:type="dxa"/>
            <w:vAlign w:val="center"/>
            <w:hideMark/>
          </w:tcPr>
          <w:p w14:paraId="27D20235" w14:textId="77777777" w:rsidR="00E42721" w:rsidRPr="009B3DCC" w:rsidRDefault="00E42721" w:rsidP="00F555E9">
            <w:pPr>
              <w:snapToGrid w:val="0"/>
              <w:jc w:val="center"/>
              <w:rPr>
                <w:sz w:val="16"/>
                <w:szCs w:val="16"/>
              </w:rPr>
            </w:pPr>
            <w:r w:rsidRPr="00266687">
              <w:rPr>
                <w:color w:val="000000"/>
                <w:sz w:val="16"/>
                <w:szCs w:val="16"/>
              </w:rPr>
              <w:t>2.36</w:t>
            </w:r>
          </w:p>
        </w:tc>
      </w:tr>
      <w:tr w:rsidR="00E42721" w:rsidRPr="009B3DCC" w14:paraId="68B1D068" w14:textId="77777777" w:rsidTr="00F555E9">
        <w:trPr>
          <w:trHeight w:val="165"/>
        </w:trPr>
        <w:tc>
          <w:tcPr>
            <w:tcW w:w="360" w:type="dxa"/>
            <w:vAlign w:val="center"/>
            <w:hideMark/>
          </w:tcPr>
          <w:p w14:paraId="52661AB0" w14:textId="77777777" w:rsidR="00E42721" w:rsidRPr="00B20630" w:rsidRDefault="00E42721" w:rsidP="00F555E9">
            <w:pPr>
              <w:snapToGrid w:val="0"/>
              <w:rPr>
                <w:sz w:val="16"/>
                <w:szCs w:val="16"/>
              </w:rPr>
            </w:pPr>
            <w:r w:rsidRPr="00B20630">
              <w:rPr>
                <w:color w:val="000000"/>
                <w:sz w:val="16"/>
                <w:szCs w:val="16"/>
              </w:rPr>
              <w:t>662</w:t>
            </w:r>
          </w:p>
        </w:tc>
        <w:tc>
          <w:tcPr>
            <w:tcW w:w="864" w:type="dxa"/>
            <w:vAlign w:val="center"/>
            <w:hideMark/>
          </w:tcPr>
          <w:p w14:paraId="321AAB2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425C40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7DD07FE"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
          <w:p w14:paraId="75888CDD"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1290E23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B43090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5BF5D51"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96BB03D" w14:textId="77777777" w:rsidR="00E42721" w:rsidRPr="009B3DCC" w:rsidRDefault="00E42721" w:rsidP="00F555E9">
            <w:pPr>
              <w:snapToGrid w:val="0"/>
              <w:jc w:val="center"/>
              <w:rPr>
                <w:sz w:val="16"/>
                <w:szCs w:val="16"/>
              </w:rPr>
            </w:pPr>
            <w:r w:rsidRPr="00266687">
              <w:rPr>
                <w:color w:val="000000"/>
                <w:sz w:val="16"/>
                <w:szCs w:val="16"/>
              </w:rPr>
              <w:t>13.65</w:t>
            </w:r>
          </w:p>
        </w:tc>
        <w:tc>
          <w:tcPr>
            <w:tcW w:w="1008" w:type="dxa"/>
            <w:vAlign w:val="center"/>
            <w:hideMark/>
          </w:tcPr>
          <w:p w14:paraId="0354D667" w14:textId="77777777" w:rsidR="00E42721" w:rsidRPr="009B3DCC" w:rsidRDefault="00E42721" w:rsidP="00F555E9">
            <w:pPr>
              <w:snapToGrid w:val="0"/>
              <w:jc w:val="center"/>
              <w:rPr>
                <w:sz w:val="16"/>
                <w:szCs w:val="16"/>
              </w:rPr>
            </w:pPr>
            <w:r w:rsidRPr="00266687">
              <w:rPr>
                <w:color w:val="000000"/>
                <w:sz w:val="16"/>
                <w:szCs w:val="16"/>
              </w:rPr>
              <w:t>1.05</w:t>
            </w:r>
          </w:p>
        </w:tc>
      </w:tr>
      <w:tr w:rsidR="00E42721" w:rsidRPr="009B3DCC" w14:paraId="098C679F" w14:textId="77777777" w:rsidTr="00F555E9">
        <w:trPr>
          <w:trHeight w:val="165"/>
        </w:trPr>
        <w:tc>
          <w:tcPr>
            <w:tcW w:w="360" w:type="dxa"/>
            <w:vAlign w:val="center"/>
            <w:hideMark/>
          </w:tcPr>
          <w:p w14:paraId="08951F52" w14:textId="77777777" w:rsidR="00E42721" w:rsidRPr="00B20630" w:rsidRDefault="00E42721" w:rsidP="00F555E9">
            <w:pPr>
              <w:snapToGrid w:val="0"/>
              <w:rPr>
                <w:sz w:val="16"/>
                <w:szCs w:val="16"/>
              </w:rPr>
            </w:pPr>
            <w:r w:rsidRPr="00B20630">
              <w:rPr>
                <w:color w:val="000000"/>
                <w:sz w:val="16"/>
                <w:szCs w:val="16"/>
              </w:rPr>
              <w:t>663</w:t>
            </w:r>
          </w:p>
        </w:tc>
        <w:tc>
          <w:tcPr>
            <w:tcW w:w="864" w:type="dxa"/>
            <w:vAlign w:val="center"/>
            <w:hideMark/>
          </w:tcPr>
          <w:p w14:paraId="5BDF48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F613C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E60F3E9"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
          <w:p w14:paraId="287A03D8"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6BF232E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597EC6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054606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003A32A" w14:textId="77777777" w:rsidR="00E42721" w:rsidRPr="009B3DCC" w:rsidRDefault="00E42721" w:rsidP="00F555E9">
            <w:pPr>
              <w:snapToGrid w:val="0"/>
              <w:jc w:val="center"/>
              <w:rPr>
                <w:sz w:val="16"/>
                <w:szCs w:val="16"/>
              </w:rPr>
            </w:pPr>
            <w:r w:rsidRPr="00266687">
              <w:rPr>
                <w:color w:val="000000"/>
                <w:sz w:val="16"/>
                <w:szCs w:val="16"/>
              </w:rPr>
              <w:t>13.19</w:t>
            </w:r>
          </w:p>
        </w:tc>
        <w:tc>
          <w:tcPr>
            <w:tcW w:w="1008" w:type="dxa"/>
            <w:vAlign w:val="center"/>
            <w:hideMark/>
          </w:tcPr>
          <w:p w14:paraId="56976862" w14:textId="77777777" w:rsidR="00E42721" w:rsidRPr="009B3DCC" w:rsidRDefault="00E42721" w:rsidP="00F555E9">
            <w:pPr>
              <w:snapToGrid w:val="0"/>
              <w:jc w:val="center"/>
              <w:rPr>
                <w:sz w:val="16"/>
                <w:szCs w:val="16"/>
              </w:rPr>
            </w:pPr>
            <w:r w:rsidRPr="00266687">
              <w:rPr>
                <w:color w:val="000000"/>
                <w:sz w:val="16"/>
                <w:szCs w:val="16"/>
              </w:rPr>
              <w:t>1.18</w:t>
            </w:r>
          </w:p>
        </w:tc>
      </w:tr>
      <w:tr w:rsidR="00E42721" w:rsidRPr="009B3DCC" w14:paraId="00FFFFB8" w14:textId="77777777" w:rsidTr="00F555E9">
        <w:trPr>
          <w:trHeight w:val="165"/>
        </w:trPr>
        <w:tc>
          <w:tcPr>
            <w:tcW w:w="360" w:type="dxa"/>
            <w:vAlign w:val="center"/>
            <w:hideMark/>
          </w:tcPr>
          <w:p w14:paraId="6A700771" w14:textId="77777777" w:rsidR="00E42721" w:rsidRPr="00B20630" w:rsidRDefault="00E42721" w:rsidP="00F555E9">
            <w:pPr>
              <w:snapToGrid w:val="0"/>
              <w:rPr>
                <w:sz w:val="16"/>
                <w:szCs w:val="16"/>
              </w:rPr>
            </w:pPr>
            <w:r w:rsidRPr="00B20630">
              <w:rPr>
                <w:color w:val="000000"/>
                <w:sz w:val="16"/>
                <w:szCs w:val="16"/>
              </w:rPr>
              <w:t>664</w:t>
            </w:r>
          </w:p>
        </w:tc>
        <w:tc>
          <w:tcPr>
            <w:tcW w:w="864" w:type="dxa"/>
            <w:vAlign w:val="center"/>
            <w:hideMark/>
          </w:tcPr>
          <w:p w14:paraId="66DA5B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1EAD6D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940482E"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
          <w:p w14:paraId="021DB2EE"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4865FA0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B34ABE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EB41FA6"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F2F15DE" w14:textId="77777777" w:rsidR="00E42721" w:rsidRPr="009B3DCC" w:rsidRDefault="00E42721" w:rsidP="00F555E9">
            <w:pPr>
              <w:snapToGrid w:val="0"/>
              <w:jc w:val="center"/>
              <w:rPr>
                <w:sz w:val="16"/>
                <w:szCs w:val="16"/>
              </w:rPr>
            </w:pPr>
            <w:r w:rsidRPr="00266687">
              <w:rPr>
                <w:color w:val="000000"/>
                <w:sz w:val="16"/>
                <w:szCs w:val="16"/>
              </w:rPr>
              <w:t>14.13</w:t>
            </w:r>
          </w:p>
        </w:tc>
        <w:tc>
          <w:tcPr>
            <w:tcW w:w="1008" w:type="dxa"/>
            <w:vAlign w:val="center"/>
            <w:hideMark/>
          </w:tcPr>
          <w:p w14:paraId="2C66DB83"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4C4573AC" w14:textId="77777777" w:rsidTr="00F555E9">
        <w:trPr>
          <w:trHeight w:val="165"/>
        </w:trPr>
        <w:tc>
          <w:tcPr>
            <w:tcW w:w="360" w:type="dxa"/>
            <w:vAlign w:val="center"/>
            <w:hideMark/>
          </w:tcPr>
          <w:p w14:paraId="7801E220" w14:textId="77777777" w:rsidR="00E42721" w:rsidRPr="00B20630" w:rsidRDefault="00E42721" w:rsidP="00F555E9">
            <w:pPr>
              <w:snapToGrid w:val="0"/>
              <w:rPr>
                <w:sz w:val="16"/>
                <w:szCs w:val="16"/>
              </w:rPr>
            </w:pPr>
            <w:r w:rsidRPr="00B20630">
              <w:rPr>
                <w:color w:val="000000"/>
                <w:sz w:val="16"/>
                <w:szCs w:val="16"/>
              </w:rPr>
              <w:t>665</w:t>
            </w:r>
          </w:p>
        </w:tc>
        <w:tc>
          <w:tcPr>
            <w:tcW w:w="864" w:type="dxa"/>
            <w:vAlign w:val="center"/>
            <w:hideMark/>
          </w:tcPr>
          <w:p w14:paraId="7B4CCCE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C5C9E4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83172E6"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
          <w:p w14:paraId="3C119841"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0A0AC00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975417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25CDD7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FA95F19"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5FB20A63" w14:textId="77777777" w:rsidR="00E42721" w:rsidRPr="009B3DCC" w:rsidRDefault="00E42721" w:rsidP="00F555E9">
            <w:pPr>
              <w:snapToGrid w:val="0"/>
              <w:jc w:val="center"/>
              <w:rPr>
                <w:sz w:val="16"/>
                <w:szCs w:val="16"/>
              </w:rPr>
            </w:pPr>
            <w:r w:rsidRPr="00266687">
              <w:rPr>
                <w:color w:val="000000"/>
                <w:sz w:val="16"/>
                <w:szCs w:val="16"/>
              </w:rPr>
              <w:t>3.56</w:t>
            </w:r>
          </w:p>
        </w:tc>
      </w:tr>
      <w:tr w:rsidR="00E42721" w:rsidRPr="009B3DCC" w14:paraId="40F8933C" w14:textId="77777777" w:rsidTr="00F555E9">
        <w:trPr>
          <w:trHeight w:val="165"/>
        </w:trPr>
        <w:tc>
          <w:tcPr>
            <w:tcW w:w="360" w:type="dxa"/>
            <w:vAlign w:val="center"/>
            <w:hideMark/>
          </w:tcPr>
          <w:p w14:paraId="1F73630E" w14:textId="77777777" w:rsidR="00E42721" w:rsidRPr="00B20630" w:rsidRDefault="00E42721" w:rsidP="00F555E9">
            <w:pPr>
              <w:snapToGrid w:val="0"/>
              <w:rPr>
                <w:sz w:val="16"/>
                <w:szCs w:val="16"/>
              </w:rPr>
            </w:pPr>
            <w:r w:rsidRPr="00B20630">
              <w:rPr>
                <w:color w:val="000000"/>
                <w:sz w:val="16"/>
                <w:szCs w:val="16"/>
              </w:rPr>
              <w:t>666</w:t>
            </w:r>
          </w:p>
        </w:tc>
        <w:tc>
          <w:tcPr>
            <w:tcW w:w="864" w:type="dxa"/>
            <w:vAlign w:val="center"/>
            <w:hideMark/>
          </w:tcPr>
          <w:p w14:paraId="28ABD43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2F8604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D923CA9"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
          <w:p w14:paraId="1E2E1A6E"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69B8AB5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C91864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5D99761"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7913DA1"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09F617B8" w14:textId="77777777" w:rsidR="00E42721" w:rsidRPr="009B3DCC" w:rsidRDefault="00E42721" w:rsidP="00F555E9">
            <w:pPr>
              <w:snapToGrid w:val="0"/>
              <w:jc w:val="center"/>
              <w:rPr>
                <w:sz w:val="16"/>
                <w:szCs w:val="16"/>
              </w:rPr>
            </w:pPr>
            <w:r w:rsidRPr="00266687">
              <w:rPr>
                <w:color w:val="000000"/>
                <w:sz w:val="16"/>
                <w:szCs w:val="16"/>
              </w:rPr>
              <w:t>4.17</w:t>
            </w:r>
          </w:p>
        </w:tc>
      </w:tr>
      <w:tr w:rsidR="00E42721" w:rsidRPr="009B3DCC" w14:paraId="719B628E" w14:textId="77777777" w:rsidTr="00F555E9">
        <w:trPr>
          <w:trHeight w:val="165"/>
        </w:trPr>
        <w:tc>
          <w:tcPr>
            <w:tcW w:w="360" w:type="dxa"/>
            <w:vAlign w:val="center"/>
            <w:hideMark/>
          </w:tcPr>
          <w:p w14:paraId="1B3530C7" w14:textId="77777777" w:rsidR="00E42721" w:rsidRPr="00B20630" w:rsidRDefault="00E42721" w:rsidP="00F555E9">
            <w:pPr>
              <w:snapToGrid w:val="0"/>
              <w:rPr>
                <w:sz w:val="16"/>
                <w:szCs w:val="16"/>
              </w:rPr>
            </w:pPr>
            <w:r w:rsidRPr="00B20630">
              <w:rPr>
                <w:color w:val="000000"/>
                <w:sz w:val="16"/>
                <w:szCs w:val="16"/>
              </w:rPr>
              <w:t>667</w:t>
            </w:r>
          </w:p>
        </w:tc>
        <w:tc>
          <w:tcPr>
            <w:tcW w:w="864" w:type="dxa"/>
            <w:vAlign w:val="center"/>
            <w:hideMark/>
          </w:tcPr>
          <w:p w14:paraId="629CFCC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B9B8C15"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959D745"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
          <w:p w14:paraId="66A46381"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4B8A4C3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39AB99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1CEA70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FE9A056"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20B8EE51" w14:textId="77777777" w:rsidR="00E42721" w:rsidRPr="009B3DCC" w:rsidRDefault="00E42721" w:rsidP="00F555E9">
            <w:pPr>
              <w:snapToGrid w:val="0"/>
              <w:jc w:val="center"/>
              <w:rPr>
                <w:sz w:val="16"/>
                <w:szCs w:val="16"/>
              </w:rPr>
            </w:pPr>
            <w:r w:rsidRPr="00266687">
              <w:rPr>
                <w:color w:val="000000"/>
                <w:sz w:val="16"/>
                <w:szCs w:val="16"/>
              </w:rPr>
              <w:t>4.49</w:t>
            </w:r>
          </w:p>
        </w:tc>
      </w:tr>
      <w:tr w:rsidR="00E42721" w:rsidRPr="009B3DCC" w14:paraId="1A31A79C" w14:textId="77777777" w:rsidTr="00F555E9">
        <w:trPr>
          <w:trHeight w:val="165"/>
        </w:trPr>
        <w:tc>
          <w:tcPr>
            <w:tcW w:w="360" w:type="dxa"/>
            <w:vAlign w:val="center"/>
            <w:hideMark/>
          </w:tcPr>
          <w:p w14:paraId="7120C636" w14:textId="77777777" w:rsidR="00E42721" w:rsidRPr="00B20630" w:rsidRDefault="00E42721" w:rsidP="00F555E9">
            <w:pPr>
              <w:snapToGrid w:val="0"/>
              <w:rPr>
                <w:sz w:val="16"/>
                <w:szCs w:val="16"/>
              </w:rPr>
            </w:pPr>
            <w:r w:rsidRPr="00B20630">
              <w:rPr>
                <w:color w:val="000000"/>
                <w:sz w:val="16"/>
                <w:szCs w:val="16"/>
              </w:rPr>
              <w:t>668</w:t>
            </w:r>
          </w:p>
        </w:tc>
        <w:tc>
          <w:tcPr>
            <w:tcW w:w="864" w:type="dxa"/>
            <w:vAlign w:val="center"/>
            <w:hideMark/>
          </w:tcPr>
          <w:p w14:paraId="116103B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1D89EA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7E4B73AF"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
          <w:p w14:paraId="2FA20CE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76D64F1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6A4F64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188E23A"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B5B9C25" w14:textId="77777777" w:rsidR="00E42721" w:rsidRPr="009B3DCC" w:rsidRDefault="00E42721" w:rsidP="00F555E9">
            <w:pPr>
              <w:snapToGrid w:val="0"/>
              <w:jc w:val="center"/>
              <w:rPr>
                <w:sz w:val="16"/>
                <w:szCs w:val="16"/>
              </w:rPr>
            </w:pPr>
            <w:r w:rsidRPr="00266687">
              <w:rPr>
                <w:color w:val="000000"/>
                <w:sz w:val="16"/>
                <w:szCs w:val="16"/>
              </w:rPr>
              <w:t>2.03</w:t>
            </w:r>
          </w:p>
        </w:tc>
        <w:tc>
          <w:tcPr>
            <w:tcW w:w="1008" w:type="dxa"/>
            <w:vAlign w:val="center"/>
            <w:hideMark/>
          </w:tcPr>
          <w:p w14:paraId="5481FF72" w14:textId="77777777" w:rsidR="00E42721" w:rsidRPr="009B3DCC" w:rsidRDefault="00E42721" w:rsidP="00F555E9">
            <w:pPr>
              <w:snapToGrid w:val="0"/>
              <w:jc w:val="center"/>
              <w:rPr>
                <w:sz w:val="16"/>
                <w:szCs w:val="16"/>
              </w:rPr>
            </w:pPr>
            <w:r w:rsidRPr="00266687">
              <w:rPr>
                <w:color w:val="000000"/>
                <w:sz w:val="16"/>
                <w:szCs w:val="16"/>
              </w:rPr>
              <w:t>4.28</w:t>
            </w:r>
          </w:p>
        </w:tc>
      </w:tr>
      <w:tr w:rsidR="00E42721" w:rsidRPr="009B3DCC" w14:paraId="647F208B" w14:textId="77777777" w:rsidTr="00F555E9">
        <w:trPr>
          <w:trHeight w:val="165"/>
        </w:trPr>
        <w:tc>
          <w:tcPr>
            <w:tcW w:w="360" w:type="dxa"/>
            <w:vAlign w:val="center"/>
            <w:hideMark/>
          </w:tcPr>
          <w:p w14:paraId="7DF7D46C" w14:textId="77777777" w:rsidR="00E42721" w:rsidRPr="00B20630" w:rsidRDefault="00E42721" w:rsidP="00F555E9">
            <w:pPr>
              <w:snapToGrid w:val="0"/>
              <w:rPr>
                <w:sz w:val="16"/>
                <w:szCs w:val="16"/>
              </w:rPr>
            </w:pPr>
            <w:r w:rsidRPr="00B20630">
              <w:rPr>
                <w:color w:val="000000"/>
                <w:sz w:val="16"/>
                <w:szCs w:val="16"/>
              </w:rPr>
              <w:lastRenderedPageBreak/>
              <w:t>669</w:t>
            </w:r>
          </w:p>
        </w:tc>
        <w:tc>
          <w:tcPr>
            <w:tcW w:w="864" w:type="dxa"/>
            <w:vAlign w:val="center"/>
            <w:hideMark/>
          </w:tcPr>
          <w:p w14:paraId="279D41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6F028C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65A60AB"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
          <w:p w14:paraId="643B674C"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55F6AD0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3586D8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26FF18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B907A5E"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
          <w:p w14:paraId="30B32AD6" w14:textId="77777777" w:rsidR="00E42721" w:rsidRPr="009B3DCC" w:rsidRDefault="00E42721" w:rsidP="00F555E9">
            <w:pPr>
              <w:snapToGrid w:val="0"/>
              <w:jc w:val="center"/>
              <w:rPr>
                <w:sz w:val="16"/>
                <w:szCs w:val="16"/>
              </w:rPr>
            </w:pPr>
            <w:r w:rsidRPr="00266687">
              <w:rPr>
                <w:color w:val="000000"/>
                <w:sz w:val="16"/>
                <w:szCs w:val="16"/>
              </w:rPr>
              <w:t>5.05</w:t>
            </w:r>
          </w:p>
        </w:tc>
      </w:tr>
      <w:tr w:rsidR="00E42721" w:rsidRPr="009B3DCC" w14:paraId="02ECC9CB" w14:textId="77777777" w:rsidTr="00F555E9">
        <w:trPr>
          <w:trHeight w:val="165"/>
        </w:trPr>
        <w:tc>
          <w:tcPr>
            <w:tcW w:w="360" w:type="dxa"/>
            <w:vAlign w:val="center"/>
            <w:hideMark/>
          </w:tcPr>
          <w:p w14:paraId="7C10554D" w14:textId="77777777" w:rsidR="00E42721" w:rsidRPr="00B20630" w:rsidRDefault="00E42721" w:rsidP="00F555E9">
            <w:pPr>
              <w:snapToGrid w:val="0"/>
              <w:rPr>
                <w:sz w:val="16"/>
                <w:szCs w:val="16"/>
              </w:rPr>
            </w:pPr>
            <w:r w:rsidRPr="00B20630">
              <w:rPr>
                <w:color w:val="000000"/>
                <w:sz w:val="16"/>
                <w:szCs w:val="16"/>
              </w:rPr>
              <w:t>670</w:t>
            </w:r>
          </w:p>
        </w:tc>
        <w:tc>
          <w:tcPr>
            <w:tcW w:w="864" w:type="dxa"/>
            <w:vAlign w:val="center"/>
            <w:hideMark/>
          </w:tcPr>
          <w:p w14:paraId="19A55EE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36044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4B4FF602"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
          <w:p w14:paraId="559D8444"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16E800D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D76082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423D9A0"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E60829A" w14:textId="77777777" w:rsidR="00E42721" w:rsidRPr="009B3DCC" w:rsidRDefault="00E42721" w:rsidP="00F555E9">
            <w:pPr>
              <w:snapToGrid w:val="0"/>
              <w:jc w:val="center"/>
              <w:rPr>
                <w:sz w:val="16"/>
                <w:szCs w:val="16"/>
              </w:rPr>
            </w:pPr>
            <w:r w:rsidRPr="00266687">
              <w:rPr>
                <w:color w:val="000000"/>
                <w:sz w:val="16"/>
                <w:szCs w:val="16"/>
              </w:rPr>
              <w:t>5.00</w:t>
            </w:r>
          </w:p>
        </w:tc>
        <w:tc>
          <w:tcPr>
            <w:tcW w:w="1008" w:type="dxa"/>
            <w:vAlign w:val="center"/>
            <w:hideMark/>
          </w:tcPr>
          <w:p w14:paraId="177F1F9F" w14:textId="77777777" w:rsidR="00E42721" w:rsidRPr="009B3DCC" w:rsidRDefault="00E42721" w:rsidP="00F555E9">
            <w:pPr>
              <w:snapToGrid w:val="0"/>
              <w:jc w:val="center"/>
              <w:rPr>
                <w:sz w:val="16"/>
                <w:szCs w:val="16"/>
              </w:rPr>
            </w:pPr>
            <w:r w:rsidRPr="00266687">
              <w:rPr>
                <w:color w:val="000000"/>
                <w:sz w:val="16"/>
                <w:szCs w:val="16"/>
              </w:rPr>
              <w:t>1.77</w:t>
            </w:r>
          </w:p>
        </w:tc>
      </w:tr>
      <w:tr w:rsidR="00E42721" w:rsidRPr="009B3DCC" w14:paraId="7A63757C" w14:textId="77777777" w:rsidTr="00F555E9">
        <w:trPr>
          <w:trHeight w:val="180"/>
        </w:trPr>
        <w:tc>
          <w:tcPr>
            <w:tcW w:w="360" w:type="dxa"/>
            <w:vAlign w:val="center"/>
            <w:hideMark/>
          </w:tcPr>
          <w:p w14:paraId="5106189B" w14:textId="77777777" w:rsidR="00E42721" w:rsidRPr="00B20630" w:rsidRDefault="00E42721" w:rsidP="00F555E9">
            <w:pPr>
              <w:snapToGrid w:val="0"/>
              <w:rPr>
                <w:sz w:val="16"/>
                <w:szCs w:val="16"/>
              </w:rPr>
            </w:pPr>
            <w:r w:rsidRPr="00B20630">
              <w:rPr>
                <w:color w:val="000000"/>
                <w:sz w:val="16"/>
                <w:szCs w:val="16"/>
              </w:rPr>
              <w:t>671</w:t>
            </w:r>
          </w:p>
        </w:tc>
        <w:tc>
          <w:tcPr>
            <w:tcW w:w="864" w:type="dxa"/>
            <w:vAlign w:val="center"/>
            <w:hideMark/>
          </w:tcPr>
          <w:p w14:paraId="71EAE46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B4A0C9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42D161A8"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
          <w:p w14:paraId="759C4657"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07436F6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16206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8E6FD85"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0989DD4" w14:textId="77777777" w:rsidR="00E42721" w:rsidRPr="009B3DCC" w:rsidRDefault="00E42721" w:rsidP="00F555E9">
            <w:pPr>
              <w:snapToGrid w:val="0"/>
              <w:jc w:val="center"/>
              <w:rPr>
                <w:sz w:val="16"/>
                <w:szCs w:val="16"/>
              </w:rPr>
            </w:pPr>
            <w:r w:rsidRPr="00266687">
              <w:rPr>
                <w:color w:val="000000"/>
                <w:sz w:val="16"/>
                <w:szCs w:val="16"/>
              </w:rPr>
              <w:t>4.98</w:t>
            </w:r>
          </w:p>
        </w:tc>
        <w:tc>
          <w:tcPr>
            <w:tcW w:w="1008" w:type="dxa"/>
            <w:vAlign w:val="center"/>
            <w:hideMark/>
          </w:tcPr>
          <w:p w14:paraId="19EB7E92" w14:textId="77777777" w:rsidR="00E42721" w:rsidRPr="009B3DCC" w:rsidRDefault="00E42721" w:rsidP="00F555E9">
            <w:pPr>
              <w:snapToGrid w:val="0"/>
              <w:jc w:val="center"/>
              <w:rPr>
                <w:sz w:val="16"/>
                <w:szCs w:val="16"/>
              </w:rPr>
            </w:pPr>
            <w:r w:rsidRPr="00266687">
              <w:rPr>
                <w:color w:val="000000"/>
                <w:sz w:val="16"/>
                <w:szCs w:val="16"/>
              </w:rPr>
              <w:t>2.38</w:t>
            </w:r>
          </w:p>
        </w:tc>
      </w:tr>
      <w:tr w:rsidR="00E42721" w:rsidRPr="009B3DCC" w14:paraId="4BA0CF90" w14:textId="77777777" w:rsidTr="00F555E9">
        <w:trPr>
          <w:trHeight w:val="165"/>
        </w:trPr>
        <w:tc>
          <w:tcPr>
            <w:tcW w:w="360" w:type="dxa"/>
            <w:vAlign w:val="center"/>
            <w:hideMark/>
          </w:tcPr>
          <w:p w14:paraId="549F1D11" w14:textId="77777777" w:rsidR="00E42721" w:rsidRPr="00B20630" w:rsidRDefault="00E42721" w:rsidP="00F555E9">
            <w:pPr>
              <w:snapToGrid w:val="0"/>
              <w:rPr>
                <w:sz w:val="16"/>
                <w:szCs w:val="16"/>
              </w:rPr>
            </w:pPr>
            <w:r w:rsidRPr="00B20630">
              <w:rPr>
                <w:color w:val="000000"/>
                <w:sz w:val="16"/>
                <w:szCs w:val="16"/>
              </w:rPr>
              <w:t>672</w:t>
            </w:r>
          </w:p>
        </w:tc>
        <w:tc>
          <w:tcPr>
            <w:tcW w:w="864" w:type="dxa"/>
            <w:vAlign w:val="center"/>
            <w:hideMark/>
          </w:tcPr>
          <w:p w14:paraId="772AFB4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6F7A8E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618013C"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
          <w:p w14:paraId="01F427AD"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0EA2D94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875A8C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4D87EB5"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081CA3C" w14:textId="77777777" w:rsidR="00E42721" w:rsidRPr="009B3DCC" w:rsidRDefault="00E42721" w:rsidP="00F555E9">
            <w:pPr>
              <w:snapToGrid w:val="0"/>
              <w:jc w:val="center"/>
              <w:rPr>
                <w:sz w:val="16"/>
                <w:szCs w:val="16"/>
              </w:rPr>
            </w:pPr>
            <w:r w:rsidRPr="00266687">
              <w:rPr>
                <w:color w:val="000000"/>
                <w:sz w:val="16"/>
                <w:szCs w:val="16"/>
              </w:rPr>
              <w:t>4.87</w:t>
            </w:r>
          </w:p>
        </w:tc>
        <w:tc>
          <w:tcPr>
            <w:tcW w:w="1008" w:type="dxa"/>
            <w:vAlign w:val="center"/>
            <w:hideMark/>
          </w:tcPr>
          <w:p w14:paraId="7E382999"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0D76085C" w14:textId="77777777" w:rsidTr="00F555E9">
        <w:trPr>
          <w:trHeight w:val="165"/>
        </w:trPr>
        <w:tc>
          <w:tcPr>
            <w:tcW w:w="360" w:type="dxa"/>
            <w:vAlign w:val="center"/>
            <w:hideMark/>
          </w:tcPr>
          <w:p w14:paraId="7347A040" w14:textId="77777777" w:rsidR="00E42721" w:rsidRPr="00B20630" w:rsidRDefault="00E42721" w:rsidP="00F555E9">
            <w:pPr>
              <w:snapToGrid w:val="0"/>
              <w:rPr>
                <w:sz w:val="16"/>
                <w:szCs w:val="16"/>
              </w:rPr>
            </w:pPr>
            <w:r w:rsidRPr="00B20630">
              <w:rPr>
                <w:color w:val="000000"/>
                <w:sz w:val="16"/>
                <w:szCs w:val="16"/>
              </w:rPr>
              <w:t>673</w:t>
            </w:r>
          </w:p>
        </w:tc>
        <w:tc>
          <w:tcPr>
            <w:tcW w:w="864" w:type="dxa"/>
            <w:vAlign w:val="center"/>
            <w:hideMark/>
          </w:tcPr>
          <w:p w14:paraId="1DDBA86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ED7E8F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0C10D6AC"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
          <w:p w14:paraId="7D084BE3"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425447A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64D21F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81BD957"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F6DC0AF" w14:textId="77777777" w:rsidR="00E42721" w:rsidRPr="009B3DCC" w:rsidRDefault="00E42721" w:rsidP="00F555E9">
            <w:pPr>
              <w:snapToGrid w:val="0"/>
              <w:jc w:val="center"/>
              <w:rPr>
                <w:sz w:val="16"/>
                <w:szCs w:val="16"/>
              </w:rPr>
            </w:pPr>
            <w:r w:rsidRPr="00266687">
              <w:rPr>
                <w:color w:val="000000"/>
                <w:sz w:val="16"/>
                <w:szCs w:val="16"/>
              </w:rPr>
              <w:t>4.86</w:t>
            </w:r>
          </w:p>
        </w:tc>
        <w:tc>
          <w:tcPr>
            <w:tcW w:w="1008" w:type="dxa"/>
            <w:vAlign w:val="center"/>
            <w:hideMark/>
          </w:tcPr>
          <w:p w14:paraId="6085F0DC" w14:textId="77777777" w:rsidR="00E42721" w:rsidRPr="009B3DCC" w:rsidRDefault="00E42721" w:rsidP="00F555E9">
            <w:pPr>
              <w:snapToGrid w:val="0"/>
              <w:jc w:val="center"/>
              <w:rPr>
                <w:sz w:val="16"/>
                <w:szCs w:val="16"/>
              </w:rPr>
            </w:pPr>
            <w:r w:rsidRPr="00266687">
              <w:rPr>
                <w:color w:val="000000"/>
                <w:sz w:val="16"/>
                <w:szCs w:val="16"/>
              </w:rPr>
              <w:t>2.94</w:t>
            </w:r>
          </w:p>
        </w:tc>
      </w:tr>
      <w:tr w:rsidR="00E42721" w:rsidRPr="009B3DCC" w14:paraId="2B4E5188" w14:textId="77777777" w:rsidTr="00F555E9">
        <w:trPr>
          <w:trHeight w:val="165"/>
        </w:trPr>
        <w:tc>
          <w:tcPr>
            <w:tcW w:w="360" w:type="dxa"/>
            <w:vAlign w:val="center"/>
            <w:hideMark/>
          </w:tcPr>
          <w:p w14:paraId="042B5C23" w14:textId="77777777" w:rsidR="00E42721" w:rsidRPr="00B20630" w:rsidRDefault="00E42721" w:rsidP="00F555E9">
            <w:pPr>
              <w:snapToGrid w:val="0"/>
              <w:rPr>
                <w:sz w:val="16"/>
                <w:szCs w:val="16"/>
              </w:rPr>
            </w:pPr>
            <w:r w:rsidRPr="00B20630">
              <w:rPr>
                <w:color w:val="000000"/>
                <w:sz w:val="16"/>
                <w:szCs w:val="16"/>
              </w:rPr>
              <w:t>674</w:t>
            </w:r>
          </w:p>
        </w:tc>
        <w:tc>
          <w:tcPr>
            <w:tcW w:w="864" w:type="dxa"/>
            <w:vAlign w:val="center"/>
            <w:hideMark/>
          </w:tcPr>
          <w:p w14:paraId="0E7A4C5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D02E4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418B3C5E"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
          <w:p w14:paraId="1597CA4D"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7B38B1E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90CF0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0786646"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5F842B9" w14:textId="77777777" w:rsidR="00E42721" w:rsidRPr="009B3DCC" w:rsidRDefault="00E42721" w:rsidP="00F555E9">
            <w:pPr>
              <w:snapToGrid w:val="0"/>
              <w:jc w:val="center"/>
              <w:rPr>
                <w:sz w:val="16"/>
                <w:szCs w:val="16"/>
              </w:rPr>
            </w:pPr>
            <w:r w:rsidRPr="00266687">
              <w:rPr>
                <w:color w:val="000000"/>
                <w:sz w:val="16"/>
                <w:szCs w:val="16"/>
              </w:rPr>
              <w:t>4.61</w:t>
            </w:r>
          </w:p>
        </w:tc>
        <w:tc>
          <w:tcPr>
            <w:tcW w:w="1008" w:type="dxa"/>
            <w:vAlign w:val="center"/>
            <w:hideMark/>
          </w:tcPr>
          <w:p w14:paraId="5024B55B"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3C1ED9BB" w14:textId="77777777" w:rsidTr="00F555E9">
        <w:trPr>
          <w:trHeight w:val="165"/>
        </w:trPr>
        <w:tc>
          <w:tcPr>
            <w:tcW w:w="360" w:type="dxa"/>
            <w:vAlign w:val="center"/>
            <w:hideMark/>
          </w:tcPr>
          <w:p w14:paraId="769A9057" w14:textId="77777777" w:rsidR="00E42721" w:rsidRPr="00B20630" w:rsidRDefault="00E42721" w:rsidP="00F555E9">
            <w:pPr>
              <w:snapToGrid w:val="0"/>
              <w:rPr>
                <w:sz w:val="16"/>
                <w:szCs w:val="16"/>
              </w:rPr>
            </w:pPr>
            <w:r w:rsidRPr="00B20630">
              <w:rPr>
                <w:color w:val="000000"/>
                <w:sz w:val="16"/>
                <w:szCs w:val="16"/>
              </w:rPr>
              <w:t>675</w:t>
            </w:r>
          </w:p>
        </w:tc>
        <w:tc>
          <w:tcPr>
            <w:tcW w:w="864" w:type="dxa"/>
            <w:vAlign w:val="center"/>
            <w:hideMark/>
          </w:tcPr>
          <w:p w14:paraId="22A053D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BC364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7E7BAC04"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69830E76"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63CEAC3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AB0C02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9C83E4F"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20B21A2" w14:textId="77777777" w:rsidR="00E42721" w:rsidRPr="009B3DCC" w:rsidRDefault="00E42721" w:rsidP="00F555E9">
            <w:pPr>
              <w:snapToGrid w:val="0"/>
              <w:jc w:val="center"/>
              <w:rPr>
                <w:sz w:val="16"/>
                <w:szCs w:val="16"/>
              </w:rPr>
            </w:pPr>
            <w:r w:rsidRPr="00266687">
              <w:rPr>
                <w:color w:val="000000"/>
                <w:sz w:val="16"/>
                <w:szCs w:val="16"/>
              </w:rPr>
              <w:t>7.11</w:t>
            </w:r>
          </w:p>
        </w:tc>
        <w:tc>
          <w:tcPr>
            <w:tcW w:w="1008" w:type="dxa"/>
            <w:vAlign w:val="center"/>
            <w:hideMark/>
          </w:tcPr>
          <w:p w14:paraId="101621E4" w14:textId="77777777" w:rsidR="00E42721" w:rsidRPr="009B3DCC" w:rsidRDefault="00E42721" w:rsidP="00F555E9">
            <w:pPr>
              <w:snapToGrid w:val="0"/>
              <w:jc w:val="center"/>
              <w:rPr>
                <w:sz w:val="16"/>
                <w:szCs w:val="16"/>
              </w:rPr>
            </w:pPr>
            <w:r w:rsidRPr="00266687">
              <w:rPr>
                <w:color w:val="000000"/>
                <w:sz w:val="16"/>
                <w:szCs w:val="16"/>
              </w:rPr>
              <w:t>1.34</w:t>
            </w:r>
          </w:p>
        </w:tc>
      </w:tr>
      <w:tr w:rsidR="00E42721" w:rsidRPr="009B3DCC" w14:paraId="5A6DB6C5" w14:textId="77777777" w:rsidTr="00F555E9">
        <w:trPr>
          <w:trHeight w:val="165"/>
        </w:trPr>
        <w:tc>
          <w:tcPr>
            <w:tcW w:w="360" w:type="dxa"/>
            <w:vAlign w:val="center"/>
            <w:hideMark/>
          </w:tcPr>
          <w:p w14:paraId="0693B3BA" w14:textId="77777777" w:rsidR="00E42721" w:rsidRPr="00B20630" w:rsidRDefault="00E42721" w:rsidP="00F555E9">
            <w:pPr>
              <w:snapToGrid w:val="0"/>
              <w:rPr>
                <w:sz w:val="16"/>
                <w:szCs w:val="16"/>
              </w:rPr>
            </w:pPr>
            <w:r w:rsidRPr="00B20630">
              <w:rPr>
                <w:color w:val="000000"/>
                <w:sz w:val="16"/>
                <w:szCs w:val="16"/>
              </w:rPr>
              <w:t>676</w:t>
            </w:r>
          </w:p>
        </w:tc>
        <w:tc>
          <w:tcPr>
            <w:tcW w:w="864" w:type="dxa"/>
            <w:vAlign w:val="center"/>
            <w:hideMark/>
          </w:tcPr>
          <w:p w14:paraId="6B62A3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223DFD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755010B3"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1B9DA70E"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0A1E79A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E2E1D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A2951E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7E36D716" w14:textId="77777777" w:rsidR="00E42721" w:rsidRPr="009B3DCC" w:rsidRDefault="00E42721" w:rsidP="00F555E9">
            <w:pPr>
              <w:snapToGrid w:val="0"/>
              <w:jc w:val="center"/>
              <w:rPr>
                <w:sz w:val="16"/>
                <w:szCs w:val="16"/>
              </w:rPr>
            </w:pPr>
            <w:r w:rsidRPr="00266687">
              <w:rPr>
                <w:color w:val="000000"/>
                <w:sz w:val="16"/>
                <w:szCs w:val="16"/>
              </w:rPr>
              <w:t>7.18</w:t>
            </w:r>
          </w:p>
        </w:tc>
        <w:tc>
          <w:tcPr>
            <w:tcW w:w="1008" w:type="dxa"/>
            <w:vAlign w:val="center"/>
            <w:hideMark/>
          </w:tcPr>
          <w:p w14:paraId="18E66998" w14:textId="77777777" w:rsidR="00E42721" w:rsidRPr="009B3DCC" w:rsidRDefault="00E42721" w:rsidP="00F555E9">
            <w:pPr>
              <w:snapToGrid w:val="0"/>
              <w:jc w:val="center"/>
              <w:rPr>
                <w:sz w:val="16"/>
                <w:szCs w:val="16"/>
              </w:rPr>
            </w:pPr>
            <w:r w:rsidRPr="00266687">
              <w:rPr>
                <w:color w:val="000000"/>
                <w:sz w:val="16"/>
                <w:szCs w:val="16"/>
              </w:rPr>
              <w:t>1.61</w:t>
            </w:r>
          </w:p>
        </w:tc>
      </w:tr>
      <w:tr w:rsidR="00E42721" w:rsidRPr="009B3DCC" w14:paraId="1475FB5F" w14:textId="77777777" w:rsidTr="00F555E9">
        <w:trPr>
          <w:trHeight w:val="165"/>
        </w:trPr>
        <w:tc>
          <w:tcPr>
            <w:tcW w:w="360" w:type="dxa"/>
            <w:vAlign w:val="center"/>
            <w:hideMark/>
          </w:tcPr>
          <w:p w14:paraId="3E099981" w14:textId="77777777" w:rsidR="00E42721" w:rsidRPr="00B20630" w:rsidRDefault="00E42721" w:rsidP="00F555E9">
            <w:pPr>
              <w:snapToGrid w:val="0"/>
              <w:rPr>
                <w:sz w:val="16"/>
                <w:szCs w:val="16"/>
              </w:rPr>
            </w:pPr>
            <w:r w:rsidRPr="00B20630">
              <w:rPr>
                <w:color w:val="000000"/>
                <w:sz w:val="16"/>
                <w:szCs w:val="16"/>
              </w:rPr>
              <w:t>677</w:t>
            </w:r>
          </w:p>
        </w:tc>
        <w:tc>
          <w:tcPr>
            <w:tcW w:w="864" w:type="dxa"/>
            <w:vAlign w:val="center"/>
            <w:hideMark/>
          </w:tcPr>
          <w:p w14:paraId="1152BF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9AE88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07D76AAC"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6E2403FA"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76B9703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312416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E63BD0C"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3584AC7" w14:textId="77777777" w:rsidR="00E42721" w:rsidRPr="009B3DCC" w:rsidRDefault="00E42721" w:rsidP="00F555E9">
            <w:pPr>
              <w:snapToGrid w:val="0"/>
              <w:jc w:val="center"/>
              <w:rPr>
                <w:sz w:val="16"/>
                <w:szCs w:val="16"/>
              </w:rPr>
            </w:pPr>
            <w:r w:rsidRPr="00266687">
              <w:rPr>
                <w:color w:val="000000"/>
                <w:sz w:val="16"/>
                <w:szCs w:val="16"/>
              </w:rPr>
              <w:t>8.02</w:t>
            </w:r>
          </w:p>
        </w:tc>
        <w:tc>
          <w:tcPr>
            <w:tcW w:w="1008" w:type="dxa"/>
            <w:vAlign w:val="center"/>
            <w:hideMark/>
          </w:tcPr>
          <w:p w14:paraId="2D3990D5" w14:textId="77777777" w:rsidR="00E42721" w:rsidRPr="009B3DCC" w:rsidRDefault="00E42721" w:rsidP="00F555E9">
            <w:pPr>
              <w:snapToGrid w:val="0"/>
              <w:jc w:val="center"/>
              <w:rPr>
                <w:sz w:val="16"/>
                <w:szCs w:val="16"/>
              </w:rPr>
            </w:pPr>
            <w:r w:rsidRPr="00266687">
              <w:rPr>
                <w:color w:val="000000"/>
                <w:sz w:val="16"/>
                <w:szCs w:val="16"/>
              </w:rPr>
              <w:t>2.03</w:t>
            </w:r>
          </w:p>
        </w:tc>
      </w:tr>
      <w:tr w:rsidR="00E42721" w:rsidRPr="009B3DCC" w14:paraId="0988F8E6" w14:textId="77777777" w:rsidTr="00F555E9">
        <w:trPr>
          <w:trHeight w:val="165"/>
        </w:trPr>
        <w:tc>
          <w:tcPr>
            <w:tcW w:w="360" w:type="dxa"/>
            <w:vAlign w:val="center"/>
            <w:hideMark/>
          </w:tcPr>
          <w:p w14:paraId="0D3923A3" w14:textId="77777777" w:rsidR="00E42721" w:rsidRPr="00B20630" w:rsidRDefault="00E42721" w:rsidP="00F555E9">
            <w:pPr>
              <w:snapToGrid w:val="0"/>
              <w:rPr>
                <w:sz w:val="16"/>
                <w:szCs w:val="16"/>
              </w:rPr>
            </w:pPr>
            <w:r w:rsidRPr="00B20630">
              <w:rPr>
                <w:color w:val="000000"/>
                <w:sz w:val="16"/>
                <w:szCs w:val="16"/>
              </w:rPr>
              <w:t>678</w:t>
            </w:r>
          </w:p>
        </w:tc>
        <w:tc>
          <w:tcPr>
            <w:tcW w:w="864" w:type="dxa"/>
            <w:vAlign w:val="center"/>
            <w:hideMark/>
          </w:tcPr>
          <w:p w14:paraId="6418D9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85F4FB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B82EB1C"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18828F21"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63B9A58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40F086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FC21649"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3DDB135" w14:textId="77777777" w:rsidR="00E42721" w:rsidRPr="009B3DCC" w:rsidRDefault="00E42721" w:rsidP="00F555E9">
            <w:pPr>
              <w:snapToGrid w:val="0"/>
              <w:jc w:val="center"/>
              <w:rPr>
                <w:sz w:val="16"/>
                <w:szCs w:val="16"/>
              </w:rPr>
            </w:pPr>
            <w:r w:rsidRPr="00266687">
              <w:rPr>
                <w:color w:val="000000"/>
                <w:sz w:val="16"/>
                <w:szCs w:val="16"/>
              </w:rPr>
              <w:t>6.74</w:t>
            </w:r>
          </w:p>
        </w:tc>
        <w:tc>
          <w:tcPr>
            <w:tcW w:w="1008" w:type="dxa"/>
            <w:vAlign w:val="center"/>
            <w:hideMark/>
          </w:tcPr>
          <w:p w14:paraId="2AE40B0F" w14:textId="77777777" w:rsidR="00E42721" w:rsidRPr="009B3DCC" w:rsidRDefault="00E42721" w:rsidP="00F555E9">
            <w:pPr>
              <w:snapToGrid w:val="0"/>
              <w:jc w:val="center"/>
              <w:rPr>
                <w:sz w:val="16"/>
                <w:szCs w:val="16"/>
              </w:rPr>
            </w:pPr>
            <w:r w:rsidRPr="00266687">
              <w:rPr>
                <w:color w:val="000000"/>
                <w:sz w:val="16"/>
                <w:szCs w:val="16"/>
              </w:rPr>
              <w:t>2.47</w:t>
            </w:r>
          </w:p>
        </w:tc>
      </w:tr>
      <w:tr w:rsidR="00E42721" w:rsidRPr="009B3DCC" w14:paraId="5C635C1C" w14:textId="77777777" w:rsidTr="00F555E9">
        <w:trPr>
          <w:trHeight w:val="165"/>
        </w:trPr>
        <w:tc>
          <w:tcPr>
            <w:tcW w:w="360" w:type="dxa"/>
            <w:vAlign w:val="center"/>
            <w:hideMark/>
          </w:tcPr>
          <w:p w14:paraId="66C136BD" w14:textId="77777777" w:rsidR="00E42721" w:rsidRPr="00B20630" w:rsidRDefault="00E42721" w:rsidP="00F555E9">
            <w:pPr>
              <w:snapToGrid w:val="0"/>
              <w:rPr>
                <w:sz w:val="16"/>
                <w:szCs w:val="16"/>
              </w:rPr>
            </w:pPr>
            <w:r w:rsidRPr="00B20630">
              <w:rPr>
                <w:color w:val="000000"/>
                <w:sz w:val="16"/>
                <w:szCs w:val="16"/>
              </w:rPr>
              <w:t>679</w:t>
            </w:r>
          </w:p>
        </w:tc>
        <w:tc>
          <w:tcPr>
            <w:tcW w:w="864" w:type="dxa"/>
            <w:vAlign w:val="center"/>
            <w:hideMark/>
          </w:tcPr>
          <w:p w14:paraId="1D5DF0C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7EB401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7066980"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2C0A47B7"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216E06C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505FAB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16F5DAD"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869759D" w14:textId="77777777" w:rsidR="00E42721" w:rsidRPr="009B3DCC" w:rsidRDefault="00E42721" w:rsidP="00F555E9">
            <w:pPr>
              <w:snapToGrid w:val="0"/>
              <w:jc w:val="center"/>
              <w:rPr>
                <w:sz w:val="16"/>
                <w:szCs w:val="16"/>
              </w:rPr>
            </w:pPr>
            <w:r w:rsidRPr="00266687">
              <w:rPr>
                <w:color w:val="000000"/>
                <w:sz w:val="16"/>
                <w:szCs w:val="16"/>
              </w:rPr>
              <w:t>7.64</w:t>
            </w:r>
          </w:p>
        </w:tc>
        <w:tc>
          <w:tcPr>
            <w:tcW w:w="1008" w:type="dxa"/>
            <w:vAlign w:val="center"/>
            <w:hideMark/>
          </w:tcPr>
          <w:p w14:paraId="10D1D19E" w14:textId="77777777" w:rsidR="00E42721" w:rsidRPr="009B3DCC" w:rsidRDefault="00E42721" w:rsidP="00F555E9">
            <w:pPr>
              <w:snapToGrid w:val="0"/>
              <w:jc w:val="center"/>
              <w:rPr>
                <w:sz w:val="16"/>
                <w:szCs w:val="16"/>
              </w:rPr>
            </w:pPr>
            <w:r w:rsidRPr="00266687">
              <w:rPr>
                <w:color w:val="000000"/>
                <w:sz w:val="16"/>
                <w:szCs w:val="16"/>
              </w:rPr>
              <w:t>2.53</w:t>
            </w:r>
          </w:p>
        </w:tc>
      </w:tr>
      <w:tr w:rsidR="00E42721" w:rsidRPr="009B3DCC" w14:paraId="082FE44D" w14:textId="77777777" w:rsidTr="00F555E9">
        <w:trPr>
          <w:trHeight w:val="165"/>
        </w:trPr>
        <w:tc>
          <w:tcPr>
            <w:tcW w:w="360" w:type="dxa"/>
            <w:vAlign w:val="center"/>
            <w:hideMark/>
          </w:tcPr>
          <w:p w14:paraId="6AD18379" w14:textId="77777777" w:rsidR="00E42721" w:rsidRPr="00B20630" w:rsidRDefault="00E42721" w:rsidP="00F555E9">
            <w:pPr>
              <w:snapToGrid w:val="0"/>
              <w:rPr>
                <w:sz w:val="16"/>
                <w:szCs w:val="16"/>
              </w:rPr>
            </w:pPr>
            <w:r w:rsidRPr="00B20630">
              <w:rPr>
                <w:color w:val="000000"/>
                <w:sz w:val="16"/>
                <w:szCs w:val="16"/>
              </w:rPr>
              <w:t>680</w:t>
            </w:r>
          </w:p>
        </w:tc>
        <w:tc>
          <w:tcPr>
            <w:tcW w:w="864" w:type="dxa"/>
            <w:vAlign w:val="center"/>
            <w:hideMark/>
          </w:tcPr>
          <w:p w14:paraId="02ADA8F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B38479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91EBA8F"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4AE7B67F"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365108F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DD1DBF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6F0BD0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C9123D0" w14:textId="77777777" w:rsidR="00E42721" w:rsidRPr="009B3DCC" w:rsidRDefault="00E42721" w:rsidP="00F555E9">
            <w:pPr>
              <w:snapToGrid w:val="0"/>
              <w:jc w:val="center"/>
              <w:rPr>
                <w:sz w:val="16"/>
                <w:szCs w:val="16"/>
              </w:rPr>
            </w:pPr>
            <w:r w:rsidRPr="00266687">
              <w:rPr>
                <w:color w:val="000000"/>
                <w:sz w:val="16"/>
                <w:szCs w:val="16"/>
              </w:rPr>
              <w:t>9.50</w:t>
            </w:r>
          </w:p>
        </w:tc>
        <w:tc>
          <w:tcPr>
            <w:tcW w:w="1008" w:type="dxa"/>
            <w:vAlign w:val="center"/>
            <w:hideMark/>
          </w:tcPr>
          <w:p w14:paraId="1717D415"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0FD997B7" w14:textId="77777777" w:rsidTr="00F555E9">
        <w:trPr>
          <w:trHeight w:val="165"/>
        </w:trPr>
        <w:tc>
          <w:tcPr>
            <w:tcW w:w="360" w:type="dxa"/>
            <w:vAlign w:val="center"/>
            <w:hideMark/>
          </w:tcPr>
          <w:p w14:paraId="30561A11" w14:textId="77777777" w:rsidR="00E42721" w:rsidRPr="00B20630" w:rsidRDefault="00E42721" w:rsidP="00F555E9">
            <w:pPr>
              <w:snapToGrid w:val="0"/>
              <w:rPr>
                <w:sz w:val="16"/>
                <w:szCs w:val="16"/>
              </w:rPr>
            </w:pPr>
            <w:r w:rsidRPr="00B20630">
              <w:rPr>
                <w:color w:val="000000"/>
                <w:sz w:val="16"/>
                <w:szCs w:val="16"/>
              </w:rPr>
              <w:t>681</w:t>
            </w:r>
          </w:p>
        </w:tc>
        <w:tc>
          <w:tcPr>
            <w:tcW w:w="864" w:type="dxa"/>
            <w:vAlign w:val="center"/>
            <w:hideMark/>
          </w:tcPr>
          <w:p w14:paraId="7232CB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B8B89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468E722A"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61BE9204"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66F49EB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1797E3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CECC6FF"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29B007F" w14:textId="77777777" w:rsidR="00E42721" w:rsidRPr="009B3DCC" w:rsidRDefault="00E42721" w:rsidP="00F555E9">
            <w:pPr>
              <w:snapToGrid w:val="0"/>
              <w:jc w:val="center"/>
              <w:rPr>
                <w:sz w:val="16"/>
                <w:szCs w:val="16"/>
              </w:rPr>
            </w:pPr>
            <w:r w:rsidRPr="00266687">
              <w:rPr>
                <w:color w:val="000000"/>
                <w:sz w:val="16"/>
                <w:szCs w:val="16"/>
              </w:rPr>
              <w:t>10.23</w:t>
            </w:r>
          </w:p>
        </w:tc>
        <w:tc>
          <w:tcPr>
            <w:tcW w:w="1008" w:type="dxa"/>
            <w:vAlign w:val="center"/>
            <w:hideMark/>
          </w:tcPr>
          <w:p w14:paraId="6F6EFC7F" w14:textId="77777777" w:rsidR="00E42721" w:rsidRPr="009B3DCC" w:rsidRDefault="00E42721" w:rsidP="00F555E9">
            <w:pPr>
              <w:snapToGrid w:val="0"/>
              <w:jc w:val="center"/>
              <w:rPr>
                <w:sz w:val="16"/>
                <w:szCs w:val="16"/>
              </w:rPr>
            </w:pPr>
            <w:r w:rsidRPr="00266687">
              <w:rPr>
                <w:color w:val="000000"/>
                <w:sz w:val="16"/>
                <w:szCs w:val="16"/>
              </w:rPr>
              <w:t>1.11</w:t>
            </w:r>
          </w:p>
        </w:tc>
      </w:tr>
      <w:tr w:rsidR="00E42721" w:rsidRPr="009B3DCC" w14:paraId="055C82F2" w14:textId="77777777" w:rsidTr="00F555E9">
        <w:trPr>
          <w:trHeight w:val="165"/>
        </w:trPr>
        <w:tc>
          <w:tcPr>
            <w:tcW w:w="360" w:type="dxa"/>
            <w:vAlign w:val="center"/>
            <w:hideMark/>
          </w:tcPr>
          <w:p w14:paraId="299DF976" w14:textId="77777777" w:rsidR="00E42721" w:rsidRPr="00B20630" w:rsidRDefault="00E42721" w:rsidP="00F555E9">
            <w:pPr>
              <w:snapToGrid w:val="0"/>
              <w:rPr>
                <w:sz w:val="16"/>
                <w:szCs w:val="16"/>
              </w:rPr>
            </w:pPr>
            <w:r w:rsidRPr="00B20630">
              <w:rPr>
                <w:color w:val="000000"/>
                <w:sz w:val="16"/>
                <w:szCs w:val="16"/>
              </w:rPr>
              <w:t>682</w:t>
            </w:r>
          </w:p>
        </w:tc>
        <w:tc>
          <w:tcPr>
            <w:tcW w:w="864" w:type="dxa"/>
            <w:vAlign w:val="center"/>
            <w:hideMark/>
          </w:tcPr>
          <w:p w14:paraId="2C77DD4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D70326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44B4655"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76D5F056"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0871FBB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7D1973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EA39BC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59C3055" w14:textId="77777777" w:rsidR="00E42721" w:rsidRPr="009B3DCC" w:rsidRDefault="00E42721" w:rsidP="00F555E9">
            <w:pPr>
              <w:snapToGrid w:val="0"/>
              <w:jc w:val="center"/>
              <w:rPr>
                <w:sz w:val="16"/>
                <w:szCs w:val="16"/>
              </w:rPr>
            </w:pPr>
            <w:r w:rsidRPr="00266687">
              <w:rPr>
                <w:color w:val="000000"/>
                <w:sz w:val="16"/>
                <w:szCs w:val="16"/>
              </w:rPr>
              <w:t>9.77</w:t>
            </w:r>
          </w:p>
        </w:tc>
        <w:tc>
          <w:tcPr>
            <w:tcW w:w="1008" w:type="dxa"/>
            <w:vAlign w:val="center"/>
            <w:hideMark/>
          </w:tcPr>
          <w:p w14:paraId="13F6FD34" w14:textId="77777777" w:rsidR="00E42721" w:rsidRPr="009B3DCC" w:rsidRDefault="00E42721" w:rsidP="00F555E9">
            <w:pPr>
              <w:snapToGrid w:val="0"/>
              <w:jc w:val="center"/>
              <w:rPr>
                <w:sz w:val="16"/>
                <w:szCs w:val="16"/>
              </w:rPr>
            </w:pPr>
            <w:r w:rsidRPr="00266687">
              <w:rPr>
                <w:color w:val="000000"/>
                <w:sz w:val="16"/>
                <w:szCs w:val="16"/>
              </w:rPr>
              <w:t>1.48</w:t>
            </w:r>
          </w:p>
        </w:tc>
      </w:tr>
      <w:tr w:rsidR="00E42721" w:rsidRPr="009B3DCC" w14:paraId="27FD82D9" w14:textId="77777777" w:rsidTr="00F555E9">
        <w:trPr>
          <w:trHeight w:val="165"/>
        </w:trPr>
        <w:tc>
          <w:tcPr>
            <w:tcW w:w="360" w:type="dxa"/>
            <w:vAlign w:val="center"/>
            <w:hideMark/>
          </w:tcPr>
          <w:p w14:paraId="4918233A" w14:textId="77777777" w:rsidR="00E42721" w:rsidRPr="00B20630" w:rsidRDefault="00E42721" w:rsidP="00F555E9">
            <w:pPr>
              <w:snapToGrid w:val="0"/>
              <w:rPr>
                <w:sz w:val="16"/>
                <w:szCs w:val="16"/>
              </w:rPr>
            </w:pPr>
            <w:r w:rsidRPr="00B20630">
              <w:rPr>
                <w:color w:val="000000"/>
                <w:sz w:val="16"/>
                <w:szCs w:val="16"/>
              </w:rPr>
              <w:t>683</w:t>
            </w:r>
          </w:p>
        </w:tc>
        <w:tc>
          <w:tcPr>
            <w:tcW w:w="864" w:type="dxa"/>
            <w:vAlign w:val="center"/>
            <w:hideMark/>
          </w:tcPr>
          <w:p w14:paraId="3E0C53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9E9FB0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0511C3C"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62B4DCAC"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4F82992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039A7B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EE3BC59"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1BD63E5" w14:textId="77777777" w:rsidR="00E42721" w:rsidRPr="009B3DCC" w:rsidRDefault="00E42721" w:rsidP="00F555E9">
            <w:pPr>
              <w:snapToGrid w:val="0"/>
              <w:jc w:val="center"/>
              <w:rPr>
                <w:sz w:val="16"/>
                <w:szCs w:val="16"/>
              </w:rPr>
            </w:pPr>
            <w:r w:rsidRPr="00266687">
              <w:rPr>
                <w:color w:val="000000"/>
                <w:sz w:val="16"/>
                <w:szCs w:val="16"/>
              </w:rPr>
              <w:t>10.36</w:t>
            </w:r>
          </w:p>
        </w:tc>
        <w:tc>
          <w:tcPr>
            <w:tcW w:w="1008" w:type="dxa"/>
            <w:vAlign w:val="center"/>
            <w:hideMark/>
          </w:tcPr>
          <w:p w14:paraId="79AE1F8E"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72FB7DDD" w14:textId="77777777" w:rsidTr="00F555E9">
        <w:trPr>
          <w:trHeight w:val="165"/>
        </w:trPr>
        <w:tc>
          <w:tcPr>
            <w:tcW w:w="360" w:type="dxa"/>
            <w:vAlign w:val="center"/>
            <w:hideMark/>
          </w:tcPr>
          <w:p w14:paraId="439186D7" w14:textId="77777777" w:rsidR="00E42721" w:rsidRPr="00B20630" w:rsidRDefault="00E42721" w:rsidP="00F555E9">
            <w:pPr>
              <w:snapToGrid w:val="0"/>
              <w:rPr>
                <w:sz w:val="16"/>
                <w:szCs w:val="16"/>
              </w:rPr>
            </w:pPr>
            <w:r w:rsidRPr="00B20630">
              <w:rPr>
                <w:color w:val="000000"/>
                <w:sz w:val="16"/>
                <w:szCs w:val="16"/>
              </w:rPr>
              <w:t>684</w:t>
            </w:r>
          </w:p>
        </w:tc>
        <w:tc>
          <w:tcPr>
            <w:tcW w:w="864" w:type="dxa"/>
            <w:vAlign w:val="center"/>
            <w:hideMark/>
          </w:tcPr>
          <w:p w14:paraId="40EEAEF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B9F5F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C1D06B4"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4096ED4D"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791A688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5280C4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C6C03E4"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6DE2496" w14:textId="77777777" w:rsidR="00E42721" w:rsidRPr="009B3DCC" w:rsidRDefault="00E42721" w:rsidP="00F555E9">
            <w:pPr>
              <w:snapToGrid w:val="0"/>
              <w:jc w:val="center"/>
              <w:rPr>
                <w:sz w:val="16"/>
                <w:szCs w:val="16"/>
              </w:rPr>
            </w:pPr>
            <w:r w:rsidRPr="00266687">
              <w:rPr>
                <w:color w:val="000000"/>
                <w:sz w:val="16"/>
                <w:szCs w:val="16"/>
              </w:rPr>
              <w:t>11.09</w:t>
            </w:r>
          </w:p>
        </w:tc>
        <w:tc>
          <w:tcPr>
            <w:tcW w:w="1008" w:type="dxa"/>
            <w:vAlign w:val="center"/>
            <w:hideMark/>
          </w:tcPr>
          <w:p w14:paraId="132E518E" w14:textId="77777777" w:rsidR="00E42721" w:rsidRPr="009B3DCC" w:rsidRDefault="00E42721" w:rsidP="00F555E9">
            <w:pPr>
              <w:snapToGrid w:val="0"/>
              <w:jc w:val="center"/>
              <w:rPr>
                <w:sz w:val="16"/>
                <w:szCs w:val="16"/>
              </w:rPr>
            </w:pPr>
            <w:r w:rsidRPr="00266687">
              <w:rPr>
                <w:color w:val="000000"/>
                <w:sz w:val="16"/>
                <w:szCs w:val="16"/>
              </w:rPr>
              <w:t>1.75</w:t>
            </w:r>
          </w:p>
        </w:tc>
      </w:tr>
      <w:tr w:rsidR="00E42721" w:rsidRPr="009B3DCC" w14:paraId="7EE10976" w14:textId="77777777" w:rsidTr="00F555E9">
        <w:trPr>
          <w:trHeight w:val="165"/>
        </w:trPr>
        <w:tc>
          <w:tcPr>
            <w:tcW w:w="360" w:type="dxa"/>
            <w:vAlign w:val="center"/>
            <w:hideMark/>
          </w:tcPr>
          <w:p w14:paraId="351879DA" w14:textId="77777777" w:rsidR="00E42721" w:rsidRPr="00B20630" w:rsidRDefault="00E42721" w:rsidP="00F555E9">
            <w:pPr>
              <w:snapToGrid w:val="0"/>
              <w:rPr>
                <w:sz w:val="16"/>
                <w:szCs w:val="16"/>
              </w:rPr>
            </w:pPr>
            <w:r w:rsidRPr="00B20630">
              <w:rPr>
                <w:color w:val="000000"/>
                <w:sz w:val="16"/>
                <w:szCs w:val="16"/>
              </w:rPr>
              <w:t>685</w:t>
            </w:r>
          </w:p>
        </w:tc>
        <w:tc>
          <w:tcPr>
            <w:tcW w:w="864" w:type="dxa"/>
            <w:vAlign w:val="center"/>
            <w:hideMark/>
          </w:tcPr>
          <w:p w14:paraId="07076FB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354CEC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78DEE08"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0AF169CC"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6A74761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0E47A4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832ADD0"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B42BFC2" w14:textId="77777777" w:rsidR="00E42721" w:rsidRPr="009B3DCC" w:rsidRDefault="00E42721" w:rsidP="00F555E9">
            <w:pPr>
              <w:snapToGrid w:val="0"/>
              <w:jc w:val="center"/>
              <w:rPr>
                <w:sz w:val="16"/>
                <w:szCs w:val="16"/>
              </w:rPr>
            </w:pPr>
            <w:r w:rsidRPr="00266687">
              <w:rPr>
                <w:color w:val="000000"/>
                <w:sz w:val="16"/>
                <w:szCs w:val="16"/>
              </w:rPr>
              <w:t>10.98</w:t>
            </w:r>
          </w:p>
        </w:tc>
        <w:tc>
          <w:tcPr>
            <w:tcW w:w="1008" w:type="dxa"/>
            <w:vAlign w:val="center"/>
            <w:hideMark/>
          </w:tcPr>
          <w:p w14:paraId="0AC33BFD" w14:textId="77777777" w:rsidR="00E42721" w:rsidRPr="009B3DCC" w:rsidRDefault="00E42721" w:rsidP="00F555E9">
            <w:pPr>
              <w:snapToGrid w:val="0"/>
              <w:jc w:val="center"/>
              <w:rPr>
                <w:sz w:val="16"/>
                <w:szCs w:val="16"/>
              </w:rPr>
            </w:pPr>
            <w:r w:rsidRPr="00266687">
              <w:rPr>
                <w:color w:val="000000"/>
                <w:sz w:val="16"/>
                <w:szCs w:val="16"/>
              </w:rPr>
              <w:t>0.94</w:t>
            </w:r>
          </w:p>
        </w:tc>
      </w:tr>
      <w:tr w:rsidR="00E42721" w:rsidRPr="009B3DCC" w14:paraId="174B89C4" w14:textId="77777777" w:rsidTr="00F555E9">
        <w:trPr>
          <w:trHeight w:val="180"/>
        </w:trPr>
        <w:tc>
          <w:tcPr>
            <w:tcW w:w="360" w:type="dxa"/>
            <w:vAlign w:val="center"/>
            <w:hideMark/>
          </w:tcPr>
          <w:p w14:paraId="1A34E8AF" w14:textId="77777777" w:rsidR="00E42721" w:rsidRPr="00B20630" w:rsidRDefault="00E42721" w:rsidP="00F555E9">
            <w:pPr>
              <w:snapToGrid w:val="0"/>
              <w:rPr>
                <w:sz w:val="16"/>
                <w:szCs w:val="16"/>
              </w:rPr>
            </w:pPr>
            <w:r w:rsidRPr="00B20630">
              <w:rPr>
                <w:color w:val="000000"/>
                <w:sz w:val="16"/>
                <w:szCs w:val="16"/>
              </w:rPr>
              <w:t>686</w:t>
            </w:r>
          </w:p>
        </w:tc>
        <w:tc>
          <w:tcPr>
            <w:tcW w:w="864" w:type="dxa"/>
            <w:vAlign w:val="center"/>
            <w:hideMark/>
          </w:tcPr>
          <w:p w14:paraId="7ACF3B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3B797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3B0DB2C"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22D4FF54"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6053F2E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F9AB3B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CEDD3AB"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ADE0C95" w14:textId="77777777" w:rsidR="00E42721" w:rsidRPr="009B3DCC" w:rsidRDefault="00E42721" w:rsidP="00F555E9">
            <w:pPr>
              <w:snapToGrid w:val="0"/>
              <w:jc w:val="center"/>
              <w:rPr>
                <w:sz w:val="16"/>
                <w:szCs w:val="16"/>
              </w:rPr>
            </w:pPr>
            <w:r w:rsidRPr="00266687">
              <w:rPr>
                <w:color w:val="000000"/>
                <w:sz w:val="16"/>
                <w:szCs w:val="16"/>
              </w:rPr>
              <w:t>12.29</w:t>
            </w:r>
          </w:p>
        </w:tc>
        <w:tc>
          <w:tcPr>
            <w:tcW w:w="1008" w:type="dxa"/>
            <w:vAlign w:val="center"/>
            <w:hideMark/>
          </w:tcPr>
          <w:p w14:paraId="03957238" w14:textId="77777777" w:rsidR="00E42721" w:rsidRPr="009B3DCC" w:rsidRDefault="00E42721" w:rsidP="00F555E9">
            <w:pPr>
              <w:snapToGrid w:val="0"/>
              <w:jc w:val="center"/>
              <w:rPr>
                <w:sz w:val="16"/>
                <w:szCs w:val="16"/>
              </w:rPr>
            </w:pPr>
            <w:r w:rsidRPr="00266687">
              <w:rPr>
                <w:color w:val="000000"/>
                <w:sz w:val="16"/>
                <w:szCs w:val="16"/>
              </w:rPr>
              <w:t>1.14</w:t>
            </w:r>
          </w:p>
        </w:tc>
      </w:tr>
      <w:tr w:rsidR="00E42721" w:rsidRPr="009B3DCC" w14:paraId="34E05DD6" w14:textId="77777777" w:rsidTr="00F555E9">
        <w:trPr>
          <w:trHeight w:val="165"/>
        </w:trPr>
        <w:tc>
          <w:tcPr>
            <w:tcW w:w="360" w:type="dxa"/>
            <w:vAlign w:val="center"/>
            <w:hideMark/>
          </w:tcPr>
          <w:p w14:paraId="47F0D941" w14:textId="77777777" w:rsidR="00E42721" w:rsidRPr="00B20630" w:rsidRDefault="00E42721" w:rsidP="00F555E9">
            <w:pPr>
              <w:snapToGrid w:val="0"/>
              <w:rPr>
                <w:sz w:val="16"/>
                <w:szCs w:val="16"/>
              </w:rPr>
            </w:pPr>
            <w:r w:rsidRPr="00B20630">
              <w:rPr>
                <w:color w:val="000000"/>
                <w:sz w:val="16"/>
                <w:szCs w:val="16"/>
              </w:rPr>
              <w:t>687</w:t>
            </w:r>
          </w:p>
        </w:tc>
        <w:tc>
          <w:tcPr>
            <w:tcW w:w="864" w:type="dxa"/>
            <w:vAlign w:val="center"/>
            <w:hideMark/>
          </w:tcPr>
          <w:p w14:paraId="7DCB5D2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DC20A31"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80DF669"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6AB2D051"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68EE99C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48E45C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117BF0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7076FCB" w14:textId="77777777" w:rsidR="00E42721" w:rsidRPr="009B3DCC" w:rsidRDefault="00E42721" w:rsidP="00F555E9">
            <w:pPr>
              <w:snapToGrid w:val="0"/>
              <w:jc w:val="center"/>
              <w:rPr>
                <w:sz w:val="16"/>
                <w:szCs w:val="16"/>
              </w:rPr>
            </w:pPr>
            <w:r w:rsidRPr="00266687">
              <w:rPr>
                <w:color w:val="000000"/>
                <w:sz w:val="16"/>
                <w:szCs w:val="16"/>
              </w:rPr>
              <w:t>11.35</w:t>
            </w:r>
          </w:p>
        </w:tc>
        <w:tc>
          <w:tcPr>
            <w:tcW w:w="1008" w:type="dxa"/>
            <w:vAlign w:val="center"/>
            <w:hideMark/>
          </w:tcPr>
          <w:p w14:paraId="43587DD6" w14:textId="77777777" w:rsidR="00E42721" w:rsidRPr="009B3DCC" w:rsidRDefault="00E42721" w:rsidP="00F555E9">
            <w:pPr>
              <w:snapToGrid w:val="0"/>
              <w:jc w:val="center"/>
              <w:rPr>
                <w:sz w:val="16"/>
                <w:szCs w:val="16"/>
              </w:rPr>
            </w:pPr>
            <w:r w:rsidRPr="00266687">
              <w:rPr>
                <w:color w:val="000000"/>
                <w:sz w:val="16"/>
                <w:szCs w:val="16"/>
              </w:rPr>
              <w:t>1.38</w:t>
            </w:r>
          </w:p>
        </w:tc>
      </w:tr>
      <w:tr w:rsidR="00E42721" w:rsidRPr="009B3DCC" w14:paraId="12FC1313" w14:textId="77777777" w:rsidTr="00F555E9">
        <w:trPr>
          <w:trHeight w:val="165"/>
        </w:trPr>
        <w:tc>
          <w:tcPr>
            <w:tcW w:w="360" w:type="dxa"/>
            <w:vAlign w:val="center"/>
            <w:hideMark/>
          </w:tcPr>
          <w:p w14:paraId="1E7CA9DE" w14:textId="77777777" w:rsidR="00E42721" w:rsidRPr="00B20630" w:rsidRDefault="00E42721" w:rsidP="00F555E9">
            <w:pPr>
              <w:snapToGrid w:val="0"/>
              <w:rPr>
                <w:sz w:val="16"/>
                <w:szCs w:val="16"/>
              </w:rPr>
            </w:pPr>
            <w:r w:rsidRPr="00B20630">
              <w:rPr>
                <w:color w:val="000000"/>
                <w:sz w:val="16"/>
                <w:szCs w:val="16"/>
              </w:rPr>
              <w:t>688</w:t>
            </w:r>
          </w:p>
        </w:tc>
        <w:tc>
          <w:tcPr>
            <w:tcW w:w="864" w:type="dxa"/>
            <w:vAlign w:val="center"/>
            <w:hideMark/>
          </w:tcPr>
          <w:p w14:paraId="2F8D7C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1E6307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6DF5D83"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52136193"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4C932F5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58B64B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FA360A1"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9BEB10C" w14:textId="77777777" w:rsidR="00E42721" w:rsidRPr="009B3DCC" w:rsidRDefault="00E42721" w:rsidP="00F555E9">
            <w:pPr>
              <w:snapToGrid w:val="0"/>
              <w:jc w:val="center"/>
              <w:rPr>
                <w:sz w:val="16"/>
                <w:szCs w:val="16"/>
              </w:rPr>
            </w:pPr>
            <w:r w:rsidRPr="00266687">
              <w:rPr>
                <w:color w:val="000000"/>
                <w:sz w:val="16"/>
                <w:szCs w:val="16"/>
              </w:rPr>
              <w:t>13.60</w:t>
            </w:r>
          </w:p>
        </w:tc>
        <w:tc>
          <w:tcPr>
            <w:tcW w:w="1008" w:type="dxa"/>
            <w:vAlign w:val="center"/>
            <w:hideMark/>
          </w:tcPr>
          <w:p w14:paraId="739AC171"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5878A393" w14:textId="77777777" w:rsidTr="00F555E9">
        <w:trPr>
          <w:trHeight w:val="165"/>
        </w:trPr>
        <w:tc>
          <w:tcPr>
            <w:tcW w:w="360" w:type="dxa"/>
            <w:vAlign w:val="center"/>
            <w:hideMark/>
          </w:tcPr>
          <w:p w14:paraId="6B747FAA" w14:textId="77777777" w:rsidR="00E42721" w:rsidRPr="00B20630" w:rsidRDefault="00E42721" w:rsidP="00F555E9">
            <w:pPr>
              <w:snapToGrid w:val="0"/>
              <w:rPr>
                <w:sz w:val="16"/>
                <w:szCs w:val="16"/>
              </w:rPr>
            </w:pPr>
            <w:r w:rsidRPr="00B20630">
              <w:rPr>
                <w:color w:val="000000"/>
                <w:sz w:val="16"/>
                <w:szCs w:val="16"/>
              </w:rPr>
              <w:t>689</w:t>
            </w:r>
          </w:p>
        </w:tc>
        <w:tc>
          <w:tcPr>
            <w:tcW w:w="864" w:type="dxa"/>
            <w:vAlign w:val="center"/>
            <w:hideMark/>
          </w:tcPr>
          <w:p w14:paraId="6F528CB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CEC9741"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B736591"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050C340F"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4035E8C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F2F34F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110B7F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96D268F" w14:textId="77777777" w:rsidR="00E42721" w:rsidRPr="009B3DCC" w:rsidRDefault="00E42721" w:rsidP="00F555E9">
            <w:pPr>
              <w:snapToGrid w:val="0"/>
              <w:jc w:val="center"/>
              <w:rPr>
                <w:sz w:val="16"/>
                <w:szCs w:val="16"/>
              </w:rPr>
            </w:pPr>
            <w:r w:rsidRPr="00266687">
              <w:rPr>
                <w:color w:val="000000"/>
                <w:sz w:val="16"/>
                <w:szCs w:val="16"/>
              </w:rPr>
              <w:t>10.73</w:t>
            </w:r>
          </w:p>
        </w:tc>
        <w:tc>
          <w:tcPr>
            <w:tcW w:w="1008" w:type="dxa"/>
            <w:vAlign w:val="center"/>
            <w:hideMark/>
          </w:tcPr>
          <w:p w14:paraId="6B6D3AE0" w14:textId="77777777" w:rsidR="00E42721" w:rsidRPr="009B3DCC" w:rsidRDefault="00E42721" w:rsidP="00F555E9">
            <w:pPr>
              <w:snapToGrid w:val="0"/>
              <w:jc w:val="center"/>
              <w:rPr>
                <w:sz w:val="16"/>
                <w:szCs w:val="16"/>
              </w:rPr>
            </w:pPr>
            <w:r w:rsidRPr="00266687">
              <w:rPr>
                <w:color w:val="000000"/>
                <w:sz w:val="16"/>
                <w:szCs w:val="16"/>
              </w:rPr>
              <w:t>1.66</w:t>
            </w:r>
          </w:p>
        </w:tc>
      </w:tr>
      <w:tr w:rsidR="00E42721" w:rsidRPr="009B3DCC" w14:paraId="5B59E961" w14:textId="77777777" w:rsidTr="00F555E9">
        <w:trPr>
          <w:trHeight w:val="165"/>
        </w:trPr>
        <w:tc>
          <w:tcPr>
            <w:tcW w:w="360" w:type="dxa"/>
            <w:vAlign w:val="center"/>
            <w:hideMark/>
          </w:tcPr>
          <w:p w14:paraId="27283684" w14:textId="77777777" w:rsidR="00E42721" w:rsidRPr="00B20630" w:rsidRDefault="00E42721" w:rsidP="00F555E9">
            <w:pPr>
              <w:snapToGrid w:val="0"/>
              <w:rPr>
                <w:sz w:val="16"/>
                <w:szCs w:val="16"/>
              </w:rPr>
            </w:pPr>
            <w:r w:rsidRPr="00B20630">
              <w:rPr>
                <w:color w:val="000000"/>
                <w:sz w:val="16"/>
                <w:szCs w:val="16"/>
              </w:rPr>
              <w:t>690</w:t>
            </w:r>
          </w:p>
        </w:tc>
        <w:tc>
          <w:tcPr>
            <w:tcW w:w="864" w:type="dxa"/>
            <w:vAlign w:val="center"/>
            <w:hideMark/>
          </w:tcPr>
          <w:p w14:paraId="4CC01FF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96776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046EB6BC"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
          <w:p w14:paraId="2664EC64"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08CD901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11E12D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9C5BF0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23F17F7" w14:textId="77777777" w:rsidR="00E42721" w:rsidRPr="009B3DCC" w:rsidRDefault="00E42721" w:rsidP="00F555E9">
            <w:pPr>
              <w:snapToGrid w:val="0"/>
              <w:jc w:val="center"/>
              <w:rPr>
                <w:sz w:val="16"/>
                <w:szCs w:val="16"/>
              </w:rPr>
            </w:pPr>
            <w:r w:rsidRPr="00266687">
              <w:rPr>
                <w:color w:val="000000"/>
                <w:sz w:val="16"/>
                <w:szCs w:val="16"/>
              </w:rPr>
              <w:t>11.73</w:t>
            </w:r>
          </w:p>
        </w:tc>
        <w:tc>
          <w:tcPr>
            <w:tcW w:w="1008" w:type="dxa"/>
            <w:vAlign w:val="center"/>
            <w:hideMark/>
          </w:tcPr>
          <w:p w14:paraId="498701B9" w14:textId="77777777" w:rsidR="00E42721" w:rsidRPr="009B3DCC" w:rsidRDefault="00E42721" w:rsidP="00F555E9">
            <w:pPr>
              <w:snapToGrid w:val="0"/>
              <w:jc w:val="center"/>
              <w:rPr>
                <w:sz w:val="16"/>
                <w:szCs w:val="16"/>
              </w:rPr>
            </w:pPr>
            <w:r w:rsidRPr="00266687">
              <w:rPr>
                <w:color w:val="000000"/>
                <w:sz w:val="16"/>
                <w:szCs w:val="16"/>
              </w:rPr>
              <w:t>0.85</w:t>
            </w:r>
          </w:p>
        </w:tc>
      </w:tr>
      <w:tr w:rsidR="00E42721" w:rsidRPr="009B3DCC" w14:paraId="47EF1219" w14:textId="77777777" w:rsidTr="00F555E9">
        <w:trPr>
          <w:trHeight w:val="165"/>
        </w:trPr>
        <w:tc>
          <w:tcPr>
            <w:tcW w:w="360" w:type="dxa"/>
            <w:vAlign w:val="center"/>
            <w:hideMark/>
          </w:tcPr>
          <w:p w14:paraId="235B108C" w14:textId="77777777" w:rsidR="00E42721" w:rsidRPr="00B20630" w:rsidRDefault="00E42721" w:rsidP="00F555E9">
            <w:pPr>
              <w:snapToGrid w:val="0"/>
              <w:rPr>
                <w:sz w:val="16"/>
                <w:szCs w:val="16"/>
              </w:rPr>
            </w:pPr>
            <w:r w:rsidRPr="00B20630">
              <w:rPr>
                <w:color w:val="000000"/>
                <w:sz w:val="16"/>
                <w:szCs w:val="16"/>
              </w:rPr>
              <w:t>691</w:t>
            </w:r>
          </w:p>
        </w:tc>
        <w:tc>
          <w:tcPr>
            <w:tcW w:w="864" w:type="dxa"/>
            <w:vAlign w:val="center"/>
            <w:hideMark/>
          </w:tcPr>
          <w:p w14:paraId="77968A5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545663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26F6B0E"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
          <w:p w14:paraId="776AC376"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55D97BB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36C842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515E5F7"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742417DC" w14:textId="77777777" w:rsidR="00E42721" w:rsidRPr="009B3DCC" w:rsidRDefault="00E42721" w:rsidP="00F555E9">
            <w:pPr>
              <w:snapToGrid w:val="0"/>
              <w:jc w:val="center"/>
              <w:rPr>
                <w:sz w:val="16"/>
                <w:szCs w:val="16"/>
              </w:rPr>
            </w:pPr>
            <w:r w:rsidRPr="00266687">
              <w:rPr>
                <w:color w:val="000000"/>
                <w:sz w:val="16"/>
                <w:szCs w:val="16"/>
              </w:rPr>
              <w:t>12.99</w:t>
            </w:r>
          </w:p>
        </w:tc>
        <w:tc>
          <w:tcPr>
            <w:tcW w:w="1008" w:type="dxa"/>
            <w:vAlign w:val="center"/>
            <w:hideMark/>
          </w:tcPr>
          <w:p w14:paraId="27B438AD"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32769583" w14:textId="77777777" w:rsidTr="00F555E9">
        <w:trPr>
          <w:trHeight w:val="165"/>
        </w:trPr>
        <w:tc>
          <w:tcPr>
            <w:tcW w:w="360" w:type="dxa"/>
            <w:vAlign w:val="center"/>
            <w:hideMark/>
          </w:tcPr>
          <w:p w14:paraId="39962D56" w14:textId="77777777" w:rsidR="00E42721" w:rsidRPr="00B20630" w:rsidRDefault="00E42721" w:rsidP="00F555E9">
            <w:pPr>
              <w:snapToGrid w:val="0"/>
              <w:rPr>
                <w:sz w:val="16"/>
                <w:szCs w:val="16"/>
              </w:rPr>
            </w:pPr>
            <w:r w:rsidRPr="00B20630">
              <w:rPr>
                <w:color w:val="000000"/>
                <w:sz w:val="16"/>
                <w:szCs w:val="16"/>
              </w:rPr>
              <w:t>692</w:t>
            </w:r>
          </w:p>
        </w:tc>
        <w:tc>
          <w:tcPr>
            <w:tcW w:w="864" w:type="dxa"/>
            <w:vAlign w:val="center"/>
            <w:hideMark/>
          </w:tcPr>
          <w:p w14:paraId="5156176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CDB2F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457D664"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
          <w:p w14:paraId="18C8B5BD"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66F0CD5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F02F0A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ED71347"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C0B781D" w14:textId="77777777" w:rsidR="00E42721" w:rsidRPr="009B3DCC" w:rsidRDefault="00E42721" w:rsidP="00F555E9">
            <w:pPr>
              <w:snapToGrid w:val="0"/>
              <w:jc w:val="center"/>
              <w:rPr>
                <w:sz w:val="16"/>
                <w:szCs w:val="16"/>
              </w:rPr>
            </w:pPr>
            <w:r w:rsidRPr="00266687">
              <w:rPr>
                <w:color w:val="000000"/>
                <w:sz w:val="16"/>
                <w:szCs w:val="16"/>
              </w:rPr>
              <w:t>12.60</w:t>
            </w:r>
          </w:p>
        </w:tc>
        <w:tc>
          <w:tcPr>
            <w:tcW w:w="1008" w:type="dxa"/>
            <w:vAlign w:val="center"/>
            <w:hideMark/>
          </w:tcPr>
          <w:p w14:paraId="6F0BCAF9"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6FF8623D" w14:textId="77777777" w:rsidTr="00F555E9">
        <w:trPr>
          <w:trHeight w:val="165"/>
        </w:trPr>
        <w:tc>
          <w:tcPr>
            <w:tcW w:w="360" w:type="dxa"/>
            <w:vAlign w:val="center"/>
            <w:hideMark/>
          </w:tcPr>
          <w:p w14:paraId="0A52A187" w14:textId="77777777" w:rsidR="00E42721" w:rsidRPr="00B20630" w:rsidRDefault="00E42721" w:rsidP="00F555E9">
            <w:pPr>
              <w:snapToGrid w:val="0"/>
              <w:rPr>
                <w:sz w:val="16"/>
                <w:szCs w:val="16"/>
              </w:rPr>
            </w:pPr>
            <w:r w:rsidRPr="00B20630">
              <w:rPr>
                <w:color w:val="000000"/>
                <w:sz w:val="16"/>
                <w:szCs w:val="16"/>
              </w:rPr>
              <w:t>693</w:t>
            </w:r>
          </w:p>
        </w:tc>
        <w:tc>
          <w:tcPr>
            <w:tcW w:w="864" w:type="dxa"/>
            <w:vAlign w:val="center"/>
            <w:hideMark/>
          </w:tcPr>
          <w:p w14:paraId="1F0B70D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4F4B5C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0AEF878A"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
          <w:p w14:paraId="222F7B99"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12A5547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BA6B97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626E333"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CE6FFDB" w14:textId="77777777" w:rsidR="00E42721" w:rsidRPr="009B3DCC" w:rsidRDefault="00E42721" w:rsidP="00F555E9">
            <w:pPr>
              <w:snapToGrid w:val="0"/>
              <w:jc w:val="center"/>
              <w:rPr>
                <w:sz w:val="16"/>
                <w:szCs w:val="16"/>
              </w:rPr>
            </w:pPr>
            <w:r w:rsidRPr="00266687">
              <w:rPr>
                <w:color w:val="000000"/>
                <w:sz w:val="16"/>
                <w:szCs w:val="16"/>
              </w:rPr>
              <w:t>11.12</w:t>
            </w:r>
          </w:p>
        </w:tc>
        <w:tc>
          <w:tcPr>
            <w:tcW w:w="1008" w:type="dxa"/>
            <w:vAlign w:val="center"/>
            <w:hideMark/>
          </w:tcPr>
          <w:p w14:paraId="54F256CA" w14:textId="77777777" w:rsidR="00E42721" w:rsidRPr="009B3DCC" w:rsidRDefault="00E42721" w:rsidP="00F555E9">
            <w:pPr>
              <w:snapToGrid w:val="0"/>
              <w:jc w:val="center"/>
              <w:rPr>
                <w:sz w:val="16"/>
                <w:szCs w:val="16"/>
              </w:rPr>
            </w:pPr>
            <w:r w:rsidRPr="00266687">
              <w:rPr>
                <w:color w:val="000000"/>
                <w:sz w:val="16"/>
                <w:szCs w:val="16"/>
              </w:rPr>
              <w:t>1.34</w:t>
            </w:r>
          </w:p>
        </w:tc>
      </w:tr>
      <w:tr w:rsidR="00E42721" w:rsidRPr="009B3DCC" w14:paraId="0F53DCAF" w14:textId="77777777" w:rsidTr="00F555E9">
        <w:trPr>
          <w:trHeight w:val="165"/>
        </w:trPr>
        <w:tc>
          <w:tcPr>
            <w:tcW w:w="360" w:type="dxa"/>
            <w:vAlign w:val="center"/>
            <w:hideMark/>
          </w:tcPr>
          <w:p w14:paraId="26DDBCB7" w14:textId="77777777" w:rsidR="00E42721" w:rsidRPr="00B20630" w:rsidRDefault="00E42721" w:rsidP="00F555E9">
            <w:pPr>
              <w:snapToGrid w:val="0"/>
              <w:rPr>
                <w:sz w:val="16"/>
                <w:szCs w:val="16"/>
              </w:rPr>
            </w:pPr>
            <w:r w:rsidRPr="00B20630">
              <w:rPr>
                <w:color w:val="000000"/>
                <w:sz w:val="16"/>
                <w:szCs w:val="16"/>
              </w:rPr>
              <w:t>694</w:t>
            </w:r>
          </w:p>
        </w:tc>
        <w:tc>
          <w:tcPr>
            <w:tcW w:w="864" w:type="dxa"/>
            <w:vAlign w:val="center"/>
            <w:hideMark/>
          </w:tcPr>
          <w:p w14:paraId="239D8A6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DD2732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D9920D9"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
          <w:p w14:paraId="368DF1C9"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7E81746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75B58B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667B229"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32A9986" w14:textId="77777777" w:rsidR="00E42721" w:rsidRPr="009B3DCC" w:rsidRDefault="00E42721" w:rsidP="00F555E9">
            <w:pPr>
              <w:snapToGrid w:val="0"/>
              <w:jc w:val="center"/>
              <w:rPr>
                <w:sz w:val="16"/>
                <w:szCs w:val="16"/>
              </w:rPr>
            </w:pPr>
            <w:r w:rsidRPr="00266687">
              <w:rPr>
                <w:color w:val="000000"/>
                <w:sz w:val="16"/>
                <w:szCs w:val="16"/>
              </w:rPr>
              <w:t>10.73</w:t>
            </w:r>
          </w:p>
        </w:tc>
        <w:tc>
          <w:tcPr>
            <w:tcW w:w="1008" w:type="dxa"/>
            <w:vAlign w:val="center"/>
            <w:hideMark/>
          </w:tcPr>
          <w:p w14:paraId="34508039" w14:textId="77777777" w:rsidR="00E42721" w:rsidRPr="009B3DCC" w:rsidRDefault="00E42721" w:rsidP="00F555E9">
            <w:pPr>
              <w:snapToGrid w:val="0"/>
              <w:jc w:val="center"/>
              <w:rPr>
                <w:sz w:val="16"/>
                <w:szCs w:val="16"/>
              </w:rPr>
            </w:pPr>
            <w:r w:rsidRPr="00266687">
              <w:rPr>
                <w:color w:val="000000"/>
                <w:sz w:val="16"/>
                <w:szCs w:val="16"/>
              </w:rPr>
              <w:t>1.52</w:t>
            </w:r>
          </w:p>
        </w:tc>
      </w:tr>
      <w:tr w:rsidR="00E42721" w:rsidRPr="009B3DCC" w14:paraId="4CBFE545" w14:textId="77777777" w:rsidTr="00F555E9">
        <w:trPr>
          <w:trHeight w:val="165"/>
        </w:trPr>
        <w:tc>
          <w:tcPr>
            <w:tcW w:w="360" w:type="dxa"/>
            <w:vAlign w:val="center"/>
            <w:hideMark/>
          </w:tcPr>
          <w:p w14:paraId="1F45CE1D" w14:textId="77777777" w:rsidR="00E42721" w:rsidRPr="00B20630" w:rsidRDefault="00E42721" w:rsidP="00F555E9">
            <w:pPr>
              <w:snapToGrid w:val="0"/>
              <w:rPr>
                <w:sz w:val="16"/>
                <w:szCs w:val="16"/>
              </w:rPr>
            </w:pPr>
            <w:r w:rsidRPr="00B20630">
              <w:rPr>
                <w:color w:val="000000"/>
                <w:sz w:val="16"/>
                <w:szCs w:val="16"/>
              </w:rPr>
              <w:t>695</w:t>
            </w:r>
          </w:p>
        </w:tc>
        <w:tc>
          <w:tcPr>
            <w:tcW w:w="864" w:type="dxa"/>
            <w:vAlign w:val="center"/>
            <w:hideMark/>
          </w:tcPr>
          <w:p w14:paraId="5400EC4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2752D0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44DE341"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
          <w:p w14:paraId="5B13E970"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25EF49B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7EB33F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5355FB3"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BA52F1E" w14:textId="77777777" w:rsidR="00E42721" w:rsidRPr="009B3DCC" w:rsidRDefault="00E42721" w:rsidP="00F555E9">
            <w:pPr>
              <w:snapToGrid w:val="0"/>
              <w:jc w:val="center"/>
              <w:rPr>
                <w:sz w:val="16"/>
                <w:szCs w:val="16"/>
              </w:rPr>
            </w:pPr>
            <w:r w:rsidRPr="00266687">
              <w:rPr>
                <w:color w:val="000000"/>
                <w:sz w:val="16"/>
                <w:szCs w:val="16"/>
              </w:rPr>
              <w:t>9.94</w:t>
            </w:r>
          </w:p>
        </w:tc>
        <w:tc>
          <w:tcPr>
            <w:tcW w:w="1008" w:type="dxa"/>
            <w:vAlign w:val="center"/>
            <w:hideMark/>
          </w:tcPr>
          <w:p w14:paraId="7B0D6A9C" w14:textId="77777777" w:rsidR="00E42721" w:rsidRPr="009B3DCC" w:rsidRDefault="00E42721" w:rsidP="00F555E9">
            <w:pPr>
              <w:snapToGrid w:val="0"/>
              <w:jc w:val="center"/>
              <w:rPr>
                <w:sz w:val="16"/>
                <w:szCs w:val="16"/>
              </w:rPr>
            </w:pPr>
            <w:r w:rsidRPr="00266687">
              <w:rPr>
                <w:color w:val="000000"/>
                <w:sz w:val="16"/>
                <w:szCs w:val="16"/>
              </w:rPr>
              <w:t>0.92</w:t>
            </w:r>
          </w:p>
        </w:tc>
      </w:tr>
      <w:tr w:rsidR="00E42721" w:rsidRPr="009B3DCC" w14:paraId="4A3E97F2" w14:textId="77777777" w:rsidTr="00F555E9">
        <w:trPr>
          <w:trHeight w:val="165"/>
        </w:trPr>
        <w:tc>
          <w:tcPr>
            <w:tcW w:w="360" w:type="dxa"/>
            <w:vAlign w:val="center"/>
            <w:hideMark/>
          </w:tcPr>
          <w:p w14:paraId="78CB78FB" w14:textId="77777777" w:rsidR="00E42721" w:rsidRPr="00B20630" w:rsidRDefault="00E42721" w:rsidP="00F555E9">
            <w:pPr>
              <w:snapToGrid w:val="0"/>
              <w:rPr>
                <w:sz w:val="16"/>
                <w:szCs w:val="16"/>
              </w:rPr>
            </w:pPr>
            <w:r w:rsidRPr="00B20630">
              <w:rPr>
                <w:color w:val="000000"/>
                <w:sz w:val="16"/>
                <w:szCs w:val="16"/>
              </w:rPr>
              <w:t>696</w:t>
            </w:r>
          </w:p>
        </w:tc>
        <w:tc>
          <w:tcPr>
            <w:tcW w:w="864" w:type="dxa"/>
            <w:vAlign w:val="center"/>
            <w:hideMark/>
          </w:tcPr>
          <w:p w14:paraId="30ED2B1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9C1A8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0B1A354"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
          <w:p w14:paraId="59D38689"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22DD186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6FCF63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17E5F92"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825115E" w14:textId="77777777" w:rsidR="00E42721" w:rsidRPr="009B3DCC" w:rsidRDefault="00E42721" w:rsidP="00F555E9">
            <w:pPr>
              <w:snapToGrid w:val="0"/>
              <w:jc w:val="center"/>
              <w:rPr>
                <w:sz w:val="16"/>
                <w:szCs w:val="16"/>
              </w:rPr>
            </w:pPr>
            <w:r w:rsidRPr="00266687">
              <w:rPr>
                <w:color w:val="000000"/>
                <w:sz w:val="16"/>
                <w:szCs w:val="16"/>
              </w:rPr>
              <w:t>12.76</w:t>
            </w:r>
          </w:p>
        </w:tc>
        <w:tc>
          <w:tcPr>
            <w:tcW w:w="1008" w:type="dxa"/>
            <w:vAlign w:val="center"/>
            <w:hideMark/>
          </w:tcPr>
          <w:p w14:paraId="71183F3A" w14:textId="77777777" w:rsidR="00E42721" w:rsidRPr="009B3DCC" w:rsidRDefault="00E42721" w:rsidP="00F555E9">
            <w:pPr>
              <w:snapToGrid w:val="0"/>
              <w:jc w:val="center"/>
              <w:rPr>
                <w:sz w:val="16"/>
                <w:szCs w:val="16"/>
              </w:rPr>
            </w:pPr>
            <w:r w:rsidRPr="00266687">
              <w:rPr>
                <w:color w:val="000000"/>
                <w:sz w:val="16"/>
                <w:szCs w:val="16"/>
              </w:rPr>
              <w:t>1.04</w:t>
            </w:r>
          </w:p>
        </w:tc>
      </w:tr>
      <w:tr w:rsidR="00E42721" w:rsidRPr="009B3DCC" w14:paraId="67953C16" w14:textId="77777777" w:rsidTr="00F555E9">
        <w:trPr>
          <w:trHeight w:val="165"/>
        </w:trPr>
        <w:tc>
          <w:tcPr>
            <w:tcW w:w="360" w:type="dxa"/>
            <w:vAlign w:val="center"/>
            <w:hideMark/>
          </w:tcPr>
          <w:p w14:paraId="5E57ECC3" w14:textId="77777777" w:rsidR="00E42721" w:rsidRPr="00B20630" w:rsidRDefault="00E42721" w:rsidP="00F555E9">
            <w:pPr>
              <w:snapToGrid w:val="0"/>
              <w:rPr>
                <w:sz w:val="16"/>
                <w:szCs w:val="16"/>
              </w:rPr>
            </w:pPr>
            <w:r w:rsidRPr="00B20630">
              <w:rPr>
                <w:color w:val="000000"/>
                <w:sz w:val="16"/>
                <w:szCs w:val="16"/>
              </w:rPr>
              <w:t>697</w:t>
            </w:r>
          </w:p>
        </w:tc>
        <w:tc>
          <w:tcPr>
            <w:tcW w:w="864" w:type="dxa"/>
            <w:vAlign w:val="center"/>
            <w:hideMark/>
          </w:tcPr>
          <w:p w14:paraId="6E22EA7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C8A2AE7"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B9CBF00"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
          <w:p w14:paraId="77585018"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1205948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B205AA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342C7C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3F71B19" w14:textId="77777777" w:rsidR="00E42721" w:rsidRPr="009B3DCC" w:rsidRDefault="00E42721" w:rsidP="00F555E9">
            <w:pPr>
              <w:snapToGrid w:val="0"/>
              <w:jc w:val="center"/>
              <w:rPr>
                <w:sz w:val="16"/>
                <w:szCs w:val="16"/>
              </w:rPr>
            </w:pPr>
            <w:r w:rsidRPr="00266687">
              <w:rPr>
                <w:color w:val="000000"/>
                <w:sz w:val="16"/>
                <w:szCs w:val="16"/>
              </w:rPr>
              <w:t>13.21</w:t>
            </w:r>
          </w:p>
        </w:tc>
        <w:tc>
          <w:tcPr>
            <w:tcW w:w="1008" w:type="dxa"/>
            <w:vAlign w:val="center"/>
            <w:hideMark/>
          </w:tcPr>
          <w:p w14:paraId="49D766F2" w14:textId="77777777" w:rsidR="00E42721" w:rsidRPr="009B3DCC" w:rsidRDefault="00E42721" w:rsidP="00F555E9">
            <w:pPr>
              <w:snapToGrid w:val="0"/>
              <w:jc w:val="center"/>
              <w:rPr>
                <w:sz w:val="16"/>
                <w:szCs w:val="16"/>
              </w:rPr>
            </w:pPr>
            <w:r w:rsidRPr="00266687">
              <w:rPr>
                <w:color w:val="000000"/>
                <w:sz w:val="16"/>
                <w:szCs w:val="16"/>
              </w:rPr>
              <w:t>1.19</w:t>
            </w:r>
          </w:p>
        </w:tc>
      </w:tr>
      <w:tr w:rsidR="00E42721" w:rsidRPr="009B3DCC" w14:paraId="1E6D2869" w14:textId="77777777" w:rsidTr="00F555E9">
        <w:trPr>
          <w:trHeight w:val="165"/>
        </w:trPr>
        <w:tc>
          <w:tcPr>
            <w:tcW w:w="360" w:type="dxa"/>
            <w:vAlign w:val="center"/>
            <w:hideMark/>
          </w:tcPr>
          <w:p w14:paraId="632F0097" w14:textId="77777777" w:rsidR="00E42721" w:rsidRPr="00B20630" w:rsidRDefault="00E42721" w:rsidP="00F555E9">
            <w:pPr>
              <w:snapToGrid w:val="0"/>
              <w:rPr>
                <w:sz w:val="16"/>
                <w:szCs w:val="16"/>
              </w:rPr>
            </w:pPr>
            <w:r w:rsidRPr="00B20630">
              <w:rPr>
                <w:color w:val="000000"/>
                <w:sz w:val="16"/>
                <w:szCs w:val="16"/>
              </w:rPr>
              <w:t>698</w:t>
            </w:r>
          </w:p>
        </w:tc>
        <w:tc>
          <w:tcPr>
            <w:tcW w:w="864" w:type="dxa"/>
            <w:vAlign w:val="center"/>
            <w:hideMark/>
          </w:tcPr>
          <w:p w14:paraId="1D3690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1552A9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4B4F14B4"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
          <w:p w14:paraId="33DA2C49"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53E1BFC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686947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3FAD0BB"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826698F" w14:textId="77777777" w:rsidR="00E42721" w:rsidRPr="009B3DCC" w:rsidRDefault="00E42721" w:rsidP="00F555E9">
            <w:pPr>
              <w:snapToGrid w:val="0"/>
              <w:jc w:val="center"/>
              <w:rPr>
                <w:sz w:val="16"/>
                <w:szCs w:val="16"/>
              </w:rPr>
            </w:pPr>
            <w:r w:rsidRPr="00266687">
              <w:rPr>
                <w:color w:val="000000"/>
                <w:sz w:val="16"/>
                <w:szCs w:val="16"/>
              </w:rPr>
              <w:t>12.78</w:t>
            </w:r>
          </w:p>
        </w:tc>
        <w:tc>
          <w:tcPr>
            <w:tcW w:w="1008" w:type="dxa"/>
            <w:vAlign w:val="center"/>
            <w:hideMark/>
          </w:tcPr>
          <w:p w14:paraId="44AC3B56"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6E43F10A" w14:textId="77777777" w:rsidTr="00F555E9">
        <w:trPr>
          <w:trHeight w:val="165"/>
        </w:trPr>
        <w:tc>
          <w:tcPr>
            <w:tcW w:w="360" w:type="dxa"/>
            <w:vAlign w:val="center"/>
            <w:hideMark/>
          </w:tcPr>
          <w:p w14:paraId="5CB419A3" w14:textId="77777777" w:rsidR="00E42721" w:rsidRPr="00B20630" w:rsidRDefault="00E42721" w:rsidP="00F555E9">
            <w:pPr>
              <w:snapToGrid w:val="0"/>
              <w:rPr>
                <w:sz w:val="16"/>
                <w:szCs w:val="16"/>
              </w:rPr>
            </w:pPr>
            <w:r w:rsidRPr="00B20630">
              <w:rPr>
                <w:color w:val="000000"/>
                <w:sz w:val="16"/>
                <w:szCs w:val="16"/>
              </w:rPr>
              <w:t>699</w:t>
            </w:r>
          </w:p>
        </w:tc>
        <w:tc>
          <w:tcPr>
            <w:tcW w:w="864" w:type="dxa"/>
            <w:vAlign w:val="center"/>
            <w:hideMark/>
          </w:tcPr>
          <w:p w14:paraId="044865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873261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48885C3"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
          <w:p w14:paraId="24806208"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6C3D9EB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2FF2CE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26A399C"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0310F82" w14:textId="77777777" w:rsidR="00E42721" w:rsidRPr="009B3DCC" w:rsidRDefault="00E42721" w:rsidP="00F555E9">
            <w:pPr>
              <w:snapToGrid w:val="0"/>
              <w:jc w:val="center"/>
              <w:rPr>
                <w:sz w:val="16"/>
                <w:szCs w:val="16"/>
              </w:rPr>
            </w:pPr>
            <w:r w:rsidRPr="00266687">
              <w:rPr>
                <w:color w:val="000000"/>
                <w:sz w:val="16"/>
                <w:szCs w:val="16"/>
              </w:rPr>
              <w:t>12.90</w:t>
            </w:r>
          </w:p>
        </w:tc>
        <w:tc>
          <w:tcPr>
            <w:tcW w:w="1008" w:type="dxa"/>
            <w:vAlign w:val="center"/>
            <w:hideMark/>
          </w:tcPr>
          <w:p w14:paraId="152CAF0B" w14:textId="77777777" w:rsidR="00E42721" w:rsidRPr="009B3DCC" w:rsidRDefault="00E42721" w:rsidP="00F555E9">
            <w:pPr>
              <w:snapToGrid w:val="0"/>
              <w:jc w:val="center"/>
              <w:rPr>
                <w:sz w:val="16"/>
                <w:szCs w:val="16"/>
              </w:rPr>
            </w:pPr>
            <w:r w:rsidRPr="00266687">
              <w:rPr>
                <w:color w:val="000000"/>
                <w:sz w:val="16"/>
                <w:szCs w:val="16"/>
              </w:rPr>
              <w:t>1.49</w:t>
            </w:r>
          </w:p>
        </w:tc>
      </w:tr>
      <w:tr w:rsidR="00E42721" w:rsidRPr="009B3DCC" w14:paraId="1CEF98D3" w14:textId="77777777" w:rsidTr="00F555E9">
        <w:trPr>
          <w:trHeight w:val="180"/>
        </w:trPr>
        <w:tc>
          <w:tcPr>
            <w:tcW w:w="360" w:type="dxa"/>
            <w:vAlign w:val="center"/>
            <w:hideMark/>
          </w:tcPr>
          <w:p w14:paraId="3F8307BE" w14:textId="77777777" w:rsidR="00E42721" w:rsidRPr="00B20630" w:rsidRDefault="00E42721" w:rsidP="00F555E9">
            <w:pPr>
              <w:snapToGrid w:val="0"/>
              <w:rPr>
                <w:sz w:val="16"/>
                <w:szCs w:val="16"/>
              </w:rPr>
            </w:pPr>
            <w:r w:rsidRPr="00B20630">
              <w:rPr>
                <w:color w:val="000000"/>
                <w:sz w:val="16"/>
                <w:szCs w:val="16"/>
              </w:rPr>
              <w:t>700</w:t>
            </w:r>
          </w:p>
        </w:tc>
        <w:tc>
          <w:tcPr>
            <w:tcW w:w="864" w:type="dxa"/>
            <w:vAlign w:val="center"/>
            <w:hideMark/>
          </w:tcPr>
          <w:p w14:paraId="20CCC84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2C5E3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026C7E2"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
          <w:p w14:paraId="0ACEFE99"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4209F0B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264CB7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FDD668C"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BB3E10D" w14:textId="77777777" w:rsidR="00E42721" w:rsidRPr="009B3DCC" w:rsidRDefault="00E42721" w:rsidP="00F555E9">
            <w:pPr>
              <w:snapToGrid w:val="0"/>
              <w:jc w:val="center"/>
              <w:rPr>
                <w:sz w:val="16"/>
                <w:szCs w:val="16"/>
              </w:rPr>
            </w:pPr>
            <w:r w:rsidRPr="00266687">
              <w:rPr>
                <w:color w:val="000000"/>
                <w:sz w:val="16"/>
                <w:szCs w:val="16"/>
              </w:rPr>
              <w:t>2.88</w:t>
            </w:r>
          </w:p>
        </w:tc>
        <w:tc>
          <w:tcPr>
            <w:tcW w:w="1008" w:type="dxa"/>
            <w:vAlign w:val="center"/>
            <w:hideMark/>
          </w:tcPr>
          <w:p w14:paraId="2ECD818C" w14:textId="77777777" w:rsidR="00E42721" w:rsidRPr="009B3DCC" w:rsidRDefault="00E42721" w:rsidP="00F555E9">
            <w:pPr>
              <w:snapToGrid w:val="0"/>
              <w:jc w:val="center"/>
              <w:rPr>
                <w:sz w:val="16"/>
                <w:szCs w:val="16"/>
              </w:rPr>
            </w:pPr>
            <w:r w:rsidRPr="00266687">
              <w:rPr>
                <w:color w:val="000000"/>
                <w:sz w:val="16"/>
                <w:szCs w:val="16"/>
              </w:rPr>
              <w:t>3.15</w:t>
            </w:r>
          </w:p>
        </w:tc>
      </w:tr>
      <w:tr w:rsidR="00E42721" w:rsidRPr="009B3DCC" w14:paraId="7F1EABB3" w14:textId="77777777" w:rsidTr="00F555E9">
        <w:trPr>
          <w:trHeight w:val="165"/>
        </w:trPr>
        <w:tc>
          <w:tcPr>
            <w:tcW w:w="360" w:type="dxa"/>
            <w:vAlign w:val="center"/>
            <w:hideMark/>
          </w:tcPr>
          <w:p w14:paraId="2EC69CA3" w14:textId="77777777" w:rsidR="00E42721" w:rsidRPr="00B20630" w:rsidRDefault="00E42721" w:rsidP="00F555E9">
            <w:pPr>
              <w:snapToGrid w:val="0"/>
              <w:rPr>
                <w:sz w:val="16"/>
                <w:szCs w:val="16"/>
              </w:rPr>
            </w:pPr>
            <w:r w:rsidRPr="00B20630">
              <w:rPr>
                <w:color w:val="000000"/>
                <w:sz w:val="16"/>
                <w:szCs w:val="16"/>
              </w:rPr>
              <w:t>701</w:t>
            </w:r>
          </w:p>
        </w:tc>
        <w:tc>
          <w:tcPr>
            <w:tcW w:w="864" w:type="dxa"/>
            <w:vAlign w:val="center"/>
            <w:hideMark/>
          </w:tcPr>
          <w:p w14:paraId="1473E5B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D4088C7"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FCC1853"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
          <w:p w14:paraId="03CE26C9"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16B29F9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DA17B5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7065CE7"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A26D3A5"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6E9256F3" w14:textId="77777777" w:rsidR="00E42721" w:rsidRPr="009B3DCC" w:rsidRDefault="00E42721" w:rsidP="00F555E9">
            <w:pPr>
              <w:snapToGrid w:val="0"/>
              <w:jc w:val="center"/>
              <w:rPr>
                <w:sz w:val="16"/>
                <w:szCs w:val="16"/>
              </w:rPr>
            </w:pPr>
            <w:r w:rsidRPr="00266687">
              <w:rPr>
                <w:color w:val="000000"/>
                <w:sz w:val="16"/>
                <w:szCs w:val="16"/>
              </w:rPr>
              <w:t>3.52</w:t>
            </w:r>
          </w:p>
        </w:tc>
      </w:tr>
      <w:tr w:rsidR="00E42721" w:rsidRPr="009B3DCC" w14:paraId="6DE28555" w14:textId="77777777" w:rsidTr="00F555E9">
        <w:trPr>
          <w:trHeight w:val="165"/>
        </w:trPr>
        <w:tc>
          <w:tcPr>
            <w:tcW w:w="360" w:type="dxa"/>
            <w:vAlign w:val="center"/>
            <w:hideMark/>
          </w:tcPr>
          <w:p w14:paraId="56ADE2F1" w14:textId="77777777" w:rsidR="00E42721" w:rsidRPr="00B20630" w:rsidRDefault="00E42721" w:rsidP="00F555E9">
            <w:pPr>
              <w:snapToGrid w:val="0"/>
              <w:rPr>
                <w:sz w:val="16"/>
                <w:szCs w:val="16"/>
              </w:rPr>
            </w:pPr>
            <w:r w:rsidRPr="00B20630">
              <w:rPr>
                <w:color w:val="000000"/>
                <w:sz w:val="16"/>
                <w:szCs w:val="16"/>
              </w:rPr>
              <w:t>702</w:t>
            </w:r>
          </w:p>
        </w:tc>
        <w:tc>
          <w:tcPr>
            <w:tcW w:w="864" w:type="dxa"/>
            <w:vAlign w:val="center"/>
            <w:hideMark/>
          </w:tcPr>
          <w:p w14:paraId="67E82D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128CA5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4E88F48"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
          <w:p w14:paraId="08CD7ECC"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4E86101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823C36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F0C3516"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25D71B1" w14:textId="77777777" w:rsidR="00E42721" w:rsidRPr="009B3DCC" w:rsidRDefault="00E42721" w:rsidP="00F555E9">
            <w:pPr>
              <w:snapToGrid w:val="0"/>
              <w:jc w:val="center"/>
              <w:rPr>
                <w:sz w:val="16"/>
                <w:szCs w:val="16"/>
              </w:rPr>
            </w:pPr>
            <w:r w:rsidRPr="00266687">
              <w:rPr>
                <w:color w:val="000000"/>
                <w:sz w:val="16"/>
                <w:szCs w:val="16"/>
              </w:rPr>
              <w:t>3.68</w:t>
            </w:r>
          </w:p>
        </w:tc>
        <w:tc>
          <w:tcPr>
            <w:tcW w:w="1008" w:type="dxa"/>
            <w:vAlign w:val="center"/>
            <w:hideMark/>
          </w:tcPr>
          <w:p w14:paraId="05DF984D" w14:textId="77777777" w:rsidR="00E42721" w:rsidRPr="009B3DCC" w:rsidRDefault="00E42721" w:rsidP="00F555E9">
            <w:pPr>
              <w:snapToGrid w:val="0"/>
              <w:jc w:val="center"/>
              <w:rPr>
                <w:sz w:val="16"/>
                <w:szCs w:val="16"/>
              </w:rPr>
            </w:pPr>
            <w:r w:rsidRPr="00266687">
              <w:rPr>
                <w:color w:val="000000"/>
                <w:sz w:val="16"/>
                <w:szCs w:val="16"/>
              </w:rPr>
              <w:t>4.11</w:t>
            </w:r>
          </w:p>
        </w:tc>
      </w:tr>
      <w:tr w:rsidR="00E42721" w:rsidRPr="009B3DCC" w14:paraId="5AABF5D7" w14:textId="77777777" w:rsidTr="00F555E9">
        <w:trPr>
          <w:trHeight w:val="165"/>
        </w:trPr>
        <w:tc>
          <w:tcPr>
            <w:tcW w:w="360" w:type="dxa"/>
            <w:vAlign w:val="center"/>
            <w:hideMark/>
          </w:tcPr>
          <w:p w14:paraId="2621F309" w14:textId="77777777" w:rsidR="00E42721" w:rsidRPr="00B20630" w:rsidRDefault="00E42721" w:rsidP="00F555E9">
            <w:pPr>
              <w:snapToGrid w:val="0"/>
              <w:rPr>
                <w:sz w:val="16"/>
                <w:szCs w:val="16"/>
              </w:rPr>
            </w:pPr>
            <w:r w:rsidRPr="00B20630">
              <w:rPr>
                <w:color w:val="000000"/>
                <w:sz w:val="16"/>
                <w:szCs w:val="16"/>
              </w:rPr>
              <w:t>703</w:t>
            </w:r>
          </w:p>
        </w:tc>
        <w:tc>
          <w:tcPr>
            <w:tcW w:w="864" w:type="dxa"/>
            <w:vAlign w:val="center"/>
            <w:hideMark/>
          </w:tcPr>
          <w:p w14:paraId="7F755C2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45C899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7D16A4BD"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
          <w:p w14:paraId="68BAECC8"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661A93E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4A8668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B70F9B7"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828CAAD" w14:textId="77777777" w:rsidR="00E42721" w:rsidRPr="009B3DCC" w:rsidRDefault="00E42721" w:rsidP="00F555E9">
            <w:pPr>
              <w:snapToGrid w:val="0"/>
              <w:jc w:val="center"/>
              <w:rPr>
                <w:sz w:val="16"/>
                <w:szCs w:val="16"/>
              </w:rPr>
            </w:pPr>
            <w:r w:rsidRPr="00266687">
              <w:rPr>
                <w:color w:val="000000"/>
                <w:sz w:val="16"/>
                <w:szCs w:val="16"/>
              </w:rPr>
              <w:t>3.40</w:t>
            </w:r>
          </w:p>
        </w:tc>
        <w:tc>
          <w:tcPr>
            <w:tcW w:w="1008" w:type="dxa"/>
            <w:vAlign w:val="center"/>
            <w:hideMark/>
          </w:tcPr>
          <w:p w14:paraId="7FF44FF2" w14:textId="77777777" w:rsidR="00E42721" w:rsidRPr="009B3DCC" w:rsidRDefault="00E42721" w:rsidP="00F555E9">
            <w:pPr>
              <w:snapToGrid w:val="0"/>
              <w:jc w:val="center"/>
              <w:rPr>
                <w:sz w:val="16"/>
                <w:szCs w:val="16"/>
              </w:rPr>
            </w:pPr>
            <w:r w:rsidRPr="00266687">
              <w:rPr>
                <w:color w:val="000000"/>
                <w:sz w:val="16"/>
                <w:szCs w:val="16"/>
              </w:rPr>
              <w:t>4.01</w:t>
            </w:r>
          </w:p>
        </w:tc>
      </w:tr>
      <w:tr w:rsidR="00E42721" w:rsidRPr="009B3DCC" w14:paraId="1954EF40" w14:textId="77777777" w:rsidTr="00F555E9">
        <w:trPr>
          <w:trHeight w:val="165"/>
        </w:trPr>
        <w:tc>
          <w:tcPr>
            <w:tcW w:w="360" w:type="dxa"/>
            <w:vAlign w:val="center"/>
            <w:hideMark/>
          </w:tcPr>
          <w:p w14:paraId="12032DEC" w14:textId="77777777" w:rsidR="00E42721" w:rsidRPr="00B20630" w:rsidRDefault="00E42721" w:rsidP="00F555E9">
            <w:pPr>
              <w:snapToGrid w:val="0"/>
              <w:rPr>
                <w:sz w:val="16"/>
                <w:szCs w:val="16"/>
              </w:rPr>
            </w:pPr>
            <w:r w:rsidRPr="00B20630">
              <w:rPr>
                <w:color w:val="000000"/>
                <w:sz w:val="16"/>
                <w:szCs w:val="16"/>
              </w:rPr>
              <w:t>704</w:t>
            </w:r>
          </w:p>
        </w:tc>
        <w:tc>
          <w:tcPr>
            <w:tcW w:w="864" w:type="dxa"/>
            <w:vAlign w:val="center"/>
            <w:hideMark/>
          </w:tcPr>
          <w:p w14:paraId="1F05710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CDFF8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FD07353"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
          <w:p w14:paraId="6AE5011B"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6E684D5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26CB9A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01A556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D4AB97D" w14:textId="77777777" w:rsidR="00E42721" w:rsidRPr="009B3DCC" w:rsidRDefault="00E42721" w:rsidP="00F555E9">
            <w:pPr>
              <w:snapToGrid w:val="0"/>
              <w:jc w:val="center"/>
              <w:rPr>
                <w:sz w:val="16"/>
                <w:szCs w:val="16"/>
              </w:rPr>
            </w:pPr>
            <w:r w:rsidRPr="00266687">
              <w:rPr>
                <w:color w:val="000000"/>
                <w:sz w:val="16"/>
                <w:szCs w:val="16"/>
              </w:rPr>
              <w:t>3.49</w:t>
            </w:r>
          </w:p>
        </w:tc>
        <w:tc>
          <w:tcPr>
            <w:tcW w:w="1008" w:type="dxa"/>
            <w:vAlign w:val="center"/>
            <w:hideMark/>
          </w:tcPr>
          <w:p w14:paraId="16BADA49"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4F865A54" w14:textId="77777777" w:rsidTr="00F555E9">
        <w:trPr>
          <w:trHeight w:val="165"/>
        </w:trPr>
        <w:tc>
          <w:tcPr>
            <w:tcW w:w="360" w:type="dxa"/>
            <w:vAlign w:val="center"/>
            <w:hideMark/>
          </w:tcPr>
          <w:p w14:paraId="6A6B1DB9" w14:textId="77777777" w:rsidR="00E42721" w:rsidRPr="00B20630" w:rsidRDefault="00E42721" w:rsidP="00F555E9">
            <w:pPr>
              <w:snapToGrid w:val="0"/>
              <w:rPr>
                <w:sz w:val="16"/>
                <w:szCs w:val="16"/>
              </w:rPr>
            </w:pPr>
            <w:r w:rsidRPr="00B20630">
              <w:rPr>
                <w:color w:val="000000"/>
                <w:sz w:val="16"/>
                <w:szCs w:val="16"/>
              </w:rPr>
              <w:t>705</w:t>
            </w:r>
          </w:p>
        </w:tc>
        <w:tc>
          <w:tcPr>
            <w:tcW w:w="864" w:type="dxa"/>
            <w:vAlign w:val="center"/>
            <w:hideMark/>
          </w:tcPr>
          <w:p w14:paraId="2A603A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8A735E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1CC203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EFD698D"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7AC7123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2120F6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9E603B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82A4646" w14:textId="77777777" w:rsidR="00E42721" w:rsidRPr="009B3DCC" w:rsidRDefault="00E42721" w:rsidP="00F555E9">
            <w:pPr>
              <w:snapToGrid w:val="0"/>
              <w:jc w:val="center"/>
              <w:rPr>
                <w:sz w:val="16"/>
                <w:szCs w:val="16"/>
              </w:rPr>
            </w:pPr>
            <w:r w:rsidRPr="00266687">
              <w:rPr>
                <w:color w:val="000000"/>
                <w:sz w:val="16"/>
                <w:szCs w:val="16"/>
              </w:rPr>
              <w:t>6.34</w:t>
            </w:r>
          </w:p>
        </w:tc>
        <w:tc>
          <w:tcPr>
            <w:tcW w:w="1008" w:type="dxa"/>
            <w:vAlign w:val="center"/>
            <w:hideMark/>
          </w:tcPr>
          <w:p w14:paraId="28D6B263" w14:textId="77777777" w:rsidR="00E42721" w:rsidRPr="009B3DCC" w:rsidRDefault="00E42721" w:rsidP="00F555E9">
            <w:pPr>
              <w:snapToGrid w:val="0"/>
              <w:jc w:val="center"/>
              <w:rPr>
                <w:sz w:val="16"/>
                <w:szCs w:val="16"/>
              </w:rPr>
            </w:pPr>
            <w:r w:rsidRPr="00266687">
              <w:rPr>
                <w:color w:val="000000"/>
                <w:sz w:val="16"/>
                <w:szCs w:val="16"/>
              </w:rPr>
              <w:t>1.75</w:t>
            </w:r>
          </w:p>
        </w:tc>
      </w:tr>
      <w:tr w:rsidR="00E42721" w:rsidRPr="009B3DCC" w14:paraId="11628A83" w14:textId="77777777" w:rsidTr="00F555E9">
        <w:trPr>
          <w:trHeight w:val="165"/>
        </w:trPr>
        <w:tc>
          <w:tcPr>
            <w:tcW w:w="360" w:type="dxa"/>
            <w:vAlign w:val="center"/>
            <w:hideMark/>
          </w:tcPr>
          <w:p w14:paraId="7044249A" w14:textId="77777777" w:rsidR="00E42721" w:rsidRPr="00B20630" w:rsidRDefault="00E42721" w:rsidP="00F555E9">
            <w:pPr>
              <w:snapToGrid w:val="0"/>
              <w:rPr>
                <w:sz w:val="16"/>
                <w:szCs w:val="16"/>
              </w:rPr>
            </w:pPr>
            <w:r w:rsidRPr="00B20630">
              <w:rPr>
                <w:color w:val="000000"/>
                <w:sz w:val="16"/>
                <w:szCs w:val="16"/>
              </w:rPr>
              <w:t>706</w:t>
            </w:r>
          </w:p>
        </w:tc>
        <w:tc>
          <w:tcPr>
            <w:tcW w:w="864" w:type="dxa"/>
            <w:vAlign w:val="center"/>
            <w:hideMark/>
          </w:tcPr>
          <w:p w14:paraId="013D0A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DD61E0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A4B6576"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980408F"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4839AAA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753C5E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3DCA3A3"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27E60D6" w14:textId="77777777" w:rsidR="00E42721" w:rsidRPr="009B3DCC" w:rsidRDefault="00E42721" w:rsidP="00F555E9">
            <w:pPr>
              <w:snapToGrid w:val="0"/>
              <w:jc w:val="center"/>
              <w:rPr>
                <w:sz w:val="16"/>
                <w:szCs w:val="16"/>
              </w:rPr>
            </w:pPr>
            <w:r w:rsidRPr="00266687">
              <w:rPr>
                <w:color w:val="000000"/>
                <w:sz w:val="16"/>
                <w:szCs w:val="16"/>
              </w:rPr>
              <w:t>6.93</w:t>
            </w:r>
          </w:p>
        </w:tc>
        <w:tc>
          <w:tcPr>
            <w:tcW w:w="1008" w:type="dxa"/>
            <w:vAlign w:val="center"/>
            <w:hideMark/>
          </w:tcPr>
          <w:p w14:paraId="1555A333" w14:textId="77777777" w:rsidR="00E42721" w:rsidRPr="009B3DCC" w:rsidRDefault="00E42721" w:rsidP="00F555E9">
            <w:pPr>
              <w:snapToGrid w:val="0"/>
              <w:jc w:val="center"/>
              <w:rPr>
                <w:sz w:val="16"/>
                <w:szCs w:val="16"/>
              </w:rPr>
            </w:pPr>
            <w:r w:rsidRPr="00266687">
              <w:rPr>
                <w:color w:val="000000"/>
                <w:sz w:val="16"/>
                <w:szCs w:val="16"/>
              </w:rPr>
              <w:t>2.07</w:t>
            </w:r>
          </w:p>
        </w:tc>
      </w:tr>
      <w:tr w:rsidR="00E42721" w:rsidRPr="009B3DCC" w14:paraId="3B2A7276" w14:textId="77777777" w:rsidTr="00F555E9">
        <w:trPr>
          <w:trHeight w:val="165"/>
        </w:trPr>
        <w:tc>
          <w:tcPr>
            <w:tcW w:w="360" w:type="dxa"/>
            <w:vAlign w:val="center"/>
            <w:hideMark/>
          </w:tcPr>
          <w:p w14:paraId="0C6872CC" w14:textId="77777777" w:rsidR="00E42721" w:rsidRPr="00B20630" w:rsidRDefault="00E42721" w:rsidP="00F555E9">
            <w:pPr>
              <w:snapToGrid w:val="0"/>
              <w:rPr>
                <w:sz w:val="16"/>
                <w:szCs w:val="16"/>
              </w:rPr>
            </w:pPr>
            <w:r w:rsidRPr="00B20630">
              <w:rPr>
                <w:color w:val="000000"/>
                <w:sz w:val="16"/>
                <w:szCs w:val="16"/>
              </w:rPr>
              <w:t>707</w:t>
            </w:r>
          </w:p>
        </w:tc>
        <w:tc>
          <w:tcPr>
            <w:tcW w:w="864" w:type="dxa"/>
            <w:vAlign w:val="center"/>
            <w:hideMark/>
          </w:tcPr>
          <w:p w14:paraId="1E08C03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0C3027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441FB5F"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255668B"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314BC61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2FAB01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642B02F"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76DD3A3" w14:textId="77777777" w:rsidR="00E42721" w:rsidRPr="009B3DCC" w:rsidRDefault="00E42721" w:rsidP="00F555E9">
            <w:pPr>
              <w:snapToGrid w:val="0"/>
              <w:jc w:val="center"/>
              <w:rPr>
                <w:sz w:val="16"/>
                <w:szCs w:val="16"/>
              </w:rPr>
            </w:pPr>
            <w:r w:rsidRPr="00266687">
              <w:rPr>
                <w:color w:val="000000"/>
                <w:sz w:val="16"/>
                <w:szCs w:val="16"/>
              </w:rPr>
              <w:t>6.75</w:t>
            </w:r>
          </w:p>
        </w:tc>
        <w:tc>
          <w:tcPr>
            <w:tcW w:w="1008" w:type="dxa"/>
            <w:vAlign w:val="center"/>
            <w:hideMark/>
          </w:tcPr>
          <w:p w14:paraId="7B5D08E0"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4D66E166" w14:textId="77777777" w:rsidTr="00F555E9">
        <w:trPr>
          <w:trHeight w:val="165"/>
        </w:trPr>
        <w:tc>
          <w:tcPr>
            <w:tcW w:w="360" w:type="dxa"/>
            <w:vAlign w:val="center"/>
            <w:hideMark/>
          </w:tcPr>
          <w:p w14:paraId="6675E0B9" w14:textId="77777777" w:rsidR="00E42721" w:rsidRPr="00B20630" w:rsidRDefault="00E42721" w:rsidP="00F555E9">
            <w:pPr>
              <w:snapToGrid w:val="0"/>
              <w:rPr>
                <w:sz w:val="16"/>
                <w:szCs w:val="16"/>
              </w:rPr>
            </w:pPr>
            <w:r w:rsidRPr="00B20630">
              <w:rPr>
                <w:color w:val="000000"/>
                <w:sz w:val="16"/>
                <w:szCs w:val="16"/>
              </w:rPr>
              <w:t>708</w:t>
            </w:r>
          </w:p>
        </w:tc>
        <w:tc>
          <w:tcPr>
            <w:tcW w:w="864" w:type="dxa"/>
            <w:vAlign w:val="center"/>
            <w:hideMark/>
          </w:tcPr>
          <w:p w14:paraId="533AFA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A7783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BBC3078"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D9C5EE9"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62F1D91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32286B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E973D9A"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B23010E" w14:textId="77777777" w:rsidR="00E42721" w:rsidRPr="009B3DCC" w:rsidRDefault="00E42721" w:rsidP="00F555E9">
            <w:pPr>
              <w:snapToGrid w:val="0"/>
              <w:jc w:val="center"/>
              <w:rPr>
                <w:sz w:val="16"/>
                <w:szCs w:val="16"/>
              </w:rPr>
            </w:pPr>
            <w:r w:rsidRPr="00266687">
              <w:rPr>
                <w:color w:val="000000"/>
                <w:sz w:val="16"/>
                <w:szCs w:val="16"/>
              </w:rPr>
              <w:t>6.97</w:t>
            </w:r>
          </w:p>
        </w:tc>
        <w:tc>
          <w:tcPr>
            <w:tcW w:w="1008" w:type="dxa"/>
            <w:vAlign w:val="center"/>
            <w:hideMark/>
          </w:tcPr>
          <w:p w14:paraId="68EC5432"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794C6722" w14:textId="77777777" w:rsidTr="00F555E9">
        <w:trPr>
          <w:trHeight w:val="165"/>
        </w:trPr>
        <w:tc>
          <w:tcPr>
            <w:tcW w:w="360" w:type="dxa"/>
            <w:vAlign w:val="center"/>
            <w:hideMark/>
          </w:tcPr>
          <w:p w14:paraId="7EE1DAB8" w14:textId="77777777" w:rsidR="00E42721" w:rsidRPr="00B20630" w:rsidRDefault="00E42721" w:rsidP="00F555E9">
            <w:pPr>
              <w:snapToGrid w:val="0"/>
              <w:rPr>
                <w:sz w:val="16"/>
                <w:szCs w:val="16"/>
              </w:rPr>
            </w:pPr>
            <w:r w:rsidRPr="00B20630">
              <w:rPr>
                <w:color w:val="000000"/>
                <w:sz w:val="16"/>
                <w:szCs w:val="16"/>
              </w:rPr>
              <w:t>709</w:t>
            </w:r>
          </w:p>
        </w:tc>
        <w:tc>
          <w:tcPr>
            <w:tcW w:w="864" w:type="dxa"/>
            <w:vAlign w:val="center"/>
            <w:hideMark/>
          </w:tcPr>
          <w:p w14:paraId="3990CEC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359DE4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9B1C4F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3DD9916"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0746AFA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DCE025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33BDD68"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AA99B8C" w14:textId="77777777" w:rsidR="00E42721" w:rsidRPr="009B3DCC" w:rsidRDefault="00E42721" w:rsidP="00F555E9">
            <w:pPr>
              <w:snapToGrid w:val="0"/>
              <w:jc w:val="center"/>
              <w:rPr>
                <w:sz w:val="16"/>
                <w:szCs w:val="16"/>
              </w:rPr>
            </w:pPr>
            <w:r w:rsidRPr="00266687">
              <w:rPr>
                <w:color w:val="000000"/>
                <w:sz w:val="16"/>
                <w:szCs w:val="16"/>
              </w:rPr>
              <w:t>6.39</w:t>
            </w:r>
          </w:p>
        </w:tc>
        <w:tc>
          <w:tcPr>
            <w:tcW w:w="1008" w:type="dxa"/>
            <w:vAlign w:val="center"/>
            <w:hideMark/>
          </w:tcPr>
          <w:p w14:paraId="67C12F9C"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5FB35516" w14:textId="77777777" w:rsidTr="00F555E9">
        <w:trPr>
          <w:trHeight w:val="165"/>
        </w:trPr>
        <w:tc>
          <w:tcPr>
            <w:tcW w:w="360" w:type="dxa"/>
            <w:vAlign w:val="center"/>
            <w:hideMark/>
          </w:tcPr>
          <w:p w14:paraId="031D8009" w14:textId="77777777" w:rsidR="00E42721" w:rsidRPr="00B20630" w:rsidRDefault="00E42721" w:rsidP="00F555E9">
            <w:pPr>
              <w:snapToGrid w:val="0"/>
              <w:rPr>
                <w:sz w:val="16"/>
                <w:szCs w:val="16"/>
              </w:rPr>
            </w:pPr>
            <w:r w:rsidRPr="00B20630">
              <w:rPr>
                <w:color w:val="000000"/>
                <w:sz w:val="16"/>
                <w:szCs w:val="16"/>
              </w:rPr>
              <w:t>710</w:t>
            </w:r>
          </w:p>
        </w:tc>
        <w:tc>
          <w:tcPr>
            <w:tcW w:w="864" w:type="dxa"/>
            <w:vAlign w:val="center"/>
            <w:hideMark/>
          </w:tcPr>
          <w:p w14:paraId="1DC5965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0253C8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F8F1AD8"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6005C594"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5879BB5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11607F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53CBAD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5D8ACB7" w14:textId="77777777" w:rsidR="00E42721" w:rsidRPr="009B3DCC" w:rsidRDefault="00E42721" w:rsidP="00F555E9">
            <w:pPr>
              <w:snapToGrid w:val="0"/>
              <w:jc w:val="center"/>
              <w:rPr>
                <w:sz w:val="16"/>
                <w:szCs w:val="16"/>
              </w:rPr>
            </w:pPr>
            <w:r w:rsidRPr="00266687">
              <w:rPr>
                <w:color w:val="000000"/>
                <w:sz w:val="16"/>
                <w:szCs w:val="16"/>
              </w:rPr>
              <w:t>8.86</w:t>
            </w:r>
          </w:p>
        </w:tc>
        <w:tc>
          <w:tcPr>
            <w:tcW w:w="1008" w:type="dxa"/>
            <w:vAlign w:val="center"/>
            <w:hideMark/>
          </w:tcPr>
          <w:p w14:paraId="34669D75" w14:textId="77777777" w:rsidR="00E42721" w:rsidRPr="009B3DCC" w:rsidRDefault="00E42721" w:rsidP="00F555E9">
            <w:pPr>
              <w:snapToGrid w:val="0"/>
              <w:jc w:val="center"/>
              <w:rPr>
                <w:sz w:val="16"/>
                <w:szCs w:val="16"/>
              </w:rPr>
            </w:pPr>
            <w:r w:rsidRPr="00266687">
              <w:rPr>
                <w:color w:val="000000"/>
                <w:sz w:val="16"/>
                <w:szCs w:val="16"/>
              </w:rPr>
              <w:t>1.44</w:t>
            </w:r>
          </w:p>
        </w:tc>
      </w:tr>
      <w:tr w:rsidR="00E42721" w:rsidRPr="009B3DCC" w14:paraId="64CDC7D7" w14:textId="77777777" w:rsidTr="00F555E9">
        <w:trPr>
          <w:trHeight w:val="165"/>
        </w:trPr>
        <w:tc>
          <w:tcPr>
            <w:tcW w:w="360" w:type="dxa"/>
            <w:vAlign w:val="center"/>
            <w:hideMark/>
          </w:tcPr>
          <w:p w14:paraId="7DD4270C" w14:textId="77777777" w:rsidR="00E42721" w:rsidRPr="00B20630" w:rsidRDefault="00E42721" w:rsidP="00F555E9">
            <w:pPr>
              <w:snapToGrid w:val="0"/>
              <w:rPr>
                <w:sz w:val="16"/>
                <w:szCs w:val="16"/>
              </w:rPr>
            </w:pPr>
            <w:r w:rsidRPr="00B20630">
              <w:rPr>
                <w:color w:val="000000"/>
                <w:sz w:val="16"/>
                <w:szCs w:val="16"/>
              </w:rPr>
              <w:t>711</w:t>
            </w:r>
          </w:p>
        </w:tc>
        <w:tc>
          <w:tcPr>
            <w:tcW w:w="864" w:type="dxa"/>
            <w:vAlign w:val="center"/>
            <w:hideMark/>
          </w:tcPr>
          <w:p w14:paraId="4EEAF3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68A0819"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8657CF4"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08775644"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653515F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098857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644ECD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D3DC573" w14:textId="77777777" w:rsidR="00E42721" w:rsidRPr="009B3DCC" w:rsidRDefault="00E42721" w:rsidP="00F555E9">
            <w:pPr>
              <w:snapToGrid w:val="0"/>
              <w:jc w:val="center"/>
              <w:rPr>
                <w:sz w:val="16"/>
                <w:szCs w:val="16"/>
              </w:rPr>
            </w:pPr>
            <w:r w:rsidRPr="00266687">
              <w:rPr>
                <w:color w:val="000000"/>
                <w:sz w:val="16"/>
                <w:szCs w:val="16"/>
              </w:rPr>
              <w:t>9.93</w:t>
            </w:r>
          </w:p>
        </w:tc>
        <w:tc>
          <w:tcPr>
            <w:tcW w:w="1008" w:type="dxa"/>
            <w:vAlign w:val="center"/>
            <w:hideMark/>
          </w:tcPr>
          <w:p w14:paraId="15CC971C" w14:textId="77777777" w:rsidR="00E42721" w:rsidRPr="009B3DCC" w:rsidRDefault="00E42721" w:rsidP="00F555E9">
            <w:pPr>
              <w:snapToGrid w:val="0"/>
              <w:jc w:val="center"/>
              <w:rPr>
                <w:sz w:val="16"/>
                <w:szCs w:val="16"/>
              </w:rPr>
            </w:pPr>
            <w:r w:rsidRPr="00266687">
              <w:rPr>
                <w:color w:val="000000"/>
                <w:sz w:val="16"/>
                <w:szCs w:val="16"/>
              </w:rPr>
              <w:t>1.47</w:t>
            </w:r>
          </w:p>
        </w:tc>
      </w:tr>
      <w:tr w:rsidR="00E42721" w:rsidRPr="009B3DCC" w14:paraId="64FC1BCC" w14:textId="77777777" w:rsidTr="00F555E9">
        <w:trPr>
          <w:trHeight w:val="165"/>
        </w:trPr>
        <w:tc>
          <w:tcPr>
            <w:tcW w:w="360" w:type="dxa"/>
            <w:vAlign w:val="center"/>
            <w:hideMark/>
          </w:tcPr>
          <w:p w14:paraId="45786590" w14:textId="77777777" w:rsidR="00E42721" w:rsidRPr="00B20630" w:rsidRDefault="00E42721" w:rsidP="00F555E9">
            <w:pPr>
              <w:snapToGrid w:val="0"/>
              <w:rPr>
                <w:sz w:val="16"/>
                <w:szCs w:val="16"/>
              </w:rPr>
            </w:pPr>
            <w:r w:rsidRPr="00B20630">
              <w:rPr>
                <w:color w:val="000000"/>
                <w:sz w:val="16"/>
                <w:szCs w:val="16"/>
              </w:rPr>
              <w:t>712</w:t>
            </w:r>
          </w:p>
        </w:tc>
        <w:tc>
          <w:tcPr>
            <w:tcW w:w="864" w:type="dxa"/>
            <w:vAlign w:val="center"/>
            <w:hideMark/>
          </w:tcPr>
          <w:p w14:paraId="36DD12B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23C24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8E223A6"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067E4DB5"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3677C74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C250DA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489296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D06A35F" w14:textId="77777777" w:rsidR="00E42721" w:rsidRPr="009B3DCC" w:rsidRDefault="00E42721" w:rsidP="00F555E9">
            <w:pPr>
              <w:snapToGrid w:val="0"/>
              <w:jc w:val="center"/>
              <w:rPr>
                <w:sz w:val="16"/>
                <w:szCs w:val="16"/>
              </w:rPr>
            </w:pPr>
            <w:r w:rsidRPr="00266687">
              <w:rPr>
                <w:color w:val="000000"/>
                <w:sz w:val="16"/>
                <w:szCs w:val="16"/>
              </w:rPr>
              <w:t>9.32</w:t>
            </w:r>
          </w:p>
        </w:tc>
        <w:tc>
          <w:tcPr>
            <w:tcW w:w="1008" w:type="dxa"/>
            <w:vAlign w:val="center"/>
            <w:hideMark/>
          </w:tcPr>
          <w:p w14:paraId="42B64183" w14:textId="77777777" w:rsidR="00E42721" w:rsidRPr="009B3DCC" w:rsidRDefault="00E42721" w:rsidP="00F555E9">
            <w:pPr>
              <w:snapToGrid w:val="0"/>
              <w:jc w:val="center"/>
              <w:rPr>
                <w:sz w:val="16"/>
                <w:szCs w:val="16"/>
              </w:rPr>
            </w:pPr>
            <w:r w:rsidRPr="00266687">
              <w:rPr>
                <w:color w:val="000000"/>
                <w:sz w:val="16"/>
                <w:szCs w:val="16"/>
              </w:rPr>
              <w:t>1.91</w:t>
            </w:r>
          </w:p>
        </w:tc>
      </w:tr>
      <w:tr w:rsidR="00E42721" w:rsidRPr="009B3DCC" w14:paraId="7F324E2E" w14:textId="77777777" w:rsidTr="00F555E9">
        <w:trPr>
          <w:trHeight w:val="165"/>
        </w:trPr>
        <w:tc>
          <w:tcPr>
            <w:tcW w:w="360" w:type="dxa"/>
            <w:vAlign w:val="center"/>
            <w:hideMark/>
          </w:tcPr>
          <w:p w14:paraId="36C35FD0" w14:textId="77777777" w:rsidR="00E42721" w:rsidRPr="00B20630" w:rsidRDefault="00E42721" w:rsidP="00F555E9">
            <w:pPr>
              <w:snapToGrid w:val="0"/>
              <w:rPr>
                <w:sz w:val="16"/>
                <w:szCs w:val="16"/>
              </w:rPr>
            </w:pPr>
            <w:r w:rsidRPr="00B20630">
              <w:rPr>
                <w:color w:val="000000"/>
                <w:sz w:val="16"/>
                <w:szCs w:val="16"/>
              </w:rPr>
              <w:t>713</w:t>
            </w:r>
          </w:p>
        </w:tc>
        <w:tc>
          <w:tcPr>
            <w:tcW w:w="864" w:type="dxa"/>
            <w:vAlign w:val="center"/>
            <w:hideMark/>
          </w:tcPr>
          <w:p w14:paraId="003F8E5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43BEE0"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EFE5E1C"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3F6D2C04"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5A3E791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9B8F0F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7017D70"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F360AA0" w14:textId="77777777" w:rsidR="00E42721" w:rsidRPr="009B3DCC" w:rsidRDefault="00E42721" w:rsidP="00F555E9">
            <w:pPr>
              <w:snapToGrid w:val="0"/>
              <w:jc w:val="center"/>
              <w:rPr>
                <w:sz w:val="16"/>
                <w:szCs w:val="16"/>
              </w:rPr>
            </w:pPr>
            <w:r w:rsidRPr="00266687">
              <w:rPr>
                <w:color w:val="000000"/>
                <w:sz w:val="16"/>
                <w:szCs w:val="16"/>
              </w:rPr>
              <w:t>9.78</w:t>
            </w:r>
          </w:p>
        </w:tc>
        <w:tc>
          <w:tcPr>
            <w:tcW w:w="1008" w:type="dxa"/>
            <w:vAlign w:val="center"/>
            <w:hideMark/>
          </w:tcPr>
          <w:p w14:paraId="67428D44" w14:textId="77777777" w:rsidR="00E42721" w:rsidRPr="009B3DCC" w:rsidRDefault="00E42721" w:rsidP="00F555E9">
            <w:pPr>
              <w:snapToGrid w:val="0"/>
              <w:jc w:val="center"/>
              <w:rPr>
                <w:sz w:val="16"/>
                <w:szCs w:val="16"/>
              </w:rPr>
            </w:pPr>
            <w:r w:rsidRPr="00266687">
              <w:rPr>
                <w:color w:val="000000"/>
                <w:sz w:val="16"/>
                <w:szCs w:val="16"/>
              </w:rPr>
              <w:t>1.77</w:t>
            </w:r>
          </w:p>
        </w:tc>
      </w:tr>
      <w:tr w:rsidR="00E42721" w:rsidRPr="009B3DCC" w14:paraId="425C3C62" w14:textId="77777777" w:rsidTr="00F555E9">
        <w:trPr>
          <w:trHeight w:val="180"/>
        </w:trPr>
        <w:tc>
          <w:tcPr>
            <w:tcW w:w="360" w:type="dxa"/>
            <w:vAlign w:val="center"/>
            <w:hideMark/>
          </w:tcPr>
          <w:p w14:paraId="47EE2ACE" w14:textId="77777777" w:rsidR="00E42721" w:rsidRPr="00B20630" w:rsidRDefault="00E42721" w:rsidP="00F555E9">
            <w:pPr>
              <w:snapToGrid w:val="0"/>
              <w:rPr>
                <w:sz w:val="16"/>
                <w:szCs w:val="16"/>
              </w:rPr>
            </w:pPr>
            <w:r w:rsidRPr="00B20630">
              <w:rPr>
                <w:color w:val="000000"/>
                <w:sz w:val="16"/>
                <w:szCs w:val="16"/>
              </w:rPr>
              <w:t>714</w:t>
            </w:r>
          </w:p>
        </w:tc>
        <w:tc>
          <w:tcPr>
            <w:tcW w:w="864" w:type="dxa"/>
            <w:vAlign w:val="center"/>
            <w:hideMark/>
          </w:tcPr>
          <w:p w14:paraId="16ECF07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AD2A21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DA1D694"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64B1AD67"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0F5626C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71987E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97EFE23"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7E84322" w14:textId="77777777" w:rsidR="00E42721" w:rsidRPr="009B3DCC" w:rsidRDefault="00E42721" w:rsidP="00F555E9">
            <w:pPr>
              <w:snapToGrid w:val="0"/>
              <w:jc w:val="center"/>
              <w:rPr>
                <w:sz w:val="16"/>
                <w:szCs w:val="16"/>
              </w:rPr>
            </w:pPr>
            <w:r w:rsidRPr="00266687">
              <w:rPr>
                <w:color w:val="000000"/>
                <w:sz w:val="16"/>
                <w:szCs w:val="16"/>
              </w:rPr>
              <w:t>9.51</w:t>
            </w:r>
          </w:p>
        </w:tc>
        <w:tc>
          <w:tcPr>
            <w:tcW w:w="1008" w:type="dxa"/>
            <w:vAlign w:val="center"/>
            <w:hideMark/>
          </w:tcPr>
          <w:p w14:paraId="74642E97" w14:textId="77777777" w:rsidR="00E42721" w:rsidRPr="009B3DCC" w:rsidRDefault="00E42721" w:rsidP="00F555E9">
            <w:pPr>
              <w:snapToGrid w:val="0"/>
              <w:jc w:val="center"/>
              <w:rPr>
                <w:sz w:val="16"/>
                <w:szCs w:val="16"/>
              </w:rPr>
            </w:pPr>
            <w:r w:rsidRPr="00266687">
              <w:rPr>
                <w:color w:val="000000"/>
                <w:sz w:val="16"/>
                <w:szCs w:val="16"/>
              </w:rPr>
              <w:t>2.12</w:t>
            </w:r>
          </w:p>
        </w:tc>
      </w:tr>
      <w:tr w:rsidR="00E42721" w:rsidRPr="009B3DCC" w14:paraId="552B7091" w14:textId="77777777" w:rsidTr="00F555E9">
        <w:trPr>
          <w:trHeight w:val="165"/>
        </w:trPr>
        <w:tc>
          <w:tcPr>
            <w:tcW w:w="360" w:type="dxa"/>
            <w:vAlign w:val="center"/>
            <w:hideMark/>
          </w:tcPr>
          <w:p w14:paraId="67855A3C" w14:textId="77777777" w:rsidR="00E42721" w:rsidRPr="00B20630" w:rsidRDefault="00E42721" w:rsidP="00F555E9">
            <w:pPr>
              <w:snapToGrid w:val="0"/>
              <w:rPr>
                <w:sz w:val="16"/>
                <w:szCs w:val="16"/>
              </w:rPr>
            </w:pPr>
            <w:r w:rsidRPr="00B20630">
              <w:rPr>
                <w:color w:val="000000"/>
                <w:sz w:val="16"/>
                <w:szCs w:val="16"/>
              </w:rPr>
              <w:t>715</w:t>
            </w:r>
          </w:p>
        </w:tc>
        <w:tc>
          <w:tcPr>
            <w:tcW w:w="864" w:type="dxa"/>
            <w:vAlign w:val="center"/>
            <w:hideMark/>
          </w:tcPr>
          <w:p w14:paraId="01E3997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382889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1BF3BCA"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
          <w:p w14:paraId="70657591"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7F5C3CE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09A36A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73057F4"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4AADB98" w14:textId="77777777" w:rsidR="00E42721" w:rsidRPr="009B3DCC" w:rsidRDefault="00E42721" w:rsidP="00F555E9">
            <w:pPr>
              <w:snapToGrid w:val="0"/>
              <w:jc w:val="center"/>
              <w:rPr>
                <w:sz w:val="16"/>
                <w:szCs w:val="16"/>
              </w:rPr>
            </w:pPr>
            <w:r w:rsidRPr="00266687">
              <w:rPr>
                <w:color w:val="000000"/>
                <w:sz w:val="16"/>
                <w:szCs w:val="16"/>
              </w:rPr>
              <w:t>14.91</w:t>
            </w:r>
          </w:p>
        </w:tc>
        <w:tc>
          <w:tcPr>
            <w:tcW w:w="1008" w:type="dxa"/>
            <w:vAlign w:val="center"/>
            <w:hideMark/>
          </w:tcPr>
          <w:p w14:paraId="09B739A7"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3B3B1BBA" w14:textId="77777777" w:rsidTr="00F555E9">
        <w:trPr>
          <w:trHeight w:val="165"/>
        </w:trPr>
        <w:tc>
          <w:tcPr>
            <w:tcW w:w="360" w:type="dxa"/>
            <w:vAlign w:val="center"/>
            <w:hideMark/>
          </w:tcPr>
          <w:p w14:paraId="7E8A4DA7" w14:textId="77777777" w:rsidR="00E42721" w:rsidRPr="00B20630" w:rsidRDefault="00E42721" w:rsidP="00F555E9">
            <w:pPr>
              <w:snapToGrid w:val="0"/>
              <w:rPr>
                <w:sz w:val="16"/>
                <w:szCs w:val="16"/>
              </w:rPr>
            </w:pPr>
            <w:r w:rsidRPr="00B20630">
              <w:rPr>
                <w:color w:val="000000"/>
                <w:sz w:val="16"/>
                <w:szCs w:val="16"/>
              </w:rPr>
              <w:t>716</w:t>
            </w:r>
          </w:p>
        </w:tc>
        <w:tc>
          <w:tcPr>
            <w:tcW w:w="864" w:type="dxa"/>
            <w:vAlign w:val="center"/>
            <w:hideMark/>
          </w:tcPr>
          <w:p w14:paraId="1AD1FDD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04432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0F91EAEB"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
          <w:p w14:paraId="6BEDFD7B"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242235C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F768BF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1E4F0DB"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6F8BEC7" w14:textId="77777777" w:rsidR="00E42721" w:rsidRPr="009B3DCC" w:rsidRDefault="00E42721" w:rsidP="00F555E9">
            <w:pPr>
              <w:snapToGrid w:val="0"/>
              <w:jc w:val="center"/>
              <w:rPr>
                <w:sz w:val="16"/>
                <w:szCs w:val="16"/>
              </w:rPr>
            </w:pPr>
            <w:r w:rsidRPr="00266687">
              <w:rPr>
                <w:color w:val="000000"/>
                <w:sz w:val="16"/>
                <w:szCs w:val="16"/>
              </w:rPr>
              <w:t>12.90</w:t>
            </w:r>
          </w:p>
        </w:tc>
        <w:tc>
          <w:tcPr>
            <w:tcW w:w="1008" w:type="dxa"/>
            <w:vAlign w:val="center"/>
            <w:hideMark/>
          </w:tcPr>
          <w:p w14:paraId="5FBB9B21"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3A20FFCD" w14:textId="77777777" w:rsidTr="00F555E9">
        <w:trPr>
          <w:trHeight w:val="165"/>
        </w:trPr>
        <w:tc>
          <w:tcPr>
            <w:tcW w:w="360" w:type="dxa"/>
            <w:vAlign w:val="center"/>
            <w:hideMark/>
          </w:tcPr>
          <w:p w14:paraId="65A38722" w14:textId="77777777" w:rsidR="00E42721" w:rsidRPr="00B20630" w:rsidRDefault="00E42721" w:rsidP="00F555E9">
            <w:pPr>
              <w:snapToGrid w:val="0"/>
              <w:rPr>
                <w:sz w:val="16"/>
                <w:szCs w:val="16"/>
              </w:rPr>
            </w:pPr>
            <w:r w:rsidRPr="00B20630">
              <w:rPr>
                <w:color w:val="000000"/>
                <w:sz w:val="16"/>
                <w:szCs w:val="16"/>
              </w:rPr>
              <w:t>717</w:t>
            </w:r>
          </w:p>
        </w:tc>
        <w:tc>
          <w:tcPr>
            <w:tcW w:w="864" w:type="dxa"/>
            <w:vAlign w:val="center"/>
            <w:hideMark/>
          </w:tcPr>
          <w:p w14:paraId="4D84180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F9A242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76A9A34"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
          <w:p w14:paraId="0FAA9E27"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1F81E8C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5CCE7DF"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0E8495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A51E3E5" w14:textId="77777777" w:rsidR="00E42721" w:rsidRPr="009B3DCC" w:rsidRDefault="00E42721" w:rsidP="00F555E9">
            <w:pPr>
              <w:snapToGrid w:val="0"/>
              <w:jc w:val="center"/>
              <w:rPr>
                <w:sz w:val="16"/>
                <w:szCs w:val="16"/>
              </w:rPr>
            </w:pPr>
            <w:r w:rsidRPr="00266687">
              <w:rPr>
                <w:color w:val="000000"/>
                <w:sz w:val="16"/>
                <w:szCs w:val="16"/>
              </w:rPr>
              <w:t>12.49</w:t>
            </w:r>
          </w:p>
        </w:tc>
        <w:tc>
          <w:tcPr>
            <w:tcW w:w="1008" w:type="dxa"/>
            <w:vAlign w:val="center"/>
            <w:hideMark/>
          </w:tcPr>
          <w:p w14:paraId="12A0B3DE" w14:textId="77777777" w:rsidR="00E42721" w:rsidRPr="009B3DCC" w:rsidRDefault="00E42721" w:rsidP="00F555E9">
            <w:pPr>
              <w:snapToGrid w:val="0"/>
              <w:jc w:val="center"/>
              <w:rPr>
                <w:sz w:val="16"/>
                <w:szCs w:val="16"/>
              </w:rPr>
            </w:pPr>
            <w:r w:rsidRPr="00266687">
              <w:rPr>
                <w:color w:val="000000"/>
                <w:sz w:val="16"/>
                <w:szCs w:val="16"/>
              </w:rPr>
              <w:t>1.64</w:t>
            </w:r>
          </w:p>
        </w:tc>
      </w:tr>
      <w:tr w:rsidR="00E42721" w:rsidRPr="009B3DCC" w14:paraId="3E88DD92" w14:textId="77777777" w:rsidTr="00F555E9">
        <w:trPr>
          <w:trHeight w:val="165"/>
        </w:trPr>
        <w:tc>
          <w:tcPr>
            <w:tcW w:w="360" w:type="dxa"/>
            <w:vAlign w:val="center"/>
            <w:hideMark/>
          </w:tcPr>
          <w:p w14:paraId="1F021F23" w14:textId="77777777" w:rsidR="00E42721" w:rsidRPr="00B20630" w:rsidRDefault="00E42721" w:rsidP="00F555E9">
            <w:pPr>
              <w:snapToGrid w:val="0"/>
              <w:rPr>
                <w:sz w:val="16"/>
                <w:szCs w:val="16"/>
              </w:rPr>
            </w:pPr>
            <w:r w:rsidRPr="00B20630">
              <w:rPr>
                <w:color w:val="000000"/>
                <w:sz w:val="16"/>
                <w:szCs w:val="16"/>
              </w:rPr>
              <w:t>718</w:t>
            </w:r>
          </w:p>
        </w:tc>
        <w:tc>
          <w:tcPr>
            <w:tcW w:w="864" w:type="dxa"/>
            <w:vAlign w:val="center"/>
            <w:hideMark/>
          </w:tcPr>
          <w:p w14:paraId="2F71360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532090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0B920A26"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
          <w:p w14:paraId="7C9BFFC9"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07B0B3C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0ED0F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1780B79"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355CEB5D" w14:textId="77777777" w:rsidR="00E42721" w:rsidRPr="009B3DCC" w:rsidRDefault="00E42721" w:rsidP="00F555E9">
            <w:pPr>
              <w:snapToGrid w:val="0"/>
              <w:jc w:val="center"/>
              <w:rPr>
                <w:sz w:val="16"/>
                <w:szCs w:val="16"/>
              </w:rPr>
            </w:pPr>
            <w:r w:rsidRPr="00266687">
              <w:rPr>
                <w:color w:val="000000"/>
                <w:sz w:val="16"/>
                <w:szCs w:val="16"/>
              </w:rPr>
              <w:t>13.02</w:t>
            </w:r>
          </w:p>
        </w:tc>
        <w:tc>
          <w:tcPr>
            <w:tcW w:w="1008" w:type="dxa"/>
            <w:vAlign w:val="center"/>
            <w:hideMark/>
          </w:tcPr>
          <w:p w14:paraId="48BE106C" w14:textId="77777777" w:rsidR="00E42721" w:rsidRPr="009B3DCC" w:rsidRDefault="00E42721" w:rsidP="00F555E9">
            <w:pPr>
              <w:snapToGrid w:val="0"/>
              <w:jc w:val="center"/>
              <w:rPr>
                <w:sz w:val="16"/>
                <w:szCs w:val="16"/>
              </w:rPr>
            </w:pPr>
            <w:r w:rsidRPr="00266687">
              <w:rPr>
                <w:color w:val="000000"/>
                <w:sz w:val="16"/>
                <w:szCs w:val="16"/>
              </w:rPr>
              <w:t>1.74</w:t>
            </w:r>
          </w:p>
        </w:tc>
      </w:tr>
      <w:tr w:rsidR="00E42721" w:rsidRPr="009B3DCC" w14:paraId="68F17B21" w14:textId="77777777" w:rsidTr="00F555E9">
        <w:trPr>
          <w:trHeight w:val="165"/>
        </w:trPr>
        <w:tc>
          <w:tcPr>
            <w:tcW w:w="360" w:type="dxa"/>
            <w:vAlign w:val="center"/>
            <w:hideMark/>
          </w:tcPr>
          <w:p w14:paraId="23A8F7D1" w14:textId="77777777" w:rsidR="00E42721" w:rsidRPr="00B20630" w:rsidRDefault="00E42721" w:rsidP="00F555E9">
            <w:pPr>
              <w:snapToGrid w:val="0"/>
              <w:rPr>
                <w:sz w:val="16"/>
                <w:szCs w:val="16"/>
              </w:rPr>
            </w:pPr>
            <w:r w:rsidRPr="00B20630">
              <w:rPr>
                <w:color w:val="000000"/>
                <w:sz w:val="16"/>
                <w:szCs w:val="16"/>
              </w:rPr>
              <w:t>719</w:t>
            </w:r>
          </w:p>
        </w:tc>
        <w:tc>
          <w:tcPr>
            <w:tcW w:w="864" w:type="dxa"/>
            <w:vAlign w:val="center"/>
            <w:hideMark/>
          </w:tcPr>
          <w:p w14:paraId="2437D5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CFC1D2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EF6A65A"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
          <w:p w14:paraId="17588DFC"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3B4BB45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253605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3A42D3F"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C68877A" w14:textId="77777777" w:rsidR="00E42721" w:rsidRPr="009B3DCC" w:rsidRDefault="00E42721" w:rsidP="00F555E9">
            <w:pPr>
              <w:snapToGrid w:val="0"/>
              <w:jc w:val="center"/>
              <w:rPr>
                <w:sz w:val="16"/>
                <w:szCs w:val="16"/>
              </w:rPr>
            </w:pPr>
            <w:r w:rsidRPr="00266687">
              <w:rPr>
                <w:color w:val="000000"/>
                <w:sz w:val="16"/>
                <w:szCs w:val="16"/>
              </w:rPr>
              <w:t>13.06</w:t>
            </w:r>
          </w:p>
        </w:tc>
        <w:tc>
          <w:tcPr>
            <w:tcW w:w="1008" w:type="dxa"/>
            <w:vAlign w:val="center"/>
            <w:hideMark/>
          </w:tcPr>
          <w:p w14:paraId="11223900" w14:textId="77777777" w:rsidR="00E42721" w:rsidRPr="009B3DCC" w:rsidRDefault="00E42721" w:rsidP="00F555E9">
            <w:pPr>
              <w:snapToGrid w:val="0"/>
              <w:jc w:val="center"/>
              <w:rPr>
                <w:sz w:val="16"/>
                <w:szCs w:val="16"/>
              </w:rPr>
            </w:pPr>
            <w:r w:rsidRPr="00266687">
              <w:rPr>
                <w:color w:val="000000"/>
                <w:sz w:val="16"/>
                <w:szCs w:val="16"/>
              </w:rPr>
              <w:t>1.82</w:t>
            </w:r>
          </w:p>
        </w:tc>
      </w:tr>
      <w:tr w:rsidR="00E42721" w:rsidRPr="009B3DCC" w14:paraId="12EEB2FD" w14:textId="77777777" w:rsidTr="00F555E9">
        <w:trPr>
          <w:trHeight w:val="165"/>
        </w:trPr>
        <w:tc>
          <w:tcPr>
            <w:tcW w:w="360" w:type="dxa"/>
            <w:vAlign w:val="center"/>
            <w:hideMark/>
          </w:tcPr>
          <w:p w14:paraId="130DA1CB" w14:textId="77777777" w:rsidR="00E42721" w:rsidRPr="00B20630" w:rsidRDefault="00E42721" w:rsidP="00F555E9">
            <w:pPr>
              <w:snapToGrid w:val="0"/>
              <w:rPr>
                <w:sz w:val="16"/>
                <w:szCs w:val="16"/>
              </w:rPr>
            </w:pPr>
            <w:r w:rsidRPr="00B20630">
              <w:rPr>
                <w:color w:val="000000"/>
                <w:sz w:val="16"/>
                <w:szCs w:val="16"/>
              </w:rPr>
              <w:t>720</w:t>
            </w:r>
          </w:p>
        </w:tc>
        <w:tc>
          <w:tcPr>
            <w:tcW w:w="864" w:type="dxa"/>
            <w:vAlign w:val="center"/>
            <w:hideMark/>
          </w:tcPr>
          <w:p w14:paraId="0D04A5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64B987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D252B2F"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
          <w:p w14:paraId="35F659A8"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46DA429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E3A974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8C9ECCF"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58EAAA0" w14:textId="77777777" w:rsidR="00E42721" w:rsidRPr="009B3DCC" w:rsidRDefault="00E42721" w:rsidP="00F555E9">
            <w:pPr>
              <w:snapToGrid w:val="0"/>
              <w:jc w:val="center"/>
              <w:rPr>
                <w:sz w:val="16"/>
                <w:szCs w:val="16"/>
              </w:rPr>
            </w:pPr>
            <w:r w:rsidRPr="00266687">
              <w:rPr>
                <w:color w:val="000000"/>
                <w:sz w:val="16"/>
                <w:szCs w:val="16"/>
              </w:rPr>
              <w:t>13.12</w:t>
            </w:r>
          </w:p>
        </w:tc>
        <w:tc>
          <w:tcPr>
            <w:tcW w:w="1008" w:type="dxa"/>
            <w:vAlign w:val="center"/>
            <w:hideMark/>
          </w:tcPr>
          <w:p w14:paraId="6D348567" w14:textId="77777777" w:rsidR="00E42721" w:rsidRPr="009B3DCC" w:rsidRDefault="00E42721" w:rsidP="00F555E9">
            <w:pPr>
              <w:snapToGrid w:val="0"/>
              <w:jc w:val="center"/>
              <w:rPr>
                <w:sz w:val="16"/>
                <w:szCs w:val="16"/>
              </w:rPr>
            </w:pPr>
            <w:r w:rsidRPr="00266687">
              <w:rPr>
                <w:color w:val="000000"/>
                <w:sz w:val="16"/>
                <w:szCs w:val="16"/>
              </w:rPr>
              <w:t>1.04</w:t>
            </w:r>
          </w:p>
        </w:tc>
      </w:tr>
      <w:tr w:rsidR="00E42721" w:rsidRPr="009B3DCC" w14:paraId="4F0A4452" w14:textId="77777777" w:rsidTr="00F555E9">
        <w:trPr>
          <w:trHeight w:val="165"/>
        </w:trPr>
        <w:tc>
          <w:tcPr>
            <w:tcW w:w="360" w:type="dxa"/>
            <w:vAlign w:val="center"/>
            <w:hideMark/>
          </w:tcPr>
          <w:p w14:paraId="6A553D0B" w14:textId="77777777" w:rsidR="00E42721" w:rsidRPr="00B20630" w:rsidRDefault="00E42721" w:rsidP="00F555E9">
            <w:pPr>
              <w:snapToGrid w:val="0"/>
              <w:rPr>
                <w:sz w:val="16"/>
                <w:szCs w:val="16"/>
              </w:rPr>
            </w:pPr>
            <w:r w:rsidRPr="00B20630">
              <w:rPr>
                <w:color w:val="000000"/>
                <w:sz w:val="16"/>
                <w:szCs w:val="16"/>
              </w:rPr>
              <w:t>721</w:t>
            </w:r>
          </w:p>
        </w:tc>
        <w:tc>
          <w:tcPr>
            <w:tcW w:w="864" w:type="dxa"/>
            <w:vAlign w:val="center"/>
            <w:hideMark/>
          </w:tcPr>
          <w:p w14:paraId="6313C47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8659BB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D12BC8D"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
          <w:p w14:paraId="12D8529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0FE5AE9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966DB9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A035E23"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E3F51BC" w14:textId="77777777" w:rsidR="00E42721" w:rsidRPr="009B3DCC" w:rsidRDefault="00E42721" w:rsidP="00F555E9">
            <w:pPr>
              <w:snapToGrid w:val="0"/>
              <w:jc w:val="center"/>
              <w:rPr>
                <w:sz w:val="16"/>
                <w:szCs w:val="16"/>
              </w:rPr>
            </w:pPr>
            <w:r w:rsidRPr="00266687">
              <w:rPr>
                <w:color w:val="000000"/>
                <w:sz w:val="16"/>
                <w:szCs w:val="16"/>
              </w:rPr>
              <w:t>12.26</w:t>
            </w:r>
          </w:p>
        </w:tc>
        <w:tc>
          <w:tcPr>
            <w:tcW w:w="1008" w:type="dxa"/>
            <w:vAlign w:val="center"/>
            <w:hideMark/>
          </w:tcPr>
          <w:p w14:paraId="0E2F7E3B" w14:textId="77777777" w:rsidR="00E42721" w:rsidRPr="009B3DCC" w:rsidRDefault="00E42721" w:rsidP="00F555E9">
            <w:pPr>
              <w:snapToGrid w:val="0"/>
              <w:jc w:val="center"/>
              <w:rPr>
                <w:sz w:val="16"/>
                <w:szCs w:val="16"/>
              </w:rPr>
            </w:pPr>
            <w:r w:rsidRPr="00266687">
              <w:rPr>
                <w:color w:val="000000"/>
                <w:sz w:val="16"/>
                <w:szCs w:val="16"/>
              </w:rPr>
              <w:t>1.15</w:t>
            </w:r>
          </w:p>
        </w:tc>
      </w:tr>
      <w:tr w:rsidR="00E42721" w:rsidRPr="009B3DCC" w14:paraId="3185E2BA" w14:textId="77777777" w:rsidTr="00F555E9">
        <w:trPr>
          <w:trHeight w:val="165"/>
        </w:trPr>
        <w:tc>
          <w:tcPr>
            <w:tcW w:w="360" w:type="dxa"/>
            <w:vAlign w:val="center"/>
            <w:hideMark/>
          </w:tcPr>
          <w:p w14:paraId="57EBE20B" w14:textId="77777777" w:rsidR="00E42721" w:rsidRPr="00B20630" w:rsidRDefault="00E42721" w:rsidP="00F555E9">
            <w:pPr>
              <w:snapToGrid w:val="0"/>
              <w:rPr>
                <w:sz w:val="16"/>
                <w:szCs w:val="16"/>
              </w:rPr>
            </w:pPr>
            <w:r w:rsidRPr="00B20630">
              <w:rPr>
                <w:color w:val="000000"/>
                <w:sz w:val="16"/>
                <w:szCs w:val="16"/>
              </w:rPr>
              <w:t>722</w:t>
            </w:r>
          </w:p>
        </w:tc>
        <w:tc>
          <w:tcPr>
            <w:tcW w:w="864" w:type="dxa"/>
            <w:vAlign w:val="center"/>
            <w:hideMark/>
          </w:tcPr>
          <w:p w14:paraId="0F4B9B3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28D361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E60C5ED"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
          <w:p w14:paraId="4196106E"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3501250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7F73C7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2D670E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7B6FE93" w14:textId="77777777" w:rsidR="00E42721" w:rsidRPr="009B3DCC" w:rsidRDefault="00E42721" w:rsidP="00F555E9">
            <w:pPr>
              <w:snapToGrid w:val="0"/>
              <w:jc w:val="center"/>
              <w:rPr>
                <w:sz w:val="16"/>
                <w:szCs w:val="16"/>
              </w:rPr>
            </w:pPr>
            <w:r w:rsidRPr="00266687">
              <w:rPr>
                <w:color w:val="000000"/>
                <w:sz w:val="16"/>
                <w:szCs w:val="16"/>
              </w:rPr>
              <w:t>13.51</w:t>
            </w:r>
          </w:p>
        </w:tc>
        <w:tc>
          <w:tcPr>
            <w:tcW w:w="1008" w:type="dxa"/>
            <w:vAlign w:val="center"/>
            <w:hideMark/>
          </w:tcPr>
          <w:p w14:paraId="72513C5E" w14:textId="77777777" w:rsidR="00E42721" w:rsidRPr="009B3DCC" w:rsidRDefault="00E42721" w:rsidP="00F555E9">
            <w:pPr>
              <w:snapToGrid w:val="0"/>
              <w:jc w:val="center"/>
              <w:rPr>
                <w:sz w:val="16"/>
                <w:szCs w:val="16"/>
              </w:rPr>
            </w:pPr>
            <w:r w:rsidRPr="00266687">
              <w:rPr>
                <w:color w:val="000000"/>
                <w:sz w:val="16"/>
                <w:szCs w:val="16"/>
              </w:rPr>
              <w:t>1.28</w:t>
            </w:r>
          </w:p>
        </w:tc>
      </w:tr>
      <w:tr w:rsidR="00E42721" w:rsidRPr="009B3DCC" w14:paraId="3C43B9F6" w14:textId="77777777" w:rsidTr="00F555E9">
        <w:trPr>
          <w:trHeight w:val="165"/>
        </w:trPr>
        <w:tc>
          <w:tcPr>
            <w:tcW w:w="360" w:type="dxa"/>
            <w:vAlign w:val="center"/>
            <w:hideMark/>
          </w:tcPr>
          <w:p w14:paraId="7857C7B8" w14:textId="77777777" w:rsidR="00E42721" w:rsidRPr="00B20630" w:rsidRDefault="00E42721" w:rsidP="00F555E9">
            <w:pPr>
              <w:snapToGrid w:val="0"/>
              <w:rPr>
                <w:sz w:val="16"/>
                <w:szCs w:val="16"/>
              </w:rPr>
            </w:pPr>
            <w:r w:rsidRPr="00B20630">
              <w:rPr>
                <w:color w:val="000000"/>
                <w:sz w:val="16"/>
                <w:szCs w:val="16"/>
              </w:rPr>
              <w:t>723</w:t>
            </w:r>
          </w:p>
        </w:tc>
        <w:tc>
          <w:tcPr>
            <w:tcW w:w="864" w:type="dxa"/>
            <w:vAlign w:val="center"/>
            <w:hideMark/>
          </w:tcPr>
          <w:p w14:paraId="5A95C8F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F4C888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761E44C2"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
          <w:p w14:paraId="0240BCA4"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0891A44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658740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A6792B7"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27435CC" w14:textId="77777777" w:rsidR="00E42721" w:rsidRPr="009B3DCC" w:rsidRDefault="00E42721" w:rsidP="00F555E9">
            <w:pPr>
              <w:snapToGrid w:val="0"/>
              <w:jc w:val="center"/>
              <w:rPr>
                <w:sz w:val="16"/>
                <w:szCs w:val="16"/>
              </w:rPr>
            </w:pPr>
            <w:r w:rsidRPr="00266687">
              <w:rPr>
                <w:color w:val="000000"/>
                <w:sz w:val="16"/>
                <w:szCs w:val="16"/>
              </w:rPr>
              <w:t>12.56</w:t>
            </w:r>
          </w:p>
        </w:tc>
        <w:tc>
          <w:tcPr>
            <w:tcW w:w="1008" w:type="dxa"/>
            <w:vAlign w:val="center"/>
            <w:hideMark/>
          </w:tcPr>
          <w:p w14:paraId="0F40993F" w14:textId="77777777" w:rsidR="00E42721" w:rsidRPr="009B3DCC" w:rsidRDefault="00E42721" w:rsidP="00F555E9">
            <w:pPr>
              <w:snapToGrid w:val="0"/>
              <w:jc w:val="center"/>
              <w:rPr>
                <w:sz w:val="16"/>
                <w:szCs w:val="16"/>
              </w:rPr>
            </w:pPr>
            <w:r w:rsidRPr="00266687">
              <w:rPr>
                <w:color w:val="000000"/>
                <w:sz w:val="16"/>
                <w:szCs w:val="16"/>
              </w:rPr>
              <w:t>1.36</w:t>
            </w:r>
          </w:p>
        </w:tc>
      </w:tr>
      <w:tr w:rsidR="00E42721" w:rsidRPr="009B3DCC" w14:paraId="580CFF12" w14:textId="77777777" w:rsidTr="00F555E9">
        <w:trPr>
          <w:trHeight w:val="165"/>
        </w:trPr>
        <w:tc>
          <w:tcPr>
            <w:tcW w:w="360" w:type="dxa"/>
            <w:vAlign w:val="center"/>
            <w:hideMark/>
          </w:tcPr>
          <w:p w14:paraId="0D41F56D" w14:textId="77777777" w:rsidR="00E42721" w:rsidRPr="00B20630" w:rsidRDefault="00E42721" w:rsidP="00F555E9">
            <w:pPr>
              <w:snapToGrid w:val="0"/>
              <w:rPr>
                <w:sz w:val="16"/>
                <w:szCs w:val="16"/>
              </w:rPr>
            </w:pPr>
            <w:r w:rsidRPr="00B20630">
              <w:rPr>
                <w:color w:val="000000"/>
                <w:sz w:val="16"/>
                <w:szCs w:val="16"/>
              </w:rPr>
              <w:t>724</w:t>
            </w:r>
          </w:p>
        </w:tc>
        <w:tc>
          <w:tcPr>
            <w:tcW w:w="864" w:type="dxa"/>
            <w:vAlign w:val="center"/>
            <w:hideMark/>
          </w:tcPr>
          <w:p w14:paraId="36710F0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A5A040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A59C993"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
          <w:p w14:paraId="4196F35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5702B39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DAF7C6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044FE4B"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1DC72E4" w14:textId="77777777" w:rsidR="00E42721" w:rsidRPr="009B3DCC" w:rsidRDefault="00E42721" w:rsidP="00F555E9">
            <w:pPr>
              <w:snapToGrid w:val="0"/>
              <w:jc w:val="center"/>
              <w:rPr>
                <w:sz w:val="16"/>
                <w:szCs w:val="16"/>
              </w:rPr>
            </w:pPr>
            <w:r w:rsidRPr="00266687">
              <w:rPr>
                <w:color w:val="000000"/>
                <w:sz w:val="16"/>
                <w:szCs w:val="16"/>
              </w:rPr>
              <w:t>12.05</w:t>
            </w:r>
          </w:p>
        </w:tc>
        <w:tc>
          <w:tcPr>
            <w:tcW w:w="1008" w:type="dxa"/>
            <w:vAlign w:val="center"/>
            <w:hideMark/>
          </w:tcPr>
          <w:p w14:paraId="2130612F" w14:textId="77777777" w:rsidR="00E42721" w:rsidRPr="009B3DCC" w:rsidRDefault="00E42721" w:rsidP="00F555E9">
            <w:pPr>
              <w:snapToGrid w:val="0"/>
              <w:jc w:val="center"/>
              <w:rPr>
                <w:sz w:val="16"/>
                <w:szCs w:val="16"/>
              </w:rPr>
            </w:pPr>
            <w:r w:rsidRPr="00266687">
              <w:rPr>
                <w:color w:val="000000"/>
                <w:sz w:val="16"/>
                <w:szCs w:val="16"/>
              </w:rPr>
              <w:t>1.42</w:t>
            </w:r>
          </w:p>
        </w:tc>
      </w:tr>
      <w:tr w:rsidR="00E42721" w:rsidRPr="009B3DCC" w14:paraId="0651D3D9" w14:textId="77777777" w:rsidTr="00F555E9">
        <w:trPr>
          <w:trHeight w:val="165"/>
        </w:trPr>
        <w:tc>
          <w:tcPr>
            <w:tcW w:w="360" w:type="dxa"/>
            <w:vAlign w:val="center"/>
            <w:hideMark/>
          </w:tcPr>
          <w:p w14:paraId="05A23BD2" w14:textId="77777777" w:rsidR="00E42721" w:rsidRPr="00B20630" w:rsidRDefault="00E42721" w:rsidP="00F555E9">
            <w:pPr>
              <w:snapToGrid w:val="0"/>
              <w:rPr>
                <w:sz w:val="16"/>
                <w:szCs w:val="16"/>
              </w:rPr>
            </w:pPr>
            <w:r w:rsidRPr="00B20630">
              <w:rPr>
                <w:color w:val="000000"/>
                <w:sz w:val="16"/>
                <w:szCs w:val="16"/>
              </w:rPr>
              <w:t>725</w:t>
            </w:r>
          </w:p>
        </w:tc>
        <w:tc>
          <w:tcPr>
            <w:tcW w:w="864" w:type="dxa"/>
            <w:vAlign w:val="center"/>
            <w:hideMark/>
          </w:tcPr>
          <w:p w14:paraId="3BDD98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F2E06E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3CAF227"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
          <w:p w14:paraId="7BB8AB2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768A704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802125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28720AC"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4FD4ABD" w14:textId="77777777" w:rsidR="00E42721" w:rsidRPr="009B3DCC" w:rsidRDefault="00E42721" w:rsidP="00F555E9">
            <w:pPr>
              <w:snapToGrid w:val="0"/>
              <w:jc w:val="center"/>
              <w:rPr>
                <w:sz w:val="16"/>
                <w:szCs w:val="16"/>
              </w:rPr>
            </w:pPr>
            <w:r w:rsidRPr="00266687">
              <w:rPr>
                <w:color w:val="000000"/>
                <w:sz w:val="16"/>
                <w:szCs w:val="16"/>
              </w:rPr>
              <w:t>11.94</w:t>
            </w:r>
          </w:p>
        </w:tc>
        <w:tc>
          <w:tcPr>
            <w:tcW w:w="1008" w:type="dxa"/>
            <w:vAlign w:val="center"/>
            <w:hideMark/>
          </w:tcPr>
          <w:p w14:paraId="14290FDA" w14:textId="77777777" w:rsidR="00E42721" w:rsidRPr="009B3DCC" w:rsidRDefault="00E42721" w:rsidP="00F555E9">
            <w:pPr>
              <w:snapToGrid w:val="0"/>
              <w:jc w:val="center"/>
              <w:rPr>
                <w:sz w:val="16"/>
                <w:szCs w:val="16"/>
              </w:rPr>
            </w:pPr>
            <w:r w:rsidRPr="00266687">
              <w:rPr>
                <w:color w:val="000000"/>
                <w:sz w:val="16"/>
                <w:szCs w:val="16"/>
              </w:rPr>
              <w:t>0.97</w:t>
            </w:r>
          </w:p>
        </w:tc>
      </w:tr>
      <w:tr w:rsidR="00E42721" w:rsidRPr="009B3DCC" w14:paraId="00844857" w14:textId="77777777" w:rsidTr="00F555E9">
        <w:trPr>
          <w:trHeight w:val="165"/>
        </w:trPr>
        <w:tc>
          <w:tcPr>
            <w:tcW w:w="360" w:type="dxa"/>
            <w:vAlign w:val="center"/>
            <w:hideMark/>
          </w:tcPr>
          <w:p w14:paraId="0C38E169" w14:textId="77777777" w:rsidR="00E42721" w:rsidRPr="00B20630" w:rsidRDefault="00E42721" w:rsidP="00F555E9">
            <w:pPr>
              <w:snapToGrid w:val="0"/>
              <w:rPr>
                <w:sz w:val="16"/>
                <w:szCs w:val="16"/>
              </w:rPr>
            </w:pPr>
            <w:r w:rsidRPr="00B20630">
              <w:rPr>
                <w:color w:val="000000"/>
                <w:sz w:val="16"/>
                <w:szCs w:val="16"/>
              </w:rPr>
              <w:t>726</w:t>
            </w:r>
          </w:p>
        </w:tc>
        <w:tc>
          <w:tcPr>
            <w:tcW w:w="864" w:type="dxa"/>
            <w:vAlign w:val="center"/>
            <w:hideMark/>
          </w:tcPr>
          <w:p w14:paraId="7D2C27B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FDC9D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03515E6"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
          <w:p w14:paraId="2F95D56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2228706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46D5B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25BA119"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4040425B" w14:textId="77777777" w:rsidR="00E42721" w:rsidRPr="009B3DCC" w:rsidRDefault="00E42721" w:rsidP="00F555E9">
            <w:pPr>
              <w:snapToGrid w:val="0"/>
              <w:jc w:val="center"/>
              <w:rPr>
                <w:sz w:val="16"/>
                <w:szCs w:val="16"/>
              </w:rPr>
            </w:pPr>
            <w:r w:rsidRPr="00266687">
              <w:rPr>
                <w:color w:val="000000"/>
                <w:sz w:val="16"/>
                <w:szCs w:val="16"/>
              </w:rPr>
              <w:t>13.75</w:t>
            </w:r>
          </w:p>
        </w:tc>
        <w:tc>
          <w:tcPr>
            <w:tcW w:w="1008" w:type="dxa"/>
            <w:vAlign w:val="center"/>
            <w:hideMark/>
          </w:tcPr>
          <w:p w14:paraId="7C3E63B6"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37D706B8" w14:textId="77777777" w:rsidTr="00F555E9">
        <w:trPr>
          <w:trHeight w:val="165"/>
        </w:trPr>
        <w:tc>
          <w:tcPr>
            <w:tcW w:w="360" w:type="dxa"/>
            <w:vAlign w:val="center"/>
            <w:hideMark/>
          </w:tcPr>
          <w:p w14:paraId="6DD7D199" w14:textId="77777777" w:rsidR="00E42721" w:rsidRPr="00B20630" w:rsidRDefault="00E42721" w:rsidP="00F555E9">
            <w:pPr>
              <w:snapToGrid w:val="0"/>
              <w:rPr>
                <w:sz w:val="16"/>
                <w:szCs w:val="16"/>
              </w:rPr>
            </w:pPr>
            <w:r w:rsidRPr="00B20630">
              <w:rPr>
                <w:color w:val="000000"/>
                <w:sz w:val="16"/>
                <w:szCs w:val="16"/>
              </w:rPr>
              <w:t>727</w:t>
            </w:r>
          </w:p>
        </w:tc>
        <w:tc>
          <w:tcPr>
            <w:tcW w:w="864" w:type="dxa"/>
            <w:vAlign w:val="center"/>
            <w:hideMark/>
          </w:tcPr>
          <w:p w14:paraId="0B90C9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C9F6B5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AE55461"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
          <w:p w14:paraId="6AE2BF10"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17C8C10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BA0DDF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57012B7"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78AC2FC" w14:textId="77777777" w:rsidR="00E42721" w:rsidRPr="009B3DCC" w:rsidRDefault="00E42721" w:rsidP="00F555E9">
            <w:pPr>
              <w:snapToGrid w:val="0"/>
              <w:jc w:val="center"/>
              <w:rPr>
                <w:sz w:val="16"/>
                <w:szCs w:val="16"/>
              </w:rPr>
            </w:pPr>
            <w:r w:rsidRPr="00266687">
              <w:rPr>
                <w:color w:val="000000"/>
                <w:sz w:val="16"/>
                <w:szCs w:val="16"/>
              </w:rPr>
              <w:t>12.13</w:t>
            </w:r>
          </w:p>
        </w:tc>
        <w:tc>
          <w:tcPr>
            <w:tcW w:w="1008" w:type="dxa"/>
            <w:vAlign w:val="center"/>
            <w:hideMark/>
          </w:tcPr>
          <w:p w14:paraId="1167027C" w14:textId="77777777" w:rsidR="00E42721" w:rsidRPr="009B3DCC" w:rsidRDefault="00E42721" w:rsidP="00F555E9">
            <w:pPr>
              <w:snapToGrid w:val="0"/>
              <w:jc w:val="center"/>
              <w:rPr>
                <w:sz w:val="16"/>
                <w:szCs w:val="16"/>
              </w:rPr>
            </w:pPr>
            <w:r w:rsidRPr="00266687">
              <w:rPr>
                <w:color w:val="000000"/>
                <w:sz w:val="16"/>
                <w:szCs w:val="16"/>
              </w:rPr>
              <w:t>1.38</w:t>
            </w:r>
          </w:p>
        </w:tc>
      </w:tr>
      <w:tr w:rsidR="00E42721" w:rsidRPr="009B3DCC" w14:paraId="074E4CA5" w14:textId="77777777" w:rsidTr="00F555E9">
        <w:trPr>
          <w:trHeight w:val="165"/>
        </w:trPr>
        <w:tc>
          <w:tcPr>
            <w:tcW w:w="360" w:type="dxa"/>
            <w:vAlign w:val="center"/>
            <w:hideMark/>
          </w:tcPr>
          <w:p w14:paraId="4F29991C" w14:textId="77777777" w:rsidR="00E42721" w:rsidRPr="00B20630" w:rsidRDefault="00E42721" w:rsidP="00F555E9">
            <w:pPr>
              <w:snapToGrid w:val="0"/>
              <w:rPr>
                <w:sz w:val="16"/>
                <w:szCs w:val="16"/>
              </w:rPr>
            </w:pPr>
            <w:r w:rsidRPr="00B20630">
              <w:rPr>
                <w:color w:val="000000"/>
                <w:sz w:val="16"/>
                <w:szCs w:val="16"/>
              </w:rPr>
              <w:t>728</w:t>
            </w:r>
          </w:p>
        </w:tc>
        <w:tc>
          <w:tcPr>
            <w:tcW w:w="864" w:type="dxa"/>
            <w:vAlign w:val="center"/>
            <w:hideMark/>
          </w:tcPr>
          <w:p w14:paraId="09E39F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C7C839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4FD064C2"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
          <w:p w14:paraId="08B655E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560A0FD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B0EF9F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898FF94"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091B219" w14:textId="77777777" w:rsidR="00E42721" w:rsidRPr="009B3DCC" w:rsidRDefault="00E42721" w:rsidP="00F555E9">
            <w:pPr>
              <w:snapToGrid w:val="0"/>
              <w:jc w:val="center"/>
              <w:rPr>
                <w:sz w:val="16"/>
                <w:szCs w:val="16"/>
              </w:rPr>
            </w:pPr>
            <w:r w:rsidRPr="00266687">
              <w:rPr>
                <w:color w:val="000000"/>
                <w:sz w:val="16"/>
                <w:szCs w:val="16"/>
              </w:rPr>
              <w:t>12.68</w:t>
            </w:r>
          </w:p>
        </w:tc>
        <w:tc>
          <w:tcPr>
            <w:tcW w:w="1008" w:type="dxa"/>
            <w:vAlign w:val="center"/>
            <w:hideMark/>
          </w:tcPr>
          <w:p w14:paraId="006A410D"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05913694" w14:textId="77777777" w:rsidTr="00F555E9">
        <w:trPr>
          <w:trHeight w:val="180"/>
        </w:trPr>
        <w:tc>
          <w:tcPr>
            <w:tcW w:w="360" w:type="dxa"/>
            <w:vAlign w:val="center"/>
            <w:hideMark/>
          </w:tcPr>
          <w:p w14:paraId="61DEFCE7" w14:textId="77777777" w:rsidR="00E42721" w:rsidRPr="00B20630" w:rsidRDefault="00E42721" w:rsidP="00F555E9">
            <w:pPr>
              <w:snapToGrid w:val="0"/>
              <w:rPr>
                <w:sz w:val="16"/>
                <w:szCs w:val="16"/>
              </w:rPr>
            </w:pPr>
            <w:r w:rsidRPr="00B20630">
              <w:rPr>
                <w:color w:val="000000"/>
                <w:sz w:val="16"/>
                <w:szCs w:val="16"/>
              </w:rPr>
              <w:t>729</w:t>
            </w:r>
          </w:p>
        </w:tc>
        <w:tc>
          <w:tcPr>
            <w:tcW w:w="864" w:type="dxa"/>
            <w:vAlign w:val="center"/>
            <w:hideMark/>
          </w:tcPr>
          <w:p w14:paraId="429920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786195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E869EFB"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
          <w:p w14:paraId="4D8DD980"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55DDE6E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CF113B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78E833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14BA042" w14:textId="77777777" w:rsidR="00E42721" w:rsidRPr="009B3DCC" w:rsidRDefault="00E42721" w:rsidP="00F555E9">
            <w:pPr>
              <w:snapToGrid w:val="0"/>
              <w:jc w:val="center"/>
              <w:rPr>
                <w:sz w:val="16"/>
                <w:szCs w:val="16"/>
              </w:rPr>
            </w:pPr>
            <w:r w:rsidRPr="00266687">
              <w:rPr>
                <w:color w:val="000000"/>
                <w:sz w:val="16"/>
                <w:szCs w:val="16"/>
              </w:rPr>
              <w:t>15.29</w:t>
            </w:r>
          </w:p>
        </w:tc>
        <w:tc>
          <w:tcPr>
            <w:tcW w:w="1008" w:type="dxa"/>
            <w:vAlign w:val="center"/>
            <w:hideMark/>
          </w:tcPr>
          <w:p w14:paraId="4D4FB2F5" w14:textId="77777777" w:rsidR="00E42721" w:rsidRPr="009B3DCC" w:rsidRDefault="00E42721" w:rsidP="00F555E9">
            <w:pPr>
              <w:snapToGrid w:val="0"/>
              <w:jc w:val="center"/>
              <w:rPr>
                <w:sz w:val="16"/>
                <w:szCs w:val="16"/>
              </w:rPr>
            </w:pPr>
            <w:r w:rsidRPr="00266687">
              <w:rPr>
                <w:color w:val="000000"/>
                <w:sz w:val="16"/>
                <w:szCs w:val="16"/>
              </w:rPr>
              <w:t>1.62</w:t>
            </w:r>
          </w:p>
        </w:tc>
      </w:tr>
      <w:tr w:rsidR="00E42721" w:rsidRPr="009B3DCC" w14:paraId="0BF556D2" w14:textId="77777777" w:rsidTr="00F555E9">
        <w:trPr>
          <w:trHeight w:val="165"/>
        </w:trPr>
        <w:tc>
          <w:tcPr>
            <w:tcW w:w="360" w:type="dxa"/>
            <w:vAlign w:val="center"/>
            <w:hideMark/>
          </w:tcPr>
          <w:p w14:paraId="2EE774FA" w14:textId="77777777" w:rsidR="00E42721" w:rsidRPr="00B20630" w:rsidRDefault="00E42721" w:rsidP="00F555E9">
            <w:pPr>
              <w:snapToGrid w:val="0"/>
              <w:rPr>
                <w:sz w:val="16"/>
                <w:szCs w:val="16"/>
              </w:rPr>
            </w:pPr>
            <w:r w:rsidRPr="00B20630">
              <w:rPr>
                <w:color w:val="000000"/>
                <w:sz w:val="16"/>
                <w:szCs w:val="16"/>
              </w:rPr>
              <w:t>730</w:t>
            </w:r>
          </w:p>
        </w:tc>
        <w:tc>
          <w:tcPr>
            <w:tcW w:w="864" w:type="dxa"/>
            <w:vAlign w:val="center"/>
            <w:hideMark/>
          </w:tcPr>
          <w:p w14:paraId="007F70E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41B8F89"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05E3C09"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
          <w:p w14:paraId="5A31EC43"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4841B75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C247E65"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F11BC16"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6697834" w14:textId="77777777" w:rsidR="00E42721" w:rsidRPr="009B3DCC" w:rsidRDefault="00E42721" w:rsidP="00F555E9">
            <w:pPr>
              <w:snapToGrid w:val="0"/>
              <w:jc w:val="center"/>
              <w:rPr>
                <w:sz w:val="16"/>
                <w:szCs w:val="16"/>
              </w:rPr>
            </w:pPr>
            <w:r w:rsidRPr="00266687">
              <w:rPr>
                <w:color w:val="000000"/>
                <w:sz w:val="16"/>
                <w:szCs w:val="16"/>
              </w:rPr>
              <w:t>14.28</w:t>
            </w:r>
          </w:p>
        </w:tc>
        <w:tc>
          <w:tcPr>
            <w:tcW w:w="1008" w:type="dxa"/>
            <w:vAlign w:val="center"/>
            <w:hideMark/>
          </w:tcPr>
          <w:p w14:paraId="37351F0F" w14:textId="77777777" w:rsidR="00E42721" w:rsidRPr="009B3DCC" w:rsidRDefault="00E42721" w:rsidP="00F555E9">
            <w:pPr>
              <w:snapToGrid w:val="0"/>
              <w:jc w:val="center"/>
              <w:rPr>
                <w:sz w:val="16"/>
                <w:szCs w:val="16"/>
              </w:rPr>
            </w:pPr>
            <w:r w:rsidRPr="00266687">
              <w:rPr>
                <w:color w:val="000000"/>
                <w:sz w:val="16"/>
                <w:szCs w:val="16"/>
              </w:rPr>
              <w:t>1.04</w:t>
            </w:r>
          </w:p>
        </w:tc>
      </w:tr>
      <w:tr w:rsidR="00E42721" w:rsidRPr="009B3DCC" w14:paraId="04BC9453" w14:textId="77777777" w:rsidTr="00F555E9">
        <w:trPr>
          <w:trHeight w:val="165"/>
        </w:trPr>
        <w:tc>
          <w:tcPr>
            <w:tcW w:w="360" w:type="dxa"/>
            <w:vAlign w:val="center"/>
            <w:hideMark/>
          </w:tcPr>
          <w:p w14:paraId="5E107DFE" w14:textId="77777777" w:rsidR="00E42721" w:rsidRPr="00B20630" w:rsidRDefault="00E42721" w:rsidP="00F555E9">
            <w:pPr>
              <w:snapToGrid w:val="0"/>
              <w:rPr>
                <w:sz w:val="16"/>
                <w:szCs w:val="16"/>
              </w:rPr>
            </w:pPr>
            <w:r w:rsidRPr="00B20630">
              <w:rPr>
                <w:color w:val="000000"/>
                <w:sz w:val="16"/>
                <w:szCs w:val="16"/>
              </w:rPr>
              <w:t>731</w:t>
            </w:r>
          </w:p>
        </w:tc>
        <w:tc>
          <w:tcPr>
            <w:tcW w:w="864" w:type="dxa"/>
            <w:vAlign w:val="center"/>
            <w:hideMark/>
          </w:tcPr>
          <w:p w14:paraId="39BE72F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4CFA3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629032D"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
          <w:p w14:paraId="7E6BA957"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034C603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413461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274B7BA"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2B91D1C" w14:textId="77777777" w:rsidR="00E42721" w:rsidRPr="009B3DCC" w:rsidRDefault="00E42721" w:rsidP="00F555E9">
            <w:pPr>
              <w:snapToGrid w:val="0"/>
              <w:jc w:val="center"/>
              <w:rPr>
                <w:sz w:val="16"/>
                <w:szCs w:val="16"/>
              </w:rPr>
            </w:pPr>
            <w:r w:rsidRPr="00266687">
              <w:rPr>
                <w:color w:val="000000"/>
                <w:sz w:val="16"/>
                <w:szCs w:val="16"/>
              </w:rPr>
              <w:t>14.59</w:t>
            </w:r>
          </w:p>
        </w:tc>
        <w:tc>
          <w:tcPr>
            <w:tcW w:w="1008" w:type="dxa"/>
            <w:vAlign w:val="center"/>
            <w:hideMark/>
          </w:tcPr>
          <w:p w14:paraId="329E7A0A" w14:textId="77777777" w:rsidR="00E42721" w:rsidRPr="009B3DCC" w:rsidRDefault="00E42721" w:rsidP="00F555E9">
            <w:pPr>
              <w:snapToGrid w:val="0"/>
              <w:jc w:val="center"/>
              <w:rPr>
                <w:sz w:val="16"/>
                <w:szCs w:val="16"/>
              </w:rPr>
            </w:pPr>
            <w:r w:rsidRPr="00266687">
              <w:rPr>
                <w:color w:val="000000"/>
                <w:sz w:val="16"/>
                <w:szCs w:val="16"/>
              </w:rPr>
              <w:t>1.23</w:t>
            </w:r>
          </w:p>
        </w:tc>
      </w:tr>
      <w:tr w:rsidR="00E42721" w:rsidRPr="009B3DCC" w14:paraId="74204C99" w14:textId="77777777" w:rsidTr="00F555E9">
        <w:trPr>
          <w:trHeight w:val="165"/>
        </w:trPr>
        <w:tc>
          <w:tcPr>
            <w:tcW w:w="360" w:type="dxa"/>
            <w:vAlign w:val="center"/>
            <w:hideMark/>
          </w:tcPr>
          <w:p w14:paraId="5192DA97" w14:textId="77777777" w:rsidR="00E42721" w:rsidRPr="00B20630" w:rsidRDefault="00E42721" w:rsidP="00F555E9">
            <w:pPr>
              <w:snapToGrid w:val="0"/>
              <w:rPr>
                <w:sz w:val="16"/>
                <w:szCs w:val="16"/>
              </w:rPr>
            </w:pPr>
            <w:r w:rsidRPr="00B20630">
              <w:rPr>
                <w:color w:val="000000"/>
                <w:sz w:val="16"/>
                <w:szCs w:val="16"/>
              </w:rPr>
              <w:t>732</w:t>
            </w:r>
          </w:p>
        </w:tc>
        <w:tc>
          <w:tcPr>
            <w:tcW w:w="864" w:type="dxa"/>
            <w:vAlign w:val="center"/>
            <w:hideMark/>
          </w:tcPr>
          <w:p w14:paraId="09D8B3A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9714E4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AD60676"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
          <w:p w14:paraId="2FC2CDEF"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5F63276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9EBBBF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396BDE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8FF6823" w14:textId="77777777" w:rsidR="00E42721" w:rsidRPr="009B3DCC" w:rsidRDefault="00E42721" w:rsidP="00F555E9">
            <w:pPr>
              <w:snapToGrid w:val="0"/>
              <w:jc w:val="center"/>
              <w:rPr>
                <w:sz w:val="16"/>
                <w:szCs w:val="16"/>
              </w:rPr>
            </w:pPr>
            <w:r w:rsidRPr="00266687">
              <w:rPr>
                <w:color w:val="000000"/>
                <w:sz w:val="16"/>
                <w:szCs w:val="16"/>
              </w:rPr>
              <w:t>14.62</w:t>
            </w:r>
          </w:p>
        </w:tc>
        <w:tc>
          <w:tcPr>
            <w:tcW w:w="1008" w:type="dxa"/>
            <w:vAlign w:val="center"/>
            <w:hideMark/>
          </w:tcPr>
          <w:p w14:paraId="694AC2CE"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567A9521" w14:textId="77777777" w:rsidTr="00F555E9">
        <w:trPr>
          <w:trHeight w:val="165"/>
        </w:trPr>
        <w:tc>
          <w:tcPr>
            <w:tcW w:w="360" w:type="dxa"/>
            <w:vAlign w:val="center"/>
            <w:hideMark/>
          </w:tcPr>
          <w:p w14:paraId="16277BC7" w14:textId="77777777" w:rsidR="00E42721" w:rsidRPr="00B20630" w:rsidRDefault="00E42721" w:rsidP="00F555E9">
            <w:pPr>
              <w:snapToGrid w:val="0"/>
              <w:rPr>
                <w:sz w:val="16"/>
                <w:szCs w:val="16"/>
              </w:rPr>
            </w:pPr>
            <w:r w:rsidRPr="00B20630">
              <w:rPr>
                <w:color w:val="000000"/>
                <w:sz w:val="16"/>
                <w:szCs w:val="16"/>
              </w:rPr>
              <w:t>733</w:t>
            </w:r>
          </w:p>
        </w:tc>
        <w:tc>
          <w:tcPr>
            <w:tcW w:w="864" w:type="dxa"/>
            <w:vAlign w:val="center"/>
            <w:hideMark/>
          </w:tcPr>
          <w:p w14:paraId="03C42D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20C72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C845E9C"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
          <w:p w14:paraId="3D2E58CB"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3611409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EE76FF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FC03147"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B2F27A4" w14:textId="77777777" w:rsidR="00E42721" w:rsidRPr="009B3DCC" w:rsidRDefault="00E42721" w:rsidP="00F555E9">
            <w:pPr>
              <w:snapToGrid w:val="0"/>
              <w:jc w:val="center"/>
              <w:rPr>
                <w:sz w:val="16"/>
                <w:szCs w:val="16"/>
              </w:rPr>
            </w:pPr>
            <w:r w:rsidRPr="00266687">
              <w:rPr>
                <w:color w:val="000000"/>
                <w:sz w:val="16"/>
                <w:szCs w:val="16"/>
              </w:rPr>
              <w:t>14.46</w:t>
            </w:r>
          </w:p>
        </w:tc>
        <w:tc>
          <w:tcPr>
            <w:tcW w:w="1008" w:type="dxa"/>
            <w:vAlign w:val="center"/>
            <w:hideMark/>
          </w:tcPr>
          <w:p w14:paraId="4B1096EB" w14:textId="77777777" w:rsidR="00E42721" w:rsidRPr="009B3DCC" w:rsidRDefault="00E42721" w:rsidP="00F555E9">
            <w:pPr>
              <w:snapToGrid w:val="0"/>
              <w:jc w:val="center"/>
              <w:rPr>
                <w:sz w:val="16"/>
                <w:szCs w:val="16"/>
              </w:rPr>
            </w:pPr>
            <w:r w:rsidRPr="00266687">
              <w:rPr>
                <w:color w:val="000000"/>
                <w:sz w:val="16"/>
                <w:szCs w:val="16"/>
              </w:rPr>
              <w:t>1.55</w:t>
            </w:r>
          </w:p>
        </w:tc>
      </w:tr>
      <w:tr w:rsidR="00E42721" w:rsidRPr="009B3DCC" w14:paraId="2ECB0039" w14:textId="77777777" w:rsidTr="00F555E9">
        <w:trPr>
          <w:trHeight w:val="165"/>
        </w:trPr>
        <w:tc>
          <w:tcPr>
            <w:tcW w:w="360" w:type="dxa"/>
            <w:vAlign w:val="center"/>
            <w:hideMark/>
          </w:tcPr>
          <w:p w14:paraId="37B7F213" w14:textId="77777777" w:rsidR="00E42721" w:rsidRPr="00B20630" w:rsidRDefault="00E42721" w:rsidP="00F555E9">
            <w:pPr>
              <w:snapToGrid w:val="0"/>
              <w:rPr>
                <w:sz w:val="16"/>
                <w:szCs w:val="16"/>
              </w:rPr>
            </w:pPr>
            <w:r w:rsidRPr="00B20630">
              <w:rPr>
                <w:color w:val="000000"/>
                <w:sz w:val="16"/>
                <w:szCs w:val="16"/>
              </w:rPr>
              <w:t>734</w:t>
            </w:r>
          </w:p>
        </w:tc>
        <w:tc>
          <w:tcPr>
            <w:tcW w:w="864" w:type="dxa"/>
            <w:vAlign w:val="center"/>
            <w:hideMark/>
          </w:tcPr>
          <w:p w14:paraId="26CE89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C82F7A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76469F0"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
          <w:p w14:paraId="5240D79B"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1C9C30B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F05F3C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2654F6B"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3A46B99" w14:textId="77777777" w:rsidR="00E42721" w:rsidRPr="009B3DCC" w:rsidRDefault="00E42721" w:rsidP="00F555E9">
            <w:pPr>
              <w:snapToGrid w:val="0"/>
              <w:jc w:val="center"/>
              <w:rPr>
                <w:sz w:val="16"/>
                <w:szCs w:val="16"/>
              </w:rPr>
            </w:pPr>
            <w:r w:rsidRPr="00266687">
              <w:rPr>
                <w:color w:val="000000"/>
                <w:sz w:val="16"/>
                <w:szCs w:val="16"/>
              </w:rPr>
              <w:t>15.44</w:t>
            </w:r>
          </w:p>
        </w:tc>
        <w:tc>
          <w:tcPr>
            <w:tcW w:w="1008" w:type="dxa"/>
            <w:vAlign w:val="center"/>
            <w:hideMark/>
          </w:tcPr>
          <w:p w14:paraId="65C0C178" w14:textId="77777777" w:rsidR="00E42721" w:rsidRPr="009B3DCC" w:rsidRDefault="00E42721" w:rsidP="00F555E9">
            <w:pPr>
              <w:snapToGrid w:val="0"/>
              <w:jc w:val="center"/>
              <w:rPr>
                <w:sz w:val="16"/>
                <w:szCs w:val="16"/>
              </w:rPr>
            </w:pPr>
            <w:r w:rsidRPr="00266687">
              <w:rPr>
                <w:color w:val="000000"/>
                <w:sz w:val="16"/>
                <w:szCs w:val="16"/>
              </w:rPr>
              <w:t>1.76</w:t>
            </w:r>
          </w:p>
        </w:tc>
      </w:tr>
      <w:tr w:rsidR="00E42721" w:rsidRPr="009B3DCC" w14:paraId="162AE60C" w14:textId="77777777" w:rsidTr="00F555E9">
        <w:trPr>
          <w:trHeight w:val="165"/>
        </w:trPr>
        <w:tc>
          <w:tcPr>
            <w:tcW w:w="360" w:type="dxa"/>
            <w:vAlign w:val="center"/>
            <w:hideMark/>
          </w:tcPr>
          <w:p w14:paraId="3CD44633" w14:textId="77777777" w:rsidR="00E42721" w:rsidRPr="00B20630" w:rsidRDefault="00E42721" w:rsidP="00F555E9">
            <w:pPr>
              <w:snapToGrid w:val="0"/>
              <w:rPr>
                <w:sz w:val="16"/>
                <w:szCs w:val="16"/>
              </w:rPr>
            </w:pPr>
            <w:r w:rsidRPr="00B20630">
              <w:rPr>
                <w:color w:val="000000"/>
                <w:sz w:val="16"/>
                <w:szCs w:val="16"/>
              </w:rPr>
              <w:t>735</w:t>
            </w:r>
          </w:p>
        </w:tc>
        <w:tc>
          <w:tcPr>
            <w:tcW w:w="864" w:type="dxa"/>
            <w:vAlign w:val="center"/>
            <w:hideMark/>
          </w:tcPr>
          <w:p w14:paraId="3695F4E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1E1551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C89B037"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393A008D"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0134018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32A9B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4970F09"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2289FD1" w14:textId="77777777" w:rsidR="00E42721" w:rsidRPr="009B3DCC" w:rsidRDefault="00E42721" w:rsidP="00F555E9">
            <w:pPr>
              <w:snapToGrid w:val="0"/>
              <w:jc w:val="center"/>
              <w:rPr>
                <w:sz w:val="16"/>
                <w:szCs w:val="16"/>
              </w:rPr>
            </w:pPr>
            <w:r w:rsidRPr="00266687">
              <w:rPr>
                <w:color w:val="000000"/>
                <w:sz w:val="16"/>
                <w:szCs w:val="16"/>
              </w:rPr>
              <w:t>2.03</w:t>
            </w:r>
          </w:p>
        </w:tc>
        <w:tc>
          <w:tcPr>
            <w:tcW w:w="1008" w:type="dxa"/>
            <w:vAlign w:val="center"/>
            <w:hideMark/>
          </w:tcPr>
          <w:p w14:paraId="2B87DCB5" w14:textId="77777777" w:rsidR="00E42721" w:rsidRPr="009B3DCC" w:rsidRDefault="00E42721" w:rsidP="00F555E9">
            <w:pPr>
              <w:snapToGrid w:val="0"/>
              <w:jc w:val="center"/>
              <w:rPr>
                <w:sz w:val="16"/>
                <w:szCs w:val="16"/>
              </w:rPr>
            </w:pPr>
            <w:r w:rsidRPr="00266687">
              <w:rPr>
                <w:color w:val="000000"/>
                <w:sz w:val="16"/>
                <w:szCs w:val="16"/>
              </w:rPr>
              <w:t>3.22</w:t>
            </w:r>
          </w:p>
        </w:tc>
      </w:tr>
      <w:tr w:rsidR="00E42721" w:rsidRPr="009B3DCC" w14:paraId="1BD8D2A2" w14:textId="77777777" w:rsidTr="00F555E9">
        <w:trPr>
          <w:trHeight w:val="165"/>
        </w:trPr>
        <w:tc>
          <w:tcPr>
            <w:tcW w:w="360" w:type="dxa"/>
            <w:vAlign w:val="center"/>
            <w:hideMark/>
          </w:tcPr>
          <w:p w14:paraId="06C8091E" w14:textId="77777777" w:rsidR="00E42721" w:rsidRPr="00B20630" w:rsidRDefault="00E42721" w:rsidP="00F555E9">
            <w:pPr>
              <w:snapToGrid w:val="0"/>
              <w:rPr>
                <w:sz w:val="16"/>
                <w:szCs w:val="16"/>
              </w:rPr>
            </w:pPr>
            <w:r w:rsidRPr="00B20630">
              <w:rPr>
                <w:color w:val="000000"/>
                <w:sz w:val="16"/>
                <w:szCs w:val="16"/>
              </w:rPr>
              <w:lastRenderedPageBreak/>
              <w:t>736</w:t>
            </w:r>
          </w:p>
        </w:tc>
        <w:tc>
          <w:tcPr>
            <w:tcW w:w="864" w:type="dxa"/>
            <w:vAlign w:val="center"/>
            <w:hideMark/>
          </w:tcPr>
          <w:p w14:paraId="431284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7458C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27EF401"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3B63B42A"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7B03750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EACF86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CC2CBF4"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38173A7D"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6E2BA7FF" w14:textId="77777777" w:rsidR="00E42721" w:rsidRPr="009B3DCC" w:rsidRDefault="00E42721" w:rsidP="00F555E9">
            <w:pPr>
              <w:snapToGrid w:val="0"/>
              <w:jc w:val="center"/>
              <w:rPr>
                <w:sz w:val="16"/>
                <w:szCs w:val="16"/>
              </w:rPr>
            </w:pPr>
            <w:r w:rsidRPr="00266687">
              <w:rPr>
                <w:color w:val="000000"/>
                <w:sz w:val="16"/>
                <w:szCs w:val="16"/>
              </w:rPr>
              <w:t>4.15</w:t>
            </w:r>
          </w:p>
        </w:tc>
      </w:tr>
      <w:tr w:rsidR="00E42721" w:rsidRPr="009B3DCC" w14:paraId="1E44C106" w14:textId="77777777" w:rsidTr="00F555E9">
        <w:trPr>
          <w:trHeight w:val="165"/>
        </w:trPr>
        <w:tc>
          <w:tcPr>
            <w:tcW w:w="360" w:type="dxa"/>
            <w:vAlign w:val="center"/>
            <w:hideMark/>
          </w:tcPr>
          <w:p w14:paraId="68154107" w14:textId="77777777" w:rsidR="00E42721" w:rsidRPr="00B20630" w:rsidRDefault="00E42721" w:rsidP="00F555E9">
            <w:pPr>
              <w:snapToGrid w:val="0"/>
              <w:rPr>
                <w:sz w:val="16"/>
                <w:szCs w:val="16"/>
              </w:rPr>
            </w:pPr>
            <w:r w:rsidRPr="00B20630">
              <w:rPr>
                <w:color w:val="000000"/>
                <w:sz w:val="16"/>
                <w:szCs w:val="16"/>
              </w:rPr>
              <w:t>737</w:t>
            </w:r>
          </w:p>
        </w:tc>
        <w:tc>
          <w:tcPr>
            <w:tcW w:w="864" w:type="dxa"/>
            <w:vAlign w:val="center"/>
            <w:hideMark/>
          </w:tcPr>
          <w:p w14:paraId="126CA1E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C8B03A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C176852"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1909DF0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2ABE66E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57DEDA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B12FBA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24E1E27"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59E76CC6" w14:textId="77777777" w:rsidR="00E42721" w:rsidRPr="009B3DCC" w:rsidRDefault="00E42721" w:rsidP="00F555E9">
            <w:pPr>
              <w:snapToGrid w:val="0"/>
              <w:jc w:val="center"/>
              <w:rPr>
                <w:sz w:val="16"/>
                <w:szCs w:val="16"/>
              </w:rPr>
            </w:pPr>
            <w:r w:rsidRPr="00266687">
              <w:rPr>
                <w:color w:val="000000"/>
                <w:sz w:val="16"/>
                <w:szCs w:val="16"/>
              </w:rPr>
              <w:t>3.82</w:t>
            </w:r>
          </w:p>
        </w:tc>
      </w:tr>
      <w:tr w:rsidR="00E42721" w:rsidRPr="009B3DCC" w14:paraId="5AA90906" w14:textId="77777777" w:rsidTr="00F555E9">
        <w:trPr>
          <w:trHeight w:val="165"/>
        </w:trPr>
        <w:tc>
          <w:tcPr>
            <w:tcW w:w="360" w:type="dxa"/>
            <w:vAlign w:val="center"/>
            <w:hideMark/>
          </w:tcPr>
          <w:p w14:paraId="4EADB588" w14:textId="77777777" w:rsidR="00E42721" w:rsidRPr="00B20630" w:rsidRDefault="00E42721" w:rsidP="00F555E9">
            <w:pPr>
              <w:snapToGrid w:val="0"/>
              <w:rPr>
                <w:sz w:val="16"/>
                <w:szCs w:val="16"/>
              </w:rPr>
            </w:pPr>
            <w:r w:rsidRPr="00B20630">
              <w:rPr>
                <w:color w:val="000000"/>
                <w:sz w:val="16"/>
                <w:szCs w:val="16"/>
              </w:rPr>
              <w:t>738</w:t>
            </w:r>
          </w:p>
        </w:tc>
        <w:tc>
          <w:tcPr>
            <w:tcW w:w="864" w:type="dxa"/>
            <w:vAlign w:val="center"/>
            <w:hideMark/>
          </w:tcPr>
          <w:p w14:paraId="7919FE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54ACA6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14459FD"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463D2723"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3313369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32226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030DE48"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7DCC4A4B"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
          <w:p w14:paraId="214B23CC" w14:textId="77777777" w:rsidR="00E42721" w:rsidRPr="009B3DCC" w:rsidRDefault="00E42721" w:rsidP="00F555E9">
            <w:pPr>
              <w:snapToGrid w:val="0"/>
              <w:jc w:val="center"/>
              <w:rPr>
                <w:sz w:val="16"/>
                <w:szCs w:val="16"/>
              </w:rPr>
            </w:pPr>
            <w:r w:rsidRPr="00266687">
              <w:rPr>
                <w:color w:val="000000"/>
                <w:sz w:val="16"/>
                <w:szCs w:val="16"/>
              </w:rPr>
              <w:t>4.26</w:t>
            </w:r>
          </w:p>
        </w:tc>
      </w:tr>
      <w:tr w:rsidR="00E42721" w:rsidRPr="009B3DCC" w14:paraId="2BEA11DA" w14:textId="77777777" w:rsidTr="00F555E9">
        <w:trPr>
          <w:trHeight w:val="165"/>
        </w:trPr>
        <w:tc>
          <w:tcPr>
            <w:tcW w:w="360" w:type="dxa"/>
            <w:vAlign w:val="center"/>
            <w:hideMark/>
          </w:tcPr>
          <w:p w14:paraId="21CC02B3" w14:textId="77777777" w:rsidR="00E42721" w:rsidRPr="00B20630" w:rsidRDefault="00E42721" w:rsidP="00F555E9">
            <w:pPr>
              <w:snapToGrid w:val="0"/>
              <w:rPr>
                <w:sz w:val="16"/>
                <w:szCs w:val="16"/>
              </w:rPr>
            </w:pPr>
            <w:r w:rsidRPr="00B20630">
              <w:rPr>
                <w:color w:val="000000"/>
                <w:sz w:val="16"/>
                <w:szCs w:val="16"/>
              </w:rPr>
              <w:t>739</w:t>
            </w:r>
          </w:p>
        </w:tc>
        <w:tc>
          <w:tcPr>
            <w:tcW w:w="864" w:type="dxa"/>
            <w:vAlign w:val="center"/>
            <w:hideMark/>
          </w:tcPr>
          <w:p w14:paraId="2A90468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ED5C30"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BF68669"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1B8F566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64F30C6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B2FBAD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11F8167"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0B42835"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
          <w:p w14:paraId="5A774049" w14:textId="77777777" w:rsidR="00E42721" w:rsidRPr="009B3DCC" w:rsidRDefault="00E42721" w:rsidP="00F555E9">
            <w:pPr>
              <w:snapToGrid w:val="0"/>
              <w:jc w:val="center"/>
              <w:rPr>
                <w:sz w:val="16"/>
                <w:szCs w:val="16"/>
              </w:rPr>
            </w:pPr>
            <w:r w:rsidRPr="00266687">
              <w:rPr>
                <w:color w:val="000000"/>
                <w:sz w:val="16"/>
                <w:szCs w:val="16"/>
              </w:rPr>
              <w:t>4.16</w:t>
            </w:r>
          </w:p>
        </w:tc>
      </w:tr>
      <w:tr w:rsidR="00E42721" w:rsidRPr="009B3DCC" w14:paraId="38F22A60" w14:textId="77777777" w:rsidTr="00F555E9">
        <w:trPr>
          <w:trHeight w:val="165"/>
        </w:trPr>
        <w:tc>
          <w:tcPr>
            <w:tcW w:w="360" w:type="dxa"/>
            <w:vAlign w:val="center"/>
            <w:hideMark/>
          </w:tcPr>
          <w:p w14:paraId="4DBBB029" w14:textId="77777777" w:rsidR="00E42721" w:rsidRPr="00B20630" w:rsidRDefault="00E42721" w:rsidP="00F555E9">
            <w:pPr>
              <w:snapToGrid w:val="0"/>
              <w:rPr>
                <w:sz w:val="16"/>
                <w:szCs w:val="16"/>
              </w:rPr>
            </w:pPr>
            <w:r w:rsidRPr="00B20630">
              <w:rPr>
                <w:color w:val="000000"/>
                <w:sz w:val="16"/>
                <w:szCs w:val="16"/>
              </w:rPr>
              <w:t>740</w:t>
            </w:r>
          </w:p>
        </w:tc>
        <w:tc>
          <w:tcPr>
            <w:tcW w:w="864" w:type="dxa"/>
            <w:vAlign w:val="center"/>
            <w:hideMark/>
          </w:tcPr>
          <w:p w14:paraId="3461F82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7AA3AD"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4E5E8B5"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131D3ED3"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63FFDAA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974F74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73EAC11"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A5BE323" w14:textId="77777777" w:rsidR="00E42721" w:rsidRPr="009B3DCC" w:rsidRDefault="00E42721" w:rsidP="00F555E9">
            <w:pPr>
              <w:snapToGrid w:val="0"/>
              <w:jc w:val="center"/>
              <w:rPr>
                <w:sz w:val="16"/>
                <w:szCs w:val="16"/>
              </w:rPr>
            </w:pPr>
            <w:r w:rsidRPr="00266687">
              <w:rPr>
                <w:color w:val="000000"/>
                <w:sz w:val="16"/>
                <w:szCs w:val="16"/>
              </w:rPr>
              <w:t>4.69</w:t>
            </w:r>
          </w:p>
        </w:tc>
        <w:tc>
          <w:tcPr>
            <w:tcW w:w="1008" w:type="dxa"/>
            <w:vAlign w:val="center"/>
            <w:hideMark/>
          </w:tcPr>
          <w:p w14:paraId="4225A32F" w14:textId="77777777" w:rsidR="00E42721" w:rsidRPr="009B3DCC" w:rsidRDefault="00E42721" w:rsidP="00F555E9">
            <w:pPr>
              <w:snapToGrid w:val="0"/>
              <w:jc w:val="center"/>
              <w:rPr>
                <w:sz w:val="16"/>
                <w:szCs w:val="16"/>
              </w:rPr>
            </w:pPr>
            <w:r w:rsidRPr="00266687">
              <w:rPr>
                <w:color w:val="000000"/>
                <w:sz w:val="16"/>
                <w:szCs w:val="16"/>
              </w:rPr>
              <w:t>1.74</w:t>
            </w:r>
          </w:p>
        </w:tc>
      </w:tr>
      <w:tr w:rsidR="00E42721" w:rsidRPr="009B3DCC" w14:paraId="388E0847" w14:textId="77777777" w:rsidTr="00F555E9">
        <w:trPr>
          <w:trHeight w:val="165"/>
        </w:trPr>
        <w:tc>
          <w:tcPr>
            <w:tcW w:w="360" w:type="dxa"/>
            <w:vAlign w:val="center"/>
            <w:hideMark/>
          </w:tcPr>
          <w:p w14:paraId="3D5078B8" w14:textId="77777777" w:rsidR="00E42721" w:rsidRPr="00B20630" w:rsidRDefault="00E42721" w:rsidP="00F555E9">
            <w:pPr>
              <w:snapToGrid w:val="0"/>
              <w:rPr>
                <w:sz w:val="16"/>
                <w:szCs w:val="16"/>
              </w:rPr>
            </w:pPr>
            <w:r w:rsidRPr="00B20630">
              <w:rPr>
                <w:color w:val="000000"/>
                <w:sz w:val="16"/>
                <w:szCs w:val="16"/>
              </w:rPr>
              <w:t>741</w:t>
            </w:r>
          </w:p>
        </w:tc>
        <w:tc>
          <w:tcPr>
            <w:tcW w:w="864" w:type="dxa"/>
            <w:vAlign w:val="center"/>
            <w:hideMark/>
          </w:tcPr>
          <w:p w14:paraId="53340E7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F1D0E4F"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8BA9CF3"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5A241594"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355CBFE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23B0BC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E3F0191"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22C0DB1" w14:textId="77777777" w:rsidR="00E42721" w:rsidRPr="009B3DCC" w:rsidRDefault="00E42721" w:rsidP="00F555E9">
            <w:pPr>
              <w:snapToGrid w:val="0"/>
              <w:jc w:val="center"/>
              <w:rPr>
                <w:sz w:val="16"/>
                <w:szCs w:val="16"/>
              </w:rPr>
            </w:pPr>
            <w:r w:rsidRPr="00266687">
              <w:rPr>
                <w:color w:val="000000"/>
                <w:sz w:val="16"/>
                <w:szCs w:val="16"/>
              </w:rPr>
              <w:t>4.91</w:t>
            </w:r>
          </w:p>
        </w:tc>
        <w:tc>
          <w:tcPr>
            <w:tcW w:w="1008" w:type="dxa"/>
            <w:vAlign w:val="center"/>
            <w:hideMark/>
          </w:tcPr>
          <w:p w14:paraId="6F15F612" w14:textId="77777777" w:rsidR="00E42721" w:rsidRPr="009B3DCC" w:rsidRDefault="00E42721" w:rsidP="00F555E9">
            <w:pPr>
              <w:snapToGrid w:val="0"/>
              <w:jc w:val="center"/>
              <w:rPr>
                <w:sz w:val="16"/>
                <w:szCs w:val="16"/>
              </w:rPr>
            </w:pPr>
            <w:r w:rsidRPr="00266687">
              <w:rPr>
                <w:color w:val="000000"/>
                <w:sz w:val="16"/>
                <w:szCs w:val="16"/>
              </w:rPr>
              <w:t>2.04</w:t>
            </w:r>
          </w:p>
        </w:tc>
      </w:tr>
      <w:tr w:rsidR="00E42721" w:rsidRPr="009B3DCC" w14:paraId="79855800" w14:textId="77777777" w:rsidTr="00F555E9">
        <w:trPr>
          <w:trHeight w:val="165"/>
        </w:trPr>
        <w:tc>
          <w:tcPr>
            <w:tcW w:w="360" w:type="dxa"/>
            <w:vAlign w:val="center"/>
            <w:hideMark/>
          </w:tcPr>
          <w:p w14:paraId="3BE06063" w14:textId="77777777" w:rsidR="00E42721" w:rsidRPr="00B20630" w:rsidRDefault="00E42721" w:rsidP="00F555E9">
            <w:pPr>
              <w:snapToGrid w:val="0"/>
              <w:rPr>
                <w:sz w:val="16"/>
                <w:szCs w:val="16"/>
              </w:rPr>
            </w:pPr>
            <w:r w:rsidRPr="00B20630">
              <w:rPr>
                <w:color w:val="000000"/>
                <w:sz w:val="16"/>
                <w:szCs w:val="16"/>
              </w:rPr>
              <w:t>742</w:t>
            </w:r>
          </w:p>
        </w:tc>
        <w:tc>
          <w:tcPr>
            <w:tcW w:w="864" w:type="dxa"/>
            <w:vAlign w:val="center"/>
            <w:hideMark/>
          </w:tcPr>
          <w:p w14:paraId="29DE929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A9FEB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69DD992"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30B09221"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00E2B88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4CE0A4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F6C391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5D694F6" w14:textId="77777777" w:rsidR="00E42721" w:rsidRPr="009B3DCC" w:rsidRDefault="00E42721" w:rsidP="00F555E9">
            <w:pPr>
              <w:snapToGrid w:val="0"/>
              <w:jc w:val="center"/>
              <w:rPr>
                <w:sz w:val="16"/>
                <w:szCs w:val="16"/>
              </w:rPr>
            </w:pPr>
            <w:r w:rsidRPr="00266687">
              <w:rPr>
                <w:color w:val="000000"/>
                <w:sz w:val="16"/>
                <w:szCs w:val="16"/>
              </w:rPr>
              <w:t>4.70</w:t>
            </w:r>
          </w:p>
        </w:tc>
        <w:tc>
          <w:tcPr>
            <w:tcW w:w="1008" w:type="dxa"/>
            <w:vAlign w:val="center"/>
            <w:hideMark/>
          </w:tcPr>
          <w:p w14:paraId="041D77B0" w14:textId="77777777" w:rsidR="00E42721" w:rsidRPr="009B3DCC" w:rsidRDefault="00E42721" w:rsidP="00F555E9">
            <w:pPr>
              <w:snapToGrid w:val="0"/>
              <w:jc w:val="center"/>
              <w:rPr>
                <w:sz w:val="16"/>
                <w:szCs w:val="16"/>
              </w:rPr>
            </w:pPr>
            <w:r w:rsidRPr="00266687">
              <w:rPr>
                <w:color w:val="000000"/>
                <w:sz w:val="16"/>
                <w:szCs w:val="16"/>
              </w:rPr>
              <w:t>2.61</w:t>
            </w:r>
          </w:p>
        </w:tc>
      </w:tr>
      <w:tr w:rsidR="00E42721" w:rsidRPr="009B3DCC" w14:paraId="17DEA84F" w14:textId="77777777" w:rsidTr="00F555E9">
        <w:trPr>
          <w:trHeight w:val="180"/>
        </w:trPr>
        <w:tc>
          <w:tcPr>
            <w:tcW w:w="360" w:type="dxa"/>
            <w:vAlign w:val="center"/>
            <w:hideMark/>
          </w:tcPr>
          <w:p w14:paraId="0B8DF9A1" w14:textId="77777777" w:rsidR="00E42721" w:rsidRPr="00B20630" w:rsidRDefault="00E42721" w:rsidP="00F555E9">
            <w:pPr>
              <w:snapToGrid w:val="0"/>
              <w:rPr>
                <w:sz w:val="16"/>
                <w:szCs w:val="16"/>
              </w:rPr>
            </w:pPr>
            <w:r w:rsidRPr="00B20630">
              <w:rPr>
                <w:color w:val="000000"/>
                <w:sz w:val="16"/>
                <w:szCs w:val="16"/>
              </w:rPr>
              <w:t>743</w:t>
            </w:r>
          </w:p>
        </w:tc>
        <w:tc>
          <w:tcPr>
            <w:tcW w:w="864" w:type="dxa"/>
            <w:vAlign w:val="center"/>
            <w:hideMark/>
          </w:tcPr>
          <w:p w14:paraId="60AE524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A966D5E"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7EE7C41"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33217992"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2641931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CB54E1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280EB86"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76D82521" w14:textId="77777777" w:rsidR="00E42721" w:rsidRPr="009B3DCC" w:rsidRDefault="00E42721" w:rsidP="00F555E9">
            <w:pPr>
              <w:snapToGrid w:val="0"/>
              <w:jc w:val="center"/>
              <w:rPr>
                <w:sz w:val="16"/>
                <w:szCs w:val="16"/>
              </w:rPr>
            </w:pPr>
            <w:r w:rsidRPr="00266687">
              <w:rPr>
                <w:color w:val="000000"/>
                <w:sz w:val="16"/>
                <w:szCs w:val="16"/>
              </w:rPr>
              <w:t>4.20</w:t>
            </w:r>
          </w:p>
        </w:tc>
        <w:tc>
          <w:tcPr>
            <w:tcW w:w="1008" w:type="dxa"/>
            <w:vAlign w:val="center"/>
            <w:hideMark/>
          </w:tcPr>
          <w:p w14:paraId="5D155EB2" w14:textId="77777777" w:rsidR="00E42721" w:rsidRPr="009B3DCC" w:rsidRDefault="00E42721" w:rsidP="00F555E9">
            <w:pPr>
              <w:snapToGrid w:val="0"/>
              <w:jc w:val="center"/>
              <w:rPr>
                <w:sz w:val="16"/>
                <w:szCs w:val="16"/>
              </w:rPr>
            </w:pPr>
            <w:r w:rsidRPr="00266687">
              <w:rPr>
                <w:color w:val="000000"/>
                <w:sz w:val="16"/>
                <w:szCs w:val="16"/>
              </w:rPr>
              <w:t>2.77</w:t>
            </w:r>
          </w:p>
        </w:tc>
      </w:tr>
      <w:tr w:rsidR="00E42721" w:rsidRPr="009B3DCC" w14:paraId="15E97B3B" w14:textId="77777777" w:rsidTr="00F555E9">
        <w:trPr>
          <w:trHeight w:val="165"/>
        </w:trPr>
        <w:tc>
          <w:tcPr>
            <w:tcW w:w="360" w:type="dxa"/>
            <w:vAlign w:val="center"/>
            <w:hideMark/>
          </w:tcPr>
          <w:p w14:paraId="53EBA9C7" w14:textId="77777777" w:rsidR="00E42721" w:rsidRPr="00B20630" w:rsidRDefault="00E42721" w:rsidP="00F555E9">
            <w:pPr>
              <w:snapToGrid w:val="0"/>
              <w:rPr>
                <w:sz w:val="16"/>
                <w:szCs w:val="16"/>
              </w:rPr>
            </w:pPr>
            <w:r w:rsidRPr="00B20630">
              <w:rPr>
                <w:color w:val="000000"/>
                <w:sz w:val="16"/>
                <w:szCs w:val="16"/>
              </w:rPr>
              <w:t>744</w:t>
            </w:r>
          </w:p>
        </w:tc>
        <w:tc>
          <w:tcPr>
            <w:tcW w:w="864" w:type="dxa"/>
            <w:vAlign w:val="center"/>
            <w:hideMark/>
          </w:tcPr>
          <w:p w14:paraId="12DD114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5ECD6C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9F7EE5A"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277FC1AC"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6B35A83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4824F4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628D4E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77B6D0B" w14:textId="77777777" w:rsidR="00E42721" w:rsidRPr="009B3DCC" w:rsidRDefault="00E42721" w:rsidP="00F555E9">
            <w:pPr>
              <w:snapToGrid w:val="0"/>
              <w:jc w:val="center"/>
              <w:rPr>
                <w:sz w:val="16"/>
                <w:szCs w:val="16"/>
              </w:rPr>
            </w:pPr>
            <w:r w:rsidRPr="00266687">
              <w:rPr>
                <w:color w:val="000000"/>
                <w:sz w:val="16"/>
                <w:szCs w:val="16"/>
              </w:rPr>
              <w:t>4.75</w:t>
            </w:r>
          </w:p>
        </w:tc>
        <w:tc>
          <w:tcPr>
            <w:tcW w:w="1008" w:type="dxa"/>
            <w:vAlign w:val="center"/>
            <w:hideMark/>
          </w:tcPr>
          <w:p w14:paraId="15130668" w14:textId="77777777" w:rsidR="00E42721" w:rsidRPr="009B3DCC" w:rsidRDefault="00E42721" w:rsidP="00F555E9">
            <w:pPr>
              <w:snapToGrid w:val="0"/>
              <w:jc w:val="center"/>
              <w:rPr>
                <w:sz w:val="16"/>
                <w:szCs w:val="16"/>
              </w:rPr>
            </w:pPr>
            <w:r w:rsidRPr="00266687">
              <w:rPr>
                <w:color w:val="000000"/>
                <w:sz w:val="16"/>
                <w:szCs w:val="16"/>
              </w:rPr>
              <w:t>3.09</w:t>
            </w:r>
          </w:p>
        </w:tc>
      </w:tr>
      <w:tr w:rsidR="00E42721" w:rsidRPr="009B3DCC" w14:paraId="4F4C0846" w14:textId="77777777" w:rsidTr="00F555E9">
        <w:trPr>
          <w:trHeight w:val="165"/>
        </w:trPr>
        <w:tc>
          <w:tcPr>
            <w:tcW w:w="360" w:type="dxa"/>
            <w:vAlign w:val="center"/>
            <w:hideMark/>
          </w:tcPr>
          <w:p w14:paraId="392949CB" w14:textId="77777777" w:rsidR="00E42721" w:rsidRPr="00B20630" w:rsidRDefault="00E42721" w:rsidP="00F555E9">
            <w:pPr>
              <w:snapToGrid w:val="0"/>
              <w:rPr>
                <w:sz w:val="16"/>
                <w:szCs w:val="16"/>
              </w:rPr>
            </w:pPr>
            <w:r w:rsidRPr="00B20630">
              <w:rPr>
                <w:color w:val="000000"/>
                <w:sz w:val="16"/>
                <w:szCs w:val="16"/>
              </w:rPr>
              <w:t>745</w:t>
            </w:r>
          </w:p>
        </w:tc>
        <w:tc>
          <w:tcPr>
            <w:tcW w:w="864" w:type="dxa"/>
            <w:vAlign w:val="center"/>
            <w:hideMark/>
          </w:tcPr>
          <w:p w14:paraId="0000D5E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B1ABAA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B76D024"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
          <w:p w14:paraId="681BBCEF"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0B2BFE1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1BF3CA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085AD8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35EE0FE" w14:textId="77777777" w:rsidR="00E42721" w:rsidRPr="009B3DCC" w:rsidRDefault="00E42721" w:rsidP="00F555E9">
            <w:pPr>
              <w:snapToGrid w:val="0"/>
              <w:jc w:val="center"/>
              <w:rPr>
                <w:sz w:val="16"/>
                <w:szCs w:val="16"/>
              </w:rPr>
            </w:pPr>
            <w:r w:rsidRPr="00266687">
              <w:rPr>
                <w:color w:val="000000"/>
                <w:sz w:val="16"/>
                <w:szCs w:val="16"/>
              </w:rPr>
              <w:t>6.54</w:t>
            </w:r>
          </w:p>
        </w:tc>
        <w:tc>
          <w:tcPr>
            <w:tcW w:w="1008" w:type="dxa"/>
            <w:vAlign w:val="center"/>
            <w:hideMark/>
          </w:tcPr>
          <w:p w14:paraId="19EA5F05" w14:textId="77777777" w:rsidR="00E42721" w:rsidRPr="009B3DCC" w:rsidRDefault="00E42721" w:rsidP="00F555E9">
            <w:pPr>
              <w:snapToGrid w:val="0"/>
              <w:jc w:val="center"/>
              <w:rPr>
                <w:sz w:val="16"/>
                <w:szCs w:val="16"/>
              </w:rPr>
            </w:pPr>
            <w:r w:rsidRPr="00266687">
              <w:rPr>
                <w:color w:val="000000"/>
                <w:sz w:val="16"/>
                <w:szCs w:val="16"/>
              </w:rPr>
              <w:t>1.33</w:t>
            </w:r>
          </w:p>
        </w:tc>
      </w:tr>
      <w:tr w:rsidR="00E42721" w:rsidRPr="009B3DCC" w14:paraId="0B3C4914" w14:textId="77777777" w:rsidTr="00F555E9">
        <w:trPr>
          <w:trHeight w:val="165"/>
        </w:trPr>
        <w:tc>
          <w:tcPr>
            <w:tcW w:w="360" w:type="dxa"/>
            <w:vAlign w:val="center"/>
            <w:hideMark/>
          </w:tcPr>
          <w:p w14:paraId="32E64DE1" w14:textId="77777777" w:rsidR="00E42721" w:rsidRPr="00B20630" w:rsidRDefault="00E42721" w:rsidP="00F555E9">
            <w:pPr>
              <w:snapToGrid w:val="0"/>
              <w:rPr>
                <w:sz w:val="16"/>
                <w:szCs w:val="16"/>
              </w:rPr>
            </w:pPr>
            <w:r w:rsidRPr="00B20630">
              <w:rPr>
                <w:color w:val="000000"/>
                <w:sz w:val="16"/>
                <w:szCs w:val="16"/>
              </w:rPr>
              <w:t>746</w:t>
            </w:r>
          </w:p>
        </w:tc>
        <w:tc>
          <w:tcPr>
            <w:tcW w:w="864" w:type="dxa"/>
            <w:vAlign w:val="center"/>
            <w:hideMark/>
          </w:tcPr>
          <w:p w14:paraId="484692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66FD3B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B1A777D"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
          <w:p w14:paraId="6166C5FB"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3EC62AA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35EA41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0CA6112"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EFAD166" w14:textId="77777777" w:rsidR="00E42721" w:rsidRPr="009B3DCC" w:rsidRDefault="00E42721" w:rsidP="00F555E9">
            <w:pPr>
              <w:snapToGrid w:val="0"/>
              <w:jc w:val="center"/>
              <w:rPr>
                <w:sz w:val="16"/>
                <w:szCs w:val="16"/>
              </w:rPr>
            </w:pPr>
            <w:r w:rsidRPr="00266687">
              <w:rPr>
                <w:color w:val="000000"/>
                <w:sz w:val="16"/>
                <w:szCs w:val="16"/>
              </w:rPr>
              <w:t>8.62</w:t>
            </w:r>
          </w:p>
        </w:tc>
        <w:tc>
          <w:tcPr>
            <w:tcW w:w="1008" w:type="dxa"/>
            <w:vAlign w:val="center"/>
            <w:hideMark/>
          </w:tcPr>
          <w:p w14:paraId="173FF23A" w14:textId="77777777" w:rsidR="00E42721" w:rsidRPr="009B3DCC" w:rsidRDefault="00E42721" w:rsidP="00F555E9">
            <w:pPr>
              <w:snapToGrid w:val="0"/>
              <w:jc w:val="center"/>
              <w:rPr>
                <w:sz w:val="16"/>
                <w:szCs w:val="16"/>
              </w:rPr>
            </w:pPr>
            <w:r w:rsidRPr="00266687">
              <w:rPr>
                <w:color w:val="000000"/>
                <w:sz w:val="16"/>
                <w:szCs w:val="16"/>
              </w:rPr>
              <w:t>1.33</w:t>
            </w:r>
          </w:p>
        </w:tc>
      </w:tr>
      <w:tr w:rsidR="00E42721" w:rsidRPr="009B3DCC" w14:paraId="3E47616D" w14:textId="77777777" w:rsidTr="00F555E9">
        <w:trPr>
          <w:trHeight w:val="165"/>
        </w:trPr>
        <w:tc>
          <w:tcPr>
            <w:tcW w:w="360" w:type="dxa"/>
            <w:vAlign w:val="center"/>
            <w:hideMark/>
          </w:tcPr>
          <w:p w14:paraId="22CC4BF9" w14:textId="77777777" w:rsidR="00E42721" w:rsidRPr="00B20630" w:rsidRDefault="00E42721" w:rsidP="00F555E9">
            <w:pPr>
              <w:snapToGrid w:val="0"/>
              <w:rPr>
                <w:sz w:val="16"/>
                <w:szCs w:val="16"/>
              </w:rPr>
            </w:pPr>
            <w:r w:rsidRPr="00B20630">
              <w:rPr>
                <w:color w:val="000000"/>
                <w:sz w:val="16"/>
                <w:szCs w:val="16"/>
              </w:rPr>
              <w:t>747</w:t>
            </w:r>
          </w:p>
        </w:tc>
        <w:tc>
          <w:tcPr>
            <w:tcW w:w="864" w:type="dxa"/>
            <w:vAlign w:val="center"/>
            <w:hideMark/>
          </w:tcPr>
          <w:p w14:paraId="128B62C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859458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3CD590E"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
          <w:p w14:paraId="57DE6871"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0A59A8A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CA7838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16CC33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48A8055" w14:textId="77777777" w:rsidR="00E42721" w:rsidRPr="009B3DCC" w:rsidRDefault="00E42721" w:rsidP="00F555E9">
            <w:pPr>
              <w:snapToGrid w:val="0"/>
              <w:jc w:val="center"/>
              <w:rPr>
                <w:sz w:val="16"/>
                <w:szCs w:val="16"/>
              </w:rPr>
            </w:pPr>
            <w:r w:rsidRPr="00266687">
              <w:rPr>
                <w:color w:val="000000"/>
                <w:sz w:val="16"/>
                <w:szCs w:val="16"/>
              </w:rPr>
              <w:t>7.31</w:t>
            </w:r>
          </w:p>
        </w:tc>
        <w:tc>
          <w:tcPr>
            <w:tcW w:w="1008" w:type="dxa"/>
            <w:vAlign w:val="center"/>
            <w:hideMark/>
          </w:tcPr>
          <w:p w14:paraId="406A04CF" w14:textId="77777777" w:rsidR="00E42721" w:rsidRPr="009B3DCC" w:rsidRDefault="00E42721" w:rsidP="00F555E9">
            <w:pPr>
              <w:snapToGrid w:val="0"/>
              <w:jc w:val="center"/>
              <w:rPr>
                <w:sz w:val="16"/>
                <w:szCs w:val="16"/>
              </w:rPr>
            </w:pPr>
            <w:r w:rsidRPr="00266687">
              <w:rPr>
                <w:color w:val="000000"/>
                <w:sz w:val="16"/>
                <w:szCs w:val="16"/>
              </w:rPr>
              <w:t>1.98</w:t>
            </w:r>
          </w:p>
        </w:tc>
      </w:tr>
      <w:tr w:rsidR="00E42721" w:rsidRPr="009B3DCC" w14:paraId="45B07499" w14:textId="77777777" w:rsidTr="00F555E9">
        <w:trPr>
          <w:trHeight w:val="165"/>
        </w:trPr>
        <w:tc>
          <w:tcPr>
            <w:tcW w:w="360" w:type="dxa"/>
            <w:vAlign w:val="center"/>
            <w:hideMark/>
          </w:tcPr>
          <w:p w14:paraId="53715F79" w14:textId="77777777" w:rsidR="00E42721" w:rsidRPr="00B20630" w:rsidRDefault="00E42721" w:rsidP="00F555E9">
            <w:pPr>
              <w:snapToGrid w:val="0"/>
              <w:rPr>
                <w:sz w:val="16"/>
                <w:szCs w:val="16"/>
              </w:rPr>
            </w:pPr>
            <w:r w:rsidRPr="00B20630">
              <w:rPr>
                <w:color w:val="000000"/>
                <w:sz w:val="16"/>
                <w:szCs w:val="16"/>
              </w:rPr>
              <w:t>748</w:t>
            </w:r>
          </w:p>
        </w:tc>
        <w:tc>
          <w:tcPr>
            <w:tcW w:w="864" w:type="dxa"/>
            <w:vAlign w:val="center"/>
            <w:hideMark/>
          </w:tcPr>
          <w:p w14:paraId="3F688CB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8EBD1B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9D9A6B5"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
          <w:p w14:paraId="2DDD5B4D"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2004620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331843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DA99AAD"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E9FCC3E" w14:textId="77777777" w:rsidR="00E42721" w:rsidRPr="009B3DCC" w:rsidRDefault="00E42721" w:rsidP="00F555E9">
            <w:pPr>
              <w:snapToGrid w:val="0"/>
              <w:jc w:val="center"/>
              <w:rPr>
                <w:sz w:val="16"/>
                <w:szCs w:val="16"/>
              </w:rPr>
            </w:pPr>
            <w:r w:rsidRPr="00266687">
              <w:rPr>
                <w:color w:val="000000"/>
                <w:sz w:val="16"/>
                <w:szCs w:val="16"/>
              </w:rPr>
              <w:t>6.68</w:t>
            </w:r>
          </w:p>
        </w:tc>
        <w:tc>
          <w:tcPr>
            <w:tcW w:w="1008" w:type="dxa"/>
            <w:vAlign w:val="center"/>
            <w:hideMark/>
          </w:tcPr>
          <w:p w14:paraId="036B47DC" w14:textId="77777777" w:rsidR="00E42721" w:rsidRPr="009B3DCC" w:rsidRDefault="00E42721" w:rsidP="00F555E9">
            <w:pPr>
              <w:snapToGrid w:val="0"/>
              <w:jc w:val="center"/>
              <w:rPr>
                <w:sz w:val="16"/>
                <w:szCs w:val="16"/>
              </w:rPr>
            </w:pPr>
            <w:r w:rsidRPr="00266687">
              <w:rPr>
                <w:color w:val="000000"/>
                <w:sz w:val="16"/>
                <w:szCs w:val="16"/>
              </w:rPr>
              <w:t>2.38</w:t>
            </w:r>
          </w:p>
        </w:tc>
      </w:tr>
      <w:tr w:rsidR="00E42721" w:rsidRPr="009B3DCC" w14:paraId="7652084A" w14:textId="77777777" w:rsidTr="00F555E9">
        <w:trPr>
          <w:trHeight w:val="165"/>
        </w:trPr>
        <w:tc>
          <w:tcPr>
            <w:tcW w:w="360" w:type="dxa"/>
            <w:vAlign w:val="center"/>
            <w:hideMark/>
          </w:tcPr>
          <w:p w14:paraId="1D75FBD5" w14:textId="77777777" w:rsidR="00E42721" w:rsidRPr="00B20630" w:rsidRDefault="00E42721" w:rsidP="00F555E9">
            <w:pPr>
              <w:snapToGrid w:val="0"/>
              <w:rPr>
                <w:sz w:val="16"/>
                <w:szCs w:val="16"/>
              </w:rPr>
            </w:pPr>
            <w:r w:rsidRPr="00B20630">
              <w:rPr>
                <w:color w:val="000000"/>
                <w:sz w:val="16"/>
                <w:szCs w:val="16"/>
              </w:rPr>
              <w:t>749</w:t>
            </w:r>
          </w:p>
        </w:tc>
        <w:tc>
          <w:tcPr>
            <w:tcW w:w="864" w:type="dxa"/>
            <w:vAlign w:val="center"/>
            <w:hideMark/>
          </w:tcPr>
          <w:p w14:paraId="524AE39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E09B6B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5B3D11D"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
          <w:p w14:paraId="0E6A33AF"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1B4D74A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580E7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D38933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E74297A" w14:textId="77777777" w:rsidR="00E42721" w:rsidRPr="009B3DCC" w:rsidRDefault="00E42721" w:rsidP="00F555E9">
            <w:pPr>
              <w:snapToGrid w:val="0"/>
              <w:jc w:val="center"/>
              <w:rPr>
                <w:sz w:val="16"/>
                <w:szCs w:val="16"/>
              </w:rPr>
            </w:pPr>
            <w:r w:rsidRPr="00266687">
              <w:rPr>
                <w:color w:val="000000"/>
                <w:sz w:val="16"/>
                <w:szCs w:val="16"/>
              </w:rPr>
              <w:t>8.07</w:t>
            </w:r>
          </w:p>
        </w:tc>
        <w:tc>
          <w:tcPr>
            <w:tcW w:w="1008" w:type="dxa"/>
            <w:vAlign w:val="center"/>
            <w:hideMark/>
          </w:tcPr>
          <w:p w14:paraId="09680344" w14:textId="77777777" w:rsidR="00E42721" w:rsidRPr="009B3DCC" w:rsidRDefault="00E42721" w:rsidP="00F555E9">
            <w:pPr>
              <w:snapToGrid w:val="0"/>
              <w:jc w:val="center"/>
              <w:rPr>
                <w:sz w:val="16"/>
                <w:szCs w:val="16"/>
              </w:rPr>
            </w:pPr>
            <w:r w:rsidRPr="00266687">
              <w:rPr>
                <w:color w:val="000000"/>
                <w:sz w:val="16"/>
                <w:szCs w:val="16"/>
              </w:rPr>
              <w:t>2.68</w:t>
            </w:r>
          </w:p>
        </w:tc>
      </w:tr>
      <w:tr w:rsidR="00E42721" w:rsidRPr="009B3DCC" w14:paraId="396053CF" w14:textId="77777777" w:rsidTr="00F555E9">
        <w:trPr>
          <w:trHeight w:val="165"/>
        </w:trPr>
        <w:tc>
          <w:tcPr>
            <w:tcW w:w="360" w:type="dxa"/>
            <w:vAlign w:val="center"/>
            <w:hideMark/>
          </w:tcPr>
          <w:p w14:paraId="4414EEC0" w14:textId="77777777" w:rsidR="00E42721" w:rsidRPr="00B20630" w:rsidRDefault="00E42721" w:rsidP="00F555E9">
            <w:pPr>
              <w:snapToGrid w:val="0"/>
              <w:rPr>
                <w:sz w:val="16"/>
                <w:szCs w:val="16"/>
              </w:rPr>
            </w:pPr>
            <w:r w:rsidRPr="00B20630">
              <w:rPr>
                <w:color w:val="000000"/>
                <w:sz w:val="16"/>
                <w:szCs w:val="16"/>
              </w:rPr>
              <w:t>750</w:t>
            </w:r>
          </w:p>
        </w:tc>
        <w:tc>
          <w:tcPr>
            <w:tcW w:w="864" w:type="dxa"/>
            <w:vAlign w:val="center"/>
            <w:hideMark/>
          </w:tcPr>
          <w:p w14:paraId="72181C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21AC6D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84B84B7"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
          <w:p w14:paraId="042F536D"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26A0224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850325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7A936E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1AC5EA9" w14:textId="77777777" w:rsidR="00E42721" w:rsidRPr="009B3DCC" w:rsidRDefault="00E42721" w:rsidP="00F555E9">
            <w:pPr>
              <w:snapToGrid w:val="0"/>
              <w:jc w:val="center"/>
              <w:rPr>
                <w:sz w:val="16"/>
                <w:szCs w:val="16"/>
              </w:rPr>
            </w:pPr>
            <w:r w:rsidRPr="00266687">
              <w:rPr>
                <w:color w:val="000000"/>
                <w:sz w:val="16"/>
                <w:szCs w:val="16"/>
              </w:rPr>
              <w:t>9.73</w:t>
            </w:r>
          </w:p>
        </w:tc>
        <w:tc>
          <w:tcPr>
            <w:tcW w:w="1008" w:type="dxa"/>
            <w:vAlign w:val="center"/>
            <w:hideMark/>
          </w:tcPr>
          <w:p w14:paraId="2CB86751" w14:textId="77777777" w:rsidR="00E42721" w:rsidRPr="009B3DCC" w:rsidRDefault="00E42721" w:rsidP="00F555E9">
            <w:pPr>
              <w:snapToGrid w:val="0"/>
              <w:jc w:val="center"/>
              <w:rPr>
                <w:sz w:val="16"/>
                <w:szCs w:val="16"/>
              </w:rPr>
            </w:pPr>
            <w:r w:rsidRPr="00266687">
              <w:rPr>
                <w:color w:val="000000"/>
                <w:sz w:val="16"/>
                <w:szCs w:val="16"/>
              </w:rPr>
              <w:t>0.96</w:t>
            </w:r>
          </w:p>
        </w:tc>
      </w:tr>
      <w:tr w:rsidR="00E42721" w:rsidRPr="009B3DCC" w14:paraId="7AA2B990" w14:textId="77777777" w:rsidTr="00F555E9">
        <w:trPr>
          <w:trHeight w:val="165"/>
        </w:trPr>
        <w:tc>
          <w:tcPr>
            <w:tcW w:w="360" w:type="dxa"/>
            <w:vAlign w:val="center"/>
            <w:hideMark/>
          </w:tcPr>
          <w:p w14:paraId="3F7C0DAE" w14:textId="77777777" w:rsidR="00E42721" w:rsidRPr="00B20630" w:rsidRDefault="00E42721" w:rsidP="00F555E9">
            <w:pPr>
              <w:snapToGrid w:val="0"/>
              <w:rPr>
                <w:sz w:val="16"/>
                <w:szCs w:val="16"/>
              </w:rPr>
            </w:pPr>
            <w:r w:rsidRPr="00B20630">
              <w:rPr>
                <w:color w:val="000000"/>
                <w:sz w:val="16"/>
                <w:szCs w:val="16"/>
              </w:rPr>
              <w:t>751</w:t>
            </w:r>
          </w:p>
        </w:tc>
        <w:tc>
          <w:tcPr>
            <w:tcW w:w="864" w:type="dxa"/>
            <w:vAlign w:val="center"/>
            <w:hideMark/>
          </w:tcPr>
          <w:p w14:paraId="1525B21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22EDD92"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3AF71E7A"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
          <w:p w14:paraId="35591280"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35278CB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94E4EF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C38A862"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4A09019" w14:textId="77777777" w:rsidR="00E42721" w:rsidRPr="009B3DCC" w:rsidRDefault="00E42721" w:rsidP="00F555E9">
            <w:pPr>
              <w:snapToGrid w:val="0"/>
              <w:jc w:val="center"/>
              <w:rPr>
                <w:sz w:val="16"/>
                <w:szCs w:val="16"/>
              </w:rPr>
            </w:pPr>
            <w:r w:rsidRPr="00266687">
              <w:rPr>
                <w:color w:val="000000"/>
                <w:sz w:val="16"/>
                <w:szCs w:val="16"/>
              </w:rPr>
              <w:t>12.29</w:t>
            </w:r>
          </w:p>
        </w:tc>
        <w:tc>
          <w:tcPr>
            <w:tcW w:w="1008" w:type="dxa"/>
            <w:vAlign w:val="center"/>
            <w:hideMark/>
          </w:tcPr>
          <w:p w14:paraId="1EC4B00E"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626EBF6D" w14:textId="77777777" w:rsidTr="00F555E9">
        <w:trPr>
          <w:trHeight w:val="165"/>
        </w:trPr>
        <w:tc>
          <w:tcPr>
            <w:tcW w:w="360" w:type="dxa"/>
            <w:vAlign w:val="center"/>
            <w:hideMark/>
          </w:tcPr>
          <w:p w14:paraId="4FB5B728" w14:textId="77777777" w:rsidR="00E42721" w:rsidRPr="00B20630" w:rsidRDefault="00E42721" w:rsidP="00F555E9">
            <w:pPr>
              <w:snapToGrid w:val="0"/>
              <w:rPr>
                <w:sz w:val="16"/>
                <w:szCs w:val="16"/>
              </w:rPr>
            </w:pPr>
            <w:r w:rsidRPr="00B20630">
              <w:rPr>
                <w:color w:val="000000"/>
                <w:sz w:val="16"/>
                <w:szCs w:val="16"/>
              </w:rPr>
              <w:t>752</w:t>
            </w:r>
          </w:p>
        </w:tc>
        <w:tc>
          <w:tcPr>
            <w:tcW w:w="864" w:type="dxa"/>
            <w:vAlign w:val="center"/>
            <w:hideMark/>
          </w:tcPr>
          <w:p w14:paraId="09405E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74A20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6795D48"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
          <w:p w14:paraId="58FC7277"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67C01AD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FD3961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332736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1814DD1" w14:textId="77777777" w:rsidR="00E42721" w:rsidRPr="009B3DCC" w:rsidRDefault="00E42721" w:rsidP="00F555E9">
            <w:pPr>
              <w:snapToGrid w:val="0"/>
              <w:jc w:val="center"/>
              <w:rPr>
                <w:sz w:val="16"/>
                <w:szCs w:val="16"/>
              </w:rPr>
            </w:pPr>
            <w:r w:rsidRPr="00266687">
              <w:rPr>
                <w:color w:val="000000"/>
                <w:sz w:val="16"/>
                <w:szCs w:val="16"/>
              </w:rPr>
              <w:t>12.52</w:t>
            </w:r>
          </w:p>
        </w:tc>
        <w:tc>
          <w:tcPr>
            <w:tcW w:w="1008" w:type="dxa"/>
            <w:vAlign w:val="center"/>
            <w:hideMark/>
          </w:tcPr>
          <w:p w14:paraId="18933541" w14:textId="77777777" w:rsidR="00E42721" w:rsidRPr="009B3DCC" w:rsidRDefault="00E42721" w:rsidP="00F555E9">
            <w:pPr>
              <w:snapToGrid w:val="0"/>
              <w:jc w:val="center"/>
              <w:rPr>
                <w:sz w:val="16"/>
                <w:szCs w:val="16"/>
              </w:rPr>
            </w:pPr>
            <w:r w:rsidRPr="00266687">
              <w:rPr>
                <w:color w:val="000000"/>
                <w:sz w:val="16"/>
                <w:szCs w:val="16"/>
              </w:rPr>
              <w:t>1.31</w:t>
            </w:r>
          </w:p>
        </w:tc>
      </w:tr>
      <w:tr w:rsidR="00E42721" w:rsidRPr="009B3DCC" w14:paraId="0BD9DA9D" w14:textId="77777777" w:rsidTr="00F555E9">
        <w:trPr>
          <w:trHeight w:val="165"/>
        </w:trPr>
        <w:tc>
          <w:tcPr>
            <w:tcW w:w="360" w:type="dxa"/>
            <w:vAlign w:val="center"/>
            <w:hideMark/>
          </w:tcPr>
          <w:p w14:paraId="4DB29702" w14:textId="77777777" w:rsidR="00E42721" w:rsidRPr="00B20630" w:rsidRDefault="00E42721" w:rsidP="00F555E9">
            <w:pPr>
              <w:snapToGrid w:val="0"/>
              <w:rPr>
                <w:sz w:val="16"/>
                <w:szCs w:val="16"/>
              </w:rPr>
            </w:pPr>
            <w:r w:rsidRPr="00B20630">
              <w:rPr>
                <w:color w:val="000000"/>
                <w:sz w:val="16"/>
                <w:szCs w:val="16"/>
              </w:rPr>
              <w:t>753</w:t>
            </w:r>
          </w:p>
        </w:tc>
        <w:tc>
          <w:tcPr>
            <w:tcW w:w="864" w:type="dxa"/>
            <w:vAlign w:val="center"/>
            <w:hideMark/>
          </w:tcPr>
          <w:p w14:paraId="5757FC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57D722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890B429"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
          <w:p w14:paraId="025C3DA6"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27B5B7F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1601E9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F830BE7"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16C96D4" w14:textId="77777777" w:rsidR="00E42721" w:rsidRPr="009B3DCC" w:rsidRDefault="00E42721" w:rsidP="00F555E9">
            <w:pPr>
              <w:snapToGrid w:val="0"/>
              <w:jc w:val="center"/>
              <w:rPr>
                <w:sz w:val="16"/>
                <w:szCs w:val="16"/>
              </w:rPr>
            </w:pPr>
            <w:r w:rsidRPr="00266687">
              <w:rPr>
                <w:color w:val="000000"/>
                <w:sz w:val="16"/>
                <w:szCs w:val="16"/>
              </w:rPr>
              <w:t>11.17</w:t>
            </w:r>
          </w:p>
        </w:tc>
        <w:tc>
          <w:tcPr>
            <w:tcW w:w="1008" w:type="dxa"/>
            <w:vAlign w:val="center"/>
            <w:hideMark/>
          </w:tcPr>
          <w:p w14:paraId="7DE31642" w14:textId="77777777" w:rsidR="00E42721" w:rsidRPr="009B3DCC" w:rsidRDefault="00E42721" w:rsidP="00F555E9">
            <w:pPr>
              <w:snapToGrid w:val="0"/>
              <w:jc w:val="center"/>
              <w:rPr>
                <w:sz w:val="16"/>
                <w:szCs w:val="16"/>
              </w:rPr>
            </w:pPr>
            <w:r w:rsidRPr="00266687">
              <w:rPr>
                <w:color w:val="000000"/>
                <w:sz w:val="16"/>
                <w:szCs w:val="16"/>
              </w:rPr>
              <w:t>1.53</w:t>
            </w:r>
          </w:p>
        </w:tc>
      </w:tr>
      <w:tr w:rsidR="00E42721" w:rsidRPr="009B3DCC" w14:paraId="06976B1F" w14:textId="77777777" w:rsidTr="00F555E9">
        <w:trPr>
          <w:trHeight w:val="165"/>
        </w:trPr>
        <w:tc>
          <w:tcPr>
            <w:tcW w:w="360" w:type="dxa"/>
            <w:vAlign w:val="center"/>
            <w:hideMark/>
          </w:tcPr>
          <w:p w14:paraId="3FA47D98" w14:textId="77777777" w:rsidR="00E42721" w:rsidRPr="00B20630" w:rsidRDefault="00E42721" w:rsidP="00F555E9">
            <w:pPr>
              <w:snapToGrid w:val="0"/>
              <w:rPr>
                <w:sz w:val="16"/>
                <w:szCs w:val="16"/>
              </w:rPr>
            </w:pPr>
            <w:r w:rsidRPr="00B20630">
              <w:rPr>
                <w:color w:val="000000"/>
                <w:sz w:val="16"/>
                <w:szCs w:val="16"/>
              </w:rPr>
              <w:t>754</w:t>
            </w:r>
          </w:p>
        </w:tc>
        <w:tc>
          <w:tcPr>
            <w:tcW w:w="864" w:type="dxa"/>
            <w:vAlign w:val="center"/>
            <w:hideMark/>
          </w:tcPr>
          <w:p w14:paraId="247311C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D7DC5C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D1A2065"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
          <w:p w14:paraId="3E596AC7"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076234F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D96344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65F839E"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94934B6" w14:textId="77777777" w:rsidR="00E42721" w:rsidRPr="009B3DCC" w:rsidRDefault="00E42721" w:rsidP="00F555E9">
            <w:pPr>
              <w:snapToGrid w:val="0"/>
              <w:jc w:val="center"/>
              <w:rPr>
                <w:sz w:val="16"/>
                <w:szCs w:val="16"/>
              </w:rPr>
            </w:pPr>
            <w:r w:rsidRPr="00266687">
              <w:rPr>
                <w:color w:val="000000"/>
                <w:sz w:val="16"/>
                <w:szCs w:val="16"/>
              </w:rPr>
              <w:t>11.93</w:t>
            </w:r>
          </w:p>
        </w:tc>
        <w:tc>
          <w:tcPr>
            <w:tcW w:w="1008" w:type="dxa"/>
            <w:vAlign w:val="center"/>
            <w:hideMark/>
          </w:tcPr>
          <w:p w14:paraId="0878350A" w14:textId="77777777" w:rsidR="00E42721" w:rsidRPr="009B3DCC" w:rsidRDefault="00E42721" w:rsidP="00F555E9">
            <w:pPr>
              <w:snapToGrid w:val="0"/>
              <w:jc w:val="center"/>
              <w:rPr>
                <w:sz w:val="16"/>
                <w:szCs w:val="16"/>
              </w:rPr>
            </w:pPr>
            <w:r w:rsidRPr="00266687">
              <w:rPr>
                <w:color w:val="000000"/>
                <w:sz w:val="16"/>
                <w:szCs w:val="16"/>
              </w:rPr>
              <w:t>1.63</w:t>
            </w:r>
          </w:p>
        </w:tc>
      </w:tr>
      <w:tr w:rsidR="00E42721" w:rsidRPr="009B3DCC" w14:paraId="31262F6C" w14:textId="77777777" w:rsidTr="00F555E9">
        <w:trPr>
          <w:trHeight w:val="165"/>
        </w:trPr>
        <w:tc>
          <w:tcPr>
            <w:tcW w:w="360" w:type="dxa"/>
            <w:vAlign w:val="center"/>
            <w:hideMark/>
          </w:tcPr>
          <w:p w14:paraId="79F5375C" w14:textId="77777777" w:rsidR="00E42721" w:rsidRPr="00B20630" w:rsidRDefault="00E42721" w:rsidP="00F555E9">
            <w:pPr>
              <w:snapToGrid w:val="0"/>
              <w:rPr>
                <w:sz w:val="16"/>
                <w:szCs w:val="16"/>
              </w:rPr>
            </w:pPr>
            <w:r w:rsidRPr="00B20630">
              <w:rPr>
                <w:color w:val="000000"/>
                <w:sz w:val="16"/>
                <w:szCs w:val="16"/>
              </w:rPr>
              <w:t>755</w:t>
            </w:r>
          </w:p>
        </w:tc>
        <w:tc>
          <w:tcPr>
            <w:tcW w:w="864" w:type="dxa"/>
            <w:vAlign w:val="center"/>
            <w:hideMark/>
          </w:tcPr>
          <w:p w14:paraId="4F59BFF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126C7E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7CF4927"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3636100C"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53125CA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279204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BD8F533"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D438D74" w14:textId="77777777" w:rsidR="00E42721" w:rsidRPr="009B3DCC" w:rsidRDefault="00E42721" w:rsidP="00F555E9">
            <w:pPr>
              <w:snapToGrid w:val="0"/>
              <w:jc w:val="center"/>
              <w:rPr>
                <w:sz w:val="16"/>
                <w:szCs w:val="16"/>
              </w:rPr>
            </w:pPr>
            <w:r w:rsidRPr="00266687">
              <w:rPr>
                <w:color w:val="000000"/>
                <w:sz w:val="16"/>
                <w:szCs w:val="16"/>
              </w:rPr>
              <w:t>12.27</w:t>
            </w:r>
          </w:p>
        </w:tc>
        <w:tc>
          <w:tcPr>
            <w:tcW w:w="1008" w:type="dxa"/>
            <w:vAlign w:val="center"/>
            <w:hideMark/>
          </w:tcPr>
          <w:p w14:paraId="33968983" w14:textId="77777777" w:rsidR="00E42721" w:rsidRPr="009B3DCC" w:rsidRDefault="00E42721" w:rsidP="00F555E9">
            <w:pPr>
              <w:snapToGrid w:val="0"/>
              <w:jc w:val="center"/>
              <w:rPr>
                <w:sz w:val="16"/>
                <w:szCs w:val="16"/>
              </w:rPr>
            </w:pPr>
            <w:r w:rsidRPr="00266687">
              <w:rPr>
                <w:color w:val="000000"/>
                <w:sz w:val="16"/>
                <w:szCs w:val="16"/>
              </w:rPr>
              <w:t>0.86</w:t>
            </w:r>
          </w:p>
        </w:tc>
      </w:tr>
      <w:tr w:rsidR="00E42721" w:rsidRPr="009B3DCC" w14:paraId="3E9614C0" w14:textId="77777777" w:rsidTr="00F555E9">
        <w:trPr>
          <w:trHeight w:val="165"/>
        </w:trPr>
        <w:tc>
          <w:tcPr>
            <w:tcW w:w="360" w:type="dxa"/>
            <w:vAlign w:val="center"/>
            <w:hideMark/>
          </w:tcPr>
          <w:p w14:paraId="20F60AFE" w14:textId="77777777" w:rsidR="00E42721" w:rsidRPr="00B20630" w:rsidRDefault="00E42721" w:rsidP="00F555E9">
            <w:pPr>
              <w:snapToGrid w:val="0"/>
              <w:rPr>
                <w:sz w:val="16"/>
                <w:szCs w:val="16"/>
              </w:rPr>
            </w:pPr>
            <w:r w:rsidRPr="00B20630">
              <w:rPr>
                <w:color w:val="000000"/>
                <w:sz w:val="16"/>
                <w:szCs w:val="16"/>
              </w:rPr>
              <w:t>756</w:t>
            </w:r>
          </w:p>
        </w:tc>
        <w:tc>
          <w:tcPr>
            <w:tcW w:w="864" w:type="dxa"/>
            <w:vAlign w:val="center"/>
            <w:hideMark/>
          </w:tcPr>
          <w:p w14:paraId="1A10741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414FB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89C31BD"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7B2D0F13"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0AA84FE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60F130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B5A153D"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9ED9E67" w14:textId="77777777" w:rsidR="00E42721" w:rsidRPr="009B3DCC" w:rsidRDefault="00E42721" w:rsidP="00F555E9">
            <w:pPr>
              <w:snapToGrid w:val="0"/>
              <w:jc w:val="center"/>
              <w:rPr>
                <w:sz w:val="16"/>
                <w:szCs w:val="16"/>
              </w:rPr>
            </w:pPr>
            <w:r w:rsidRPr="00266687">
              <w:rPr>
                <w:color w:val="000000"/>
                <w:sz w:val="16"/>
                <w:szCs w:val="16"/>
              </w:rPr>
              <w:t>14.53</w:t>
            </w:r>
          </w:p>
        </w:tc>
        <w:tc>
          <w:tcPr>
            <w:tcW w:w="1008" w:type="dxa"/>
            <w:vAlign w:val="center"/>
            <w:hideMark/>
          </w:tcPr>
          <w:p w14:paraId="7BE295B4" w14:textId="77777777" w:rsidR="00E42721" w:rsidRPr="009B3DCC" w:rsidRDefault="00E42721" w:rsidP="00F555E9">
            <w:pPr>
              <w:snapToGrid w:val="0"/>
              <w:jc w:val="center"/>
              <w:rPr>
                <w:sz w:val="16"/>
                <w:szCs w:val="16"/>
              </w:rPr>
            </w:pPr>
            <w:r w:rsidRPr="00266687">
              <w:rPr>
                <w:color w:val="000000"/>
                <w:sz w:val="16"/>
                <w:szCs w:val="16"/>
              </w:rPr>
              <w:t>0.94</w:t>
            </w:r>
          </w:p>
        </w:tc>
      </w:tr>
      <w:tr w:rsidR="00E42721" w:rsidRPr="009B3DCC" w14:paraId="4BEFED78" w14:textId="77777777" w:rsidTr="00F555E9">
        <w:trPr>
          <w:trHeight w:val="180"/>
        </w:trPr>
        <w:tc>
          <w:tcPr>
            <w:tcW w:w="360" w:type="dxa"/>
            <w:vAlign w:val="center"/>
            <w:hideMark/>
          </w:tcPr>
          <w:p w14:paraId="1EA6D50E" w14:textId="77777777" w:rsidR="00E42721" w:rsidRPr="00B20630" w:rsidRDefault="00E42721" w:rsidP="00F555E9">
            <w:pPr>
              <w:snapToGrid w:val="0"/>
              <w:rPr>
                <w:sz w:val="16"/>
                <w:szCs w:val="16"/>
              </w:rPr>
            </w:pPr>
            <w:r w:rsidRPr="00B20630">
              <w:rPr>
                <w:color w:val="000000"/>
                <w:sz w:val="16"/>
                <w:szCs w:val="16"/>
              </w:rPr>
              <w:t>757</w:t>
            </w:r>
          </w:p>
        </w:tc>
        <w:tc>
          <w:tcPr>
            <w:tcW w:w="864" w:type="dxa"/>
            <w:vAlign w:val="center"/>
            <w:hideMark/>
          </w:tcPr>
          <w:p w14:paraId="014842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C307AA5"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ADDDE36"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2CA2B3DB"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78DAA44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6DE5D0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BA429A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3DF4149" w14:textId="77777777" w:rsidR="00E42721" w:rsidRPr="009B3DCC" w:rsidRDefault="00E42721" w:rsidP="00F555E9">
            <w:pPr>
              <w:snapToGrid w:val="0"/>
              <w:jc w:val="center"/>
              <w:rPr>
                <w:sz w:val="16"/>
                <w:szCs w:val="16"/>
              </w:rPr>
            </w:pPr>
            <w:r w:rsidRPr="00266687">
              <w:rPr>
                <w:color w:val="000000"/>
                <w:sz w:val="16"/>
                <w:szCs w:val="16"/>
              </w:rPr>
              <w:t>14.16</w:t>
            </w:r>
          </w:p>
        </w:tc>
        <w:tc>
          <w:tcPr>
            <w:tcW w:w="1008" w:type="dxa"/>
            <w:vAlign w:val="center"/>
            <w:hideMark/>
          </w:tcPr>
          <w:p w14:paraId="56D88840" w14:textId="77777777" w:rsidR="00E42721" w:rsidRPr="009B3DCC" w:rsidRDefault="00E42721" w:rsidP="00F555E9">
            <w:pPr>
              <w:snapToGrid w:val="0"/>
              <w:jc w:val="center"/>
              <w:rPr>
                <w:sz w:val="16"/>
                <w:szCs w:val="16"/>
              </w:rPr>
            </w:pPr>
            <w:r w:rsidRPr="00266687">
              <w:rPr>
                <w:color w:val="000000"/>
                <w:sz w:val="16"/>
                <w:szCs w:val="16"/>
              </w:rPr>
              <w:t>1.14</w:t>
            </w:r>
          </w:p>
        </w:tc>
      </w:tr>
      <w:tr w:rsidR="00E42721" w:rsidRPr="009B3DCC" w14:paraId="47E3DA03" w14:textId="77777777" w:rsidTr="00F555E9">
        <w:trPr>
          <w:trHeight w:val="165"/>
        </w:trPr>
        <w:tc>
          <w:tcPr>
            <w:tcW w:w="360" w:type="dxa"/>
            <w:vAlign w:val="center"/>
            <w:hideMark/>
          </w:tcPr>
          <w:p w14:paraId="4E75F5DA" w14:textId="77777777" w:rsidR="00E42721" w:rsidRPr="00B20630" w:rsidRDefault="00E42721" w:rsidP="00F555E9">
            <w:pPr>
              <w:snapToGrid w:val="0"/>
              <w:rPr>
                <w:sz w:val="16"/>
                <w:szCs w:val="16"/>
              </w:rPr>
            </w:pPr>
            <w:r w:rsidRPr="00B20630">
              <w:rPr>
                <w:color w:val="000000"/>
                <w:sz w:val="16"/>
                <w:szCs w:val="16"/>
              </w:rPr>
              <w:t>758</w:t>
            </w:r>
          </w:p>
        </w:tc>
        <w:tc>
          <w:tcPr>
            <w:tcW w:w="864" w:type="dxa"/>
            <w:vAlign w:val="center"/>
            <w:hideMark/>
          </w:tcPr>
          <w:p w14:paraId="1E657D3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680A83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0C19FD9"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1F1DE9DA"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59A1158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3C2DBE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57A1903"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81E4C80" w14:textId="77777777" w:rsidR="00E42721" w:rsidRPr="009B3DCC" w:rsidRDefault="00E42721" w:rsidP="00F555E9">
            <w:pPr>
              <w:snapToGrid w:val="0"/>
              <w:jc w:val="center"/>
              <w:rPr>
                <w:sz w:val="16"/>
                <w:szCs w:val="16"/>
              </w:rPr>
            </w:pPr>
            <w:r w:rsidRPr="00266687">
              <w:rPr>
                <w:color w:val="000000"/>
                <w:sz w:val="16"/>
                <w:szCs w:val="16"/>
              </w:rPr>
              <w:t>15.42</w:t>
            </w:r>
          </w:p>
        </w:tc>
        <w:tc>
          <w:tcPr>
            <w:tcW w:w="1008" w:type="dxa"/>
            <w:vAlign w:val="center"/>
            <w:hideMark/>
          </w:tcPr>
          <w:p w14:paraId="2D699E1F"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05774B84" w14:textId="77777777" w:rsidTr="00F555E9">
        <w:trPr>
          <w:trHeight w:val="165"/>
        </w:trPr>
        <w:tc>
          <w:tcPr>
            <w:tcW w:w="360" w:type="dxa"/>
            <w:vAlign w:val="center"/>
            <w:hideMark/>
          </w:tcPr>
          <w:p w14:paraId="0B2F7B43" w14:textId="77777777" w:rsidR="00E42721" w:rsidRPr="00B20630" w:rsidRDefault="00E42721" w:rsidP="00F555E9">
            <w:pPr>
              <w:snapToGrid w:val="0"/>
              <w:rPr>
                <w:sz w:val="16"/>
                <w:szCs w:val="16"/>
              </w:rPr>
            </w:pPr>
            <w:r w:rsidRPr="00B20630">
              <w:rPr>
                <w:color w:val="000000"/>
                <w:sz w:val="16"/>
                <w:szCs w:val="16"/>
              </w:rPr>
              <w:t>759</w:t>
            </w:r>
          </w:p>
        </w:tc>
        <w:tc>
          <w:tcPr>
            <w:tcW w:w="864" w:type="dxa"/>
            <w:vAlign w:val="center"/>
            <w:hideMark/>
          </w:tcPr>
          <w:p w14:paraId="379868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CECA71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DD34C50"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3E2377FF"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71BF50C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38B6FC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74D3FFA"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99C2340" w14:textId="77777777" w:rsidR="00E42721" w:rsidRPr="009B3DCC" w:rsidRDefault="00E42721" w:rsidP="00F555E9">
            <w:pPr>
              <w:snapToGrid w:val="0"/>
              <w:jc w:val="center"/>
              <w:rPr>
                <w:sz w:val="16"/>
                <w:szCs w:val="16"/>
              </w:rPr>
            </w:pPr>
            <w:r w:rsidRPr="00266687">
              <w:rPr>
                <w:color w:val="000000"/>
                <w:sz w:val="16"/>
                <w:szCs w:val="16"/>
              </w:rPr>
              <w:t>14.70</w:t>
            </w:r>
          </w:p>
        </w:tc>
        <w:tc>
          <w:tcPr>
            <w:tcW w:w="1008" w:type="dxa"/>
            <w:vAlign w:val="center"/>
            <w:hideMark/>
          </w:tcPr>
          <w:p w14:paraId="56012863" w14:textId="77777777" w:rsidR="00E42721" w:rsidRPr="009B3DCC" w:rsidRDefault="00E42721" w:rsidP="00F555E9">
            <w:pPr>
              <w:snapToGrid w:val="0"/>
              <w:jc w:val="center"/>
              <w:rPr>
                <w:sz w:val="16"/>
                <w:szCs w:val="16"/>
              </w:rPr>
            </w:pPr>
            <w:r w:rsidRPr="00266687">
              <w:rPr>
                <w:color w:val="000000"/>
                <w:sz w:val="16"/>
                <w:szCs w:val="16"/>
              </w:rPr>
              <w:t>1.33</w:t>
            </w:r>
          </w:p>
        </w:tc>
      </w:tr>
      <w:tr w:rsidR="00E42721" w:rsidRPr="009B3DCC" w14:paraId="78399890" w14:textId="77777777" w:rsidTr="00F555E9">
        <w:trPr>
          <w:trHeight w:val="165"/>
        </w:trPr>
        <w:tc>
          <w:tcPr>
            <w:tcW w:w="360" w:type="dxa"/>
            <w:vAlign w:val="center"/>
            <w:hideMark/>
          </w:tcPr>
          <w:p w14:paraId="4C98A97F" w14:textId="77777777" w:rsidR="00E42721" w:rsidRPr="00B20630" w:rsidRDefault="00E42721" w:rsidP="00F555E9">
            <w:pPr>
              <w:snapToGrid w:val="0"/>
              <w:rPr>
                <w:sz w:val="16"/>
                <w:szCs w:val="16"/>
              </w:rPr>
            </w:pPr>
            <w:r w:rsidRPr="00B20630">
              <w:rPr>
                <w:color w:val="000000"/>
                <w:sz w:val="16"/>
                <w:szCs w:val="16"/>
              </w:rPr>
              <w:t>760</w:t>
            </w:r>
          </w:p>
        </w:tc>
        <w:tc>
          <w:tcPr>
            <w:tcW w:w="864" w:type="dxa"/>
            <w:vAlign w:val="center"/>
            <w:hideMark/>
          </w:tcPr>
          <w:p w14:paraId="17AB3CD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4AA7F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E1A01ED"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
          <w:p w14:paraId="16C8A31D"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2A2643F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90AFA1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528C1CF"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79FF54C" w14:textId="77777777" w:rsidR="00E42721" w:rsidRPr="009B3DCC" w:rsidRDefault="00E42721" w:rsidP="00F555E9">
            <w:pPr>
              <w:snapToGrid w:val="0"/>
              <w:jc w:val="center"/>
              <w:rPr>
                <w:sz w:val="16"/>
                <w:szCs w:val="16"/>
              </w:rPr>
            </w:pPr>
            <w:r w:rsidRPr="00266687">
              <w:rPr>
                <w:color w:val="000000"/>
                <w:sz w:val="16"/>
                <w:szCs w:val="16"/>
              </w:rPr>
              <w:t>11.94</w:t>
            </w:r>
          </w:p>
        </w:tc>
        <w:tc>
          <w:tcPr>
            <w:tcW w:w="1008" w:type="dxa"/>
            <w:vAlign w:val="center"/>
            <w:hideMark/>
          </w:tcPr>
          <w:p w14:paraId="6E9228F1" w14:textId="77777777" w:rsidR="00E42721" w:rsidRPr="009B3DCC" w:rsidRDefault="00E42721" w:rsidP="00F555E9">
            <w:pPr>
              <w:snapToGrid w:val="0"/>
              <w:jc w:val="center"/>
              <w:rPr>
                <w:sz w:val="16"/>
                <w:szCs w:val="16"/>
              </w:rPr>
            </w:pPr>
            <w:r w:rsidRPr="00266687">
              <w:rPr>
                <w:color w:val="000000"/>
                <w:sz w:val="16"/>
                <w:szCs w:val="16"/>
              </w:rPr>
              <w:t>0.89</w:t>
            </w:r>
          </w:p>
        </w:tc>
      </w:tr>
      <w:tr w:rsidR="00E42721" w:rsidRPr="009B3DCC" w14:paraId="08DBF40B" w14:textId="77777777" w:rsidTr="00F555E9">
        <w:trPr>
          <w:trHeight w:val="165"/>
        </w:trPr>
        <w:tc>
          <w:tcPr>
            <w:tcW w:w="360" w:type="dxa"/>
            <w:vAlign w:val="center"/>
            <w:hideMark/>
          </w:tcPr>
          <w:p w14:paraId="549EC59F" w14:textId="77777777" w:rsidR="00E42721" w:rsidRPr="00B20630" w:rsidRDefault="00E42721" w:rsidP="00F555E9">
            <w:pPr>
              <w:snapToGrid w:val="0"/>
              <w:rPr>
                <w:sz w:val="16"/>
                <w:szCs w:val="16"/>
              </w:rPr>
            </w:pPr>
            <w:r w:rsidRPr="00B20630">
              <w:rPr>
                <w:color w:val="000000"/>
                <w:sz w:val="16"/>
                <w:szCs w:val="16"/>
              </w:rPr>
              <w:t>761</w:t>
            </w:r>
          </w:p>
        </w:tc>
        <w:tc>
          <w:tcPr>
            <w:tcW w:w="864" w:type="dxa"/>
            <w:vAlign w:val="center"/>
            <w:hideMark/>
          </w:tcPr>
          <w:p w14:paraId="6A10419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CB1667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CB3F16B"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
          <w:p w14:paraId="6E414CB7"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5A29072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30575E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3892B56"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30504501" w14:textId="77777777" w:rsidR="00E42721" w:rsidRPr="009B3DCC" w:rsidRDefault="00E42721" w:rsidP="00F555E9">
            <w:pPr>
              <w:snapToGrid w:val="0"/>
              <w:jc w:val="center"/>
              <w:rPr>
                <w:sz w:val="16"/>
                <w:szCs w:val="16"/>
              </w:rPr>
            </w:pPr>
            <w:r w:rsidRPr="00266687">
              <w:rPr>
                <w:color w:val="000000"/>
                <w:sz w:val="16"/>
                <w:szCs w:val="16"/>
              </w:rPr>
              <w:t>13.21</w:t>
            </w:r>
          </w:p>
        </w:tc>
        <w:tc>
          <w:tcPr>
            <w:tcW w:w="1008" w:type="dxa"/>
            <w:vAlign w:val="center"/>
            <w:hideMark/>
          </w:tcPr>
          <w:p w14:paraId="12740B23" w14:textId="77777777" w:rsidR="00E42721" w:rsidRPr="009B3DCC" w:rsidRDefault="00E42721" w:rsidP="00F555E9">
            <w:pPr>
              <w:snapToGrid w:val="0"/>
              <w:jc w:val="center"/>
              <w:rPr>
                <w:sz w:val="16"/>
                <w:szCs w:val="16"/>
              </w:rPr>
            </w:pPr>
            <w:r w:rsidRPr="00266687">
              <w:rPr>
                <w:color w:val="000000"/>
                <w:sz w:val="16"/>
                <w:szCs w:val="16"/>
              </w:rPr>
              <w:t>0.87</w:t>
            </w:r>
          </w:p>
        </w:tc>
      </w:tr>
      <w:tr w:rsidR="00E42721" w:rsidRPr="009B3DCC" w14:paraId="3E46F394" w14:textId="77777777" w:rsidTr="00F555E9">
        <w:trPr>
          <w:trHeight w:val="165"/>
        </w:trPr>
        <w:tc>
          <w:tcPr>
            <w:tcW w:w="360" w:type="dxa"/>
            <w:vAlign w:val="center"/>
            <w:hideMark/>
          </w:tcPr>
          <w:p w14:paraId="792DF18E" w14:textId="77777777" w:rsidR="00E42721" w:rsidRPr="00B20630" w:rsidRDefault="00E42721" w:rsidP="00F555E9">
            <w:pPr>
              <w:snapToGrid w:val="0"/>
              <w:rPr>
                <w:sz w:val="16"/>
                <w:szCs w:val="16"/>
              </w:rPr>
            </w:pPr>
            <w:r w:rsidRPr="00B20630">
              <w:rPr>
                <w:color w:val="000000"/>
                <w:sz w:val="16"/>
                <w:szCs w:val="16"/>
              </w:rPr>
              <w:t>762</w:t>
            </w:r>
          </w:p>
        </w:tc>
        <w:tc>
          <w:tcPr>
            <w:tcW w:w="864" w:type="dxa"/>
            <w:vAlign w:val="center"/>
            <w:hideMark/>
          </w:tcPr>
          <w:p w14:paraId="7298D13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9E2156"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C71C6AC"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
          <w:p w14:paraId="23DF73A7"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4E6485D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17051F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D055309"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04F6619" w14:textId="77777777" w:rsidR="00E42721" w:rsidRPr="009B3DCC" w:rsidRDefault="00E42721" w:rsidP="00F555E9">
            <w:pPr>
              <w:snapToGrid w:val="0"/>
              <w:jc w:val="center"/>
              <w:rPr>
                <w:sz w:val="16"/>
                <w:szCs w:val="16"/>
              </w:rPr>
            </w:pPr>
            <w:r w:rsidRPr="00266687">
              <w:rPr>
                <w:color w:val="000000"/>
                <w:sz w:val="16"/>
                <w:szCs w:val="16"/>
              </w:rPr>
              <w:t>13.46</w:t>
            </w:r>
          </w:p>
        </w:tc>
        <w:tc>
          <w:tcPr>
            <w:tcW w:w="1008" w:type="dxa"/>
            <w:vAlign w:val="center"/>
            <w:hideMark/>
          </w:tcPr>
          <w:p w14:paraId="610CAC9D" w14:textId="77777777" w:rsidR="00E42721" w:rsidRPr="009B3DCC" w:rsidRDefault="00E42721" w:rsidP="00F555E9">
            <w:pPr>
              <w:snapToGrid w:val="0"/>
              <w:jc w:val="center"/>
              <w:rPr>
                <w:sz w:val="16"/>
                <w:szCs w:val="16"/>
              </w:rPr>
            </w:pPr>
            <w:r w:rsidRPr="00266687">
              <w:rPr>
                <w:color w:val="000000"/>
                <w:sz w:val="16"/>
                <w:szCs w:val="16"/>
              </w:rPr>
              <w:t>0.96</w:t>
            </w:r>
          </w:p>
        </w:tc>
      </w:tr>
      <w:tr w:rsidR="00E42721" w:rsidRPr="009B3DCC" w14:paraId="6EDB32A3" w14:textId="77777777" w:rsidTr="00F555E9">
        <w:trPr>
          <w:trHeight w:val="165"/>
        </w:trPr>
        <w:tc>
          <w:tcPr>
            <w:tcW w:w="360" w:type="dxa"/>
            <w:vAlign w:val="center"/>
            <w:hideMark/>
          </w:tcPr>
          <w:p w14:paraId="42FB47DC" w14:textId="77777777" w:rsidR="00E42721" w:rsidRPr="00B20630" w:rsidRDefault="00E42721" w:rsidP="00F555E9">
            <w:pPr>
              <w:snapToGrid w:val="0"/>
              <w:rPr>
                <w:sz w:val="16"/>
                <w:szCs w:val="16"/>
              </w:rPr>
            </w:pPr>
            <w:r w:rsidRPr="00B20630">
              <w:rPr>
                <w:color w:val="000000"/>
                <w:sz w:val="16"/>
                <w:szCs w:val="16"/>
              </w:rPr>
              <w:t>763</w:t>
            </w:r>
          </w:p>
        </w:tc>
        <w:tc>
          <w:tcPr>
            <w:tcW w:w="864" w:type="dxa"/>
            <w:vAlign w:val="center"/>
            <w:hideMark/>
          </w:tcPr>
          <w:p w14:paraId="3D00AD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E11796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F6BAA60"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
          <w:p w14:paraId="40742108"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422408E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B77177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2CCAA0B"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0A43241" w14:textId="77777777" w:rsidR="00E42721" w:rsidRPr="009B3DCC" w:rsidRDefault="00E42721" w:rsidP="00F555E9">
            <w:pPr>
              <w:snapToGrid w:val="0"/>
              <w:jc w:val="center"/>
              <w:rPr>
                <w:sz w:val="16"/>
                <w:szCs w:val="16"/>
              </w:rPr>
            </w:pPr>
            <w:r w:rsidRPr="00266687">
              <w:rPr>
                <w:color w:val="000000"/>
                <w:sz w:val="16"/>
                <w:szCs w:val="16"/>
              </w:rPr>
              <w:t>15.01</w:t>
            </w:r>
          </w:p>
        </w:tc>
        <w:tc>
          <w:tcPr>
            <w:tcW w:w="1008" w:type="dxa"/>
            <w:vAlign w:val="center"/>
            <w:hideMark/>
          </w:tcPr>
          <w:p w14:paraId="56289B50" w14:textId="77777777" w:rsidR="00E42721" w:rsidRPr="009B3DCC" w:rsidRDefault="00E42721" w:rsidP="00F555E9">
            <w:pPr>
              <w:snapToGrid w:val="0"/>
              <w:jc w:val="center"/>
              <w:rPr>
                <w:sz w:val="16"/>
                <w:szCs w:val="16"/>
              </w:rPr>
            </w:pPr>
            <w:r w:rsidRPr="00266687">
              <w:rPr>
                <w:color w:val="000000"/>
                <w:sz w:val="16"/>
                <w:szCs w:val="16"/>
              </w:rPr>
              <w:t>1.33</w:t>
            </w:r>
          </w:p>
        </w:tc>
      </w:tr>
      <w:tr w:rsidR="00E42721" w:rsidRPr="009B3DCC" w14:paraId="216E42D4" w14:textId="77777777" w:rsidTr="00F555E9">
        <w:trPr>
          <w:trHeight w:val="165"/>
        </w:trPr>
        <w:tc>
          <w:tcPr>
            <w:tcW w:w="360" w:type="dxa"/>
            <w:vAlign w:val="center"/>
            <w:hideMark/>
          </w:tcPr>
          <w:p w14:paraId="6A328A9A" w14:textId="77777777" w:rsidR="00E42721" w:rsidRPr="00B20630" w:rsidRDefault="00E42721" w:rsidP="00F555E9">
            <w:pPr>
              <w:snapToGrid w:val="0"/>
              <w:rPr>
                <w:sz w:val="16"/>
                <w:szCs w:val="16"/>
              </w:rPr>
            </w:pPr>
            <w:r w:rsidRPr="00B20630">
              <w:rPr>
                <w:color w:val="000000"/>
                <w:sz w:val="16"/>
                <w:szCs w:val="16"/>
              </w:rPr>
              <w:t>764</w:t>
            </w:r>
          </w:p>
        </w:tc>
        <w:tc>
          <w:tcPr>
            <w:tcW w:w="864" w:type="dxa"/>
            <w:vAlign w:val="center"/>
            <w:hideMark/>
          </w:tcPr>
          <w:p w14:paraId="2FFC2BA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23B39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CAD3605"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
          <w:p w14:paraId="6BFE1E07"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0ED2E5F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BCBD12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5246C89"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1649EA8" w14:textId="77777777" w:rsidR="00E42721" w:rsidRPr="009B3DCC" w:rsidRDefault="00E42721" w:rsidP="00F555E9">
            <w:pPr>
              <w:snapToGrid w:val="0"/>
              <w:jc w:val="center"/>
              <w:rPr>
                <w:sz w:val="16"/>
                <w:szCs w:val="16"/>
              </w:rPr>
            </w:pPr>
            <w:r w:rsidRPr="00266687">
              <w:rPr>
                <w:color w:val="000000"/>
                <w:sz w:val="16"/>
                <w:szCs w:val="16"/>
              </w:rPr>
              <w:t>13.71</w:t>
            </w:r>
          </w:p>
        </w:tc>
        <w:tc>
          <w:tcPr>
            <w:tcW w:w="1008" w:type="dxa"/>
            <w:vAlign w:val="center"/>
            <w:hideMark/>
          </w:tcPr>
          <w:p w14:paraId="4C277988"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2815AA56" w14:textId="77777777" w:rsidTr="00F555E9">
        <w:trPr>
          <w:trHeight w:val="165"/>
        </w:trPr>
        <w:tc>
          <w:tcPr>
            <w:tcW w:w="360" w:type="dxa"/>
            <w:vAlign w:val="center"/>
            <w:hideMark/>
          </w:tcPr>
          <w:p w14:paraId="1E06927D" w14:textId="77777777" w:rsidR="00E42721" w:rsidRPr="00B20630" w:rsidRDefault="00E42721" w:rsidP="00F555E9">
            <w:pPr>
              <w:snapToGrid w:val="0"/>
              <w:rPr>
                <w:sz w:val="16"/>
                <w:szCs w:val="16"/>
              </w:rPr>
            </w:pPr>
            <w:r w:rsidRPr="00B20630">
              <w:rPr>
                <w:color w:val="000000"/>
                <w:sz w:val="16"/>
                <w:szCs w:val="16"/>
              </w:rPr>
              <w:t>765</w:t>
            </w:r>
          </w:p>
        </w:tc>
        <w:tc>
          <w:tcPr>
            <w:tcW w:w="864" w:type="dxa"/>
            <w:vAlign w:val="center"/>
            <w:hideMark/>
          </w:tcPr>
          <w:p w14:paraId="7D2E863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CE0171D"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3BE3AEA5"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
          <w:p w14:paraId="28AFB434"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77A0F49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4D3826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13E322F"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A1818A7" w14:textId="77777777" w:rsidR="00E42721" w:rsidRPr="009B3DCC" w:rsidRDefault="00E42721" w:rsidP="00F555E9">
            <w:pPr>
              <w:snapToGrid w:val="0"/>
              <w:jc w:val="center"/>
              <w:rPr>
                <w:sz w:val="16"/>
                <w:szCs w:val="16"/>
              </w:rPr>
            </w:pPr>
            <w:r w:rsidRPr="00266687">
              <w:rPr>
                <w:color w:val="000000"/>
                <w:sz w:val="16"/>
                <w:szCs w:val="16"/>
              </w:rPr>
              <w:t>13.17</w:t>
            </w:r>
          </w:p>
        </w:tc>
        <w:tc>
          <w:tcPr>
            <w:tcW w:w="1008" w:type="dxa"/>
            <w:vAlign w:val="center"/>
            <w:hideMark/>
          </w:tcPr>
          <w:p w14:paraId="0976A7F2" w14:textId="77777777" w:rsidR="00E42721" w:rsidRPr="009B3DCC" w:rsidRDefault="00E42721" w:rsidP="00F555E9">
            <w:pPr>
              <w:snapToGrid w:val="0"/>
              <w:jc w:val="center"/>
              <w:rPr>
                <w:sz w:val="16"/>
                <w:szCs w:val="16"/>
              </w:rPr>
            </w:pPr>
            <w:r w:rsidRPr="00266687">
              <w:rPr>
                <w:color w:val="000000"/>
                <w:sz w:val="16"/>
                <w:szCs w:val="16"/>
              </w:rPr>
              <w:t>0.78</w:t>
            </w:r>
          </w:p>
        </w:tc>
      </w:tr>
      <w:tr w:rsidR="00E42721" w:rsidRPr="009B3DCC" w14:paraId="3BDD6397" w14:textId="77777777" w:rsidTr="00F555E9">
        <w:trPr>
          <w:trHeight w:val="165"/>
        </w:trPr>
        <w:tc>
          <w:tcPr>
            <w:tcW w:w="360" w:type="dxa"/>
            <w:vAlign w:val="center"/>
            <w:hideMark/>
          </w:tcPr>
          <w:p w14:paraId="62345A4A" w14:textId="77777777" w:rsidR="00E42721" w:rsidRPr="00B20630" w:rsidRDefault="00E42721" w:rsidP="00F555E9">
            <w:pPr>
              <w:snapToGrid w:val="0"/>
              <w:rPr>
                <w:sz w:val="16"/>
                <w:szCs w:val="16"/>
              </w:rPr>
            </w:pPr>
            <w:r w:rsidRPr="00B20630">
              <w:rPr>
                <w:color w:val="000000"/>
                <w:sz w:val="16"/>
                <w:szCs w:val="16"/>
              </w:rPr>
              <w:t>766</w:t>
            </w:r>
          </w:p>
        </w:tc>
        <w:tc>
          <w:tcPr>
            <w:tcW w:w="864" w:type="dxa"/>
            <w:vAlign w:val="center"/>
            <w:hideMark/>
          </w:tcPr>
          <w:p w14:paraId="0D78B9C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7CBD0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B6D4B74"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
          <w:p w14:paraId="1AF46FBE"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2E6F944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9975F5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F31BC17"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2098145" w14:textId="77777777" w:rsidR="00E42721" w:rsidRPr="009B3DCC" w:rsidRDefault="00E42721" w:rsidP="00F555E9">
            <w:pPr>
              <w:snapToGrid w:val="0"/>
              <w:jc w:val="center"/>
              <w:rPr>
                <w:sz w:val="16"/>
                <w:szCs w:val="16"/>
              </w:rPr>
            </w:pPr>
            <w:r w:rsidRPr="00266687">
              <w:rPr>
                <w:color w:val="000000"/>
                <w:sz w:val="16"/>
                <w:szCs w:val="16"/>
              </w:rPr>
              <w:t>16.67</w:t>
            </w:r>
          </w:p>
        </w:tc>
        <w:tc>
          <w:tcPr>
            <w:tcW w:w="1008" w:type="dxa"/>
            <w:vAlign w:val="center"/>
            <w:hideMark/>
          </w:tcPr>
          <w:p w14:paraId="41B0EF69" w14:textId="77777777" w:rsidR="00E42721" w:rsidRPr="009B3DCC" w:rsidRDefault="00E42721" w:rsidP="00F555E9">
            <w:pPr>
              <w:snapToGrid w:val="0"/>
              <w:jc w:val="center"/>
              <w:rPr>
                <w:sz w:val="16"/>
                <w:szCs w:val="16"/>
              </w:rPr>
            </w:pPr>
            <w:r w:rsidRPr="00266687">
              <w:rPr>
                <w:color w:val="000000"/>
                <w:sz w:val="16"/>
                <w:szCs w:val="16"/>
              </w:rPr>
              <w:t>0.84</w:t>
            </w:r>
          </w:p>
        </w:tc>
      </w:tr>
      <w:tr w:rsidR="00E42721" w:rsidRPr="009B3DCC" w14:paraId="7BC38BE8" w14:textId="77777777" w:rsidTr="00F555E9">
        <w:trPr>
          <w:trHeight w:val="165"/>
        </w:trPr>
        <w:tc>
          <w:tcPr>
            <w:tcW w:w="360" w:type="dxa"/>
            <w:vAlign w:val="center"/>
            <w:hideMark/>
          </w:tcPr>
          <w:p w14:paraId="37427D89" w14:textId="77777777" w:rsidR="00E42721" w:rsidRPr="00B20630" w:rsidRDefault="00E42721" w:rsidP="00F555E9">
            <w:pPr>
              <w:snapToGrid w:val="0"/>
              <w:rPr>
                <w:sz w:val="16"/>
                <w:szCs w:val="16"/>
              </w:rPr>
            </w:pPr>
            <w:r w:rsidRPr="00B20630">
              <w:rPr>
                <w:color w:val="000000"/>
                <w:sz w:val="16"/>
                <w:szCs w:val="16"/>
              </w:rPr>
              <w:t>767</w:t>
            </w:r>
          </w:p>
        </w:tc>
        <w:tc>
          <w:tcPr>
            <w:tcW w:w="864" w:type="dxa"/>
            <w:vAlign w:val="center"/>
            <w:hideMark/>
          </w:tcPr>
          <w:p w14:paraId="0CD6B6E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433965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A1C041D"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
          <w:p w14:paraId="4FD6AB52"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79773A0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DF95B0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22628F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CFD295F" w14:textId="77777777" w:rsidR="00E42721" w:rsidRPr="009B3DCC" w:rsidRDefault="00E42721" w:rsidP="00F555E9">
            <w:pPr>
              <w:snapToGrid w:val="0"/>
              <w:jc w:val="center"/>
              <w:rPr>
                <w:sz w:val="16"/>
                <w:szCs w:val="16"/>
              </w:rPr>
            </w:pPr>
            <w:r w:rsidRPr="00266687">
              <w:rPr>
                <w:color w:val="000000"/>
                <w:sz w:val="16"/>
                <w:szCs w:val="16"/>
              </w:rPr>
              <w:t>16.53</w:t>
            </w:r>
          </w:p>
        </w:tc>
        <w:tc>
          <w:tcPr>
            <w:tcW w:w="1008" w:type="dxa"/>
            <w:vAlign w:val="center"/>
            <w:hideMark/>
          </w:tcPr>
          <w:p w14:paraId="77290577" w14:textId="77777777" w:rsidR="00E42721" w:rsidRPr="009B3DCC" w:rsidRDefault="00E42721" w:rsidP="00F555E9">
            <w:pPr>
              <w:snapToGrid w:val="0"/>
              <w:jc w:val="center"/>
              <w:rPr>
                <w:sz w:val="16"/>
                <w:szCs w:val="16"/>
              </w:rPr>
            </w:pPr>
            <w:r w:rsidRPr="00266687">
              <w:rPr>
                <w:color w:val="000000"/>
                <w:sz w:val="16"/>
                <w:szCs w:val="16"/>
              </w:rPr>
              <w:t>1.09</w:t>
            </w:r>
          </w:p>
        </w:tc>
      </w:tr>
      <w:tr w:rsidR="00E42721" w:rsidRPr="009B3DCC" w14:paraId="018F6191" w14:textId="77777777" w:rsidTr="00F555E9">
        <w:trPr>
          <w:trHeight w:val="165"/>
        </w:trPr>
        <w:tc>
          <w:tcPr>
            <w:tcW w:w="360" w:type="dxa"/>
            <w:vAlign w:val="center"/>
            <w:hideMark/>
          </w:tcPr>
          <w:p w14:paraId="17DB2FDB" w14:textId="77777777" w:rsidR="00E42721" w:rsidRPr="00B20630" w:rsidRDefault="00E42721" w:rsidP="00F555E9">
            <w:pPr>
              <w:snapToGrid w:val="0"/>
              <w:rPr>
                <w:sz w:val="16"/>
                <w:szCs w:val="16"/>
              </w:rPr>
            </w:pPr>
            <w:r w:rsidRPr="00B20630">
              <w:rPr>
                <w:color w:val="000000"/>
                <w:sz w:val="16"/>
                <w:szCs w:val="16"/>
              </w:rPr>
              <w:t>768</w:t>
            </w:r>
          </w:p>
        </w:tc>
        <w:tc>
          <w:tcPr>
            <w:tcW w:w="864" w:type="dxa"/>
            <w:vAlign w:val="center"/>
            <w:hideMark/>
          </w:tcPr>
          <w:p w14:paraId="4EC79FA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B4595C0"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78EC1CA"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
          <w:p w14:paraId="5AAD3075"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4128DCA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7A6F9C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BC9C0E1"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5F9534D" w14:textId="77777777" w:rsidR="00E42721" w:rsidRPr="009B3DCC" w:rsidRDefault="00E42721" w:rsidP="00F555E9">
            <w:pPr>
              <w:snapToGrid w:val="0"/>
              <w:jc w:val="center"/>
              <w:rPr>
                <w:sz w:val="16"/>
                <w:szCs w:val="16"/>
              </w:rPr>
            </w:pPr>
            <w:r w:rsidRPr="00266687">
              <w:rPr>
                <w:color w:val="000000"/>
                <w:sz w:val="16"/>
                <w:szCs w:val="16"/>
              </w:rPr>
              <w:t>15.73</w:t>
            </w:r>
          </w:p>
        </w:tc>
        <w:tc>
          <w:tcPr>
            <w:tcW w:w="1008" w:type="dxa"/>
            <w:vAlign w:val="center"/>
            <w:hideMark/>
          </w:tcPr>
          <w:p w14:paraId="08FD8977" w14:textId="77777777" w:rsidR="00E42721" w:rsidRPr="009B3DCC" w:rsidRDefault="00E42721" w:rsidP="00F555E9">
            <w:pPr>
              <w:snapToGrid w:val="0"/>
              <w:jc w:val="center"/>
              <w:rPr>
                <w:sz w:val="16"/>
                <w:szCs w:val="16"/>
              </w:rPr>
            </w:pPr>
            <w:r w:rsidRPr="00266687">
              <w:rPr>
                <w:color w:val="000000"/>
                <w:sz w:val="16"/>
                <w:szCs w:val="16"/>
              </w:rPr>
              <w:t>1.09</w:t>
            </w:r>
          </w:p>
        </w:tc>
      </w:tr>
      <w:tr w:rsidR="00E42721" w:rsidRPr="009B3DCC" w14:paraId="1E9DDA1A" w14:textId="77777777" w:rsidTr="00F555E9">
        <w:trPr>
          <w:trHeight w:val="165"/>
        </w:trPr>
        <w:tc>
          <w:tcPr>
            <w:tcW w:w="360" w:type="dxa"/>
            <w:vAlign w:val="center"/>
            <w:hideMark/>
          </w:tcPr>
          <w:p w14:paraId="749EA827" w14:textId="77777777" w:rsidR="00E42721" w:rsidRPr="00B20630" w:rsidRDefault="00E42721" w:rsidP="00F555E9">
            <w:pPr>
              <w:snapToGrid w:val="0"/>
              <w:rPr>
                <w:sz w:val="16"/>
                <w:szCs w:val="16"/>
              </w:rPr>
            </w:pPr>
            <w:r w:rsidRPr="00B20630">
              <w:rPr>
                <w:color w:val="000000"/>
                <w:sz w:val="16"/>
                <w:szCs w:val="16"/>
              </w:rPr>
              <w:t>769</w:t>
            </w:r>
          </w:p>
        </w:tc>
        <w:tc>
          <w:tcPr>
            <w:tcW w:w="864" w:type="dxa"/>
            <w:vAlign w:val="center"/>
            <w:hideMark/>
          </w:tcPr>
          <w:p w14:paraId="05A5CE0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4DD396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5F02F55"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
          <w:p w14:paraId="1A54C6F1"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4160D72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B2AD79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59CE529"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F105008" w14:textId="77777777" w:rsidR="00E42721" w:rsidRPr="009B3DCC" w:rsidRDefault="00E42721" w:rsidP="00F555E9">
            <w:pPr>
              <w:snapToGrid w:val="0"/>
              <w:jc w:val="center"/>
              <w:rPr>
                <w:sz w:val="16"/>
                <w:szCs w:val="16"/>
              </w:rPr>
            </w:pPr>
            <w:r w:rsidRPr="00266687">
              <w:rPr>
                <w:color w:val="000000"/>
                <w:sz w:val="16"/>
                <w:szCs w:val="16"/>
              </w:rPr>
              <w:t>16.06</w:t>
            </w:r>
          </w:p>
        </w:tc>
        <w:tc>
          <w:tcPr>
            <w:tcW w:w="1008" w:type="dxa"/>
            <w:vAlign w:val="center"/>
            <w:hideMark/>
          </w:tcPr>
          <w:p w14:paraId="4FDAF961" w14:textId="77777777" w:rsidR="00E42721" w:rsidRPr="009B3DCC" w:rsidRDefault="00E42721" w:rsidP="00F555E9">
            <w:pPr>
              <w:snapToGrid w:val="0"/>
              <w:jc w:val="center"/>
              <w:rPr>
                <w:sz w:val="16"/>
                <w:szCs w:val="16"/>
              </w:rPr>
            </w:pPr>
            <w:r w:rsidRPr="00266687">
              <w:rPr>
                <w:color w:val="000000"/>
                <w:sz w:val="16"/>
                <w:szCs w:val="16"/>
              </w:rPr>
              <w:t>1.28</w:t>
            </w:r>
          </w:p>
        </w:tc>
      </w:tr>
      <w:tr w:rsidR="00E42721" w:rsidRPr="009B3DCC" w14:paraId="471C7DC1" w14:textId="77777777" w:rsidTr="00F555E9">
        <w:trPr>
          <w:trHeight w:val="165"/>
        </w:trPr>
        <w:tc>
          <w:tcPr>
            <w:tcW w:w="360" w:type="dxa"/>
            <w:vAlign w:val="center"/>
            <w:hideMark/>
          </w:tcPr>
          <w:p w14:paraId="28C4E573" w14:textId="77777777" w:rsidR="00E42721" w:rsidRPr="00B20630" w:rsidRDefault="00E42721" w:rsidP="00F555E9">
            <w:pPr>
              <w:snapToGrid w:val="0"/>
              <w:rPr>
                <w:sz w:val="16"/>
                <w:szCs w:val="16"/>
              </w:rPr>
            </w:pPr>
            <w:r w:rsidRPr="00B20630">
              <w:rPr>
                <w:color w:val="000000"/>
                <w:sz w:val="16"/>
                <w:szCs w:val="16"/>
              </w:rPr>
              <w:t>770</w:t>
            </w:r>
          </w:p>
        </w:tc>
        <w:tc>
          <w:tcPr>
            <w:tcW w:w="864" w:type="dxa"/>
            <w:vAlign w:val="center"/>
            <w:hideMark/>
          </w:tcPr>
          <w:p w14:paraId="24A323A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9A897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09879FD"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
          <w:p w14:paraId="348CBDFF"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1661A65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B384FF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A60C58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D874746" w14:textId="77777777" w:rsidR="00E42721" w:rsidRPr="009B3DCC" w:rsidRDefault="00E42721" w:rsidP="00F555E9">
            <w:pPr>
              <w:snapToGrid w:val="0"/>
              <w:jc w:val="center"/>
              <w:rPr>
                <w:sz w:val="16"/>
                <w:szCs w:val="16"/>
              </w:rPr>
            </w:pPr>
            <w:r w:rsidRPr="00266687">
              <w:rPr>
                <w:color w:val="000000"/>
                <w:sz w:val="16"/>
                <w:szCs w:val="16"/>
              </w:rPr>
              <w:t>2.79</w:t>
            </w:r>
          </w:p>
        </w:tc>
        <w:tc>
          <w:tcPr>
            <w:tcW w:w="1008" w:type="dxa"/>
            <w:vAlign w:val="center"/>
            <w:hideMark/>
          </w:tcPr>
          <w:p w14:paraId="79C64A47" w14:textId="77777777" w:rsidR="00E42721" w:rsidRPr="009B3DCC" w:rsidRDefault="00E42721" w:rsidP="00F555E9">
            <w:pPr>
              <w:snapToGrid w:val="0"/>
              <w:jc w:val="center"/>
              <w:rPr>
                <w:sz w:val="16"/>
                <w:szCs w:val="16"/>
              </w:rPr>
            </w:pPr>
            <w:r w:rsidRPr="00266687">
              <w:rPr>
                <w:color w:val="000000"/>
                <w:sz w:val="16"/>
                <w:szCs w:val="16"/>
              </w:rPr>
              <w:t>3.53</w:t>
            </w:r>
          </w:p>
        </w:tc>
      </w:tr>
      <w:tr w:rsidR="00E42721" w:rsidRPr="009B3DCC" w14:paraId="482102AC" w14:textId="77777777" w:rsidTr="00F555E9">
        <w:trPr>
          <w:trHeight w:val="180"/>
        </w:trPr>
        <w:tc>
          <w:tcPr>
            <w:tcW w:w="360" w:type="dxa"/>
            <w:vAlign w:val="center"/>
            <w:hideMark/>
          </w:tcPr>
          <w:p w14:paraId="2B11279C" w14:textId="77777777" w:rsidR="00E42721" w:rsidRPr="00B20630" w:rsidRDefault="00E42721" w:rsidP="00F555E9">
            <w:pPr>
              <w:snapToGrid w:val="0"/>
              <w:rPr>
                <w:sz w:val="16"/>
                <w:szCs w:val="16"/>
              </w:rPr>
            </w:pPr>
            <w:r w:rsidRPr="00B20630">
              <w:rPr>
                <w:color w:val="000000"/>
                <w:sz w:val="16"/>
                <w:szCs w:val="16"/>
              </w:rPr>
              <w:t>771</w:t>
            </w:r>
          </w:p>
        </w:tc>
        <w:tc>
          <w:tcPr>
            <w:tcW w:w="864" w:type="dxa"/>
            <w:vAlign w:val="center"/>
            <w:hideMark/>
          </w:tcPr>
          <w:p w14:paraId="4C2964F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14052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A17127E"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
          <w:p w14:paraId="622D5DE3"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0177BFE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A09029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6B52B4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F493E19"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
          <w:p w14:paraId="57E004B2" w14:textId="77777777" w:rsidR="00E42721" w:rsidRPr="009B3DCC" w:rsidRDefault="00E42721" w:rsidP="00F555E9">
            <w:pPr>
              <w:snapToGrid w:val="0"/>
              <w:jc w:val="center"/>
              <w:rPr>
                <w:sz w:val="16"/>
                <w:szCs w:val="16"/>
              </w:rPr>
            </w:pPr>
            <w:r w:rsidRPr="00266687">
              <w:rPr>
                <w:color w:val="000000"/>
                <w:sz w:val="16"/>
                <w:szCs w:val="16"/>
              </w:rPr>
              <w:t>4.31</w:t>
            </w:r>
          </w:p>
        </w:tc>
      </w:tr>
      <w:tr w:rsidR="00E42721" w:rsidRPr="009B3DCC" w14:paraId="6D376A93" w14:textId="77777777" w:rsidTr="00F555E9">
        <w:trPr>
          <w:trHeight w:val="165"/>
        </w:trPr>
        <w:tc>
          <w:tcPr>
            <w:tcW w:w="360" w:type="dxa"/>
            <w:vAlign w:val="center"/>
            <w:hideMark/>
          </w:tcPr>
          <w:p w14:paraId="35704A71" w14:textId="77777777" w:rsidR="00E42721" w:rsidRPr="00B20630" w:rsidRDefault="00E42721" w:rsidP="00F555E9">
            <w:pPr>
              <w:snapToGrid w:val="0"/>
              <w:rPr>
                <w:sz w:val="16"/>
                <w:szCs w:val="16"/>
              </w:rPr>
            </w:pPr>
            <w:r w:rsidRPr="00B20630">
              <w:rPr>
                <w:color w:val="000000"/>
                <w:sz w:val="16"/>
                <w:szCs w:val="16"/>
              </w:rPr>
              <w:t>772</w:t>
            </w:r>
          </w:p>
        </w:tc>
        <w:tc>
          <w:tcPr>
            <w:tcW w:w="864" w:type="dxa"/>
            <w:vAlign w:val="center"/>
            <w:hideMark/>
          </w:tcPr>
          <w:p w14:paraId="2FE48F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580E3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3266C3C"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
          <w:p w14:paraId="3413173C"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5B6F1FA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11F299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38BFF85"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CD64D7C"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
          <w:p w14:paraId="6467626A" w14:textId="77777777" w:rsidR="00E42721" w:rsidRPr="009B3DCC" w:rsidRDefault="00E42721" w:rsidP="00F555E9">
            <w:pPr>
              <w:snapToGrid w:val="0"/>
              <w:jc w:val="center"/>
              <w:rPr>
                <w:sz w:val="16"/>
                <w:szCs w:val="16"/>
              </w:rPr>
            </w:pPr>
            <w:r w:rsidRPr="00266687">
              <w:rPr>
                <w:color w:val="000000"/>
                <w:sz w:val="16"/>
                <w:szCs w:val="16"/>
              </w:rPr>
              <w:t>4.23</w:t>
            </w:r>
          </w:p>
        </w:tc>
      </w:tr>
      <w:tr w:rsidR="00E42721" w:rsidRPr="009B3DCC" w14:paraId="63DAFC44" w14:textId="77777777" w:rsidTr="00F555E9">
        <w:trPr>
          <w:trHeight w:val="165"/>
        </w:trPr>
        <w:tc>
          <w:tcPr>
            <w:tcW w:w="360" w:type="dxa"/>
            <w:vAlign w:val="center"/>
            <w:hideMark/>
          </w:tcPr>
          <w:p w14:paraId="02008317" w14:textId="77777777" w:rsidR="00E42721" w:rsidRPr="00B20630" w:rsidRDefault="00E42721" w:rsidP="00F555E9">
            <w:pPr>
              <w:snapToGrid w:val="0"/>
              <w:rPr>
                <w:sz w:val="16"/>
                <w:szCs w:val="16"/>
              </w:rPr>
            </w:pPr>
            <w:r w:rsidRPr="00B20630">
              <w:rPr>
                <w:color w:val="000000"/>
                <w:sz w:val="16"/>
                <w:szCs w:val="16"/>
              </w:rPr>
              <w:t>773</w:t>
            </w:r>
          </w:p>
        </w:tc>
        <w:tc>
          <w:tcPr>
            <w:tcW w:w="864" w:type="dxa"/>
            <w:vAlign w:val="center"/>
            <w:hideMark/>
          </w:tcPr>
          <w:p w14:paraId="68B1BC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8F0A1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B82D8FD"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
          <w:p w14:paraId="45CB4A6F"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22F36D1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FAC493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F80CE18"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B6F3AC5"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052E7F6C" w14:textId="77777777" w:rsidR="00E42721" w:rsidRPr="009B3DCC" w:rsidRDefault="00E42721" w:rsidP="00F555E9">
            <w:pPr>
              <w:snapToGrid w:val="0"/>
              <w:jc w:val="center"/>
              <w:rPr>
                <w:sz w:val="16"/>
                <w:szCs w:val="16"/>
              </w:rPr>
            </w:pPr>
            <w:r w:rsidRPr="00266687">
              <w:rPr>
                <w:color w:val="000000"/>
                <w:sz w:val="16"/>
                <w:szCs w:val="16"/>
              </w:rPr>
              <w:t>4.61</w:t>
            </w:r>
          </w:p>
        </w:tc>
      </w:tr>
      <w:tr w:rsidR="00E42721" w:rsidRPr="009B3DCC" w14:paraId="5CD19C99" w14:textId="77777777" w:rsidTr="00F555E9">
        <w:trPr>
          <w:trHeight w:val="165"/>
        </w:trPr>
        <w:tc>
          <w:tcPr>
            <w:tcW w:w="360" w:type="dxa"/>
            <w:vAlign w:val="center"/>
            <w:hideMark/>
          </w:tcPr>
          <w:p w14:paraId="630CB915" w14:textId="77777777" w:rsidR="00E42721" w:rsidRPr="00B20630" w:rsidRDefault="00E42721" w:rsidP="00F555E9">
            <w:pPr>
              <w:snapToGrid w:val="0"/>
              <w:rPr>
                <w:sz w:val="16"/>
                <w:szCs w:val="16"/>
              </w:rPr>
            </w:pPr>
            <w:r w:rsidRPr="00B20630">
              <w:rPr>
                <w:color w:val="000000"/>
                <w:sz w:val="16"/>
                <w:szCs w:val="16"/>
              </w:rPr>
              <w:t>774</w:t>
            </w:r>
          </w:p>
        </w:tc>
        <w:tc>
          <w:tcPr>
            <w:tcW w:w="864" w:type="dxa"/>
            <w:vAlign w:val="center"/>
            <w:hideMark/>
          </w:tcPr>
          <w:p w14:paraId="7A25488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35D0E9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40631F1"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
          <w:p w14:paraId="1CB6B807"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28BEB75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78C536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D698019"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3641074"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
          <w:p w14:paraId="60D81605"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133F5647" w14:textId="77777777" w:rsidTr="00F555E9">
        <w:trPr>
          <w:trHeight w:val="165"/>
        </w:trPr>
        <w:tc>
          <w:tcPr>
            <w:tcW w:w="360" w:type="dxa"/>
            <w:vAlign w:val="center"/>
            <w:hideMark/>
          </w:tcPr>
          <w:p w14:paraId="7071912A" w14:textId="77777777" w:rsidR="00E42721" w:rsidRPr="00B20630" w:rsidRDefault="00E42721" w:rsidP="00F555E9">
            <w:pPr>
              <w:snapToGrid w:val="0"/>
              <w:rPr>
                <w:sz w:val="16"/>
                <w:szCs w:val="16"/>
              </w:rPr>
            </w:pPr>
            <w:r w:rsidRPr="00B20630">
              <w:rPr>
                <w:color w:val="000000"/>
                <w:sz w:val="16"/>
                <w:szCs w:val="16"/>
              </w:rPr>
              <w:t>775</w:t>
            </w:r>
          </w:p>
        </w:tc>
        <w:tc>
          <w:tcPr>
            <w:tcW w:w="864" w:type="dxa"/>
            <w:vAlign w:val="center"/>
            <w:hideMark/>
          </w:tcPr>
          <w:p w14:paraId="4FDAF4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DE51F5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9F01D13"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
          <w:p w14:paraId="0B986541"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7071321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9CC25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5D8D089"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9C4E971" w14:textId="77777777" w:rsidR="00E42721" w:rsidRPr="009B3DCC" w:rsidRDefault="00E42721" w:rsidP="00F555E9">
            <w:pPr>
              <w:snapToGrid w:val="0"/>
              <w:jc w:val="center"/>
              <w:rPr>
                <w:sz w:val="16"/>
                <w:szCs w:val="16"/>
              </w:rPr>
            </w:pPr>
            <w:r w:rsidRPr="00266687">
              <w:rPr>
                <w:color w:val="000000"/>
                <w:sz w:val="16"/>
                <w:szCs w:val="16"/>
              </w:rPr>
              <w:t>7.14</w:t>
            </w:r>
          </w:p>
        </w:tc>
        <w:tc>
          <w:tcPr>
            <w:tcW w:w="1008" w:type="dxa"/>
            <w:vAlign w:val="center"/>
            <w:hideMark/>
          </w:tcPr>
          <w:p w14:paraId="723C6D70" w14:textId="77777777" w:rsidR="00E42721" w:rsidRPr="009B3DCC" w:rsidRDefault="00E42721" w:rsidP="00F555E9">
            <w:pPr>
              <w:snapToGrid w:val="0"/>
              <w:jc w:val="center"/>
              <w:rPr>
                <w:sz w:val="16"/>
                <w:szCs w:val="16"/>
              </w:rPr>
            </w:pPr>
            <w:r w:rsidRPr="00266687">
              <w:rPr>
                <w:color w:val="000000"/>
                <w:sz w:val="16"/>
                <w:szCs w:val="16"/>
              </w:rPr>
              <w:t>1.74</w:t>
            </w:r>
          </w:p>
        </w:tc>
      </w:tr>
      <w:tr w:rsidR="00E42721" w:rsidRPr="009B3DCC" w14:paraId="2FF9E163" w14:textId="77777777" w:rsidTr="00F555E9">
        <w:trPr>
          <w:trHeight w:val="165"/>
        </w:trPr>
        <w:tc>
          <w:tcPr>
            <w:tcW w:w="360" w:type="dxa"/>
            <w:vAlign w:val="center"/>
            <w:hideMark/>
          </w:tcPr>
          <w:p w14:paraId="7FDDAD8B" w14:textId="77777777" w:rsidR="00E42721" w:rsidRPr="00B20630" w:rsidRDefault="00E42721" w:rsidP="00F555E9">
            <w:pPr>
              <w:snapToGrid w:val="0"/>
              <w:rPr>
                <w:sz w:val="16"/>
                <w:szCs w:val="16"/>
              </w:rPr>
            </w:pPr>
            <w:r w:rsidRPr="00B20630">
              <w:rPr>
                <w:color w:val="000000"/>
                <w:sz w:val="16"/>
                <w:szCs w:val="16"/>
              </w:rPr>
              <w:t>776</w:t>
            </w:r>
          </w:p>
        </w:tc>
        <w:tc>
          <w:tcPr>
            <w:tcW w:w="864" w:type="dxa"/>
            <w:vAlign w:val="center"/>
            <w:hideMark/>
          </w:tcPr>
          <w:p w14:paraId="76579FD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A9BB5C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2994F75"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
          <w:p w14:paraId="2E8A363D"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074F89D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168DCF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EF1EF54"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2777688" w14:textId="77777777" w:rsidR="00E42721" w:rsidRPr="009B3DCC" w:rsidRDefault="00E42721" w:rsidP="00F555E9">
            <w:pPr>
              <w:snapToGrid w:val="0"/>
              <w:jc w:val="center"/>
              <w:rPr>
                <w:sz w:val="16"/>
                <w:szCs w:val="16"/>
              </w:rPr>
            </w:pPr>
            <w:r w:rsidRPr="00266687">
              <w:rPr>
                <w:color w:val="000000"/>
                <w:sz w:val="16"/>
                <w:szCs w:val="16"/>
              </w:rPr>
              <w:t>5.90</w:t>
            </w:r>
          </w:p>
        </w:tc>
        <w:tc>
          <w:tcPr>
            <w:tcW w:w="1008" w:type="dxa"/>
            <w:vAlign w:val="center"/>
            <w:hideMark/>
          </w:tcPr>
          <w:p w14:paraId="5C0B138D" w14:textId="77777777" w:rsidR="00E42721" w:rsidRPr="009B3DCC" w:rsidRDefault="00E42721" w:rsidP="00F555E9">
            <w:pPr>
              <w:snapToGrid w:val="0"/>
              <w:jc w:val="center"/>
              <w:rPr>
                <w:sz w:val="16"/>
                <w:szCs w:val="16"/>
              </w:rPr>
            </w:pPr>
            <w:r w:rsidRPr="00266687">
              <w:rPr>
                <w:color w:val="000000"/>
                <w:sz w:val="16"/>
                <w:szCs w:val="16"/>
              </w:rPr>
              <w:t>2.25</w:t>
            </w:r>
          </w:p>
        </w:tc>
      </w:tr>
      <w:tr w:rsidR="00E42721" w:rsidRPr="009B3DCC" w14:paraId="2AFFC2DB" w14:textId="77777777" w:rsidTr="00F555E9">
        <w:trPr>
          <w:trHeight w:val="165"/>
        </w:trPr>
        <w:tc>
          <w:tcPr>
            <w:tcW w:w="360" w:type="dxa"/>
            <w:vAlign w:val="center"/>
            <w:hideMark/>
          </w:tcPr>
          <w:p w14:paraId="204872A7" w14:textId="77777777" w:rsidR="00E42721" w:rsidRPr="00B20630" w:rsidRDefault="00E42721" w:rsidP="00F555E9">
            <w:pPr>
              <w:snapToGrid w:val="0"/>
              <w:rPr>
                <w:sz w:val="16"/>
                <w:szCs w:val="16"/>
              </w:rPr>
            </w:pPr>
            <w:r w:rsidRPr="00B20630">
              <w:rPr>
                <w:color w:val="000000"/>
                <w:sz w:val="16"/>
                <w:szCs w:val="16"/>
              </w:rPr>
              <w:t>777</w:t>
            </w:r>
          </w:p>
        </w:tc>
        <w:tc>
          <w:tcPr>
            <w:tcW w:w="864" w:type="dxa"/>
            <w:vAlign w:val="center"/>
            <w:hideMark/>
          </w:tcPr>
          <w:p w14:paraId="1663226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42C5416"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3A2BB70"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
          <w:p w14:paraId="74FDA3CE"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41821A2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732685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3D9BC75"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31F88BA"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1BCD3891"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41624A1D" w14:textId="77777777" w:rsidTr="00F555E9">
        <w:trPr>
          <w:trHeight w:val="165"/>
        </w:trPr>
        <w:tc>
          <w:tcPr>
            <w:tcW w:w="360" w:type="dxa"/>
            <w:vAlign w:val="center"/>
            <w:hideMark/>
          </w:tcPr>
          <w:p w14:paraId="30E31D88" w14:textId="77777777" w:rsidR="00E42721" w:rsidRPr="00B20630" w:rsidRDefault="00E42721" w:rsidP="00F555E9">
            <w:pPr>
              <w:snapToGrid w:val="0"/>
              <w:rPr>
                <w:sz w:val="16"/>
                <w:szCs w:val="16"/>
              </w:rPr>
            </w:pPr>
            <w:r w:rsidRPr="00B20630">
              <w:rPr>
                <w:color w:val="000000"/>
                <w:sz w:val="16"/>
                <w:szCs w:val="16"/>
              </w:rPr>
              <w:t>778</w:t>
            </w:r>
          </w:p>
        </w:tc>
        <w:tc>
          <w:tcPr>
            <w:tcW w:w="864" w:type="dxa"/>
            <w:vAlign w:val="center"/>
            <w:hideMark/>
          </w:tcPr>
          <w:p w14:paraId="13F0B94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01C971"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099C14E"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
          <w:p w14:paraId="25998B3B"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0E7F0B4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ADFCA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66807F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007970E" w14:textId="77777777" w:rsidR="00E42721" w:rsidRPr="009B3DCC" w:rsidRDefault="00E42721" w:rsidP="00F555E9">
            <w:pPr>
              <w:snapToGrid w:val="0"/>
              <w:jc w:val="center"/>
              <w:rPr>
                <w:sz w:val="16"/>
                <w:szCs w:val="16"/>
              </w:rPr>
            </w:pPr>
            <w:r w:rsidRPr="00266687">
              <w:rPr>
                <w:color w:val="000000"/>
                <w:sz w:val="16"/>
                <w:szCs w:val="16"/>
              </w:rPr>
              <w:t>6.11</w:t>
            </w:r>
          </w:p>
        </w:tc>
        <w:tc>
          <w:tcPr>
            <w:tcW w:w="1008" w:type="dxa"/>
            <w:vAlign w:val="center"/>
            <w:hideMark/>
          </w:tcPr>
          <w:p w14:paraId="4E3AD09F" w14:textId="77777777" w:rsidR="00E42721" w:rsidRPr="009B3DCC" w:rsidRDefault="00E42721" w:rsidP="00F555E9">
            <w:pPr>
              <w:snapToGrid w:val="0"/>
              <w:jc w:val="center"/>
              <w:rPr>
                <w:sz w:val="16"/>
                <w:szCs w:val="16"/>
              </w:rPr>
            </w:pPr>
            <w:r w:rsidRPr="00266687">
              <w:rPr>
                <w:color w:val="000000"/>
                <w:sz w:val="16"/>
                <w:szCs w:val="16"/>
              </w:rPr>
              <w:t>3.09</w:t>
            </w:r>
          </w:p>
        </w:tc>
      </w:tr>
      <w:tr w:rsidR="00E42721" w:rsidRPr="009B3DCC" w14:paraId="1FECFAC3" w14:textId="77777777" w:rsidTr="00F555E9">
        <w:trPr>
          <w:trHeight w:val="165"/>
        </w:trPr>
        <w:tc>
          <w:tcPr>
            <w:tcW w:w="360" w:type="dxa"/>
            <w:vAlign w:val="center"/>
            <w:hideMark/>
          </w:tcPr>
          <w:p w14:paraId="72C21904" w14:textId="77777777" w:rsidR="00E42721" w:rsidRPr="00B20630" w:rsidRDefault="00E42721" w:rsidP="00F555E9">
            <w:pPr>
              <w:snapToGrid w:val="0"/>
              <w:rPr>
                <w:sz w:val="16"/>
                <w:szCs w:val="16"/>
              </w:rPr>
            </w:pPr>
            <w:r w:rsidRPr="00B20630">
              <w:rPr>
                <w:color w:val="000000"/>
                <w:sz w:val="16"/>
                <w:szCs w:val="16"/>
              </w:rPr>
              <w:t>779</w:t>
            </w:r>
          </w:p>
        </w:tc>
        <w:tc>
          <w:tcPr>
            <w:tcW w:w="864" w:type="dxa"/>
            <w:vAlign w:val="center"/>
            <w:hideMark/>
          </w:tcPr>
          <w:p w14:paraId="1B46B08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EF117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B7E0E0C"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
          <w:p w14:paraId="3DEDB9F4"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64039D1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9AE07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46256F3"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6BAE6A96" w14:textId="77777777" w:rsidR="00E42721" w:rsidRPr="009B3DCC" w:rsidRDefault="00E42721" w:rsidP="00F555E9">
            <w:pPr>
              <w:snapToGrid w:val="0"/>
              <w:jc w:val="center"/>
              <w:rPr>
                <w:sz w:val="16"/>
                <w:szCs w:val="16"/>
              </w:rPr>
            </w:pPr>
            <w:r w:rsidRPr="00266687">
              <w:rPr>
                <w:color w:val="000000"/>
                <w:sz w:val="16"/>
                <w:szCs w:val="16"/>
              </w:rPr>
              <w:t>6.53</w:t>
            </w:r>
          </w:p>
        </w:tc>
        <w:tc>
          <w:tcPr>
            <w:tcW w:w="1008" w:type="dxa"/>
            <w:vAlign w:val="center"/>
            <w:hideMark/>
          </w:tcPr>
          <w:p w14:paraId="1D3BF32E" w14:textId="77777777" w:rsidR="00E42721" w:rsidRPr="009B3DCC" w:rsidRDefault="00E42721" w:rsidP="00F555E9">
            <w:pPr>
              <w:snapToGrid w:val="0"/>
              <w:jc w:val="center"/>
              <w:rPr>
                <w:sz w:val="16"/>
                <w:szCs w:val="16"/>
              </w:rPr>
            </w:pPr>
            <w:r w:rsidRPr="00266687">
              <w:rPr>
                <w:color w:val="000000"/>
                <w:sz w:val="16"/>
                <w:szCs w:val="16"/>
              </w:rPr>
              <w:t>3.25</w:t>
            </w:r>
          </w:p>
        </w:tc>
      </w:tr>
      <w:tr w:rsidR="00E42721" w:rsidRPr="009B3DCC" w14:paraId="2C4A4A33" w14:textId="77777777" w:rsidTr="00F555E9">
        <w:trPr>
          <w:trHeight w:val="165"/>
        </w:trPr>
        <w:tc>
          <w:tcPr>
            <w:tcW w:w="360" w:type="dxa"/>
            <w:vAlign w:val="center"/>
            <w:hideMark/>
          </w:tcPr>
          <w:p w14:paraId="615CD684" w14:textId="77777777" w:rsidR="00E42721" w:rsidRPr="00B20630" w:rsidRDefault="00E42721" w:rsidP="00F555E9">
            <w:pPr>
              <w:snapToGrid w:val="0"/>
              <w:rPr>
                <w:sz w:val="16"/>
                <w:szCs w:val="16"/>
              </w:rPr>
            </w:pPr>
            <w:r w:rsidRPr="00B20630">
              <w:rPr>
                <w:color w:val="000000"/>
                <w:sz w:val="16"/>
                <w:szCs w:val="16"/>
              </w:rPr>
              <w:t>780</w:t>
            </w:r>
          </w:p>
        </w:tc>
        <w:tc>
          <w:tcPr>
            <w:tcW w:w="864" w:type="dxa"/>
            <w:vAlign w:val="center"/>
            <w:hideMark/>
          </w:tcPr>
          <w:p w14:paraId="419E715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66E622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3B86CAE"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552E0216"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6112ECA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E0D49F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EDA476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6F2956F" w14:textId="77777777" w:rsidR="00E42721" w:rsidRPr="009B3DCC" w:rsidRDefault="00E42721" w:rsidP="00F555E9">
            <w:pPr>
              <w:snapToGrid w:val="0"/>
              <w:jc w:val="center"/>
              <w:rPr>
                <w:sz w:val="16"/>
                <w:szCs w:val="16"/>
              </w:rPr>
            </w:pPr>
            <w:r w:rsidRPr="00266687">
              <w:rPr>
                <w:color w:val="000000"/>
                <w:sz w:val="16"/>
                <w:szCs w:val="16"/>
              </w:rPr>
              <w:t>8.65</w:t>
            </w:r>
          </w:p>
        </w:tc>
        <w:tc>
          <w:tcPr>
            <w:tcW w:w="1008" w:type="dxa"/>
            <w:vAlign w:val="center"/>
            <w:hideMark/>
          </w:tcPr>
          <w:p w14:paraId="435B9AB1" w14:textId="77777777" w:rsidR="00E42721" w:rsidRPr="009B3DCC" w:rsidRDefault="00E42721" w:rsidP="00F555E9">
            <w:pPr>
              <w:snapToGrid w:val="0"/>
              <w:jc w:val="center"/>
              <w:rPr>
                <w:sz w:val="16"/>
                <w:szCs w:val="16"/>
              </w:rPr>
            </w:pPr>
            <w:r w:rsidRPr="00266687">
              <w:rPr>
                <w:color w:val="000000"/>
                <w:sz w:val="16"/>
                <w:szCs w:val="16"/>
              </w:rPr>
              <w:t>1.15</w:t>
            </w:r>
          </w:p>
        </w:tc>
      </w:tr>
      <w:tr w:rsidR="00E42721" w:rsidRPr="009B3DCC" w14:paraId="4D19CA4B" w14:textId="77777777" w:rsidTr="00F555E9">
        <w:trPr>
          <w:trHeight w:val="165"/>
        </w:trPr>
        <w:tc>
          <w:tcPr>
            <w:tcW w:w="360" w:type="dxa"/>
            <w:vAlign w:val="center"/>
            <w:hideMark/>
          </w:tcPr>
          <w:p w14:paraId="390D4E76" w14:textId="77777777" w:rsidR="00E42721" w:rsidRPr="00B20630" w:rsidRDefault="00E42721" w:rsidP="00F555E9">
            <w:pPr>
              <w:snapToGrid w:val="0"/>
              <w:rPr>
                <w:sz w:val="16"/>
                <w:szCs w:val="16"/>
              </w:rPr>
            </w:pPr>
            <w:r w:rsidRPr="00B20630">
              <w:rPr>
                <w:color w:val="000000"/>
                <w:sz w:val="16"/>
                <w:szCs w:val="16"/>
              </w:rPr>
              <w:t>781</w:t>
            </w:r>
          </w:p>
        </w:tc>
        <w:tc>
          <w:tcPr>
            <w:tcW w:w="864" w:type="dxa"/>
            <w:vAlign w:val="center"/>
            <w:hideMark/>
          </w:tcPr>
          <w:p w14:paraId="4E87C6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DFC0CF"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7F4ACFA"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709CBC3F"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47EEBD6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CE46C9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226865D"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AFD8FC1" w14:textId="77777777" w:rsidR="00E42721" w:rsidRPr="009B3DCC" w:rsidRDefault="00E42721" w:rsidP="00F555E9">
            <w:pPr>
              <w:snapToGrid w:val="0"/>
              <w:jc w:val="center"/>
              <w:rPr>
                <w:sz w:val="16"/>
                <w:szCs w:val="16"/>
              </w:rPr>
            </w:pPr>
            <w:r w:rsidRPr="00266687">
              <w:rPr>
                <w:color w:val="000000"/>
                <w:sz w:val="16"/>
                <w:szCs w:val="16"/>
              </w:rPr>
              <w:t>9.77</w:t>
            </w:r>
          </w:p>
        </w:tc>
        <w:tc>
          <w:tcPr>
            <w:tcW w:w="1008" w:type="dxa"/>
            <w:vAlign w:val="center"/>
            <w:hideMark/>
          </w:tcPr>
          <w:p w14:paraId="5C809D27"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6100E35D" w14:textId="77777777" w:rsidTr="00F555E9">
        <w:trPr>
          <w:trHeight w:val="165"/>
        </w:trPr>
        <w:tc>
          <w:tcPr>
            <w:tcW w:w="360" w:type="dxa"/>
            <w:vAlign w:val="center"/>
            <w:hideMark/>
          </w:tcPr>
          <w:p w14:paraId="71727303" w14:textId="77777777" w:rsidR="00E42721" w:rsidRPr="00B20630" w:rsidRDefault="00E42721" w:rsidP="00F555E9">
            <w:pPr>
              <w:snapToGrid w:val="0"/>
              <w:rPr>
                <w:sz w:val="16"/>
                <w:szCs w:val="16"/>
              </w:rPr>
            </w:pPr>
            <w:r w:rsidRPr="00B20630">
              <w:rPr>
                <w:color w:val="000000"/>
                <w:sz w:val="16"/>
                <w:szCs w:val="16"/>
              </w:rPr>
              <w:t>782</w:t>
            </w:r>
          </w:p>
        </w:tc>
        <w:tc>
          <w:tcPr>
            <w:tcW w:w="864" w:type="dxa"/>
            <w:vAlign w:val="center"/>
            <w:hideMark/>
          </w:tcPr>
          <w:p w14:paraId="4EB33D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D3D5C1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602487A"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60A348A9"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73275B2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7E0C64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522726C"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58C65A9" w14:textId="77777777" w:rsidR="00E42721" w:rsidRPr="009B3DCC" w:rsidRDefault="00E42721" w:rsidP="00F555E9">
            <w:pPr>
              <w:snapToGrid w:val="0"/>
              <w:jc w:val="center"/>
              <w:rPr>
                <w:sz w:val="16"/>
                <w:szCs w:val="16"/>
              </w:rPr>
            </w:pPr>
            <w:r w:rsidRPr="00266687">
              <w:rPr>
                <w:color w:val="000000"/>
                <w:sz w:val="16"/>
                <w:szCs w:val="16"/>
              </w:rPr>
              <w:t>8.63</w:t>
            </w:r>
          </w:p>
        </w:tc>
        <w:tc>
          <w:tcPr>
            <w:tcW w:w="1008" w:type="dxa"/>
            <w:vAlign w:val="center"/>
            <w:hideMark/>
          </w:tcPr>
          <w:p w14:paraId="5624E8B9" w14:textId="77777777" w:rsidR="00E42721" w:rsidRPr="009B3DCC" w:rsidRDefault="00E42721" w:rsidP="00F555E9">
            <w:pPr>
              <w:snapToGrid w:val="0"/>
              <w:jc w:val="center"/>
              <w:rPr>
                <w:sz w:val="16"/>
                <w:szCs w:val="16"/>
              </w:rPr>
            </w:pPr>
            <w:r w:rsidRPr="00266687">
              <w:rPr>
                <w:color w:val="000000"/>
                <w:sz w:val="16"/>
                <w:szCs w:val="16"/>
              </w:rPr>
              <w:t>1.58</w:t>
            </w:r>
          </w:p>
        </w:tc>
      </w:tr>
      <w:tr w:rsidR="00E42721" w:rsidRPr="009B3DCC" w14:paraId="57BF229C" w14:textId="77777777" w:rsidTr="00F555E9">
        <w:trPr>
          <w:trHeight w:val="165"/>
        </w:trPr>
        <w:tc>
          <w:tcPr>
            <w:tcW w:w="360" w:type="dxa"/>
            <w:vAlign w:val="center"/>
            <w:hideMark/>
          </w:tcPr>
          <w:p w14:paraId="7A1F3EAC" w14:textId="77777777" w:rsidR="00E42721" w:rsidRPr="00B20630" w:rsidRDefault="00E42721" w:rsidP="00F555E9">
            <w:pPr>
              <w:snapToGrid w:val="0"/>
              <w:rPr>
                <w:sz w:val="16"/>
                <w:szCs w:val="16"/>
              </w:rPr>
            </w:pPr>
            <w:r w:rsidRPr="00B20630">
              <w:rPr>
                <w:color w:val="000000"/>
                <w:sz w:val="16"/>
                <w:szCs w:val="16"/>
              </w:rPr>
              <w:t>783</w:t>
            </w:r>
          </w:p>
        </w:tc>
        <w:tc>
          <w:tcPr>
            <w:tcW w:w="864" w:type="dxa"/>
            <w:vAlign w:val="center"/>
            <w:hideMark/>
          </w:tcPr>
          <w:p w14:paraId="1BB44F2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F4DA95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1665975"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1E8291E2"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12233D4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CF3A7A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A72EAE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5ABC10C" w14:textId="77777777" w:rsidR="00E42721" w:rsidRPr="009B3DCC" w:rsidRDefault="00E42721" w:rsidP="00F555E9">
            <w:pPr>
              <w:snapToGrid w:val="0"/>
              <w:jc w:val="center"/>
              <w:rPr>
                <w:sz w:val="16"/>
                <w:szCs w:val="16"/>
              </w:rPr>
            </w:pPr>
            <w:r w:rsidRPr="00266687">
              <w:rPr>
                <w:color w:val="000000"/>
                <w:sz w:val="16"/>
                <w:szCs w:val="16"/>
              </w:rPr>
              <w:t>7.94</w:t>
            </w:r>
          </w:p>
        </w:tc>
        <w:tc>
          <w:tcPr>
            <w:tcW w:w="1008" w:type="dxa"/>
            <w:vAlign w:val="center"/>
            <w:hideMark/>
          </w:tcPr>
          <w:p w14:paraId="2919A441"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0C257BAF" w14:textId="77777777" w:rsidTr="00F555E9">
        <w:trPr>
          <w:trHeight w:val="165"/>
        </w:trPr>
        <w:tc>
          <w:tcPr>
            <w:tcW w:w="360" w:type="dxa"/>
            <w:vAlign w:val="center"/>
            <w:hideMark/>
          </w:tcPr>
          <w:p w14:paraId="5A9FA212" w14:textId="77777777" w:rsidR="00E42721" w:rsidRPr="00B20630" w:rsidRDefault="00E42721" w:rsidP="00F555E9">
            <w:pPr>
              <w:snapToGrid w:val="0"/>
              <w:rPr>
                <w:sz w:val="16"/>
                <w:szCs w:val="16"/>
              </w:rPr>
            </w:pPr>
            <w:r w:rsidRPr="00B20630">
              <w:rPr>
                <w:color w:val="000000"/>
                <w:sz w:val="16"/>
                <w:szCs w:val="16"/>
              </w:rPr>
              <w:t>784</w:t>
            </w:r>
          </w:p>
        </w:tc>
        <w:tc>
          <w:tcPr>
            <w:tcW w:w="864" w:type="dxa"/>
            <w:vAlign w:val="center"/>
            <w:hideMark/>
          </w:tcPr>
          <w:p w14:paraId="39197F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24ABCF1"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83F2EDC"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1AF58870"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587FF45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FCDD4FF"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6710C3C"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9EF2C38" w14:textId="77777777" w:rsidR="00E42721" w:rsidRPr="009B3DCC" w:rsidRDefault="00E42721" w:rsidP="00F555E9">
            <w:pPr>
              <w:snapToGrid w:val="0"/>
              <w:jc w:val="center"/>
              <w:rPr>
                <w:sz w:val="16"/>
                <w:szCs w:val="16"/>
              </w:rPr>
            </w:pPr>
            <w:r w:rsidRPr="00266687">
              <w:rPr>
                <w:color w:val="000000"/>
                <w:sz w:val="16"/>
                <w:szCs w:val="16"/>
              </w:rPr>
              <w:t>11.91</w:t>
            </w:r>
          </w:p>
        </w:tc>
        <w:tc>
          <w:tcPr>
            <w:tcW w:w="1008" w:type="dxa"/>
            <w:vAlign w:val="center"/>
            <w:hideMark/>
          </w:tcPr>
          <w:p w14:paraId="778032B0"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61EA5A55" w14:textId="77777777" w:rsidTr="00F555E9">
        <w:trPr>
          <w:trHeight w:val="165"/>
        </w:trPr>
        <w:tc>
          <w:tcPr>
            <w:tcW w:w="360" w:type="dxa"/>
            <w:vAlign w:val="center"/>
            <w:hideMark/>
          </w:tcPr>
          <w:p w14:paraId="150691DD" w14:textId="77777777" w:rsidR="00E42721" w:rsidRPr="00B20630" w:rsidRDefault="00E42721" w:rsidP="00F555E9">
            <w:pPr>
              <w:snapToGrid w:val="0"/>
              <w:rPr>
                <w:sz w:val="16"/>
                <w:szCs w:val="16"/>
              </w:rPr>
            </w:pPr>
            <w:r w:rsidRPr="00B20630">
              <w:rPr>
                <w:color w:val="000000"/>
                <w:sz w:val="16"/>
                <w:szCs w:val="16"/>
              </w:rPr>
              <w:t>785</w:t>
            </w:r>
          </w:p>
        </w:tc>
        <w:tc>
          <w:tcPr>
            <w:tcW w:w="864" w:type="dxa"/>
            <w:vAlign w:val="center"/>
            <w:hideMark/>
          </w:tcPr>
          <w:p w14:paraId="381681F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2856AF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364D447"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2E308621"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16966DC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3FDC08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8CF1FE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D08CC19" w14:textId="77777777" w:rsidR="00E42721" w:rsidRPr="009B3DCC" w:rsidRDefault="00E42721" w:rsidP="00F555E9">
            <w:pPr>
              <w:snapToGrid w:val="0"/>
              <w:jc w:val="center"/>
              <w:rPr>
                <w:sz w:val="16"/>
                <w:szCs w:val="16"/>
              </w:rPr>
            </w:pPr>
            <w:r w:rsidRPr="00266687">
              <w:rPr>
                <w:color w:val="000000"/>
                <w:sz w:val="16"/>
                <w:szCs w:val="16"/>
              </w:rPr>
              <w:t>14.16</w:t>
            </w:r>
          </w:p>
        </w:tc>
        <w:tc>
          <w:tcPr>
            <w:tcW w:w="1008" w:type="dxa"/>
            <w:vAlign w:val="center"/>
            <w:hideMark/>
          </w:tcPr>
          <w:p w14:paraId="758A9E5D" w14:textId="77777777" w:rsidR="00E42721" w:rsidRPr="009B3DCC" w:rsidRDefault="00E42721" w:rsidP="00F555E9">
            <w:pPr>
              <w:snapToGrid w:val="0"/>
              <w:jc w:val="center"/>
              <w:rPr>
                <w:sz w:val="16"/>
                <w:szCs w:val="16"/>
              </w:rPr>
            </w:pPr>
            <w:r w:rsidRPr="00266687">
              <w:rPr>
                <w:color w:val="000000"/>
                <w:sz w:val="16"/>
                <w:szCs w:val="16"/>
              </w:rPr>
              <w:t>1.05</w:t>
            </w:r>
          </w:p>
        </w:tc>
      </w:tr>
      <w:tr w:rsidR="00E42721" w:rsidRPr="009B3DCC" w14:paraId="2EAB7D54" w14:textId="77777777" w:rsidTr="00F555E9">
        <w:trPr>
          <w:trHeight w:val="180"/>
        </w:trPr>
        <w:tc>
          <w:tcPr>
            <w:tcW w:w="360" w:type="dxa"/>
            <w:vAlign w:val="center"/>
            <w:hideMark/>
          </w:tcPr>
          <w:p w14:paraId="76985527" w14:textId="77777777" w:rsidR="00E42721" w:rsidRPr="00B20630" w:rsidRDefault="00E42721" w:rsidP="00F555E9">
            <w:pPr>
              <w:snapToGrid w:val="0"/>
              <w:rPr>
                <w:sz w:val="16"/>
                <w:szCs w:val="16"/>
              </w:rPr>
            </w:pPr>
            <w:r w:rsidRPr="00B20630">
              <w:rPr>
                <w:color w:val="000000"/>
                <w:sz w:val="16"/>
                <w:szCs w:val="16"/>
              </w:rPr>
              <w:t>786</w:t>
            </w:r>
          </w:p>
        </w:tc>
        <w:tc>
          <w:tcPr>
            <w:tcW w:w="864" w:type="dxa"/>
            <w:vAlign w:val="center"/>
            <w:hideMark/>
          </w:tcPr>
          <w:p w14:paraId="4D07B70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C062731"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31A68DA"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37355C2C"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151DC9D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2D43BD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3090DBD"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5D60C295" w14:textId="77777777" w:rsidR="00E42721" w:rsidRPr="009B3DCC" w:rsidRDefault="00E42721" w:rsidP="00F555E9">
            <w:pPr>
              <w:snapToGrid w:val="0"/>
              <w:jc w:val="center"/>
              <w:rPr>
                <w:sz w:val="16"/>
                <w:szCs w:val="16"/>
              </w:rPr>
            </w:pPr>
            <w:r w:rsidRPr="00266687">
              <w:rPr>
                <w:color w:val="000000"/>
                <w:sz w:val="16"/>
                <w:szCs w:val="16"/>
              </w:rPr>
              <w:t>12.88</w:t>
            </w:r>
          </w:p>
        </w:tc>
        <w:tc>
          <w:tcPr>
            <w:tcW w:w="1008" w:type="dxa"/>
            <w:vAlign w:val="center"/>
            <w:hideMark/>
          </w:tcPr>
          <w:p w14:paraId="6415AD70" w14:textId="77777777" w:rsidR="00E42721" w:rsidRPr="009B3DCC" w:rsidRDefault="00E42721" w:rsidP="00F555E9">
            <w:pPr>
              <w:snapToGrid w:val="0"/>
              <w:jc w:val="center"/>
              <w:rPr>
                <w:sz w:val="16"/>
                <w:szCs w:val="16"/>
              </w:rPr>
            </w:pPr>
            <w:r w:rsidRPr="00266687">
              <w:rPr>
                <w:color w:val="000000"/>
                <w:sz w:val="16"/>
                <w:szCs w:val="16"/>
              </w:rPr>
              <w:t>1.44</w:t>
            </w:r>
          </w:p>
        </w:tc>
      </w:tr>
      <w:tr w:rsidR="00E42721" w:rsidRPr="009B3DCC" w14:paraId="2359E27B" w14:textId="77777777" w:rsidTr="00F555E9">
        <w:trPr>
          <w:trHeight w:val="165"/>
        </w:trPr>
        <w:tc>
          <w:tcPr>
            <w:tcW w:w="360" w:type="dxa"/>
            <w:vAlign w:val="center"/>
            <w:hideMark/>
          </w:tcPr>
          <w:p w14:paraId="03F3B89D" w14:textId="77777777" w:rsidR="00E42721" w:rsidRPr="00B20630" w:rsidRDefault="00E42721" w:rsidP="00F555E9">
            <w:pPr>
              <w:snapToGrid w:val="0"/>
              <w:rPr>
                <w:sz w:val="16"/>
                <w:szCs w:val="16"/>
              </w:rPr>
            </w:pPr>
            <w:r w:rsidRPr="00B20630">
              <w:rPr>
                <w:color w:val="000000"/>
                <w:sz w:val="16"/>
                <w:szCs w:val="16"/>
              </w:rPr>
              <w:t>787</w:t>
            </w:r>
          </w:p>
        </w:tc>
        <w:tc>
          <w:tcPr>
            <w:tcW w:w="864" w:type="dxa"/>
            <w:vAlign w:val="center"/>
            <w:hideMark/>
          </w:tcPr>
          <w:p w14:paraId="37FE223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B74A21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347BA9C5"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072CBABE"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5A04CC2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5182EA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BC1E77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8D9F901" w14:textId="77777777" w:rsidR="00E42721" w:rsidRPr="009B3DCC" w:rsidRDefault="00E42721" w:rsidP="00F555E9">
            <w:pPr>
              <w:snapToGrid w:val="0"/>
              <w:jc w:val="center"/>
              <w:rPr>
                <w:sz w:val="16"/>
                <w:szCs w:val="16"/>
              </w:rPr>
            </w:pPr>
            <w:r w:rsidRPr="00266687">
              <w:rPr>
                <w:color w:val="000000"/>
                <w:sz w:val="16"/>
                <w:szCs w:val="16"/>
              </w:rPr>
              <w:t>12.85</w:t>
            </w:r>
          </w:p>
        </w:tc>
        <w:tc>
          <w:tcPr>
            <w:tcW w:w="1008" w:type="dxa"/>
            <w:vAlign w:val="center"/>
            <w:hideMark/>
          </w:tcPr>
          <w:p w14:paraId="4D32725B" w14:textId="77777777" w:rsidR="00E42721" w:rsidRPr="009B3DCC" w:rsidRDefault="00E42721" w:rsidP="00F555E9">
            <w:pPr>
              <w:snapToGrid w:val="0"/>
              <w:jc w:val="center"/>
              <w:rPr>
                <w:sz w:val="16"/>
                <w:szCs w:val="16"/>
              </w:rPr>
            </w:pPr>
            <w:r w:rsidRPr="00266687">
              <w:rPr>
                <w:color w:val="000000"/>
                <w:sz w:val="16"/>
                <w:szCs w:val="16"/>
              </w:rPr>
              <w:t>1.35</w:t>
            </w:r>
          </w:p>
        </w:tc>
      </w:tr>
      <w:tr w:rsidR="00E42721" w:rsidRPr="009B3DCC" w14:paraId="56708838" w14:textId="77777777" w:rsidTr="00F555E9">
        <w:trPr>
          <w:trHeight w:val="165"/>
        </w:trPr>
        <w:tc>
          <w:tcPr>
            <w:tcW w:w="360" w:type="dxa"/>
            <w:vAlign w:val="center"/>
            <w:hideMark/>
          </w:tcPr>
          <w:p w14:paraId="4A523EDB" w14:textId="77777777" w:rsidR="00E42721" w:rsidRPr="00B20630" w:rsidRDefault="00E42721" w:rsidP="00F555E9">
            <w:pPr>
              <w:snapToGrid w:val="0"/>
              <w:rPr>
                <w:sz w:val="16"/>
                <w:szCs w:val="16"/>
              </w:rPr>
            </w:pPr>
            <w:r w:rsidRPr="00B20630">
              <w:rPr>
                <w:color w:val="000000"/>
                <w:sz w:val="16"/>
                <w:szCs w:val="16"/>
              </w:rPr>
              <w:t>788</w:t>
            </w:r>
          </w:p>
        </w:tc>
        <w:tc>
          <w:tcPr>
            <w:tcW w:w="864" w:type="dxa"/>
            <w:vAlign w:val="center"/>
            <w:hideMark/>
          </w:tcPr>
          <w:p w14:paraId="50423DE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4DF222"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14EB7B4"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43EA3474"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0AEB2B9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AF44945"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8ABE138"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4EBCC47" w14:textId="77777777" w:rsidR="00E42721" w:rsidRPr="009B3DCC" w:rsidRDefault="00E42721" w:rsidP="00F555E9">
            <w:pPr>
              <w:snapToGrid w:val="0"/>
              <w:jc w:val="center"/>
              <w:rPr>
                <w:sz w:val="16"/>
                <w:szCs w:val="16"/>
              </w:rPr>
            </w:pPr>
            <w:r w:rsidRPr="00266687">
              <w:rPr>
                <w:color w:val="000000"/>
                <w:sz w:val="16"/>
                <w:szCs w:val="16"/>
              </w:rPr>
              <w:t>15.29</w:t>
            </w:r>
          </w:p>
        </w:tc>
        <w:tc>
          <w:tcPr>
            <w:tcW w:w="1008" w:type="dxa"/>
            <w:vAlign w:val="center"/>
            <w:hideMark/>
          </w:tcPr>
          <w:p w14:paraId="25089CB5" w14:textId="77777777" w:rsidR="00E42721" w:rsidRPr="009B3DCC" w:rsidRDefault="00E42721" w:rsidP="00F555E9">
            <w:pPr>
              <w:snapToGrid w:val="0"/>
              <w:jc w:val="center"/>
              <w:rPr>
                <w:sz w:val="16"/>
                <w:szCs w:val="16"/>
              </w:rPr>
            </w:pPr>
            <w:r w:rsidRPr="00266687">
              <w:rPr>
                <w:color w:val="000000"/>
                <w:sz w:val="16"/>
                <w:szCs w:val="16"/>
              </w:rPr>
              <w:t>1.62</w:t>
            </w:r>
          </w:p>
        </w:tc>
      </w:tr>
      <w:tr w:rsidR="00E42721" w:rsidRPr="009B3DCC" w14:paraId="501D1CF1" w14:textId="77777777" w:rsidTr="00F555E9">
        <w:trPr>
          <w:trHeight w:val="165"/>
        </w:trPr>
        <w:tc>
          <w:tcPr>
            <w:tcW w:w="360" w:type="dxa"/>
            <w:vAlign w:val="center"/>
            <w:hideMark/>
          </w:tcPr>
          <w:p w14:paraId="3626BC96" w14:textId="77777777" w:rsidR="00E42721" w:rsidRPr="00B20630" w:rsidRDefault="00E42721" w:rsidP="00F555E9">
            <w:pPr>
              <w:snapToGrid w:val="0"/>
              <w:rPr>
                <w:sz w:val="16"/>
                <w:szCs w:val="16"/>
              </w:rPr>
            </w:pPr>
            <w:r w:rsidRPr="00B20630">
              <w:rPr>
                <w:color w:val="000000"/>
                <w:sz w:val="16"/>
                <w:szCs w:val="16"/>
              </w:rPr>
              <w:t>789</w:t>
            </w:r>
          </w:p>
        </w:tc>
        <w:tc>
          <w:tcPr>
            <w:tcW w:w="864" w:type="dxa"/>
            <w:vAlign w:val="center"/>
            <w:hideMark/>
          </w:tcPr>
          <w:p w14:paraId="071DA41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72C6816"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DA1DF26"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65FA6F66"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5390778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846E10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2334846"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468558A" w14:textId="77777777" w:rsidR="00E42721" w:rsidRPr="009B3DCC" w:rsidRDefault="00E42721" w:rsidP="00F555E9">
            <w:pPr>
              <w:snapToGrid w:val="0"/>
              <w:jc w:val="center"/>
              <w:rPr>
                <w:sz w:val="16"/>
                <w:szCs w:val="16"/>
              </w:rPr>
            </w:pPr>
            <w:r w:rsidRPr="00266687">
              <w:rPr>
                <w:color w:val="000000"/>
                <w:sz w:val="16"/>
                <w:szCs w:val="16"/>
              </w:rPr>
              <w:t>13.09</w:t>
            </w:r>
          </w:p>
        </w:tc>
        <w:tc>
          <w:tcPr>
            <w:tcW w:w="1008" w:type="dxa"/>
            <w:vAlign w:val="center"/>
            <w:hideMark/>
          </w:tcPr>
          <w:p w14:paraId="31A633C7" w14:textId="77777777" w:rsidR="00E42721" w:rsidRPr="009B3DCC" w:rsidRDefault="00E42721" w:rsidP="00F555E9">
            <w:pPr>
              <w:snapToGrid w:val="0"/>
              <w:jc w:val="center"/>
              <w:rPr>
                <w:sz w:val="16"/>
                <w:szCs w:val="16"/>
              </w:rPr>
            </w:pPr>
            <w:r w:rsidRPr="00266687">
              <w:rPr>
                <w:color w:val="000000"/>
                <w:sz w:val="16"/>
                <w:szCs w:val="16"/>
              </w:rPr>
              <w:t>1.63</w:t>
            </w:r>
          </w:p>
        </w:tc>
      </w:tr>
      <w:tr w:rsidR="00E42721" w:rsidRPr="009B3DCC" w14:paraId="034586C2" w14:textId="77777777" w:rsidTr="00F555E9">
        <w:trPr>
          <w:trHeight w:val="165"/>
        </w:trPr>
        <w:tc>
          <w:tcPr>
            <w:tcW w:w="360" w:type="dxa"/>
            <w:vAlign w:val="center"/>
            <w:hideMark/>
          </w:tcPr>
          <w:p w14:paraId="07EC3B55" w14:textId="77777777" w:rsidR="00E42721" w:rsidRPr="00B20630" w:rsidRDefault="00E42721" w:rsidP="00F555E9">
            <w:pPr>
              <w:snapToGrid w:val="0"/>
              <w:rPr>
                <w:sz w:val="16"/>
                <w:szCs w:val="16"/>
              </w:rPr>
            </w:pPr>
            <w:r w:rsidRPr="00B20630">
              <w:rPr>
                <w:color w:val="000000"/>
                <w:sz w:val="16"/>
                <w:szCs w:val="16"/>
              </w:rPr>
              <w:t>790</w:t>
            </w:r>
          </w:p>
        </w:tc>
        <w:tc>
          <w:tcPr>
            <w:tcW w:w="864" w:type="dxa"/>
            <w:vAlign w:val="center"/>
            <w:hideMark/>
          </w:tcPr>
          <w:p w14:paraId="0CACEB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0DBC26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9BD5A48"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
          <w:p w14:paraId="203D61D6"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6DDF14D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230AFD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0D5A1B1"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EA8E90D" w14:textId="77777777" w:rsidR="00E42721" w:rsidRPr="009B3DCC" w:rsidRDefault="00E42721" w:rsidP="00F555E9">
            <w:pPr>
              <w:snapToGrid w:val="0"/>
              <w:jc w:val="center"/>
              <w:rPr>
                <w:sz w:val="16"/>
                <w:szCs w:val="16"/>
              </w:rPr>
            </w:pPr>
            <w:r w:rsidRPr="00266687">
              <w:rPr>
                <w:color w:val="000000"/>
                <w:sz w:val="16"/>
                <w:szCs w:val="16"/>
              </w:rPr>
              <w:t>13.72</w:t>
            </w:r>
          </w:p>
        </w:tc>
        <w:tc>
          <w:tcPr>
            <w:tcW w:w="1008" w:type="dxa"/>
            <w:vAlign w:val="center"/>
            <w:hideMark/>
          </w:tcPr>
          <w:p w14:paraId="11018B31" w14:textId="77777777" w:rsidR="00E42721" w:rsidRPr="009B3DCC" w:rsidRDefault="00E42721" w:rsidP="00F555E9">
            <w:pPr>
              <w:snapToGrid w:val="0"/>
              <w:jc w:val="center"/>
              <w:rPr>
                <w:sz w:val="16"/>
                <w:szCs w:val="16"/>
              </w:rPr>
            </w:pPr>
            <w:r w:rsidRPr="00266687">
              <w:rPr>
                <w:color w:val="000000"/>
                <w:sz w:val="16"/>
                <w:szCs w:val="16"/>
              </w:rPr>
              <w:t>0.84</w:t>
            </w:r>
          </w:p>
        </w:tc>
      </w:tr>
      <w:tr w:rsidR="00E42721" w:rsidRPr="009B3DCC" w14:paraId="6B94F986" w14:textId="77777777" w:rsidTr="00F555E9">
        <w:trPr>
          <w:trHeight w:val="165"/>
        </w:trPr>
        <w:tc>
          <w:tcPr>
            <w:tcW w:w="360" w:type="dxa"/>
            <w:vAlign w:val="center"/>
            <w:hideMark/>
          </w:tcPr>
          <w:p w14:paraId="1D4F7D8C" w14:textId="77777777" w:rsidR="00E42721" w:rsidRPr="00B20630" w:rsidRDefault="00E42721" w:rsidP="00F555E9">
            <w:pPr>
              <w:snapToGrid w:val="0"/>
              <w:rPr>
                <w:sz w:val="16"/>
                <w:szCs w:val="16"/>
              </w:rPr>
            </w:pPr>
            <w:r w:rsidRPr="00B20630">
              <w:rPr>
                <w:color w:val="000000"/>
                <w:sz w:val="16"/>
                <w:szCs w:val="16"/>
              </w:rPr>
              <w:t>791</w:t>
            </w:r>
          </w:p>
        </w:tc>
        <w:tc>
          <w:tcPr>
            <w:tcW w:w="864" w:type="dxa"/>
            <w:vAlign w:val="center"/>
            <w:hideMark/>
          </w:tcPr>
          <w:p w14:paraId="0D9018C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C12C475"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707B19E"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
          <w:p w14:paraId="6D35D0A3"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4492000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0185F2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207BECD"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E2F9191" w14:textId="77777777" w:rsidR="00E42721" w:rsidRPr="009B3DCC" w:rsidRDefault="00E42721" w:rsidP="00F555E9">
            <w:pPr>
              <w:snapToGrid w:val="0"/>
              <w:jc w:val="center"/>
              <w:rPr>
                <w:sz w:val="16"/>
                <w:szCs w:val="16"/>
              </w:rPr>
            </w:pPr>
            <w:r w:rsidRPr="00266687">
              <w:rPr>
                <w:color w:val="000000"/>
                <w:sz w:val="16"/>
                <w:szCs w:val="16"/>
              </w:rPr>
              <w:t>15.25</w:t>
            </w:r>
          </w:p>
        </w:tc>
        <w:tc>
          <w:tcPr>
            <w:tcW w:w="1008" w:type="dxa"/>
            <w:vAlign w:val="center"/>
            <w:hideMark/>
          </w:tcPr>
          <w:p w14:paraId="31F05260" w14:textId="77777777" w:rsidR="00E42721" w:rsidRPr="009B3DCC" w:rsidRDefault="00E42721" w:rsidP="00F555E9">
            <w:pPr>
              <w:snapToGrid w:val="0"/>
              <w:jc w:val="center"/>
              <w:rPr>
                <w:sz w:val="16"/>
                <w:szCs w:val="16"/>
              </w:rPr>
            </w:pPr>
            <w:r w:rsidRPr="00266687">
              <w:rPr>
                <w:color w:val="000000"/>
                <w:sz w:val="16"/>
                <w:szCs w:val="16"/>
              </w:rPr>
              <w:t>0.98</w:t>
            </w:r>
          </w:p>
        </w:tc>
      </w:tr>
      <w:tr w:rsidR="00E42721" w:rsidRPr="009B3DCC" w14:paraId="0E2B9E59" w14:textId="77777777" w:rsidTr="00F555E9">
        <w:trPr>
          <w:trHeight w:val="165"/>
        </w:trPr>
        <w:tc>
          <w:tcPr>
            <w:tcW w:w="360" w:type="dxa"/>
            <w:vAlign w:val="center"/>
            <w:hideMark/>
          </w:tcPr>
          <w:p w14:paraId="4D3582EA" w14:textId="77777777" w:rsidR="00E42721" w:rsidRPr="00B20630" w:rsidRDefault="00E42721" w:rsidP="00F555E9">
            <w:pPr>
              <w:snapToGrid w:val="0"/>
              <w:rPr>
                <w:sz w:val="16"/>
                <w:szCs w:val="16"/>
              </w:rPr>
            </w:pPr>
            <w:r w:rsidRPr="00B20630">
              <w:rPr>
                <w:color w:val="000000"/>
                <w:sz w:val="16"/>
                <w:szCs w:val="16"/>
              </w:rPr>
              <w:t>792</w:t>
            </w:r>
          </w:p>
        </w:tc>
        <w:tc>
          <w:tcPr>
            <w:tcW w:w="864" w:type="dxa"/>
            <w:vAlign w:val="center"/>
            <w:hideMark/>
          </w:tcPr>
          <w:p w14:paraId="18EC20F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5B8F13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30B2DF1"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
          <w:p w14:paraId="2EEE314C"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02E5F3A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AC1D6C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958E969"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2FF2136" w14:textId="77777777" w:rsidR="00E42721" w:rsidRPr="009B3DCC" w:rsidRDefault="00E42721" w:rsidP="00F555E9">
            <w:pPr>
              <w:snapToGrid w:val="0"/>
              <w:jc w:val="center"/>
              <w:rPr>
                <w:sz w:val="16"/>
                <w:szCs w:val="16"/>
              </w:rPr>
            </w:pPr>
            <w:r w:rsidRPr="00266687">
              <w:rPr>
                <w:color w:val="000000"/>
                <w:sz w:val="16"/>
                <w:szCs w:val="16"/>
              </w:rPr>
              <w:t>11.76</w:t>
            </w:r>
          </w:p>
        </w:tc>
        <w:tc>
          <w:tcPr>
            <w:tcW w:w="1008" w:type="dxa"/>
            <w:vAlign w:val="center"/>
            <w:hideMark/>
          </w:tcPr>
          <w:p w14:paraId="00A9D3B6" w14:textId="77777777" w:rsidR="00E42721" w:rsidRPr="009B3DCC" w:rsidRDefault="00E42721" w:rsidP="00F555E9">
            <w:pPr>
              <w:snapToGrid w:val="0"/>
              <w:jc w:val="center"/>
              <w:rPr>
                <w:sz w:val="16"/>
                <w:szCs w:val="16"/>
              </w:rPr>
            </w:pPr>
            <w:r w:rsidRPr="00266687">
              <w:rPr>
                <w:color w:val="000000"/>
                <w:sz w:val="16"/>
                <w:szCs w:val="16"/>
              </w:rPr>
              <w:t>1.25</w:t>
            </w:r>
          </w:p>
        </w:tc>
      </w:tr>
      <w:tr w:rsidR="00E42721" w:rsidRPr="009B3DCC" w14:paraId="32DD57C0" w14:textId="77777777" w:rsidTr="00F555E9">
        <w:trPr>
          <w:trHeight w:val="165"/>
        </w:trPr>
        <w:tc>
          <w:tcPr>
            <w:tcW w:w="360" w:type="dxa"/>
            <w:vAlign w:val="center"/>
            <w:hideMark/>
          </w:tcPr>
          <w:p w14:paraId="3A667CC6" w14:textId="77777777" w:rsidR="00E42721" w:rsidRPr="00B20630" w:rsidRDefault="00E42721" w:rsidP="00F555E9">
            <w:pPr>
              <w:snapToGrid w:val="0"/>
              <w:rPr>
                <w:sz w:val="16"/>
                <w:szCs w:val="16"/>
              </w:rPr>
            </w:pPr>
            <w:r w:rsidRPr="00B20630">
              <w:rPr>
                <w:color w:val="000000"/>
                <w:sz w:val="16"/>
                <w:szCs w:val="16"/>
              </w:rPr>
              <w:t>793</w:t>
            </w:r>
          </w:p>
        </w:tc>
        <w:tc>
          <w:tcPr>
            <w:tcW w:w="864" w:type="dxa"/>
            <w:vAlign w:val="center"/>
            <w:hideMark/>
          </w:tcPr>
          <w:p w14:paraId="08CD7F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E8DF4A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36F043E0"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
          <w:p w14:paraId="3A68B69A"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5E31FDB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EDE880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A146F3E"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7CFC9867" w14:textId="77777777" w:rsidR="00E42721" w:rsidRPr="009B3DCC" w:rsidRDefault="00E42721" w:rsidP="00F555E9">
            <w:pPr>
              <w:snapToGrid w:val="0"/>
              <w:jc w:val="center"/>
              <w:rPr>
                <w:sz w:val="16"/>
                <w:szCs w:val="16"/>
              </w:rPr>
            </w:pPr>
            <w:r w:rsidRPr="00266687">
              <w:rPr>
                <w:color w:val="000000"/>
                <w:sz w:val="16"/>
                <w:szCs w:val="16"/>
              </w:rPr>
              <w:t>11.98</w:t>
            </w:r>
          </w:p>
        </w:tc>
        <w:tc>
          <w:tcPr>
            <w:tcW w:w="1008" w:type="dxa"/>
            <w:vAlign w:val="center"/>
            <w:hideMark/>
          </w:tcPr>
          <w:p w14:paraId="016FA36E" w14:textId="77777777" w:rsidR="00E42721" w:rsidRPr="009B3DCC" w:rsidRDefault="00E42721" w:rsidP="00F555E9">
            <w:pPr>
              <w:snapToGrid w:val="0"/>
              <w:jc w:val="center"/>
              <w:rPr>
                <w:sz w:val="16"/>
                <w:szCs w:val="16"/>
              </w:rPr>
            </w:pPr>
            <w:r w:rsidRPr="00266687">
              <w:rPr>
                <w:color w:val="000000"/>
                <w:sz w:val="16"/>
                <w:szCs w:val="16"/>
              </w:rPr>
              <w:t>1.36</w:t>
            </w:r>
          </w:p>
        </w:tc>
      </w:tr>
      <w:tr w:rsidR="00E42721" w:rsidRPr="009B3DCC" w14:paraId="6D1FB60E" w14:textId="77777777" w:rsidTr="00F555E9">
        <w:trPr>
          <w:trHeight w:val="165"/>
        </w:trPr>
        <w:tc>
          <w:tcPr>
            <w:tcW w:w="360" w:type="dxa"/>
            <w:vAlign w:val="center"/>
            <w:hideMark/>
          </w:tcPr>
          <w:p w14:paraId="707C41B5" w14:textId="77777777" w:rsidR="00E42721" w:rsidRPr="00B20630" w:rsidRDefault="00E42721" w:rsidP="00F555E9">
            <w:pPr>
              <w:snapToGrid w:val="0"/>
              <w:rPr>
                <w:sz w:val="16"/>
                <w:szCs w:val="16"/>
              </w:rPr>
            </w:pPr>
            <w:r w:rsidRPr="00B20630">
              <w:rPr>
                <w:color w:val="000000"/>
                <w:sz w:val="16"/>
                <w:szCs w:val="16"/>
              </w:rPr>
              <w:t>794</w:t>
            </w:r>
          </w:p>
        </w:tc>
        <w:tc>
          <w:tcPr>
            <w:tcW w:w="864" w:type="dxa"/>
            <w:vAlign w:val="center"/>
            <w:hideMark/>
          </w:tcPr>
          <w:p w14:paraId="69F1A3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623904E"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D63E9D6"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
          <w:p w14:paraId="0D0E86FE"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015D865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BF820D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9115C8E"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A18A7A7" w14:textId="77777777" w:rsidR="00E42721" w:rsidRPr="009B3DCC" w:rsidRDefault="00E42721" w:rsidP="00F555E9">
            <w:pPr>
              <w:snapToGrid w:val="0"/>
              <w:jc w:val="center"/>
              <w:rPr>
                <w:sz w:val="16"/>
                <w:szCs w:val="16"/>
              </w:rPr>
            </w:pPr>
            <w:r w:rsidRPr="00266687">
              <w:rPr>
                <w:color w:val="000000"/>
                <w:sz w:val="16"/>
                <w:szCs w:val="16"/>
              </w:rPr>
              <w:t>14.71</w:t>
            </w:r>
          </w:p>
        </w:tc>
        <w:tc>
          <w:tcPr>
            <w:tcW w:w="1008" w:type="dxa"/>
            <w:vAlign w:val="center"/>
            <w:hideMark/>
          </w:tcPr>
          <w:p w14:paraId="0EE47315" w14:textId="77777777" w:rsidR="00E42721" w:rsidRPr="009B3DCC" w:rsidRDefault="00E42721" w:rsidP="00F555E9">
            <w:pPr>
              <w:snapToGrid w:val="0"/>
              <w:jc w:val="center"/>
              <w:rPr>
                <w:sz w:val="16"/>
                <w:szCs w:val="16"/>
              </w:rPr>
            </w:pPr>
            <w:r w:rsidRPr="00266687">
              <w:rPr>
                <w:color w:val="000000"/>
                <w:sz w:val="16"/>
                <w:szCs w:val="16"/>
              </w:rPr>
              <w:t>1.39</w:t>
            </w:r>
          </w:p>
        </w:tc>
      </w:tr>
      <w:tr w:rsidR="00E42721" w:rsidRPr="009B3DCC" w14:paraId="3E834C7C" w14:textId="77777777" w:rsidTr="00F555E9">
        <w:trPr>
          <w:trHeight w:val="165"/>
        </w:trPr>
        <w:tc>
          <w:tcPr>
            <w:tcW w:w="360" w:type="dxa"/>
            <w:vAlign w:val="center"/>
            <w:hideMark/>
          </w:tcPr>
          <w:p w14:paraId="74983796" w14:textId="77777777" w:rsidR="00E42721" w:rsidRPr="00B20630" w:rsidRDefault="00E42721" w:rsidP="00F555E9">
            <w:pPr>
              <w:snapToGrid w:val="0"/>
              <w:rPr>
                <w:sz w:val="16"/>
                <w:szCs w:val="16"/>
              </w:rPr>
            </w:pPr>
            <w:r w:rsidRPr="00B20630">
              <w:rPr>
                <w:color w:val="000000"/>
                <w:sz w:val="16"/>
                <w:szCs w:val="16"/>
              </w:rPr>
              <w:t>795</w:t>
            </w:r>
          </w:p>
        </w:tc>
        <w:tc>
          <w:tcPr>
            <w:tcW w:w="864" w:type="dxa"/>
            <w:vAlign w:val="center"/>
            <w:hideMark/>
          </w:tcPr>
          <w:p w14:paraId="0E99631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7C1F7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DD0AA9F"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
          <w:p w14:paraId="192E4FAF"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20B3AFB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868A95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236433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6BDFE3C" w14:textId="77777777" w:rsidR="00E42721" w:rsidRPr="009B3DCC" w:rsidRDefault="00E42721" w:rsidP="00F555E9">
            <w:pPr>
              <w:snapToGrid w:val="0"/>
              <w:jc w:val="center"/>
              <w:rPr>
                <w:sz w:val="16"/>
                <w:szCs w:val="16"/>
              </w:rPr>
            </w:pPr>
            <w:r w:rsidRPr="00266687">
              <w:rPr>
                <w:color w:val="000000"/>
                <w:sz w:val="16"/>
                <w:szCs w:val="16"/>
              </w:rPr>
              <w:t>14.72</w:t>
            </w:r>
          </w:p>
        </w:tc>
        <w:tc>
          <w:tcPr>
            <w:tcW w:w="1008" w:type="dxa"/>
            <w:vAlign w:val="center"/>
            <w:hideMark/>
          </w:tcPr>
          <w:p w14:paraId="41CF086E" w14:textId="77777777" w:rsidR="00E42721" w:rsidRPr="009B3DCC" w:rsidRDefault="00E42721" w:rsidP="00F555E9">
            <w:pPr>
              <w:snapToGrid w:val="0"/>
              <w:jc w:val="center"/>
              <w:rPr>
                <w:sz w:val="16"/>
                <w:szCs w:val="16"/>
              </w:rPr>
            </w:pPr>
            <w:r w:rsidRPr="00266687">
              <w:rPr>
                <w:color w:val="000000"/>
                <w:sz w:val="16"/>
                <w:szCs w:val="16"/>
              </w:rPr>
              <w:t>0.93</w:t>
            </w:r>
          </w:p>
        </w:tc>
      </w:tr>
      <w:tr w:rsidR="00E42721" w:rsidRPr="009B3DCC" w14:paraId="525F2AE8" w14:textId="77777777" w:rsidTr="00F555E9">
        <w:trPr>
          <w:trHeight w:val="165"/>
        </w:trPr>
        <w:tc>
          <w:tcPr>
            <w:tcW w:w="360" w:type="dxa"/>
            <w:vAlign w:val="center"/>
            <w:hideMark/>
          </w:tcPr>
          <w:p w14:paraId="4E1A19CC" w14:textId="77777777" w:rsidR="00E42721" w:rsidRPr="00B20630" w:rsidRDefault="00E42721" w:rsidP="00F555E9">
            <w:pPr>
              <w:snapToGrid w:val="0"/>
              <w:rPr>
                <w:sz w:val="16"/>
                <w:szCs w:val="16"/>
              </w:rPr>
            </w:pPr>
            <w:r w:rsidRPr="00B20630">
              <w:rPr>
                <w:color w:val="000000"/>
                <w:sz w:val="16"/>
                <w:szCs w:val="16"/>
              </w:rPr>
              <w:t>796</w:t>
            </w:r>
          </w:p>
        </w:tc>
        <w:tc>
          <w:tcPr>
            <w:tcW w:w="864" w:type="dxa"/>
            <w:vAlign w:val="center"/>
            <w:hideMark/>
          </w:tcPr>
          <w:p w14:paraId="5A5C7E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96A005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29C2262"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
          <w:p w14:paraId="1ADFF17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1C3EBF8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E46E72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11E8AB9"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3BBCC6F4" w14:textId="77777777" w:rsidR="00E42721" w:rsidRPr="009B3DCC" w:rsidRDefault="00E42721" w:rsidP="00F555E9">
            <w:pPr>
              <w:snapToGrid w:val="0"/>
              <w:jc w:val="center"/>
              <w:rPr>
                <w:sz w:val="16"/>
                <w:szCs w:val="16"/>
              </w:rPr>
            </w:pPr>
            <w:r w:rsidRPr="00266687">
              <w:rPr>
                <w:color w:val="000000"/>
                <w:sz w:val="16"/>
                <w:szCs w:val="16"/>
              </w:rPr>
              <w:t>15.60</w:t>
            </w:r>
          </w:p>
        </w:tc>
        <w:tc>
          <w:tcPr>
            <w:tcW w:w="1008" w:type="dxa"/>
            <w:vAlign w:val="center"/>
            <w:hideMark/>
          </w:tcPr>
          <w:p w14:paraId="54296045"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5E8BE0C3" w14:textId="77777777" w:rsidTr="00F555E9">
        <w:trPr>
          <w:trHeight w:val="165"/>
        </w:trPr>
        <w:tc>
          <w:tcPr>
            <w:tcW w:w="360" w:type="dxa"/>
            <w:vAlign w:val="center"/>
            <w:hideMark/>
          </w:tcPr>
          <w:p w14:paraId="27FDD914" w14:textId="77777777" w:rsidR="00E42721" w:rsidRPr="00B20630" w:rsidRDefault="00E42721" w:rsidP="00F555E9">
            <w:pPr>
              <w:snapToGrid w:val="0"/>
              <w:rPr>
                <w:sz w:val="16"/>
                <w:szCs w:val="16"/>
              </w:rPr>
            </w:pPr>
            <w:r w:rsidRPr="00B20630">
              <w:rPr>
                <w:color w:val="000000"/>
                <w:sz w:val="16"/>
                <w:szCs w:val="16"/>
              </w:rPr>
              <w:t>797</w:t>
            </w:r>
          </w:p>
        </w:tc>
        <w:tc>
          <w:tcPr>
            <w:tcW w:w="864" w:type="dxa"/>
            <w:vAlign w:val="center"/>
            <w:hideMark/>
          </w:tcPr>
          <w:p w14:paraId="507DA31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E6867D"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CC26125"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
          <w:p w14:paraId="7815AC78"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7286645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8C3407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58D8C6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250C7A1" w14:textId="77777777" w:rsidR="00E42721" w:rsidRPr="009B3DCC" w:rsidRDefault="00E42721" w:rsidP="00F555E9">
            <w:pPr>
              <w:snapToGrid w:val="0"/>
              <w:jc w:val="center"/>
              <w:rPr>
                <w:sz w:val="16"/>
                <w:szCs w:val="16"/>
              </w:rPr>
            </w:pPr>
            <w:r w:rsidRPr="00266687">
              <w:rPr>
                <w:color w:val="000000"/>
                <w:sz w:val="16"/>
                <w:szCs w:val="16"/>
              </w:rPr>
              <w:t>12.94</w:t>
            </w:r>
          </w:p>
        </w:tc>
        <w:tc>
          <w:tcPr>
            <w:tcW w:w="1008" w:type="dxa"/>
            <w:vAlign w:val="center"/>
            <w:hideMark/>
          </w:tcPr>
          <w:p w14:paraId="70072E66" w14:textId="77777777" w:rsidR="00E42721" w:rsidRPr="009B3DCC" w:rsidRDefault="00E42721" w:rsidP="00F555E9">
            <w:pPr>
              <w:snapToGrid w:val="0"/>
              <w:jc w:val="center"/>
              <w:rPr>
                <w:sz w:val="16"/>
                <w:szCs w:val="16"/>
              </w:rPr>
            </w:pPr>
            <w:r w:rsidRPr="00266687">
              <w:rPr>
                <w:color w:val="000000"/>
                <w:sz w:val="16"/>
                <w:szCs w:val="16"/>
              </w:rPr>
              <w:t>1.08</w:t>
            </w:r>
          </w:p>
        </w:tc>
      </w:tr>
      <w:tr w:rsidR="00E42721" w:rsidRPr="009B3DCC" w14:paraId="1B1D8BA8" w14:textId="77777777" w:rsidTr="00F555E9">
        <w:trPr>
          <w:trHeight w:val="165"/>
        </w:trPr>
        <w:tc>
          <w:tcPr>
            <w:tcW w:w="360" w:type="dxa"/>
            <w:vAlign w:val="center"/>
            <w:hideMark/>
          </w:tcPr>
          <w:p w14:paraId="373A845D" w14:textId="77777777" w:rsidR="00E42721" w:rsidRPr="00B20630" w:rsidRDefault="00E42721" w:rsidP="00F555E9">
            <w:pPr>
              <w:snapToGrid w:val="0"/>
              <w:rPr>
                <w:sz w:val="16"/>
                <w:szCs w:val="16"/>
              </w:rPr>
            </w:pPr>
            <w:r w:rsidRPr="00B20630">
              <w:rPr>
                <w:color w:val="000000"/>
                <w:sz w:val="16"/>
                <w:szCs w:val="16"/>
              </w:rPr>
              <w:t>798</w:t>
            </w:r>
          </w:p>
        </w:tc>
        <w:tc>
          <w:tcPr>
            <w:tcW w:w="864" w:type="dxa"/>
            <w:vAlign w:val="center"/>
            <w:hideMark/>
          </w:tcPr>
          <w:p w14:paraId="5AF4B05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1EABAF"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BAD58DA"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
          <w:p w14:paraId="54367BD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4939960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3CBFB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292B188"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0B18C24" w14:textId="77777777" w:rsidR="00E42721" w:rsidRPr="009B3DCC" w:rsidRDefault="00E42721" w:rsidP="00F555E9">
            <w:pPr>
              <w:snapToGrid w:val="0"/>
              <w:jc w:val="center"/>
              <w:rPr>
                <w:sz w:val="16"/>
                <w:szCs w:val="16"/>
              </w:rPr>
            </w:pPr>
            <w:r w:rsidRPr="00266687">
              <w:rPr>
                <w:color w:val="000000"/>
                <w:sz w:val="16"/>
                <w:szCs w:val="16"/>
              </w:rPr>
              <w:t>20.58</w:t>
            </w:r>
          </w:p>
        </w:tc>
        <w:tc>
          <w:tcPr>
            <w:tcW w:w="1008" w:type="dxa"/>
            <w:vAlign w:val="center"/>
            <w:hideMark/>
          </w:tcPr>
          <w:p w14:paraId="165A23D6" w14:textId="77777777" w:rsidR="00E42721" w:rsidRPr="009B3DCC" w:rsidRDefault="00E42721" w:rsidP="00F555E9">
            <w:pPr>
              <w:snapToGrid w:val="0"/>
              <w:jc w:val="center"/>
              <w:rPr>
                <w:sz w:val="16"/>
                <w:szCs w:val="16"/>
              </w:rPr>
            </w:pPr>
            <w:r w:rsidRPr="00266687">
              <w:rPr>
                <w:color w:val="000000"/>
                <w:sz w:val="16"/>
                <w:szCs w:val="16"/>
              </w:rPr>
              <w:t>1.24</w:t>
            </w:r>
          </w:p>
        </w:tc>
      </w:tr>
      <w:tr w:rsidR="00E42721" w:rsidRPr="009B3DCC" w14:paraId="330BBEF3" w14:textId="77777777" w:rsidTr="00F555E9">
        <w:trPr>
          <w:trHeight w:val="165"/>
        </w:trPr>
        <w:tc>
          <w:tcPr>
            <w:tcW w:w="360" w:type="dxa"/>
            <w:vAlign w:val="center"/>
            <w:hideMark/>
          </w:tcPr>
          <w:p w14:paraId="57836760" w14:textId="77777777" w:rsidR="00E42721" w:rsidRPr="00B20630" w:rsidRDefault="00E42721" w:rsidP="00F555E9">
            <w:pPr>
              <w:snapToGrid w:val="0"/>
              <w:rPr>
                <w:sz w:val="16"/>
                <w:szCs w:val="16"/>
              </w:rPr>
            </w:pPr>
            <w:r w:rsidRPr="00B20630">
              <w:rPr>
                <w:color w:val="000000"/>
                <w:sz w:val="16"/>
                <w:szCs w:val="16"/>
              </w:rPr>
              <w:t>799</w:t>
            </w:r>
          </w:p>
        </w:tc>
        <w:tc>
          <w:tcPr>
            <w:tcW w:w="864" w:type="dxa"/>
            <w:vAlign w:val="center"/>
            <w:hideMark/>
          </w:tcPr>
          <w:p w14:paraId="6721A25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05CF27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8CE8E6E"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
          <w:p w14:paraId="073AEB9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7A6C498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74DCC2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E9E0E2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09185B2" w14:textId="77777777" w:rsidR="00E42721" w:rsidRPr="009B3DCC" w:rsidRDefault="00E42721" w:rsidP="00F555E9">
            <w:pPr>
              <w:snapToGrid w:val="0"/>
              <w:jc w:val="center"/>
              <w:rPr>
                <w:sz w:val="16"/>
                <w:szCs w:val="16"/>
              </w:rPr>
            </w:pPr>
            <w:r w:rsidRPr="00266687">
              <w:rPr>
                <w:color w:val="000000"/>
                <w:sz w:val="16"/>
                <w:szCs w:val="16"/>
              </w:rPr>
              <w:t>20.65</w:t>
            </w:r>
          </w:p>
        </w:tc>
        <w:tc>
          <w:tcPr>
            <w:tcW w:w="1008" w:type="dxa"/>
            <w:vAlign w:val="center"/>
            <w:hideMark/>
          </w:tcPr>
          <w:p w14:paraId="29C2D901" w14:textId="77777777" w:rsidR="00E42721" w:rsidRPr="009B3DCC" w:rsidRDefault="00E42721" w:rsidP="00F555E9">
            <w:pPr>
              <w:snapToGrid w:val="0"/>
              <w:jc w:val="center"/>
              <w:rPr>
                <w:sz w:val="16"/>
                <w:szCs w:val="16"/>
              </w:rPr>
            </w:pPr>
            <w:r w:rsidRPr="00266687">
              <w:rPr>
                <w:color w:val="000000"/>
                <w:sz w:val="16"/>
                <w:szCs w:val="16"/>
              </w:rPr>
              <w:t>1.35</w:t>
            </w:r>
          </w:p>
        </w:tc>
      </w:tr>
      <w:tr w:rsidR="00E42721" w:rsidRPr="009B3DCC" w14:paraId="0BD1C2EB" w14:textId="77777777" w:rsidTr="00F555E9">
        <w:trPr>
          <w:trHeight w:val="180"/>
        </w:trPr>
        <w:tc>
          <w:tcPr>
            <w:tcW w:w="360" w:type="dxa"/>
            <w:vAlign w:val="center"/>
            <w:hideMark/>
          </w:tcPr>
          <w:p w14:paraId="64A943F8" w14:textId="77777777" w:rsidR="00E42721" w:rsidRPr="00B20630" w:rsidRDefault="00E42721" w:rsidP="00F555E9">
            <w:pPr>
              <w:snapToGrid w:val="0"/>
              <w:rPr>
                <w:sz w:val="16"/>
                <w:szCs w:val="16"/>
              </w:rPr>
            </w:pPr>
            <w:r w:rsidRPr="00B20630">
              <w:rPr>
                <w:color w:val="000000"/>
                <w:sz w:val="16"/>
                <w:szCs w:val="16"/>
              </w:rPr>
              <w:t>800</w:t>
            </w:r>
          </w:p>
        </w:tc>
        <w:tc>
          <w:tcPr>
            <w:tcW w:w="864" w:type="dxa"/>
            <w:vAlign w:val="center"/>
            <w:hideMark/>
          </w:tcPr>
          <w:p w14:paraId="4CA17D2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A4BF96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FAB6D8E"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
          <w:p w14:paraId="6E96E6EE"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2E262C8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986F87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9F669F0"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D4ACFF7" w14:textId="77777777" w:rsidR="00E42721" w:rsidRPr="009B3DCC" w:rsidRDefault="00E42721" w:rsidP="00F555E9">
            <w:pPr>
              <w:snapToGrid w:val="0"/>
              <w:jc w:val="center"/>
              <w:rPr>
                <w:sz w:val="16"/>
                <w:szCs w:val="16"/>
              </w:rPr>
            </w:pPr>
            <w:r w:rsidRPr="00266687">
              <w:rPr>
                <w:color w:val="000000"/>
                <w:sz w:val="16"/>
                <w:szCs w:val="16"/>
              </w:rPr>
              <w:t>17.41</w:t>
            </w:r>
          </w:p>
        </w:tc>
        <w:tc>
          <w:tcPr>
            <w:tcW w:w="1008" w:type="dxa"/>
            <w:vAlign w:val="center"/>
            <w:hideMark/>
          </w:tcPr>
          <w:p w14:paraId="5A18FDE9" w14:textId="77777777" w:rsidR="00E42721" w:rsidRPr="009B3DCC" w:rsidRDefault="00E42721" w:rsidP="00F555E9">
            <w:pPr>
              <w:snapToGrid w:val="0"/>
              <w:jc w:val="center"/>
              <w:rPr>
                <w:sz w:val="16"/>
                <w:szCs w:val="16"/>
              </w:rPr>
            </w:pPr>
            <w:r w:rsidRPr="00266687">
              <w:rPr>
                <w:color w:val="000000"/>
                <w:sz w:val="16"/>
                <w:szCs w:val="16"/>
              </w:rPr>
              <w:t>0.89</w:t>
            </w:r>
          </w:p>
        </w:tc>
      </w:tr>
      <w:tr w:rsidR="00E42721" w:rsidRPr="009B3DCC" w14:paraId="0B238528" w14:textId="77777777" w:rsidTr="00F555E9">
        <w:trPr>
          <w:trHeight w:val="165"/>
        </w:trPr>
        <w:tc>
          <w:tcPr>
            <w:tcW w:w="360" w:type="dxa"/>
            <w:vAlign w:val="center"/>
            <w:hideMark/>
          </w:tcPr>
          <w:p w14:paraId="092F5ABC" w14:textId="77777777" w:rsidR="00E42721" w:rsidRPr="00B20630" w:rsidRDefault="00E42721" w:rsidP="00F555E9">
            <w:pPr>
              <w:snapToGrid w:val="0"/>
              <w:rPr>
                <w:sz w:val="16"/>
                <w:szCs w:val="16"/>
              </w:rPr>
            </w:pPr>
            <w:r w:rsidRPr="00B20630">
              <w:rPr>
                <w:color w:val="000000"/>
                <w:sz w:val="16"/>
                <w:szCs w:val="16"/>
              </w:rPr>
              <w:t>801</w:t>
            </w:r>
          </w:p>
        </w:tc>
        <w:tc>
          <w:tcPr>
            <w:tcW w:w="864" w:type="dxa"/>
            <w:vAlign w:val="center"/>
            <w:hideMark/>
          </w:tcPr>
          <w:p w14:paraId="78B89B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D44190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880709E"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
          <w:p w14:paraId="126D1FCA"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7F69394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2C87CFF"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06FE853"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4030A001" w14:textId="77777777" w:rsidR="00E42721" w:rsidRPr="009B3DCC" w:rsidRDefault="00E42721" w:rsidP="00F555E9">
            <w:pPr>
              <w:snapToGrid w:val="0"/>
              <w:jc w:val="center"/>
              <w:rPr>
                <w:sz w:val="16"/>
                <w:szCs w:val="16"/>
              </w:rPr>
            </w:pPr>
            <w:r w:rsidRPr="00266687">
              <w:rPr>
                <w:color w:val="000000"/>
                <w:sz w:val="16"/>
                <w:szCs w:val="16"/>
              </w:rPr>
              <w:t>18.76</w:t>
            </w:r>
          </w:p>
        </w:tc>
        <w:tc>
          <w:tcPr>
            <w:tcW w:w="1008" w:type="dxa"/>
            <w:vAlign w:val="center"/>
            <w:hideMark/>
          </w:tcPr>
          <w:p w14:paraId="24772DC4" w14:textId="77777777" w:rsidR="00E42721" w:rsidRPr="009B3DCC" w:rsidRDefault="00E42721" w:rsidP="00F555E9">
            <w:pPr>
              <w:snapToGrid w:val="0"/>
              <w:jc w:val="center"/>
              <w:rPr>
                <w:sz w:val="16"/>
                <w:szCs w:val="16"/>
              </w:rPr>
            </w:pPr>
            <w:r w:rsidRPr="00266687">
              <w:rPr>
                <w:color w:val="000000"/>
                <w:sz w:val="16"/>
                <w:szCs w:val="16"/>
              </w:rPr>
              <w:t>1.14</w:t>
            </w:r>
          </w:p>
        </w:tc>
      </w:tr>
      <w:tr w:rsidR="00E42721" w:rsidRPr="009B3DCC" w14:paraId="728A0017" w14:textId="77777777" w:rsidTr="00F555E9">
        <w:trPr>
          <w:trHeight w:val="165"/>
        </w:trPr>
        <w:tc>
          <w:tcPr>
            <w:tcW w:w="360" w:type="dxa"/>
            <w:vAlign w:val="center"/>
            <w:hideMark/>
          </w:tcPr>
          <w:p w14:paraId="6CB817E9" w14:textId="77777777" w:rsidR="00E42721" w:rsidRPr="00B20630" w:rsidRDefault="00E42721" w:rsidP="00F555E9">
            <w:pPr>
              <w:snapToGrid w:val="0"/>
              <w:rPr>
                <w:sz w:val="16"/>
                <w:szCs w:val="16"/>
              </w:rPr>
            </w:pPr>
            <w:r w:rsidRPr="00B20630">
              <w:rPr>
                <w:color w:val="000000"/>
                <w:sz w:val="16"/>
                <w:szCs w:val="16"/>
              </w:rPr>
              <w:t>802</w:t>
            </w:r>
          </w:p>
        </w:tc>
        <w:tc>
          <w:tcPr>
            <w:tcW w:w="864" w:type="dxa"/>
            <w:vAlign w:val="center"/>
            <w:hideMark/>
          </w:tcPr>
          <w:p w14:paraId="6D7A315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3C2CB05"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2F32328"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
          <w:p w14:paraId="2498930B"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0C4DDAD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1D1861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E129A6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AB9CD57" w14:textId="77777777" w:rsidR="00E42721" w:rsidRPr="009B3DCC" w:rsidRDefault="00E42721" w:rsidP="00F555E9">
            <w:pPr>
              <w:snapToGrid w:val="0"/>
              <w:jc w:val="center"/>
              <w:rPr>
                <w:sz w:val="16"/>
                <w:szCs w:val="16"/>
              </w:rPr>
            </w:pPr>
            <w:r w:rsidRPr="00266687">
              <w:rPr>
                <w:color w:val="000000"/>
                <w:sz w:val="16"/>
                <w:szCs w:val="16"/>
              </w:rPr>
              <w:t>19.65</w:t>
            </w:r>
          </w:p>
        </w:tc>
        <w:tc>
          <w:tcPr>
            <w:tcW w:w="1008" w:type="dxa"/>
            <w:vAlign w:val="center"/>
            <w:hideMark/>
          </w:tcPr>
          <w:p w14:paraId="3507425F"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523FDD10" w14:textId="77777777" w:rsidTr="00F555E9">
        <w:trPr>
          <w:trHeight w:val="165"/>
        </w:trPr>
        <w:tc>
          <w:tcPr>
            <w:tcW w:w="360" w:type="dxa"/>
            <w:vAlign w:val="center"/>
            <w:hideMark/>
          </w:tcPr>
          <w:p w14:paraId="33325A6F" w14:textId="77777777" w:rsidR="00E42721" w:rsidRPr="00312D86" w:rsidRDefault="00E42721" w:rsidP="00F555E9">
            <w:pPr>
              <w:snapToGrid w:val="0"/>
              <w:rPr>
                <w:sz w:val="16"/>
                <w:szCs w:val="16"/>
              </w:rPr>
            </w:pPr>
            <w:r w:rsidRPr="00312D86">
              <w:rPr>
                <w:color w:val="000000"/>
                <w:sz w:val="16"/>
                <w:szCs w:val="16"/>
              </w:rPr>
              <w:lastRenderedPageBreak/>
              <w:t>803</w:t>
            </w:r>
          </w:p>
        </w:tc>
        <w:tc>
          <w:tcPr>
            <w:tcW w:w="864" w:type="dxa"/>
            <w:vAlign w:val="center"/>
            <w:hideMark/>
          </w:tcPr>
          <w:p w14:paraId="2DC4135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626C13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7CFB8FF"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
          <w:p w14:paraId="66F8C9D4"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7163B6E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96BF96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E4AF30D"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7C5B1A60" w14:textId="77777777" w:rsidR="00E42721" w:rsidRPr="009B3DCC" w:rsidRDefault="00E42721" w:rsidP="00F555E9">
            <w:pPr>
              <w:snapToGrid w:val="0"/>
              <w:jc w:val="center"/>
              <w:rPr>
                <w:sz w:val="16"/>
                <w:szCs w:val="16"/>
              </w:rPr>
            </w:pPr>
            <w:r w:rsidRPr="00266687">
              <w:rPr>
                <w:color w:val="000000"/>
                <w:sz w:val="16"/>
                <w:szCs w:val="16"/>
              </w:rPr>
              <w:t>22.09</w:t>
            </w:r>
          </w:p>
        </w:tc>
        <w:tc>
          <w:tcPr>
            <w:tcW w:w="1008" w:type="dxa"/>
            <w:vAlign w:val="center"/>
            <w:hideMark/>
          </w:tcPr>
          <w:p w14:paraId="4E0FE137" w14:textId="77777777" w:rsidR="00E42721" w:rsidRPr="009B3DCC" w:rsidRDefault="00E42721" w:rsidP="00F555E9">
            <w:pPr>
              <w:snapToGrid w:val="0"/>
              <w:jc w:val="center"/>
              <w:rPr>
                <w:sz w:val="16"/>
                <w:szCs w:val="16"/>
              </w:rPr>
            </w:pPr>
            <w:r w:rsidRPr="00266687">
              <w:rPr>
                <w:color w:val="000000"/>
                <w:sz w:val="16"/>
                <w:szCs w:val="16"/>
              </w:rPr>
              <w:t>1.27</w:t>
            </w:r>
          </w:p>
        </w:tc>
      </w:tr>
      <w:tr w:rsidR="00E42721" w:rsidRPr="009B3DCC" w14:paraId="2259040F" w14:textId="77777777" w:rsidTr="00F555E9">
        <w:trPr>
          <w:trHeight w:val="165"/>
        </w:trPr>
        <w:tc>
          <w:tcPr>
            <w:tcW w:w="360" w:type="dxa"/>
            <w:vAlign w:val="center"/>
            <w:hideMark/>
          </w:tcPr>
          <w:p w14:paraId="77107FBB" w14:textId="77777777" w:rsidR="00E42721" w:rsidRPr="00312D86" w:rsidRDefault="00E42721" w:rsidP="00F555E9">
            <w:pPr>
              <w:snapToGrid w:val="0"/>
              <w:rPr>
                <w:sz w:val="16"/>
                <w:szCs w:val="16"/>
              </w:rPr>
            </w:pPr>
            <w:r w:rsidRPr="00312D86">
              <w:rPr>
                <w:color w:val="000000"/>
                <w:sz w:val="16"/>
                <w:szCs w:val="16"/>
              </w:rPr>
              <w:t>804</w:t>
            </w:r>
          </w:p>
        </w:tc>
        <w:tc>
          <w:tcPr>
            <w:tcW w:w="864" w:type="dxa"/>
            <w:vAlign w:val="center"/>
            <w:hideMark/>
          </w:tcPr>
          <w:p w14:paraId="4F012F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90EA1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170F69C"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
          <w:p w14:paraId="65B15D2A"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605011B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AC374C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76439C8"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B0983C0" w14:textId="77777777" w:rsidR="00E42721" w:rsidRPr="009B3DCC" w:rsidRDefault="00E42721" w:rsidP="00F555E9">
            <w:pPr>
              <w:snapToGrid w:val="0"/>
              <w:jc w:val="center"/>
              <w:rPr>
                <w:sz w:val="16"/>
                <w:szCs w:val="16"/>
              </w:rPr>
            </w:pPr>
            <w:r w:rsidRPr="00266687">
              <w:rPr>
                <w:color w:val="000000"/>
                <w:sz w:val="16"/>
                <w:szCs w:val="16"/>
              </w:rPr>
              <w:t>20.62</w:t>
            </w:r>
          </w:p>
        </w:tc>
        <w:tc>
          <w:tcPr>
            <w:tcW w:w="1008" w:type="dxa"/>
            <w:vAlign w:val="center"/>
            <w:hideMark/>
          </w:tcPr>
          <w:p w14:paraId="57102B46" w14:textId="77777777" w:rsidR="00E42721" w:rsidRPr="009B3DCC" w:rsidRDefault="00E42721" w:rsidP="00F555E9">
            <w:pPr>
              <w:snapToGrid w:val="0"/>
              <w:jc w:val="center"/>
              <w:rPr>
                <w:sz w:val="16"/>
                <w:szCs w:val="16"/>
              </w:rPr>
            </w:pPr>
            <w:r w:rsidRPr="00266687">
              <w:rPr>
                <w:color w:val="000000"/>
                <w:sz w:val="16"/>
                <w:szCs w:val="16"/>
              </w:rPr>
              <w:t>1.43</w:t>
            </w:r>
          </w:p>
        </w:tc>
      </w:tr>
      <w:tr w:rsidR="00E42721" w:rsidRPr="009B3DCC" w14:paraId="01148413" w14:textId="77777777" w:rsidTr="00F555E9">
        <w:trPr>
          <w:trHeight w:val="165"/>
        </w:trPr>
        <w:tc>
          <w:tcPr>
            <w:tcW w:w="360" w:type="dxa"/>
            <w:vAlign w:val="center"/>
            <w:hideMark/>
          </w:tcPr>
          <w:p w14:paraId="4BFD6EF1" w14:textId="77777777" w:rsidR="00E42721" w:rsidRPr="00312D86" w:rsidRDefault="00E42721" w:rsidP="00F555E9">
            <w:pPr>
              <w:snapToGrid w:val="0"/>
              <w:rPr>
                <w:sz w:val="16"/>
                <w:szCs w:val="16"/>
              </w:rPr>
            </w:pPr>
            <w:r w:rsidRPr="00312D86">
              <w:rPr>
                <w:color w:val="000000"/>
                <w:sz w:val="16"/>
                <w:szCs w:val="16"/>
              </w:rPr>
              <w:t>805</w:t>
            </w:r>
          </w:p>
        </w:tc>
        <w:tc>
          <w:tcPr>
            <w:tcW w:w="864" w:type="dxa"/>
            <w:vAlign w:val="center"/>
            <w:hideMark/>
          </w:tcPr>
          <w:p w14:paraId="5495F5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08984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CC5EBED"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6FF8B5A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335E416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FFF5F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38CE87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FBFEDBC" w14:textId="77777777" w:rsidR="00E42721" w:rsidRPr="009B3DCC" w:rsidRDefault="00E42721" w:rsidP="00F555E9">
            <w:pPr>
              <w:snapToGrid w:val="0"/>
              <w:jc w:val="center"/>
              <w:rPr>
                <w:sz w:val="16"/>
                <w:szCs w:val="16"/>
              </w:rPr>
            </w:pPr>
            <w:r w:rsidRPr="00266687">
              <w:rPr>
                <w:color w:val="000000"/>
                <w:sz w:val="16"/>
                <w:szCs w:val="16"/>
              </w:rPr>
              <w:t>1.93</w:t>
            </w:r>
          </w:p>
        </w:tc>
        <w:tc>
          <w:tcPr>
            <w:tcW w:w="1008" w:type="dxa"/>
            <w:vAlign w:val="center"/>
            <w:hideMark/>
          </w:tcPr>
          <w:p w14:paraId="21101579" w14:textId="77777777" w:rsidR="00E42721" w:rsidRPr="009B3DCC" w:rsidRDefault="00E42721" w:rsidP="00F555E9">
            <w:pPr>
              <w:snapToGrid w:val="0"/>
              <w:jc w:val="center"/>
              <w:rPr>
                <w:sz w:val="16"/>
                <w:szCs w:val="16"/>
              </w:rPr>
            </w:pPr>
            <w:r w:rsidRPr="00266687">
              <w:rPr>
                <w:color w:val="000000"/>
                <w:sz w:val="16"/>
                <w:szCs w:val="16"/>
              </w:rPr>
              <w:t>3.71</w:t>
            </w:r>
          </w:p>
        </w:tc>
      </w:tr>
      <w:tr w:rsidR="00E42721" w:rsidRPr="009B3DCC" w14:paraId="065A7DAA" w14:textId="77777777" w:rsidTr="00F555E9">
        <w:trPr>
          <w:trHeight w:val="165"/>
        </w:trPr>
        <w:tc>
          <w:tcPr>
            <w:tcW w:w="360" w:type="dxa"/>
            <w:vAlign w:val="center"/>
            <w:hideMark/>
          </w:tcPr>
          <w:p w14:paraId="0B1B7A76" w14:textId="77777777" w:rsidR="00E42721" w:rsidRPr="00312D86" w:rsidRDefault="00E42721" w:rsidP="00F555E9">
            <w:pPr>
              <w:snapToGrid w:val="0"/>
              <w:rPr>
                <w:sz w:val="16"/>
                <w:szCs w:val="16"/>
              </w:rPr>
            </w:pPr>
            <w:r w:rsidRPr="00312D86">
              <w:rPr>
                <w:color w:val="000000"/>
                <w:sz w:val="16"/>
                <w:szCs w:val="16"/>
              </w:rPr>
              <w:t>806</w:t>
            </w:r>
          </w:p>
        </w:tc>
        <w:tc>
          <w:tcPr>
            <w:tcW w:w="864" w:type="dxa"/>
            <w:vAlign w:val="center"/>
            <w:hideMark/>
          </w:tcPr>
          <w:p w14:paraId="3835C52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D8542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3220196"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2AA3BD06"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66975E6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80C88D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3EAF653"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7F8B3E8"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3B1A9888" w14:textId="77777777" w:rsidR="00E42721" w:rsidRPr="009B3DCC" w:rsidRDefault="00E42721" w:rsidP="00F555E9">
            <w:pPr>
              <w:snapToGrid w:val="0"/>
              <w:jc w:val="center"/>
              <w:rPr>
                <w:sz w:val="16"/>
                <w:szCs w:val="16"/>
              </w:rPr>
            </w:pPr>
            <w:r w:rsidRPr="00266687">
              <w:rPr>
                <w:color w:val="000000"/>
                <w:sz w:val="16"/>
                <w:szCs w:val="16"/>
              </w:rPr>
              <w:t>4.19</w:t>
            </w:r>
          </w:p>
        </w:tc>
      </w:tr>
      <w:tr w:rsidR="00E42721" w:rsidRPr="009B3DCC" w14:paraId="22031F8F" w14:textId="77777777" w:rsidTr="00F555E9">
        <w:trPr>
          <w:trHeight w:val="165"/>
        </w:trPr>
        <w:tc>
          <w:tcPr>
            <w:tcW w:w="360" w:type="dxa"/>
            <w:vAlign w:val="center"/>
            <w:hideMark/>
          </w:tcPr>
          <w:p w14:paraId="58939795" w14:textId="77777777" w:rsidR="00E42721" w:rsidRPr="00312D86" w:rsidRDefault="00E42721" w:rsidP="00F555E9">
            <w:pPr>
              <w:snapToGrid w:val="0"/>
              <w:rPr>
                <w:sz w:val="16"/>
                <w:szCs w:val="16"/>
              </w:rPr>
            </w:pPr>
            <w:r w:rsidRPr="00312D86">
              <w:rPr>
                <w:color w:val="000000"/>
                <w:sz w:val="16"/>
                <w:szCs w:val="16"/>
              </w:rPr>
              <w:t>807</w:t>
            </w:r>
          </w:p>
        </w:tc>
        <w:tc>
          <w:tcPr>
            <w:tcW w:w="864" w:type="dxa"/>
            <w:vAlign w:val="center"/>
            <w:hideMark/>
          </w:tcPr>
          <w:p w14:paraId="312B0B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B57400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3FAE6C"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4F133E53"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304ACED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0EEF6E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A822CF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F030885" w14:textId="77777777" w:rsidR="00E42721" w:rsidRPr="009B3DCC" w:rsidRDefault="00E42721" w:rsidP="00F555E9">
            <w:pPr>
              <w:snapToGrid w:val="0"/>
              <w:jc w:val="center"/>
              <w:rPr>
                <w:sz w:val="16"/>
                <w:szCs w:val="16"/>
              </w:rPr>
            </w:pPr>
            <w:r w:rsidRPr="00266687">
              <w:rPr>
                <w:color w:val="000000"/>
                <w:sz w:val="16"/>
                <w:szCs w:val="16"/>
              </w:rPr>
              <w:t>1.94</w:t>
            </w:r>
          </w:p>
        </w:tc>
        <w:tc>
          <w:tcPr>
            <w:tcW w:w="1008" w:type="dxa"/>
            <w:vAlign w:val="center"/>
            <w:hideMark/>
          </w:tcPr>
          <w:p w14:paraId="126AB088" w14:textId="77777777" w:rsidR="00E42721" w:rsidRPr="009B3DCC" w:rsidRDefault="00E42721" w:rsidP="00F555E9">
            <w:pPr>
              <w:snapToGrid w:val="0"/>
              <w:jc w:val="center"/>
              <w:rPr>
                <w:sz w:val="16"/>
                <w:szCs w:val="16"/>
              </w:rPr>
            </w:pPr>
            <w:r w:rsidRPr="00266687">
              <w:rPr>
                <w:color w:val="000000"/>
                <w:sz w:val="16"/>
                <w:szCs w:val="16"/>
              </w:rPr>
              <w:t>3.19</w:t>
            </w:r>
          </w:p>
        </w:tc>
      </w:tr>
      <w:tr w:rsidR="00E42721" w:rsidRPr="009B3DCC" w14:paraId="209828C3" w14:textId="77777777" w:rsidTr="00F555E9">
        <w:trPr>
          <w:trHeight w:val="165"/>
        </w:trPr>
        <w:tc>
          <w:tcPr>
            <w:tcW w:w="360" w:type="dxa"/>
            <w:vAlign w:val="center"/>
            <w:hideMark/>
          </w:tcPr>
          <w:p w14:paraId="6CDE75BB" w14:textId="77777777" w:rsidR="00E42721" w:rsidRPr="00312D86" w:rsidRDefault="00E42721" w:rsidP="00F555E9">
            <w:pPr>
              <w:snapToGrid w:val="0"/>
              <w:rPr>
                <w:sz w:val="16"/>
                <w:szCs w:val="16"/>
              </w:rPr>
            </w:pPr>
            <w:r w:rsidRPr="00312D86">
              <w:rPr>
                <w:color w:val="000000"/>
                <w:sz w:val="16"/>
                <w:szCs w:val="16"/>
              </w:rPr>
              <w:t>808</w:t>
            </w:r>
          </w:p>
        </w:tc>
        <w:tc>
          <w:tcPr>
            <w:tcW w:w="864" w:type="dxa"/>
            <w:vAlign w:val="center"/>
            <w:hideMark/>
          </w:tcPr>
          <w:p w14:paraId="2D577D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0726C4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0B09871"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61D4E6D0"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3FA7A98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E1EA1F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837597E"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E71006E"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702A44A4" w14:textId="77777777" w:rsidR="00E42721" w:rsidRPr="009B3DCC" w:rsidRDefault="00E42721" w:rsidP="00F555E9">
            <w:pPr>
              <w:snapToGrid w:val="0"/>
              <w:jc w:val="center"/>
              <w:rPr>
                <w:sz w:val="16"/>
                <w:szCs w:val="16"/>
              </w:rPr>
            </w:pPr>
            <w:r w:rsidRPr="00266687">
              <w:rPr>
                <w:color w:val="000000"/>
                <w:sz w:val="16"/>
                <w:szCs w:val="16"/>
              </w:rPr>
              <w:t>4.50</w:t>
            </w:r>
          </w:p>
        </w:tc>
      </w:tr>
      <w:tr w:rsidR="00E42721" w:rsidRPr="009B3DCC" w14:paraId="5B56A6D7" w14:textId="77777777" w:rsidTr="00F555E9">
        <w:trPr>
          <w:trHeight w:val="165"/>
        </w:trPr>
        <w:tc>
          <w:tcPr>
            <w:tcW w:w="360" w:type="dxa"/>
            <w:vAlign w:val="center"/>
            <w:hideMark/>
          </w:tcPr>
          <w:p w14:paraId="08608AF3" w14:textId="77777777" w:rsidR="00E42721" w:rsidRPr="00312D86" w:rsidRDefault="00E42721" w:rsidP="00F555E9">
            <w:pPr>
              <w:snapToGrid w:val="0"/>
              <w:rPr>
                <w:sz w:val="16"/>
                <w:szCs w:val="16"/>
              </w:rPr>
            </w:pPr>
            <w:r w:rsidRPr="00312D86">
              <w:rPr>
                <w:color w:val="000000"/>
                <w:sz w:val="16"/>
                <w:szCs w:val="16"/>
              </w:rPr>
              <w:t>809</w:t>
            </w:r>
          </w:p>
        </w:tc>
        <w:tc>
          <w:tcPr>
            <w:tcW w:w="864" w:type="dxa"/>
            <w:vAlign w:val="center"/>
            <w:hideMark/>
          </w:tcPr>
          <w:p w14:paraId="7ABF32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3EF987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9B8667E"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6240CD22"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6B0A77A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B9C330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25D8D33"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9FE9D37"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
          <w:p w14:paraId="17E22FF6" w14:textId="77777777" w:rsidR="00E42721" w:rsidRPr="009B3DCC" w:rsidRDefault="00E42721" w:rsidP="00F555E9">
            <w:pPr>
              <w:snapToGrid w:val="0"/>
              <w:jc w:val="center"/>
              <w:rPr>
                <w:sz w:val="16"/>
                <w:szCs w:val="16"/>
              </w:rPr>
            </w:pPr>
            <w:r w:rsidRPr="00266687">
              <w:rPr>
                <w:color w:val="000000"/>
                <w:sz w:val="16"/>
                <w:szCs w:val="16"/>
              </w:rPr>
              <w:t>3.89</w:t>
            </w:r>
          </w:p>
        </w:tc>
      </w:tr>
      <w:tr w:rsidR="00E42721" w:rsidRPr="009B3DCC" w14:paraId="341BCE9E" w14:textId="77777777" w:rsidTr="00F555E9">
        <w:trPr>
          <w:trHeight w:val="165"/>
        </w:trPr>
        <w:tc>
          <w:tcPr>
            <w:tcW w:w="360" w:type="dxa"/>
            <w:vAlign w:val="center"/>
            <w:hideMark/>
          </w:tcPr>
          <w:p w14:paraId="264B61F8" w14:textId="77777777" w:rsidR="00E42721" w:rsidRPr="00312D86" w:rsidRDefault="00E42721" w:rsidP="00F555E9">
            <w:pPr>
              <w:snapToGrid w:val="0"/>
              <w:rPr>
                <w:sz w:val="16"/>
                <w:szCs w:val="16"/>
              </w:rPr>
            </w:pPr>
            <w:r w:rsidRPr="00312D86">
              <w:rPr>
                <w:color w:val="000000"/>
                <w:sz w:val="16"/>
                <w:szCs w:val="16"/>
              </w:rPr>
              <w:t>810</w:t>
            </w:r>
          </w:p>
        </w:tc>
        <w:tc>
          <w:tcPr>
            <w:tcW w:w="864" w:type="dxa"/>
            <w:vAlign w:val="center"/>
            <w:hideMark/>
          </w:tcPr>
          <w:p w14:paraId="34FA35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DD3B6E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E1DA0CD"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
          <w:p w14:paraId="11AEB84F"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76E16E6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54B4F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9AE4775"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DF83F66" w14:textId="77777777" w:rsidR="00E42721" w:rsidRPr="009B3DCC" w:rsidRDefault="00E42721" w:rsidP="00F555E9">
            <w:pPr>
              <w:snapToGrid w:val="0"/>
              <w:jc w:val="center"/>
              <w:rPr>
                <w:sz w:val="16"/>
                <w:szCs w:val="16"/>
              </w:rPr>
            </w:pPr>
            <w:r w:rsidRPr="00266687">
              <w:rPr>
                <w:color w:val="000000"/>
                <w:sz w:val="16"/>
                <w:szCs w:val="16"/>
              </w:rPr>
              <w:t>5.12</w:t>
            </w:r>
          </w:p>
        </w:tc>
        <w:tc>
          <w:tcPr>
            <w:tcW w:w="1008" w:type="dxa"/>
            <w:vAlign w:val="center"/>
            <w:hideMark/>
          </w:tcPr>
          <w:p w14:paraId="17A51B7A" w14:textId="77777777" w:rsidR="00E42721" w:rsidRPr="009B3DCC" w:rsidRDefault="00E42721" w:rsidP="00F555E9">
            <w:pPr>
              <w:snapToGrid w:val="0"/>
              <w:jc w:val="center"/>
              <w:rPr>
                <w:sz w:val="16"/>
                <w:szCs w:val="16"/>
              </w:rPr>
            </w:pPr>
            <w:r w:rsidRPr="00266687">
              <w:rPr>
                <w:color w:val="000000"/>
                <w:sz w:val="16"/>
                <w:szCs w:val="16"/>
              </w:rPr>
              <w:t>1.85</w:t>
            </w:r>
          </w:p>
        </w:tc>
      </w:tr>
      <w:tr w:rsidR="00E42721" w:rsidRPr="009B3DCC" w14:paraId="1B04FA54" w14:textId="77777777" w:rsidTr="00F555E9">
        <w:trPr>
          <w:trHeight w:val="165"/>
        </w:trPr>
        <w:tc>
          <w:tcPr>
            <w:tcW w:w="360" w:type="dxa"/>
            <w:vAlign w:val="center"/>
            <w:hideMark/>
          </w:tcPr>
          <w:p w14:paraId="29D25F30" w14:textId="77777777" w:rsidR="00E42721" w:rsidRPr="00312D86" w:rsidRDefault="00E42721" w:rsidP="00F555E9">
            <w:pPr>
              <w:snapToGrid w:val="0"/>
              <w:rPr>
                <w:sz w:val="16"/>
                <w:szCs w:val="16"/>
              </w:rPr>
            </w:pPr>
            <w:r w:rsidRPr="00312D86">
              <w:rPr>
                <w:color w:val="000000"/>
                <w:sz w:val="16"/>
                <w:szCs w:val="16"/>
              </w:rPr>
              <w:t>811</w:t>
            </w:r>
          </w:p>
        </w:tc>
        <w:tc>
          <w:tcPr>
            <w:tcW w:w="864" w:type="dxa"/>
            <w:vAlign w:val="center"/>
            <w:hideMark/>
          </w:tcPr>
          <w:p w14:paraId="069A7B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F7F8BE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B27DB11"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
          <w:p w14:paraId="130BD83F"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48739DC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6790B0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CA7D6D1"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DE8E546" w14:textId="77777777" w:rsidR="00E42721" w:rsidRPr="009B3DCC" w:rsidRDefault="00E42721" w:rsidP="00F555E9">
            <w:pPr>
              <w:snapToGrid w:val="0"/>
              <w:jc w:val="center"/>
              <w:rPr>
                <w:sz w:val="16"/>
                <w:szCs w:val="16"/>
              </w:rPr>
            </w:pPr>
            <w:r w:rsidRPr="00266687">
              <w:rPr>
                <w:color w:val="000000"/>
                <w:sz w:val="16"/>
                <w:szCs w:val="16"/>
              </w:rPr>
              <w:t>5.10</w:t>
            </w:r>
          </w:p>
        </w:tc>
        <w:tc>
          <w:tcPr>
            <w:tcW w:w="1008" w:type="dxa"/>
            <w:vAlign w:val="center"/>
            <w:hideMark/>
          </w:tcPr>
          <w:p w14:paraId="3AB05DA3" w14:textId="77777777" w:rsidR="00E42721" w:rsidRPr="009B3DCC" w:rsidRDefault="00E42721" w:rsidP="00F555E9">
            <w:pPr>
              <w:snapToGrid w:val="0"/>
              <w:jc w:val="center"/>
              <w:rPr>
                <w:sz w:val="16"/>
                <w:szCs w:val="16"/>
              </w:rPr>
            </w:pPr>
            <w:r w:rsidRPr="00266687">
              <w:rPr>
                <w:color w:val="000000"/>
                <w:sz w:val="16"/>
                <w:szCs w:val="16"/>
              </w:rPr>
              <w:t>2.18</w:t>
            </w:r>
          </w:p>
        </w:tc>
      </w:tr>
      <w:tr w:rsidR="00E42721" w:rsidRPr="009B3DCC" w14:paraId="7F84C1B8" w14:textId="77777777" w:rsidTr="00F555E9">
        <w:trPr>
          <w:trHeight w:val="165"/>
        </w:trPr>
        <w:tc>
          <w:tcPr>
            <w:tcW w:w="360" w:type="dxa"/>
            <w:vAlign w:val="center"/>
            <w:hideMark/>
          </w:tcPr>
          <w:p w14:paraId="29042044" w14:textId="77777777" w:rsidR="00E42721" w:rsidRPr="00312D86" w:rsidRDefault="00E42721" w:rsidP="00F555E9">
            <w:pPr>
              <w:snapToGrid w:val="0"/>
              <w:rPr>
                <w:sz w:val="16"/>
                <w:szCs w:val="16"/>
              </w:rPr>
            </w:pPr>
            <w:r w:rsidRPr="00312D86">
              <w:rPr>
                <w:color w:val="000000"/>
                <w:sz w:val="16"/>
                <w:szCs w:val="16"/>
              </w:rPr>
              <w:t>812</w:t>
            </w:r>
          </w:p>
        </w:tc>
        <w:tc>
          <w:tcPr>
            <w:tcW w:w="864" w:type="dxa"/>
            <w:vAlign w:val="center"/>
            <w:hideMark/>
          </w:tcPr>
          <w:p w14:paraId="1E5689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E8A11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F78131F"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
          <w:p w14:paraId="0C824F2D"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7E242CB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CD356B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2B3AC2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1DF90E2" w14:textId="77777777" w:rsidR="00E42721" w:rsidRPr="009B3DCC" w:rsidRDefault="00E42721" w:rsidP="00F555E9">
            <w:pPr>
              <w:snapToGrid w:val="0"/>
              <w:jc w:val="center"/>
              <w:rPr>
                <w:sz w:val="16"/>
                <w:szCs w:val="16"/>
              </w:rPr>
            </w:pPr>
            <w:r w:rsidRPr="00266687">
              <w:rPr>
                <w:color w:val="000000"/>
                <w:sz w:val="16"/>
                <w:szCs w:val="16"/>
              </w:rPr>
              <w:t>5.42</w:t>
            </w:r>
          </w:p>
        </w:tc>
        <w:tc>
          <w:tcPr>
            <w:tcW w:w="1008" w:type="dxa"/>
            <w:vAlign w:val="center"/>
            <w:hideMark/>
          </w:tcPr>
          <w:p w14:paraId="18C60399" w14:textId="77777777" w:rsidR="00E42721" w:rsidRPr="009B3DCC" w:rsidRDefault="00E42721" w:rsidP="00F555E9">
            <w:pPr>
              <w:snapToGrid w:val="0"/>
              <w:jc w:val="center"/>
              <w:rPr>
                <w:sz w:val="16"/>
                <w:szCs w:val="16"/>
              </w:rPr>
            </w:pPr>
            <w:r w:rsidRPr="00266687">
              <w:rPr>
                <w:color w:val="000000"/>
                <w:sz w:val="16"/>
                <w:szCs w:val="16"/>
              </w:rPr>
              <w:t>2.82</w:t>
            </w:r>
          </w:p>
        </w:tc>
      </w:tr>
      <w:tr w:rsidR="00E42721" w:rsidRPr="009B3DCC" w14:paraId="5FC1A0EC" w14:textId="77777777" w:rsidTr="00F555E9">
        <w:trPr>
          <w:trHeight w:val="165"/>
        </w:trPr>
        <w:tc>
          <w:tcPr>
            <w:tcW w:w="360" w:type="dxa"/>
            <w:vAlign w:val="center"/>
            <w:hideMark/>
          </w:tcPr>
          <w:p w14:paraId="2308B871" w14:textId="77777777" w:rsidR="00E42721" w:rsidRPr="00312D86" w:rsidRDefault="00E42721" w:rsidP="00F555E9">
            <w:pPr>
              <w:snapToGrid w:val="0"/>
              <w:rPr>
                <w:sz w:val="16"/>
                <w:szCs w:val="16"/>
              </w:rPr>
            </w:pPr>
            <w:r w:rsidRPr="00312D86">
              <w:rPr>
                <w:color w:val="000000"/>
                <w:sz w:val="16"/>
                <w:szCs w:val="16"/>
              </w:rPr>
              <w:t>813</w:t>
            </w:r>
          </w:p>
        </w:tc>
        <w:tc>
          <w:tcPr>
            <w:tcW w:w="864" w:type="dxa"/>
            <w:vAlign w:val="center"/>
            <w:hideMark/>
          </w:tcPr>
          <w:p w14:paraId="20987FA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64D5E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86F8C6F"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
          <w:p w14:paraId="4A6B6606"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1535DD0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E6C4D9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BEAB9E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6EBD240" w14:textId="77777777" w:rsidR="00E42721" w:rsidRPr="009B3DCC" w:rsidRDefault="00E42721" w:rsidP="00F555E9">
            <w:pPr>
              <w:snapToGrid w:val="0"/>
              <w:jc w:val="center"/>
              <w:rPr>
                <w:sz w:val="16"/>
                <w:szCs w:val="16"/>
              </w:rPr>
            </w:pPr>
            <w:r w:rsidRPr="00266687">
              <w:rPr>
                <w:color w:val="000000"/>
                <w:sz w:val="16"/>
                <w:szCs w:val="16"/>
              </w:rPr>
              <w:t>5.40</w:t>
            </w:r>
          </w:p>
        </w:tc>
        <w:tc>
          <w:tcPr>
            <w:tcW w:w="1008" w:type="dxa"/>
            <w:vAlign w:val="center"/>
            <w:hideMark/>
          </w:tcPr>
          <w:p w14:paraId="7FEDC593" w14:textId="77777777" w:rsidR="00E42721" w:rsidRPr="009B3DCC" w:rsidRDefault="00E42721" w:rsidP="00F555E9">
            <w:pPr>
              <w:snapToGrid w:val="0"/>
              <w:jc w:val="center"/>
              <w:rPr>
                <w:sz w:val="16"/>
                <w:szCs w:val="16"/>
              </w:rPr>
            </w:pPr>
            <w:r w:rsidRPr="00266687">
              <w:rPr>
                <w:color w:val="000000"/>
                <w:sz w:val="16"/>
                <w:szCs w:val="16"/>
              </w:rPr>
              <w:t>3.39</w:t>
            </w:r>
          </w:p>
        </w:tc>
      </w:tr>
      <w:tr w:rsidR="00E42721" w:rsidRPr="009B3DCC" w14:paraId="019F1E71" w14:textId="77777777" w:rsidTr="00F555E9">
        <w:trPr>
          <w:trHeight w:val="180"/>
        </w:trPr>
        <w:tc>
          <w:tcPr>
            <w:tcW w:w="360" w:type="dxa"/>
            <w:vAlign w:val="center"/>
            <w:hideMark/>
          </w:tcPr>
          <w:p w14:paraId="224755C7" w14:textId="77777777" w:rsidR="00E42721" w:rsidRPr="00312D86" w:rsidRDefault="00E42721" w:rsidP="00F555E9">
            <w:pPr>
              <w:snapToGrid w:val="0"/>
              <w:rPr>
                <w:sz w:val="16"/>
                <w:szCs w:val="16"/>
              </w:rPr>
            </w:pPr>
            <w:r w:rsidRPr="00312D86">
              <w:rPr>
                <w:color w:val="000000"/>
                <w:sz w:val="16"/>
                <w:szCs w:val="16"/>
              </w:rPr>
              <w:t>814</w:t>
            </w:r>
          </w:p>
        </w:tc>
        <w:tc>
          <w:tcPr>
            <w:tcW w:w="864" w:type="dxa"/>
            <w:vAlign w:val="center"/>
            <w:hideMark/>
          </w:tcPr>
          <w:p w14:paraId="25B2772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A92E8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0FE449C"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
          <w:p w14:paraId="359AC1DB"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0D0BB65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55F0D5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A904F8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D479E00" w14:textId="77777777" w:rsidR="00E42721" w:rsidRPr="009B3DCC" w:rsidRDefault="00E42721" w:rsidP="00F555E9">
            <w:pPr>
              <w:snapToGrid w:val="0"/>
              <w:jc w:val="center"/>
              <w:rPr>
                <w:sz w:val="16"/>
                <w:szCs w:val="16"/>
              </w:rPr>
            </w:pPr>
            <w:r w:rsidRPr="00266687">
              <w:rPr>
                <w:color w:val="000000"/>
                <w:sz w:val="16"/>
                <w:szCs w:val="16"/>
              </w:rPr>
              <w:t>6.83</w:t>
            </w:r>
          </w:p>
        </w:tc>
        <w:tc>
          <w:tcPr>
            <w:tcW w:w="1008" w:type="dxa"/>
            <w:vAlign w:val="center"/>
            <w:hideMark/>
          </w:tcPr>
          <w:p w14:paraId="0F852312" w14:textId="77777777" w:rsidR="00E42721" w:rsidRPr="009B3DCC" w:rsidRDefault="00E42721" w:rsidP="00F555E9">
            <w:pPr>
              <w:snapToGrid w:val="0"/>
              <w:jc w:val="center"/>
              <w:rPr>
                <w:sz w:val="16"/>
                <w:szCs w:val="16"/>
              </w:rPr>
            </w:pPr>
            <w:r w:rsidRPr="00266687">
              <w:rPr>
                <w:color w:val="000000"/>
                <w:sz w:val="16"/>
                <w:szCs w:val="16"/>
              </w:rPr>
              <w:t>3.11</w:t>
            </w:r>
          </w:p>
        </w:tc>
      </w:tr>
      <w:tr w:rsidR="00E42721" w:rsidRPr="009B3DCC" w14:paraId="68F5573E" w14:textId="77777777" w:rsidTr="00F555E9">
        <w:trPr>
          <w:trHeight w:val="165"/>
        </w:trPr>
        <w:tc>
          <w:tcPr>
            <w:tcW w:w="360" w:type="dxa"/>
            <w:vAlign w:val="center"/>
            <w:hideMark/>
          </w:tcPr>
          <w:p w14:paraId="505F91AB" w14:textId="77777777" w:rsidR="00E42721" w:rsidRPr="00312D86" w:rsidRDefault="00E42721" w:rsidP="00F555E9">
            <w:pPr>
              <w:snapToGrid w:val="0"/>
              <w:rPr>
                <w:sz w:val="16"/>
                <w:szCs w:val="16"/>
              </w:rPr>
            </w:pPr>
            <w:r w:rsidRPr="00312D86">
              <w:rPr>
                <w:color w:val="000000"/>
                <w:sz w:val="16"/>
                <w:szCs w:val="16"/>
              </w:rPr>
              <w:t>815</w:t>
            </w:r>
          </w:p>
        </w:tc>
        <w:tc>
          <w:tcPr>
            <w:tcW w:w="864" w:type="dxa"/>
            <w:vAlign w:val="center"/>
            <w:hideMark/>
          </w:tcPr>
          <w:p w14:paraId="7D6424E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E9EC0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0F632F"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3B5D0234"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7A2A4FB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442177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68B42B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78B4471" w14:textId="77777777" w:rsidR="00E42721" w:rsidRPr="009B3DCC" w:rsidRDefault="00E42721" w:rsidP="00F555E9">
            <w:pPr>
              <w:snapToGrid w:val="0"/>
              <w:jc w:val="center"/>
              <w:rPr>
                <w:sz w:val="16"/>
                <w:szCs w:val="16"/>
              </w:rPr>
            </w:pPr>
            <w:r w:rsidRPr="00266687">
              <w:rPr>
                <w:color w:val="000000"/>
                <w:sz w:val="16"/>
                <w:szCs w:val="16"/>
              </w:rPr>
              <w:t>7.69</w:t>
            </w:r>
          </w:p>
        </w:tc>
        <w:tc>
          <w:tcPr>
            <w:tcW w:w="1008" w:type="dxa"/>
            <w:vAlign w:val="center"/>
            <w:hideMark/>
          </w:tcPr>
          <w:p w14:paraId="54CD7459" w14:textId="77777777" w:rsidR="00E42721" w:rsidRPr="009B3DCC" w:rsidRDefault="00E42721" w:rsidP="00F555E9">
            <w:pPr>
              <w:snapToGrid w:val="0"/>
              <w:jc w:val="center"/>
              <w:rPr>
                <w:sz w:val="16"/>
                <w:szCs w:val="16"/>
              </w:rPr>
            </w:pPr>
            <w:r w:rsidRPr="00266687">
              <w:rPr>
                <w:color w:val="000000"/>
                <w:sz w:val="16"/>
                <w:szCs w:val="16"/>
              </w:rPr>
              <w:t>1.22</w:t>
            </w:r>
          </w:p>
        </w:tc>
      </w:tr>
      <w:tr w:rsidR="00E42721" w:rsidRPr="009B3DCC" w14:paraId="7903A796" w14:textId="77777777" w:rsidTr="00F555E9">
        <w:trPr>
          <w:trHeight w:val="165"/>
        </w:trPr>
        <w:tc>
          <w:tcPr>
            <w:tcW w:w="360" w:type="dxa"/>
            <w:vAlign w:val="center"/>
            <w:hideMark/>
          </w:tcPr>
          <w:p w14:paraId="2720C85B" w14:textId="77777777" w:rsidR="00E42721" w:rsidRPr="00312D86" w:rsidRDefault="00E42721" w:rsidP="00F555E9">
            <w:pPr>
              <w:snapToGrid w:val="0"/>
              <w:rPr>
                <w:sz w:val="16"/>
                <w:szCs w:val="16"/>
              </w:rPr>
            </w:pPr>
            <w:r w:rsidRPr="00312D86">
              <w:rPr>
                <w:color w:val="000000"/>
                <w:sz w:val="16"/>
                <w:szCs w:val="16"/>
              </w:rPr>
              <w:t>816</w:t>
            </w:r>
          </w:p>
        </w:tc>
        <w:tc>
          <w:tcPr>
            <w:tcW w:w="864" w:type="dxa"/>
            <w:vAlign w:val="center"/>
            <w:hideMark/>
          </w:tcPr>
          <w:p w14:paraId="2FB314F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3718C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0BE38BF"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2C93E8E8"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415AC6E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28C5AD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D86A1CE"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0FA4DA6" w14:textId="77777777" w:rsidR="00E42721" w:rsidRPr="009B3DCC" w:rsidRDefault="00E42721" w:rsidP="00F555E9">
            <w:pPr>
              <w:snapToGrid w:val="0"/>
              <w:jc w:val="center"/>
              <w:rPr>
                <w:sz w:val="16"/>
                <w:szCs w:val="16"/>
              </w:rPr>
            </w:pPr>
            <w:r w:rsidRPr="00266687">
              <w:rPr>
                <w:color w:val="000000"/>
                <w:sz w:val="16"/>
                <w:szCs w:val="16"/>
              </w:rPr>
              <w:t>9.58</w:t>
            </w:r>
          </w:p>
        </w:tc>
        <w:tc>
          <w:tcPr>
            <w:tcW w:w="1008" w:type="dxa"/>
            <w:vAlign w:val="center"/>
            <w:hideMark/>
          </w:tcPr>
          <w:p w14:paraId="7D81D635"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0ABA9A03" w14:textId="77777777" w:rsidTr="00F555E9">
        <w:trPr>
          <w:trHeight w:val="165"/>
        </w:trPr>
        <w:tc>
          <w:tcPr>
            <w:tcW w:w="360" w:type="dxa"/>
            <w:vAlign w:val="center"/>
            <w:hideMark/>
          </w:tcPr>
          <w:p w14:paraId="1C411AE8" w14:textId="77777777" w:rsidR="00E42721" w:rsidRPr="00312D86" w:rsidRDefault="00E42721" w:rsidP="00F555E9">
            <w:pPr>
              <w:snapToGrid w:val="0"/>
              <w:rPr>
                <w:sz w:val="16"/>
                <w:szCs w:val="16"/>
              </w:rPr>
            </w:pPr>
            <w:r w:rsidRPr="00312D86">
              <w:rPr>
                <w:color w:val="000000"/>
                <w:sz w:val="16"/>
                <w:szCs w:val="16"/>
              </w:rPr>
              <w:t>817</w:t>
            </w:r>
          </w:p>
        </w:tc>
        <w:tc>
          <w:tcPr>
            <w:tcW w:w="864" w:type="dxa"/>
            <w:vAlign w:val="center"/>
            <w:hideMark/>
          </w:tcPr>
          <w:p w14:paraId="08B202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004DF4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5F554C5"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6FC1DE15"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7B71C7A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704835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3308E2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8CB5D2A" w14:textId="77777777" w:rsidR="00E42721" w:rsidRPr="009B3DCC" w:rsidRDefault="00E42721" w:rsidP="00F555E9">
            <w:pPr>
              <w:snapToGrid w:val="0"/>
              <w:jc w:val="center"/>
              <w:rPr>
                <w:sz w:val="16"/>
                <w:szCs w:val="16"/>
              </w:rPr>
            </w:pPr>
            <w:r w:rsidRPr="00266687">
              <w:rPr>
                <w:color w:val="000000"/>
                <w:sz w:val="16"/>
                <w:szCs w:val="16"/>
              </w:rPr>
              <w:t>7.45</w:t>
            </w:r>
          </w:p>
        </w:tc>
        <w:tc>
          <w:tcPr>
            <w:tcW w:w="1008" w:type="dxa"/>
            <w:vAlign w:val="center"/>
            <w:hideMark/>
          </w:tcPr>
          <w:p w14:paraId="0CC20807" w14:textId="77777777" w:rsidR="00E42721" w:rsidRPr="009B3DCC" w:rsidRDefault="00E42721" w:rsidP="00F555E9">
            <w:pPr>
              <w:snapToGrid w:val="0"/>
              <w:jc w:val="center"/>
              <w:rPr>
                <w:sz w:val="16"/>
                <w:szCs w:val="16"/>
              </w:rPr>
            </w:pPr>
            <w:r w:rsidRPr="00266687">
              <w:rPr>
                <w:color w:val="000000"/>
                <w:sz w:val="16"/>
                <w:szCs w:val="16"/>
              </w:rPr>
              <w:t>1.91</w:t>
            </w:r>
          </w:p>
        </w:tc>
      </w:tr>
      <w:tr w:rsidR="00E42721" w:rsidRPr="009B3DCC" w14:paraId="09BE890A" w14:textId="77777777" w:rsidTr="00F555E9">
        <w:trPr>
          <w:trHeight w:val="165"/>
        </w:trPr>
        <w:tc>
          <w:tcPr>
            <w:tcW w:w="360" w:type="dxa"/>
            <w:vAlign w:val="center"/>
            <w:hideMark/>
          </w:tcPr>
          <w:p w14:paraId="33B311AC" w14:textId="77777777" w:rsidR="00E42721" w:rsidRPr="00312D86" w:rsidRDefault="00E42721" w:rsidP="00F555E9">
            <w:pPr>
              <w:snapToGrid w:val="0"/>
              <w:rPr>
                <w:sz w:val="16"/>
                <w:szCs w:val="16"/>
              </w:rPr>
            </w:pPr>
            <w:r w:rsidRPr="00312D86">
              <w:rPr>
                <w:color w:val="000000"/>
                <w:sz w:val="16"/>
                <w:szCs w:val="16"/>
              </w:rPr>
              <w:t>818</w:t>
            </w:r>
          </w:p>
        </w:tc>
        <w:tc>
          <w:tcPr>
            <w:tcW w:w="864" w:type="dxa"/>
            <w:vAlign w:val="center"/>
            <w:hideMark/>
          </w:tcPr>
          <w:p w14:paraId="77B9D0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76D5C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FF42BDB"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75432DFF"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2D488DB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372807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AB7829D"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D1AA704" w14:textId="77777777" w:rsidR="00E42721" w:rsidRPr="009B3DCC" w:rsidRDefault="00E42721" w:rsidP="00F555E9">
            <w:pPr>
              <w:snapToGrid w:val="0"/>
              <w:jc w:val="center"/>
              <w:rPr>
                <w:sz w:val="16"/>
                <w:szCs w:val="16"/>
              </w:rPr>
            </w:pPr>
            <w:r w:rsidRPr="00266687">
              <w:rPr>
                <w:color w:val="000000"/>
                <w:sz w:val="16"/>
                <w:szCs w:val="16"/>
              </w:rPr>
              <w:t>8.64</w:t>
            </w:r>
          </w:p>
        </w:tc>
        <w:tc>
          <w:tcPr>
            <w:tcW w:w="1008" w:type="dxa"/>
            <w:vAlign w:val="center"/>
            <w:hideMark/>
          </w:tcPr>
          <w:p w14:paraId="22860019" w14:textId="77777777" w:rsidR="00E42721" w:rsidRPr="009B3DCC" w:rsidRDefault="00E42721" w:rsidP="00F555E9">
            <w:pPr>
              <w:snapToGrid w:val="0"/>
              <w:jc w:val="center"/>
              <w:rPr>
                <w:sz w:val="16"/>
                <w:szCs w:val="16"/>
              </w:rPr>
            </w:pPr>
            <w:r w:rsidRPr="00266687">
              <w:rPr>
                <w:color w:val="000000"/>
                <w:sz w:val="16"/>
                <w:szCs w:val="16"/>
              </w:rPr>
              <w:t>2.42</w:t>
            </w:r>
          </w:p>
        </w:tc>
      </w:tr>
      <w:tr w:rsidR="00E42721" w:rsidRPr="009B3DCC" w14:paraId="793082E6" w14:textId="77777777" w:rsidTr="00F555E9">
        <w:trPr>
          <w:trHeight w:val="165"/>
        </w:trPr>
        <w:tc>
          <w:tcPr>
            <w:tcW w:w="360" w:type="dxa"/>
            <w:vAlign w:val="center"/>
            <w:hideMark/>
          </w:tcPr>
          <w:p w14:paraId="6D9C02D2" w14:textId="77777777" w:rsidR="00E42721" w:rsidRPr="00312D86" w:rsidRDefault="00E42721" w:rsidP="00F555E9">
            <w:pPr>
              <w:snapToGrid w:val="0"/>
              <w:rPr>
                <w:sz w:val="16"/>
                <w:szCs w:val="16"/>
              </w:rPr>
            </w:pPr>
            <w:r w:rsidRPr="00312D86">
              <w:rPr>
                <w:color w:val="000000"/>
                <w:sz w:val="16"/>
                <w:szCs w:val="16"/>
              </w:rPr>
              <w:t>819</w:t>
            </w:r>
          </w:p>
        </w:tc>
        <w:tc>
          <w:tcPr>
            <w:tcW w:w="864" w:type="dxa"/>
            <w:vAlign w:val="center"/>
            <w:hideMark/>
          </w:tcPr>
          <w:p w14:paraId="1525295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DB02D4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C6A103"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311BD937"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1468E6D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76C104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7BA708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67ADB7B" w14:textId="77777777" w:rsidR="00E42721" w:rsidRPr="009B3DCC" w:rsidRDefault="00E42721" w:rsidP="00F555E9">
            <w:pPr>
              <w:snapToGrid w:val="0"/>
              <w:jc w:val="center"/>
              <w:rPr>
                <w:sz w:val="16"/>
                <w:szCs w:val="16"/>
              </w:rPr>
            </w:pPr>
            <w:r w:rsidRPr="00266687">
              <w:rPr>
                <w:color w:val="000000"/>
                <w:sz w:val="16"/>
                <w:szCs w:val="16"/>
              </w:rPr>
              <w:t>7.81</w:t>
            </w:r>
          </w:p>
        </w:tc>
        <w:tc>
          <w:tcPr>
            <w:tcW w:w="1008" w:type="dxa"/>
            <w:vAlign w:val="center"/>
            <w:hideMark/>
          </w:tcPr>
          <w:p w14:paraId="2242D6A0" w14:textId="77777777" w:rsidR="00E42721" w:rsidRPr="009B3DCC" w:rsidRDefault="00E42721" w:rsidP="00F555E9">
            <w:pPr>
              <w:snapToGrid w:val="0"/>
              <w:jc w:val="center"/>
              <w:rPr>
                <w:sz w:val="16"/>
                <w:szCs w:val="16"/>
              </w:rPr>
            </w:pPr>
            <w:r w:rsidRPr="00266687">
              <w:rPr>
                <w:color w:val="000000"/>
                <w:sz w:val="16"/>
                <w:szCs w:val="16"/>
              </w:rPr>
              <w:t>2.71</w:t>
            </w:r>
          </w:p>
        </w:tc>
      </w:tr>
      <w:tr w:rsidR="00E42721" w:rsidRPr="009B3DCC" w14:paraId="31ED44E9" w14:textId="77777777" w:rsidTr="00F555E9">
        <w:trPr>
          <w:trHeight w:val="165"/>
        </w:trPr>
        <w:tc>
          <w:tcPr>
            <w:tcW w:w="360" w:type="dxa"/>
            <w:vAlign w:val="center"/>
            <w:hideMark/>
          </w:tcPr>
          <w:p w14:paraId="551ABC65" w14:textId="77777777" w:rsidR="00E42721" w:rsidRPr="00312D86" w:rsidRDefault="00E42721" w:rsidP="00F555E9">
            <w:pPr>
              <w:snapToGrid w:val="0"/>
              <w:rPr>
                <w:sz w:val="16"/>
                <w:szCs w:val="16"/>
              </w:rPr>
            </w:pPr>
            <w:r w:rsidRPr="00312D86">
              <w:rPr>
                <w:color w:val="000000"/>
                <w:sz w:val="16"/>
                <w:szCs w:val="16"/>
              </w:rPr>
              <w:t>820</w:t>
            </w:r>
          </w:p>
        </w:tc>
        <w:tc>
          <w:tcPr>
            <w:tcW w:w="864" w:type="dxa"/>
            <w:vAlign w:val="center"/>
            <w:hideMark/>
          </w:tcPr>
          <w:p w14:paraId="7DBA5E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1D5F48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8132B13"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
          <w:p w14:paraId="526842C1"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04D5D19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9D546E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60E9BC2"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97A3B05" w14:textId="77777777" w:rsidR="00E42721" w:rsidRPr="009B3DCC" w:rsidRDefault="00E42721" w:rsidP="00F555E9">
            <w:pPr>
              <w:snapToGrid w:val="0"/>
              <w:jc w:val="center"/>
              <w:rPr>
                <w:sz w:val="16"/>
                <w:szCs w:val="16"/>
              </w:rPr>
            </w:pPr>
            <w:r w:rsidRPr="00266687">
              <w:rPr>
                <w:color w:val="000000"/>
                <w:sz w:val="16"/>
                <w:szCs w:val="16"/>
              </w:rPr>
              <w:t>11.95</w:t>
            </w:r>
          </w:p>
        </w:tc>
        <w:tc>
          <w:tcPr>
            <w:tcW w:w="1008" w:type="dxa"/>
            <w:vAlign w:val="center"/>
            <w:hideMark/>
          </w:tcPr>
          <w:p w14:paraId="0136E49E" w14:textId="77777777" w:rsidR="00E42721" w:rsidRPr="009B3DCC" w:rsidRDefault="00E42721" w:rsidP="00F555E9">
            <w:pPr>
              <w:snapToGrid w:val="0"/>
              <w:jc w:val="center"/>
              <w:rPr>
                <w:sz w:val="16"/>
                <w:szCs w:val="16"/>
              </w:rPr>
            </w:pPr>
            <w:r w:rsidRPr="00266687">
              <w:rPr>
                <w:color w:val="000000"/>
                <w:sz w:val="16"/>
                <w:szCs w:val="16"/>
              </w:rPr>
              <w:t>0.93</w:t>
            </w:r>
          </w:p>
        </w:tc>
      </w:tr>
      <w:tr w:rsidR="00E42721" w:rsidRPr="009B3DCC" w14:paraId="0B9B3458" w14:textId="77777777" w:rsidTr="00F555E9">
        <w:trPr>
          <w:trHeight w:val="165"/>
        </w:trPr>
        <w:tc>
          <w:tcPr>
            <w:tcW w:w="360" w:type="dxa"/>
            <w:vAlign w:val="center"/>
            <w:hideMark/>
          </w:tcPr>
          <w:p w14:paraId="76796B5F" w14:textId="77777777" w:rsidR="00E42721" w:rsidRPr="00312D86" w:rsidRDefault="00E42721" w:rsidP="00F555E9">
            <w:pPr>
              <w:snapToGrid w:val="0"/>
              <w:rPr>
                <w:sz w:val="16"/>
                <w:szCs w:val="16"/>
              </w:rPr>
            </w:pPr>
            <w:r w:rsidRPr="00312D86">
              <w:rPr>
                <w:color w:val="000000"/>
                <w:sz w:val="16"/>
                <w:szCs w:val="16"/>
              </w:rPr>
              <w:t>821</w:t>
            </w:r>
          </w:p>
        </w:tc>
        <w:tc>
          <w:tcPr>
            <w:tcW w:w="864" w:type="dxa"/>
            <w:vAlign w:val="center"/>
            <w:hideMark/>
          </w:tcPr>
          <w:p w14:paraId="2B1900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9428BA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8F37090"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
          <w:p w14:paraId="7E320C77"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61152E5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4A0667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8871A41"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206E63D" w14:textId="77777777" w:rsidR="00E42721" w:rsidRPr="009B3DCC" w:rsidRDefault="00E42721" w:rsidP="00F555E9">
            <w:pPr>
              <w:snapToGrid w:val="0"/>
              <w:jc w:val="center"/>
              <w:rPr>
                <w:sz w:val="16"/>
                <w:szCs w:val="16"/>
              </w:rPr>
            </w:pPr>
            <w:r w:rsidRPr="00266687">
              <w:rPr>
                <w:color w:val="000000"/>
                <w:sz w:val="16"/>
                <w:szCs w:val="16"/>
              </w:rPr>
              <w:t>11.66</w:t>
            </w:r>
          </w:p>
        </w:tc>
        <w:tc>
          <w:tcPr>
            <w:tcW w:w="1008" w:type="dxa"/>
            <w:vAlign w:val="center"/>
            <w:hideMark/>
          </w:tcPr>
          <w:p w14:paraId="2DBB7599"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308A53B0" w14:textId="77777777" w:rsidTr="00F555E9">
        <w:trPr>
          <w:trHeight w:val="165"/>
        </w:trPr>
        <w:tc>
          <w:tcPr>
            <w:tcW w:w="360" w:type="dxa"/>
            <w:vAlign w:val="center"/>
            <w:hideMark/>
          </w:tcPr>
          <w:p w14:paraId="5C33CB90" w14:textId="77777777" w:rsidR="00E42721" w:rsidRPr="00312D86" w:rsidRDefault="00E42721" w:rsidP="00F555E9">
            <w:pPr>
              <w:snapToGrid w:val="0"/>
              <w:rPr>
                <w:sz w:val="16"/>
                <w:szCs w:val="16"/>
              </w:rPr>
            </w:pPr>
            <w:r w:rsidRPr="00312D86">
              <w:rPr>
                <w:color w:val="000000"/>
                <w:sz w:val="16"/>
                <w:szCs w:val="16"/>
              </w:rPr>
              <w:t>822</w:t>
            </w:r>
          </w:p>
        </w:tc>
        <w:tc>
          <w:tcPr>
            <w:tcW w:w="864" w:type="dxa"/>
            <w:vAlign w:val="center"/>
            <w:hideMark/>
          </w:tcPr>
          <w:p w14:paraId="4A154A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EA0F5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75C6BFC"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
          <w:p w14:paraId="7FA7460F"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4F37B16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69D6AF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01CBE67"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9C12BE3" w14:textId="77777777" w:rsidR="00E42721" w:rsidRPr="009B3DCC" w:rsidRDefault="00E42721" w:rsidP="00F555E9">
            <w:pPr>
              <w:snapToGrid w:val="0"/>
              <w:jc w:val="center"/>
              <w:rPr>
                <w:sz w:val="16"/>
                <w:szCs w:val="16"/>
              </w:rPr>
            </w:pPr>
            <w:r w:rsidRPr="00266687">
              <w:rPr>
                <w:color w:val="000000"/>
                <w:sz w:val="16"/>
                <w:szCs w:val="16"/>
              </w:rPr>
              <w:t>12.31</w:t>
            </w:r>
          </w:p>
        </w:tc>
        <w:tc>
          <w:tcPr>
            <w:tcW w:w="1008" w:type="dxa"/>
            <w:vAlign w:val="center"/>
            <w:hideMark/>
          </w:tcPr>
          <w:p w14:paraId="32BDA5B1" w14:textId="77777777" w:rsidR="00E42721" w:rsidRPr="009B3DCC" w:rsidRDefault="00E42721" w:rsidP="00F555E9">
            <w:pPr>
              <w:snapToGrid w:val="0"/>
              <w:jc w:val="center"/>
              <w:rPr>
                <w:sz w:val="16"/>
                <w:szCs w:val="16"/>
              </w:rPr>
            </w:pPr>
            <w:r w:rsidRPr="00266687">
              <w:rPr>
                <w:color w:val="000000"/>
                <w:sz w:val="16"/>
                <w:szCs w:val="16"/>
              </w:rPr>
              <w:t>1.37</w:t>
            </w:r>
          </w:p>
        </w:tc>
      </w:tr>
      <w:tr w:rsidR="00E42721" w:rsidRPr="009B3DCC" w14:paraId="5100A030" w14:textId="77777777" w:rsidTr="00F555E9">
        <w:trPr>
          <w:trHeight w:val="165"/>
        </w:trPr>
        <w:tc>
          <w:tcPr>
            <w:tcW w:w="360" w:type="dxa"/>
            <w:vAlign w:val="center"/>
            <w:hideMark/>
          </w:tcPr>
          <w:p w14:paraId="45B95F5A" w14:textId="77777777" w:rsidR="00E42721" w:rsidRPr="00312D86" w:rsidRDefault="00E42721" w:rsidP="00F555E9">
            <w:pPr>
              <w:snapToGrid w:val="0"/>
              <w:rPr>
                <w:sz w:val="16"/>
                <w:szCs w:val="16"/>
              </w:rPr>
            </w:pPr>
            <w:r w:rsidRPr="00312D86">
              <w:rPr>
                <w:color w:val="000000"/>
                <w:sz w:val="16"/>
                <w:szCs w:val="16"/>
              </w:rPr>
              <w:t>823</w:t>
            </w:r>
          </w:p>
        </w:tc>
        <w:tc>
          <w:tcPr>
            <w:tcW w:w="864" w:type="dxa"/>
            <w:vAlign w:val="center"/>
            <w:hideMark/>
          </w:tcPr>
          <w:p w14:paraId="738BE6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913983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FC2A3C8"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
          <w:p w14:paraId="491225E5"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58448DC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900892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49A5FE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315F013B" w14:textId="77777777" w:rsidR="00E42721" w:rsidRPr="009B3DCC" w:rsidRDefault="00E42721" w:rsidP="00F555E9">
            <w:pPr>
              <w:snapToGrid w:val="0"/>
              <w:jc w:val="center"/>
              <w:rPr>
                <w:sz w:val="16"/>
                <w:szCs w:val="16"/>
              </w:rPr>
            </w:pPr>
            <w:r w:rsidRPr="00266687">
              <w:rPr>
                <w:color w:val="000000"/>
                <w:sz w:val="16"/>
                <w:szCs w:val="16"/>
              </w:rPr>
              <w:t>12.03</w:t>
            </w:r>
          </w:p>
        </w:tc>
        <w:tc>
          <w:tcPr>
            <w:tcW w:w="1008" w:type="dxa"/>
            <w:vAlign w:val="center"/>
            <w:hideMark/>
          </w:tcPr>
          <w:p w14:paraId="24BF111F" w14:textId="77777777" w:rsidR="00E42721" w:rsidRPr="009B3DCC" w:rsidRDefault="00E42721" w:rsidP="00F555E9">
            <w:pPr>
              <w:snapToGrid w:val="0"/>
              <w:jc w:val="center"/>
              <w:rPr>
                <w:sz w:val="16"/>
                <w:szCs w:val="16"/>
              </w:rPr>
            </w:pPr>
            <w:r w:rsidRPr="00266687">
              <w:rPr>
                <w:color w:val="000000"/>
                <w:sz w:val="16"/>
                <w:szCs w:val="16"/>
              </w:rPr>
              <w:t>1.66</w:t>
            </w:r>
          </w:p>
        </w:tc>
      </w:tr>
      <w:tr w:rsidR="00E42721" w:rsidRPr="009B3DCC" w14:paraId="1C506E67" w14:textId="77777777" w:rsidTr="00F555E9">
        <w:trPr>
          <w:trHeight w:val="165"/>
        </w:trPr>
        <w:tc>
          <w:tcPr>
            <w:tcW w:w="360" w:type="dxa"/>
            <w:vAlign w:val="center"/>
            <w:hideMark/>
          </w:tcPr>
          <w:p w14:paraId="200E27AF" w14:textId="77777777" w:rsidR="00E42721" w:rsidRPr="00312D86" w:rsidRDefault="00E42721" w:rsidP="00F555E9">
            <w:pPr>
              <w:snapToGrid w:val="0"/>
              <w:rPr>
                <w:sz w:val="16"/>
                <w:szCs w:val="16"/>
              </w:rPr>
            </w:pPr>
            <w:r w:rsidRPr="00312D86">
              <w:rPr>
                <w:color w:val="000000"/>
                <w:sz w:val="16"/>
                <w:szCs w:val="16"/>
              </w:rPr>
              <w:t>824</w:t>
            </w:r>
          </w:p>
        </w:tc>
        <w:tc>
          <w:tcPr>
            <w:tcW w:w="864" w:type="dxa"/>
            <w:vAlign w:val="center"/>
            <w:hideMark/>
          </w:tcPr>
          <w:p w14:paraId="5A151AA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6AD17D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9798240"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
          <w:p w14:paraId="7586D2F3"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50579E3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C5DEAE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A09F6AA"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B48A18F" w14:textId="77777777" w:rsidR="00E42721" w:rsidRPr="009B3DCC" w:rsidRDefault="00E42721" w:rsidP="00F555E9">
            <w:pPr>
              <w:snapToGrid w:val="0"/>
              <w:jc w:val="center"/>
              <w:rPr>
                <w:sz w:val="16"/>
                <w:szCs w:val="16"/>
              </w:rPr>
            </w:pPr>
            <w:r w:rsidRPr="00266687">
              <w:rPr>
                <w:color w:val="000000"/>
                <w:sz w:val="16"/>
                <w:szCs w:val="16"/>
              </w:rPr>
              <w:t>13.35</w:t>
            </w:r>
          </w:p>
        </w:tc>
        <w:tc>
          <w:tcPr>
            <w:tcW w:w="1008" w:type="dxa"/>
            <w:vAlign w:val="center"/>
            <w:hideMark/>
          </w:tcPr>
          <w:p w14:paraId="2C6AE7EE" w14:textId="77777777" w:rsidR="00E42721" w:rsidRPr="009B3DCC" w:rsidRDefault="00E42721" w:rsidP="00F555E9">
            <w:pPr>
              <w:snapToGrid w:val="0"/>
              <w:jc w:val="center"/>
              <w:rPr>
                <w:sz w:val="16"/>
                <w:szCs w:val="16"/>
              </w:rPr>
            </w:pPr>
            <w:r w:rsidRPr="00266687">
              <w:rPr>
                <w:color w:val="000000"/>
                <w:sz w:val="16"/>
                <w:szCs w:val="16"/>
              </w:rPr>
              <w:t>2.06</w:t>
            </w:r>
          </w:p>
        </w:tc>
      </w:tr>
      <w:tr w:rsidR="00E42721" w:rsidRPr="009B3DCC" w14:paraId="47E94F6F" w14:textId="77777777" w:rsidTr="00F555E9">
        <w:trPr>
          <w:trHeight w:val="165"/>
        </w:trPr>
        <w:tc>
          <w:tcPr>
            <w:tcW w:w="360" w:type="dxa"/>
            <w:vAlign w:val="center"/>
            <w:hideMark/>
          </w:tcPr>
          <w:p w14:paraId="54A83032" w14:textId="77777777" w:rsidR="00E42721" w:rsidRPr="00312D86" w:rsidRDefault="00E42721" w:rsidP="00F555E9">
            <w:pPr>
              <w:snapToGrid w:val="0"/>
              <w:rPr>
                <w:sz w:val="16"/>
                <w:szCs w:val="16"/>
              </w:rPr>
            </w:pPr>
            <w:r w:rsidRPr="00312D86">
              <w:rPr>
                <w:color w:val="000000"/>
                <w:sz w:val="16"/>
                <w:szCs w:val="16"/>
              </w:rPr>
              <w:t>825</w:t>
            </w:r>
          </w:p>
        </w:tc>
        <w:tc>
          <w:tcPr>
            <w:tcW w:w="864" w:type="dxa"/>
            <w:vAlign w:val="center"/>
            <w:hideMark/>
          </w:tcPr>
          <w:p w14:paraId="534DD2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96CDA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35D0F23"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
          <w:p w14:paraId="741A687C"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342754C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3EC60A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E46063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F697AB8" w14:textId="77777777" w:rsidR="00E42721" w:rsidRPr="009B3DCC" w:rsidRDefault="00E42721" w:rsidP="00F555E9">
            <w:pPr>
              <w:snapToGrid w:val="0"/>
              <w:jc w:val="center"/>
              <w:rPr>
                <w:sz w:val="16"/>
                <w:szCs w:val="16"/>
              </w:rPr>
            </w:pPr>
            <w:r w:rsidRPr="00266687">
              <w:rPr>
                <w:color w:val="000000"/>
                <w:sz w:val="16"/>
                <w:szCs w:val="16"/>
              </w:rPr>
              <w:t>12.32</w:t>
            </w:r>
          </w:p>
        </w:tc>
        <w:tc>
          <w:tcPr>
            <w:tcW w:w="1008" w:type="dxa"/>
            <w:vAlign w:val="center"/>
            <w:hideMark/>
          </w:tcPr>
          <w:p w14:paraId="6C95BFBB" w14:textId="77777777" w:rsidR="00E42721" w:rsidRPr="009B3DCC" w:rsidRDefault="00E42721" w:rsidP="00F555E9">
            <w:pPr>
              <w:snapToGrid w:val="0"/>
              <w:jc w:val="center"/>
              <w:rPr>
                <w:sz w:val="16"/>
                <w:szCs w:val="16"/>
              </w:rPr>
            </w:pPr>
            <w:r w:rsidRPr="00266687">
              <w:rPr>
                <w:color w:val="000000"/>
                <w:sz w:val="16"/>
                <w:szCs w:val="16"/>
              </w:rPr>
              <w:t>0.82</w:t>
            </w:r>
          </w:p>
        </w:tc>
      </w:tr>
      <w:tr w:rsidR="00E42721" w:rsidRPr="009B3DCC" w14:paraId="060F27AB" w14:textId="77777777" w:rsidTr="00F555E9">
        <w:trPr>
          <w:trHeight w:val="165"/>
        </w:trPr>
        <w:tc>
          <w:tcPr>
            <w:tcW w:w="360" w:type="dxa"/>
            <w:vAlign w:val="center"/>
            <w:hideMark/>
          </w:tcPr>
          <w:p w14:paraId="5C9941BE" w14:textId="77777777" w:rsidR="00E42721" w:rsidRPr="00312D86" w:rsidRDefault="00E42721" w:rsidP="00F555E9">
            <w:pPr>
              <w:snapToGrid w:val="0"/>
              <w:rPr>
                <w:sz w:val="16"/>
                <w:szCs w:val="16"/>
              </w:rPr>
            </w:pPr>
            <w:r w:rsidRPr="00312D86">
              <w:rPr>
                <w:color w:val="000000"/>
                <w:sz w:val="16"/>
                <w:szCs w:val="16"/>
              </w:rPr>
              <w:t>826</w:t>
            </w:r>
          </w:p>
        </w:tc>
        <w:tc>
          <w:tcPr>
            <w:tcW w:w="864" w:type="dxa"/>
            <w:vAlign w:val="center"/>
            <w:hideMark/>
          </w:tcPr>
          <w:p w14:paraId="7E7C0FD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792BB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B8FA9C8"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
          <w:p w14:paraId="31713972"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5FB5917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399A3B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82BAE5A"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4ECC95FA" w14:textId="77777777" w:rsidR="00E42721" w:rsidRPr="009B3DCC" w:rsidRDefault="00E42721" w:rsidP="00F555E9">
            <w:pPr>
              <w:snapToGrid w:val="0"/>
              <w:jc w:val="center"/>
              <w:rPr>
                <w:sz w:val="16"/>
                <w:szCs w:val="16"/>
              </w:rPr>
            </w:pPr>
            <w:r w:rsidRPr="00266687">
              <w:rPr>
                <w:color w:val="000000"/>
                <w:sz w:val="16"/>
                <w:szCs w:val="16"/>
              </w:rPr>
              <w:t>14.35</w:t>
            </w:r>
          </w:p>
        </w:tc>
        <w:tc>
          <w:tcPr>
            <w:tcW w:w="1008" w:type="dxa"/>
            <w:vAlign w:val="center"/>
            <w:hideMark/>
          </w:tcPr>
          <w:p w14:paraId="19A26526" w14:textId="77777777" w:rsidR="00E42721" w:rsidRPr="009B3DCC" w:rsidRDefault="00E42721" w:rsidP="00F555E9">
            <w:pPr>
              <w:snapToGrid w:val="0"/>
              <w:jc w:val="center"/>
              <w:rPr>
                <w:sz w:val="16"/>
                <w:szCs w:val="16"/>
              </w:rPr>
            </w:pPr>
            <w:r w:rsidRPr="00266687">
              <w:rPr>
                <w:color w:val="000000"/>
                <w:sz w:val="16"/>
                <w:szCs w:val="16"/>
              </w:rPr>
              <w:t>0.97</w:t>
            </w:r>
          </w:p>
        </w:tc>
      </w:tr>
      <w:tr w:rsidR="00E42721" w:rsidRPr="009B3DCC" w14:paraId="5EDC5584" w14:textId="77777777" w:rsidTr="00F555E9">
        <w:trPr>
          <w:trHeight w:val="165"/>
        </w:trPr>
        <w:tc>
          <w:tcPr>
            <w:tcW w:w="360" w:type="dxa"/>
            <w:vAlign w:val="center"/>
            <w:hideMark/>
          </w:tcPr>
          <w:p w14:paraId="0E717BD4" w14:textId="77777777" w:rsidR="00E42721" w:rsidRPr="00312D86" w:rsidRDefault="00E42721" w:rsidP="00F555E9">
            <w:pPr>
              <w:snapToGrid w:val="0"/>
              <w:rPr>
                <w:sz w:val="16"/>
                <w:szCs w:val="16"/>
              </w:rPr>
            </w:pPr>
            <w:r w:rsidRPr="00312D86">
              <w:rPr>
                <w:color w:val="000000"/>
                <w:sz w:val="16"/>
                <w:szCs w:val="16"/>
              </w:rPr>
              <w:t>827</w:t>
            </w:r>
          </w:p>
        </w:tc>
        <w:tc>
          <w:tcPr>
            <w:tcW w:w="864" w:type="dxa"/>
            <w:vAlign w:val="center"/>
            <w:hideMark/>
          </w:tcPr>
          <w:p w14:paraId="32A82A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619A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35FA516"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
          <w:p w14:paraId="174D1808"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039FB8F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18859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6D9190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1A11B7F" w14:textId="77777777" w:rsidR="00E42721" w:rsidRPr="009B3DCC" w:rsidRDefault="00E42721" w:rsidP="00F555E9">
            <w:pPr>
              <w:snapToGrid w:val="0"/>
              <w:jc w:val="center"/>
              <w:rPr>
                <w:sz w:val="16"/>
                <w:szCs w:val="16"/>
              </w:rPr>
            </w:pPr>
            <w:r w:rsidRPr="00266687">
              <w:rPr>
                <w:color w:val="000000"/>
                <w:sz w:val="16"/>
                <w:szCs w:val="16"/>
              </w:rPr>
              <w:t>14.77</w:t>
            </w:r>
          </w:p>
        </w:tc>
        <w:tc>
          <w:tcPr>
            <w:tcW w:w="1008" w:type="dxa"/>
            <w:vAlign w:val="center"/>
            <w:hideMark/>
          </w:tcPr>
          <w:p w14:paraId="2CA8B2B3" w14:textId="77777777" w:rsidR="00E42721" w:rsidRPr="009B3DCC" w:rsidRDefault="00E42721" w:rsidP="00F555E9">
            <w:pPr>
              <w:snapToGrid w:val="0"/>
              <w:jc w:val="center"/>
              <w:rPr>
                <w:sz w:val="16"/>
                <w:szCs w:val="16"/>
              </w:rPr>
            </w:pPr>
            <w:r w:rsidRPr="00266687">
              <w:rPr>
                <w:color w:val="000000"/>
                <w:sz w:val="16"/>
                <w:szCs w:val="16"/>
              </w:rPr>
              <w:t>1.11</w:t>
            </w:r>
          </w:p>
        </w:tc>
      </w:tr>
      <w:tr w:rsidR="00E42721" w:rsidRPr="009B3DCC" w14:paraId="1D1FC3BA" w14:textId="77777777" w:rsidTr="00F555E9">
        <w:trPr>
          <w:trHeight w:val="165"/>
        </w:trPr>
        <w:tc>
          <w:tcPr>
            <w:tcW w:w="360" w:type="dxa"/>
            <w:vAlign w:val="center"/>
            <w:hideMark/>
          </w:tcPr>
          <w:p w14:paraId="45C996A6" w14:textId="77777777" w:rsidR="00E42721" w:rsidRPr="00312D86" w:rsidRDefault="00E42721" w:rsidP="00F555E9">
            <w:pPr>
              <w:snapToGrid w:val="0"/>
              <w:rPr>
                <w:sz w:val="16"/>
                <w:szCs w:val="16"/>
              </w:rPr>
            </w:pPr>
            <w:r w:rsidRPr="00312D86">
              <w:rPr>
                <w:color w:val="000000"/>
                <w:sz w:val="16"/>
                <w:szCs w:val="16"/>
              </w:rPr>
              <w:t>828</w:t>
            </w:r>
          </w:p>
        </w:tc>
        <w:tc>
          <w:tcPr>
            <w:tcW w:w="864" w:type="dxa"/>
            <w:vAlign w:val="center"/>
            <w:hideMark/>
          </w:tcPr>
          <w:p w14:paraId="61A535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9F4BA4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C9B674C"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
          <w:p w14:paraId="50D6B436"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57CC612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6B7A70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E8E8DAE"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DDE2E85" w14:textId="77777777" w:rsidR="00E42721" w:rsidRPr="009B3DCC" w:rsidRDefault="00E42721" w:rsidP="00F555E9">
            <w:pPr>
              <w:snapToGrid w:val="0"/>
              <w:jc w:val="center"/>
              <w:rPr>
                <w:sz w:val="16"/>
                <w:szCs w:val="16"/>
              </w:rPr>
            </w:pPr>
            <w:r w:rsidRPr="00266687">
              <w:rPr>
                <w:color w:val="000000"/>
                <w:sz w:val="16"/>
                <w:szCs w:val="16"/>
              </w:rPr>
              <w:t>13.01</w:t>
            </w:r>
          </w:p>
        </w:tc>
        <w:tc>
          <w:tcPr>
            <w:tcW w:w="1008" w:type="dxa"/>
            <w:vAlign w:val="center"/>
            <w:hideMark/>
          </w:tcPr>
          <w:p w14:paraId="6FAB63C7" w14:textId="77777777" w:rsidR="00E42721" w:rsidRPr="009B3DCC" w:rsidRDefault="00E42721" w:rsidP="00F555E9">
            <w:pPr>
              <w:snapToGrid w:val="0"/>
              <w:jc w:val="center"/>
              <w:rPr>
                <w:sz w:val="16"/>
                <w:szCs w:val="16"/>
              </w:rPr>
            </w:pPr>
            <w:r w:rsidRPr="00266687">
              <w:rPr>
                <w:color w:val="000000"/>
                <w:sz w:val="16"/>
                <w:szCs w:val="16"/>
              </w:rPr>
              <w:t>1.32</w:t>
            </w:r>
          </w:p>
        </w:tc>
      </w:tr>
      <w:tr w:rsidR="00E42721" w:rsidRPr="009B3DCC" w14:paraId="287F6C4A" w14:textId="77777777" w:rsidTr="00F555E9">
        <w:trPr>
          <w:trHeight w:val="180"/>
        </w:trPr>
        <w:tc>
          <w:tcPr>
            <w:tcW w:w="360" w:type="dxa"/>
            <w:vAlign w:val="center"/>
            <w:hideMark/>
          </w:tcPr>
          <w:p w14:paraId="66A488EA" w14:textId="77777777" w:rsidR="00E42721" w:rsidRPr="00312D86" w:rsidRDefault="00E42721" w:rsidP="00F555E9">
            <w:pPr>
              <w:snapToGrid w:val="0"/>
              <w:rPr>
                <w:sz w:val="16"/>
                <w:szCs w:val="16"/>
              </w:rPr>
            </w:pPr>
            <w:r w:rsidRPr="00312D86">
              <w:rPr>
                <w:color w:val="000000"/>
                <w:sz w:val="16"/>
                <w:szCs w:val="16"/>
              </w:rPr>
              <w:t>829</w:t>
            </w:r>
          </w:p>
        </w:tc>
        <w:tc>
          <w:tcPr>
            <w:tcW w:w="864" w:type="dxa"/>
            <w:vAlign w:val="center"/>
            <w:hideMark/>
          </w:tcPr>
          <w:p w14:paraId="51256A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37D174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0F1C161"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
          <w:p w14:paraId="25945286"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462E9F9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5AC630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160E0B6"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C996AAD" w14:textId="77777777" w:rsidR="00E42721" w:rsidRPr="009B3DCC" w:rsidRDefault="00E42721" w:rsidP="00F555E9">
            <w:pPr>
              <w:snapToGrid w:val="0"/>
              <w:jc w:val="center"/>
              <w:rPr>
                <w:sz w:val="16"/>
                <w:szCs w:val="16"/>
              </w:rPr>
            </w:pPr>
            <w:r w:rsidRPr="00266687">
              <w:rPr>
                <w:color w:val="000000"/>
                <w:sz w:val="16"/>
                <w:szCs w:val="16"/>
              </w:rPr>
              <w:t>15.55</w:t>
            </w:r>
          </w:p>
        </w:tc>
        <w:tc>
          <w:tcPr>
            <w:tcW w:w="1008" w:type="dxa"/>
            <w:vAlign w:val="center"/>
            <w:hideMark/>
          </w:tcPr>
          <w:p w14:paraId="649E5067" w14:textId="77777777" w:rsidR="00E42721" w:rsidRPr="009B3DCC" w:rsidRDefault="00E42721" w:rsidP="00F555E9">
            <w:pPr>
              <w:snapToGrid w:val="0"/>
              <w:jc w:val="center"/>
              <w:rPr>
                <w:sz w:val="16"/>
                <w:szCs w:val="16"/>
              </w:rPr>
            </w:pPr>
            <w:r w:rsidRPr="00266687">
              <w:rPr>
                <w:color w:val="000000"/>
                <w:sz w:val="16"/>
                <w:szCs w:val="16"/>
              </w:rPr>
              <w:t>1.63</w:t>
            </w:r>
          </w:p>
        </w:tc>
      </w:tr>
      <w:tr w:rsidR="00E42721" w:rsidRPr="009B3DCC" w14:paraId="7E948E22" w14:textId="77777777" w:rsidTr="00F555E9">
        <w:trPr>
          <w:trHeight w:val="165"/>
        </w:trPr>
        <w:tc>
          <w:tcPr>
            <w:tcW w:w="360" w:type="dxa"/>
            <w:vAlign w:val="center"/>
            <w:hideMark/>
          </w:tcPr>
          <w:p w14:paraId="3B6A29CD" w14:textId="77777777" w:rsidR="00E42721" w:rsidRPr="00312D86" w:rsidRDefault="00E42721" w:rsidP="00F555E9">
            <w:pPr>
              <w:snapToGrid w:val="0"/>
              <w:rPr>
                <w:sz w:val="16"/>
                <w:szCs w:val="16"/>
              </w:rPr>
            </w:pPr>
            <w:r w:rsidRPr="00312D86">
              <w:rPr>
                <w:color w:val="000000"/>
                <w:sz w:val="16"/>
                <w:szCs w:val="16"/>
              </w:rPr>
              <w:t>830</w:t>
            </w:r>
          </w:p>
        </w:tc>
        <w:tc>
          <w:tcPr>
            <w:tcW w:w="864" w:type="dxa"/>
            <w:vAlign w:val="center"/>
            <w:hideMark/>
          </w:tcPr>
          <w:p w14:paraId="72D26BE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D831D6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0B6B74"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23263116"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0B35DAD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C19D07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55E1A19"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61C20E0" w14:textId="77777777" w:rsidR="00E42721" w:rsidRPr="009B3DCC" w:rsidRDefault="00E42721" w:rsidP="00F555E9">
            <w:pPr>
              <w:snapToGrid w:val="0"/>
              <w:jc w:val="center"/>
              <w:rPr>
                <w:sz w:val="16"/>
                <w:szCs w:val="16"/>
              </w:rPr>
            </w:pPr>
            <w:r w:rsidRPr="00266687">
              <w:rPr>
                <w:color w:val="000000"/>
                <w:sz w:val="16"/>
                <w:szCs w:val="16"/>
              </w:rPr>
              <w:t>13.08</w:t>
            </w:r>
          </w:p>
        </w:tc>
        <w:tc>
          <w:tcPr>
            <w:tcW w:w="1008" w:type="dxa"/>
            <w:vAlign w:val="center"/>
            <w:hideMark/>
          </w:tcPr>
          <w:p w14:paraId="70260B83" w14:textId="77777777" w:rsidR="00E42721" w:rsidRPr="009B3DCC" w:rsidRDefault="00E42721" w:rsidP="00F555E9">
            <w:pPr>
              <w:snapToGrid w:val="0"/>
              <w:jc w:val="center"/>
              <w:rPr>
                <w:sz w:val="16"/>
                <w:szCs w:val="16"/>
              </w:rPr>
            </w:pPr>
            <w:r w:rsidRPr="00266687">
              <w:rPr>
                <w:color w:val="000000"/>
                <w:sz w:val="16"/>
                <w:szCs w:val="16"/>
              </w:rPr>
              <w:t>0.89</w:t>
            </w:r>
          </w:p>
        </w:tc>
      </w:tr>
      <w:tr w:rsidR="00E42721" w:rsidRPr="009B3DCC" w14:paraId="5D573895" w14:textId="77777777" w:rsidTr="00F555E9">
        <w:trPr>
          <w:trHeight w:val="165"/>
        </w:trPr>
        <w:tc>
          <w:tcPr>
            <w:tcW w:w="360" w:type="dxa"/>
            <w:vAlign w:val="center"/>
            <w:hideMark/>
          </w:tcPr>
          <w:p w14:paraId="241D9DC6" w14:textId="77777777" w:rsidR="00E42721" w:rsidRPr="00312D86" w:rsidRDefault="00E42721" w:rsidP="00F555E9">
            <w:pPr>
              <w:snapToGrid w:val="0"/>
              <w:rPr>
                <w:sz w:val="16"/>
                <w:szCs w:val="16"/>
              </w:rPr>
            </w:pPr>
            <w:r w:rsidRPr="00312D86">
              <w:rPr>
                <w:color w:val="000000"/>
                <w:sz w:val="16"/>
                <w:szCs w:val="16"/>
              </w:rPr>
              <w:t>831</w:t>
            </w:r>
          </w:p>
        </w:tc>
        <w:tc>
          <w:tcPr>
            <w:tcW w:w="864" w:type="dxa"/>
            <w:vAlign w:val="center"/>
            <w:hideMark/>
          </w:tcPr>
          <w:p w14:paraId="1F3A6C4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59A8B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DAAD0D8"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2D1AD02D"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78B122C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E90946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B9AC295"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B27B5AF" w14:textId="77777777" w:rsidR="00E42721" w:rsidRPr="009B3DCC" w:rsidRDefault="00E42721" w:rsidP="00F555E9">
            <w:pPr>
              <w:snapToGrid w:val="0"/>
              <w:jc w:val="center"/>
              <w:rPr>
                <w:sz w:val="16"/>
                <w:szCs w:val="16"/>
              </w:rPr>
            </w:pPr>
            <w:r w:rsidRPr="00266687">
              <w:rPr>
                <w:color w:val="000000"/>
                <w:sz w:val="16"/>
                <w:szCs w:val="16"/>
              </w:rPr>
              <w:t>16.12</w:t>
            </w:r>
          </w:p>
        </w:tc>
        <w:tc>
          <w:tcPr>
            <w:tcW w:w="1008" w:type="dxa"/>
            <w:vAlign w:val="center"/>
            <w:hideMark/>
          </w:tcPr>
          <w:p w14:paraId="0D71AF1A" w14:textId="77777777" w:rsidR="00E42721" w:rsidRPr="009B3DCC" w:rsidRDefault="00E42721" w:rsidP="00F555E9">
            <w:pPr>
              <w:snapToGrid w:val="0"/>
              <w:jc w:val="center"/>
              <w:rPr>
                <w:sz w:val="16"/>
                <w:szCs w:val="16"/>
              </w:rPr>
            </w:pPr>
            <w:r w:rsidRPr="00266687">
              <w:rPr>
                <w:color w:val="000000"/>
                <w:sz w:val="16"/>
                <w:szCs w:val="16"/>
              </w:rPr>
              <w:t>0.87</w:t>
            </w:r>
          </w:p>
        </w:tc>
      </w:tr>
      <w:tr w:rsidR="00E42721" w:rsidRPr="009B3DCC" w14:paraId="13AEAAAD" w14:textId="77777777" w:rsidTr="00F555E9">
        <w:trPr>
          <w:trHeight w:val="165"/>
        </w:trPr>
        <w:tc>
          <w:tcPr>
            <w:tcW w:w="360" w:type="dxa"/>
            <w:vAlign w:val="center"/>
            <w:hideMark/>
          </w:tcPr>
          <w:p w14:paraId="7622988C" w14:textId="77777777" w:rsidR="00E42721" w:rsidRPr="00312D86" w:rsidRDefault="00E42721" w:rsidP="00F555E9">
            <w:pPr>
              <w:snapToGrid w:val="0"/>
              <w:rPr>
                <w:sz w:val="16"/>
                <w:szCs w:val="16"/>
              </w:rPr>
            </w:pPr>
            <w:r w:rsidRPr="00312D86">
              <w:rPr>
                <w:color w:val="000000"/>
                <w:sz w:val="16"/>
                <w:szCs w:val="16"/>
              </w:rPr>
              <w:t>832</w:t>
            </w:r>
          </w:p>
        </w:tc>
        <w:tc>
          <w:tcPr>
            <w:tcW w:w="864" w:type="dxa"/>
            <w:vAlign w:val="center"/>
            <w:hideMark/>
          </w:tcPr>
          <w:p w14:paraId="28432CB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41669A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ADF0B78"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39C7ED76"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45ED8CC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53F728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E18BD7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62A6391" w14:textId="77777777" w:rsidR="00E42721" w:rsidRPr="009B3DCC" w:rsidRDefault="00E42721" w:rsidP="00F555E9">
            <w:pPr>
              <w:snapToGrid w:val="0"/>
              <w:jc w:val="center"/>
              <w:rPr>
                <w:sz w:val="16"/>
                <w:szCs w:val="16"/>
              </w:rPr>
            </w:pPr>
            <w:r w:rsidRPr="00266687">
              <w:rPr>
                <w:color w:val="000000"/>
                <w:sz w:val="16"/>
                <w:szCs w:val="16"/>
              </w:rPr>
              <w:t>16.37</w:t>
            </w:r>
          </w:p>
        </w:tc>
        <w:tc>
          <w:tcPr>
            <w:tcW w:w="1008" w:type="dxa"/>
            <w:vAlign w:val="center"/>
            <w:hideMark/>
          </w:tcPr>
          <w:p w14:paraId="233A6E85"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35D6D0AB" w14:textId="77777777" w:rsidTr="00F555E9">
        <w:trPr>
          <w:trHeight w:val="165"/>
        </w:trPr>
        <w:tc>
          <w:tcPr>
            <w:tcW w:w="360" w:type="dxa"/>
            <w:vAlign w:val="center"/>
            <w:hideMark/>
          </w:tcPr>
          <w:p w14:paraId="2ED677D4" w14:textId="77777777" w:rsidR="00E42721" w:rsidRPr="00312D86" w:rsidRDefault="00E42721" w:rsidP="00F555E9">
            <w:pPr>
              <w:snapToGrid w:val="0"/>
              <w:rPr>
                <w:sz w:val="16"/>
                <w:szCs w:val="16"/>
              </w:rPr>
            </w:pPr>
            <w:r w:rsidRPr="00312D86">
              <w:rPr>
                <w:color w:val="000000"/>
                <w:sz w:val="16"/>
                <w:szCs w:val="16"/>
              </w:rPr>
              <w:t>833</w:t>
            </w:r>
          </w:p>
        </w:tc>
        <w:tc>
          <w:tcPr>
            <w:tcW w:w="864" w:type="dxa"/>
            <w:vAlign w:val="center"/>
            <w:hideMark/>
          </w:tcPr>
          <w:p w14:paraId="74BFD6B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9CBDA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E24E96A"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491B6C70"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3C1BD1D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24EE89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83D0858"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87619F8" w14:textId="77777777" w:rsidR="00E42721" w:rsidRPr="009B3DCC" w:rsidRDefault="00E42721" w:rsidP="00F555E9">
            <w:pPr>
              <w:snapToGrid w:val="0"/>
              <w:jc w:val="center"/>
              <w:rPr>
                <w:sz w:val="16"/>
                <w:szCs w:val="16"/>
              </w:rPr>
            </w:pPr>
            <w:r w:rsidRPr="00266687">
              <w:rPr>
                <w:color w:val="000000"/>
                <w:sz w:val="16"/>
                <w:szCs w:val="16"/>
              </w:rPr>
              <w:t>13.87</w:t>
            </w:r>
          </w:p>
        </w:tc>
        <w:tc>
          <w:tcPr>
            <w:tcW w:w="1008" w:type="dxa"/>
            <w:vAlign w:val="center"/>
            <w:hideMark/>
          </w:tcPr>
          <w:p w14:paraId="45CF1EA1" w14:textId="77777777" w:rsidR="00E42721" w:rsidRPr="009B3DCC" w:rsidRDefault="00E42721" w:rsidP="00F555E9">
            <w:pPr>
              <w:snapToGrid w:val="0"/>
              <w:jc w:val="center"/>
              <w:rPr>
                <w:sz w:val="16"/>
                <w:szCs w:val="16"/>
              </w:rPr>
            </w:pPr>
            <w:r w:rsidRPr="00266687">
              <w:rPr>
                <w:color w:val="000000"/>
                <w:sz w:val="16"/>
                <w:szCs w:val="16"/>
              </w:rPr>
              <w:t>1.14</w:t>
            </w:r>
          </w:p>
        </w:tc>
      </w:tr>
      <w:tr w:rsidR="00E42721" w:rsidRPr="009B3DCC" w14:paraId="6DAE982E" w14:textId="77777777" w:rsidTr="00F555E9">
        <w:trPr>
          <w:trHeight w:val="165"/>
        </w:trPr>
        <w:tc>
          <w:tcPr>
            <w:tcW w:w="360" w:type="dxa"/>
            <w:vAlign w:val="center"/>
            <w:hideMark/>
          </w:tcPr>
          <w:p w14:paraId="0D100338" w14:textId="77777777" w:rsidR="00E42721" w:rsidRPr="00312D86" w:rsidRDefault="00E42721" w:rsidP="00F555E9">
            <w:pPr>
              <w:snapToGrid w:val="0"/>
              <w:rPr>
                <w:sz w:val="16"/>
                <w:szCs w:val="16"/>
              </w:rPr>
            </w:pPr>
            <w:r w:rsidRPr="00312D86">
              <w:rPr>
                <w:color w:val="000000"/>
                <w:sz w:val="16"/>
                <w:szCs w:val="16"/>
              </w:rPr>
              <w:t>834</w:t>
            </w:r>
          </w:p>
        </w:tc>
        <w:tc>
          <w:tcPr>
            <w:tcW w:w="864" w:type="dxa"/>
            <w:vAlign w:val="center"/>
            <w:hideMark/>
          </w:tcPr>
          <w:p w14:paraId="3A583FA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68FC2D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336B28"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33A2B353"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03C6502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9FE535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CD11D8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D65CE54" w14:textId="77777777" w:rsidR="00E42721" w:rsidRPr="009B3DCC" w:rsidRDefault="00E42721" w:rsidP="00F555E9">
            <w:pPr>
              <w:snapToGrid w:val="0"/>
              <w:jc w:val="center"/>
              <w:rPr>
                <w:sz w:val="16"/>
                <w:szCs w:val="16"/>
              </w:rPr>
            </w:pPr>
            <w:r w:rsidRPr="00266687">
              <w:rPr>
                <w:color w:val="000000"/>
                <w:sz w:val="16"/>
                <w:szCs w:val="16"/>
              </w:rPr>
              <w:t>14.80</w:t>
            </w:r>
          </w:p>
        </w:tc>
        <w:tc>
          <w:tcPr>
            <w:tcW w:w="1008" w:type="dxa"/>
            <w:vAlign w:val="center"/>
            <w:hideMark/>
          </w:tcPr>
          <w:p w14:paraId="25A95F02" w14:textId="77777777" w:rsidR="00E42721" w:rsidRPr="009B3DCC" w:rsidRDefault="00E42721" w:rsidP="00F555E9">
            <w:pPr>
              <w:snapToGrid w:val="0"/>
              <w:jc w:val="center"/>
              <w:rPr>
                <w:sz w:val="16"/>
                <w:szCs w:val="16"/>
              </w:rPr>
            </w:pPr>
            <w:r w:rsidRPr="00266687">
              <w:rPr>
                <w:color w:val="000000"/>
                <w:sz w:val="16"/>
                <w:szCs w:val="16"/>
              </w:rPr>
              <w:t>1.16</w:t>
            </w:r>
          </w:p>
        </w:tc>
      </w:tr>
      <w:tr w:rsidR="00E42721" w:rsidRPr="009B3DCC" w14:paraId="79DE3C8A" w14:textId="77777777" w:rsidTr="00F555E9">
        <w:trPr>
          <w:trHeight w:val="165"/>
        </w:trPr>
        <w:tc>
          <w:tcPr>
            <w:tcW w:w="360" w:type="dxa"/>
            <w:vAlign w:val="center"/>
            <w:hideMark/>
          </w:tcPr>
          <w:p w14:paraId="5E110F5A" w14:textId="77777777" w:rsidR="00E42721" w:rsidRPr="00312D86" w:rsidRDefault="00E42721" w:rsidP="00F555E9">
            <w:pPr>
              <w:snapToGrid w:val="0"/>
              <w:rPr>
                <w:sz w:val="16"/>
                <w:szCs w:val="16"/>
              </w:rPr>
            </w:pPr>
            <w:r w:rsidRPr="00312D86">
              <w:rPr>
                <w:color w:val="000000"/>
                <w:sz w:val="16"/>
                <w:szCs w:val="16"/>
              </w:rPr>
              <w:t>835</w:t>
            </w:r>
          </w:p>
        </w:tc>
        <w:tc>
          <w:tcPr>
            <w:tcW w:w="864" w:type="dxa"/>
            <w:vAlign w:val="center"/>
            <w:hideMark/>
          </w:tcPr>
          <w:p w14:paraId="4F86C63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06FE42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F8FBB40"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280F6A5B"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726FFDC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D67712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46D492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F9D12EC" w14:textId="77777777" w:rsidR="00E42721" w:rsidRPr="009B3DCC" w:rsidRDefault="00E42721" w:rsidP="00F555E9">
            <w:pPr>
              <w:snapToGrid w:val="0"/>
              <w:jc w:val="center"/>
              <w:rPr>
                <w:sz w:val="16"/>
                <w:szCs w:val="16"/>
              </w:rPr>
            </w:pPr>
            <w:r w:rsidRPr="00266687">
              <w:rPr>
                <w:color w:val="000000"/>
                <w:sz w:val="16"/>
                <w:szCs w:val="16"/>
              </w:rPr>
              <w:t>12.12</w:t>
            </w:r>
          </w:p>
        </w:tc>
        <w:tc>
          <w:tcPr>
            <w:tcW w:w="1008" w:type="dxa"/>
            <w:vAlign w:val="center"/>
            <w:hideMark/>
          </w:tcPr>
          <w:p w14:paraId="07EBBDD5" w14:textId="77777777" w:rsidR="00E42721" w:rsidRPr="009B3DCC" w:rsidRDefault="00E42721" w:rsidP="00F555E9">
            <w:pPr>
              <w:snapToGrid w:val="0"/>
              <w:jc w:val="center"/>
              <w:rPr>
                <w:sz w:val="16"/>
                <w:szCs w:val="16"/>
              </w:rPr>
            </w:pPr>
            <w:r w:rsidRPr="00266687">
              <w:rPr>
                <w:color w:val="000000"/>
                <w:sz w:val="16"/>
                <w:szCs w:val="16"/>
              </w:rPr>
              <w:t>0.85</w:t>
            </w:r>
          </w:p>
        </w:tc>
      </w:tr>
      <w:tr w:rsidR="00E42721" w:rsidRPr="009B3DCC" w14:paraId="5E17F692" w14:textId="77777777" w:rsidTr="00F555E9">
        <w:trPr>
          <w:trHeight w:val="165"/>
        </w:trPr>
        <w:tc>
          <w:tcPr>
            <w:tcW w:w="360" w:type="dxa"/>
            <w:vAlign w:val="center"/>
            <w:hideMark/>
          </w:tcPr>
          <w:p w14:paraId="5DC561C2" w14:textId="77777777" w:rsidR="00E42721" w:rsidRPr="00312D86" w:rsidRDefault="00E42721" w:rsidP="00F555E9">
            <w:pPr>
              <w:snapToGrid w:val="0"/>
              <w:rPr>
                <w:sz w:val="16"/>
                <w:szCs w:val="16"/>
              </w:rPr>
            </w:pPr>
            <w:r w:rsidRPr="00312D86">
              <w:rPr>
                <w:color w:val="000000"/>
                <w:sz w:val="16"/>
                <w:szCs w:val="16"/>
              </w:rPr>
              <w:t>836</w:t>
            </w:r>
          </w:p>
        </w:tc>
        <w:tc>
          <w:tcPr>
            <w:tcW w:w="864" w:type="dxa"/>
            <w:vAlign w:val="center"/>
            <w:hideMark/>
          </w:tcPr>
          <w:p w14:paraId="7844316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284C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3FD76D1"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2DC3E7E6"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4FA4305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8DEF52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C70F0C7"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3D1E0EE" w14:textId="77777777" w:rsidR="00E42721" w:rsidRPr="009B3DCC" w:rsidRDefault="00E42721" w:rsidP="00F555E9">
            <w:pPr>
              <w:snapToGrid w:val="0"/>
              <w:jc w:val="center"/>
              <w:rPr>
                <w:sz w:val="16"/>
                <w:szCs w:val="16"/>
              </w:rPr>
            </w:pPr>
            <w:r w:rsidRPr="00266687">
              <w:rPr>
                <w:color w:val="000000"/>
                <w:sz w:val="16"/>
                <w:szCs w:val="16"/>
              </w:rPr>
              <w:t>14.60</w:t>
            </w:r>
          </w:p>
        </w:tc>
        <w:tc>
          <w:tcPr>
            <w:tcW w:w="1008" w:type="dxa"/>
            <w:vAlign w:val="center"/>
            <w:hideMark/>
          </w:tcPr>
          <w:p w14:paraId="45AECDBF" w14:textId="77777777" w:rsidR="00E42721" w:rsidRPr="009B3DCC" w:rsidRDefault="00E42721" w:rsidP="00F555E9">
            <w:pPr>
              <w:snapToGrid w:val="0"/>
              <w:jc w:val="center"/>
              <w:rPr>
                <w:sz w:val="16"/>
                <w:szCs w:val="16"/>
              </w:rPr>
            </w:pPr>
            <w:r w:rsidRPr="00266687">
              <w:rPr>
                <w:color w:val="000000"/>
                <w:sz w:val="16"/>
                <w:szCs w:val="16"/>
              </w:rPr>
              <w:t>0.91</w:t>
            </w:r>
          </w:p>
        </w:tc>
      </w:tr>
      <w:tr w:rsidR="00E42721" w:rsidRPr="009B3DCC" w14:paraId="6E633049" w14:textId="77777777" w:rsidTr="00F555E9">
        <w:trPr>
          <w:trHeight w:val="165"/>
        </w:trPr>
        <w:tc>
          <w:tcPr>
            <w:tcW w:w="360" w:type="dxa"/>
            <w:vAlign w:val="center"/>
            <w:hideMark/>
          </w:tcPr>
          <w:p w14:paraId="585B253D" w14:textId="77777777" w:rsidR="00E42721" w:rsidRPr="00312D86" w:rsidRDefault="00E42721" w:rsidP="00F555E9">
            <w:pPr>
              <w:snapToGrid w:val="0"/>
              <w:rPr>
                <w:sz w:val="16"/>
                <w:szCs w:val="16"/>
              </w:rPr>
            </w:pPr>
            <w:r w:rsidRPr="00312D86">
              <w:rPr>
                <w:color w:val="000000"/>
                <w:sz w:val="16"/>
                <w:szCs w:val="16"/>
              </w:rPr>
              <w:t>837</w:t>
            </w:r>
          </w:p>
        </w:tc>
        <w:tc>
          <w:tcPr>
            <w:tcW w:w="864" w:type="dxa"/>
            <w:vAlign w:val="center"/>
            <w:hideMark/>
          </w:tcPr>
          <w:p w14:paraId="3BB08C1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FA727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9073173"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5400F559"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43D138B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C7A899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3FD6B6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C0D35F0" w14:textId="77777777" w:rsidR="00E42721" w:rsidRPr="009B3DCC" w:rsidRDefault="00E42721" w:rsidP="00F555E9">
            <w:pPr>
              <w:snapToGrid w:val="0"/>
              <w:jc w:val="center"/>
              <w:rPr>
                <w:sz w:val="16"/>
                <w:szCs w:val="16"/>
              </w:rPr>
            </w:pPr>
            <w:r w:rsidRPr="00266687">
              <w:rPr>
                <w:color w:val="000000"/>
                <w:sz w:val="16"/>
                <w:szCs w:val="16"/>
              </w:rPr>
              <w:t>14.54</w:t>
            </w:r>
          </w:p>
        </w:tc>
        <w:tc>
          <w:tcPr>
            <w:tcW w:w="1008" w:type="dxa"/>
            <w:vAlign w:val="center"/>
            <w:hideMark/>
          </w:tcPr>
          <w:p w14:paraId="21DB1FE4" w14:textId="77777777" w:rsidR="00E42721" w:rsidRPr="009B3DCC" w:rsidRDefault="00E42721" w:rsidP="00F555E9">
            <w:pPr>
              <w:snapToGrid w:val="0"/>
              <w:jc w:val="center"/>
              <w:rPr>
                <w:sz w:val="16"/>
                <w:szCs w:val="16"/>
              </w:rPr>
            </w:pPr>
            <w:r w:rsidRPr="00266687">
              <w:rPr>
                <w:color w:val="000000"/>
                <w:sz w:val="16"/>
                <w:szCs w:val="16"/>
              </w:rPr>
              <w:t>1.05</w:t>
            </w:r>
          </w:p>
        </w:tc>
      </w:tr>
      <w:tr w:rsidR="00E42721" w:rsidRPr="009B3DCC" w14:paraId="469C93D4" w14:textId="77777777" w:rsidTr="00F555E9">
        <w:trPr>
          <w:trHeight w:val="165"/>
        </w:trPr>
        <w:tc>
          <w:tcPr>
            <w:tcW w:w="360" w:type="dxa"/>
            <w:vAlign w:val="center"/>
            <w:hideMark/>
          </w:tcPr>
          <w:p w14:paraId="6E406524" w14:textId="77777777" w:rsidR="00E42721" w:rsidRPr="00312D86" w:rsidRDefault="00E42721" w:rsidP="00F555E9">
            <w:pPr>
              <w:snapToGrid w:val="0"/>
              <w:rPr>
                <w:sz w:val="16"/>
                <w:szCs w:val="16"/>
              </w:rPr>
            </w:pPr>
            <w:r w:rsidRPr="00312D86">
              <w:rPr>
                <w:color w:val="000000"/>
                <w:sz w:val="16"/>
                <w:szCs w:val="16"/>
              </w:rPr>
              <w:t>838</w:t>
            </w:r>
          </w:p>
        </w:tc>
        <w:tc>
          <w:tcPr>
            <w:tcW w:w="864" w:type="dxa"/>
            <w:vAlign w:val="center"/>
            <w:hideMark/>
          </w:tcPr>
          <w:p w14:paraId="377503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103A7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A0D6D4"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515E61CD"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2CDAC6B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005709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BBDD142"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C11C0D8" w14:textId="77777777" w:rsidR="00E42721" w:rsidRPr="009B3DCC" w:rsidRDefault="00E42721" w:rsidP="00F555E9">
            <w:pPr>
              <w:snapToGrid w:val="0"/>
              <w:jc w:val="center"/>
              <w:rPr>
                <w:sz w:val="16"/>
                <w:szCs w:val="16"/>
              </w:rPr>
            </w:pPr>
            <w:r w:rsidRPr="00266687">
              <w:rPr>
                <w:color w:val="000000"/>
                <w:sz w:val="16"/>
                <w:szCs w:val="16"/>
              </w:rPr>
              <w:t>13.78</w:t>
            </w:r>
          </w:p>
        </w:tc>
        <w:tc>
          <w:tcPr>
            <w:tcW w:w="1008" w:type="dxa"/>
            <w:vAlign w:val="center"/>
            <w:hideMark/>
          </w:tcPr>
          <w:p w14:paraId="601FFF93" w14:textId="77777777" w:rsidR="00E42721" w:rsidRPr="009B3DCC" w:rsidRDefault="00E42721" w:rsidP="00F555E9">
            <w:pPr>
              <w:snapToGrid w:val="0"/>
              <w:jc w:val="center"/>
              <w:rPr>
                <w:sz w:val="16"/>
                <w:szCs w:val="16"/>
              </w:rPr>
            </w:pPr>
            <w:r w:rsidRPr="00266687">
              <w:rPr>
                <w:color w:val="000000"/>
                <w:sz w:val="16"/>
                <w:szCs w:val="16"/>
              </w:rPr>
              <w:t>1.16</w:t>
            </w:r>
          </w:p>
        </w:tc>
      </w:tr>
      <w:tr w:rsidR="00E42721" w:rsidRPr="009B3DCC" w14:paraId="40981A66" w14:textId="77777777" w:rsidTr="00F555E9">
        <w:trPr>
          <w:trHeight w:val="165"/>
        </w:trPr>
        <w:tc>
          <w:tcPr>
            <w:tcW w:w="360" w:type="dxa"/>
            <w:vAlign w:val="center"/>
            <w:hideMark/>
          </w:tcPr>
          <w:p w14:paraId="7FDFF54B" w14:textId="77777777" w:rsidR="00E42721" w:rsidRPr="00312D86" w:rsidRDefault="00E42721" w:rsidP="00F555E9">
            <w:pPr>
              <w:snapToGrid w:val="0"/>
              <w:rPr>
                <w:sz w:val="16"/>
                <w:szCs w:val="16"/>
              </w:rPr>
            </w:pPr>
            <w:r w:rsidRPr="00312D86">
              <w:rPr>
                <w:color w:val="000000"/>
                <w:sz w:val="16"/>
                <w:szCs w:val="16"/>
              </w:rPr>
              <w:t>839</w:t>
            </w:r>
          </w:p>
        </w:tc>
        <w:tc>
          <w:tcPr>
            <w:tcW w:w="864" w:type="dxa"/>
            <w:vAlign w:val="center"/>
            <w:hideMark/>
          </w:tcPr>
          <w:p w14:paraId="4DD230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3A76B1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8C313F1"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0EE0B0D6"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5CECC2A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1F37FD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57D384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FE499FD" w14:textId="77777777" w:rsidR="00E42721" w:rsidRPr="009B3DCC" w:rsidRDefault="00E42721" w:rsidP="00F555E9">
            <w:pPr>
              <w:snapToGrid w:val="0"/>
              <w:jc w:val="center"/>
              <w:rPr>
                <w:sz w:val="16"/>
                <w:szCs w:val="16"/>
              </w:rPr>
            </w:pPr>
            <w:r w:rsidRPr="00266687">
              <w:rPr>
                <w:color w:val="000000"/>
                <w:sz w:val="16"/>
                <w:szCs w:val="16"/>
              </w:rPr>
              <w:t>15.52</w:t>
            </w:r>
          </w:p>
        </w:tc>
        <w:tc>
          <w:tcPr>
            <w:tcW w:w="1008" w:type="dxa"/>
            <w:vAlign w:val="center"/>
            <w:hideMark/>
          </w:tcPr>
          <w:p w14:paraId="5FF47778"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073D4FCC" w14:textId="77777777" w:rsidTr="00F555E9">
        <w:trPr>
          <w:trHeight w:val="165"/>
        </w:trPr>
        <w:tc>
          <w:tcPr>
            <w:tcW w:w="360" w:type="dxa"/>
            <w:vAlign w:val="center"/>
            <w:hideMark/>
          </w:tcPr>
          <w:p w14:paraId="263992CC" w14:textId="77777777" w:rsidR="00E42721" w:rsidRPr="00312D86" w:rsidRDefault="00E42721" w:rsidP="00F555E9">
            <w:pPr>
              <w:snapToGrid w:val="0"/>
              <w:rPr>
                <w:sz w:val="16"/>
                <w:szCs w:val="16"/>
              </w:rPr>
            </w:pPr>
            <w:r w:rsidRPr="00312D86">
              <w:rPr>
                <w:color w:val="000000"/>
                <w:sz w:val="16"/>
                <w:szCs w:val="16"/>
              </w:rPr>
              <w:t>840</w:t>
            </w:r>
          </w:p>
        </w:tc>
        <w:tc>
          <w:tcPr>
            <w:tcW w:w="864" w:type="dxa"/>
            <w:vAlign w:val="center"/>
            <w:hideMark/>
          </w:tcPr>
          <w:p w14:paraId="09C16A7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C1EF0B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A064666"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
          <w:p w14:paraId="4DC77253"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7779A7A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1209E4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B65256C"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2595DF9" w14:textId="77777777" w:rsidR="00E42721" w:rsidRPr="009B3DCC" w:rsidRDefault="00E42721" w:rsidP="00F555E9">
            <w:pPr>
              <w:snapToGrid w:val="0"/>
              <w:jc w:val="center"/>
              <w:rPr>
                <w:sz w:val="16"/>
                <w:szCs w:val="16"/>
              </w:rPr>
            </w:pPr>
            <w:r w:rsidRPr="00266687">
              <w:rPr>
                <w:color w:val="000000"/>
                <w:sz w:val="16"/>
                <w:szCs w:val="16"/>
              </w:rPr>
              <w:t>3.48</w:t>
            </w:r>
          </w:p>
        </w:tc>
        <w:tc>
          <w:tcPr>
            <w:tcW w:w="1008" w:type="dxa"/>
            <w:vAlign w:val="center"/>
            <w:hideMark/>
          </w:tcPr>
          <w:p w14:paraId="19770D13"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12E5E479" w14:textId="77777777" w:rsidTr="00F555E9">
        <w:trPr>
          <w:trHeight w:val="165"/>
        </w:trPr>
        <w:tc>
          <w:tcPr>
            <w:tcW w:w="360" w:type="dxa"/>
            <w:vAlign w:val="center"/>
            <w:hideMark/>
          </w:tcPr>
          <w:p w14:paraId="562AF9EF" w14:textId="77777777" w:rsidR="00E42721" w:rsidRPr="00312D86" w:rsidRDefault="00E42721" w:rsidP="00F555E9">
            <w:pPr>
              <w:snapToGrid w:val="0"/>
              <w:rPr>
                <w:sz w:val="16"/>
                <w:szCs w:val="16"/>
              </w:rPr>
            </w:pPr>
            <w:r w:rsidRPr="00312D86">
              <w:rPr>
                <w:color w:val="000000"/>
                <w:sz w:val="16"/>
                <w:szCs w:val="16"/>
              </w:rPr>
              <w:t>841</w:t>
            </w:r>
          </w:p>
        </w:tc>
        <w:tc>
          <w:tcPr>
            <w:tcW w:w="864" w:type="dxa"/>
            <w:vAlign w:val="center"/>
            <w:hideMark/>
          </w:tcPr>
          <w:p w14:paraId="49C321D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DF5EAA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E38EA2E"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
          <w:p w14:paraId="287CBFCD"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54D6F43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562B1A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6470454"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D7DD31F" w14:textId="77777777" w:rsidR="00E42721" w:rsidRPr="009B3DCC" w:rsidRDefault="00E42721" w:rsidP="00F555E9">
            <w:pPr>
              <w:snapToGrid w:val="0"/>
              <w:jc w:val="center"/>
              <w:rPr>
                <w:sz w:val="16"/>
                <w:szCs w:val="16"/>
              </w:rPr>
            </w:pPr>
            <w:r w:rsidRPr="00266687">
              <w:rPr>
                <w:color w:val="000000"/>
                <w:sz w:val="16"/>
                <w:szCs w:val="16"/>
              </w:rPr>
              <w:t>3.82</w:t>
            </w:r>
          </w:p>
        </w:tc>
        <w:tc>
          <w:tcPr>
            <w:tcW w:w="1008" w:type="dxa"/>
            <w:vAlign w:val="center"/>
            <w:hideMark/>
          </w:tcPr>
          <w:p w14:paraId="4F19267A" w14:textId="77777777" w:rsidR="00E42721" w:rsidRPr="009B3DCC" w:rsidRDefault="00E42721" w:rsidP="00F555E9">
            <w:pPr>
              <w:snapToGrid w:val="0"/>
              <w:jc w:val="center"/>
              <w:rPr>
                <w:sz w:val="16"/>
                <w:szCs w:val="16"/>
              </w:rPr>
            </w:pPr>
            <w:r w:rsidRPr="00266687">
              <w:rPr>
                <w:color w:val="000000"/>
                <w:sz w:val="16"/>
                <w:szCs w:val="16"/>
              </w:rPr>
              <w:t>3.92</w:t>
            </w:r>
          </w:p>
        </w:tc>
      </w:tr>
      <w:tr w:rsidR="00E42721" w:rsidRPr="009B3DCC" w14:paraId="38D0FC99" w14:textId="77777777" w:rsidTr="00F555E9">
        <w:trPr>
          <w:trHeight w:val="165"/>
        </w:trPr>
        <w:tc>
          <w:tcPr>
            <w:tcW w:w="360" w:type="dxa"/>
            <w:vAlign w:val="center"/>
            <w:hideMark/>
          </w:tcPr>
          <w:p w14:paraId="187ABABE" w14:textId="77777777" w:rsidR="00E42721" w:rsidRPr="00312D86" w:rsidRDefault="00E42721" w:rsidP="00F555E9">
            <w:pPr>
              <w:snapToGrid w:val="0"/>
              <w:rPr>
                <w:sz w:val="16"/>
                <w:szCs w:val="16"/>
              </w:rPr>
            </w:pPr>
            <w:r w:rsidRPr="00312D86">
              <w:rPr>
                <w:color w:val="000000"/>
                <w:sz w:val="16"/>
                <w:szCs w:val="16"/>
              </w:rPr>
              <w:t>842</w:t>
            </w:r>
          </w:p>
        </w:tc>
        <w:tc>
          <w:tcPr>
            <w:tcW w:w="864" w:type="dxa"/>
            <w:vAlign w:val="center"/>
            <w:hideMark/>
          </w:tcPr>
          <w:p w14:paraId="375ADB1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9514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94AA19B"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
          <w:p w14:paraId="3F26A18F"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4810B44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3E1E78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C7B3187"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D27F6F0" w14:textId="77777777" w:rsidR="00E42721" w:rsidRPr="009B3DCC" w:rsidRDefault="00E42721" w:rsidP="00F555E9">
            <w:pPr>
              <w:snapToGrid w:val="0"/>
              <w:jc w:val="center"/>
              <w:rPr>
                <w:sz w:val="16"/>
                <w:szCs w:val="16"/>
              </w:rPr>
            </w:pPr>
            <w:r w:rsidRPr="00266687">
              <w:rPr>
                <w:color w:val="000000"/>
                <w:sz w:val="16"/>
                <w:szCs w:val="16"/>
              </w:rPr>
              <w:t>3.63</w:t>
            </w:r>
          </w:p>
        </w:tc>
        <w:tc>
          <w:tcPr>
            <w:tcW w:w="1008" w:type="dxa"/>
            <w:vAlign w:val="center"/>
            <w:hideMark/>
          </w:tcPr>
          <w:p w14:paraId="7139286E" w14:textId="77777777" w:rsidR="00E42721" w:rsidRPr="009B3DCC" w:rsidRDefault="00E42721" w:rsidP="00F555E9">
            <w:pPr>
              <w:snapToGrid w:val="0"/>
              <w:jc w:val="center"/>
              <w:rPr>
                <w:sz w:val="16"/>
                <w:szCs w:val="16"/>
              </w:rPr>
            </w:pPr>
            <w:r w:rsidRPr="00266687">
              <w:rPr>
                <w:color w:val="000000"/>
                <w:sz w:val="16"/>
                <w:szCs w:val="16"/>
              </w:rPr>
              <w:t>3.86</w:t>
            </w:r>
          </w:p>
        </w:tc>
      </w:tr>
      <w:tr w:rsidR="00E42721" w:rsidRPr="009B3DCC" w14:paraId="022EF722" w14:textId="77777777" w:rsidTr="00F555E9">
        <w:trPr>
          <w:trHeight w:val="180"/>
        </w:trPr>
        <w:tc>
          <w:tcPr>
            <w:tcW w:w="360" w:type="dxa"/>
            <w:vAlign w:val="center"/>
            <w:hideMark/>
          </w:tcPr>
          <w:p w14:paraId="44773E24" w14:textId="77777777" w:rsidR="00E42721" w:rsidRPr="00312D86" w:rsidRDefault="00E42721" w:rsidP="00F555E9">
            <w:pPr>
              <w:snapToGrid w:val="0"/>
              <w:rPr>
                <w:sz w:val="16"/>
                <w:szCs w:val="16"/>
              </w:rPr>
            </w:pPr>
            <w:r w:rsidRPr="00312D86">
              <w:rPr>
                <w:color w:val="000000"/>
                <w:sz w:val="16"/>
                <w:szCs w:val="16"/>
              </w:rPr>
              <w:t>843</w:t>
            </w:r>
          </w:p>
        </w:tc>
        <w:tc>
          <w:tcPr>
            <w:tcW w:w="864" w:type="dxa"/>
            <w:vAlign w:val="center"/>
            <w:hideMark/>
          </w:tcPr>
          <w:p w14:paraId="2D97CC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924FB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F094321"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
          <w:p w14:paraId="7160F112"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2F0D469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B58C21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71A42D9"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583408C" w14:textId="77777777" w:rsidR="00E42721" w:rsidRPr="009B3DCC" w:rsidRDefault="00E42721" w:rsidP="00F555E9">
            <w:pPr>
              <w:snapToGrid w:val="0"/>
              <w:jc w:val="center"/>
              <w:rPr>
                <w:sz w:val="16"/>
                <w:szCs w:val="16"/>
              </w:rPr>
            </w:pPr>
            <w:r w:rsidRPr="00266687">
              <w:rPr>
                <w:color w:val="000000"/>
                <w:sz w:val="16"/>
                <w:szCs w:val="16"/>
              </w:rPr>
              <w:t>3.58</w:t>
            </w:r>
          </w:p>
        </w:tc>
        <w:tc>
          <w:tcPr>
            <w:tcW w:w="1008" w:type="dxa"/>
            <w:vAlign w:val="center"/>
            <w:hideMark/>
          </w:tcPr>
          <w:p w14:paraId="674FF9CC" w14:textId="77777777" w:rsidR="00E42721" w:rsidRPr="009B3DCC" w:rsidRDefault="00E42721" w:rsidP="00F555E9">
            <w:pPr>
              <w:snapToGrid w:val="0"/>
              <w:jc w:val="center"/>
              <w:rPr>
                <w:sz w:val="16"/>
                <w:szCs w:val="16"/>
              </w:rPr>
            </w:pPr>
            <w:r w:rsidRPr="00266687">
              <w:rPr>
                <w:color w:val="000000"/>
                <w:sz w:val="16"/>
                <w:szCs w:val="16"/>
              </w:rPr>
              <w:t>4.47</w:t>
            </w:r>
          </w:p>
        </w:tc>
      </w:tr>
      <w:tr w:rsidR="00E42721" w:rsidRPr="009B3DCC" w14:paraId="2F74A930" w14:textId="77777777" w:rsidTr="00F555E9">
        <w:trPr>
          <w:trHeight w:val="165"/>
        </w:trPr>
        <w:tc>
          <w:tcPr>
            <w:tcW w:w="360" w:type="dxa"/>
            <w:vAlign w:val="center"/>
            <w:hideMark/>
          </w:tcPr>
          <w:p w14:paraId="5ECB75AB" w14:textId="77777777" w:rsidR="00E42721" w:rsidRPr="00312D86" w:rsidRDefault="00E42721" w:rsidP="00F555E9">
            <w:pPr>
              <w:snapToGrid w:val="0"/>
              <w:rPr>
                <w:sz w:val="16"/>
                <w:szCs w:val="16"/>
              </w:rPr>
            </w:pPr>
            <w:r w:rsidRPr="00312D86">
              <w:rPr>
                <w:color w:val="000000"/>
                <w:sz w:val="16"/>
                <w:szCs w:val="16"/>
              </w:rPr>
              <w:t>844</w:t>
            </w:r>
          </w:p>
        </w:tc>
        <w:tc>
          <w:tcPr>
            <w:tcW w:w="864" w:type="dxa"/>
            <w:vAlign w:val="center"/>
            <w:hideMark/>
          </w:tcPr>
          <w:p w14:paraId="3E6E024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D5B4B5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267379A"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
          <w:p w14:paraId="5CCD02B5"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3FEDCBF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0B5D5D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ADA35AE"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04A4F78" w14:textId="77777777" w:rsidR="00E42721" w:rsidRPr="009B3DCC" w:rsidRDefault="00E42721" w:rsidP="00F555E9">
            <w:pPr>
              <w:snapToGrid w:val="0"/>
              <w:jc w:val="center"/>
              <w:rPr>
                <w:sz w:val="16"/>
                <w:szCs w:val="16"/>
              </w:rPr>
            </w:pPr>
            <w:r w:rsidRPr="00266687">
              <w:rPr>
                <w:color w:val="000000"/>
                <w:sz w:val="16"/>
                <w:szCs w:val="16"/>
              </w:rPr>
              <w:t>3.86</w:t>
            </w:r>
          </w:p>
        </w:tc>
        <w:tc>
          <w:tcPr>
            <w:tcW w:w="1008" w:type="dxa"/>
            <w:vAlign w:val="center"/>
            <w:hideMark/>
          </w:tcPr>
          <w:p w14:paraId="5DD780CA" w14:textId="77777777" w:rsidR="00E42721" w:rsidRPr="009B3DCC" w:rsidRDefault="00E42721" w:rsidP="00F555E9">
            <w:pPr>
              <w:snapToGrid w:val="0"/>
              <w:jc w:val="center"/>
              <w:rPr>
                <w:sz w:val="16"/>
                <w:szCs w:val="16"/>
              </w:rPr>
            </w:pPr>
            <w:r w:rsidRPr="00266687">
              <w:rPr>
                <w:color w:val="000000"/>
                <w:sz w:val="16"/>
                <w:szCs w:val="16"/>
              </w:rPr>
              <w:t>4.48</w:t>
            </w:r>
          </w:p>
        </w:tc>
      </w:tr>
      <w:tr w:rsidR="00E42721" w:rsidRPr="009B3DCC" w14:paraId="63F200C9" w14:textId="77777777" w:rsidTr="00F555E9">
        <w:trPr>
          <w:trHeight w:val="165"/>
        </w:trPr>
        <w:tc>
          <w:tcPr>
            <w:tcW w:w="360" w:type="dxa"/>
            <w:vAlign w:val="center"/>
            <w:hideMark/>
          </w:tcPr>
          <w:p w14:paraId="298B6E2E" w14:textId="77777777" w:rsidR="00E42721" w:rsidRPr="00312D86" w:rsidRDefault="00E42721" w:rsidP="00F555E9">
            <w:pPr>
              <w:snapToGrid w:val="0"/>
              <w:rPr>
                <w:sz w:val="16"/>
                <w:szCs w:val="16"/>
              </w:rPr>
            </w:pPr>
            <w:r w:rsidRPr="00312D86">
              <w:rPr>
                <w:color w:val="000000"/>
                <w:sz w:val="16"/>
                <w:szCs w:val="16"/>
              </w:rPr>
              <w:t>845</w:t>
            </w:r>
          </w:p>
        </w:tc>
        <w:tc>
          <w:tcPr>
            <w:tcW w:w="864" w:type="dxa"/>
            <w:vAlign w:val="center"/>
            <w:hideMark/>
          </w:tcPr>
          <w:p w14:paraId="650EA91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798AA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7CA1F50"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
          <w:p w14:paraId="401FFB55"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25F9B95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848AAD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6CF6263"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CFE26BD" w14:textId="77777777" w:rsidR="00E42721" w:rsidRPr="009B3DCC" w:rsidRDefault="00E42721" w:rsidP="00F555E9">
            <w:pPr>
              <w:snapToGrid w:val="0"/>
              <w:jc w:val="center"/>
              <w:rPr>
                <w:sz w:val="16"/>
                <w:szCs w:val="16"/>
              </w:rPr>
            </w:pPr>
            <w:r w:rsidRPr="00266687">
              <w:rPr>
                <w:color w:val="000000"/>
                <w:sz w:val="16"/>
                <w:szCs w:val="16"/>
              </w:rPr>
              <w:t>3.52</w:t>
            </w:r>
          </w:p>
        </w:tc>
        <w:tc>
          <w:tcPr>
            <w:tcW w:w="1008" w:type="dxa"/>
            <w:vAlign w:val="center"/>
            <w:hideMark/>
          </w:tcPr>
          <w:p w14:paraId="2D20F209" w14:textId="77777777" w:rsidR="00E42721" w:rsidRPr="009B3DCC" w:rsidRDefault="00E42721" w:rsidP="00F555E9">
            <w:pPr>
              <w:snapToGrid w:val="0"/>
              <w:jc w:val="center"/>
              <w:rPr>
                <w:sz w:val="16"/>
                <w:szCs w:val="16"/>
              </w:rPr>
            </w:pPr>
            <w:r w:rsidRPr="00266687">
              <w:rPr>
                <w:color w:val="000000"/>
                <w:sz w:val="16"/>
                <w:szCs w:val="16"/>
              </w:rPr>
              <w:t>3.25</w:t>
            </w:r>
          </w:p>
        </w:tc>
      </w:tr>
      <w:tr w:rsidR="00E42721" w:rsidRPr="009B3DCC" w14:paraId="12858E36" w14:textId="77777777" w:rsidTr="00F555E9">
        <w:trPr>
          <w:trHeight w:val="165"/>
        </w:trPr>
        <w:tc>
          <w:tcPr>
            <w:tcW w:w="360" w:type="dxa"/>
            <w:vAlign w:val="center"/>
            <w:hideMark/>
          </w:tcPr>
          <w:p w14:paraId="5614FDBA" w14:textId="77777777" w:rsidR="00E42721" w:rsidRPr="00312D86" w:rsidRDefault="00E42721" w:rsidP="00F555E9">
            <w:pPr>
              <w:snapToGrid w:val="0"/>
              <w:rPr>
                <w:sz w:val="16"/>
                <w:szCs w:val="16"/>
              </w:rPr>
            </w:pPr>
            <w:r w:rsidRPr="00312D86">
              <w:rPr>
                <w:color w:val="000000"/>
                <w:sz w:val="16"/>
                <w:szCs w:val="16"/>
              </w:rPr>
              <w:t>846</w:t>
            </w:r>
          </w:p>
        </w:tc>
        <w:tc>
          <w:tcPr>
            <w:tcW w:w="864" w:type="dxa"/>
            <w:vAlign w:val="center"/>
            <w:hideMark/>
          </w:tcPr>
          <w:p w14:paraId="7E56B92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00B408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AB6553A"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2FF06D09"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3593B96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F3B802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8B11232"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C13C588"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0D8DC32F" w14:textId="77777777" w:rsidR="00E42721" w:rsidRPr="009B3DCC" w:rsidRDefault="00E42721" w:rsidP="00F555E9">
            <w:pPr>
              <w:snapToGrid w:val="0"/>
              <w:jc w:val="center"/>
              <w:rPr>
                <w:sz w:val="16"/>
                <w:szCs w:val="16"/>
              </w:rPr>
            </w:pPr>
            <w:r w:rsidRPr="00266687">
              <w:rPr>
                <w:color w:val="000000"/>
                <w:sz w:val="16"/>
                <w:szCs w:val="16"/>
              </w:rPr>
              <w:t>1.78</w:t>
            </w:r>
          </w:p>
        </w:tc>
      </w:tr>
      <w:tr w:rsidR="00E42721" w:rsidRPr="009B3DCC" w14:paraId="615B170B" w14:textId="77777777" w:rsidTr="00F555E9">
        <w:trPr>
          <w:trHeight w:val="165"/>
        </w:trPr>
        <w:tc>
          <w:tcPr>
            <w:tcW w:w="360" w:type="dxa"/>
            <w:vAlign w:val="center"/>
            <w:hideMark/>
          </w:tcPr>
          <w:p w14:paraId="28AD6092" w14:textId="77777777" w:rsidR="00E42721" w:rsidRPr="00312D86" w:rsidRDefault="00E42721" w:rsidP="00F555E9">
            <w:pPr>
              <w:snapToGrid w:val="0"/>
              <w:rPr>
                <w:sz w:val="16"/>
                <w:szCs w:val="16"/>
              </w:rPr>
            </w:pPr>
            <w:r w:rsidRPr="00312D86">
              <w:rPr>
                <w:color w:val="000000"/>
                <w:sz w:val="16"/>
                <w:szCs w:val="16"/>
              </w:rPr>
              <w:t>847</w:t>
            </w:r>
          </w:p>
        </w:tc>
        <w:tc>
          <w:tcPr>
            <w:tcW w:w="864" w:type="dxa"/>
            <w:vAlign w:val="center"/>
            <w:hideMark/>
          </w:tcPr>
          <w:p w14:paraId="1E5E88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B9F9B7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51CAFA7"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588B57B5"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74B0A3E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78BC28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7B1D211"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4BD48BAD" w14:textId="77777777" w:rsidR="00E42721" w:rsidRPr="009B3DCC" w:rsidRDefault="00E42721" w:rsidP="00F555E9">
            <w:pPr>
              <w:snapToGrid w:val="0"/>
              <w:jc w:val="center"/>
              <w:rPr>
                <w:sz w:val="16"/>
                <w:szCs w:val="16"/>
              </w:rPr>
            </w:pPr>
            <w:r w:rsidRPr="00266687">
              <w:rPr>
                <w:color w:val="000000"/>
                <w:sz w:val="16"/>
                <w:szCs w:val="16"/>
              </w:rPr>
              <w:t>8.70</w:t>
            </w:r>
          </w:p>
        </w:tc>
        <w:tc>
          <w:tcPr>
            <w:tcW w:w="1008" w:type="dxa"/>
            <w:vAlign w:val="center"/>
            <w:hideMark/>
          </w:tcPr>
          <w:p w14:paraId="33FF39D9" w14:textId="77777777" w:rsidR="00E42721" w:rsidRPr="009B3DCC" w:rsidRDefault="00E42721" w:rsidP="00F555E9">
            <w:pPr>
              <w:snapToGrid w:val="0"/>
              <w:jc w:val="center"/>
              <w:rPr>
                <w:sz w:val="16"/>
                <w:szCs w:val="16"/>
              </w:rPr>
            </w:pPr>
            <w:r w:rsidRPr="00266687">
              <w:rPr>
                <w:color w:val="000000"/>
                <w:sz w:val="16"/>
                <w:szCs w:val="16"/>
              </w:rPr>
              <w:t>1.93</w:t>
            </w:r>
          </w:p>
        </w:tc>
      </w:tr>
      <w:tr w:rsidR="00E42721" w:rsidRPr="009B3DCC" w14:paraId="1BB7E142" w14:textId="77777777" w:rsidTr="00F555E9">
        <w:trPr>
          <w:trHeight w:val="165"/>
        </w:trPr>
        <w:tc>
          <w:tcPr>
            <w:tcW w:w="360" w:type="dxa"/>
            <w:vAlign w:val="center"/>
            <w:hideMark/>
          </w:tcPr>
          <w:p w14:paraId="7E8FD955" w14:textId="77777777" w:rsidR="00E42721" w:rsidRPr="00312D86" w:rsidRDefault="00E42721" w:rsidP="00F555E9">
            <w:pPr>
              <w:snapToGrid w:val="0"/>
              <w:rPr>
                <w:sz w:val="16"/>
                <w:szCs w:val="16"/>
              </w:rPr>
            </w:pPr>
            <w:r w:rsidRPr="00312D86">
              <w:rPr>
                <w:color w:val="000000"/>
                <w:sz w:val="16"/>
                <w:szCs w:val="16"/>
              </w:rPr>
              <w:t>848</w:t>
            </w:r>
          </w:p>
        </w:tc>
        <w:tc>
          <w:tcPr>
            <w:tcW w:w="864" w:type="dxa"/>
            <w:vAlign w:val="center"/>
            <w:hideMark/>
          </w:tcPr>
          <w:p w14:paraId="6F9197F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F81173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6652D8A"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0290F1AF"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0D94854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5CA430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B791CB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04E3C91" w14:textId="77777777" w:rsidR="00E42721" w:rsidRPr="009B3DCC" w:rsidRDefault="00E42721" w:rsidP="00F555E9">
            <w:pPr>
              <w:snapToGrid w:val="0"/>
              <w:jc w:val="center"/>
              <w:rPr>
                <w:sz w:val="16"/>
                <w:szCs w:val="16"/>
              </w:rPr>
            </w:pPr>
            <w:r w:rsidRPr="00266687">
              <w:rPr>
                <w:color w:val="000000"/>
                <w:sz w:val="16"/>
                <w:szCs w:val="16"/>
              </w:rPr>
              <w:t>8.93</w:t>
            </w:r>
          </w:p>
        </w:tc>
        <w:tc>
          <w:tcPr>
            <w:tcW w:w="1008" w:type="dxa"/>
            <w:vAlign w:val="center"/>
            <w:hideMark/>
          </w:tcPr>
          <w:p w14:paraId="14765C19" w14:textId="77777777" w:rsidR="00E42721" w:rsidRPr="009B3DCC" w:rsidRDefault="00E42721" w:rsidP="00F555E9">
            <w:pPr>
              <w:snapToGrid w:val="0"/>
              <w:jc w:val="center"/>
              <w:rPr>
                <w:sz w:val="16"/>
                <w:szCs w:val="16"/>
              </w:rPr>
            </w:pPr>
            <w:r w:rsidRPr="00266687">
              <w:rPr>
                <w:color w:val="000000"/>
                <w:sz w:val="16"/>
                <w:szCs w:val="16"/>
              </w:rPr>
              <w:t>2.34</w:t>
            </w:r>
          </w:p>
        </w:tc>
      </w:tr>
      <w:tr w:rsidR="00E42721" w:rsidRPr="009B3DCC" w14:paraId="099D003E" w14:textId="77777777" w:rsidTr="00F555E9">
        <w:trPr>
          <w:trHeight w:val="165"/>
        </w:trPr>
        <w:tc>
          <w:tcPr>
            <w:tcW w:w="360" w:type="dxa"/>
            <w:vAlign w:val="center"/>
            <w:hideMark/>
          </w:tcPr>
          <w:p w14:paraId="784960F6" w14:textId="77777777" w:rsidR="00E42721" w:rsidRPr="00312D86" w:rsidRDefault="00E42721" w:rsidP="00F555E9">
            <w:pPr>
              <w:snapToGrid w:val="0"/>
              <w:rPr>
                <w:sz w:val="16"/>
                <w:szCs w:val="16"/>
              </w:rPr>
            </w:pPr>
            <w:r w:rsidRPr="00312D86">
              <w:rPr>
                <w:color w:val="000000"/>
                <w:sz w:val="16"/>
                <w:szCs w:val="16"/>
              </w:rPr>
              <w:t>849</w:t>
            </w:r>
          </w:p>
        </w:tc>
        <w:tc>
          <w:tcPr>
            <w:tcW w:w="864" w:type="dxa"/>
            <w:vAlign w:val="center"/>
            <w:hideMark/>
          </w:tcPr>
          <w:p w14:paraId="3219C23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3C93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BFDB39A"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3EDFD5EA"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2C1E49F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108B8B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6A3F7FC"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3B6D69C5" w14:textId="77777777" w:rsidR="00E42721" w:rsidRPr="009B3DCC" w:rsidRDefault="00E42721" w:rsidP="00F555E9">
            <w:pPr>
              <w:snapToGrid w:val="0"/>
              <w:jc w:val="center"/>
              <w:rPr>
                <w:sz w:val="16"/>
                <w:szCs w:val="16"/>
              </w:rPr>
            </w:pPr>
            <w:r w:rsidRPr="00266687">
              <w:rPr>
                <w:color w:val="000000"/>
                <w:sz w:val="16"/>
                <w:szCs w:val="16"/>
              </w:rPr>
              <w:t>7.28</w:t>
            </w:r>
          </w:p>
        </w:tc>
        <w:tc>
          <w:tcPr>
            <w:tcW w:w="1008" w:type="dxa"/>
            <w:vAlign w:val="center"/>
            <w:hideMark/>
          </w:tcPr>
          <w:p w14:paraId="6F7F81A1" w14:textId="77777777" w:rsidR="00E42721" w:rsidRPr="009B3DCC" w:rsidRDefault="00E42721" w:rsidP="00F555E9">
            <w:pPr>
              <w:snapToGrid w:val="0"/>
              <w:jc w:val="center"/>
              <w:rPr>
                <w:sz w:val="16"/>
                <w:szCs w:val="16"/>
              </w:rPr>
            </w:pPr>
            <w:r w:rsidRPr="00266687">
              <w:rPr>
                <w:color w:val="000000"/>
                <w:sz w:val="16"/>
                <w:szCs w:val="16"/>
              </w:rPr>
              <w:t>2.87</w:t>
            </w:r>
          </w:p>
        </w:tc>
      </w:tr>
      <w:tr w:rsidR="00E42721" w:rsidRPr="009B3DCC" w14:paraId="1800B70A" w14:textId="77777777" w:rsidTr="00F555E9">
        <w:trPr>
          <w:trHeight w:val="165"/>
        </w:trPr>
        <w:tc>
          <w:tcPr>
            <w:tcW w:w="360" w:type="dxa"/>
            <w:vAlign w:val="center"/>
            <w:hideMark/>
          </w:tcPr>
          <w:p w14:paraId="671EFCA6" w14:textId="77777777" w:rsidR="00E42721" w:rsidRPr="00312D86" w:rsidRDefault="00E42721" w:rsidP="00F555E9">
            <w:pPr>
              <w:snapToGrid w:val="0"/>
              <w:rPr>
                <w:sz w:val="16"/>
                <w:szCs w:val="16"/>
              </w:rPr>
            </w:pPr>
            <w:r w:rsidRPr="00312D86">
              <w:rPr>
                <w:color w:val="000000"/>
                <w:sz w:val="16"/>
                <w:szCs w:val="16"/>
              </w:rPr>
              <w:t>850</w:t>
            </w:r>
          </w:p>
        </w:tc>
        <w:tc>
          <w:tcPr>
            <w:tcW w:w="864" w:type="dxa"/>
            <w:vAlign w:val="center"/>
            <w:hideMark/>
          </w:tcPr>
          <w:p w14:paraId="2ACF5A0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FBC88D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EDA8DF4"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11848835"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246A266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751274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F5B7B33"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39208CE" w14:textId="77777777" w:rsidR="00E42721" w:rsidRPr="009B3DCC" w:rsidRDefault="00E42721" w:rsidP="00F555E9">
            <w:pPr>
              <w:snapToGrid w:val="0"/>
              <w:jc w:val="center"/>
              <w:rPr>
                <w:sz w:val="16"/>
                <w:szCs w:val="16"/>
              </w:rPr>
            </w:pPr>
            <w:r w:rsidRPr="00266687">
              <w:rPr>
                <w:color w:val="000000"/>
                <w:sz w:val="16"/>
                <w:szCs w:val="16"/>
              </w:rPr>
              <w:t>7.49</w:t>
            </w:r>
          </w:p>
        </w:tc>
        <w:tc>
          <w:tcPr>
            <w:tcW w:w="1008" w:type="dxa"/>
            <w:vAlign w:val="center"/>
            <w:hideMark/>
          </w:tcPr>
          <w:p w14:paraId="64687FEE" w14:textId="77777777" w:rsidR="00E42721" w:rsidRPr="009B3DCC" w:rsidRDefault="00E42721" w:rsidP="00F555E9">
            <w:pPr>
              <w:snapToGrid w:val="0"/>
              <w:jc w:val="center"/>
              <w:rPr>
                <w:sz w:val="16"/>
                <w:szCs w:val="16"/>
              </w:rPr>
            </w:pPr>
            <w:r w:rsidRPr="00266687">
              <w:rPr>
                <w:color w:val="000000"/>
                <w:sz w:val="16"/>
                <w:szCs w:val="16"/>
              </w:rPr>
              <w:t>2.96</w:t>
            </w:r>
          </w:p>
        </w:tc>
      </w:tr>
      <w:tr w:rsidR="00E42721" w:rsidRPr="009B3DCC" w14:paraId="0C40AFD5" w14:textId="77777777" w:rsidTr="00F555E9">
        <w:trPr>
          <w:trHeight w:val="165"/>
        </w:trPr>
        <w:tc>
          <w:tcPr>
            <w:tcW w:w="360" w:type="dxa"/>
            <w:vAlign w:val="center"/>
            <w:hideMark/>
          </w:tcPr>
          <w:p w14:paraId="6E7AAB7C" w14:textId="77777777" w:rsidR="00E42721" w:rsidRPr="00312D86" w:rsidRDefault="00E42721" w:rsidP="00F555E9">
            <w:pPr>
              <w:snapToGrid w:val="0"/>
              <w:rPr>
                <w:sz w:val="16"/>
                <w:szCs w:val="16"/>
              </w:rPr>
            </w:pPr>
            <w:r w:rsidRPr="00312D86">
              <w:rPr>
                <w:color w:val="000000"/>
                <w:sz w:val="16"/>
                <w:szCs w:val="16"/>
              </w:rPr>
              <w:t>851</w:t>
            </w:r>
          </w:p>
        </w:tc>
        <w:tc>
          <w:tcPr>
            <w:tcW w:w="864" w:type="dxa"/>
            <w:vAlign w:val="center"/>
            <w:hideMark/>
          </w:tcPr>
          <w:p w14:paraId="73119E5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F572C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406AFF"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26558F68"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3B6B494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DE7AB2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B9D8FA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69D7C2C" w14:textId="77777777" w:rsidR="00E42721" w:rsidRPr="009B3DCC" w:rsidRDefault="00E42721" w:rsidP="00F555E9">
            <w:pPr>
              <w:snapToGrid w:val="0"/>
              <w:jc w:val="center"/>
              <w:rPr>
                <w:sz w:val="16"/>
                <w:szCs w:val="16"/>
              </w:rPr>
            </w:pPr>
            <w:r w:rsidRPr="00266687">
              <w:rPr>
                <w:color w:val="000000"/>
                <w:sz w:val="16"/>
                <w:szCs w:val="16"/>
              </w:rPr>
              <w:t>7.84</w:t>
            </w:r>
          </w:p>
        </w:tc>
        <w:tc>
          <w:tcPr>
            <w:tcW w:w="1008" w:type="dxa"/>
            <w:vAlign w:val="center"/>
            <w:hideMark/>
          </w:tcPr>
          <w:p w14:paraId="22B170CA" w14:textId="77777777" w:rsidR="00E42721" w:rsidRPr="009B3DCC" w:rsidRDefault="00E42721" w:rsidP="00F555E9">
            <w:pPr>
              <w:snapToGrid w:val="0"/>
              <w:jc w:val="center"/>
              <w:rPr>
                <w:sz w:val="16"/>
                <w:szCs w:val="16"/>
              </w:rPr>
            </w:pPr>
            <w:r w:rsidRPr="00266687">
              <w:rPr>
                <w:color w:val="000000"/>
                <w:sz w:val="16"/>
                <w:szCs w:val="16"/>
              </w:rPr>
              <w:t>1.75</w:t>
            </w:r>
          </w:p>
        </w:tc>
      </w:tr>
      <w:tr w:rsidR="00E42721" w:rsidRPr="009B3DCC" w14:paraId="544399CD" w14:textId="77777777" w:rsidTr="00F555E9">
        <w:trPr>
          <w:trHeight w:val="165"/>
        </w:trPr>
        <w:tc>
          <w:tcPr>
            <w:tcW w:w="360" w:type="dxa"/>
            <w:vAlign w:val="center"/>
            <w:hideMark/>
          </w:tcPr>
          <w:p w14:paraId="28A62591" w14:textId="77777777" w:rsidR="00E42721" w:rsidRPr="00312D86" w:rsidRDefault="00E42721" w:rsidP="00F555E9">
            <w:pPr>
              <w:snapToGrid w:val="0"/>
              <w:rPr>
                <w:sz w:val="16"/>
                <w:szCs w:val="16"/>
              </w:rPr>
            </w:pPr>
            <w:r w:rsidRPr="00312D86">
              <w:rPr>
                <w:color w:val="000000"/>
                <w:sz w:val="16"/>
                <w:szCs w:val="16"/>
              </w:rPr>
              <w:t>852</w:t>
            </w:r>
          </w:p>
        </w:tc>
        <w:tc>
          <w:tcPr>
            <w:tcW w:w="864" w:type="dxa"/>
            <w:vAlign w:val="center"/>
            <w:hideMark/>
          </w:tcPr>
          <w:p w14:paraId="08FC057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7698AC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6FCEBA0"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1FE826FA"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282C141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E0BBD4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36A11F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740B04F" w14:textId="77777777" w:rsidR="00E42721" w:rsidRPr="009B3DCC" w:rsidRDefault="00E42721" w:rsidP="00F555E9">
            <w:pPr>
              <w:snapToGrid w:val="0"/>
              <w:jc w:val="center"/>
              <w:rPr>
                <w:sz w:val="16"/>
                <w:szCs w:val="16"/>
              </w:rPr>
            </w:pPr>
            <w:r w:rsidRPr="00266687">
              <w:rPr>
                <w:color w:val="000000"/>
                <w:sz w:val="16"/>
                <w:szCs w:val="16"/>
              </w:rPr>
              <w:t>10.58</w:t>
            </w:r>
          </w:p>
        </w:tc>
        <w:tc>
          <w:tcPr>
            <w:tcW w:w="1008" w:type="dxa"/>
            <w:vAlign w:val="center"/>
            <w:hideMark/>
          </w:tcPr>
          <w:p w14:paraId="07B8B6A5" w14:textId="77777777" w:rsidR="00E42721" w:rsidRPr="009B3DCC" w:rsidRDefault="00E42721" w:rsidP="00F555E9">
            <w:pPr>
              <w:snapToGrid w:val="0"/>
              <w:jc w:val="center"/>
              <w:rPr>
                <w:sz w:val="16"/>
                <w:szCs w:val="16"/>
              </w:rPr>
            </w:pPr>
            <w:r w:rsidRPr="00266687">
              <w:rPr>
                <w:color w:val="000000"/>
                <w:sz w:val="16"/>
                <w:szCs w:val="16"/>
              </w:rPr>
              <w:t>1.09</w:t>
            </w:r>
          </w:p>
        </w:tc>
      </w:tr>
      <w:tr w:rsidR="00E42721" w:rsidRPr="009B3DCC" w14:paraId="307337BB" w14:textId="77777777" w:rsidTr="00F555E9">
        <w:trPr>
          <w:trHeight w:val="165"/>
        </w:trPr>
        <w:tc>
          <w:tcPr>
            <w:tcW w:w="360" w:type="dxa"/>
            <w:vAlign w:val="center"/>
            <w:hideMark/>
          </w:tcPr>
          <w:p w14:paraId="407040B6" w14:textId="77777777" w:rsidR="00E42721" w:rsidRPr="00312D86" w:rsidRDefault="00E42721" w:rsidP="00F555E9">
            <w:pPr>
              <w:snapToGrid w:val="0"/>
              <w:rPr>
                <w:sz w:val="16"/>
                <w:szCs w:val="16"/>
              </w:rPr>
            </w:pPr>
            <w:r w:rsidRPr="00312D86">
              <w:rPr>
                <w:color w:val="000000"/>
                <w:sz w:val="16"/>
                <w:szCs w:val="16"/>
              </w:rPr>
              <w:t>853</w:t>
            </w:r>
          </w:p>
        </w:tc>
        <w:tc>
          <w:tcPr>
            <w:tcW w:w="864" w:type="dxa"/>
            <w:vAlign w:val="center"/>
            <w:hideMark/>
          </w:tcPr>
          <w:p w14:paraId="2D6F6DE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6D7B39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C12B4E7"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34B2C91A"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49D9B35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FC2536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D0713E7"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33934B34" w14:textId="77777777" w:rsidR="00E42721" w:rsidRPr="009B3DCC" w:rsidRDefault="00E42721" w:rsidP="00F555E9">
            <w:pPr>
              <w:snapToGrid w:val="0"/>
              <w:jc w:val="center"/>
              <w:rPr>
                <w:sz w:val="16"/>
                <w:szCs w:val="16"/>
              </w:rPr>
            </w:pPr>
            <w:r w:rsidRPr="00266687">
              <w:rPr>
                <w:color w:val="000000"/>
                <w:sz w:val="16"/>
                <w:szCs w:val="16"/>
              </w:rPr>
              <w:t>11.74</w:t>
            </w:r>
          </w:p>
        </w:tc>
        <w:tc>
          <w:tcPr>
            <w:tcW w:w="1008" w:type="dxa"/>
            <w:vAlign w:val="center"/>
            <w:hideMark/>
          </w:tcPr>
          <w:p w14:paraId="34B8CBE7" w14:textId="77777777" w:rsidR="00E42721" w:rsidRPr="009B3DCC" w:rsidRDefault="00E42721" w:rsidP="00F555E9">
            <w:pPr>
              <w:snapToGrid w:val="0"/>
              <w:jc w:val="center"/>
              <w:rPr>
                <w:sz w:val="16"/>
                <w:szCs w:val="16"/>
              </w:rPr>
            </w:pPr>
            <w:r w:rsidRPr="00266687">
              <w:rPr>
                <w:color w:val="000000"/>
                <w:sz w:val="16"/>
                <w:szCs w:val="16"/>
              </w:rPr>
              <w:t>1.45</w:t>
            </w:r>
          </w:p>
        </w:tc>
      </w:tr>
      <w:tr w:rsidR="00E42721" w:rsidRPr="009B3DCC" w14:paraId="7D2C1340" w14:textId="77777777" w:rsidTr="00F555E9">
        <w:trPr>
          <w:trHeight w:val="165"/>
        </w:trPr>
        <w:tc>
          <w:tcPr>
            <w:tcW w:w="360" w:type="dxa"/>
            <w:vAlign w:val="center"/>
            <w:hideMark/>
          </w:tcPr>
          <w:p w14:paraId="4F2DE077" w14:textId="77777777" w:rsidR="00E42721" w:rsidRPr="00312D86" w:rsidRDefault="00E42721" w:rsidP="00F555E9">
            <w:pPr>
              <w:snapToGrid w:val="0"/>
              <w:rPr>
                <w:sz w:val="16"/>
                <w:szCs w:val="16"/>
              </w:rPr>
            </w:pPr>
            <w:r w:rsidRPr="00312D86">
              <w:rPr>
                <w:color w:val="000000"/>
                <w:sz w:val="16"/>
                <w:szCs w:val="16"/>
              </w:rPr>
              <w:t>854</w:t>
            </w:r>
          </w:p>
        </w:tc>
        <w:tc>
          <w:tcPr>
            <w:tcW w:w="864" w:type="dxa"/>
            <w:vAlign w:val="center"/>
            <w:hideMark/>
          </w:tcPr>
          <w:p w14:paraId="2E0925C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FFAF00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8D700E1"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B498463"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4E68C33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415517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0E34F8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B6F775E" w14:textId="77777777" w:rsidR="00E42721" w:rsidRPr="009B3DCC" w:rsidRDefault="00E42721" w:rsidP="00F555E9">
            <w:pPr>
              <w:snapToGrid w:val="0"/>
              <w:jc w:val="center"/>
              <w:rPr>
                <w:sz w:val="16"/>
                <w:szCs w:val="16"/>
              </w:rPr>
            </w:pPr>
            <w:r w:rsidRPr="00266687">
              <w:rPr>
                <w:color w:val="000000"/>
                <w:sz w:val="16"/>
                <w:szCs w:val="16"/>
              </w:rPr>
              <w:t>11.83</w:t>
            </w:r>
          </w:p>
        </w:tc>
        <w:tc>
          <w:tcPr>
            <w:tcW w:w="1008" w:type="dxa"/>
            <w:vAlign w:val="center"/>
            <w:hideMark/>
          </w:tcPr>
          <w:p w14:paraId="4E430BE4"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73CC70E5" w14:textId="77777777" w:rsidTr="00F555E9">
        <w:trPr>
          <w:trHeight w:val="165"/>
        </w:trPr>
        <w:tc>
          <w:tcPr>
            <w:tcW w:w="360" w:type="dxa"/>
            <w:vAlign w:val="center"/>
            <w:hideMark/>
          </w:tcPr>
          <w:p w14:paraId="1EEB6DE5" w14:textId="77777777" w:rsidR="00E42721" w:rsidRPr="00312D86" w:rsidRDefault="00E42721" w:rsidP="00F555E9">
            <w:pPr>
              <w:snapToGrid w:val="0"/>
              <w:rPr>
                <w:sz w:val="16"/>
                <w:szCs w:val="16"/>
              </w:rPr>
            </w:pPr>
            <w:r w:rsidRPr="00312D86">
              <w:rPr>
                <w:color w:val="000000"/>
                <w:sz w:val="16"/>
                <w:szCs w:val="16"/>
              </w:rPr>
              <w:t>855</w:t>
            </w:r>
          </w:p>
        </w:tc>
        <w:tc>
          <w:tcPr>
            <w:tcW w:w="864" w:type="dxa"/>
            <w:vAlign w:val="center"/>
            <w:hideMark/>
          </w:tcPr>
          <w:p w14:paraId="48E3B68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2DECFD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8D8EAD7"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54B5EB42"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620F22C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9B7454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6E8913A"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31823FB" w14:textId="77777777" w:rsidR="00E42721" w:rsidRPr="009B3DCC" w:rsidRDefault="00E42721" w:rsidP="00F555E9">
            <w:pPr>
              <w:snapToGrid w:val="0"/>
              <w:jc w:val="center"/>
              <w:rPr>
                <w:sz w:val="16"/>
                <w:szCs w:val="16"/>
              </w:rPr>
            </w:pPr>
            <w:r w:rsidRPr="00266687">
              <w:rPr>
                <w:color w:val="000000"/>
                <w:sz w:val="16"/>
                <w:szCs w:val="16"/>
              </w:rPr>
              <w:t>9.50</w:t>
            </w:r>
          </w:p>
        </w:tc>
        <w:tc>
          <w:tcPr>
            <w:tcW w:w="1008" w:type="dxa"/>
            <w:vAlign w:val="center"/>
            <w:hideMark/>
          </w:tcPr>
          <w:p w14:paraId="702919B7" w14:textId="77777777" w:rsidR="00E42721" w:rsidRPr="009B3DCC" w:rsidRDefault="00E42721" w:rsidP="00F555E9">
            <w:pPr>
              <w:snapToGrid w:val="0"/>
              <w:jc w:val="center"/>
              <w:rPr>
                <w:sz w:val="16"/>
                <w:szCs w:val="16"/>
              </w:rPr>
            </w:pPr>
            <w:r w:rsidRPr="00266687">
              <w:rPr>
                <w:color w:val="000000"/>
                <w:sz w:val="16"/>
                <w:szCs w:val="16"/>
              </w:rPr>
              <w:t>1.66</w:t>
            </w:r>
          </w:p>
        </w:tc>
      </w:tr>
      <w:tr w:rsidR="00E42721" w:rsidRPr="009B3DCC" w14:paraId="3FC9A709" w14:textId="77777777" w:rsidTr="00F555E9">
        <w:trPr>
          <w:trHeight w:val="165"/>
        </w:trPr>
        <w:tc>
          <w:tcPr>
            <w:tcW w:w="360" w:type="dxa"/>
            <w:vAlign w:val="center"/>
            <w:hideMark/>
          </w:tcPr>
          <w:p w14:paraId="0514054B" w14:textId="77777777" w:rsidR="00E42721" w:rsidRPr="00312D86" w:rsidRDefault="00E42721" w:rsidP="00F555E9">
            <w:pPr>
              <w:snapToGrid w:val="0"/>
              <w:rPr>
                <w:sz w:val="16"/>
                <w:szCs w:val="16"/>
              </w:rPr>
            </w:pPr>
            <w:r w:rsidRPr="00312D86">
              <w:rPr>
                <w:color w:val="000000"/>
                <w:sz w:val="16"/>
                <w:szCs w:val="16"/>
              </w:rPr>
              <w:t>856</w:t>
            </w:r>
          </w:p>
        </w:tc>
        <w:tc>
          <w:tcPr>
            <w:tcW w:w="864" w:type="dxa"/>
            <w:vAlign w:val="center"/>
            <w:hideMark/>
          </w:tcPr>
          <w:p w14:paraId="6C1BCAB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3C985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CADDF29"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0556E44B"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7180B94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251629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74082D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0E8444D" w14:textId="77777777" w:rsidR="00E42721" w:rsidRPr="009B3DCC" w:rsidRDefault="00E42721" w:rsidP="00F555E9">
            <w:pPr>
              <w:snapToGrid w:val="0"/>
              <w:jc w:val="center"/>
              <w:rPr>
                <w:sz w:val="16"/>
                <w:szCs w:val="16"/>
              </w:rPr>
            </w:pPr>
            <w:r w:rsidRPr="00266687">
              <w:rPr>
                <w:color w:val="000000"/>
                <w:sz w:val="16"/>
                <w:szCs w:val="16"/>
              </w:rPr>
              <w:t>11.58</w:t>
            </w:r>
          </w:p>
        </w:tc>
        <w:tc>
          <w:tcPr>
            <w:tcW w:w="1008" w:type="dxa"/>
            <w:vAlign w:val="center"/>
            <w:hideMark/>
          </w:tcPr>
          <w:p w14:paraId="299121C7" w14:textId="77777777" w:rsidR="00E42721" w:rsidRPr="009B3DCC" w:rsidRDefault="00E42721" w:rsidP="00F555E9">
            <w:pPr>
              <w:snapToGrid w:val="0"/>
              <w:jc w:val="center"/>
              <w:rPr>
                <w:sz w:val="16"/>
                <w:szCs w:val="16"/>
              </w:rPr>
            </w:pPr>
            <w:r w:rsidRPr="00266687">
              <w:rPr>
                <w:color w:val="000000"/>
                <w:sz w:val="16"/>
                <w:szCs w:val="16"/>
              </w:rPr>
              <w:t>1.21</w:t>
            </w:r>
          </w:p>
        </w:tc>
      </w:tr>
      <w:tr w:rsidR="00E42721" w:rsidRPr="009B3DCC" w14:paraId="04E8EC8A" w14:textId="77777777" w:rsidTr="00F555E9">
        <w:trPr>
          <w:trHeight w:val="180"/>
        </w:trPr>
        <w:tc>
          <w:tcPr>
            <w:tcW w:w="360" w:type="dxa"/>
            <w:vAlign w:val="center"/>
            <w:hideMark/>
          </w:tcPr>
          <w:p w14:paraId="3619D2A5" w14:textId="77777777" w:rsidR="00E42721" w:rsidRPr="00312D86" w:rsidRDefault="00E42721" w:rsidP="00F555E9">
            <w:pPr>
              <w:snapToGrid w:val="0"/>
              <w:rPr>
                <w:sz w:val="16"/>
                <w:szCs w:val="16"/>
              </w:rPr>
            </w:pPr>
            <w:r w:rsidRPr="00312D86">
              <w:rPr>
                <w:color w:val="000000"/>
                <w:sz w:val="16"/>
                <w:szCs w:val="16"/>
              </w:rPr>
              <w:t>857</w:t>
            </w:r>
          </w:p>
        </w:tc>
        <w:tc>
          <w:tcPr>
            <w:tcW w:w="864" w:type="dxa"/>
            <w:vAlign w:val="center"/>
            <w:hideMark/>
          </w:tcPr>
          <w:p w14:paraId="17B2DDA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3ED53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2AC8321"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2F2F301A"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4055283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DF5B85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6AE28C3"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25EB967" w14:textId="77777777" w:rsidR="00E42721" w:rsidRPr="009B3DCC" w:rsidRDefault="00E42721" w:rsidP="00F555E9">
            <w:pPr>
              <w:snapToGrid w:val="0"/>
              <w:jc w:val="center"/>
              <w:rPr>
                <w:sz w:val="16"/>
                <w:szCs w:val="16"/>
              </w:rPr>
            </w:pPr>
            <w:r w:rsidRPr="00266687">
              <w:rPr>
                <w:color w:val="000000"/>
                <w:sz w:val="16"/>
                <w:szCs w:val="16"/>
              </w:rPr>
              <w:t>13.18</w:t>
            </w:r>
          </w:p>
        </w:tc>
        <w:tc>
          <w:tcPr>
            <w:tcW w:w="1008" w:type="dxa"/>
            <w:vAlign w:val="center"/>
            <w:hideMark/>
          </w:tcPr>
          <w:p w14:paraId="56FB61EF" w14:textId="77777777" w:rsidR="00E42721" w:rsidRPr="009B3DCC" w:rsidRDefault="00E42721" w:rsidP="00F555E9">
            <w:pPr>
              <w:snapToGrid w:val="0"/>
              <w:jc w:val="center"/>
              <w:rPr>
                <w:sz w:val="16"/>
                <w:szCs w:val="16"/>
              </w:rPr>
            </w:pPr>
            <w:r w:rsidRPr="00266687">
              <w:rPr>
                <w:color w:val="000000"/>
                <w:sz w:val="16"/>
                <w:szCs w:val="16"/>
              </w:rPr>
              <w:t>1.13</w:t>
            </w:r>
          </w:p>
        </w:tc>
      </w:tr>
      <w:tr w:rsidR="00E42721" w:rsidRPr="009B3DCC" w14:paraId="08574E6C" w14:textId="77777777" w:rsidTr="00F555E9">
        <w:trPr>
          <w:trHeight w:val="165"/>
        </w:trPr>
        <w:tc>
          <w:tcPr>
            <w:tcW w:w="360" w:type="dxa"/>
            <w:vAlign w:val="center"/>
            <w:hideMark/>
          </w:tcPr>
          <w:p w14:paraId="76C70E05" w14:textId="77777777" w:rsidR="00E42721" w:rsidRPr="00312D86" w:rsidRDefault="00E42721" w:rsidP="00F555E9">
            <w:pPr>
              <w:snapToGrid w:val="0"/>
              <w:rPr>
                <w:sz w:val="16"/>
                <w:szCs w:val="16"/>
              </w:rPr>
            </w:pPr>
            <w:r w:rsidRPr="00312D86">
              <w:rPr>
                <w:color w:val="000000"/>
                <w:sz w:val="16"/>
                <w:szCs w:val="16"/>
              </w:rPr>
              <w:t>858</w:t>
            </w:r>
          </w:p>
        </w:tc>
        <w:tc>
          <w:tcPr>
            <w:tcW w:w="864" w:type="dxa"/>
            <w:vAlign w:val="center"/>
            <w:hideMark/>
          </w:tcPr>
          <w:p w14:paraId="4D71D6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334EF4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0CB4537"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512B1616"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7CFB324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BC53B1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878C515"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7C2DADC3" w14:textId="77777777" w:rsidR="00E42721" w:rsidRPr="009B3DCC" w:rsidRDefault="00E42721" w:rsidP="00F555E9">
            <w:pPr>
              <w:snapToGrid w:val="0"/>
              <w:jc w:val="center"/>
              <w:rPr>
                <w:sz w:val="16"/>
                <w:szCs w:val="16"/>
              </w:rPr>
            </w:pPr>
            <w:r w:rsidRPr="00266687">
              <w:rPr>
                <w:color w:val="000000"/>
                <w:sz w:val="16"/>
                <w:szCs w:val="16"/>
              </w:rPr>
              <w:t>14.81</w:t>
            </w:r>
          </w:p>
        </w:tc>
        <w:tc>
          <w:tcPr>
            <w:tcW w:w="1008" w:type="dxa"/>
            <w:vAlign w:val="center"/>
            <w:hideMark/>
          </w:tcPr>
          <w:p w14:paraId="7F700AB2"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7ECBB8AC" w14:textId="77777777" w:rsidTr="00F555E9">
        <w:trPr>
          <w:trHeight w:val="165"/>
        </w:trPr>
        <w:tc>
          <w:tcPr>
            <w:tcW w:w="360" w:type="dxa"/>
            <w:vAlign w:val="center"/>
            <w:hideMark/>
          </w:tcPr>
          <w:p w14:paraId="18682D2D" w14:textId="77777777" w:rsidR="00E42721" w:rsidRPr="00312D86" w:rsidRDefault="00E42721" w:rsidP="00F555E9">
            <w:pPr>
              <w:snapToGrid w:val="0"/>
              <w:rPr>
                <w:sz w:val="16"/>
                <w:szCs w:val="16"/>
              </w:rPr>
            </w:pPr>
            <w:r w:rsidRPr="00312D86">
              <w:rPr>
                <w:color w:val="000000"/>
                <w:sz w:val="16"/>
                <w:szCs w:val="16"/>
              </w:rPr>
              <w:t>859</w:t>
            </w:r>
          </w:p>
        </w:tc>
        <w:tc>
          <w:tcPr>
            <w:tcW w:w="864" w:type="dxa"/>
            <w:vAlign w:val="center"/>
            <w:hideMark/>
          </w:tcPr>
          <w:p w14:paraId="6F99C3B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F5BE9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69E4802"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013D2668"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21F727A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1B9945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77C2B4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1941872" w14:textId="77777777" w:rsidR="00E42721" w:rsidRPr="009B3DCC" w:rsidRDefault="00E42721" w:rsidP="00F555E9">
            <w:pPr>
              <w:snapToGrid w:val="0"/>
              <w:jc w:val="center"/>
              <w:rPr>
                <w:sz w:val="16"/>
                <w:szCs w:val="16"/>
              </w:rPr>
            </w:pPr>
            <w:r w:rsidRPr="00266687">
              <w:rPr>
                <w:color w:val="000000"/>
                <w:sz w:val="16"/>
                <w:szCs w:val="16"/>
              </w:rPr>
              <w:t>13.21</w:t>
            </w:r>
          </w:p>
        </w:tc>
        <w:tc>
          <w:tcPr>
            <w:tcW w:w="1008" w:type="dxa"/>
            <w:vAlign w:val="center"/>
            <w:hideMark/>
          </w:tcPr>
          <w:p w14:paraId="497A95A5" w14:textId="77777777" w:rsidR="00E42721" w:rsidRPr="009B3DCC" w:rsidRDefault="00E42721" w:rsidP="00F555E9">
            <w:pPr>
              <w:snapToGrid w:val="0"/>
              <w:jc w:val="center"/>
              <w:rPr>
                <w:sz w:val="16"/>
                <w:szCs w:val="16"/>
              </w:rPr>
            </w:pPr>
            <w:r w:rsidRPr="00266687">
              <w:rPr>
                <w:color w:val="000000"/>
                <w:sz w:val="16"/>
                <w:szCs w:val="16"/>
              </w:rPr>
              <w:t>1.42</w:t>
            </w:r>
          </w:p>
        </w:tc>
      </w:tr>
      <w:tr w:rsidR="00E42721" w:rsidRPr="009B3DCC" w14:paraId="5B0BE6B4" w14:textId="77777777" w:rsidTr="00F555E9">
        <w:trPr>
          <w:trHeight w:val="165"/>
        </w:trPr>
        <w:tc>
          <w:tcPr>
            <w:tcW w:w="360" w:type="dxa"/>
            <w:vAlign w:val="center"/>
            <w:hideMark/>
          </w:tcPr>
          <w:p w14:paraId="6878A79A" w14:textId="77777777" w:rsidR="00E42721" w:rsidRPr="00312D86" w:rsidRDefault="00E42721" w:rsidP="00F555E9">
            <w:pPr>
              <w:snapToGrid w:val="0"/>
              <w:rPr>
                <w:sz w:val="16"/>
                <w:szCs w:val="16"/>
              </w:rPr>
            </w:pPr>
            <w:r w:rsidRPr="00312D86">
              <w:rPr>
                <w:color w:val="000000"/>
                <w:sz w:val="16"/>
                <w:szCs w:val="16"/>
              </w:rPr>
              <w:t>860</w:t>
            </w:r>
          </w:p>
        </w:tc>
        <w:tc>
          <w:tcPr>
            <w:tcW w:w="864" w:type="dxa"/>
            <w:vAlign w:val="center"/>
            <w:hideMark/>
          </w:tcPr>
          <w:p w14:paraId="77C2A85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C20DC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C97F11A"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3C092972"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4687D15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3761C5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5292DFC"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7D5FF3A" w14:textId="77777777" w:rsidR="00E42721" w:rsidRPr="009B3DCC" w:rsidRDefault="00E42721" w:rsidP="00F555E9">
            <w:pPr>
              <w:snapToGrid w:val="0"/>
              <w:jc w:val="center"/>
              <w:rPr>
                <w:sz w:val="16"/>
                <w:szCs w:val="16"/>
              </w:rPr>
            </w:pPr>
            <w:r w:rsidRPr="00266687">
              <w:rPr>
                <w:color w:val="000000"/>
                <w:sz w:val="16"/>
                <w:szCs w:val="16"/>
              </w:rPr>
              <w:t>11.99</w:t>
            </w:r>
          </w:p>
        </w:tc>
        <w:tc>
          <w:tcPr>
            <w:tcW w:w="1008" w:type="dxa"/>
            <w:vAlign w:val="center"/>
            <w:hideMark/>
          </w:tcPr>
          <w:p w14:paraId="47AD3660" w14:textId="77777777" w:rsidR="00E42721" w:rsidRPr="009B3DCC" w:rsidRDefault="00E42721" w:rsidP="00F555E9">
            <w:pPr>
              <w:snapToGrid w:val="0"/>
              <w:jc w:val="center"/>
              <w:rPr>
                <w:sz w:val="16"/>
                <w:szCs w:val="16"/>
              </w:rPr>
            </w:pPr>
            <w:r w:rsidRPr="00266687">
              <w:rPr>
                <w:color w:val="000000"/>
                <w:sz w:val="16"/>
                <w:szCs w:val="16"/>
              </w:rPr>
              <w:t>1.72</w:t>
            </w:r>
          </w:p>
        </w:tc>
      </w:tr>
      <w:tr w:rsidR="00E42721" w:rsidRPr="009B3DCC" w14:paraId="6BD74D5C" w14:textId="77777777" w:rsidTr="00F555E9">
        <w:trPr>
          <w:trHeight w:val="165"/>
        </w:trPr>
        <w:tc>
          <w:tcPr>
            <w:tcW w:w="360" w:type="dxa"/>
            <w:vAlign w:val="center"/>
            <w:hideMark/>
          </w:tcPr>
          <w:p w14:paraId="729E5B75" w14:textId="77777777" w:rsidR="00E42721" w:rsidRPr="00312D86" w:rsidRDefault="00E42721" w:rsidP="00F555E9">
            <w:pPr>
              <w:snapToGrid w:val="0"/>
              <w:rPr>
                <w:sz w:val="16"/>
                <w:szCs w:val="16"/>
              </w:rPr>
            </w:pPr>
            <w:r w:rsidRPr="00312D86">
              <w:rPr>
                <w:color w:val="000000"/>
                <w:sz w:val="16"/>
                <w:szCs w:val="16"/>
              </w:rPr>
              <w:t>861</w:t>
            </w:r>
          </w:p>
        </w:tc>
        <w:tc>
          <w:tcPr>
            <w:tcW w:w="864" w:type="dxa"/>
            <w:vAlign w:val="center"/>
            <w:hideMark/>
          </w:tcPr>
          <w:p w14:paraId="4027901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8CE99B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8EAFA03"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29860F58"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17077D0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554827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61E9C12"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F565440" w14:textId="77777777" w:rsidR="00E42721" w:rsidRPr="009B3DCC" w:rsidRDefault="00E42721" w:rsidP="00F555E9">
            <w:pPr>
              <w:snapToGrid w:val="0"/>
              <w:jc w:val="center"/>
              <w:rPr>
                <w:sz w:val="16"/>
                <w:szCs w:val="16"/>
              </w:rPr>
            </w:pPr>
            <w:r w:rsidRPr="00266687">
              <w:rPr>
                <w:color w:val="000000"/>
                <w:sz w:val="16"/>
                <w:szCs w:val="16"/>
              </w:rPr>
              <w:t>15.06</w:t>
            </w:r>
          </w:p>
        </w:tc>
        <w:tc>
          <w:tcPr>
            <w:tcW w:w="1008" w:type="dxa"/>
            <w:vAlign w:val="center"/>
            <w:hideMark/>
          </w:tcPr>
          <w:p w14:paraId="6DEB02CC" w14:textId="77777777" w:rsidR="00E42721" w:rsidRPr="009B3DCC" w:rsidRDefault="00E42721" w:rsidP="00F555E9">
            <w:pPr>
              <w:snapToGrid w:val="0"/>
              <w:jc w:val="center"/>
              <w:rPr>
                <w:sz w:val="16"/>
                <w:szCs w:val="16"/>
              </w:rPr>
            </w:pPr>
            <w:r w:rsidRPr="00266687">
              <w:rPr>
                <w:color w:val="000000"/>
                <w:sz w:val="16"/>
                <w:szCs w:val="16"/>
              </w:rPr>
              <w:t>1.74</w:t>
            </w:r>
          </w:p>
        </w:tc>
      </w:tr>
      <w:tr w:rsidR="00E42721" w:rsidRPr="009B3DCC" w14:paraId="70EBBA34" w14:textId="77777777" w:rsidTr="00F555E9">
        <w:trPr>
          <w:trHeight w:val="165"/>
        </w:trPr>
        <w:tc>
          <w:tcPr>
            <w:tcW w:w="360" w:type="dxa"/>
            <w:vAlign w:val="center"/>
            <w:hideMark/>
          </w:tcPr>
          <w:p w14:paraId="3DBFA900" w14:textId="77777777" w:rsidR="00E42721" w:rsidRPr="00312D86" w:rsidRDefault="00E42721" w:rsidP="00F555E9">
            <w:pPr>
              <w:snapToGrid w:val="0"/>
              <w:rPr>
                <w:sz w:val="16"/>
                <w:szCs w:val="16"/>
              </w:rPr>
            </w:pPr>
            <w:r w:rsidRPr="00312D86">
              <w:rPr>
                <w:color w:val="000000"/>
                <w:sz w:val="16"/>
                <w:szCs w:val="16"/>
              </w:rPr>
              <w:t>862</w:t>
            </w:r>
          </w:p>
        </w:tc>
        <w:tc>
          <w:tcPr>
            <w:tcW w:w="864" w:type="dxa"/>
            <w:vAlign w:val="center"/>
            <w:hideMark/>
          </w:tcPr>
          <w:p w14:paraId="7CC3321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765E5C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2C4D45"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7D9D2B53"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1194188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97C980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BE120D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6B64301" w14:textId="77777777" w:rsidR="00E42721" w:rsidRPr="009B3DCC" w:rsidRDefault="00E42721" w:rsidP="00F555E9">
            <w:pPr>
              <w:snapToGrid w:val="0"/>
              <w:jc w:val="center"/>
              <w:rPr>
                <w:sz w:val="16"/>
                <w:szCs w:val="16"/>
              </w:rPr>
            </w:pPr>
            <w:r w:rsidRPr="00266687">
              <w:rPr>
                <w:color w:val="000000"/>
                <w:sz w:val="16"/>
                <w:szCs w:val="16"/>
              </w:rPr>
              <w:t>16.78</w:t>
            </w:r>
          </w:p>
        </w:tc>
        <w:tc>
          <w:tcPr>
            <w:tcW w:w="1008" w:type="dxa"/>
            <w:vAlign w:val="center"/>
            <w:hideMark/>
          </w:tcPr>
          <w:p w14:paraId="59356836"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5CDFC705" w14:textId="77777777" w:rsidTr="00F555E9">
        <w:trPr>
          <w:trHeight w:val="165"/>
        </w:trPr>
        <w:tc>
          <w:tcPr>
            <w:tcW w:w="360" w:type="dxa"/>
            <w:vAlign w:val="center"/>
            <w:hideMark/>
          </w:tcPr>
          <w:p w14:paraId="1E534DE3" w14:textId="77777777" w:rsidR="00E42721" w:rsidRPr="00312D86" w:rsidRDefault="00E42721" w:rsidP="00F555E9">
            <w:pPr>
              <w:snapToGrid w:val="0"/>
              <w:rPr>
                <w:sz w:val="16"/>
                <w:szCs w:val="16"/>
              </w:rPr>
            </w:pPr>
            <w:r w:rsidRPr="00312D86">
              <w:rPr>
                <w:color w:val="000000"/>
                <w:sz w:val="16"/>
                <w:szCs w:val="16"/>
              </w:rPr>
              <w:t>863</w:t>
            </w:r>
          </w:p>
        </w:tc>
        <w:tc>
          <w:tcPr>
            <w:tcW w:w="864" w:type="dxa"/>
            <w:vAlign w:val="center"/>
            <w:hideMark/>
          </w:tcPr>
          <w:p w14:paraId="7CDFAD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C1564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CD340F"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1A52EF21"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7AAC89F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836E0A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C54C7B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B7EDD5F" w14:textId="77777777" w:rsidR="00E42721" w:rsidRPr="009B3DCC" w:rsidRDefault="00E42721" w:rsidP="00F555E9">
            <w:pPr>
              <w:snapToGrid w:val="0"/>
              <w:jc w:val="center"/>
              <w:rPr>
                <w:sz w:val="16"/>
                <w:szCs w:val="16"/>
              </w:rPr>
            </w:pPr>
            <w:r w:rsidRPr="00266687">
              <w:rPr>
                <w:color w:val="000000"/>
                <w:sz w:val="16"/>
                <w:szCs w:val="16"/>
              </w:rPr>
              <w:t>11.97</w:t>
            </w:r>
          </w:p>
        </w:tc>
        <w:tc>
          <w:tcPr>
            <w:tcW w:w="1008" w:type="dxa"/>
            <w:vAlign w:val="center"/>
            <w:hideMark/>
          </w:tcPr>
          <w:p w14:paraId="2CFF6559" w14:textId="77777777" w:rsidR="00E42721" w:rsidRPr="009B3DCC" w:rsidRDefault="00E42721" w:rsidP="00F555E9">
            <w:pPr>
              <w:snapToGrid w:val="0"/>
              <w:jc w:val="center"/>
              <w:rPr>
                <w:sz w:val="16"/>
                <w:szCs w:val="16"/>
              </w:rPr>
            </w:pPr>
            <w:r w:rsidRPr="00266687">
              <w:rPr>
                <w:color w:val="000000"/>
                <w:sz w:val="16"/>
                <w:szCs w:val="16"/>
              </w:rPr>
              <w:t>0.94</w:t>
            </w:r>
          </w:p>
        </w:tc>
      </w:tr>
      <w:tr w:rsidR="00E42721" w:rsidRPr="009B3DCC" w14:paraId="0A02C6FD" w14:textId="77777777" w:rsidTr="00F555E9">
        <w:trPr>
          <w:trHeight w:val="165"/>
        </w:trPr>
        <w:tc>
          <w:tcPr>
            <w:tcW w:w="360" w:type="dxa"/>
            <w:vAlign w:val="center"/>
            <w:hideMark/>
          </w:tcPr>
          <w:p w14:paraId="0FE2F3CB" w14:textId="77777777" w:rsidR="00E42721" w:rsidRPr="00312D86" w:rsidRDefault="00E42721" w:rsidP="00F555E9">
            <w:pPr>
              <w:snapToGrid w:val="0"/>
              <w:rPr>
                <w:sz w:val="16"/>
                <w:szCs w:val="16"/>
              </w:rPr>
            </w:pPr>
            <w:r w:rsidRPr="00312D86">
              <w:rPr>
                <w:color w:val="000000"/>
                <w:sz w:val="16"/>
                <w:szCs w:val="16"/>
              </w:rPr>
              <w:t>864</w:t>
            </w:r>
          </w:p>
        </w:tc>
        <w:tc>
          <w:tcPr>
            <w:tcW w:w="864" w:type="dxa"/>
            <w:vAlign w:val="center"/>
            <w:hideMark/>
          </w:tcPr>
          <w:p w14:paraId="10AF789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6B1AA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8EE3BD7"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467A8464"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6535CFA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C6B7BD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27B39A8"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C5FA53D" w14:textId="77777777" w:rsidR="00E42721" w:rsidRPr="009B3DCC" w:rsidRDefault="00E42721" w:rsidP="00F555E9">
            <w:pPr>
              <w:snapToGrid w:val="0"/>
              <w:jc w:val="center"/>
              <w:rPr>
                <w:sz w:val="16"/>
                <w:szCs w:val="16"/>
              </w:rPr>
            </w:pPr>
            <w:r w:rsidRPr="00266687">
              <w:rPr>
                <w:color w:val="000000"/>
                <w:sz w:val="16"/>
                <w:szCs w:val="16"/>
              </w:rPr>
              <w:t>13.13</w:t>
            </w:r>
          </w:p>
        </w:tc>
        <w:tc>
          <w:tcPr>
            <w:tcW w:w="1008" w:type="dxa"/>
            <w:vAlign w:val="center"/>
            <w:hideMark/>
          </w:tcPr>
          <w:p w14:paraId="2C5312BE" w14:textId="77777777" w:rsidR="00E42721" w:rsidRPr="009B3DCC" w:rsidRDefault="00E42721" w:rsidP="00F555E9">
            <w:pPr>
              <w:snapToGrid w:val="0"/>
              <w:jc w:val="center"/>
              <w:rPr>
                <w:sz w:val="16"/>
                <w:szCs w:val="16"/>
              </w:rPr>
            </w:pPr>
            <w:r w:rsidRPr="00266687">
              <w:rPr>
                <w:color w:val="000000"/>
                <w:sz w:val="16"/>
                <w:szCs w:val="16"/>
              </w:rPr>
              <w:t>1.36</w:t>
            </w:r>
          </w:p>
        </w:tc>
      </w:tr>
      <w:tr w:rsidR="00E42721" w:rsidRPr="009B3DCC" w14:paraId="2D6B95A7" w14:textId="77777777" w:rsidTr="00F555E9">
        <w:trPr>
          <w:trHeight w:val="165"/>
        </w:trPr>
        <w:tc>
          <w:tcPr>
            <w:tcW w:w="360" w:type="dxa"/>
            <w:vAlign w:val="center"/>
            <w:hideMark/>
          </w:tcPr>
          <w:p w14:paraId="279881B9" w14:textId="77777777" w:rsidR="00E42721" w:rsidRPr="00312D86" w:rsidRDefault="00E42721" w:rsidP="00F555E9">
            <w:pPr>
              <w:snapToGrid w:val="0"/>
              <w:rPr>
                <w:sz w:val="16"/>
                <w:szCs w:val="16"/>
              </w:rPr>
            </w:pPr>
            <w:r w:rsidRPr="00312D86">
              <w:rPr>
                <w:color w:val="000000"/>
                <w:sz w:val="16"/>
                <w:szCs w:val="16"/>
              </w:rPr>
              <w:t>865</w:t>
            </w:r>
          </w:p>
        </w:tc>
        <w:tc>
          <w:tcPr>
            <w:tcW w:w="864" w:type="dxa"/>
            <w:vAlign w:val="center"/>
            <w:hideMark/>
          </w:tcPr>
          <w:p w14:paraId="20B5575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7E3B8B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631E261"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62C668E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70B3FCB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3F340F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611067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63129C4" w14:textId="77777777" w:rsidR="00E42721" w:rsidRPr="009B3DCC" w:rsidRDefault="00E42721" w:rsidP="00F555E9">
            <w:pPr>
              <w:snapToGrid w:val="0"/>
              <w:jc w:val="center"/>
              <w:rPr>
                <w:sz w:val="16"/>
                <w:szCs w:val="16"/>
              </w:rPr>
            </w:pPr>
            <w:r w:rsidRPr="00266687">
              <w:rPr>
                <w:color w:val="000000"/>
                <w:sz w:val="16"/>
                <w:szCs w:val="16"/>
              </w:rPr>
              <w:t>12.29</w:t>
            </w:r>
          </w:p>
        </w:tc>
        <w:tc>
          <w:tcPr>
            <w:tcW w:w="1008" w:type="dxa"/>
            <w:vAlign w:val="center"/>
            <w:hideMark/>
          </w:tcPr>
          <w:p w14:paraId="171C22B1" w14:textId="77777777" w:rsidR="00E42721" w:rsidRPr="009B3DCC" w:rsidRDefault="00E42721" w:rsidP="00F555E9">
            <w:pPr>
              <w:snapToGrid w:val="0"/>
              <w:jc w:val="center"/>
              <w:rPr>
                <w:sz w:val="16"/>
                <w:szCs w:val="16"/>
              </w:rPr>
            </w:pPr>
            <w:r w:rsidRPr="00266687">
              <w:rPr>
                <w:color w:val="000000"/>
                <w:sz w:val="16"/>
                <w:szCs w:val="16"/>
              </w:rPr>
              <w:t>1.16</w:t>
            </w:r>
          </w:p>
        </w:tc>
      </w:tr>
      <w:tr w:rsidR="00E42721" w:rsidRPr="009B3DCC" w14:paraId="7C0563C7" w14:textId="77777777" w:rsidTr="00F555E9">
        <w:trPr>
          <w:trHeight w:val="165"/>
        </w:trPr>
        <w:tc>
          <w:tcPr>
            <w:tcW w:w="360" w:type="dxa"/>
            <w:vAlign w:val="center"/>
            <w:hideMark/>
          </w:tcPr>
          <w:p w14:paraId="1358E7BC" w14:textId="77777777" w:rsidR="00E42721" w:rsidRPr="00312D86" w:rsidRDefault="00E42721" w:rsidP="00F555E9">
            <w:pPr>
              <w:snapToGrid w:val="0"/>
              <w:rPr>
                <w:sz w:val="16"/>
                <w:szCs w:val="16"/>
              </w:rPr>
            </w:pPr>
            <w:r w:rsidRPr="00312D86">
              <w:rPr>
                <w:color w:val="000000"/>
                <w:sz w:val="16"/>
                <w:szCs w:val="16"/>
              </w:rPr>
              <w:t>866</w:t>
            </w:r>
          </w:p>
        </w:tc>
        <w:tc>
          <w:tcPr>
            <w:tcW w:w="864" w:type="dxa"/>
            <w:vAlign w:val="center"/>
            <w:hideMark/>
          </w:tcPr>
          <w:p w14:paraId="54BED66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336B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7B20D64"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74B870E5"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62CFEA8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D6598F5"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DA9CD44"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6347083" w14:textId="77777777" w:rsidR="00E42721" w:rsidRPr="009B3DCC" w:rsidRDefault="00E42721" w:rsidP="00F555E9">
            <w:pPr>
              <w:snapToGrid w:val="0"/>
              <w:jc w:val="center"/>
              <w:rPr>
                <w:sz w:val="16"/>
                <w:szCs w:val="16"/>
              </w:rPr>
            </w:pPr>
            <w:r w:rsidRPr="00266687">
              <w:rPr>
                <w:color w:val="000000"/>
                <w:sz w:val="16"/>
                <w:szCs w:val="16"/>
              </w:rPr>
              <w:t>13.71</w:t>
            </w:r>
          </w:p>
        </w:tc>
        <w:tc>
          <w:tcPr>
            <w:tcW w:w="1008" w:type="dxa"/>
            <w:vAlign w:val="center"/>
            <w:hideMark/>
          </w:tcPr>
          <w:p w14:paraId="74CD1E04" w14:textId="77777777" w:rsidR="00E42721" w:rsidRPr="009B3DCC" w:rsidRDefault="00E42721" w:rsidP="00F555E9">
            <w:pPr>
              <w:snapToGrid w:val="0"/>
              <w:jc w:val="center"/>
              <w:rPr>
                <w:sz w:val="16"/>
                <w:szCs w:val="16"/>
              </w:rPr>
            </w:pPr>
            <w:r w:rsidRPr="00266687">
              <w:rPr>
                <w:color w:val="000000"/>
                <w:sz w:val="16"/>
                <w:szCs w:val="16"/>
              </w:rPr>
              <w:t>1.25</w:t>
            </w:r>
          </w:p>
        </w:tc>
      </w:tr>
      <w:tr w:rsidR="00E42721" w:rsidRPr="009B3DCC" w14:paraId="697062CB" w14:textId="77777777" w:rsidTr="00F555E9">
        <w:trPr>
          <w:trHeight w:val="165"/>
        </w:trPr>
        <w:tc>
          <w:tcPr>
            <w:tcW w:w="360" w:type="dxa"/>
            <w:vAlign w:val="center"/>
            <w:hideMark/>
          </w:tcPr>
          <w:p w14:paraId="75D1D1E2" w14:textId="77777777" w:rsidR="00E42721" w:rsidRPr="00312D86" w:rsidRDefault="00E42721" w:rsidP="00F555E9">
            <w:pPr>
              <w:snapToGrid w:val="0"/>
              <w:rPr>
                <w:sz w:val="16"/>
                <w:szCs w:val="16"/>
              </w:rPr>
            </w:pPr>
            <w:r w:rsidRPr="00312D86">
              <w:rPr>
                <w:color w:val="000000"/>
                <w:sz w:val="16"/>
                <w:szCs w:val="16"/>
              </w:rPr>
              <w:t>867</w:t>
            </w:r>
          </w:p>
        </w:tc>
        <w:tc>
          <w:tcPr>
            <w:tcW w:w="864" w:type="dxa"/>
            <w:vAlign w:val="center"/>
            <w:hideMark/>
          </w:tcPr>
          <w:p w14:paraId="0D6DD0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8E0B84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00AC38D"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67FCDBCD"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6A8930B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C1FF11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070FA29"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6939EBEE" w14:textId="77777777" w:rsidR="00E42721" w:rsidRPr="009B3DCC" w:rsidRDefault="00E42721" w:rsidP="00F555E9">
            <w:pPr>
              <w:snapToGrid w:val="0"/>
              <w:jc w:val="center"/>
              <w:rPr>
                <w:sz w:val="16"/>
                <w:szCs w:val="16"/>
              </w:rPr>
            </w:pPr>
            <w:r w:rsidRPr="00266687">
              <w:rPr>
                <w:color w:val="000000"/>
                <w:sz w:val="16"/>
                <w:szCs w:val="16"/>
              </w:rPr>
              <w:t>15.10</w:t>
            </w:r>
          </w:p>
        </w:tc>
        <w:tc>
          <w:tcPr>
            <w:tcW w:w="1008" w:type="dxa"/>
            <w:vAlign w:val="center"/>
            <w:hideMark/>
          </w:tcPr>
          <w:p w14:paraId="6E1CFF05" w14:textId="77777777" w:rsidR="00E42721" w:rsidRPr="009B3DCC" w:rsidRDefault="00E42721" w:rsidP="00F555E9">
            <w:pPr>
              <w:snapToGrid w:val="0"/>
              <w:jc w:val="center"/>
              <w:rPr>
                <w:sz w:val="16"/>
                <w:szCs w:val="16"/>
              </w:rPr>
            </w:pPr>
            <w:r w:rsidRPr="00266687">
              <w:rPr>
                <w:color w:val="000000"/>
                <w:sz w:val="16"/>
                <w:szCs w:val="16"/>
              </w:rPr>
              <w:t>1.41</w:t>
            </w:r>
          </w:p>
        </w:tc>
      </w:tr>
      <w:tr w:rsidR="00E42721" w:rsidRPr="009B3DCC" w14:paraId="2165BA67" w14:textId="77777777" w:rsidTr="00F555E9">
        <w:trPr>
          <w:trHeight w:val="165"/>
        </w:trPr>
        <w:tc>
          <w:tcPr>
            <w:tcW w:w="360" w:type="dxa"/>
            <w:vAlign w:val="center"/>
            <w:hideMark/>
          </w:tcPr>
          <w:p w14:paraId="178AE8E1" w14:textId="77777777" w:rsidR="00E42721" w:rsidRPr="00312D86" w:rsidRDefault="00E42721" w:rsidP="00F555E9">
            <w:pPr>
              <w:snapToGrid w:val="0"/>
              <w:rPr>
                <w:sz w:val="16"/>
                <w:szCs w:val="16"/>
              </w:rPr>
            </w:pPr>
            <w:r w:rsidRPr="00312D86">
              <w:rPr>
                <w:color w:val="000000"/>
                <w:sz w:val="16"/>
                <w:szCs w:val="16"/>
              </w:rPr>
              <w:t>868</w:t>
            </w:r>
          </w:p>
        </w:tc>
        <w:tc>
          <w:tcPr>
            <w:tcW w:w="864" w:type="dxa"/>
            <w:vAlign w:val="center"/>
            <w:hideMark/>
          </w:tcPr>
          <w:p w14:paraId="4714BF2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F5221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29A2AD"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3C5283E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449B9A4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07A495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E5C8D9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FB16EF2" w14:textId="77777777" w:rsidR="00E42721" w:rsidRPr="009B3DCC" w:rsidRDefault="00E42721" w:rsidP="00F555E9">
            <w:pPr>
              <w:snapToGrid w:val="0"/>
              <w:jc w:val="center"/>
              <w:rPr>
                <w:sz w:val="16"/>
                <w:szCs w:val="16"/>
              </w:rPr>
            </w:pPr>
            <w:r w:rsidRPr="00266687">
              <w:rPr>
                <w:color w:val="000000"/>
                <w:sz w:val="16"/>
                <w:szCs w:val="16"/>
              </w:rPr>
              <w:t>11.22</w:t>
            </w:r>
          </w:p>
        </w:tc>
        <w:tc>
          <w:tcPr>
            <w:tcW w:w="1008" w:type="dxa"/>
            <w:vAlign w:val="center"/>
            <w:hideMark/>
          </w:tcPr>
          <w:p w14:paraId="24F9E227" w14:textId="77777777" w:rsidR="00E42721" w:rsidRPr="009B3DCC" w:rsidRDefault="00E42721" w:rsidP="00F555E9">
            <w:pPr>
              <w:snapToGrid w:val="0"/>
              <w:jc w:val="center"/>
              <w:rPr>
                <w:sz w:val="16"/>
                <w:szCs w:val="16"/>
              </w:rPr>
            </w:pPr>
            <w:r w:rsidRPr="00266687">
              <w:rPr>
                <w:color w:val="000000"/>
                <w:sz w:val="16"/>
                <w:szCs w:val="16"/>
              </w:rPr>
              <w:t>0.72</w:t>
            </w:r>
          </w:p>
        </w:tc>
      </w:tr>
      <w:tr w:rsidR="00E42721" w:rsidRPr="009B3DCC" w14:paraId="21419CE2" w14:textId="77777777" w:rsidTr="00F555E9">
        <w:trPr>
          <w:trHeight w:val="165"/>
        </w:trPr>
        <w:tc>
          <w:tcPr>
            <w:tcW w:w="360" w:type="dxa"/>
            <w:vAlign w:val="center"/>
            <w:hideMark/>
          </w:tcPr>
          <w:p w14:paraId="56ACB8CA" w14:textId="77777777" w:rsidR="00E42721" w:rsidRPr="00312D86" w:rsidRDefault="00E42721" w:rsidP="00F555E9">
            <w:pPr>
              <w:snapToGrid w:val="0"/>
              <w:rPr>
                <w:sz w:val="16"/>
                <w:szCs w:val="16"/>
              </w:rPr>
            </w:pPr>
            <w:r w:rsidRPr="00312D86">
              <w:rPr>
                <w:color w:val="000000"/>
                <w:sz w:val="16"/>
                <w:szCs w:val="16"/>
              </w:rPr>
              <w:t>869</w:t>
            </w:r>
          </w:p>
        </w:tc>
        <w:tc>
          <w:tcPr>
            <w:tcW w:w="864" w:type="dxa"/>
            <w:vAlign w:val="center"/>
            <w:hideMark/>
          </w:tcPr>
          <w:p w14:paraId="3B3A00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B2427F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51EF69D"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3FE7DFD8"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3D83303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CDDAA8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EE33916"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E11BE36" w14:textId="77777777" w:rsidR="00E42721" w:rsidRPr="009B3DCC" w:rsidRDefault="00E42721" w:rsidP="00F555E9">
            <w:pPr>
              <w:snapToGrid w:val="0"/>
              <w:jc w:val="center"/>
              <w:rPr>
                <w:sz w:val="16"/>
                <w:szCs w:val="16"/>
              </w:rPr>
            </w:pPr>
            <w:r w:rsidRPr="00266687">
              <w:rPr>
                <w:color w:val="000000"/>
                <w:sz w:val="16"/>
                <w:szCs w:val="16"/>
              </w:rPr>
              <w:t>14.87</w:t>
            </w:r>
          </w:p>
        </w:tc>
        <w:tc>
          <w:tcPr>
            <w:tcW w:w="1008" w:type="dxa"/>
            <w:vAlign w:val="center"/>
            <w:hideMark/>
          </w:tcPr>
          <w:p w14:paraId="49BAE074" w14:textId="77777777" w:rsidR="00E42721" w:rsidRPr="009B3DCC" w:rsidRDefault="00E42721" w:rsidP="00F555E9">
            <w:pPr>
              <w:snapToGrid w:val="0"/>
              <w:jc w:val="center"/>
              <w:rPr>
                <w:sz w:val="16"/>
                <w:szCs w:val="16"/>
              </w:rPr>
            </w:pPr>
            <w:r w:rsidRPr="00266687">
              <w:rPr>
                <w:color w:val="000000"/>
                <w:sz w:val="16"/>
                <w:szCs w:val="16"/>
              </w:rPr>
              <w:t>0.88</w:t>
            </w:r>
          </w:p>
        </w:tc>
      </w:tr>
      <w:tr w:rsidR="00E42721" w:rsidRPr="009B3DCC" w14:paraId="7230BCB0" w14:textId="77777777" w:rsidTr="00F555E9">
        <w:trPr>
          <w:trHeight w:val="165"/>
        </w:trPr>
        <w:tc>
          <w:tcPr>
            <w:tcW w:w="360" w:type="dxa"/>
            <w:vAlign w:val="center"/>
            <w:hideMark/>
          </w:tcPr>
          <w:p w14:paraId="6D2C3C4D" w14:textId="77777777" w:rsidR="00E42721" w:rsidRPr="00312D86" w:rsidRDefault="00E42721" w:rsidP="00F555E9">
            <w:pPr>
              <w:snapToGrid w:val="0"/>
              <w:rPr>
                <w:sz w:val="16"/>
                <w:szCs w:val="16"/>
              </w:rPr>
            </w:pPr>
            <w:r w:rsidRPr="00312D86">
              <w:rPr>
                <w:color w:val="000000"/>
                <w:sz w:val="16"/>
                <w:szCs w:val="16"/>
              </w:rPr>
              <w:lastRenderedPageBreak/>
              <w:t>870</w:t>
            </w:r>
          </w:p>
        </w:tc>
        <w:tc>
          <w:tcPr>
            <w:tcW w:w="864" w:type="dxa"/>
            <w:vAlign w:val="center"/>
            <w:hideMark/>
          </w:tcPr>
          <w:p w14:paraId="55124A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9C6220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1139BEB"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68513D2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0FA385D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F516BE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1A579F9"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445255F" w14:textId="77777777" w:rsidR="00E42721" w:rsidRPr="009B3DCC" w:rsidRDefault="00E42721" w:rsidP="00F555E9">
            <w:pPr>
              <w:snapToGrid w:val="0"/>
              <w:jc w:val="center"/>
              <w:rPr>
                <w:sz w:val="16"/>
                <w:szCs w:val="16"/>
              </w:rPr>
            </w:pPr>
            <w:r w:rsidRPr="00266687">
              <w:rPr>
                <w:color w:val="000000"/>
                <w:sz w:val="16"/>
                <w:szCs w:val="16"/>
              </w:rPr>
              <w:t>13.36</w:t>
            </w:r>
          </w:p>
        </w:tc>
        <w:tc>
          <w:tcPr>
            <w:tcW w:w="1008" w:type="dxa"/>
            <w:vAlign w:val="center"/>
            <w:hideMark/>
          </w:tcPr>
          <w:p w14:paraId="6BB74DCE" w14:textId="77777777" w:rsidR="00E42721" w:rsidRPr="009B3DCC" w:rsidRDefault="00E42721" w:rsidP="00F555E9">
            <w:pPr>
              <w:snapToGrid w:val="0"/>
              <w:jc w:val="center"/>
              <w:rPr>
                <w:sz w:val="16"/>
                <w:szCs w:val="16"/>
              </w:rPr>
            </w:pPr>
            <w:r w:rsidRPr="00266687">
              <w:rPr>
                <w:color w:val="000000"/>
                <w:sz w:val="16"/>
                <w:szCs w:val="16"/>
              </w:rPr>
              <w:t>1.12</w:t>
            </w:r>
          </w:p>
        </w:tc>
      </w:tr>
      <w:tr w:rsidR="00E42721" w:rsidRPr="009B3DCC" w14:paraId="13DB7B8B" w14:textId="77777777" w:rsidTr="00F555E9">
        <w:trPr>
          <w:trHeight w:val="180"/>
        </w:trPr>
        <w:tc>
          <w:tcPr>
            <w:tcW w:w="360" w:type="dxa"/>
            <w:vAlign w:val="center"/>
            <w:hideMark/>
          </w:tcPr>
          <w:p w14:paraId="52C398A8" w14:textId="77777777" w:rsidR="00E42721" w:rsidRPr="00312D86" w:rsidRDefault="00E42721" w:rsidP="00F555E9">
            <w:pPr>
              <w:snapToGrid w:val="0"/>
              <w:rPr>
                <w:sz w:val="16"/>
                <w:szCs w:val="16"/>
              </w:rPr>
            </w:pPr>
            <w:r w:rsidRPr="00312D86">
              <w:rPr>
                <w:color w:val="000000"/>
                <w:sz w:val="16"/>
                <w:szCs w:val="16"/>
              </w:rPr>
              <w:t>871</w:t>
            </w:r>
          </w:p>
        </w:tc>
        <w:tc>
          <w:tcPr>
            <w:tcW w:w="864" w:type="dxa"/>
            <w:vAlign w:val="center"/>
            <w:hideMark/>
          </w:tcPr>
          <w:p w14:paraId="34C4547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AE89D6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8ECAD79"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2AC7E86E"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522C85F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11C7C4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CD8429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F7FD81F" w14:textId="77777777" w:rsidR="00E42721" w:rsidRPr="009B3DCC" w:rsidRDefault="00E42721" w:rsidP="00F555E9">
            <w:pPr>
              <w:snapToGrid w:val="0"/>
              <w:jc w:val="center"/>
              <w:rPr>
                <w:sz w:val="16"/>
                <w:szCs w:val="16"/>
              </w:rPr>
            </w:pPr>
            <w:r w:rsidRPr="00266687">
              <w:rPr>
                <w:color w:val="000000"/>
                <w:sz w:val="16"/>
                <w:szCs w:val="16"/>
              </w:rPr>
              <w:t>14.59</w:t>
            </w:r>
          </w:p>
        </w:tc>
        <w:tc>
          <w:tcPr>
            <w:tcW w:w="1008" w:type="dxa"/>
            <w:vAlign w:val="center"/>
            <w:hideMark/>
          </w:tcPr>
          <w:p w14:paraId="469316B8" w14:textId="77777777" w:rsidR="00E42721" w:rsidRPr="009B3DCC" w:rsidRDefault="00E42721" w:rsidP="00F555E9">
            <w:pPr>
              <w:snapToGrid w:val="0"/>
              <w:jc w:val="center"/>
              <w:rPr>
                <w:sz w:val="16"/>
                <w:szCs w:val="16"/>
              </w:rPr>
            </w:pPr>
            <w:r w:rsidRPr="00266687">
              <w:rPr>
                <w:color w:val="000000"/>
                <w:sz w:val="16"/>
                <w:szCs w:val="16"/>
              </w:rPr>
              <w:t>1.00</w:t>
            </w:r>
          </w:p>
        </w:tc>
      </w:tr>
      <w:tr w:rsidR="00E42721" w:rsidRPr="009B3DCC" w14:paraId="076A02F9" w14:textId="77777777" w:rsidTr="00F555E9">
        <w:trPr>
          <w:trHeight w:val="165"/>
        </w:trPr>
        <w:tc>
          <w:tcPr>
            <w:tcW w:w="360" w:type="dxa"/>
            <w:vAlign w:val="center"/>
            <w:hideMark/>
          </w:tcPr>
          <w:p w14:paraId="661F5025" w14:textId="77777777" w:rsidR="00E42721" w:rsidRPr="00312D86" w:rsidRDefault="00E42721" w:rsidP="00F555E9">
            <w:pPr>
              <w:snapToGrid w:val="0"/>
              <w:rPr>
                <w:sz w:val="16"/>
                <w:szCs w:val="16"/>
              </w:rPr>
            </w:pPr>
            <w:r w:rsidRPr="00312D86">
              <w:rPr>
                <w:color w:val="000000"/>
                <w:sz w:val="16"/>
                <w:szCs w:val="16"/>
              </w:rPr>
              <w:t>872</w:t>
            </w:r>
          </w:p>
        </w:tc>
        <w:tc>
          <w:tcPr>
            <w:tcW w:w="864" w:type="dxa"/>
            <w:vAlign w:val="center"/>
            <w:hideMark/>
          </w:tcPr>
          <w:p w14:paraId="5A5294A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1E86A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7201A99"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75A90AF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7116861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822EA9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E8F3CD0"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81CBEBF" w14:textId="77777777" w:rsidR="00E42721" w:rsidRPr="009B3DCC" w:rsidRDefault="00E42721" w:rsidP="00F555E9">
            <w:pPr>
              <w:snapToGrid w:val="0"/>
              <w:jc w:val="center"/>
              <w:rPr>
                <w:sz w:val="16"/>
                <w:szCs w:val="16"/>
              </w:rPr>
            </w:pPr>
            <w:r w:rsidRPr="00266687">
              <w:rPr>
                <w:color w:val="000000"/>
                <w:sz w:val="16"/>
                <w:szCs w:val="16"/>
              </w:rPr>
              <w:t>15.22</w:t>
            </w:r>
          </w:p>
        </w:tc>
        <w:tc>
          <w:tcPr>
            <w:tcW w:w="1008" w:type="dxa"/>
            <w:vAlign w:val="center"/>
            <w:hideMark/>
          </w:tcPr>
          <w:p w14:paraId="21CE6E4B" w14:textId="77777777" w:rsidR="00E42721" w:rsidRPr="009B3DCC" w:rsidRDefault="00E42721" w:rsidP="00F555E9">
            <w:pPr>
              <w:snapToGrid w:val="0"/>
              <w:jc w:val="center"/>
              <w:rPr>
                <w:sz w:val="16"/>
                <w:szCs w:val="16"/>
              </w:rPr>
            </w:pPr>
            <w:r w:rsidRPr="00266687">
              <w:rPr>
                <w:color w:val="000000"/>
                <w:sz w:val="16"/>
                <w:szCs w:val="16"/>
              </w:rPr>
              <w:t>1.22</w:t>
            </w:r>
          </w:p>
        </w:tc>
      </w:tr>
      <w:tr w:rsidR="00E42721" w:rsidRPr="009B3DCC" w14:paraId="07102CD8" w14:textId="77777777" w:rsidTr="00F555E9">
        <w:trPr>
          <w:trHeight w:val="165"/>
        </w:trPr>
        <w:tc>
          <w:tcPr>
            <w:tcW w:w="360" w:type="dxa"/>
            <w:vAlign w:val="center"/>
            <w:hideMark/>
          </w:tcPr>
          <w:p w14:paraId="0900C820" w14:textId="77777777" w:rsidR="00E42721" w:rsidRPr="00312D86" w:rsidRDefault="00E42721" w:rsidP="00F555E9">
            <w:pPr>
              <w:snapToGrid w:val="0"/>
              <w:rPr>
                <w:sz w:val="16"/>
                <w:szCs w:val="16"/>
              </w:rPr>
            </w:pPr>
            <w:r w:rsidRPr="00312D86">
              <w:rPr>
                <w:color w:val="000000"/>
                <w:sz w:val="16"/>
                <w:szCs w:val="16"/>
              </w:rPr>
              <w:t>873</w:t>
            </w:r>
          </w:p>
        </w:tc>
        <w:tc>
          <w:tcPr>
            <w:tcW w:w="864" w:type="dxa"/>
            <w:vAlign w:val="center"/>
            <w:hideMark/>
          </w:tcPr>
          <w:p w14:paraId="7E0A39E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95C61A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81B44EC"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692FD1DF"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6A93446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EB529C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71137EB"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F9F5B2F" w14:textId="77777777" w:rsidR="00E42721" w:rsidRPr="009B3DCC" w:rsidRDefault="00E42721" w:rsidP="00F555E9">
            <w:pPr>
              <w:snapToGrid w:val="0"/>
              <w:jc w:val="center"/>
              <w:rPr>
                <w:sz w:val="16"/>
                <w:szCs w:val="16"/>
              </w:rPr>
            </w:pPr>
            <w:r w:rsidRPr="00266687">
              <w:rPr>
                <w:color w:val="000000"/>
                <w:sz w:val="16"/>
                <w:szCs w:val="16"/>
              </w:rPr>
              <w:t>16.70</w:t>
            </w:r>
          </w:p>
        </w:tc>
        <w:tc>
          <w:tcPr>
            <w:tcW w:w="1008" w:type="dxa"/>
            <w:vAlign w:val="center"/>
            <w:hideMark/>
          </w:tcPr>
          <w:p w14:paraId="7F7A049E" w14:textId="77777777" w:rsidR="00E42721" w:rsidRPr="009B3DCC" w:rsidRDefault="00E42721" w:rsidP="00F555E9">
            <w:pPr>
              <w:snapToGrid w:val="0"/>
              <w:jc w:val="center"/>
              <w:rPr>
                <w:sz w:val="16"/>
                <w:szCs w:val="16"/>
              </w:rPr>
            </w:pPr>
            <w:r w:rsidRPr="00266687">
              <w:rPr>
                <w:color w:val="000000"/>
                <w:sz w:val="16"/>
                <w:szCs w:val="16"/>
              </w:rPr>
              <w:t>1.43</w:t>
            </w:r>
          </w:p>
        </w:tc>
      </w:tr>
      <w:tr w:rsidR="00E42721" w:rsidRPr="009B3DCC" w14:paraId="4A5EA821" w14:textId="77777777" w:rsidTr="00F555E9">
        <w:trPr>
          <w:trHeight w:val="165"/>
        </w:trPr>
        <w:tc>
          <w:tcPr>
            <w:tcW w:w="360" w:type="dxa"/>
            <w:vAlign w:val="center"/>
            <w:hideMark/>
          </w:tcPr>
          <w:p w14:paraId="12950F4C" w14:textId="77777777" w:rsidR="00E42721" w:rsidRPr="00312D86" w:rsidRDefault="00E42721" w:rsidP="00F555E9">
            <w:pPr>
              <w:snapToGrid w:val="0"/>
              <w:rPr>
                <w:sz w:val="16"/>
                <w:szCs w:val="16"/>
              </w:rPr>
            </w:pPr>
            <w:r w:rsidRPr="00312D86">
              <w:rPr>
                <w:color w:val="000000"/>
                <w:sz w:val="16"/>
                <w:szCs w:val="16"/>
              </w:rPr>
              <w:t>874</w:t>
            </w:r>
          </w:p>
        </w:tc>
        <w:tc>
          <w:tcPr>
            <w:tcW w:w="864" w:type="dxa"/>
            <w:vAlign w:val="center"/>
            <w:hideMark/>
          </w:tcPr>
          <w:p w14:paraId="7B788C4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A99B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7CF350D"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233313C8"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798AB43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931D7D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833003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79D24E4" w14:textId="77777777" w:rsidR="00E42721" w:rsidRPr="009B3DCC" w:rsidRDefault="00E42721" w:rsidP="00F555E9">
            <w:pPr>
              <w:snapToGrid w:val="0"/>
              <w:jc w:val="center"/>
              <w:rPr>
                <w:sz w:val="16"/>
                <w:szCs w:val="16"/>
              </w:rPr>
            </w:pPr>
            <w:r w:rsidRPr="00266687">
              <w:rPr>
                <w:color w:val="000000"/>
                <w:sz w:val="16"/>
                <w:szCs w:val="16"/>
              </w:rPr>
              <w:t>13.76</w:t>
            </w:r>
          </w:p>
        </w:tc>
        <w:tc>
          <w:tcPr>
            <w:tcW w:w="1008" w:type="dxa"/>
            <w:vAlign w:val="center"/>
            <w:hideMark/>
          </w:tcPr>
          <w:p w14:paraId="329CF48E" w14:textId="77777777" w:rsidR="00E42721" w:rsidRPr="009B3DCC" w:rsidRDefault="00E42721" w:rsidP="00F555E9">
            <w:pPr>
              <w:snapToGrid w:val="0"/>
              <w:jc w:val="center"/>
              <w:rPr>
                <w:sz w:val="16"/>
                <w:szCs w:val="16"/>
              </w:rPr>
            </w:pPr>
            <w:r w:rsidRPr="00266687">
              <w:rPr>
                <w:color w:val="000000"/>
                <w:sz w:val="16"/>
                <w:szCs w:val="16"/>
              </w:rPr>
              <w:t>0.98</w:t>
            </w:r>
          </w:p>
        </w:tc>
      </w:tr>
      <w:tr w:rsidR="00E42721" w:rsidRPr="009B3DCC" w14:paraId="0144F2F7" w14:textId="77777777" w:rsidTr="00F555E9">
        <w:trPr>
          <w:trHeight w:val="165"/>
        </w:trPr>
        <w:tc>
          <w:tcPr>
            <w:tcW w:w="360" w:type="dxa"/>
            <w:vAlign w:val="center"/>
            <w:hideMark/>
          </w:tcPr>
          <w:p w14:paraId="2C64CAD6" w14:textId="77777777" w:rsidR="00E42721" w:rsidRPr="00312D86" w:rsidRDefault="00E42721" w:rsidP="00F555E9">
            <w:pPr>
              <w:snapToGrid w:val="0"/>
              <w:rPr>
                <w:sz w:val="16"/>
                <w:szCs w:val="16"/>
              </w:rPr>
            </w:pPr>
            <w:r w:rsidRPr="00312D86">
              <w:rPr>
                <w:color w:val="000000"/>
                <w:sz w:val="16"/>
                <w:szCs w:val="16"/>
              </w:rPr>
              <w:t>875</w:t>
            </w:r>
          </w:p>
        </w:tc>
        <w:tc>
          <w:tcPr>
            <w:tcW w:w="864" w:type="dxa"/>
            <w:vAlign w:val="center"/>
            <w:hideMark/>
          </w:tcPr>
          <w:p w14:paraId="31C64D3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8CBF7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5996668"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
          <w:p w14:paraId="18FA9680"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606C639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934C54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88154E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4A37537" w14:textId="77777777" w:rsidR="00E42721" w:rsidRPr="009B3DCC" w:rsidRDefault="00E42721" w:rsidP="00F555E9">
            <w:pPr>
              <w:snapToGrid w:val="0"/>
              <w:jc w:val="center"/>
              <w:rPr>
                <w:sz w:val="16"/>
                <w:szCs w:val="16"/>
              </w:rPr>
            </w:pPr>
            <w:r w:rsidRPr="00266687">
              <w:rPr>
                <w:color w:val="000000"/>
                <w:sz w:val="16"/>
                <w:szCs w:val="16"/>
              </w:rPr>
              <w:t>16.49</w:t>
            </w:r>
          </w:p>
        </w:tc>
        <w:tc>
          <w:tcPr>
            <w:tcW w:w="1008" w:type="dxa"/>
            <w:vAlign w:val="center"/>
            <w:hideMark/>
          </w:tcPr>
          <w:p w14:paraId="1DD4A183" w14:textId="77777777" w:rsidR="00E42721" w:rsidRPr="009B3DCC" w:rsidRDefault="00E42721" w:rsidP="00F555E9">
            <w:pPr>
              <w:snapToGrid w:val="0"/>
              <w:jc w:val="center"/>
              <w:rPr>
                <w:sz w:val="16"/>
                <w:szCs w:val="16"/>
              </w:rPr>
            </w:pPr>
            <w:r w:rsidRPr="00266687">
              <w:rPr>
                <w:color w:val="000000"/>
                <w:sz w:val="16"/>
                <w:szCs w:val="16"/>
              </w:rPr>
              <w:t>1.09</w:t>
            </w:r>
          </w:p>
        </w:tc>
      </w:tr>
      <w:tr w:rsidR="00E42721" w:rsidRPr="009B3DCC" w14:paraId="2234ABE6" w14:textId="77777777" w:rsidTr="00F555E9">
        <w:trPr>
          <w:trHeight w:val="165"/>
        </w:trPr>
        <w:tc>
          <w:tcPr>
            <w:tcW w:w="360" w:type="dxa"/>
            <w:vAlign w:val="center"/>
            <w:hideMark/>
          </w:tcPr>
          <w:p w14:paraId="4D298F13" w14:textId="77777777" w:rsidR="00E42721" w:rsidRPr="00312D86" w:rsidRDefault="00E42721" w:rsidP="00F555E9">
            <w:pPr>
              <w:snapToGrid w:val="0"/>
              <w:rPr>
                <w:sz w:val="16"/>
                <w:szCs w:val="16"/>
              </w:rPr>
            </w:pPr>
            <w:r w:rsidRPr="00312D86">
              <w:rPr>
                <w:color w:val="000000"/>
                <w:sz w:val="16"/>
                <w:szCs w:val="16"/>
              </w:rPr>
              <w:t>876</w:t>
            </w:r>
          </w:p>
        </w:tc>
        <w:tc>
          <w:tcPr>
            <w:tcW w:w="864" w:type="dxa"/>
            <w:vAlign w:val="center"/>
            <w:hideMark/>
          </w:tcPr>
          <w:p w14:paraId="4E629F3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83326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C31C4C8"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
          <w:p w14:paraId="3C56EFF1"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6E3FCEB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0EAE88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EE6470C"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3407B51" w14:textId="77777777" w:rsidR="00E42721" w:rsidRPr="009B3DCC" w:rsidRDefault="00E42721" w:rsidP="00F555E9">
            <w:pPr>
              <w:snapToGrid w:val="0"/>
              <w:jc w:val="center"/>
              <w:rPr>
                <w:sz w:val="16"/>
                <w:szCs w:val="16"/>
              </w:rPr>
            </w:pPr>
            <w:r w:rsidRPr="00266687">
              <w:rPr>
                <w:color w:val="000000"/>
                <w:sz w:val="16"/>
                <w:szCs w:val="16"/>
              </w:rPr>
              <w:t>17.34</w:t>
            </w:r>
          </w:p>
        </w:tc>
        <w:tc>
          <w:tcPr>
            <w:tcW w:w="1008" w:type="dxa"/>
            <w:vAlign w:val="center"/>
            <w:hideMark/>
          </w:tcPr>
          <w:p w14:paraId="2BC791E4" w14:textId="77777777" w:rsidR="00E42721" w:rsidRPr="009B3DCC" w:rsidRDefault="00E42721" w:rsidP="00F555E9">
            <w:pPr>
              <w:snapToGrid w:val="0"/>
              <w:jc w:val="center"/>
              <w:rPr>
                <w:sz w:val="16"/>
                <w:szCs w:val="16"/>
              </w:rPr>
            </w:pPr>
            <w:r w:rsidRPr="00266687">
              <w:rPr>
                <w:color w:val="000000"/>
                <w:sz w:val="16"/>
                <w:szCs w:val="16"/>
              </w:rPr>
              <w:t>1.27</w:t>
            </w:r>
          </w:p>
        </w:tc>
      </w:tr>
      <w:tr w:rsidR="00E42721" w:rsidRPr="009B3DCC" w14:paraId="4B6ECCA3" w14:textId="77777777" w:rsidTr="00F555E9">
        <w:trPr>
          <w:trHeight w:val="165"/>
        </w:trPr>
        <w:tc>
          <w:tcPr>
            <w:tcW w:w="360" w:type="dxa"/>
            <w:vAlign w:val="center"/>
            <w:hideMark/>
          </w:tcPr>
          <w:p w14:paraId="59B368C0" w14:textId="77777777" w:rsidR="00E42721" w:rsidRPr="00312D86" w:rsidRDefault="00E42721" w:rsidP="00F555E9">
            <w:pPr>
              <w:snapToGrid w:val="0"/>
              <w:rPr>
                <w:sz w:val="16"/>
                <w:szCs w:val="16"/>
              </w:rPr>
            </w:pPr>
            <w:r w:rsidRPr="00312D86">
              <w:rPr>
                <w:color w:val="000000"/>
                <w:sz w:val="16"/>
                <w:szCs w:val="16"/>
              </w:rPr>
              <w:t>877</w:t>
            </w:r>
          </w:p>
        </w:tc>
        <w:tc>
          <w:tcPr>
            <w:tcW w:w="864" w:type="dxa"/>
            <w:vAlign w:val="center"/>
            <w:hideMark/>
          </w:tcPr>
          <w:p w14:paraId="52C671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FF2C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55460E4"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
          <w:p w14:paraId="2115E485"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5FEC860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FDF825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C98AA8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7D31C90" w14:textId="77777777" w:rsidR="00E42721" w:rsidRPr="009B3DCC" w:rsidRDefault="00E42721" w:rsidP="00F555E9">
            <w:pPr>
              <w:snapToGrid w:val="0"/>
              <w:jc w:val="center"/>
              <w:rPr>
                <w:sz w:val="16"/>
                <w:szCs w:val="16"/>
              </w:rPr>
            </w:pPr>
            <w:r w:rsidRPr="00266687">
              <w:rPr>
                <w:color w:val="000000"/>
                <w:sz w:val="16"/>
                <w:szCs w:val="16"/>
              </w:rPr>
              <w:t>17.94</w:t>
            </w:r>
          </w:p>
        </w:tc>
        <w:tc>
          <w:tcPr>
            <w:tcW w:w="1008" w:type="dxa"/>
            <w:vAlign w:val="center"/>
            <w:hideMark/>
          </w:tcPr>
          <w:p w14:paraId="58FBB580"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323014AA" w14:textId="77777777" w:rsidTr="00F555E9">
        <w:trPr>
          <w:trHeight w:val="165"/>
        </w:trPr>
        <w:tc>
          <w:tcPr>
            <w:tcW w:w="360" w:type="dxa"/>
            <w:vAlign w:val="center"/>
            <w:hideMark/>
          </w:tcPr>
          <w:p w14:paraId="74AD5A96" w14:textId="77777777" w:rsidR="00E42721" w:rsidRPr="00312D86" w:rsidRDefault="00E42721" w:rsidP="00F555E9">
            <w:pPr>
              <w:snapToGrid w:val="0"/>
              <w:rPr>
                <w:sz w:val="16"/>
                <w:szCs w:val="16"/>
              </w:rPr>
            </w:pPr>
            <w:r w:rsidRPr="00312D86">
              <w:rPr>
                <w:color w:val="000000"/>
                <w:sz w:val="16"/>
                <w:szCs w:val="16"/>
              </w:rPr>
              <w:t>878</w:t>
            </w:r>
          </w:p>
        </w:tc>
        <w:tc>
          <w:tcPr>
            <w:tcW w:w="864" w:type="dxa"/>
            <w:vAlign w:val="center"/>
            <w:hideMark/>
          </w:tcPr>
          <w:p w14:paraId="3979105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475EB4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AD093D4"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
          <w:p w14:paraId="5EC42852"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264BB8D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FDFA6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77BF80A"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79E7816E" w14:textId="77777777" w:rsidR="00E42721" w:rsidRPr="009B3DCC" w:rsidRDefault="00E42721" w:rsidP="00F555E9">
            <w:pPr>
              <w:snapToGrid w:val="0"/>
              <w:jc w:val="center"/>
              <w:rPr>
                <w:sz w:val="16"/>
                <w:szCs w:val="16"/>
              </w:rPr>
            </w:pPr>
            <w:r w:rsidRPr="00266687">
              <w:rPr>
                <w:color w:val="000000"/>
                <w:sz w:val="16"/>
                <w:szCs w:val="16"/>
              </w:rPr>
              <w:t>18.12</w:t>
            </w:r>
          </w:p>
        </w:tc>
        <w:tc>
          <w:tcPr>
            <w:tcW w:w="1008" w:type="dxa"/>
            <w:vAlign w:val="center"/>
            <w:hideMark/>
          </w:tcPr>
          <w:p w14:paraId="415D4515" w14:textId="77777777" w:rsidR="00E42721" w:rsidRPr="009B3DCC" w:rsidRDefault="00E42721" w:rsidP="00F555E9">
            <w:pPr>
              <w:snapToGrid w:val="0"/>
              <w:jc w:val="center"/>
              <w:rPr>
                <w:sz w:val="16"/>
                <w:szCs w:val="16"/>
              </w:rPr>
            </w:pPr>
            <w:r w:rsidRPr="00266687">
              <w:rPr>
                <w:color w:val="000000"/>
                <w:sz w:val="16"/>
                <w:szCs w:val="16"/>
              </w:rPr>
              <w:t>1.41</w:t>
            </w:r>
          </w:p>
        </w:tc>
      </w:tr>
      <w:tr w:rsidR="00E42721" w:rsidRPr="009B3DCC" w14:paraId="47F2F92F" w14:textId="77777777" w:rsidTr="00F555E9">
        <w:trPr>
          <w:trHeight w:val="165"/>
        </w:trPr>
        <w:tc>
          <w:tcPr>
            <w:tcW w:w="360" w:type="dxa"/>
            <w:vAlign w:val="center"/>
            <w:hideMark/>
          </w:tcPr>
          <w:p w14:paraId="79959605" w14:textId="77777777" w:rsidR="00E42721" w:rsidRPr="00312D86" w:rsidRDefault="00E42721" w:rsidP="00F555E9">
            <w:pPr>
              <w:snapToGrid w:val="0"/>
              <w:rPr>
                <w:sz w:val="16"/>
                <w:szCs w:val="16"/>
              </w:rPr>
            </w:pPr>
            <w:r w:rsidRPr="00312D86">
              <w:rPr>
                <w:color w:val="000000"/>
                <w:sz w:val="16"/>
                <w:szCs w:val="16"/>
              </w:rPr>
              <w:t>879</w:t>
            </w:r>
          </w:p>
        </w:tc>
        <w:tc>
          <w:tcPr>
            <w:tcW w:w="864" w:type="dxa"/>
            <w:vAlign w:val="center"/>
            <w:hideMark/>
          </w:tcPr>
          <w:p w14:paraId="7AA93C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94D9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E640546"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
          <w:p w14:paraId="0E2B40A0"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2C5AE6B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6518A8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13BBED8"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C155CF5" w14:textId="77777777" w:rsidR="00E42721" w:rsidRPr="009B3DCC" w:rsidRDefault="00E42721" w:rsidP="00F555E9">
            <w:pPr>
              <w:snapToGrid w:val="0"/>
              <w:jc w:val="center"/>
              <w:rPr>
                <w:sz w:val="16"/>
                <w:szCs w:val="16"/>
              </w:rPr>
            </w:pPr>
            <w:r w:rsidRPr="00266687">
              <w:rPr>
                <w:color w:val="000000"/>
                <w:sz w:val="16"/>
                <w:szCs w:val="16"/>
              </w:rPr>
              <w:t>20.49</w:t>
            </w:r>
          </w:p>
        </w:tc>
        <w:tc>
          <w:tcPr>
            <w:tcW w:w="1008" w:type="dxa"/>
            <w:vAlign w:val="center"/>
            <w:hideMark/>
          </w:tcPr>
          <w:p w14:paraId="7A9BD979" w14:textId="77777777" w:rsidR="00E42721" w:rsidRPr="009B3DCC" w:rsidRDefault="00E42721" w:rsidP="00F555E9">
            <w:pPr>
              <w:snapToGrid w:val="0"/>
              <w:jc w:val="center"/>
              <w:rPr>
                <w:sz w:val="16"/>
                <w:szCs w:val="16"/>
              </w:rPr>
            </w:pPr>
            <w:r w:rsidRPr="00266687">
              <w:rPr>
                <w:color w:val="000000"/>
                <w:sz w:val="16"/>
                <w:szCs w:val="16"/>
              </w:rPr>
              <w:t>1.42</w:t>
            </w:r>
          </w:p>
        </w:tc>
      </w:tr>
      <w:tr w:rsidR="00E42721" w:rsidRPr="009B3DCC" w14:paraId="1606BB99" w14:textId="77777777" w:rsidTr="00F555E9">
        <w:trPr>
          <w:trHeight w:val="165"/>
        </w:trPr>
        <w:tc>
          <w:tcPr>
            <w:tcW w:w="360" w:type="dxa"/>
            <w:vAlign w:val="center"/>
            <w:hideMark/>
          </w:tcPr>
          <w:p w14:paraId="4F4E4E39" w14:textId="77777777" w:rsidR="00E42721" w:rsidRPr="00312D86" w:rsidRDefault="00E42721" w:rsidP="00F555E9">
            <w:pPr>
              <w:snapToGrid w:val="0"/>
              <w:rPr>
                <w:sz w:val="16"/>
                <w:szCs w:val="16"/>
              </w:rPr>
            </w:pPr>
            <w:r w:rsidRPr="00312D86">
              <w:rPr>
                <w:color w:val="000000"/>
                <w:sz w:val="16"/>
                <w:szCs w:val="16"/>
              </w:rPr>
              <w:t>880</w:t>
            </w:r>
          </w:p>
        </w:tc>
        <w:tc>
          <w:tcPr>
            <w:tcW w:w="864" w:type="dxa"/>
            <w:vAlign w:val="center"/>
            <w:hideMark/>
          </w:tcPr>
          <w:p w14:paraId="0A1BCB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76860A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A50ED8A"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
          <w:p w14:paraId="7DB59F2C"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3BA8453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74D82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A95235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6798BEA" w14:textId="77777777" w:rsidR="00E42721" w:rsidRPr="009B3DCC" w:rsidRDefault="00E42721" w:rsidP="00F555E9">
            <w:pPr>
              <w:snapToGrid w:val="0"/>
              <w:jc w:val="center"/>
              <w:rPr>
                <w:sz w:val="16"/>
                <w:szCs w:val="16"/>
              </w:rPr>
            </w:pPr>
            <w:r w:rsidRPr="00266687">
              <w:rPr>
                <w:color w:val="000000"/>
                <w:sz w:val="16"/>
                <w:szCs w:val="16"/>
              </w:rPr>
              <w:t>16.26</w:t>
            </w:r>
          </w:p>
        </w:tc>
        <w:tc>
          <w:tcPr>
            <w:tcW w:w="1008" w:type="dxa"/>
            <w:vAlign w:val="center"/>
            <w:hideMark/>
          </w:tcPr>
          <w:p w14:paraId="7FF9322C" w14:textId="77777777" w:rsidR="00E42721" w:rsidRPr="009B3DCC" w:rsidRDefault="00E42721" w:rsidP="00F555E9">
            <w:pPr>
              <w:snapToGrid w:val="0"/>
              <w:jc w:val="center"/>
              <w:rPr>
                <w:sz w:val="16"/>
                <w:szCs w:val="16"/>
              </w:rPr>
            </w:pPr>
            <w:r w:rsidRPr="00266687">
              <w:rPr>
                <w:color w:val="000000"/>
                <w:sz w:val="16"/>
                <w:szCs w:val="16"/>
              </w:rPr>
              <w:t>1.11</w:t>
            </w:r>
          </w:p>
        </w:tc>
      </w:tr>
      <w:tr w:rsidR="00E42721" w:rsidRPr="009B3DCC" w14:paraId="7223BCAF" w14:textId="77777777" w:rsidTr="00F555E9">
        <w:trPr>
          <w:trHeight w:val="165"/>
        </w:trPr>
        <w:tc>
          <w:tcPr>
            <w:tcW w:w="360" w:type="dxa"/>
            <w:vAlign w:val="center"/>
            <w:hideMark/>
          </w:tcPr>
          <w:p w14:paraId="1B578891" w14:textId="77777777" w:rsidR="00E42721" w:rsidRPr="00312D86" w:rsidRDefault="00E42721" w:rsidP="00F555E9">
            <w:pPr>
              <w:snapToGrid w:val="0"/>
              <w:rPr>
                <w:sz w:val="16"/>
                <w:szCs w:val="16"/>
              </w:rPr>
            </w:pPr>
            <w:r w:rsidRPr="00312D86">
              <w:rPr>
                <w:color w:val="000000"/>
                <w:sz w:val="16"/>
                <w:szCs w:val="16"/>
              </w:rPr>
              <w:t>881</w:t>
            </w:r>
          </w:p>
        </w:tc>
        <w:tc>
          <w:tcPr>
            <w:tcW w:w="864" w:type="dxa"/>
            <w:vAlign w:val="center"/>
            <w:hideMark/>
          </w:tcPr>
          <w:p w14:paraId="081EEE0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59F5E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DFC6F9D"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
          <w:p w14:paraId="0852D30C"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6C77345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341F1A2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83A7D5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6E85204"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799F5F9B"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0DE2EEAE" w14:textId="77777777" w:rsidTr="00F555E9">
        <w:trPr>
          <w:trHeight w:val="165"/>
        </w:trPr>
        <w:tc>
          <w:tcPr>
            <w:tcW w:w="360" w:type="dxa"/>
            <w:vAlign w:val="center"/>
            <w:hideMark/>
          </w:tcPr>
          <w:p w14:paraId="600A7DAF" w14:textId="77777777" w:rsidR="00E42721" w:rsidRPr="00312D86" w:rsidRDefault="00E42721" w:rsidP="00F555E9">
            <w:pPr>
              <w:snapToGrid w:val="0"/>
              <w:rPr>
                <w:sz w:val="16"/>
                <w:szCs w:val="16"/>
              </w:rPr>
            </w:pPr>
            <w:r w:rsidRPr="00312D86">
              <w:rPr>
                <w:color w:val="000000"/>
                <w:sz w:val="16"/>
                <w:szCs w:val="16"/>
              </w:rPr>
              <w:t>882</w:t>
            </w:r>
          </w:p>
        </w:tc>
        <w:tc>
          <w:tcPr>
            <w:tcW w:w="864" w:type="dxa"/>
            <w:vAlign w:val="center"/>
            <w:hideMark/>
          </w:tcPr>
          <w:p w14:paraId="0D84830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FA2B4C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FFEE47B"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
          <w:p w14:paraId="40900B84"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71168FB5"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0993FAE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D0D5C58"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49C4913"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0AAC4515"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53969A9B" w14:textId="77777777" w:rsidTr="00F555E9">
        <w:trPr>
          <w:trHeight w:val="165"/>
        </w:trPr>
        <w:tc>
          <w:tcPr>
            <w:tcW w:w="360" w:type="dxa"/>
            <w:vAlign w:val="center"/>
            <w:hideMark/>
          </w:tcPr>
          <w:p w14:paraId="55EB3797" w14:textId="77777777" w:rsidR="00E42721" w:rsidRPr="00312D86" w:rsidRDefault="00E42721" w:rsidP="00F555E9">
            <w:pPr>
              <w:snapToGrid w:val="0"/>
              <w:rPr>
                <w:sz w:val="16"/>
                <w:szCs w:val="16"/>
              </w:rPr>
            </w:pPr>
            <w:r w:rsidRPr="00312D86">
              <w:rPr>
                <w:color w:val="000000"/>
                <w:sz w:val="16"/>
                <w:szCs w:val="16"/>
              </w:rPr>
              <w:t>883</w:t>
            </w:r>
          </w:p>
        </w:tc>
        <w:tc>
          <w:tcPr>
            <w:tcW w:w="864" w:type="dxa"/>
            <w:vAlign w:val="center"/>
            <w:hideMark/>
          </w:tcPr>
          <w:p w14:paraId="3BC0866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3F1027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FF99D40"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
          <w:p w14:paraId="1612754C"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5D2A9E4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707EAE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5CC8913"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62B364DC"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1731264A"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51F6F42A" w14:textId="77777777" w:rsidTr="00F555E9">
        <w:trPr>
          <w:trHeight w:val="165"/>
        </w:trPr>
        <w:tc>
          <w:tcPr>
            <w:tcW w:w="360" w:type="dxa"/>
            <w:vAlign w:val="center"/>
            <w:hideMark/>
          </w:tcPr>
          <w:p w14:paraId="53B60F37" w14:textId="77777777" w:rsidR="00E42721" w:rsidRPr="00312D86" w:rsidRDefault="00E42721" w:rsidP="00F555E9">
            <w:pPr>
              <w:snapToGrid w:val="0"/>
              <w:rPr>
                <w:sz w:val="16"/>
                <w:szCs w:val="16"/>
              </w:rPr>
            </w:pPr>
            <w:r w:rsidRPr="00312D86">
              <w:rPr>
                <w:color w:val="000000"/>
                <w:sz w:val="16"/>
                <w:szCs w:val="16"/>
              </w:rPr>
              <w:t>884</w:t>
            </w:r>
          </w:p>
        </w:tc>
        <w:tc>
          <w:tcPr>
            <w:tcW w:w="864" w:type="dxa"/>
            <w:vAlign w:val="center"/>
            <w:hideMark/>
          </w:tcPr>
          <w:p w14:paraId="0A7281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5EB7B7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5ECF2E1"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
          <w:p w14:paraId="3E2E695F"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158D2DD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42554A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72D243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9D34FDC"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6AAB8AC1"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2609BEFB" w14:textId="77777777" w:rsidTr="00F555E9">
        <w:trPr>
          <w:trHeight w:val="165"/>
        </w:trPr>
        <w:tc>
          <w:tcPr>
            <w:tcW w:w="360" w:type="dxa"/>
            <w:vAlign w:val="center"/>
            <w:hideMark/>
          </w:tcPr>
          <w:p w14:paraId="0A01D83C" w14:textId="77777777" w:rsidR="00E42721" w:rsidRPr="00312D86" w:rsidRDefault="00E42721" w:rsidP="00F555E9">
            <w:pPr>
              <w:snapToGrid w:val="0"/>
              <w:rPr>
                <w:sz w:val="16"/>
                <w:szCs w:val="16"/>
              </w:rPr>
            </w:pPr>
            <w:r w:rsidRPr="00312D86">
              <w:rPr>
                <w:color w:val="000000"/>
                <w:sz w:val="16"/>
                <w:szCs w:val="16"/>
              </w:rPr>
              <w:t>885</w:t>
            </w:r>
          </w:p>
        </w:tc>
        <w:tc>
          <w:tcPr>
            <w:tcW w:w="864" w:type="dxa"/>
            <w:vAlign w:val="center"/>
            <w:hideMark/>
          </w:tcPr>
          <w:p w14:paraId="03D13BA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CE9746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323FA0B"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
          <w:p w14:paraId="463C7BA5"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19604854"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DC37AC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F493FD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821F882"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7A478D6E"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6FAFBD08" w14:textId="77777777" w:rsidTr="00F555E9">
        <w:trPr>
          <w:trHeight w:val="180"/>
        </w:trPr>
        <w:tc>
          <w:tcPr>
            <w:tcW w:w="360" w:type="dxa"/>
            <w:vAlign w:val="center"/>
            <w:hideMark/>
          </w:tcPr>
          <w:p w14:paraId="5EF06D23" w14:textId="77777777" w:rsidR="00E42721" w:rsidRPr="00312D86" w:rsidRDefault="00E42721" w:rsidP="00F555E9">
            <w:pPr>
              <w:snapToGrid w:val="0"/>
              <w:rPr>
                <w:sz w:val="16"/>
                <w:szCs w:val="16"/>
              </w:rPr>
            </w:pPr>
            <w:r w:rsidRPr="00312D86">
              <w:rPr>
                <w:color w:val="000000"/>
                <w:sz w:val="16"/>
                <w:szCs w:val="16"/>
              </w:rPr>
              <w:t>886</w:t>
            </w:r>
          </w:p>
        </w:tc>
        <w:tc>
          <w:tcPr>
            <w:tcW w:w="864" w:type="dxa"/>
            <w:vAlign w:val="center"/>
            <w:hideMark/>
          </w:tcPr>
          <w:p w14:paraId="4897BC4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01E73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B4BF1BC"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
          <w:p w14:paraId="1B857060"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6934C1C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27FAE44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F13803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A2A4EFE" w14:textId="77777777" w:rsidR="00E42721" w:rsidRPr="009B3DCC" w:rsidRDefault="00E42721" w:rsidP="00F555E9">
            <w:pPr>
              <w:snapToGrid w:val="0"/>
              <w:jc w:val="center"/>
              <w:rPr>
                <w:sz w:val="16"/>
                <w:szCs w:val="16"/>
              </w:rPr>
            </w:pPr>
            <w:r w:rsidRPr="00266687">
              <w:rPr>
                <w:color w:val="000000"/>
                <w:sz w:val="16"/>
                <w:szCs w:val="16"/>
              </w:rPr>
              <w:t>3.50</w:t>
            </w:r>
          </w:p>
        </w:tc>
        <w:tc>
          <w:tcPr>
            <w:tcW w:w="1008" w:type="dxa"/>
            <w:vAlign w:val="center"/>
            <w:hideMark/>
          </w:tcPr>
          <w:p w14:paraId="142522AB"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1BFD486E" w14:textId="77777777" w:rsidTr="00F555E9">
        <w:trPr>
          <w:trHeight w:val="165"/>
        </w:trPr>
        <w:tc>
          <w:tcPr>
            <w:tcW w:w="360" w:type="dxa"/>
            <w:vAlign w:val="center"/>
            <w:hideMark/>
          </w:tcPr>
          <w:p w14:paraId="43F3BD9D" w14:textId="77777777" w:rsidR="00E42721" w:rsidRPr="00312D86" w:rsidRDefault="00E42721" w:rsidP="00F555E9">
            <w:pPr>
              <w:snapToGrid w:val="0"/>
              <w:rPr>
                <w:sz w:val="16"/>
                <w:szCs w:val="16"/>
              </w:rPr>
            </w:pPr>
            <w:r w:rsidRPr="00312D86">
              <w:rPr>
                <w:color w:val="000000"/>
                <w:sz w:val="16"/>
                <w:szCs w:val="16"/>
              </w:rPr>
              <w:t>887</w:t>
            </w:r>
          </w:p>
        </w:tc>
        <w:tc>
          <w:tcPr>
            <w:tcW w:w="864" w:type="dxa"/>
            <w:vAlign w:val="center"/>
            <w:hideMark/>
          </w:tcPr>
          <w:p w14:paraId="78BE047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CBEB15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AA6E5C6"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
          <w:p w14:paraId="5FC99E1E"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54C3BFC9"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4A1688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F33A2BC"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AF70035" w14:textId="77777777" w:rsidR="00E42721" w:rsidRPr="009B3DCC" w:rsidRDefault="00E42721" w:rsidP="00F555E9">
            <w:pPr>
              <w:snapToGrid w:val="0"/>
              <w:jc w:val="center"/>
              <w:rPr>
                <w:sz w:val="16"/>
                <w:szCs w:val="16"/>
              </w:rPr>
            </w:pPr>
            <w:r w:rsidRPr="00266687">
              <w:rPr>
                <w:color w:val="000000"/>
                <w:sz w:val="16"/>
                <w:szCs w:val="16"/>
              </w:rPr>
              <w:t>3.70</w:t>
            </w:r>
          </w:p>
        </w:tc>
        <w:tc>
          <w:tcPr>
            <w:tcW w:w="1008" w:type="dxa"/>
            <w:vAlign w:val="center"/>
            <w:hideMark/>
          </w:tcPr>
          <w:p w14:paraId="60CFB91C"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1DAD211F" w14:textId="77777777" w:rsidTr="00F555E9">
        <w:trPr>
          <w:trHeight w:val="165"/>
        </w:trPr>
        <w:tc>
          <w:tcPr>
            <w:tcW w:w="360" w:type="dxa"/>
            <w:vAlign w:val="center"/>
            <w:hideMark/>
          </w:tcPr>
          <w:p w14:paraId="5ED074F5" w14:textId="77777777" w:rsidR="00E42721" w:rsidRPr="00312D86" w:rsidRDefault="00E42721" w:rsidP="00F555E9">
            <w:pPr>
              <w:snapToGrid w:val="0"/>
              <w:rPr>
                <w:sz w:val="16"/>
                <w:szCs w:val="16"/>
              </w:rPr>
            </w:pPr>
            <w:r w:rsidRPr="00312D86">
              <w:rPr>
                <w:color w:val="000000"/>
                <w:sz w:val="16"/>
                <w:szCs w:val="16"/>
              </w:rPr>
              <w:t>888</w:t>
            </w:r>
          </w:p>
        </w:tc>
        <w:tc>
          <w:tcPr>
            <w:tcW w:w="864" w:type="dxa"/>
            <w:vAlign w:val="center"/>
            <w:hideMark/>
          </w:tcPr>
          <w:p w14:paraId="7E23C26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CE5DCB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951E0C0"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
          <w:p w14:paraId="35281864"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5E3C8AB8"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3A29F3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0C3E4A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628311E" w14:textId="77777777" w:rsidR="00E42721" w:rsidRPr="009B3DCC" w:rsidRDefault="00E42721" w:rsidP="00F555E9">
            <w:pPr>
              <w:snapToGrid w:val="0"/>
              <w:jc w:val="center"/>
              <w:rPr>
                <w:sz w:val="16"/>
                <w:szCs w:val="16"/>
              </w:rPr>
            </w:pPr>
            <w:r w:rsidRPr="00266687">
              <w:rPr>
                <w:color w:val="000000"/>
                <w:sz w:val="16"/>
                <w:szCs w:val="16"/>
              </w:rPr>
              <w:t>4.00</w:t>
            </w:r>
          </w:p>
        </w:tc>
        <w:tc>
          <w:tcPr>
            <w:tcW w:w="1008" w:type="dxa"/>
            <w:vAlign w:val="center"/>
            <w:hideMark/>
          </w:tcPr>
          <w:p w14:paraId="1EF0F9D5"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1631BC2A" w14:textId="77777777" w:rsidTr="00F555E9">
        <w:trPr>
          <w:trHeight w:val="165"/>
        </w:trPr>
        <w:tc>
          <w:tcPr>
            <w:tcW w:w="360" w:type="dxa"/>
            <w:vAlign w:val="center"/>
            <w:hideMark/>
          </w:tcPr>
          <w:p w14:paraId="15DC5358" w14:textId="77777777" w:rsidR="00E42721" w:rsidRPr="00312D86" w:rsidRDefault="00E42721" w:rsidP="00F555E9">
            <w:pPr>
              <w:snapToGrid w:val="0"/>
              <w:rPr>
                <w:sz w:val="16"/>
                <w:szCs w:val="16"/>
              </w:rPr>
            </w:pPr>
            <w:r w:rsidRPr="00312D86">
              <w:rPr>
                <w:color w:val="000000"/>
                <w:sz w:val="16"/>
                <w:szCs w:val="16"/>
              </w:rPr>
              <w:t>889</w:t>
            </w:r>
          </w:p>
        </w:tc>
        <w:tc>
          <w:tcPr>
            <w:tcW w:w="864" w:type="dxa"/>
            <w:vAlign w:val="center"/>
            <w:hideMark/>
          </w:tcPr>
          <w:p w14:paraId="4076097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B562A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3B389CF"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19BA6D32"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1FFBC3F9"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899F2C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502EB5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C0C6EC2" w14:textId="77777777" w:rsidR="00E42721" w:rsidRPr="009B3DCC" w:rsidRDefault="00E42721" w:rsidP="00F555E9">
            <w:pPr>
              <w:snapToGrid w:val="0"/>
              <w:jc w:val="center"/>
              <w:rPr>
                <w:sz w:val="16"/>
                <w:szCs w:val="16"/>
              </w:rPr>
            </w:pPr>
            <w:r w:rsidRPr="00266687">
              <w:rPr>
                <w:color w:val="000000"/>
                <w:sz w:val="16"/>
                <w:szCs w:val="16"/>
              </w:rPr>
              <w:t>4.70</w:t>
            </w:r>
          </w:p>
        </w:tc>
        <w:tc>
          <w:tcPr>
            <w:tcW w:w="1008" w:type="dxa"/>
            <w:vAlign w:val="center"/>
            <w:hideMark/>
          </w:tcPr>
          <w:p w14:paraId="4401DABF"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6F988A6F" w14:textId="77777777" w:rsidTr="00F555E9">
        <w:trPr>
          <w:trHeight w:val="165"/>
        </w:trPr>
        <w:tc>
          <w:tcPr>
            <w:tcW w:w="360" w:type="dxa"/>
            <w:vAlign w:val="center"/>
            <w:hideMark/>
          </w:tcPr>
          <w:p w14:paraId="0D0C4485" w14:textId="77777777" w:rsidR="00E42721" w:rsidRPr="00312D86" w:rsidRDefault="00E42721" w:rsidP="00F555E9">
            <w:pPr>
              <w:snapToGrid w:val="0"/>
              <w:rPr>
                <w:sz w:val="16"/>
                <w:szCs w:val="16"/>
              </w:rPr>
            </w:pPr>
            <w:r w:rsidRPr="00312D86">
              <w:rPr>
                <w:color w:val="000000"/>
                <w:sz w:val="16"/>
                <w:szCs w:val="16"/>
              </w:rPr>
              <w:t>890</w:t>
            </w:r>
          </w:p>
        </w:tc>
        <w:tc>
          <w:tcPr>
            <w:tcW w:w="864" w:type="dxa"/>
            <w:vAlign w:val="center"/>
            <w:hideMark/>
          </w:tcPr>
          <w:p w14:paraId="2AAD4AB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517B1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9039072"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68C9228E"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073F83D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2AB0C7C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AED423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B11E370" w14:textId="77777777" w:rsidR="00E42721" w:rsidRPr="009B3DCC" w:rsidRDefault="00E42721" w:rsidP="00F555E9">
            <w:pPr>
              <w:snapToGrid w:val="0"/>
              <w:jc w:val="center"/>
              <w:rPr>
                <w:sz w:val="16"/>
                <w:szCs w:val="16"/>
              </w:rPr>
            </w:pPr>
            <w:r w:rsidRPr="00266687">
              <w:rPr>
                <w:color w:val="000000"/>
                <w:sz w:val="16"/>
                <w:szCs w:val="16"/>
              </w:rPr>
              <w:t>6.90</w:t>
            </w:r>
          </w:p>
        </w:tc>
        <w:tc>
          <w:tcPr>
            <w:tcW w:w="1008" w:type="dxa"/>
            <w:vAlign w:val="center"/>
            <w:hideMark/>
          </w:tcPr>
          <w:p w14:paraId="584F2703"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65ABCBF5" w14:textId="77777777" w:rsidTr="00F555E9">
        <w:trPr>
          <w:trHeight w:val="165"/>
        </w:trPr>
        <w:tc>
          <w:tcPr>
            <w:tcW w:w="360" w:type="dxa"/>
            <w:vAlign w:val="center"/>
            <w:hideMark/>
          </w:tcPr>
          <w:p w14:paraId="4A03B730" w14:textId="77777777" w:rsidR="00E42721" w:rsidRPr="00312D86" w:rsidRDefault="00E42721" w:rsidP="00F555E9">
            <w:pPr>
              <w:snapToGrid w:val="0"/>
              <w:rPr>
                <w:sz w:val="16"/>
                <w:szCs w:val="16"/>
              </w:rPr>
            </w:pPr>
            <w:r w:rsidRPr="00312D86">
              <w:rPr>
                <w:color w:val="000000"/>
                <w:sz w:val="16"/>
                <w:szCs w:val="16"/>
              </w:rPr>
              <w:t>891</w:t>
            </w:r>
          </w:p>
        </w:tc>
        <w:tc>
          <w:tcPr>
            <w:tcW w:w="864" w:type="dxa"/>
            <w:vAlign w:val="center"/>
            <w:hideMark/>
          </w:tcPr>
          <w:p w14:paraId="0B9797D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1A7C53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C453009"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7550A26E"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31745C0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7FA90E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296593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CE89421"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21877BF9"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16267F11" w14:textId="77777777" w:rsidTr="00F555E9">
        <w:trPr>
          <w:trHeight w:val="165"/>
        </w:trPr>
        <w:tc>
          <w:tcPr>
            <w:tcW w:w="360" w:type="dxa"/>
            <w:vAlign w:val="center"/>
            <w:hideMark/>
          </w:tcPr>
          <w:p w14:paraId="0ABC614E" w14:textId="77777777" w:rsidR="00E42721" w:rsidRPr="00312D86" w:rsidRDefault="00E42721" w:rsidP="00F555E9">
            <w:pPr>
              <w:snapToGrid w:val="0"/>
              <w:rPr>
                <w:sz w:val="16"/>
                <w:szCs w:val="16"/>
              </w:rPr>
            </w:pPr>
            <w:r w:rsidRPr="00312D86">
              <w:rPr>
                <w:color w:val="000000"/>
                <w:sz w:val="16"/>
                <w:szCs w:val="16"/>
              </w:rPr>
              <w:t>892</w:t>
            </w:r>
          </w:p>
        </w:tc>
        <w:tc>
          <w:tcPr>
            <w:tcW w:w="864" w:type="dxa"/>
            <w:vAlign w:val="center"/>
            <w:hideMark/>
          </w:tcPr>
          <w:p w14:paraId="77EDA50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2E015F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9B88A37"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579B2AD5"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76C718D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F1042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DD8C43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FEC9F37" w14:textId="77777777" w:rsidR="00E42721" w:rsidRPr="009B3DCC" w:rsidRDefault="00E42721" w:rsidP="00F555E9">
            <w:pPr>
              <w:snapToGrid w:val="0"/>
              <w:jc w:val="center"/>
              <w:rPr>
                <w:sz w:val="16"/>
                <w:szCs w:val="16"/>
              </w:rPr>
            </w:pPr>
            <w:r w:rsidRPr="00266687">
              <w:rPr>
                <w:color w:val="000000"/>
                <w:sz w:val="16"/>
                <w:szCs w:val="16"/>
              </w:rPr>
              <w:t>5.70</w:t>
            </w:r>
          </w:p>
        </w:tc>
        <w:tc>
          <w:tcPr>
            <w:tcW w:w="1008" w:type="dxa"/>
            <w:vAlign w:val="center"/>
            <w:hideMark/>
          </w:tcPr>
          <w:p w14:paraId="73A4D905"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30E54EA6" w14:textId="77777777" w:rsidTr="00F555E9">
        <w:trPr>
          <w:trHeight w:val="165"/>
        </w:trPr>
        <w:tc>
          <w:tcPr>
            <w:tcW w:w="360" w:type="dxa"/>
            <w:vAlign w:val="center"/>
            <w:hideMark/>
          </w:tcPr>
          <w:p w14:paraId="5DE57887" w14:textId="77777777" w:rsidR="00E42721" w:rsidRPr="00312D86" w:rsidRDefault="00E42721" w:rsidP="00F555E9">
            <w:pPr>
              <w:snapToGrid w:val="0"/>
              <w:rPr>
                <w:sz w:val="16"/>
                <w:szCs w:val="16"/>
              </w:rPr>
            </w:pPr>
            <w:r w:rsidRPr="00312D86">
              <w:rPr>
                <w:color w:val="000000"/>
                <w:sz w:val="16"/>
                <w:szCs w:val="16"/>
              </w:rPr>
              <w:t>893</w:t>
            </w:r>
          </w:p>
        </w:tc>
        <w:tc>
          <w:tcPr>
            <w:tcW w:w="864" w:type="dxa"/>
            <w:vAlign w:val="center"/>
            <w:hideMark/>
          </w:tcPr>
          <w:p w14:paraId="474DCC9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EAE151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76B1C12"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7320B1C8"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48513E4A"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FCF87C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799CB6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21CA85A" w14:textId="77777777" w:rsidR="00E42721" w:rsidRPr="009B3DCC" w:rsidRDefault="00E42721" w:rsidP="00F555E9">
            <w:pPr>
              <w:snapToGrid w:val="0"/>
              <w:jc w:val="center"/>
              <w:rPr>
                <w:sz w:val="16"/>
                <w:szCs w:val="16"/>
              </w:rPr>
            </w:pPr>
            <w:r w:rsidRPr="00266687">
              <w:rPr>
                <w:color w:val="000000"/>
                <w:sz w:val="16"/>
                <w:szCs w:val="16"/>
              </w:rPr>
              <w:t>7.50</w:t>
            </w:r>
          </w:p>
        </w:tc>
        <w:tc>
          <w:tcPr>
            <w:tcW w:w="1008" w:type="dxa"/>
            <w:vAlign w:val="center"/>
            <w:hideMark/>
          </w:tcPr>
          <w:p w14:paraId="10734330"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66983D7D" w14:textId="77777777" w:rsidTr="00F555E9">
        <w:trPr>
          <w:trHeight w:val="165"/>
        </w:trPr>
        <w:tc>
          <w:tcPr>
            <w:tcW w:w="360" w:type="dxa"/>
            <w:vAlign w:val="center"/>
            <w:hideMark/>
          </w:tcPr>
          <w:p w14:paraId="6806F159" w14:textId="77777777" w:rsidR="00E42721" w:rsidRPr="00312D86" w:rsidRDefault="00E42721" w:rsidP="00F555E9">
            <w:pPr>
              <w:snapToGrid w:val="0"/>
              <w:rPr>
                <w:sz w:val="16"/>
                <w:szCs w:val="16"/>
              </w:rPr>
            </w:pPr>
            <w:r w:rsidRPr="00312D86">
              <w:rPr>
                <w:color w:val="000000"/>
                <w:sz w:val="16"/>
                <w:szCs w:val="16"/>
              </w:rPr>
              <w:t>894</w:t>
            </w:r>
          </w:p>
        </w:tc>
        <w:tc>
          <w:tcPr>
            <w:tcW w:w="864" w:type="dxa"/>
            <w:vAlign w:val="center"/>
            <w:hideMark/>
          </w:tcPr>
          <w:p w14:paraId="6D65C2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3DA89D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E7B123"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50835B10"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5A495C5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B6936A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E634AFD"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24091F7" w14:textId="77777777" w:rsidR="00E42721" w:rsidRPr="009B3DCC" w:rsidRDefault="00E42721" w:rsidP="00F555E9">
            <w:pPr>
              <w:snapToGrid w:val="0"/>
              <w:jc w:val="center"/>
              <w:rPr>
                <w:sz w:val="16"/>
                <w:szCs w:val="16"/>
              </w:rPr>
            </w:pPr>
            <w:r w:rsidRPr="00266687">
              <w:rPr>
                <w:color w:val="000000"/>
                <w:sz w:val="16"/>
                <w:szCs w:val="16"/>
              </w:rPr>
              <w:t>7.10</w:t>
            </w:r>
          </w:p>
        </w:tc>
        <w:tc>
          <w:tcPr>
            <w:tcW w:w="1008" w:type="dxa"/>
            <w:vAlign w:val="center"/>
            <w:hideMark/>
          </w:tcPr>
          <w:p w14:paraId="622CAA90"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0EBD8DA1" w14:textId="77777777" w:rsidTr="00F555E9">
        <w:trPr>
          <w:trHeight w:val="165"/>
        </w:trPr>
        <w:tc>
          <w:tcPr>
            <w:tcW w:w="360" w:type="dxa"/>
            <w:vAlign w:val="center"/>
            <w:hideMark/>
          </w:tcPr>
          <w:p w14:paraId="797BC2D1" w14:textId="77777777" w:rsidR="00E42721" w:rsidRPr="00312D86" w:rsidRDefault="00E42721" w:rsidP="00F555E9">
            <w:pPr>
              <w:snapToGrid w:val="0"/>
              <w:rPr>
                <w:sz w:val="16"/>
                <w:szCs w:val="16"/>
              </w:rPr>
            </w:pPr>
            <w:r w:rsidRPr="00312D86">
              <w:rPr>
                <w:color w:val="000000"/>
                <w:sz w:val="16"/>
                <w:szCs w:val="16"/>
              </w:rPr>
              <w:t>895</w:t>
            </w:r>
          </w:p>
        </w:tc>
        <w:tc>
          <w:tcPr>
            <w:tcW w:w="864" w:type="dxa"/>
            <w:vAlign w:val="center"/>
            <w:hideMark/>
          </w:tcPr>
          <w:p w14:paraId="1BEDC70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BF9688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2BEF16"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02801C5A"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07CC57D4"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5521D2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A3580C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19958FB" w14:textId="77777777" w:rsidR="00E42721" w:rsidRPr="009B3DCC" w:rsidRDefault="00E42721" w:rsidP="00F555E9">
            <w:pPr>
              <w:snapToGrid w:val="0"/>
              <w:jc w:val="center"/>
              <w:rPr>
                <w:sz w:val="16"/>
                <w:szCs w:val="16"/>
              </w:rPr>
            </w:pPr>
            <w:r w:rsidRPr="00266687">
              <w:rPr>
                <w:color w:val="000000"/>
                <w:sz w:val="16"/>
                <w:szCs w:val="16"/>
              </w:rPr>
              <w:t>8.30</w:t>
            </w:r>
          </w:p>
        </w:tc>
        <w:tc>
          <w:tcPr>
            <w:tcW w:w="1008" w:type="dxa"/>
            <w:vAlign w:val="center"/>
            <w:hideMark/>
          </w:tcPr>
          <w:p w14:paraId="22F7928A"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30EDEDCF" w14:textId="77777777" w:rsidTr="00F555E9">
        <w:trPr>
          <w:trHeight w:val="165"/>
        </w:trPr>
        <w:tc>
          <w:tcPr>
            <w:tcW w:w="360" w:type="dxa"/>
            <w:vAlign w:val="center"/>
            <w:hideMark/>
          </w:tcPr>
          <w:p w14:paraId="18EF16A2" w14:textId="77777777" w:rsidR="00E42721" w:rsidRPr="00312D86" w:rsidRDefault="00E42721" w:rsidP="00F555E9">
            <w:pPr>
              <w:snapToGrid w:val="0"/>
              <w:rPr>
                <w:sz w:val="16"/>
                <w:szCs w:val="16"/>
              </w:rPr>
            </w:pPr>
            <w:r w:rsidRPr="00312D86">
              <w:rPr>
                <w:color w:val="000000"/>
                <w:sz w:val="16"/>
                <w:szCs w:val="16"/>
              </w:rPr>
              <w:t>896</w:t>
            </w:r>
          </w:p>
        </w:tc>
        <w:tc>
          <w:tcPr>
            <w:tcW w:w="864" w:type="dxa"/>
            <w:vAlign w:val="center"/>
            <w:hideMark/>
          </w:tcPr>
          <w:p w14:paraId="274400B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6DC71B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202DE96"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4321CC07"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029CF07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9C2512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EB1624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6130A7D" w14:textId="77777777" w:rsidR="00E42721" w:rsidRPr="009B3DCC" w:rsidRDefault="00E42721" w:rsidP="00F555E9">
            <w:pPr>
              <w:snapToGrid w:val="0"/>
              <w:jc w:val="center"/>
              <w:rPr>
                <w:sz w:val="16"/>
                <w:szCs w:val="16"/>
              </w:rPr>
            </w:pPr>
            <w:r w:rsidRPr="00266687">
              <w:rPr>
                <w:color w:val="000000"/>
                <w:sz w:val="16"/>
                <w:szCs w:val="16"/>
              </w:rPr>
              <w:t>8.40</w:t>
            </w:r>
          </w:p>
        </w:tc>
        <w:tc>
          <w:tcPr>
            <w:tcW w:w="1008" w:type="dxa"/>
            <w:vAlign w:val="center"/>
            <w:hideMark/>
          </w:tcPr>
          <w:p w14:paraId="6386440F"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7937A2E7" w14:textId="77777777" w:rsidTr="00F555E9">
        <w:trPr>
          <w:trHeight w:val="165"/>
        </w:trPr>
        <w:tc>
          <w:tcPr>
            <w:tcW w:w="360" w:type="dxa"/>
            <w:vAlign w:val="center"/>
            <w:hideMark/>
          </w:tcPr>
          <w:p w14:paraId="32C8E96E" w14:textId="77777777" w:rsidR="00E42721" w:rsidRPr="00312D86" w:rsidRDefault="00E42721" w:rsidP="00F555E9">
            <w:pPr>
              <w:snapToGrid w:val="0"/>
              <w:rPr>
                <w:sz w:val="16"/>
                <w:szCs w:val="16"/>
              </w:rPr>
            </w:pPr>
            <w:r w:rsidRPr="00312D86">
              <w:rPr>
                <w:color w:val="000000"/>
                <w:sz w:val="16"/>
                <w:szCs w:val="16"/>
              </w:rPr>
              <w:t>897</w:t>
            </w:r>
          </w:p>
        </w:tc>
        <w:tc>
          <w:tcPr>
            <w:tcW w:w="864" w:type="dxa"/>
            <w:vAlign w:val="center"/>
            <w:hideMark/>
          </w:tcPr>
          <w:p w14:paraId="60AFE28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69206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AFECC42"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5BEEC7E8"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7277F781"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F5F031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B06E45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273E7F4" w14:textId="77777777" w:rsidR="00E42721" w:rsidRPr="009B3DCC" w:rsidRDefault="00E42721" w:rsidP="00F555E9">
            <w:pPr>
              <w:snapToGrid w:val="0"/>
              <w:jc w:val="center"/>
              <w:rPr>
                <w:sz w:val="16"/>
                <w:szCs w:val="16"/>
              </w:rPr>
            </w:pPr>
            <w:r w:rsidRPr="00266687">
              <w:rPr>
                <w:color w:val="000000"/>
                <w:sz w:val="16"/>
                <w:szCs w:val="16"/>
              </w:rPr>
              <w:t>8.50</w:t>
            </w:r>
          </w:p>
        </w:tc>
        <w:tc>
          <w:tcPr>
            <w:tcW w:w="1008" w:type="dxa"/>
            <w:vAlign w:val="center"/>
            <w:hideMark/>
          </w:tcPr>
          <w:p w14:paraId="43965495"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6F09C7FF" w14:textId="77777777" w:rsidTr="00F555E9">
        <w:trPr>
          <w:trHeight w:val="165"/>
        </w:trPr>
        <w:tc>
          <w:tcPr>
            <w:tcW w:w="360" w:type="dxa"/>
            <w:vAlign w:val="center"/>
            <w:hideMark/>
          </w:tcPr>
          <w:p w14:paraId="667182C2" w14:textId="77777777" w:rsidR="00E42721" w:rsidRPr="00312D86" w:rsidRDefault="00E42721" w:rsidP="00F555E9">
            <w:pPr>
              <w:snapToGrid w:val="0"/>
              <w:rPr>
                <w:sz w:val="16"/>
                <w:szCs w:val="16"/>
              </w:rPr>
            </w:pPr>
            <w:r w:rsidRPr="00312D86">
              <w:rPr>
                <w:color w:val="000000"/>
                <w:sz w:val="16"/>
                <w:szCs w:val="16"/>
              </w:rPr>
              <w:t>898</w:t>
            </w:r>
          </w:p>
        </w:tc>
        <w:tc>
          <w:tcPr>
            <w:tcW w:w="864" w:type="dxa"/>
            <w:vAlign w:val="center"/>
            <w:hideMark/>
          </w:tcPr>
          <w:p w14:paraId="2BB23CA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FCD5C8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64B2E4"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162F9FAF"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3C0DC1A9"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6CB360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CE39462"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1C07380" w14:textId="77777777" w:rsidR="00E42721" w:rsidRPr="009B3DCC" w:rsidRDefault="00E42721" w:rsidP="00F555E9">
            <w:pPr>
              <w:snapToGrid w:val="0"/>
              <w:jc w:val="center"/>
              <w:rPr>
                <w:sz w:val="16"/>
                <w:szCs w:val="16"/>
              </w:rPr>
            </w:pPr>
            <w:r w:rsidRPr="00266687">
              <w:rPr>
                <w:color w:val="000000"/>
                <w:sz w:val="16"/>
                <w:szCs w:val="16"/>
              </w:rPr>
              <w:t>8.70</w:t>
            </w:r>
          </w:p>
        </w:tc>
        <w:tc>
          <w:tcPr>
            <w:tcW w:w="1008" w:type="dxa"/>
            <w:vAlign w:val="center"/>
            <w:hideMark/>
          </w:tcPr>
          <w:p w14:paraId="7F1BF819"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50CD7E81" w14:textId="77777777" w:rsidTr="00F555E9">
        <w:trPr>
          <w:trHeight w:val="165"/>
        </w:trPr>
        <w:tc>
          <w:tcPr>
            <w:tcW w:w="360" w:type="dxa"/>
            <w:vAlign w:val="center"/>
            <w:hideMark/>
          </w:tcPr>
          <w:p w14:paraId="654A77A6" w14:textId="77777777" w:rsidR="00E42721" w:rsidRPr="00312D86" w:rsidRDefault="00E42721" w:rsidP="00F555E9">
            <w:pPr>
              <w:snapToGrid w:val="0"/>
              <w:rPr>
                <w:sz w:val="16"/>
                <w:szCs w:val="16"/>
              </w:rPr>
            </w:pPr>
            <w:r w:rsidRPr="00312D86">
              <w:rPr>
                <w:color w:val="000000"/>
                <w:sz w:val="16"/>
                <w:szCs w:val="16"/>
              </w:rPr>
              <w:t>899</w:t>
            </w:r>
          </w:p>
        </w:tc>
        <w:tc>
          <w:tcPr>
            <w:tcW w:w="864" w:type="dxa"/>
            <w:vAlign w:val="center"/>
            <w:hideMark/>
          </w:tcPr>
          <w:p w14:paraId="74DCF87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C33D86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028B43"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18A575FD"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1EAC2CE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E44348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9A0BE65"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6B4F2E0" w14:textId="77777777" w:rsidR="00E42721" w:rsidRPr="009B3DCC" w:rsidRDefault="00E42721" w:rsidP="00F555E9">
            <w:pPr>
              <w:snapToGrid w:val="0"/>
              <w:jc w:val="center"/>
              <w:rPr>
                <w:sz w:val="16"/>
                <w:szCs w:val="16"/>
              </w:rPr>
            </w:pPr>
            <w:r w:rsidRPr="00266687">
              <w:rPr>
                <w:color w:val="000000"/>
                <w:sz w:val="16"/>
                <w:szCs w:val="16"/>
              </w:rPr>
              <w:t>10.30</w:t>
            </w:r>
          </w:p>
        </w:tc>
        <w:tc>
          <w:tcPr>
            <w:tcW w:w="1008" w:type="dxa"/>
            <w:vAlign w:val="center"/>
            <w:hideMark/>
          </w:tcPr>
          <w:p w14:paraId="36D6281C"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3FCCF2D6" w14:textId="77777777" w:rsidTr="00F555E9">
        <w:trPr>
          <w:trHeight w:val="180"/>
        </w:trPr>
        <w:tc>
          <w:tcPr>
            <w:tcW w:w="360" w:type="dxa"/>
            <w:vAlign w:val="center"/>
            <w:hideMark/>
          </w:tcPr>
          <w:p w14:paraId="767B0DE0" w14:textId="77777777" w:rsidR="00E42721" w:rsidRPr="00312D86" w:rsidRDefault="00E42721" w:rsidP="00F555E9">
            <w:pPr>
              <w:snapToGrid w:val="0"/>
              <w:rPr>
                <w:sz w:val="16"/>
                <w:szCs w:val="16"/>
              </w:rPr>
            </w:pPr>
            <w:r w:rsidRPr="00312D86">
              <w:rPr>
                <w:color w:val="000000"/>
                <w:sz w:val="16"/>
                <w:szCs w:val="16"/>
              </w:rPr>
              <w:t>900</w:t>
            </w:r>
          </w:p>
        </w:tc>
        <w:tc>
          <w:tcPr>
            <w:tcW w:w="864" w:type="dxa"/>
            <w:vAlign w:val="center"/>
            <w:hideMark/>
          </w:tcPr>
          <w:p w14:paraId="69D0439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5BE8D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A4BA6FD"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33520191"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6C12E05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2B35E43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D81E8A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BC6349E" w14:textId="77777777" w:rsidR="00E42721" w:rsidRPr="009B3DCC" w:rsidRDefault="00E42721" w:rsidP="00F555E9">
            <w:pPr>
              <w:snapToGrid w:val="0"/>
              <w:jc w:val="center"/>
              <w:rPr>
                <w:sz w:val="16"/>
                <w:szCs w:val="16"/>
              </w:rPr>
            </w:pPr>
            <w:r w:rsidRPr="00266687">
              <w:rPr>
                <w:color w:val="000000"/>
                <w:sz w:val="16"/>
                <w:szCs w:val="16"/>
              </w:rPr>
              <w:t>8.80</w:t>
            </w:r>
          </w:p>
        </w:tc>
        <w:tc>
          <w:tcPr>
            <w:tcW w:w="1008" w:type="dxa"/>
            <w:vAlign w:val="center"/>
            <w:hideMark/>
          </w:tcPr>
          <w:p w14:paraId="4DDD59DB"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4ADA5DE" w14:textId="77777777" w:rsidTr="00F555E9">
        <w:trPr>
          <w:trHeight w:val="165"/>
        </w:trPr>
        <w:tc>
          <w:tcPr>
            <w:tcW w:w="360" w:type="dxa"/>
            <w:vAlign w:val="center"/>
            <w:hideMark/>
          </w:tcPr>
          <w:p w14:paraId="348CD223" w14:textId="77777777" w:rsidR="00E42721" w:rsidRPr="00312D86" w:rsidRDefault="00E42721" w:rsidP="00F555E9">
            <w:pPr>
              <w:snapToGrid w:val="0"/>
              <w:rPr>
                <w:sz w:val="16"/>
                <w:szCs w:val="16"/>
              </w:rPr>
            </w:pPr>
            <w:r w:rsidRPr="00312D86">
              <w:rPr>
                <w:color w:val="000000"/>
                <w:sz w:val="16"/>
                <w:szCs w:val="16"/>
              </w:rPr>
              <w:t>901</w:t>
            </w:r>
          </w:p>
        </w:tc>
        <w:tc>
          <w:tcPr>
            <w:tcW w:w="864" w:type="dxa"/>
            <w:vAlign w:val="center"/>
            <w:hideMark/>
          </w:tcPr>
          <w:p w14:paraId="19664CC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49B38E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E2662F"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
          <w:p w14:paraId="7576ED5E"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6E7D163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FCB6CB1"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A159B3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9F1644D" w14:textId="77777777" w:rsidR="00E42721" w:rsidRPr="009B3DCC" w:rsidRDefault="00E42721" w:rsidP="00F555E9">
            <w:pPr>
              <w:snapToGrid w:val="0"/>
              <w:jc w:val="center"/>
              <w:rPr>
                <w:sz w:val="16"/>
                <w:szCs w:val="16"/>
              </w:rPr>
            </w:pPr>
            <w:r w:rsidRPr="00266687">
              <w:rPr>
                <w:color w:val="000000"/>
                <w:sz w:val="16"/>
                <w:szCs w:val="16"/>
              </w:rPr>
              <w:t>8.20</w:t>
            </w:r>
          </w:p>
        </w:tc>
        <w:tc>
          <w:tcPr>
            <w:tcW w:w="1008" w:type="dxa"/>
            <w:vAlign w:val="center"/>
            <w:hideMark/>
          </w:tcPr>
          <w:p w14:paraId="7CA1C273"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064A1889" w14:textId="77777777" w:rsidTr="00F555E9">
        <w:trPr>
          <w:trHeight w:val="165"/>
        </w:trPr>
        <w:tc>
          <w:tcPr>
            <w:tcW w:w="360" w:type="dxa"/>
            <w:vAlign w:val="center"/>
            <w:hideMark/>
          </w:tcPr>
          <w:p w14:paraId="74C12BA8" w14:textId="77777777" w:rsidR="00E42721" w:rsidRPr="00312D86" w:rsidRDefault="00E42721" w:rsidP="00F555E9">
            <w:pPr>
              <w:snapToGrid w:val="0"/>
              <w:rPr>
                <w:sz w:val="16"/>
                <w:szCs w:val="16"/>
              </w:rPr>
            </w:pPr>
            <w:r w:rsidRPr="00312D86">
              <w:rPr>
                <w:color w:val="000000"/>
                <w:sz w:val="16"/>
                <w:szCs w:val="16"/>
              </w:rPr>
              <w:t>902</w:t>
            </w:r>
          </w:p>
        </w:tc>
        <w:tc>
          <w:tcPr>
            <w:tcW w:w="864" w:type="dxa"/>
            <w:vAlign w:val="center"/>
            <w:hideMark/>
          </w:tcPr>
          <w:p w14:paraId="31B4CF7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087861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A2EBD05"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
          <w:p w14:paraId="1E166547"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5C38086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CA7D07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CF5CFD4"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D32ED6D" w14:textId="77777777" w:rsidR="00E42721" w:rsidRPr="009B3DCC" w:rsidRDefault="00E42721" w:rsidP="00F555E9">
            <w:pPr>
              <w:snapToGrid w:val="0"/>
              <w:jc w:val="center"/>
              <w:rPr>
                <w:sz w:val="16"/>
                <w:szCs w:val="16"/>
              </w:rPr>
            </w:pPr>
            <w:r w:rsidRPr="00266687">
              <w:rPr>
                <w:color w:val="000000"/>
                <w:sz w:val="16"/>
                <w:szCs w:val="16"/>
              </w:rPr>
              <w:t>9.70</w:t>
            </w:r>
          </w:p>
        </w:tc>
        <w:tc>
          <w:tcPr>
            <w:tcW w:w="1008" w:type="dxa"/>
            <w:vAlign w:val="center"/>
            <w:hideMark/>
          </w:tcPr>
          <w:p w14:paraId="25CB60B7"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2284BB42" w14:textId="77777777" w:rsidTr="00F555E9">
        <w:trPr>
          <w:trHeight w:val="165"/>
        </w:trPr>
        <w:tc>
          <w:tcPr>
            <w:tcW w:w="360" w:type="dxa"/>
            <w:vAlign w:val="center"/>
            <w:hideMark/>
          </w:tcPr>
          <w:p w14:paraId="639C0141" w14:textId="77777777" w:rsidR="00E42721" w:rsidRPr="00312D86" w:rsidRDefault="00E42721" w:rsidP="00F555E9">
            <w:pPr>
              <w:snapToGrid w:val="0"/>
              <w:rPr>
                <w:sz w:val="16"/>
                <w:szCs w:val="16"/>
              </w:rPr>
            </w:pPr>
            <w:r w:rsidRPr="00312D86">
              <w:rPr>
                <w:color w:val="000000"/>
                <w:sz w:val="16"/>
                <w:szCs w:val="16"/>
              </w:rPr>
              <w:t>903</w:t>
            </w:r>
          </w:p>
        </w:tc>
        <w:tc>
          <w:tcPr>
            <w:tcW w:w="864" w:type="dxa"/>
            <w:vAlign w:val="center"/>
            <w:hideMark/>
          </w:tcPr>
          <w:p w14:paraId="72E9115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24C65E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7EDC9BF"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
          <w:p w14:paraId="78619035"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51E629C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05DDA01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2547D2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E5254B4" w14:textId="77777777" w:rsidR="00E42721" w:rsidRPr="009B3DCC" w:rsidRDefault="00E42721" w:rsidP="00F555E9">
            <w:pPr>
              <w:snapToGrid w:val="0"/>
              <w:jc w:val="center"/>
              <w:rPr>
                <w:sz w:val="16"/>
                <w:szCs w:val="16"/>
              </w:rPr>
            </w:pPr>
            <w:r w:rsidRPr="00266687">
              <w:rPr>
                <w:color w:val="000000"/>
                <w:sz w:val="16"/>
                <w:szCs w:val="16"/>
              </w:rPr>
              <w:t>9.60</w:t>
            </w:r>
          </w:p>
        </w:tc>
        <w:tc>
          <w:tcPr>
            <w:tcW w:w="1008" w:type="dxa"/>
            <w:vAlign w:val="center"/>
            <w:hideMark/>
          </w:tcPr>
          <w:p w14:paraId="578849D1"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42748DFD" w14:textId="77777777" w:rsidTr="00F555E9">
        <w:trPr>
          <w:trHeight w:val="165"/>
        </w:trPr>
        <w:tc>
          <w:tcPr>
            <w:tcW w:w="360" w:type="dxa"/>
            <w:vAlign w:val="center"/>
            <w:hideMark/>
          </w:tcPr>
          <w:p w14:paraId="59108EC5" w14:textId="77777777" w:rsidR="00E42721" w:rsidRPr="00312D86" w:rsidRDefault="00E42721" w:rsidP="00F555E9">
            <w:pPr>
              <w:snapToGrid w:val="0"/>
              <w:rPr>
                <w:sz w:val="16"/>
                <w:szCs w:val="16"/>
              </w:rPr>
            </w:pPr>
            <w:r w:rsidRPr="00312D86">
              <w:rPr>
                <w:color w:val="000000"/>
                <w:sz w:val="16"/>
                <w:szCs w:val="16"/>
              </w:rPr>
              <w:t>904</w:t>
            </w:r>
          </w:p>
        </w:tc>
        <w:tc>
          <w:tcPr>
            <w:tcW w:w="864" w:type="dxa"/>
            <w:vAlign w:val="center"/>
            <w:hideMark/>
          </w:tcPr>
          <w:p w14:paraId="6B41F37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C25ABD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C3D4260"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
          <w:p w14:paraId="4528215C"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2F94A10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3F1BAB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B94FB6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D7CD703" w14:textId="77777777" w:rsidR="00E42721" w:rsidRPr="009B3DCC" w:rsidRDefault="00E42721" w:rsidP="00F555E9">
            <w:pPr>
              <w:snapToGrid w:val="0"/>
              <w:jc w:val="center"/>
              <w:rPr>
                <w:sz w:val="16"/>
                <w:szCs w:val="16"/>
              </w:rPr>
            </w:pPr>
            <w:r w:rsidRPr="00266687">
              <w:rPr>
                <w:color w:val="000000"/>
                <w:sz w:val="16"/>
                <w:szCs w:val="16"/>
              </w:rPr>
              <w:t>11.70</w:t>
            </w:r>
          </w:p>
        </w:tc>
        <w:tc>
          <w:tcPr>
            <w:tcW w:w="1008" w:type="dxa"/>
            <w:vAlign w:val="center"/>
            <w:hideMark/>
          </w:tcPr>
          <w:p w14:paraId="795163F4"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2D558F97" w14:textId="77777777" w:rsidTr="00F555E9">
        <w:trPr>
          <w:trHeight w:val="165"/>
        </w:trPr>
        <w:tc>
          <w:tcPr>
            <w:tcW w:w="360" w:type="dxa"/>
            <w:vAlign w:val="center"/>
            <w:hideMark/>
          </w:tcPr>
          <w:p w14:paraId="0C77F09D" w14:textId="77777777" w:rsidR="00E42721" w:rsidRPr="00312D86" w:rsidRDefault="00E42721" w:rsidP="00F555E9">
            <w:pPr>
              <w:snapToGrid w:val="0"/>
              <w:rPr>
                <w:sz w:val="16"/>
                <w:szCs w:val="16"/>
              </w:rPr>
            </w:pPr>
            <w:r w:rsidRPr="00312D86">
              <w:rPr>
                <w:color w:val="000000"/>
                <w:sz w:val="16"/>
                <w:szCs w:val="16"/>
              </w:rPr>
              <w:t>905</w:t>
            </w:r>
          </w:p>
        </w:tc>
        <w:tc>
          <w:tcPr>
            <w:tcW w:w="864" w:type="dxa"/>
            <w:vAlign w:val="center"/>
            <w:hideMark/>
          </w:tcPr>
          <w:p w14:paraId="7056785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054BD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F06A95"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
          <w:p w14:paraId="5B357D8A"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2E1E05C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0D16E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D7C92F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F1F90D4" w14:textId="77777777" w:rsidR="00E42721" w:rsidRPr="009B3DCC" w:rsidRDefault="00E42721" w:rsidP="00F555E9">
            <w:pPr>
              <w:snapToGrid w:val="0"/>
              <w:jc w:val="center"/>
              <w:rPr>
                <w:sz w:val="16"/>
                <w:szCs w:val="16"/>
              </w:rPr>
            </w:pPr>
            <w:r w:rsidRPr="00266687">
              <w:rPr>
                <w:color w:val="000000"/>
                <w:sz w:val="16"/>
                <w:szCs w:val="16"/>
              </w:rPr>
              <w:t>8.80</w:t>
            </w:r>
          </w:p>
        </w:tc>
        <w:tc>
          <w:tcPr>
            <w:tcW w:w="1008" w:type="dxa"/>
            <w:vAlign w:val="center"/>
            <w:hideMark/>
          </w:tcPr>
          <w:p w14:paraId="79041990"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5E0D5D54" w14:textId="77777777" w:rsidTr="00F555E9">
        <w:trPr>
          <w:trHeight w:val="165"/>
        </w:trPr>
        <w:tc>
          <w:tcPr>
            <w:tcW w:w="360" w:type="dxa"/>
            <w:vAlign w:val="center"/>
            <w:hideMark/>
          </w:tcPr>
          <w:p w14:paraId="46726B72" w14:textId="77777777" w:rsidR="00E42721" w:rsidRPr="00312D86" w:rsidRDefault="00E42721" w:rsidP="00F555E9">
            <w:pPr>
              <w:snapToGrid w:val="0"/>
              <w:rPr>
                <w:sz w:val="16"/>
                <w:szCs w:val="16"/>
              </w:rPr>
            </w:pPr>
            <w:r w:rsidRPr="00312D86">
              <w:rPr>
                <w:color w:val="000000"/>
                <w:sz w:val="16"/>
                <w:szCs w:val="16"/>
              </w:rPr>
              <w:t>906</w:t>
            </w:r>
          </w:p>
        </w:tc>
        <w:tc>
          <w:tcPr>
            <w:tcW w:w="864" w:type="dxa"/>
            <w:vAlign w:val="center"/>
            <w:hideMark/>
          </w:tcPr>
          <w:p w14:paraId="2E90DB3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636AE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E109FE"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
          <w:p w14:paraId="26493DF3"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62DA63AC"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F2EB9D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E9D4134"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1DB53B7" w14:textId="77777777" w:rsidR="00E42721" w:rsidRPr="009B3DCC" w:rsidRDefault="00E42721" w:rsidP="00F555E9">
            <w:pPr>
              <w:snapToGrid w:val="0"/>
              <w:jc w:val="center"/>
              <w:rPr>
                <w:sz w:val="16"/>
                <w:szCs w:val="16"/>
              </w:rPr>
            </w:pPr>
            <w:r w:rsidRPr="00266687">
              <w:rPr>
                <w:color w:val="000000"/>
                <w:sz w:val="16"/>
                <w:szCs w:val="16"/>
              </w:rPr>
              <w:t>10.10</w:t>
            </w:r>
          </w:p>
        </w:tc>
        <w:tc>
          <w:tcPr>
            <w:tcW w:w="1008" w:type="dxa"/>
            <w:vAlign w:val="center"/>
            <w:hideMark/>
          </w:tcPr>
          <w:p w14:paraId="762755A4"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234862FE" w14:textId="77777777" w:rsidTr="00F555E9">
        <w:trPr>
          <w:trHeight w:val="165"/>
        </w:trPr>
        <w:tc>
          <w:tcPr>
            <w:tcW w:w="360" w:type="dxa"/>
            <w:vAlign w:val="center"/>
            <w:hideMark/>
          </w:tcPr>
          <w:p w14:paraId="41C236F5" w14:textId="77777777" w:rsidR="00E42721" w:rsidRPr="00312D86" w:rsidRDefault="00E42721" w:rsidP="00F555E9">
            <w:pPr>
              <w:snapToGrid w:val="0"/>
              <w:rPr>
                <w:sz w:val="16"/>
                <w:szCs w:val="16"/>
              </w:rPr>
            </w:pPr>
            <w:r w:rsidRPr="00312D86">
              <w:rPr>
                <w:color w:val="000000"/>
                <w:sz w:val="16"/>
                <w:szCs w:val="16"/>
              </w:rPr>
              <w:t>907</w:t>
            </w:r>
          </w:p>
        </w:tc>
        <w:tc>
          <w:tcPr>
            <w:tcW w:w="864" w:type="dxa"/>
            <w:vAlign w:val="center"/>
            <w:hideMark/>
          </w:tcPr>
          <w:p w14:paraId="52C32DD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4C387D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C3E6BE3"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
          <w:p w14:paraId="01BDD330"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6A5B8551"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4166D1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B62DA3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A5AADA0" w14:textId="77777777" w:rsidR="00E42721" w:rsidRPr="009B3DCC" w:rsidRDefault="00E42721" w:rsidP="00F555E9">
            <w:pPr>
              <w:snapToGrid w:val="0"/>
              <w:jc w:val="center"/>
              <w:rPr>
                <w:sz w:val="16"/>
                <w:szCs w:val="16"/>
              </w:rPr>
            </w:pPr>
            <w:r w:rsidRPr="00266687">
              <w:rPr>
                <w:color w:val="000000"/>
                <w:sz w:val="16"/>
                <w:szCs w:val="16"/>
              </w:rPr>
              <w:t>11.60</w:t>
            </w:r>
          </w:p>
        </w:tc>
        <w:tc>
          <w:tcPr>
            <w:tcW w:w="1008" w:type="dxa"/>
            <w:vAlign w:val="center"/>
            <w:hideMark/>
          </w:tcPr>
          <w:p w14:paraId="23C3A2C7"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6F487CBD" w14:textId="77777777" w:rsidTr="00F555E9">
        <w:trPr>
          <w:trHeight w:val="165"/>
        </w:trPr>
        <w:tc>
          <w:tcPr>
            <w:tcW w:w="360" w:type="dxa"/>
            <w:vAlign w:val="center"/>
            <w:hideMark/>
          </w:tcPr>
          <w:p w14:paraId="2B0A74AE" w14:textId="77777777" w:rsidR="00E42721" w:rsidRPr="00312D86" w:rsidRDefault="00E42721" w:rsidP="00F555E9">
            <w:pPr>
              <w:snapToGrid w:val="0"/>
              <w:rPr>
                <w:sz w:val="16"/>
                <w:szCs w:val="16"/>
              </w:rPr>
            </w:pPr>
            <w:r w:rsidRPr="00312D86">
              <w:rPr>
                <w:color w:val="000000"/>
                <w:sz w:val="16"/>
                <w:szCs w:val="16"/>
              </w:rPr>
              <w:t>908</w:t>
            </w:r>
          </w:p>
        </w:tc>
        <w:tc>
          <w:tcPr>
            <w:tcW w:w="864" w:type="dxa"/>
            <w:vAlign w:val="center"/>
            <w:hideMark/>
          </w:tcPr>
          <w:p w14:paraId="4B2AF8D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A997B2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D16EE65"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
          <w:p w14:paraId="73C4875C"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5589B93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F92BF3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BBE1A6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7072268" w14:textId="77777777" w:rsidR="00E42721" w:rsidRPr="009B3DCC" w:rsidRDefault="00E42721" w:rsidP="00F555E9">
            <w:pPr>
              <w:snapToGrid w:val="0"/>
              <w:jc w:val="center"/>
              <w:rPr>
                <w:sz w:val="16"/>
                <w:szCs w:val="16"/>
              </w:rPr>
            </w:pPr>
            <w:r w:rsidRPr="00266687">
              <w:rPr>
                <w:color w:val="000000"/>
                <w:sz w:val="16"/>
                <w:szCs w:val="16"/>
              </w:rPr>
              <w:t>11.90</w:t>
            </w:r>
          </w:p>
        </w:tc>
        <w:tc>
          <w:tcPr>
            <w:tcW w:w="1008" w:type="dxa"/>
            <w:vAlign w:val="center"/>
            <w:hideMark/>
          </w:tcPr>
          <w:p w14:paraId="57BFAC79"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0606269D" w14:textId="77777777" w:rsidTr="00F555E9">
        <w:trPr>
          <w:trHeight w:val="165"/>
        </w:trPr>
        <w:tc>
          <w:tcPr>
            <w:tcW w:w="360" w:type="dxa"/>
            <w:vAlign w:val="center"/>
            <w:hideMark/>
          </w:tcPr>
          <w:p w14:paraId="4AE6563F" w14:textId="77777777" w:rsidR="00E42721" w:rsidRPr="00312D86" w:rsidRDefault="00E42721" w:rsidP="00F555E9">
            <w:pPr>
              <w:snapToGrid w:val="0"/>
              <w:rPr>
                <w:sz w:val="16"/>
                <w:szCs w:val="16"/>
              </w:rPr>
            </w:pPr>
            <w:r w:rsidRPr="00312D86">
              <w:rPr>
                <w:color w:val="000000"/>
                <w:sz w:val="16"/>
                <w:szCs w:val="16"/>
              </w:rPr>
              <w:t>909</w:t>
            </w:r>
          </w:p>
        </w:tc>
        <w:tc>
          <w:tcPr>
            <w:tcW w:w="864" w:type="dxa"/>
            <w:vAlign w:val="center"/>
            <w:hideMark/>
          </w:tcPr>
          <w:p w14:paraId="018784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6FF9FF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7A8B699"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
          <w:p w14:paraId="7E71F826"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
          <w:p w14:paraId="7549D19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2BF9D35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A2D697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B3441FE"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0ED46A7E"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4A3FD1EF" w14:textId="77777777" w:rsidTr="00F555E9">
        <w:trPr>
          <w:trHeight w:val="165"/>
        </w:trPr>
        <w:tc>
          <w:tcPr>
            <w:tcW w:w="360" w:type="dxa"/>
            <w:vAlign w:val="center"/>
            <w:hideMark/>
          </w:tcPr>
          <w:p w14:paraId="35040969" w14:textId="77777777" w:rsidR="00E42721" w:rsidRPr="00312D86" w:rsidRDefault="00E42721" w:rsidP="00F555E9">
            <w:pPr>
              <w:snapToGrid w:val="0"/>
              <w:rPr>
                <w:sz w:val="16"/>
                <w:szCs w:val="16"/>
              </w:rPr>
            </w:pPr>
            <w:r w:rsidRPr="00312D86">
              <w:rPr>
                <w:color w:val="000000"/>
                <w:sz w:val="16"/>
                <w:szCs w:val="16"/>
              </w:rPr>
              <w:t>910</w:t>
            </w:r>
          </w:p>
        </w:tc>
        <w:tc>
          <w:tcPr>
            <w:tcW w:w="864" w:type="dxa"/>
            <w:vAlign w:val="center"/>
            <w:hideMark/>
          </w:tcPr>
          <w:p w14:paraId="76E9D9B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451E96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57480AA"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
          <w:p w14:paraId="7178EEF1"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
          <w:p w14:paraId="4773970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38769F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9C51F78"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A55192E"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0DB3EAB5" w14:textId="77777777" w:rsidR="00E42721" w:rsidRPr="009B3DCC" w:rsidRDefault="00E42721" w:rsidP="00F555E9">
            <w:pPr>
              <w:snapToGrid w:val="0"/>
              <w:jc w:val="center"/>
              <w:rPr>
                <w:sz w:val="16"/>
                <w:szCs w:val="16"/>
              </w:rPr>
            </w:pPr>
            <w:r w:rsidRPr="00266687">
              <w:rPr>
                <w:color w:val="000000"/>
                <w:sz w:val="16"/>
                <w:szCs w:val="16"/>
              </w:rPr>
              <w:t>6.10</w:t>
            </w:r>
          </w:p>
        </w:tc>
      </w:tr>
      <w:tr w:rsidR="00E42721" w:rsidRPr="009B3DCC" w14:paraId="5312837D" w14:textId="77777777" w:rsidTr="00F555E9">
        <w:trPr>
          <w:trHeight w:val="165"/>
        </w:trPr>
        <w:tc>
          <w:tcPr>
            <w:tcW w:w="360" w:type="dxa"/>
            <w:vAlign w:val="center"/>
            <w:hideMark/>
          </w:tcPr>
          <w:p w14:paraId="0D658FCD" w14:textId="77777777" w:rsidR="00E42721" w:rsidRPr="00312D86" w:rsidRDefault="00E42721" w:rsidP="00F555E9">
            <w:pPr>
              <w:snapToGrid w:val="0"/>
              <w:rPr>
                <w:sz w:val="16"/>
                <w:szCs w:val="16"/>
              </w:rPr>
            </w:pPr>
            <w:r w:rsidRPr="00312D86">
              <w:rPr>
                <w:color w:val="000000"/>
                <w:sz w:val="16"/>
                <w:szCs w:val="16"/>
              </w:rPr>
              <w:t>911</w:t>
            </w:r>
          </w:p>
        </w:tc>
        <w:tc>
          <w:tcPr>
            <w:tcW w:w="864" w:type="dxa"/>
            <w:vAlign w:val="center"/>
            <w:hideMark/>
          </w:tcPr>
          <w:p w14:paraId="0C4A540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A85B4D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6771CA2"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
          <w:p w14:paraId="729230BD"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
          <w:p w14:paraId="6D64C435"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DC827B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2A80760"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32F9F54"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65002EDB" w14:textId="77777777" w:rsidR="00E42721" w:rsidRPr="009B3DCC" w:rsidRDefault="00E42721" w:rsidP="00F555E9">
            <w:pPr>
              <w:snapToGrid w:val="0"/>
              <w:jc w:val="center"/>
              <w:rPr>
                <w:sz w:val="16"/>
                <w:szCs w:val="16"/>
              </w:rPr>
            </w:pPr>
            <w:r w:rsidRPr="00266687">
              <w:rPr>
                <w:color w:val="000000"/>
                <w:sz w:val="16"/>
                <w:szCs w:val="16"/>
              </w:rPr>
              <w:t>6.30</w:t>
            </w:r>
          </w:p>
        </w:tc>
      </w:tr>
      <w:tr w:rsidR="00E42721" w:rsidRPr="009B3DCC" w14:paraId="23006074" w14:textId="77777777" w:rsidTr="00F555E9">
        <w:trPr>
          <w:trHeight w:val="165"/>
        </w:trPr>
        <w:tc>
          <w:tcPr>
            <w:tcW w:w="360" w:type="dxa"/>
            <w:vAlign w:val="center"/>
            <w:hideMark/>
          </w:tcPr>
          <w:p w14:paraId="084B3CE3" w14:textId="77777777" w:rsidR="00E42721" w:rsidRPr="00312D86" w:rsidRDefault="00E42721" w:rsidP="00F555E9">
            <w:pPr>
              <w:snapToGrid w:val="0"/>
              <w:rPr>
                <w:sz w:val="16"/>
                <w:szCs w:val="16"/>
              </w:rPr>
            </w:pPr>
            <w:r w:rsidRPr="00312D86">
              <w:rPr>
                <w:color w:val="000000"/>
                <w:sz w:val="16"/>
                <w:szCs w:val="16"/>
              </w:rPr>
              <w:t>912</w:t>
            </w:r>
          </w:p>
        </w:tc>
        <w:tc>
          <w:tcPr>
            <w:tcW w:w="864" w:type="dxa"/>
            <w:vAlign w:val="center"/>
            <w:hideMark/>
          </w:tcPr>
          <w:p w14:paraId="496B883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D555ED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F24A5DE"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
          <w:p w14:paraId="0BFBF2DE"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
          <w:p w14:paraId="5BA0F17C"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85CFCC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25A839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576DFCB"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4C744177" w14:textId="77777777" w:rsidR="00E42721" w:rsidRPr="009B3DCC" w:rsidRDefault="00E42721" w:rsidP="00F555E9">
            <w:pPr>
              <w:snapToGrid w:val="0"/>
              <w:jc w:val="center"/>
              <w:rPr>
                <w:sz w:val="16"/>
                <w:szCs w:val="16"/>
              </w:rPr>
            </w:pPr>
            <w:r w:rsidRPr="00266687">
              <w:rPr>
                <w:color w:val="000000"/>
                <w:sz w:val="16"/>
                <w:szCs w:val="16"/>
              </w:rPr>
              <w:t>6.30</w:t>
            </w:r>
          </w:p>
        </w:tc>
      </w:tr>
      <w:tr w:rsidR="00E42721" w:rsidRPr="009B3DCC" w14:paraId="399ED824" w14:textId="77777777" w:rsidTr="00F555E9">
        <w:trPr>
          <w:trHeight w:val="165"/>
        </w:trPr>
        <w:tc>
          <w:tcPr>
            <w:tcW w:w="360" w:type="dxa"/>
            <w:vAlign w:val="center"/>
            <w:hideMark/>
          </w:tcPr>
          <w:p w14:paraId="6080FD08" w14:textId="77777777" w:rsidR="00E42721" w:rsidRPr="00312D86" w:rsidRDefault="00E42721" w:rsidP="00F555E9">
            <w:pPr>
              <w:snapToGrid w:val="0"/>
              <w:rPr>
                <w:sz w:val="16"/>
                <w:szCs w:val="16"/>
              </w:rPr>
            </w:pPr>
            <w:r w:rsidRPr="00312D86">
              <w:rPr>
                <w:color w:val="000000"/>
                <w:sz w:val="16"/>
                <w:szCs w:val="16"/>
              </w:rPr>
              <w:t>913</w:t>
            </w:r>
          </w:p>
        </w:tc>
        <w:tc>
          <w:tcPr>
            <w:tcW w:w="864" w:type="dxa"/>
            <w:vAlign w:val="center"/>
            <w:hideMark/>
          </w:tcPr>
          <w:p w14:paraId="4F7813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C87FF1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8527BC3"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
          <w:p w14:paraId="2F62B039"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780F400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C17B3F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45FF4C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03D6ADA"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2F3905C3"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70E41ACB" w14:textId="77777777" w:rsidTr="00F555E9">
        <w:trPr>
          <w:trHeight w:val="180"/>
        </w:trPr>
        <w:tc>
          <w:tcPr>
            <w:tcW w:w="360" w:type="dxa"/>
            <w:vAlign w:val="center"/>
            <w:hideMark/>
          </w:tcPr>
          <w:p w14:paraId="1DD6AFCD" w14:textId="77777777" w:rsidR="00E42721" w:rsidRPr="00312D86" w:rsidRDefault="00E42721" w:rsidP="00F555E9">
            <w:pPr>
              <w:snapToGrid w:val="0"/>
              <w:rPr>
                <w:sz w:val="16"/>
                <w:szCs w:val="16"/>
              </w:rPr>
            </w:pPr>
            <w:r w:rsidRPr="00312D86">
              <w:rPr>
                <w:color w:val="000000"/>
                <w:sz w:val="16"/>
                <w:szCs w:val="16"/>
              </w:rPr>
              <w:t>914</w:t>
            </w:r>
          </w:p>
        </w:tc>
        <w:tc>
          <w:tcPr>
            <w:tcW w:w="864" w:type="dxa"/>
            <w:vAlign w:val="center"/>
            <w:hideMark/>
          </w:tcPr>
          <w:p w14:paraId="5023135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CA95EC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8A5A2EE"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
          <w:p w14:paraId="45684593"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4C41EC5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813F06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FFAD83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544A6CA"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15BF8F2B"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235C6802" w14:textId="77777777" w:rsidTr="00F555E9">
        <w:trPr>
          <w:trHeight w:val="165"/>
        </w:trPr>
        <w:tc>
          <w:tcPr>
            <w:tcW w:w="360" w:type="dxa"/>
            <w:vAlign w:val="center"/>
            <w:hideMark/>
          </w:tcPr>
          <w:p w14:paraId="79E4C418" w14:textId="77777777" w:rsidR="00E42721" w:rsidRPr="00312D86" w:rsidRDefault="00E42721" w:rsidP="00F555E9">
            <w:pPr>
              <w:snapToGrid w:val="0"/>
              <w:rPr>
                <w:sz w:val="16"/>
                <w:szCs w:val="16"/>
              </w:rPr>
            </w:pPr>
            <w:r w:rsidRPr="00312D86">
              <w:rPr>
                <w:color w:val="000000"/>
                <w:sz w:val="16"/>
                <w:szCs w:val="16"/>
              </w:rPr>
              <w:t>915</w:t>
            </w:r>
          </w:p>
        </w:tc>
        <w:tc>
          <w:tcPr>
            <w:tcW w:w="864" w:type="dxa"/>
            <w:vAlign w:val="center"/>
            <w:hideMark/>
          </w:tcPr>
          <w:p w14:paraId="5843D1B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CD1433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30C070B"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
          <w:p w14:paraId="3F771314"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5623B730"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33378CD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5241815"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04BCCC01"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9EAE4E7"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36F3B9ED" w14:textId="77777777" w:rsidTr="00F555E9">
        <w:trPr>
          <w:trHeight w:val="165"/>
        </w:trPr>
        <w:tc>
          <w:tcPr>
            <w:tcW w:w="360" w:type="dxa"/>
            <w:vAlign w:val="center"/>
            <w:hideMark/>
          </w:tcPr>
          <w:p w14:paraId="2B0ED265" w14:textId="77777777" w:rsidR="00E42721" w:rsidRPr="00312D86" w:rsidRDefault="00E42721" w:rsidP="00F555E9">
            <w:pPr>
              <w:snapToGrid w:val="0"/>
              <w:rPr>
                <w:sz w:val="16"/>
                <w:szCs w:val="16"/>
              </w:rPr>
            </w:pPr>
            <w:r w:rsidRPr="00312D86">
              <w:rPr>
                <w:color w:val="000000"/>
                <w:sz w:val="16"/>
                <w:szCs w:val="16"/>
              </w:rPr>
              <w:t>916</w:t>
            </w:r>
          </w:p>
        </w:tc>
        <w:tc>
          <w:tcPr>
            <w:tcW w:w="864" w:type="dxa"/>
            <w:vAlign w:val="center"/>
            <w:hideMark/>
          </w:tcPr>
          <w:p w14:paraId="72AA32F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67262D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D466044"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
          <w:p w14:paraId="3FE7F735"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41037250"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3C453A8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6E35A9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B16E48B"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584A56E0" w14:textId="77777777" w:rsidR="00E42721" w:rsidRPr="009B3DCC" w:rsidRDefault="00E42721" w:rsidP="00F555E9">
            <w:pPr>
              <w:snapToGrid w:val="0"/>
              <w:jc w:val="center"/>
              <w:rPr>
                <w:sz w:val="16"/>
                <w:szCs w:val="16"/>
              </w:rPr>
            </w:pPr>
            <w:r w:rsidRPr="00266687">
              <w:rPr>
                <w:color w:val="000000"/>
                <w:sz w:val="16"/>
                <w:szCs w:val="16"/>
              </w:rPr>
              <w:t>5.40</w:t>
            </w:r>
          </w:p>
        </w:tc>
      </w:tr>
      <w:tr w:rsidR="00E42721" w:rsidRPr="009B3DCC" w14:paraId="4639D341" w14:textId="77777777" w:rsidTr="00F555E9">
        <w:trPr>
          <w:trHeight w:val="165"/>
        </w:trPr>
        <w:tc>
          <w:tcPr>
            <w:tcW w:w="360" w:type="dxa"/>
            <w:vAlign w:val="center"/>
            <w:hideMark/>
          </w:tcPr>
          <w:p w14:paraId="3F3077D0" w14:textId="77777777" w:rsidR="00E42721" w:rsidRPr="00312D86" w:rsidRDefault="00E42721" w:rsidP="00F555E9">
            <w:pPr>
              <w:snapToGrid w:val="0"/>
              <w:rPr>
                <w:sz w:val="16"/>
                <w:szCs w:val="16"/>
              </w:rPr>
            </w:pPr>
            <w:r w:rsidRPr="00312D86">
              <w:rPr>
                <w:color w:val="000000"/>
                <w:sz w:val="16"/>
                <w:szCs w:val="16"/>
              </w:rPr>
              <w:t>917</w:t>
            </w:r>
          </w:p>
        </w:tc>
        <w:tc>
          <w:tcPr>
            <w:tcW w:w="864" w:type="dxa"/>
            <w:vAlign w:val="center"/>
            <w:hideMark/>
          </w:tcPr>
          <w:p w14:paraId="417141A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0F15EE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6D230E3"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
          <w:p w14:paraId="38AA490F"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77C1A10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A4CA9C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A19C50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9A79A6B"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0DDBD9A9"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56F0F018" w14:textId="77777777" w:rsidTr="00F555E9">
        <w:trPr>
          <w:trHeight w:val="165"/>
        </w:trPr>
        <w:tc>
          <w:tcPr>
            <w:tcW w:w="360" w:type="dxa"/>
            <w:vAlign w:val="center"/>
            <w:hideMark/>
          </w:tcPr>
          <w:p w14:paraId="336A3A8F" w14:textId="77777777" w:rsidR="00E42721" w:rsidRPr="00312D86" w:rsidRDefault="00E42721" w:rsidP="00F555E9">
            <w:pPr>
              <w:snapToGrid w:val="0"/>
              <w:rPr>
                <w:sz w:val="16"/>
                <w:szCs w:val="16"/>
              </w:rPr>
            </w:pPr>
            <w:r w:rsidRPr="00312D86">
              <w:rPr>
                <w:color w:val="000000"/>
                <w:sz w:val="16"/>
                <w:szCs w:val="16"/>
              </w:rPr>
              <w:t>918</w:t>
            </w:r>
          </w:p>
        </w:tc>
        <w:tc>
          <w:tcPr>
            <w:tcW w:w="864" w:type="dxa"/>
            <w:vAlign w:val="center"/>
            <w:hideMark/>
          </w:tcPr>
          <w:p w14:paraId="0D55408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A99B7A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626C953"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
          <w:p w14:paraId="69063836"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2EA75F4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5FE598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9BDF8EB"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8033DE4" w14:textId="77777777" w:rsidR="00E42721" w:rsidRPr="009B3DCC" w:rsidRDefault="00E42721" w:rsidP="00F555E9">
            <w:pPr>
              <w:snapToGrid w:val="0"/>
              <w:jc w:val="center"/>
              <w:rPr>
                <w:sz w:val="16"/>
                <w:szCs w:val="16"/>
              </w:rPr>
            </w:pPr>
            <w:r w:rsidRPr="00266687">
              <w:rPr>
                <w:color w:val="000000"/>
                <w:sz w:val="16"/>
                <w:szCs w:val="16"/>
              </w:rPr>
              <w:t>5.20</w:t>
            </w:r>
          </w:p>
        </w:tc>
        <w:tc>
          <w:tcPr>
            <w:tcW w:w="1008" w:type="dxa"/>
            <w:vAlign w:val="center"/>
            <w:hideMark/>
          </w:tcPr>
          <w:p w14:paraId="6F6A2A98"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0331CF9B" w14:textId="77777777" w:rsidTr="00F555E9">
        <w:trPr>
          <w:trHeight w:val="165"/>
        </w:trPr>
        <w:tc>
          <w:tcPr>
            <w:tcW w:w="360" w:type="dxa"/>
            <w:vAlign w:val="center"/>
            <w:hideMark/>
          </w:tcPr>
          <w:p w14:paraId="7437B1B1" w14:textId="77777777" w:rsidR="00E42721" w:rsidRPr="00312D86" w:rsidRDefault="00E42721" w:rsidP="00F555E9">
            <w:pPr>
              <w:snapToGrid w:val="0"/>
              <w:rPr>
                <w:sz w:val="16"/>
                <w:szCs w:val="16"/>
              </w:rPr>
            </w:pPr>
            <w:r w:rsidRPr="00312D86">
              <w:rPr>
                <w:color w:val="000000"/>
                <w:sz w:val="16"/>
                <w:szCs w:val="16"/>
              </w:rPr>
              <w:t>919</w:t>
            </w:r>
          </w:p>
        </w:tc>
        <w:tc>
          <w:tcPr>
            <w:tcW w:w="864" w:type="dxa"/>
            <w:vAlign w:val="center"/>
            <w:hideMark/>
          </w:tcPr>
          <w:p w14:paraId="17A8BF8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FC7501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C57695A"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
          <w:p w14:paraId="20717EFC"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3D21427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000B76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689169A"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0434FB86"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7FA1F49B"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0851D8C9" w14:textId="77777777" w:rsidTr="00F555E9">
        <w:trPr>
          <w:trHeight w:val="165"/>
        </w:trPr>
        <w:tc>
          <w:tcPr>
            <w:tcW w:w="360" w:type="dxa"/>
            <w:vAlign w:val="center"/>
            <w:hideMark/>
          </w:tcPr>
          <w:p w14:paraId="28F61300" w14:textId="77777777" w:rsidR="00E42721" w:rsidRPr="00312D86" w:rsidRDefault="00E42721" w:rsidP="00F555E9">
            <w:pPr>
              <w:snapToGrid w:val="0"/>
              <w:rPr>
                <w:sz w:val="16"/>
                <w:szCs w:val="16"/>
              </w:rPr>
            </w:pPr>
            <w:r w:rsidRPr="00312D86">
              <w:rPr>
                <w:color w:val="000000"/>
                <w:sz w:val="16"/>
                <w:szCs w:val="16"/>
              </w:rPr>
              <w:t>920</w:t>
            </w:r>
          </w:p>
        </w:tc>
        <w:tc>
          <w:tcPr>
            <w:tcW w:w="864" w:type="dxa"/>
            <w:vAlign w:val="center"/>
            <w:hideMark/>
          </w:tcPr>
          <w:p w14:paraId="0343A87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5A3AAC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2DCBA85"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
          <w:p w14:paraId="68EC3956"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49607ADA"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555C9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7137DD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1D0822A"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171E8144"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5E3CC4DC" w14:textId="77777777" w:rsidTr="00F555E9">
        <w:trPr>
          <w:trHeight w:val="165"/>
        </w:trPr>
        <w:tc>
          <w:tcPr>
            <w:tcW w:w="360" w:type="dxa"/>
            <w:vAlign w:val="center"/>
            <w:hideMark/>
          </w:tcPr>
          <w:p w14:paraId="46F64AA5" w14:textId="77777777" w:rsidR="00E42721" w:rsidRPr="00312D86" w:rsidRDefault="00E42721" w:rsidP="00F555E9">
            <w:pPr>
              <w:snapToGrid w:val="0"/>
              <w:rPr>
                <w:sz w:val="16"/>
                <w:szCs w:val="16"/>
              </w:rPr>
            </w:pPr>
            <w:r w:rsidRPr="00312D86">
              <w:rPr>
                <w:color w:val="000000"/>
                <w:sz w:val="16"/>
                <w:szCs w:val="16"/>
              </w:rPr>
              <w:t>921</w:t>
            </w:r>
          </w:p>
        </w:tc>
        <w:tc>
          <w:tcPr>
            <w:tcW w:w="864" w:type="dxa"/>
            <w:vAlign w:val="center"/>
            <w:hideMark/>
          </w:tcPr>
          <w:p w14:paraId="719A7B8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E82A15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4758891"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2C04C7FE"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4E792048"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7D84F2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061AC0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E11D4CD"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2D1D75CB"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54FE1AAE" w14:textId="77777777" w:rsidTr="00F555E9">
        <w:trPr>
          <w:trHeight w:val="165"/>
        </w:trPr>
        <w:tc>
          <w:tcPr>
            <w:tcW w:w="360" w:type="dxa"/>
            <w:vAlign w:val="center"/>
            <w:hideMark/>
          </w:tcPr>
          <w:p w14:paraId="5C591D23" w14:textId="77777777" w:rsidR="00E42721" w:rsidRPr="00312D86" w:rsidRDefault="00E42721" w:rsidP="00F555E9">
            <w:pPr>
              <w:snapToGrid w:val="0"/>
              <w:rPr>
                <w:sz w:val="16"/>
                <w:szCs w:val="16"/>
              </w:rPr>
            </w:pPr>
            <w:r w:rsidRPr="00312D86">
              <w:rPr>
                <w:color w:val="000000"/>
                <w:sz w:val="16"/>
                <w:szCs w:val="16"/>
              </w:rPr>
              <w:t>922</w:t>
            </w:r>
          </w:p>
        </w:tc>
        <w:tc>
          <w:tcPr>
            <w:tcW w:w="864" w:type="dxa"/>
            <w:vAlign w:val="center"/>
            <w:hideMark/>
          </w:tcPr>
          <w:p w14:paraId="61BFB32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24917D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9256FAD"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4C39F306"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662D095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8CC387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D9F9368"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DE6FCFB" w14:textId="77777777" w:rsidR="00E42721" w:rsidRPr="009B3DCC" w:rsidRDefault="00E42721" w:rsidP="00F555E9">
            <w:pPr>
              <w:snapToGrid w:val="0"/>
              <w:jc w:val="center"/>
              <w:rPr>
                <w:sz w:val="16"/>
                <w:szCs w:val="16"/>
              </w:rPr>
            </w:pPr>
            <w:r w:rsidRPr="00266687">
              <w:rPr>
                <w:color w:val="000000"/>
                <w:sz w:val="16"/>
                <w:szCs w:val="16"/>
              </w:rPr>
              <w:t>7.10</w:t>
            </w:r>
          </w:p>
        </w:tc>
        <w:tc>
          <w:tcPr>
            <w:tcW w:w="1008" w:type="dxa"/>
            <w:vAlign w:val="center"/>
            <w:hideMark/>
          </w:tcPr>
          <w:p w14:paraId="5184214B"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9E5F073" w14:textId="77777777" w:rsidTr="00F555E9">
        <w:trPr>
          <w:trHeight w:val="165"/>
        </w:trPr>
        <w:tc>
          <w:tcPr>
            <w:tcW w:w="360" w:type="dxa"/>
            <w:vAlign w:val="center"/>
            <w:hideMark/>
          </w:tcPr>
          <w:p w14:paraId="33525649" w14:textId="77777777" w:rsidR="00E42721" w:rsidRPr="00312D86" w:rsidRDefault="00E42721" w:rsidP="00F555E9">
            <w:pPr>
              <w:snapToGrid w:val="0"/>
              <w:rPr>
                <w:sz w:val="16"/>
                <w:szCs w:val="16"/>
              </w:rPr>
            </w:pPr>
            <w:r w:rsidRPr="00312D86">
              <w:rPr>
                <w:color w:val="000000"/>
                <w:sz w:val="16"/>
                <w:szCs w:val="16"/>
              </w:rPr>
              <w:t>923</w:t>
            </w:r>
          </w:p>
        </w:tc>
        <w:tc>
          <w:tcPr>
            <w:tcW w:w="864" w:type="dxa"/>
            <w:vAlign w:val="center"/>
            <w:hideMark/>
          </w:tcPr>
          <w:p w14:paraId="78C4F68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73261E0"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2E19722"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436FB524"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2F84EBF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95E0E7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85CF478"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11B7D41"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06A10267"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40DA93B0" w14:textId="77777777" w:rsidTr="00F555E9">
        <w:trPr>
          <w:trHeight w:val="165"/>
        </w:trPr>
        <w:tc>
          <w:tcPr>
            <w:tcW w:w="360" w:type="dxa"/>
            <w:vAlign w:val="center"/>
            <w:hideMark/>
          </w:tcPr>
          <w:p w14:paraId="35464D1C" w14:textId="77777777" w:rsidR="00E42721" w:rsidRPr="00312D86" w:rsidRDefault="00E42721" w:rsidP="00F555E9">
            <w:pPr>
              <w:snapToGrid w:val="0"/>
              <w:rPr>
                <w:sz w:val="16"/>
                <w:szCs w:val="16"/>
              </w:rPr>
            </w:pPr>
            <w:r w:rsidRPr="00312D86">
              <w:rPr>
                <w:color w:val="000000"/>
                <w:sz w:val="16"/>
                <w:szCs w:val="16"/>
              </w:rPr>
              <w:t>924</w:t>
            </w:r>
          </w:p>
        </w:tc>
        <w:tc>
          <w:tcPr>
            <w:tcW w:w="864" w:type="dxa"/>
            <w:vAlign w:val="center"/>
            <w:hideMark/>
          </w:tcPr>
          <w:p w14:paraId="6509032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5CA38F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9F95BF6"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4E49D797"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01E092E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F71442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74F31A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431B795" w14:textId="77777777" w:rsidR="00E42721" w:rsidRPr="009B3DCC" w:rsidRDefault="00E42721" w:rsidP="00F555E9">
            <w:pPr>
              <w:snapToGrid w:val="0"/>
              <w:jc w:val="center"/>
              <w:rPr>
                <w:sz w:val="16"/>
                <w:szCs w:val="16"/>
              </w:rPr>
            </w:pPr>
            <w:r w:rsidRPr="00266687">
              <w:rPr>
                <w:color w:val="000000"/>
                <w:sz w:val="16"/>
                <w:szCs w:val="16"/>
              </w:rPr>
              <w:t>5.30</w:t>
            </w:r>
          </w:p>
        </w:tc>
        <w:tc>
          <w:tcPr>
            <w:tcW w:w="1008" w:type="dxa"/>
            <w:vAlign w:val="center"/>
            <w:hideMark/>
          </w:tcPr>
          <w:p w14:paraId="525C7AA9"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3C8D9517" w14:textId="77777777" w:rsidTr="00F555E9">
        <w:trPr>
          <w:trHeight w:val="165"/>
        </w:trPr>
        <w:tc>
          <w:tcPr>
            <w:tcW w:w="360" w:type="dxa"/>
            <w:vAlign w:val="center"/>
            <w:hideMark/>
          </w:tcPr>
          <w:p w14:paraId="1C60AF2A" w14:textId="77777777" w:rsidR="00E42721" w:rsidRPr="00312D86" w:rsidRDefault="00E42721" w:rsidP="00F555E9">
            <w:pPr>
              <w:snapToGrid w:val="0"/>
              <w:rPr>
                <w:sz w:val="16"/>
                <w:szCs w:val="16"/>
              </w:rPr>
            </w:pPr>
            <w:r w:rsidRPr="00312D86">
              <w:rPr>
                <w:color w:val="000000"/>
                <w:sz w:val="16"/>
                <w:szCs w:val="16"/>
              </w:rPr>
              <w:t>925</w:t>
            </w:r>
          </w:p>
        </w:tc>
        <w:tc>
          <w:tcPr>
            <w:tcW w:w="864" w:type="dxa"/>
            <w:vAlign w:val="center"/>
            <w:hideMark/>
          </w:tcPr>
          <w:p w14:paraId="442CAB2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0AE1F2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2ECFE6B"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
          <w:p w14:paraId="48E92903"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33D72AC6"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090C57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CF3864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57204F1"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52345429"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173DDF20" w14:textId="77777777" w:rsidTr="00F555E9">
        <w:trPr>
          <w:trHeight w:val="165"/>
        </w:trPr>
        <w:tc>
          <w:tcPr>
            <w:tcW w:w="360" w:type="dxa"/>
            <w:vAlign w:val="center"/>
            <w:hideMark/>
          </w:tcPr>
          <w:p w14:paraId="1E9D7849" w14:textId="77777777" w:rsidR="00E42721" w:rsidRPr="00312D86" w:rsidRDefault="00E42721" w:rsidP="00F555E9">
            <w:pPr>
              <w:snapToGrid w:val="0"/>
              <w:rPr>
                <w:sz w:val="16"/>
                <w:szCs w:val="16"/>
              </w:rPr>
            </w:pPr>
            <w:r w:rsidRPr="00312D86">
              <w:rPr>
                <w:color w:val="000000"/>
                <w:sz w:val="16"/>
                <w:szCs w:val="16"/>
              </w:rPr>
              <w:t>926</w:t>
            </w:r>
          </w:p>
        </w:tc>
        <w:tc>
          <w:tcPr>
            <w:tcW w:w="864" w:type="dxa"/>
            <w:vAlign w:val="center"/>
            <w:hideMark/>
          </w:tcPr>
          <w:p w14:paraId="1A1C55B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C106AF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CE3CB96"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
          <w:p w14:paraId="3A061521"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1665727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CE468F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19C8920"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D457AF3"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0D8A8C87"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2545C1D3" w14:textId="77777777" w:rsidTr="00F555E9">
        <w:trPr>
          <w:trHeight w:val="165"/>
        </w:trPr>
        <w:tc>
          <w:tcPr>
            <w:tcW w:w="360" w:type="dxa"/>
            <w:vAlign w:val="center"/>
            <w:hideMark/>
          </w:tcPr>
          <w:p w14:paraId="3BA59E6D" w14:textId="77777777" w:rsidR="00E42721" w:rsidRPr="00312D86" w:rsidRDefault="00E42721" w:rsidP="00F555E9">
            <w:pPr>
              <w:snapToGrid w:val="0"/>
              <w:rPr>
                <w:sz w:val="16"/>
                <w:szCs w:val="16"/>
              </w:rPr>
            </w:pPr>
            <w:r w:rsidRPr="00312D86">
              <w:rPr>
                <w:color w:val="000000"/>
                <w:sz w:val="16"/>
                <w:szCs w:val="16"/>
              </w:rPr>
              <w:t>927</w:t>
            </w:r>
          </w:p>
        </w:tc>
        <w:tc>
          <w:tcPr>
            <w:tcW w:w="864" w:type="dxa"/>
            <w:vAlign w:val="center"/>
            <w:hideMark/>
          </w:tcPr>
          <w:p w14:paraId="5BBB803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3333FF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02982C2"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
          <w:p w14:paraId="7389FD67"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0FCB49B6"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04D797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DCF3478"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11CD65A" w14:textId="77777777" w:rsidR="00E42721" w:rsidRPr="009B3DCC" w:rsidRDefault="00E42721" w:rsidP="00F555E9">
            <w:pPr>
              <w:snapToGrid w:val="0"/>
              <w:jc w:val="center"/>
              <w:rPr>
                <w:sz w:val="16"/>
                <w:szCs w:val="16"/>
              </w:rPr>
            </w:pPr>
            <w:r w:rsidRPr="00266687">
              <w:rPr>
                <w:color w:val="000000"/>
                <w:sz w:val="16"/>
                <w:szCs w:val="16"/>
              </w:rPr>
              <w:t>6.30</w:t>
            </w:r>
          </w:p>
        </w:tc>
        <w:tc>
          <w:tcPr>
            <w:tcW w:w="1008" w:type="dxa"/>
            <w:vAlign w:val="center"/>
            <w:hideMark/>
          </w:tcPr>
          <w:p w14:paraId="7A583713"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2F9A3865" w14:textId="77777777" w:rsidTr="00F555E9">
        <w:trPr>
          <w:trHeight w:val="165"/>
        </w:trPr>
        <w:tc>
          <w:tcPr>
            <w:tcW w:w="360" w:type="dxa"/>
            <w:vAlign w:val="center"/>
            <w:hideMark/>
          </w:tcPr>
          <w:p w14:paraId="0029811D" w14:textId="77777777" w:rsidR="00E42721" w:rsidRPr="00312D86" w:rsidRDefault="00E42721" w:rsidP="00F555E9">
            <w:pPr>
              <w:snapToGrid w:val="0"/>
              <w:rPr>
                <w:sz w:val="16"/>
                <w:szCs w:val="16"/>
              </w:rPr>
            </w:pPr>
            <w:r w:rsidRPr="00312D86">
              <w:rPr>
                <w:color w:val="000000"/>
                <w:sz w:val="16"/>
                <w:szCs w:val="16"/>
              </w:rPr>
              <w:t>928</w:t>
            </w:r>
          </w:p>
        </w:tc>
        <w:tc>
          <w:tcPr>
            <w:tcW w:w="864" w:type="dxa"/>
            <w:vAlign w:val="center"/>
            <w:hideMark/>
          </w:tcPr>
          <w:p w14:paraId="534AF79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E0A708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18C6E4B"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
          <w:p w14:paraId="33701F5E"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6F70372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3F01DE5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5BB888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6722DA3" w14:textId="77777777" w:rsidR="00E42721" w:rsidRPr="009B3DCC" w:rsidRDefault="00E42721" w:rsidP="00F555E9">
            <w:pPr>
              <w:snapToGrid w:val="0"/>
              <w:jc w:val="center"/>
              <w:rPr>
                <w:sz w:val="16"/>
                <w:szCs w:val="16"/>
              </w:rPr>
            </w:pPr>
            <w:r w:rsidRPr="00266687">
              <w:rPr>
                <w:color w:val="000000"/>
                <w:sz w:val="16"/>
                <w:szCs w:val="16"/>
              </w:rPr>
              <w:t>5.20</w:t>
            </w:r>
          </w:p>
        </w:tc>
        <w:tc>
          <w:tcPr>
            <w:tcW w:w="1008" w:type="dxa"/>
            <w:vAlign w:val="center"/>
            <w:hideMark/>
          </w:tcPr>
          <w:p w14:paraId="254DAAB2"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0E7F7486" w14:textId="77777777" w:rsidTr="00F555E9">
        <w:trPr>
          <w:trHeight w:val="180"/>
        </w:trPr>
        <w:tc>
          <w:tcPr>
            <w:tcW w:w="360" w:type="dxa"/>
            <w:vAlign w:val="center"/>
            <w:hideMark/>
          </w:tcPr>
          <w:p w14:paraId="4A724A57" w14:textId="77777777" w:rsidR="00E42721" w:rsidRPr="00312D86" w:rsidRDefault="00E42721" w:rsidP="00F555E9">
            <w:pPr>
              <w:snapToGrid w:val="0"/>
              <w:rPr>
                <w:sz w:val="16"/>
                <w:szCs w:val="16"/>
              </w:rPr>
            </w:pPr>
            <w:r w:rsidRPr="00312D86">
              <w:rPr>
                <w:color w:val="000000"/>
                <w:sz w:val="16"/>
                <w:szCs w:val="16"/>
              </w:rPr>
              <w:t>929</w:t>
            </w:r>
          </w:p>
        </w:tc>
        <w:tc>
          <w:tcPr>
            <w:tcW w:w="864" w:type="dxa"/>
            <w:vAlign w:val="center"/>
            <w:hideMark/>
          </w:tcPr>
          <w:p w14:paraId="1D9AC8A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611128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80086AE"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773B9F8B"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45648BA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3D4DB4A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918F6C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DBF6D3B" w14:textId="77777777" w:rsidR="00E42721" w:rsidRPr="009B3DCC" w:rsidRDefault="00E42721" w:rsidP="00F555E9">
            <w:pPr>
              <w:snapToGrid w:val="0"/>
              <w:jc w:val="center"/>
              <w:rPr>
                <w:sz w:val="16"/>
                <w:szCs w:val="16"/>
              </w:rPr>
            </w:pPr>
            <w:r w:rsidRPr="00266687">
              <w:rPr>
                <w:color w:val="000000"/>
                <w:sz w:val="16"/>
                <w:szCs w:val="16"/>
              </w:rPr>
              <w:t>9.40</w:t>
            </w:r>
          </w:p>
        </w:tc>
        <w:tc>
          <w:tcPr>
            <w:tcW w:w="1008" w:type="dxa"/>
            <w:vAlign w:val="center"/>
            <w:hideMark/>
          </w:tcPr>
          <w:p w14:paraId="33CE5AD5"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42B51E64" w14:textId="77777777" w:rsidTr="00F555E9">
        <w:trPr>
          <w:trHeight w:val="165"/>
        </w:trPr>
        <w:tc>
          <w:tcPr>
            <w:tcW w:w="360" w:type="dxa"/>
            <w:vAlign w:val="center"/>
            <w:hideMark/>
          </w:tcPr>
          <w:p w14:paraId="4AA5F5AC" w14:textId="77777777" w:rsidR="00E42721" w:rsidRPr="00312D86" w:rsidRDefault="00E42721" w:rsidP="00F555E9">
            <w:pPr>
              <w:snapToGrid w:val="0"/>
              <w:rPr>
                <w:sz w:val="16"/>
                <w:szCs w:val="16"/>
              </w:rPr>
            </w:pPr>
            <w:r w:rsidRPr="00312D86">
              <w:rPr>
                <w:color w:val="000000"/>
                <w:sz w:val="16"/>
                <w:szCs w:val="16"/>
              </w:rPr>
              <w:t>930</w:t>
            </w:r>
          </w:p>
        </w:tc>
        <w:tc>
          <w:tcPr>
            <w:tcW w:w="864" w:type="dxa"/>
            <w:vAlign w:val="center"/>
            <w:hideMark/>
          </w:tcPr>
          <w:p w14:paraId="5BCE9BC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03B086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3BDE22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76990B37"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6850272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5FAEBD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6368DCA"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5EA73CB" w14:textId="77777777" w:rsidR="00E42721" w:rsidRPr="009B3DCC" w:rsidRDefault="00E42721" w:rsidP="00F555E9">
            <w:pPr>
              <w:snapToGrid w:val="0"/>
              <w:jc w:val="center"/>
              <w:rPr>
                <w:sz w:val="16"/>
                <w:szCs w:val="16"/>
              </w:rPr>
            </w:pPr>
            <w:r w:rsidRPr="00266687">
              <w:rPr>
                <w:color w:val="000000"/>
                <w:sz w:val="16"/>
                <w:szCs w:val="16"/>
              </w:rPr>
              <w:t>10.50</w:t>
            </w:r>
          </w:p>
        </w:tc>
        <w:tc>
          <w:tcPr>
            <w:tcW w:w="1008" w:type="dxa"/>
            <w:vAlign w:val="center"/>
            <w:hideMark/>
          </w:tcPr>
          <w:p w14:paraId="1E6924CA"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10ED53AB" w14:textId="77777777" w:rsidTr="00F555E9">
        <w:trPr>
          <w:trHeight w:val="165"/>
        </w:trPr>
        <w:tc>
          <w:tcPr>
            <w:tcW w:w="360" w:type="dxa"/>
            <w:vAlign w:val="center"/>
            <w:hideMark/>
          </w:tcPr>
          <w:p w14:paraId="395BC755" w14:textId="77777777" w:rsidR="00E42721" w:rsidRPr="00312D86" w:rsidRDefault="00E42721" w:rsidP="00F555E9">
            <w:pPr>
              <w:snapToGrid w:val="0"/>
              <w:rPr>
                <w:sz w:val="16"/>
                <w:szCs w:val="16"/>
              </w:rPr>
            </w:pPr>
            <w:r w:rsidRPr="00312D86">
              <w:rPr>
                <w:color w:val="000000"/>
                <w:sz w:val="16"/>
                <w:szCs w:val="16"/>
              </w:rPr>
              <w:t>931</w:t>
            </w:r>
          </w:p>
        </w:tc>
        <w:tc>
          <w:tcPr>
            <w:tcW w:w="864" w:type="dxa"/>
            <w:vAlign w:val="center"/>
            <w:hideMark/>
          </w:tcPr>
          <w:p w14:paraId="10FADC0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2D7AB5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6D52EA7"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5B6B94C9"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4937C4E0"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B88A7C1"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49883E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A095198" w14:textId="77777777" w:rsidR="00E42721" w:rsidRPr="009B3DCC" w:rsidRDefault="00E42721" w:rsidP="00F555E9">
            <w:pPr>
              <w:snapToGrid w:val="0"/>
              <w:jc w:val="center"/>
              <w:rPr>
                <w:sz w:val="16"/>
                <w:szCs w:val="16"/>
              </w:rPr>
            </w:pPr>
            <w:r w:rsidRPr="00266687">
              <w:rPr>
                <w:color w:val="000000"/>
                <w:sz w:val="16"/>
                <w:szCs w:val="16"/>
              </w:rPr>
              <w:t>11.40</w:t>
            </w:r>
          </w:p>
        </w:tc>
        <w:tc>
          <w:tcPr>
            <w:tcW w:w="1008" w:type="dxa"/>
            <w:vAlign w:val="center"/>
            <w:hideMark/>
          </w:tcPr>
          <w:p w14:paraId="428C06CA"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6245DEFB" w14:textId="77777777" w:rsidTr="00F555E9">
        <w:trPr>
          <w:trHeight w:val="165"/>
        </w:trPr>
        <w:tc>
          <w:tcPr>
            <w:tcW w:w="360" w:type="dxa"/>
            <w:vAlign w:val="center"/>
            <w:hideMark/>
          </w:tcPr>
          <w:p w14:paraId="7BAF8A41" w14:textId="77777777" w:rsidR="00E42721" w:rsidRPr="00312D86" w:rsidRDefault="00E42721" w:rsidP="00F555E9">
            <w:pPr>
              <w:snapToGrid w:val="0"/>
              <w:rPr>
                <w:sz w:val="16"/>
                <w:szCs w:val="16"/>
              </w:rPr>
            </w:pPr>
            <w:r w:rsidRPr="00312D86">
              <w:rPr>
                <w:color w:val="000000"/>
                <w:sz w:val="16"/>
                <w:szCs w:val="16"/>
              </w:rPr>
              <w:t>932</w:t>
            </w:r>
          </w:p>
        </w:tc>
        <w:tc>
          <w:tcPr>
            <w:tcW w:w="864" w:type="dxa"/>
            <w:vAlign w:val="center"/>
            <w:hideMark/>
          </w:tcPr>
          <w:p w14:paraId="1857D63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CC2373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1CD82D6"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42132C6"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08A5800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02DDC9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A75833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9370149" w14:textId="77777777" w:rsidR="00E42721" w:rsidRPr="009B3DCC" w:rsidRDefault="00E42721" w:rsidP="00F555E9">
            <w:pPr>
              <w:snapToGrid w:val="0"/>
              <w:jc w:val="center"/>
              <w:rPr>
                <w:sz w:val="16"/>
                <w:szCs w:val="16"/>
              </w:rPr>
            </w:pPr>
            <w:r w:rsidRPr="00266687">
              <w:rPr>
                <w:color w:val="000000"/>
                <w:sz w:val="16"/>
                <w:szCs w:val="16"/>
              </w:rPr>
              <w:t>13.50</w:t>
            </w:r>
          </w:p>
        </w:tc>
        <w:tc>
          <w:tcPr>
            <w:tcW w:w="1008" w:type="dxa"/>
            <w:vAlign w:val="center"/>
            <w:hideMark/>
          </w:tcPr>
          <w:p w14:paraId="2E392B7B"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5C6F61D3" w14:textId="77777777" w:rsidTr="00F555E9">
        <w:trPr>
          <w:trHeight w:val="165"/>
        </w:trPr>
        <w:tc>
          <w:tcPr>
            <w:tcW w:w="360" w:type="dxa"/>
            <w:vAlign w:val="center"/>
            <w:hideMark/>
          </w:tcPr>
          <w:p w14:paraId="2D882019" w14:textId="77777777" w:rsidR="00E42721" w:rsidRPr="00312D86" w:rsidRDefault="00E42721" w:rsidP="00F555E9">
            <w:pPr>
              <w:snapToGrid w:val="0"/>
              <w:rPr>
                <w:sz w:val="16"/>
                <w:szCs w:val="16"/>
              </w:rPr>
            </w:pPr>
            <w:r w:rsidRPr="00312D86">
              <w:rPr>
                <w:color w:val="000000"/>
                <w:sz w:val="16"/>
                <w:szCs w:val="16"/>
              </w:rPr>
              <w:t>933</w:t>
            </w:r>
          </w:p>
        </w:tc>
        <w:tc>
          <w:tcPr>
            <w:tcW w:w="864" w:type="dxa"/>
            <w:vAlign w:val="center"/>
            <w:hideMark/>
          </w:tcPr>
          <w:p w14:paraId="5A441B8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1E1BA1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BAD5508"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
          <w:p w14:paraId="53A3E8BA"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522409BA"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B95FC7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403172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59D1129" w14:textId="77777777" w:rsidR="00E42721" w:rsidRPr="009B3DCC" w:rsidRDefault="00E42721" w:rsidP="00F555E9">
            <w:pPr>
              <w:snapToGrid w:val="0"/>
              <w:jc w:val="center"/>
              <w:rPr>
                <w:sz w:val="16"/>
                <w:szCs w:val="16"/>
              </w:rPr>
            </w:pPr>
            <w:r w:rsidRPr="00266687">
              <w:rPr>
                <w:color w:val="000000"/>
                <w:sz w:val="16"/>
                <w:szCs w:val="16"/>
              </w:rPr>
              <w:t>9.50</w:t>
            </w:r>
          </w:p>
        </w:tc>
        <w:tc>
          <w:tcPr>
            <w:tcW w:w="1008" w:type="dxa"/>
            <w:vAlign w:val="center"/>
            <w:hideMark/>
          </w:tcPr>
          <w:p w14:paraId="45A81661"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308D2E4E" w14:textId="77777777" w:rsidTr="00F555E9">
        <w:trPr>
          <w:trHeight w:val="165"/>
        </w:trPr>
        <w:tc>
          <w:tcPr>
            <w:tcW w:w="360" w:type="dxa"/>
            <w:vAlign w:val="center"/>
            <w:hideMark/>
          </w:tcPr>
          <w:p w14:paraId="3808CCA5" w14:textId="77777777" w:rsidR="00E42721" w:rsidRPr="00312D86" w:rsidRDefault="00E42721" w:rsidP="00F555E9">
            <w:pPr>
              <w:snapToGrid w:val="0"/>
              <w:rPr>
                <w:sz w:val="16"/>
                <w:szCs w:val="16"/>
              </w:rPr>
            </w:pPr>
            <w:r w:rsidRPr="00312D86">
              <w:rPr>
                <w:color w:val="000000"/>
                <w:sz w:val="16"/>
                <w:szCs w:val="16"/>
              </w:rPr>
              <w:t>934</w:t>
            </w:r>
          </w:p>
        </w:tc>
        <w:tc>
          <w:tcPr>
            <w:tcW w:w="864" w:type="dxa"/>
            <w:vAlign w:val="center"/>
            <w:hideMark/>
          </w:tcPr>
          <w:p w14:paraId="449FAC7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CA8E30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61A05B8"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
          <w:p w14:paraId="1F5A2196"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5FC744B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AA5114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994ABFB"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7969845" w14:textId="77777777" w:rsidR="00E42721" w:rsidRPr="009B3DCC" w:rsidRDefault="00E42721" w:rsidP="00F555E9">
            <w:pPr>
              <w:snapToGrid w:val="0"/>
              <w:jc w:val="center"/>
              <w:rPr>
                <w:sz w:val="16"/>
                <w:szCs w:val="16"/>
              </w:rPr>
            </w:pPr>
            <w:r w:rsidRPr="00266687">
              <w:rPr>
                <w:color w:val="000000"/>
                <w:sz w:val="16"/>
                <w:szCs w:val="16"/>
              </w:rPr>
              <w:t>9.80</w:t>
            </w:r>
          </w:p>
        </w:tc>
        <w:tc>
          <w:tcPr>
            <w:tcW w:w="1008" w:type="dxa"/>
            <w:vAlign w:val="center"/>
            <w:hideMark/>
          </w:tcPr>
          <w:p w14:paraId="775C71F8"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12FA9F03" w14:textId="77777777" w:rsidTr="00F555E9">
        <w:trPr>
          <w:trHeight w:val="165"/>
        </w:trPr>
        <w:tc>
          <w:tcPr>
            <w:tcW w:w="360" w:type="dxa"/>
            <w:vAlign w:val="center"/>
            <w:hideMark/>
          </w:tcPr>
          <w:p w14:paraId="33363FE0" w14:textId="77777777" w:rsidR="00E42721" w:rsidRPr="00312D86" w:rsidRDefault="00E42721" w:rsidP="00F555E9">
            <w:pPr>
              <w:snapToGrid w:val="0"/>
              <w:rPr>
                <w:sz w:val="16"/>
                <w:szCs w:val="16"/>
              </w:rPr>
            </w:pPr>
            <w:r w:rsidRPr="00312D86">
              <w:rPr>
                <w:color w:val="000000"/>
                <w:sz w:val="16"/>
                <w:szCs w:val="16"/>
              </w:rPr>
              <w:t>935</w:t>
            </w:r>
          </w:p>
        </w:tc>
        <w:tc>
          <w:tcPr>
            <w:tcW w:w="864" w:type="dxa"/>
            <w:vAlign w:val="center"/>
            <w:hideMark/>
          </w:tcPr>
          <w:p w14:paraId="433D508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24781A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C4563AB"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
          <w:p w14:paraId="7D0D70F5"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07B35F0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0751DC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A786025"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70D5551" w14:textId="77777777" w:rsidR="00E42721" w:rsidRPr="009B3DCC" w:rsidRDefault="00E42721" w:rsidP="00F555E9">
            <w:pPr>
              <w:snapToGrid w:val="0"/>
              <w:jc w:val="center"/>
              <w:rPr>
                <w:sz w:val="16"/>
                <w:szCs w:val="16"/>
              </w:rPr>
            </w:pPr>
            <w:r w:rsidRPr="00266687">
              <w:rPr>
                <w:color w:val="000000"/>
                <w:sz w:val="16"/>
                <w:szCs w:val="16"/>
              </w:rPr>
              <w:t>11.50</w:t>
            </w:r>
          </w:p>
        </w:tc>
        <w:tc>
          <w:tcPr>
            <w:tcW w:w="1008" w:type="dxa"/>
            <w:vAlign w:val="center"/>
            <w:hideMark/>
          </w:tcPr>
          <w:p w14:paraId="458ED127"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08F4D4A5" w14:textId="77777777" w:rsidTr="00F555E9">
        <w:trPr>
          <w:trHeight w:val="165"/>
        </w:trPr>
        <w:tc>
          <w:tcPr>
            <w:tcW w:w="360" w:type="dxa"/>
            <w:vAlign w:val="center"/>
            <w:hideMark/>
          </w:tcPr>
          <w:p w14:paraId="33B2E166" w14:textId="77777777" w:rsidR="00E42721" w:rsidRPr="00312D86" w:rsidRDefault="00E42721" w:rsidP="00F555E9">
            <w:pPr>
              <w:snapToGrid w:val="0"/>
              <w:rPr>
                <w:sz w:val="16"/>
                <w:szCs w:val="16"/>
              </w:rPr>
            </w:pPr>
            <w:r w:rsidRPr="00312D86">
              <w:rPr>
                <w:color w:val="000000"/>
                <w:sz w:val="16"/>
                <w:szCs w:val="16"/>
              </w:rPr>
              <w:t>936</w:t>
            </w:r>
          </w:p>
        </w:tc>
        <w:tc>
          <w:tcPr>
            <w:tcW w:w="864" w:type="dxa"/>
            <w:vAlign w:val="center"/>
            <w:hideMark/>
          </w:tcPr>
          <w:p w14:paraId="707DDF7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7F1E6A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629ED56"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
          <w:p w14:paraId="1182A1DC"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5B882F71"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290D69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98474A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97D28A7" w14:textId="77777777" w:rsidR="00E42721" w:rsidRPr="009B3DCC" w:rsidRDefault="00E42721" w:rsidP="00F555E9">
            <w:pPr>
              <w:snapToGrid w:val="0"/>
              <w:jc w:val="center"/>
              <w:rPr>
                <w:sz w:val="16"/>
                <w:szCs w:val="16"/>
              </w:rPr>
            </w:pPr>
            <w:r w:rsidRPr="00266687">
              <w:rPr>
                <w:color w:val="000000"/>
                <w:sz w:val="16"/>
                <w:szCs w:val="16"/>
              </w:rPr>
              <w:t>11.30</w:t>
            </w:r>
          </w:p>
        </w:tc>
        <w:tc>
          <w:tcPr>
            <w:tcW w:w="1008" w:type="dxa"/>
            <w:vAlign w:val="center"/>
            <w:hideMark/>
          </w:tcPr>
          <w:p w14:paraId="618D68A8"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1AAC904E" w14:textId="77777777" w:rsidTr="00F555E9">
        <w:trPr>
          <w:trHeight w:val="165"/>
        </w:trPr>
        <w:tc>
          <w:tcPr>
            <w:tcW w:w="360" w:type="dxa"/>
            <w:vAlign w:val="center"/>
            <w:hideMark/>
          </w:tcPr>
          <w:p w14:paraId="338E68BA" w14:textId="77777777" w:rsidR="00E42721" w:rsidRPr="00312D86" w:rsidRDefault="00E42721" w:rsidP="00F555E9">
            <w:pPr>
              <w:snapToGrid w:val="0"/>
              <w:rPr>
                <w:sz w:val="16"/>
                <w:szCs w:val="16"/>
              </w:rPr>
            </w:pPr>
            <w:r w:rsidRPr="00312D86">
              <w:rPr>
                <w:color w:val="000000"/>
                <w:sz w:val="16"/>
                <w:szCs w:val="16"/>
              </w:rPr>
              <w:lastRenderedPageBreak/>
              <w:t>937</w:t>
            </w:r>
          </w:p>
        </w:tc>
        <w:tc>
          <w:tcPr>
            <w:tcW w:w="864" w:type="dxa"/>
            <w:vAlign w:val="center"/>
            <w:hideMark/>
          </w:tcPr>
          <w:p w14:paraId="7954768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8549D9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12DB33F"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71423D1E"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152FA1C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F5F4A0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5A8DC5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A19ECF8"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6FA4A721"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01EE839C" w14:textId="77777777" w:rsidTr="00F555E9">
        <w:trPr>
          <w:trHeight w:val="165"/>
        </w:trPr>
        <w:tc>
          <w:tcPr>
            <w:tcW w:w="360" w:type="dxa"/>
            <w:vAlign w:val="center"/>
            <w:hideMark/>
          </w:tcPr>
          <w:p w14:paraId="6928C8CA" w14:textId="77777777" w:rsidR="00E42721" w:rsidRPr="00312D86" w:rsidRDefault="00E42721" w:rsidP="00F555E9">
            <w:pPr>
              <w:snapToGrid w:val="0"/>
              <w:rPr>
                <w:sz w:val="16"/>
                <w:szCs w:val="16"/>
              </w:rPr>
            </w:pPr>
            <w:r w:rsidRPr="00312D86">
              <w:rPr>
                <w:color w:val="000000"/>
                <w:sz w:val="16"/>
                <w:szCs w:val="16"/>
              </w:rPr>
              <w:t>938</w:t>
            </w:r>
          </w:p>
        </w:tc>
        <w:tc>
          <w:tcPr>
            <w:tcW w:w="864" w:type="dxa"/>
            <w:vAlign w:val="center"/>
            <w:hideMark/>
          </w:tcPr>
          <w:p w14:paraId="5CABE00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8BE1C9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05AF77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7CD35AD3"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53505A5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CA7C2F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AEEFFAD"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DD3856A" w14:textId="77777777" w:rsidR="00E42721" w:rsidRPr="009B3DCC" w:rsidRDefault="00E42721" w:rsidP="00F555E9">
            <w:pPr>
              <w:snapToGrid w:val="0"/>
              <w:jc w:val="center"/>
              <w:rPr>
                <w:sz w:val="16"/>
                <w:szCs w:val="16"/>
              </w:rPr>
            </w:pPr>
            <w:r w:rsidRPr="00266687">
              <w:rPr>
                <w:color w:val="000000"/>
                <w:sz w:val="16"/>
                <w:szCs w:val="16"/>
              </w:rPr>
              <w:t>11.10</w:t>
            </w:r>
          </w:p>
        </w:tc>
        <w:tc>
          <w:tcPr>
            <w:tcW w:w="1008" w:type="dxa"/>
            <w:vAlign w:val="center"/>
            <w:hideMark/>
          </w:tcPr>
          <w:p w14:paraId="56B1E6C2"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5FD3AE3D" w14:textId="77777777" w:rsidTr="00F555E9">
        <w:trPr>
          <w:trHeight w:val="165"/>
        </w:trPr>
        <w:tc>
          <w:tcPr>
            <w:tcW w:w="360" w:type="dxa"/>
            <w:vAlign w:val="center"/>
            <w:hideMark/>
          </w:tcPr>
          <w:p w14:paraId="363BB710" w14:textId="77777777" w:rsidR="00E42721" w:rsidRPr="00312D86" w:rsidRDefault="00E42721" w:rsidP="00F555E9">
            <w:pPr>
              <w:snapToGrid w:val="0"/>
              <w:rPr>
                <w:sz w:val="16"/>
                <w:szCs w:val="16"/>
              </w:rPr>
            </w:pPr>
            <w:r w:rsidRPr="00312D86">
              <w:rPr>
                <w:color w:val="000000"/>
                <w:sz w:val="16"/>
                <w:szCs w:val="16"/>
              </w:rPr>
              <w:t>939</w:t>
            </w:r>
          </w:p>
        </w:tc>
        <w:tc>
          <w:tcPr>
            <w:tcW w:w="864" w:type="dxa"/>
            <w:vAlign w:val="center"/>
            <w:hideMark/>
          </w:tcPr>
          <w:p w14:paraId="2BEAADE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51ED75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B378BE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4CFE12D3"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4A250BA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0A3C1DA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F4AFE77"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B10F0CD" w14:textId="77777777" w:rsidR="00E42721" w:rsidRPr="009B3DCC" w:rsidRDefault="00E42721" w:rsidP="00F555E9">
            <w:pPr>
              <w:snapToGrid w:val="0"/>
              <w:jc w:val="center"/>
              <w:rPr>
                <w:sz w:val="16"/>
                <w:szCs w:val="16"/>
              </w:rPr>
            </w:pPr>
            <w:r w:rsidRPr="00266687">
              <w:rPr>
                <w:color w:val="000000"/>
                <w:sz w:val="16"/>
                <w:szCs w:val="16"/>
              </w:rPr>
              <w:t>15.40</w:t>
            </w:r>
          </w:p>
        </w:tc>
        <w:tc>
          <w:tcPr>
            <w:tcW w:w="1008" w:type="dxa"/>
            <w:vAlign w:val="center"/>
            <w:hideMark/>
          </w:tcPr>
          <w:p w14:paraId="13F2AC96"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36825414" w14:textId="77777777" w:rsidTr="00F555E9">
        <w:trPr>
          <w:trHeight w:val="165"/>
        </w:trPr>
        <w:tc>
          <w:tcPr>
            <w:tcW w:w="360" w:type="dxa"/>
            <w:vAlign w:val="center"/>
            <w:hideMark/>
          </w:tcPr>
          <w:p w14:paraId="56D03965" w14:textId="77777777" w:rsidR="00E42721" w:rsidRPr="00312D86" w:rsidRDefault="00E42721" w:rsidP="00F555E9">
            <w:pPr>
              <w:snapToGrid w:val="0"/>
              <w:rPr>
                <w:sz w:val="16"/>
                <w:szCs w:val="16"/>
              </w:rPr>
            </w:pPr>
            <w:r w:rsidRPr="00312D86">
              <w:rPr>
                <w:color w:val="000000"/>
                <w:sz w:val="16"/>
                <w:szCs w:val="16"/>
              </w:rPr>
              <w:t>940</w:t>
            </w:r>
          </w:p>
        </w:tc>
        <w:tc>
          <w:tcPr>
            <w:tcW w:w="864" w:type="dxa"/>
            <w:vAlign w:val="center"/>
            <w:hideMark/>
          </w:tcPr>
          <w:p w14:paraId="0D36AC5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57F290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A54CE32"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2775545"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570EEA58"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241073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3BF7DC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4486A26" w14:textId="77777777" w:rsidR="00E42721" w:rsidRPr="009B3DCC" w:rsidRDefault="00E42721" w:rsidP="00F555E9">
            <w:pPr>
              <w:snapToGrid w:val="0"/>
              <w:jc w:val="center"/>
              <w:rPr>
                <w:sz w:val="16"/>
                <w:szCs w:val="16"/>
              </w:rPr>
            </w:pPr>
            <w:r w:rsidRPr="00266687">
              <w:rPr>
                <w:color w:val="000000"/>
                <w:sz w:val="16"/>
                <w:szCs w:val="16"/>
              </w:rPr>
              <w:t>13.30</w:t>
            </w:r>
          </w:p>
        </w:tc>
        <w:tc>
          <w:tcPr>
            <w:tcW w:w="1008" w:type="dxa"/>
            <w:vAlign w:val="center"/>
            <w:hideMark/>
          </w:tcPr>
          <w:p w14:paraId="091CF226"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5CF8DEF4" w14:textId="77777777" w:rsidTr="00F555E9">
        <w:trPr>
          <w:trHeight w:val="165"/>
        </w:trPr>
        <w:tc>
          <w:tcPr>
            <w:tcW w:w="360" w:type="dxa"/>
            <w:vAlign w:val="center"/>
            <w:hideMark/>
          </w:tcPr>
          <w:p w14:paraId="40E0468D" w14:textId="77777777" w:rsidR="00E42721" w:rsidRPr="00312D86" w:rsidRDefault="00E42721" w:rsidP="00F555E9">
            <w:pPr>
              <w:snapToGrid w:val="0"/>
              <w:rPr>
                <w:sz w:val="16"/>
                <w:szCs w:val="16"/>
              </w:rPr>
            </w:pPr>
            <w:r w:rsidRPr="00312D86">
              <w:rPr>
                <w:color w:val="000000"/>
                <w:sz w:val="16"/>
                <w:szCs w:val="16"/>
              </w:rPr>
              <w:t>941</w:t>
            </w:r>
          </w:p>
        </w:tc>
        <w:tc>
          <w:tcPr>
            <w:tcW w:w="864" w:type="dxa"/>
            <w:vAlign w:val="center"/>
            <w:hideMark/>
          </w:tcPr>
          <w:p w14:paraId="76FF6D6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01514F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3D2D819"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
          <w:p w14:paraId="4AB8F4AC"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vAlign w:val="center"/>
            <w:hideMark/>
          </w:tcPr>
          <w:p w14:paraId="348F502A" w14:textId="77777777" w:rsidR="00E42721" w:rsidRPr="009B3DCC" w:rsidRDefault="00E42721" w:rsidP="00F555E9">
            <w:pPr>
              <w:snapToGrid w:val="0"/>
              <w:jc w:val="center"/>
              <w:rPr>
                <w:sz w:val="16"/>
                <w:szCs w:val="16"/>
              </w:rPr>
            </w:pPr>
            <w:r>
              <w:rPr>
                <w:sz w:val="16"/>
                <w:szCs w:val="16"/>
              </w:rPr>
              <w:t>–</w:t>
            </w:r>
          </w:p>
        </w:tc>
        <w:tc>
          <w:tcPr>
            <w:tcW w:w="720" w:type="dxa"/>
            <w:vAlign w:val="center"/>
            <w:hideMark/>
          </w:tcPr>
          <w:p w14:paraId="79032163"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0824D3C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7DCE956"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40F047A2"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113C3728" w14:textId="77777777" w:rsidTr="00F555E9">
        <w:trPr>
          <w:trHeight w:val="165"/>
        </w:trPr>
        <w:tc>
          <w:tcPr>
            <w:tcW w:w="360" w:type="dxa"/>
            <w:vAlign w:val="center"/>
            <w:hideMark/>
          </w:tcPr>
          <w:p w14:paraId="528E0CF5" w14:textId="77777777" w:rsidR="00E42721" w:rsidRPr="00312D86" w:rsidRDefault="00E42721" w:rsidP="00F555E9">
            <w:pPr>
              <w:snapToGrid w:val="0"/>
              <w:rPr>
                <w:sz w:val="16"/>
                <w:szCs w:val="16"/>
              </w:rPr>
            </w:pPr>
            <w:r w:rsidRPr="00312D86">
              <w:rPr>
                <w:color w:val="000000"/>
                <w:sz w:val="16"/>
                <w:szCs w:val="16"/>
              </w:rPr>
              <w:t>942</w:t>
            </w:r>
          </w:p>
        </w:tc>
        <w:tc>
          <w:tcPr>
            <w:tcW w:w="864" w:type="dxa"/>
            <w:vAlign w:val="center"/>
            <w:hideMark/>
          </w:tcPr>
          <w:p w14:paraId="2E93F66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D61DB9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E31EC79"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
          <w:p w14:paraId="4C49B5D9"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42D222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274B6E4"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22990D51"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4A090A6"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7EDA214B"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5C3F4E38" w14:textId="77777777" w:rsidTr="00F555E9">
        <w:trPr>
          <w:trHeight w:val="180"/>
        </w:trPr>
        <w:tc>
          <w:tcPr>
            <w:tcW w:w="360" w:type="dxa"/>
            <w:vAlign w:val="center"/>
            <w:hideMark/>
          </w:tcPr>
          <w:p w14:paraId="4E1CA537" w14:textId="77777777" w:rsidR="00E42721" w:rsidRPr="00312D86" w:rsidRDefault="00E42721" w:rsidP="00F555E9">
            <w:pPr>
              <w:snapToGrid w:val="0"/>
              <w:rPr>
                <w:sz w:val="16"/>
                <w:szCs w:val="16"/>
              </w:rPr>
            </w:pPr>
            <w:r w:rsidRPr="00312D86">
              <w:rPr>
                <w:color w:val="000000"/>
                <w:sz w:val="16"/>
                <w:szCs w:val="16"/>
              </w:rPr>
              <w:t>943</w:t>
            </w:r>
          </w:p>
        </w:tc>
        <w:tc>
          <w:tcPr>
            <w:tcW w:w="864" w:type="dxa"/>
            <w:vAlign w:val="center"/>
            <w:hideMark/>
          </w:tcPr>
          <w:p w14:paraId="3BFB04D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7F5D8D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1D8B978E"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
          <w:p w14:paraId="0F41DCF5"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6CC6699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2CD7D61"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704FBCA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E04C794"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58695719"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532B03BE" w14:textId="77777777" w:rsidTr="00F555E9">
        <w:trPr>
          <w:trHeight w:val="165"/>
        </w:trPr>
        <w:tc>
          <w:tcPr>
            <w:tcW w:w="360" w:type="dxa"/>
            <w:vAlign w:val="center"/>
            <w:hideMark/>
          </w:tcPr>
          <w:p w14:paraId="03A8A904" w14:textId="77777777" w:rsidR="00E42721" w:rsidRPr="00312D86" w:rsidRDefault="00E42721" w:rsidP="00F555E9">
            <w:pPr>
              <w:snapToGrid w:val="0"/>
              <w:rPr>
                <w:sz w:val="16"/>
                <w:szCs w:val="16"/>
              </w:rPr>
            </w:pPr>
            <w:r w:rsidRPr="00312D86">
              <w:rPr>
                <w:color w:val="000000"/>
                <w:sz w:val="16"/>
                <w:szCs w:val="16"/>
              </w:rPr>
              <w:t>944</w:t>
            </w:r>
          </w:p>
        </w:tc>
        <w:tc>
          <w:tcPr>
            <w:tcW w:w="864" w:type="dxa"/>
            <w:vAlign w:val="center"/>
            <w:hideMark/>
          </w:tcPr>
          <w:p w14:paraId="7868BC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51F966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7D8F0F7"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
          <w:p w14:paraId="28A0F286"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4184BA6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BEFABFB"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54A5764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AB66CAF" w14:textId="77777777" w:rsidR="00E42721" w:rsidRPr="009B3DCC" w:rsidRDefault="00E42721" w:rsidP="00F555E9">
            <w:pPr>
              <w:snapToGrid w:val="0"/>
              <w:jc w:val="center"/>
              <w:rPr>
                <w:sz w:val="16"/>
                <w:szCs w:val="16"/>
              </w:rPr>
            </w:pPr>
            <w:r w:rsidRPr="00266687">
              <w:rPr>
                <w:color w:val="000000"/>
                <w:sz w:val="16"/>
                <w:szCs w:val="16"/>
              </w:rPr>
              <w:t>4.60</w:t>
            </w:r>
          </w:p>
        </w:tc>
        <w:tc>
          <w:tcPr>
            <w:tcW w:w="1008" w:type="dxa"/>
            <w:vAlign w:val="center"/>
            <w:hideMark/>
          </w:tcPr>
          <w:p w14:paraId="737463F1"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01AD3B3B" w14:textId="77777777" w:rsidTr="00F555E9">
        <w:trPr>
          <w:trHeight w:val="165"/>
        </w:trPr>
        <w:tc>
          <w:tcPr>
            <w:tcW w:w="360" w:type="dxa"/>
            <w:vAlign w:val="center"/>
            <w:hideMark/>
          </w:tcPr>
          <w:p w14:paraId="343B7F25" w14:textId="77777777" w:rsidR="00E42721" w:rsidRPr="00312D86" w:rsidRDefault="00E42721" w:rsidP="00F555E9">
            <w:pPr>
              <w:snapToGrid w:val="0"/>
              <w:rPr>
                <w:sz w:val="16"/>
                <w:szCs w:val="16"/>
              </w:rPr>
            </w:pPr>
            <w:r w:rsidRPr="00312D86">
              <w:rPr>
                <w:color w:val="000000"/>
                <w:sz w:val="16"/>
                <w:szCs w:val="16"/>
              </w:rPr>
              <w:t>945</w:t>
            </w:r>
          </w:p>
        </w:tc>
        <w:tc>
          <w:tcPr>
            <w:tcW w:w="864" w:type="dxa"/>
            <w:vAlign w:val="center"/>
            <w:hideMark/>
          </w:tcPr>
          <w:p w14:paraId="698970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8A34D5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BDAEE81"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
          <w:p w14:paraId="68FC93EB"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3CC37C0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27A1AB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15EE5B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09EBF00" w14:textId="77777777" w:rsidR="00E42721" w:rsidRPr="009B3DCC" w:rsidRDefault="00E42721" w:rsidP="00F555E9">
            <w:pPr>
              <w:snapToGrid w:val="0"/>
              <w:jc w:val="center"/>
              <w:rPr>
                <w:sz w:val="16"/>
                <w:szCs w:val="16"/>
              </w:rPr>
            </w:pPr>
            <w:r w:rsidRPr="00266687">
              <w:rPr>
                <w:color w:val="000000"/>
                <w:sz w:val="16"/>
                <w:szCs w:val="16"/>
              </w:rPr>
              <w:t>4.50</w:t>
            </w:r>
          </w:p>
        </w:tc>
        <w:tc>
          <w:tcPr>
            <w:tcW w:w="1008" w:type="dxa"/>
            <w:vAlign w:val="center"/>
            <w:hideMark/>
          </w:tcPr>
          <w:p w14:paraId="6512149A"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47E965D4" w14:textId="77777777" w:rsidTr="00F555E9">
        <w:trPr>
          <w:trHeight w:val="165"/>
        </w:trPr>
        <w:tc>
          <w:tcPr>
            <w:tcW w:w="360" w:type="dxa"/>
            <w:vAlign w:val="center"/>
            <w:hideMark/>
          </w:tcPr>
          <w:p w14:paraId="6DC5F8DC" w14:textId="77777777" w:rsidR="00E42721" w:rsidRPr="00312D86" w:rsidRDefault="00E42721" w:rsidP="00F555E9">
            <w:pPr>
              <w:snapToGrid w:val="0"/>
              <w:rPr>
                <w:sz w:val="16"/>
                <w:szCs w:val="16"/>
              </w:rPr>
            </w:pPr>
            <w:r w:rsidRPr="00312D86">
              <w:rPr>
                <w:color w:val="000000"/>
                <w:sz w:val="16"/>
                <w:szCs w:val="16"/>
              </w:rPr>
              <w:t>946</w:t>
            </w:r>
          </w:p>
        </w:tc>
        <w:tc>
          <w:tcPr>
            <w:tcW w:w="864" w:type="dxa"/>
            <w:vAlign w:val="center"/>
            <w:hideMark/>
          </w:tcPr>
          <w:p w14:paraId="5EE8F32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9C4166D"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629D1A7A"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
          <w:p w14:paraId="400DB414"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68C2437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FA35B7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8F99EC8"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B4D2683"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39CB50D9"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4DFADAD9" w14:textId="77777777" w:rsidTr="00F555E9">
        <w:trPr>
          <w:trHeight w:val="165"/>
        </w:trPr>
        <w:tc>
          <w:tcPr>
            <w:tcW w:w="360" w:type="dxa"/>
            <w:vAlign w:val="center"/>
            <w:hideMark/>
          </w:tcPr>
          <w:p w14:paraId="5FF45D6A" w14:textId="77777777" w:rsidR="00E42721" w:rsidRPr="00312D86" w:rsidRDefault="00E42721" w:rsidP="00F555E9">
            <w:pPr>
              <w:snapToGrid w:val="0"/>
              <w:rPr>
                <w:sz w:val="16"/>
                <w:szCs w:val="16"/>
              </w:rPr>
            </w:pPr>
            <w:r w:rsidRPr="00312D86">
              <w:rPr>
                <w:color w:val="000000"/>
                <w:sz w:val="16"/>
                <w:szCs w:val="16"/>
              </w:rPr>
              <w:t>947</w:t>
            </w:r>
          </w:p>
        </w:tc>
        <w:tc>
          <w:tcPr>
            <w:tcW w:w="864" w:type="dxa"/>
            <w:vAlign w:val="center"/>
            <w:hideMark/>
          </w:tcPr>
          <w:p w14:paraId="3CB09ED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EC9CD0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7ECB9793"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
          <w:p w14:paraId="6382E347"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2F5604D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203A09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034927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BE33E8F" w14:textId="77777777" w:rsidR="00E42721" w:rsidRPr="009B3DCC" w:rsidRDefault="00E42721" w:rsidP="00F555E9">
            <w:pPr>
              <w:snapToGrid w:val="0"/>
              <w:jc w:val="center"/>
              <w:rPr>
                <w:sz w:val="16"/>
                <w:szCs w:val="16"/>
              </w:rPr>
            </w:pPr>
            <w:r w:rsidRPr="00266687">
              <w:rPr>
                <w:color w:val="000000"/>
                <w:sz w:val="16"/>
                <w:szCs w:val="16"/>
              </w:rPr>
              <w:t>6.80</w:t>
            </w:r>
          </w:p>
        </w:tc>
        <w:tc>
          <w:tcPr>
            <w:tcW w:w="1008" w:type="dxa"/>
            <w:vAlign w:val="center"/>
            <w:hideMark/>
          </w:tcPr>
          <w:p w14:paraId="07E3ECAA"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1E1A0044" w14:textId="77777777" w:rsidTr="00F555E9">
        <w:trPr>
          <w:trHeight w:val="165"/>
        </w:trPr>
        <w:tc>
          <w:tcPr>
            <w:tcW w:w="360" w:type="dxa"/>
            <w:vAlign w:val="center"/>
            <w:hideMark/>
          </w:tcPr>
          <w:p w14:paraId="2BAA8D4D" w14:textId="77777777" w:rsidR="00E42721" w:rsidRPr="00312D86" w:rsidRDefault="00E42721" w:rsidP="00F555E9">
            <w:pPr>
              <w:snapToGrid w:val="0"/>
              <w:rPr>
                <w:sz w:val="16"/>
                <w:szCs w:val="16"/>
              </w:rPr>
            </w:pPr>
            <w:r w:rsidRPr="00312D86">
              <w:rPr>
                <w:color w:val="000000"/>
                <w:sz w:val="16"/>
                <w:szCs w:val="16"/>
              </w:rPr>
              <w:t>948</w:t>
            </w:r>
          </w:p>
        </w:tc>
        <w:tc>
          <w:tcPr>
            <w:tcW w:w="864" w:type="dxa"/>
            <w:vAlign w:val="center"/>
            <w:hideMark/>
          </w:tcPr>
          <w:p w14:paraId="48FB8D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58282D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AE255D6"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
          <w:p w14:paraId="4803C397"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5373515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A038BF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51E0A2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C795310" w14:textId="77777777" w:rsidR="00E42721" w:rsidRPr="009B3DCC" w:rsidRDefault="00E42721" w:rsidP="00F555E9">
            <w:pPr>
              <w:snapToGrid w:val="0"/>
              <w:jc w:val="center"/>
              <w:rPr>
                <w:sz w:val="16"/>
                <w:szCs w:val="16"/>
              </w:rPr>
            </w:pPr>
            <w:r w:rsidRPr="00266687">
              <w:rPr>
                <w:color w:val="000000"/>
                <w:sz w:val="16"/>
                <w:szCs w:val="16"/>
              </w:rPr>
              <w:t>7.70</w:t>
            </w:r>
          </w:p>
        </w:tc>
        <w:tc>
          <w:tcPr>
            <w:tcW w:w="1008" w:type="dxa"/>
            <w:vAlign w:val="center"/>
            <w:hideMark/>
          </w:tcPr>
          <w:p w14:paraId="45746A2C"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7978C483" w14:textId="77777777" w:rsidTr="00F555E9">
        <w:trPr>
          <w:trHeight w:val="165"/>
        </w:trPr>
        <w:tc>
          <w:tcPr>
            <w:tcW w:w="360" w:type="dxa"/>
            <w:vAlign w:val="center"/>
            <w:hideMark/>
          </w:tcPr>
          <w:p w14:paraId="6688E1DB" w14:textId="77777777" w:rsidR="00E42721" w:rsidRPr="00312D86" w:rsidRDefault="00E42721" w:rsidP="00F555E9">
            <w:pPr>
              <w:snapToGrid w:val="0"/>
              <w:rPr>
                <w:sz w:val="16"/>
                <w:szCs w:val="16"/>
              </w:rPr>
            </w:pPr>
            <w:r w:rsidRPr="00312D86">
              <w:rPr>
                <w:color w:val="000000"/>
                <w:sz w:val="16"/>
                <w:szCs w:val="16"/>
              </w:rPr>
              <w:t>949</w:t>
            </w:r>
          </w:p>
        </w:tc>
        <w:tc>
          <w:tcPr>
            <w:tcW w:w="864" w:type="dxa"/>
            <w:vAlign w:val="center"/>
            <w:hideMark/>
          </w:tcPr>
          <w:p w14:paraId="2C4D6E6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90D862"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1CC9EA37"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
          <w:p w14:paraId="092B05D1"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528AE17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4F96BF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FAF269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D67419F" w14:textId="77777777" w:rsidR="00E42721" w:rsidRPr="009B3DCC" w:rsidRDefault="00E42721" w:rsidP="00F555E9">
            <w:pPr>
              <w:snapToGrid w:val="0"/>
              <w:jc w:val="center"/>
              <w:rPr>
                <w:sz w:val="16"/>
                <w:szCs w:val="16"/>
              </w:rPr>
            </w:pPr>
            <w:r w:rsidRPr="00266687">
              <w:rPr>
                <w:color w:val="000000"/>
                <w:sz w:val="16"/>
                <w:szCs w:val="16"/>
              </w:rPr>
              <w:t>4.60</w:t>
            </w:r>
          </w:p>
        </w:tc>
        <w:tc>
          <w:tcPr>
            <w:tcW w:w="1008" w:type="dxa"/>
            <w:vAlign w:val="center"/>
            <w:hideMark/>
          </w:tcPr>
          <w:p w14:paraId="5D4D4C66"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3873C27B" w14:textId="77777777" w:rsidTr="00F555E9">
        <w:trPr>
          <w:trHeight w:val="165"/>
        </w:trPr>
        <w:tc>
          <w:tcPr>
            <w:tcW w:w="360" w:type="dxa"/>
            <w:vAlign w:val="center"/>
            <w:hideMark/>
          </w:tcPr>
          <w:p w14:paraId="2917BF2A" w14:textId="77777777" w:rsidR="00E42721" w:rsidRPr="00312D86" w:rsidRDefault="00E42721" w:rsidP="00F555E9">
            <w:pPr>
              <w:snapToGrid w:val="0"/>
              <w:rPr>
                <w:sz w:val="16"/>
                <w:szCs w:val="16"/>
              </w:rPr>
            </w:pPr>
            <w:r w:rsidRPr="00312D86">
              <w:rPr>
                <w:color w:val="000000"/>
                <w:sz w:val="16"/>
                <w:szCs w:val="16"/>
              </w:rPr>
              <w:t>950</w:t>
            </w:r>
          </w:p>
        </w:tc>
        <w:tc>
          <w:tcPr>
            <w:tcW w:w="864" w:type="dxa"/>
            <w:vAlign w:val="center"/>
            <w:hideMark/>
          </w:tcPr>
          <w:p w14:paraId="0F0D85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4C93D2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73BCD39"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
          <w:p w14:paraId="1C3CC532"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6265DF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93E6D5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AF51D6F"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8771725" w14:textId="77777777" w:rsidR="00E42721" w:rsidRPr="009B3DCC" w:rsidRDefault="00E42721" w:rsidP="00F555E9">
            <w:pPr>
              <w:snapToGrid w:val="0"/>
              <w:jc w:val="center"/>
              <w:rPr>
                <w:sz w:val="16"/>
                <w:szCs w:val="16"/>
              </w:rPr>
            </w:pPr>
            <w:r w:rsidRPr="00266687">
              <w:rPr>
                <w:color w:val="000000"/>
                <w:sz w:val="16"/>
                <w:szCs w:val="16"/>
              </w:rPr>
              <w:t>6.60</w:t>
            </w:r>
          </w:p>
        </w:tc>
        <w:tc>
          <w:tcPr>
            <w:tcW w:w="1008" w:type="dxa"/>
            <w:vAlign w:val="center"/>
            <w:hideMark/>
          </w:tcPr>
          <w:p w14:paraId="6BBFCEF7"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0975259B" w14:textId="77777777" w:rsidTr="00F555E9">
        <w:trPr>
          <w:trHeight w:val="165"/>
        </w:trPr>
        <w:tc>
          <w:tcPr>
            <w:tcW w:w="360" w:type="dxa"/>
            <w:vAlign w:val="center"/>
            <w:hideMark/>
          </w:tcPr>
          <w:p w14:paraId="4BF8C020" w14:textId="77777777" w:rsidR="00E42721" w:rsidRPr="00312D86" w:rsidRDefault="00E42721" w:rsidP="00F555E9">
            <w:pPr>
              <w:snapToGrid w:val="0"/>
              <w:rPr>
                <w:sz w:val="16"/>
                <w:szCs w:val="16"/>
              </w:rPr>
            </w:pPr>
            <w:r w:rsidRPr="00312D86">
              <w:rPr>
                <w:color w:val="000000"/>
                <w:sz w:val="16"/>
                <w:szCs w:val="16"/>
              </w:rPr>
              <w:t>951</w:t>
            </w:r>
          </w:p>
        </w:tc>
        <w:tc>
          <w:tcPr>
            <w:tcW w:w="864" w:type="dxa"/>
            <w:vAlign w:val="center"/>
            <w:hideMark/>
          </w:tcPr>
          <w:p w14:paraId="20EF647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AEEF996"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5CE9B1BA"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
          <w:p w14:paraId="0C541C4B"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11CE160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A30E26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069DED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897712A" w14:textId="77777777" w:rsidR="00E42721" w:rsidRPr="009B3DCC" w:rsidRDefault="00E42721" w:rsidP="00F555E9">
            <w:pPr>
              <w:snapToGrid w:val="0"/>
              <w:jc w:val="center"/>
              <w:rPr>
                <w:sz w:val="16"/>
                <w:szCs w:val="16"/>
              </w:rPr>
            </w:pPr>
            <w:r w:rsidRPr="00266687">
              <w:rPr>
                <w:color w:val="000000"/>
                <w:sz w:val="16"/>
                <w:szCs w:val="16"/>
              </w:rPr>
              <w:t>8.10</w:t>
            </w:r>
          </w:p>
        </w:tc>
        <w:tc>
          <w:tcPr>
            <w:tcW w:w="1008" w:type="dxa"/>
            <w:vAlign w:val="center"/>
            <w:hideMark/>
          </w:tcPr>
          <w:p w14:paraId="14DD50E5"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47AB8106" w14:textId="77777777" w:rsidTr="00F555E9">
        <w:trPr>
          <w:trHeight w:val="165"/>
        </w:trPr>
        <w:tc>
          <w:tcPr>
            <w:tcW w:w="360" w:type="dxa"/>
            <w:vAlign w:val="center"/>
            <w:hideMark/>
          </w:tcPr>
          <w:p w14:paraId="6E305890" w14:textId="77777777" w:rsidR="00E42721" w:rsidRPr="00312D86" w:rsidRDefault="00E42721" w:rsidP="00F555E9">
            <w:pPr>
              <w:snapToGrid w:val="0"/>
              <w:rPr>
                <w:sz w:val="16"/>
                <w:szCs w:val="16"/>
              </w:rPr>
            </w:pPr>
            <w:r w:rsidRPr="00312D86">
              <w:rPr>
                <w:color w:val="000000"/>
                <w:sz w:val="16"/>
                <w:szCs w:val="16"/>
              </w:rPr>
              <w:t>952</w:t>
            </w:r>
          </w:p>
        </w:tc>
        <w:tc>
          <w:tcPr>
            <w:tcW w:w="864" w:type="dxa"/>
            <w:vAlign w:val="center"/>
            <w:hideMark/>
          </w:tcPr>
          <w:p w14:paraId="4FC2816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3EC08D6"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11BFC91"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
          <w:p w14:paraId="69B52635"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6587AFC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16FF83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F91CD9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788E681" w14:textId="77777777" w:rsidR="00E42721" w:rsidRPr="009B3DCC" w:rsidRDefault="00E42721" w:rsidP="00F555E9">
            <w:pPr>
              <w:snapToGrid w:val="0"/>
              <w:jc w:val="center"/>
              <w:rPr>
                <w:sz w:val="16"/>
                <w:szCs w:val="16"/>
              </w:rPr>
            </w:pPr>
            <w:r w:rsidRPr="00266687">
              <w:rPr>
                <w:color w:val="000000"/>
                <w:sz w:val="16"/>
                <w:szCs w:val="16"/>
              </w:rPr>
              <w:t>11.50</w:t>
            </w:r>
          </w:p>
        </w:tc>
        <w:tc>
          <w:tcPr>
            <w:tcW w:w="1008" w:type="dxa"/>
            <w:vAlign w:val="center"/>
            <w:hideMark/>
          </w:tcPr>
          <w:p w14:paraId="59FFDC19"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6B0B006B" w14:textId="77777777" w:rsidTr="00F555E9">
        <w:trPr>
          <w:trHeight w:val="165"/>
        </w:trPr>
        <w:tc>
          <w:tcPr>
            <w:tcW w:w="360" w:type="dxa"/>
            <w:vAlign w:val="center"/>
            <w:hideMark/>
          </w:tcPr>
          <w:p w14:paraId="1981AA22" w14:textId="77777777" w:rsidR="00E42721" w:rsidRPr="00312D86" w:rsidRDefault="00E42721" w:rsidP="00F555E9">
            <w:pPr>
              <w:snapToGrid w:val="0"/>
              <w:rPr>
                <w:sz w:val="16"/>
                <w:szCs w:val="16"/>
              </w:rPr>
            </w:pPr>
            <w:r w:rsidRPr="00312D86">
              <w:rPr>
                <w:color w:val="000000"/>
                <w:sz w:val="16"/>
                <w:szCs w:val="16"/>
              </w:rPr>
              <w:t>953</w:t>
            </w:r>
          </w:p>
        </w:tc>
        <w:tc>
          <w:tcPr>
            <w:tcW w:w="864" w:type="dxa"/>
            <w:vAlign w:val="center"/>
            <w:hideMark/>
          </w:tcPr>
          <w:p w14:paraId="1E68A3D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F62E9A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0AB0830"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
          <w:p w14:paraId="3C65BC5B"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25F7BB4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BD7D43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1F59B9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65E1C77" w14:textId="77777777" w:rsidR="00E42721" w:rsidRPr="009B3DCC" w:rsidRDefault="00E42721" w:rsidP="00F555E9">
            <w:pPr>
              <w:snapToGrid w:val="0"/>
              <w:jc w:val="center"/>
              <w:rPr>
                <w:sz w:val="16"/>
                <w:szCs w:val="16"/>
              </w:rPr>
            </w:pPr>
            <w:r w:rsidRPr="00266687">
              <w:rPr>
                <w:color w:val="000000"/>
                <w:sz w:val="16"/>
                <w:szCs w:val="16"/>
              </w:rPr>
              <w:t>6.70</w:t>
            </w:r>
          </w:p>
        </w:tc>
        <w:tc>
          <w:tcPr>
            <w:tcW w:w="1008" w:type="dxa"/>
            <w:vAlign w:val="center"/>
            <w:hideMark/>
          </w:tcPr>
          <w:p w14:paraId="3376AE57"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0D923EDD" w14:textId="77777777" w:rsidTr="00F555E9">
        <w:trPr>
          <w:trHeight w:val="165"/>
        </w:trPr>
        <w:tc>
          <w:tcPr>
            <w:tcW w:w="360" w:type="dxa"/>
            <w:vAlign w:val="center"/>
            <w:hideMark/>
          </w:tcPr>
          <w:p w14:paraId="201BE748" w14:textId="77777777" w:rsidR="00E42721" w:rsidRPr="00312D86" w:rsidRDefault="00E42721" w:rsidP="00F555E9">
            <w:pPr>
              <w:snapToGrid w:val="0"/>
              <w:rPr>
                <w:sz w:val="16"/>
                <w:szCs w:val="16"/>
              </w:rPr>
            </w:pPr>
            <w:r w:rsidRPr="00312D86">
              <w:rPr>
                <w:color w:val="000000"/>
                <w:sz w:val="16"/>
                <w:szCs w:val="16"/>
              </w:rPr>
              <w:t>954</w:t>
            </w:r>
          </w:p>
        </w:tc>
        <w:tc>
          <w:tcPr>
            <w:tcW w:w="864" w:type="dxa"/>
            <w:vAlign w:val="center"/>
            <w:hideMark/>
          </w:tcPr>
          <w:p w14:paraId="698489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CAB271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6D07F585"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
          <w:p w14:paraId="6562F0CA"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1FBC70C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B3FD57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AEC24A4"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046AA8D" w14:textId="77777777" w:rsidR="00E42721" w:rsidRPr="009B3DCC" w:rsidRDefault="00E42721" w:rsidP="00F555E9">
            <w:pPr>
              <w:snapToGrid w:val="0"/>
              <w:jc w:val="center"/>
              <w:rPr>
                <w:sz w:val="16"/>
                <w:szCs w:val="16"/>
              </w:rPr>
            </w:pPr>
            <w:r w:rsidRPr="00266687">
              <w:rPr>
                <w:color w:val="000000"/>
                <w:sz w:val="16"/>
                <w:szCs w:val="16"/>
              </w:rPr>
              <w:t>8.70</w:t>
            </w:r>
          </w:p>
        </w:tc>
        <w:tc>
          <w:tcPr>
            <w:tcW w:w="1008" w:type="dxa"/>
            <w:vAlign w:val="center"/>
            <w:hideMark/>
          </w:tcPr>
          <w:p w14:paraId="4209D08B"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6B7FF40" w14:textId="77777777" w:rsidTr="00F555E9">
        <w:trPr>
          <w:trHeight w:val="165"/>
        </w:trPr>
        <w:tc>
          <w:tcPr>
            <w:tcW w:w="360" w:type="dxa"/>
            <w:vAlign w:val="center"/>
            <w:hideMark/>
          </w:tcPr>
          <w:p w14:paraId="3E825A02" w14:textId="77777777" w:rsidR="00E42721" w:rsidRPr="00312D86" w:rsidRDefault="00E42721" w:rsidP="00F555E9">
            <w:pPr>
              <w:snapToGrid w:val="0"/>
              <w:rPr>
                <w:sz w:val="16"/>
                <w:szCs w:val="16"/>
              </w:rPr>
            </w:pPr>
            <w:r w:rsidRPr="00312D86">
              <w:rPr>
                <w:color w:val="000000"/>
                <w:sz w:val="16"/>
                <w:szCs w:val="16"/>
              </w:rPr>
              <w:t>955</w:t>
            </w:r>
          </w:p>
        </w:tc>
        <w:tc>
          <w:tcPr>
            <w:tcW w:w="864" w:type="dxa"/>
            <w:vAlign w:val="center"/>
            <w:hideMark/>
          </w:tcPr>
          <w:p w14:paraId="29C3E1A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AB3D4B3"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FF3B07E"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
          <w:p w14:paraId="02C6A6F9"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1A003FB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6998EE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C0CE81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630E44B" w14:textId="77777777" w:rsidR="00E42721" w:rsidRPr="009B3DCC" w:rsidRDefault="00E42721" w:rsidP="00F555E9">
            <w:pPr>
              <w:snapToGrid w:val="0"/>
              <w:jc w:val="center"/>
              <w:rPr>
                <w:sz w:val="16"/>
                <w:szCs w:val="16"/>
              </w:rPr>
            </w:pPr>
            <w:r w:rsidRPr="00266687">
              <w:rPr>
                <w:color w:val="000000"/>
                <w:sz w:val="16"/>
                <w:szCs w:val="16"/>
              </w:rPr>
              <w:t>9.30</w:t>
            </w:r>
          </w:p>
        </w:tc>
        <w:tc>
          <w:tcPr>
            <w:tcW w:w="1008" w:type="dxa"/>
            <w:vAlign w:val="center"/>
            <w:hideMark/>
          </w:tcPr>
          <w:p w14:paraId="0CB2E997"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39A13402" w14:textId="77777777" w:rsidTr="00F555E9">
        <w:trPr>
          <w:trHeight w:val="165"/>
        </w:trPr>
        <w:tc>
          <w:tcPr>
            <w:tcW w:w="360" w:type="dxa"/>
            <w:vAlign w:val="center"/>
            <w:hideMark/>
          </w:tcPr>
          <w:p w14:paraId="1BC81956" w14:textId="77777777" w:rsidR="00E42721" w:rsidRPr="00312D86" w:rsidRDefault="00E42721" w:rsidP="00F555E9">
            <w:pPr>
              <w:snapToGrid w:val="0"/>
              <w:rPr>
                <w:sz w:val="16"/>
                <w:szCs w:val="16"/>
              </w:rPr>
            </w:pPr>
            <w:r w:rsidRPr="00312D86">
              <w:rPr>
                <w:color w:val="000000"/>
                <w:sz w:val="16"/>
                <w:szCs w:val="16"/>
              </w:rPr>
              <w:t>956</w:t>
            </w:r>
          </w:p>
        </w:tc>
        <w:tc>
          <w:tcPr>
            <w:tcW w:w="864" w:type="dxa"/>
            <w:vAlign w:val="center"/>
            <w:hideMark/>
          </w:tcPr>
          <w:p w14:paraId="6680BE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42B424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A9A863E"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
          <w:p w14:paraId="551CDA74"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4EF57D7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ADC0D1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6EED55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37A537A" w14:textId="77777777" w:rsidR="00E42721" w:rsidRPr="009B3DCC" w:rsidRDefault="00E42721" w:rsidP="00F555E9">
            <w:pPr>
              <w:snapToGrid w:val="0"/>
              <w:jc w:val="center"/>
              <w:rPr>
                <w:sz w:val="16"/>
                <w:szCs w:val="16"/>
              </w:rPr>
            </w:pPr>
            <w:r w:rsidRPr="00266687">
              <w:rPr>
                <w:color w:val="000000"/>
                <w:sz w:val="16"/>
                <w:szCs w:val="16"/>
              </w:rPr>
              <w:t>11.30</w:t>
            </w:r>
          </w:p>
        </w:tc>
        <w:tc>
          <w:tcPr>
            <w:tcW w:w="1008" w:type="dxa"/>
            <w:vAlign w:val="center"/>
            <w:hideMark/>
          </w:tcPr>
          <w:p w14:paraId="76E13AFF"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1BE1B72E" w14:textId="77777777" w:rsidTr="00F555E9">
        <w:trPr>
          <w:trHeight w:val="180"/>
        </w:trPr>
        <w:tc>
          <w:tcPr>
            <w:tcW w:w="360" w:type="dxa"/>
            <w:vAlign w:val="center"/>
            <w:hideMark/>
          </w:tcPr>
          <w:p w14:paraId="785515CD" w14:textId="77777777" w:rsidR="00E42721" w:rsidRPr="00312D86" w:rsidRDefault="00E42721" w:rsidP="00F555E9">
            <w:pPr>
              <w:snapToGrid w:val="0"/>
              <w:rPr>
                <w:sz w:val="16"/>
                <w:szCs w:val="16"/>
              </w:rPr>
            </w:pPr>
            <w:r w:rsidRPr="00312D86">
              <w:rPr>
                <w:color w:val="000000"/>
                <w:sz w:val="16"/>
                <w:szCs w:val="16"/>
              </w:rPr>
              <w:t>957</w:t>
            </w:r>
          </w:p>
        </w:tc>
        <w:tc>
          <w:tcPr>
            <w:tcW w:w="864" w:type="dxa"/>
            <w:vAlign w:val="center"/>
            <w:hideMark/>
          </w:tcPr>
          <w:p w14:paraId="73325AF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DD7F152"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1051B6ED"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
          <w:p w14:paraId="29E35760"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119BB6F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DC731A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DC9445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D4F8191"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5E2A67EC"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5F34FA57" w14:textId="77777777" w:rsidTr="00F555E9">
        <w:trPr>
          <w:trHeight w:val="165"/>
        </w:trPr>
        <w:tc>
          <w:tcPr>
            <w:tcW w:w="360" w:type="dxa"/>
            <w:vAlign w:val="center"/>
            <w:hideMark/>
          </w:tcPr>
          <w:p w14:paraId="3D3D2F83" w14:textId="77777777" w:rsidR="00E42721" w:rsidRPr="00312D86" w:rsidRDefault="00E42721" w:rsidP="00F555E9">
            <w:pPr>
              <w:snapToGrid w:val="0"/>
              <w:rPr>
                <w:sz w:val="16"/>
                <w:szCs w:val="16"/>
              </w:rPr>
            </w:pPr>
            <w:r w:rsidRPr="00312D86">
              <w:rPr>
                <w:color w:val="000000"/>
                <w:sz w:val="16"/>
                <w:szCs w:val="16"/>
              </w:rPr>
              <w:t>958</w:t>
            </w:r>
          </w:p>
        </w:tc>
        <w:tc>
          <w:tcPr>
            <w:tcW w:w="864" w:type="dxa"/>
            <w:vAlign w:val="center"/>
            <w:hideMark/>
          </w:tcPr>
          <w:p w14:paraId="6F54793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6BB683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E9A8842"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
          <w:p w14:paraId="796A2A3C"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78E32C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E40F29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CA79C97"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52F31DC"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1E989912"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3E120B13" w14:textId="77777777" w:rsidTr="00F555E9">
        <w:trPr>
          <w:trHeight w:val="165"/>
        </w:trPr>
        <w:tc>
          <w:tcPr>
            <w:tcW w:w="360" w:type="dxa"/>
            <w:vAlign w:val="center"/>
            <w:hideMark/>
          </w:tcPr>
          <w:p w14:paraId="0E74BB4B" w14:textId="77777777" w:rsidR="00E42721" w:rsidRPr="00312D86" w:rsidRDefault="00E42721" w:rsidP="00F555E9">
            <w:pPr>
              <w:snapToGrid w:val="0"/>
              <w:rPr>
                <w:sz w:val="16"/>
                <w:szCs w:val="16"/>
              </w:rPr>
            </w:pPr>
            <w:r w:rsidRPr="00312D86">
              <w:rPr>
                <w:color w:val="000000"/>
                <w:sz w:val="16"/>
                <w:szCs w:val="16"/>
              </w:rPr>
              <w:t>959</w:t>
            </w:r>
          </w:p>
        </w:tc>
        <w:tc>
          <w:tcPr>
            <w:tcW w:w="864" w:type="dxa"/>
            <w:vAlign w:val="center"/>
            <w:hideMark/>
          </w:tcPr>
          <w:p w14:paraId="2F41DE0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CEE70D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26C46A5"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
          <w:p w14:paraId="7EDEED8C"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494C0A3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531EC6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747EDC2"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D79155A"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
          <w:p w14:paraId="3934EA6C" w14:textId="77777777" w:rsidR="00E42721" w:rsidRPr="009B3DCC" w:rsidRDefault="00E42721" w:rsidP="00F555E9">
            <w:pPr>
              <w:snapToGrid w:val="0"/>
              <w:jc w:val="center"/>
              <w:rPr>
                <w:sz w:val="16"/>
                <w:szCs w:val="16"/>
              </w:rPr>
            </w:pPr>
            <w:r w:rsidRPr="00266687">
              <w:rPr>
                <w:color w:val="000000"/>
                <w:sz w:val="16"/>
                <w:szCs w:val="16"/>
              </w:rPr>
              <w:t>4.70</w:t>
            </w:r>
          </w:p>
        </w:tc>
      </w:tr>
      <w:tr w:rsidR="00E42721" w:rsidRPr="009B3DCC" w14:paraId="7A0E7D76" w14:textId="77777777" w:rsidTr="00F555E9">
        <w:trPr>
          <w:trHeight w:val="165"/>
        </w:trPr>
        <w:tc>
          <w:tcPr>
            <w:tcW w:w="360" w:type="dxa"/>
            <w:vAlign w:val="center"/>
            <w:hideMark/>
          </w:tcPr>
          <w:p w14:paraId="553FA993" w14:textId="77777777" w:rsidR="00E42721" w:rsidRPr="00312D86" w:rsidRDefault="00E42721" w:rsidP="00F555E9">
            <w:pPr>
              <w:snapToGrid w:val="0"/>
              <w:rPr>
                <w:sz w:val="16"/>
                <w:szCs w:val="16"/>
              </w:rPr>
            </w:pPr>
            <w:r w:rsidRPr="00312D86">
              <w:rPr>
                <w:color w:val="000000"/>
                <w:sz w:val="16"/>
                <w:szCs w:val="16"/>
              </w:rPr>
              <w:t>960</w:t>
            </w:r>
          </w:p>
        </w:tc>
        <w:tc>
          <w:tcPr>
            <w:tcW w:w="864" w:type="dxa"/>
            <w:vAlign w:val="center"/>
            <w:hideMark/>
          </w:tcPr>
          <w:p w14:paraId="065945C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9D74AF9"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363FE36"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
          <w:p w14:paraId="6E1C2998"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49748D1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55F30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759A33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4D86ED9"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1E212ED6" w14:textId="77777777" w:rsidR="00E42721" w:rsidRPr="009B3DCC" w:rsidRDefault="00E42721" w:rsidP="00F555E9">
            <w:pPr>
              <w:snapToGrid w:val="0"/>
              <w:jc w:val="center"/>
              <w:rPr>
                <w:sz w:val="16"/>
                <w:szCs w:val="16"/>
              </w:rPr>
            </w:pPr>
            <w:r w:rsidRPr="00266687">
              <w:rPr>
                <w:color w:val="000000"/>
                <w:sz w:val="16"/>
                <w:szCs w:val="16"/>
              </w:rPr>
              <w:t>4.50</w:t>
            </w:r>
          </w:p>
        </w:tc>
      </w:tr>
      <w:tr w:rsidR="00E42721" w:rsidRPr="009B3DCC" w14:paraId="37D87989" w14:textId="77777777" w:rsidTr="00F555E9">
        <w:trPr>
          <w:trHeight w:val="165"/>
        </w:trPr>
        <w:tc>
          <w:tcPr>
            <w:tcW w:w="360" w:type="dxa"/>
            <w:vAlign w:val="center"/>
            <w:hideMark/>
          </w:tcPr>
          <w:p w14:paraId="18F02123" w14:textId="77777777" w:rsidR="00E42721" w:rsidRPr="00312D86" w:rsidRDefault="00E42721" w:rsidP="00F555E9">
            <w:pPr>
              <w:snapToGrid w:val="0"/>
              <w:rPr>
                <w:sz w:val="16"/>
                <w:szCs w:val="16"/>
              </w:rPr>
            </w:pPr>
            <w:r w:rsidRPr="00312D86">
              <w:rPr>
                <w:color w:val="000000"/>
                <w:sz w:val="16"/>
                <w:szCs w:val="16"/>
              </w:rPr>
              <w:t>961</w:t>
            </w:r>
          </w:p>
        </w:tc>
        <w:tc>
          <w:tcPr>
            <w:tcW w:w="864" w:type="dxa"/>
            <w:vAlign w:val="center"/>
            <w:hideMark/>
          </w:tcPr>
          <w:p w14:paraId="4F340C9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AD2C9C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393AC7D"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
          <w:p w14:paraId="734CFF0A"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6BE1155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4FCD4C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27B508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FCCFF0B"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66612515"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4BA46EFD" w14:textId="77777777" w:rsidTr="00F555E9">
        <w:trPr>
          <w:trHeight w:val="165"/>
        </w:trPr>
        <w:tc>
          <w:tcPr>
            <w:tcW w:w="360" w:type="dxa"/>
            <w:vAlign w:val="center"/>
            <w:hideMark/>
          </w:tcPr>
          <w:p w14:paraId="06BB4D9F" w14:textId="77777777" w:rsidR="00E42721" w:rsidRPr="00312D86" w:rsidRDefault="00E42721" w:rsidP="00F555E9">
            <w:pPr>
              <w:snapToGrid w:val="0"/>
              <w:rPr>
                <w:sz w:val="16"/>
                <w:szCs w:val="16"/>
              </w:rPr>
            </w:pPr>
            <w:r w:rsidRPr="00312D86">
              <w:rPr>
                <w:color w:val="000000"/>
                <w:sz w:val="16"/>
                <w:szCs w:val="16"/>
              </w:rPr>
              <w:t>962</w:t>
            </w:r>
          </w:p>
        </w:tc>
        <w:tc>
          <w:tcPr>
            <w:tcW w:w="864" w:type="dxa"/>
            <w:vAlign w:val="center"/>
            <w:hideMark/>
          </w:tcPr>
          <w:p w14:paraId="5A9D7FD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73F167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7A4E3450"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
          <w:p w14:paraId="2539D3C8"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367E56B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7D20AD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FF5C752"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2EC74FF" w14:textId="77777777" w:rsidR="00E42721" w:rsidRPr="009B3DCC" w:rsidRDefault="00E42721" w:rsidP="00F555E9">
            <w:pPr>
              <w:snapToGrid w:val="0"/>
              <w:jc w:val="center"/>
              <w:rPr>
                <w:sz w:val="16"/>
                <w:szCs w:val="16"/>
              </w:rPr>
            </w:pPr>
            <w:r w:rsidRPr="00266687">
              <w:rPr>
                <w:color w:val="000000"/>
                <w:sz w:val="16"/>
                <w:szCs w:val="16"/>
              </w:rPr>
              <w:t>5.10</w:t>
            </w:r>
          </w:p>
        </w:tc>
        <w:tc>
          <w:tcPr>
            <w:tcW w:w="1008" w:type="dxa"/>
            <w:vAlign w:val="center"/>
            <w:hideMark/>
          </w:tcPr>
          <w:p w14:paraId="54513D2B"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515CE087" w14:textId="77777777" w:rsidTr="00F555E9">
        <w:trPr>
          <w:trHeight w:val="165"/>
        </w:trPr>
        <w:tc>
          <w:tcPr>
            <w:tcW w:w="360" w:type="dxa"/>
            <w:vAlign w:val="center"/>
            <w:hideMark/>
          </w:tcPr>
          <w:p w14:paraId="7E42CDFA" w14:textId="77777777" w:rsidR="00E42721" w:rsidRPr="00312D86" w:rsidRDefault="00E42721" w:rsidP="00F555E9">
            <w:pPr>
              <w:snapToGrid w:val="0"/>
              <w:rPr>
                <w:sz w:val="16"/>
                <w:szCs w:val="16"/>
              </w:rPr>
            </w:pPr>
            <w:r w:rsidRPr="00312D86">
              <w:rPr>
                <w:color w:val="000000"/>
                <w:sz w:val="16"/>
                <w:szCs w:val="16"/>
              </w:rPr>
              <w:t>963</w:t>
            </w:r>
          </w:p>
        </w:tc>
        <w:tc>
          <w:tcPr>
            <w:tcW w:w="864" w:type="dxa"/>
            <w:vAlign w:val="center"/>
            <w:hideMark/>
          </w:tcPr>
          <w:p w14:paraId="63E4E98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FDED31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255731A"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
          <w:p w14:paraId="232D5A14"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1DE57C8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7E5ECB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AB683B1"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6E6F005"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4492DE09"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25BD27E3" w14:textId="77777777" w:rsidTr="00F555E9">
        <w:trPr>
          <w:trHeight w:val="165"/>
        </w:trPr>
        <w:tc>
          <w:tcPr>
            <w:tcW w:w="360" w:type="dxa"/>
            <w:vAlign w:val="center"/>
            <w:hideMark/>
          </w:tcPr>
          <w:p w14:paraId="731E6C0A" w14:textId="77777777" w:rsidR="00E42721" w:rsidRPr="00312D86" w:rsidRDefault="00E42721" w:rsidP="00F555E9">
            <w:pPr>
              <w:snapToGrid w:val="0"/>
              <w:rPr>
                <w:sz w:val="16"/>
                <w:szCs w:val="16"/>
              </w:rPr>
            </w:pPr>
            <w:r w:rsidRPr="00312D86">
              <w:rPr>
                <w:color w:val="000000"/>
                <w:sz w:val="16"/>
                <w:szCs w:val="16"/>
              </w:rPr>
              <w:t>964</w:t>
            </w:r>
          </w:p>
        </w:tc>
        <w:tc>
          <w:tcPr>
            <w:tcW w:w="864" w:type="dxa"/>
            <w:vAlign w:val="center"/>
            <w:hideMark/>
          </w:tcPr>
          <w:p w14:paraId="7123A30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F325D3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A2F1C2A"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
          <w:p w14:paraId="0C58439D"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312695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0303A2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534F49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B9824B1" w14:textId="77777777" w:rsidR="00E42721" w:rsidRPr="009B3DCC" w:rsidRDefault="00E42721" w:rsidP="00F555E9">
            <w:pPr>
              <w:snapToGrid w:val="0"/>
              <w:jc w:val="center"/>
              <w:rPr>
                <w:sz w:val="16"/>
                <w:szCs w:val="16"/>
              </w:rPr>
            </w:pPr>
            <w:r w:rsidRPr="00266687">
              <w:rPr>
                <w:color w:val="000000"/>
                <w:sz w:val="16"/>
                <w:szCs w:val="16"/>
              </w:rPr>
              <w:t>6.30</w:t>
            </w:r>
          </w:p>
        </w:tc>
        <w:tc>
          <w:tcPr>
            <w:tcW w:w="1008" w:type="dxa"/>
            <w:vAlign w:val="center"/>
            <w:hideMark/>
          </w:tcPr>
          <w:p w14:paraId="36C459FE"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2E06F199" w14:textId="77777777" w:rsidTr="00F555E9">
        <w:trPr>
          <w:trHeight w:val="165"/>
        </w:trPr>
        <w:tc>
          <w:tcPr>
            <w:tcW w:w="360" w:type="dxa"/>
            <w:vAlign w:val="center"/>
            <w:hideMark/>
          </w:tcPr>
          <w:p w14:paraId="64AFF54C" w14:textId="77777777" w:rsidR="00E42721" w:rsidRPr="00312D86" w:rsidRDefault="00E42721" w:rsidP="00F555E9">
            <w:pPr>
              <w:snapToGrid w:val="0"/>
              <w:rPr>
                <w:sz w:val="16"/>
                <w:szCs w:val="16"/>
              </w:rPr>
            </w:pPr>
            <w:r w:rsidRPr="00312D86">
              <w:rPr>
                <w:color w:val="000000"/>
                <w:sz w:val="16"/>
                <w:szCs w:val="16"/>
              </w:rPr>
              <w:t>965</w:t>
            </w:r>
          </w:p>
        </w:tc>
        <w:tc>
          <w:tcPr>
            <w:tcW w:w="864" w:type="dxa"/>
            <w:vAlign w:val="center"/>
            <w:hideMark/>
          </w:tcPr>
          <w:p w14:paraId="4D62498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EAC004F"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794B3FC"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5EC9A9DB"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7986123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774E7A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AE6A87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DDA8234"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12C1C09D"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7EC5B344" w14:textId="77777777" w:rsidTr="00F555E9">
        <w:trPr>
          <w:trHeight w:val="165"/>
        </w:trPr>
        <w:tc>
          <w:tcPr>
            <w:tcW w:w="360" w:type="dxa"/>
            <w:vAlign w:val="center"/>
            <w:hideMark/>
          </w:tcPr>
          <w:p w14:paraId="5B6F34A6" w14:textId="77777777" w:rsidR="00E42721" w:rsidRPr="00312D86" w:rsidRDefault="00E42721" w:rsidP="00F555E9">
            <w:pPr>
              <w:snapToGrid w:val="0"/>
              <w:rPr>
                <w:sz w:val="16"/>
                <w:szCs w:val="16"/>
              </w:rPr>
            </w:pPr>
            <w:r w:rsidRPr="00312D86">
              <w:rPr>
                <w:color w:val="000000"/>
                <w:sz w:val="16"/>
                <w:szCs w:val="16"/>
              </w:rPr>
              <w:t>966</w:t>
            </w:r>
          </w:p>
        </w:tc>
        <w:tc>
          <w:tcPr>
            <w:tcW w:w="864" w:type="dxa"/>
            <w:vAlign w:val="center"/>
            <w:hideMark/>
          </w:tcPr>
          <w:p w14:paraId="5443BBB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586300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7ED6BBD"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7A4AFA6A"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29759CA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007C57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52EC69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4E8635D9" w14:textId="77777777" w:rsidR="00E42721" w:rsidRPr="009B3DCC" w:rsidRDefault="00E42721" w:rsidP="00F555E9">
            <w:pPr>
              <w:snapToGrid w:val="0"/>
              <w:jc w:val="center"/>
              <w:rPr>
                <w:sz w:val="16"/>
                <w:szCs w:val="16"/>
              </w:rPr>
            </w:pPr>
            <w:r w:rsidRPr="00266687">
              <w:rPr>
                <w:color w:val="000000"/>
                <w:sz w:val="16"/>
                <w:szCs w:val="16"/>
              </w:rPr>
              <w:t>12.00</w:t>
            </w:r>
          </w:p>
        </w:tc>
        <w:tc>
          <w:tcPr>
            <w:tcW w:w="1008" w:type="dxa"/>
            <w:vAlign w:val="center"/>
            <w:hideMark/>
          </w:tcPr>
          <w:p w14:paraId="0DCCA43F"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1472FF5F" w14:textId="77777777" w:rsidTr="00F555E9">
        <w:trPr>
          <w:trHeight w:val="165"/>
        </w:trPr>
        <w:tc>
          <w:tcPr>
            <w:tcW w:w="360" w:type="dxa"/>
            <w:vAlign w:val="center"/>
            <w:hideMark/>
          </w:tcPr>
          <w:p w14:paraId="017B2241" w14:textId="77777777" w:rsidR="00E42721" w:rsidRPr="00312D86" w:rsidRDefault="00E42721" w:rsidP="00F555E9">
            <w:pPr>
              <w:snapToGrid w:val="0"/>
              <w:rPr>
                <w:sz w:val="16"/>
                <w:szCs w:val="16"/>
              </w:rPr>
            </w:pPr>
            <w:r w:rsidRPr="00312D86">
              <w:rPr>
                <w:color w:val="000000"/>
                <w:sz w:val="16"/>
                <w:szCs w:val="16"/>
              </w:rPr>
              <w:t>967</w:t>
            </w:r>
          </w:p>
        </w:tc>
        <w:tc>
          <w:tcPr>
            <w:tcW w:w="864" w:type="dxa"/>
            <w:vAlign w:val="center"/>
            <w:hideMark/>
          </w:tcPr>
          <w:p w14:paraId="6BDDD67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879EF5F"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8E0E7DA"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272B75F5"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4958F0B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417D64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18533C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E20DB45" w14:textId="77777777" w:rsidR="00E42721" w:rsidRPr="009B3DCC" w:rsidRDefault="00E42721" w:rsidP="00F555E9">
            <w:pPr>
              <w:snapToGrid w:val="0"/>
              <w:jc w:val="center"/>
              <w:rPr>
                <w:sz w:val="16"/>
                <w:szCs w:val="16"/>
              </w:rPr>
            </w:pPr>
            <w:r w:rsidRPr="00266687">
              <w:rPr>
                <w:color w:val="000000"/>
                <w:sz w:val="16"/>
                <w:szCs w:val="16"/>
              </w:rPr>
              <w:t>16.30</w:t>
            </w:r>
          </w:p>
        </w:tc>
        <w:tc>
          <w:tcPr>
            <w:tcW w:w="1008" w:type="dxa"/>
            <w:vAlign w:val="center"/>
            <w:hideMark/>
          </w:tcPr>
          <w:p w14:paraId="4D88CED1"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03B53688" w14:textId="77777777" w:rsidTr="00F555E9">
        <w:trPr>
          <w:trHeight w:val="165"/>
        </w:trPr>
        <w:tc>
          <w:tcPr>
            <w:tcW w:w="360" w:type="dxa"/>
            <w:vAlign w:val="center"/>
            <w:hideMark/>
          </w:tcPr>
          <w:p w14:paraId="1ABB9204" w14:textId="77777777" w:rsidR="00E42721" w:rsidRPr="00312D86" w:rsidRDefault="00E42721" w:rsidP="00F555E9">
            <w:pPr>
              <w:snapToGrid w:val="0"/>
              <w:rPr>
                <w:sz w:val="16"/>
                <w:szCs w:val="16"/>
              </w:rPr>
            </w:pPr>
            <w:r w:rsidRPr="00312D86">
              <w:rPr>
                <w:color w:val="000000"/>
                <w:sz w:val="16"/>
                <w:szCs w:val="16"/>
              </w:rPr>
              <w:t>968</w:t>
            </w:r>
          </w:p>
        </w:tc>
        <w:tc>
          <w:tcPr>
            <w:tcW w:w="864" w:type="dxa"/>
            <w:vAlign w:val="center"/>
            <w:hideMark/>
          </w:tcPr>
          <w:p w14:paraId="28DD674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0CF5DF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E53AFE8"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2B902A74"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54B96F7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8F530F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163872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245022B" w14:textId="77777777" w:rsidR="00E42721" w:rsidRPr="009B3DCC" w:rsidRDefault="00E42721" w:rsidP="00F555E9">
            <w:pPr>
              <w:snapToGrid w:val="0"/>
              <w:jc w:val="center"/>
              <w:rPr>
                <w:sz w:val="16"/>
                <w:szCs w:val="16"/>
              </w:rPr>
            </w:pPr>
            <w:r w:rsidRPr="00266687">
              <w:rPr>
                <w:color w:val="000000"/>
                <w:sz w:val="16"/>
                <w:szCs w:val="16"/>
              </w:rPr>
              <w:t>19.70</w:t>
            </w:r>
          </w:p>
        </w:tc>
        <w:tc>
          <w:tcPr>
            <w:tcW w:w="1008" w:type="dxa"/>
            <w:vAlign w:val="center"/>
            <w:hideMark/>
          </w:tcPr>
          <w:p w14:paraId="2C70F008"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65EE7782" w14:textId="77777777" w:rsidTr="00F555E9">
        <w:trPr>
          <w:trHeight w:val="165"/>
        </w:trPr>
        <w:tc>
          <w:tcPr>
            <w:tcW w:w="360" w:type="dxa"/>
            <w:vAlign w:val="center"/>
            <w:hideMark/>
          </w:tcPr>
          <w:p w14:paraId="59F9BECB" w14:textId="77777777" w:rsidR="00E42721" w:rsidRPr="00312D86" w:rsidRDefault="00E42721" w:rsidP="00F555E9">
            <w:pPr>
              <w:snapToGrid w:val="0"/>
              <w:rPr>
                <w:sz w:val="16"/>
                <w:szCs w:val="16"/>
              </w:rPr>
            </w:pPr>
            <w:r w:rsidRPr="00312D86">
              <w:rPr>
                <w:color w:val="000000"/>
                <w:sz w:val="16"/>
                <w:szCs w:val="16"/>
              </w:rPr>
              <w:t>969</w:t>
            </w:r>
          </w:p>
        </w:tc>
        <w:tc>
          <w:tcPr>
            <w:tcW w:w="864" w:type="dxa"/>
            <w:vAlign w:val="center"/>
            <w:hideMark/>
          </w:tcPr>
          <w:p w14:paraId="5D19653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24C9EF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07A1A41"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
          <w:p w14:paraId="274E0AE1"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7804165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FDA78E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B5BFEB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347AE69" w14:textId="77777777" w:rsidR="00E42721" w:rsidRPr="009B3DCC" w:rsidRDefault="00E42721" w:rsidP="00F555E9">
            <w:pPr>
              <w:snapToGrid w:val="0"/>
              <w:jc w:val="center"/>
              <w:rPr>
                <w:sz w:val="16"/>
                <w:szCs w:val="16"/>
              </w:rPr>
            </w:pPr>
            <w:r w:rsidRPr="00266687">
              <w:rPr>
                <w:color w:val="000000"/>
                <w:sz w:val="16"/>
                <w:szCs w:val="16"/>
              </w:rPr>
              <w:t>13.60</w:t>
            </w:r>
          </w:p>
        </w:tc>
        <w:tc>
          <w:tcPr>
            <w:tcW w:w="1008" w:type="dxa"/>
            <w:vAlign w:val="center"/>
            <w:hideMark/>
          </w:tcPr>
          <w:p w14:paraId="4FFADC9E"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1AAC141A" w14:textId="77777777" w:rsidTr="00F555E9">
        <w:trPr>
          <w:trHeight w:val="165"/>
        </w:trPr>
        <w:tc>
          <w:tcPr>
            <w:tcW w:w="360" w:type="dxa"/>
            <w:vAlign w:val="center"/>
            <w:hideMark/>
          </w:tcPr>
          <w:p w14:paraId="086B9577" w14:textId="77777777" w:rsidR="00E42721" w:rsidRPr="00312D86" w:rsidRDefault="00E42721" w:rsidP="00F555E9">
            <w:pPr>
              <w:snapToGrid w:val="0"/>
              <w:rPr>
                <w:sz w:val="16"/>
                <w:szCs w:val="16"/>
              </w:rPr>
            </w:pPr>
            <w:r w:rsidRPr="00312D86">
              <w:rPr>
                <w:color w:val="000000"/>
                <w:sz w:val="16"/>
                <w:szCs w:val="16"/>
              </w:rPr>
              <w:t>970</w:t>
            </w:r>
          </w:p>
        </w:tc>
        <w:tc>
          <w:tcPr>
            <w:tcW w:w="864" w:type="dxa"/>
            <w:vAlign w:val="center"/>
            <w:hideMark/>
          </w:tcPr>
          <w:p w14:paraId="2251A48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21FF5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04DE289"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
          <w:p w14:paraId="46F85625"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400DA20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60D036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C48C770"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F17C391" w14:textId="77777777" w:rsidR="00E42721" w:rsidRPr="009B3DCC" w:rsidRDefault="00E42721" w:rsidP="00F555E9">
            <w:pPr>
              <w:snapToGrid w:val="0"/>
              <w:jc w:val="center"/>
              <w:rPr>
                <w:sz w:val="16"/>
                <w:szCs w:val="16"/>
              </w:rPr>
            </w:pPr>
            <w:r w:rsidRPr="00266687">
              <w:rPr>
                <w:color w:val="000000"/>
                <w:sz w:val="16"/>
                <w:szCs w:val="16"/>
              </w:rPr>
              <w:t>15.00</w:t>
            </w:r>
          </w:p>
        </w:tc>
        <w:tc>
          <w:tcPr>
            <w:tcW w:w="1008" w:type="dxa"/>
            <w:vAlign w:val="center"/>
            <w:hideMark/>
          </w:tcPr>
          <w:p w14:paraId="3DB66E23"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694C995A" w14:textId="77777777" w:rsidTr="00F555E9">
        <w:trPr>
          <w:trHeight w:val="180"/>
        </w:trPr>
        <w:tc>
          <w:tcPr>
            <w:tcW w:w="360" w:type="dxa"/>
            <w:vAlign w:val="center"/>
            <w:hideMark/>
          </w:tcPr>
          <w:p w14:paraId="568BE5B0" w14:textId="77777777" w:rsidR="00E42721" w:rsidRPr="00312D86" w:rsidRDefault="00E42721" w:rsidP="00F555E9">
            <w:pPr>
              <w:snapToGrid w:val="0"/>
              <w:rPr>
                <w:sz w:val="16"/>
                <w:szCs w:val="16"/>
              </w:rPr>
            </w:pPr>
            <w:r w:rsidRPr="00312D86">
              <w:rPr>
                <w:color w:val="000000"/>
                <w:sz w:val="16"/>
                <w:szCs w:val="16"/>
              </w:rPr>
              <w:t>971</w:t>
            </w:r>
          </w:p>
        </w:tc>
        <w:tc>
          <w:tcPr>
            <w:tcW w:w="864" w:type="dxa"/>
            <w:vAlign w:val="center"/>
            <w:hideMark/>
          </w:tcPr>
          <w:p w14:paraId="4FF76C4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201A36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73E593EE"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
          <w:p w14:paraId="49690D8B"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5E395F8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A132D5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CC028C5"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2E8DB31" w14:textId="77777777" w:rsidR="00E42721" w:rsidRPr="009B3DCC" w:rsidRDefault="00E42721" w:rsidP="00F555E9">
            <w:pPr>
              <w:snapToGrid w:val="0"/>
              <w:jc w:val="center"/>
              <w:rPr>
                <w:sz w:val="16"/>
                <w:szCs w:val="16"/>
              </w:rPr>
            </w:pPr>
            <w:r w:rsidRPr="00266687">
              <w:rPr>
                <w:color w:val="000000"/>
                <w:sz w:val="16"/>
                <w:szCs w:val="16"/>
              </w:rPr>
              <w:t>17.60</w:t>
            </w:r>
          </w:p>
        </w:tc>
        <w:tc>
          <w:tcPr>
            <w:tcW w:w="1008" w:type="dxa"/>
            <w:vAlign w:val="center"/>
            <w:hideMark/>
          </w:tcPr>
          <w:p w14:paraId="1A2DC789"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0F9EB75D" w14:textId="77777777" w:rsidTr="00F555E9">
        <w:trPr>
          <w:trHeight w:val="165"/>
        </w:trPr>
        <w:tc>
          <w:tcPr>
            <w:tcW w:w="360" w:type="dxa"/>
            <w:vAlign w:val="center"/>
            <w:hideMark/>
          </w:tcPr>
          <w:p w14:paraId="3AA3EF95" w14:textId="77777777" w:rsidR="00E42721" w:rsidRPr="00312D86" w:rsidRDefault="00E42721" w:rsidP="00F555E9">
            <w:pPr>
              <w:snapToGrid w:val="0"/>
              <w:rPr>
                <w:sz w:val="16"/>
                <w:szCs w:val="16"/>
              </w:rPr>
            </w:pPr>
            <w:r w:rsidRPr="00312D86">
              <w:rPr>
                <w:color w:val="000000"/>
                <w:sz w:val="16"/>
                <w:szCs w:val="16"/>
              </w:rPr>
              <w:t>972</w:t>
            </w:r>
          </w:p>
        </w:tc>
        <w:tc>
          <w:tcPr>
            <w:tcW w:w="864" w:type="dxa"/>
            <w:vAlign w:val="center"/>
            <w:hideMark/>
          </w:tcPr>
          <w:p w14:paraId="3E2AF17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07DF68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B67C83A"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
          <w:p w14:paraId="67792678"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2DC5BBC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5C1E0F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9E0407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B16F6AB" w14:textId="77777777" w:rsidR="00E42721" w:rsidRPr="009B3DCC" w:rsidRDefault="00E42721" w:rsidP="00F555E9">
            <w:pPr>
              <w:snapToGrid w:val="0"/>
              <w:jc w:val="center"/>
              <w:rPr>
                <w:sz w:val="16"/>
                <w:szCs w:val="16"/>
              </w:rPr>
            </w:pPr>
            <w:r w:rsidRPr="00266687">
              <w:rPr>
                <w:color w:val="000000"/>
                <w:sz w:val="16"/>
                <w:szCs w:val="16"/>
              </w:rPr>
              <w:t>20.60</w:t>
            </w:r>
          </w:p>
        </w:tc>
        <w:tc>
          <w:tcPr>
            <w:tcW w:w="1008" w:type="dxa"/>
            <w:vAlign w:val="center"/>
            <w:hideMark/>
          </w:tcPr>
          <w:p w14:paraId="7B01D03D"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15059C4" w14:textId="77777777" w:rsidTr="00F555E9">
        <w:trPr>
          <w:trHeight w:val="165"/>
        </w:trPr>
        <w:tc>
          <w:tcPr>
            <w:tcW w:w="360" w:type="dxa"/>
            <w:vAlign w:val="center"/>
            <w:hideMark/>
          </w:tcPr>
          <w:p w14:paraId="56ED205C" w14:textId="77777777" w:rsidR="00E42721" w:rsidRPr="00312D86" w:rsidRDefault="00E42721" w:rsidP="00F555E9">
            <w:pPr>
              <w:snapToGrid w:val="0"/>
              <w:rPr>
                <w:sz w:val="16"/>
                <w:szCs w:val="16"/>
              </w:rPr>
            </w:pPr>
            <w:r w:rsidRPr="00312D86">
              <w:rPr>
                <w:color w:val="000000"/>
                <w:sz w:val="16"/>
                <w:szCs w:val="16"/>
              </w:rPr>
              <w:t>973</w:t>
            </w:r>
          </w:p>
        </w:tc>
        <w:tc>
          <w:tcPr>
            <w:tcW w:w="864" w:type="dxa"/>
            <w:vAlign w:val="center"/>
            <w:hideMark/>
          </w:tcPr>
          <w:p w14:paraId="61FF3E6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8095B6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A04F096"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
          <w:p w14:paraId="6A8E86BA"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78D37E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4A5711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9F13FD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72A56C5"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2E4FAA98"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46FEC58C" w14:textId="77777777" w:rsidTr="00F555E9">
        <w:trPr>
          <w:trHeight w:val="165"/>
        </w:trPr>
        <w:tc>
          <w:tcPr>
            <w:tcW w:w="360" w:type="dxa"/>
            <w:vAlign w:val="center"/>
            <w:hideMark/>
          </w:tcPr>
          <w:p w14:paraId="42909828" w14:textId="77777777" w:rsidR="00E42721" w:rsidRPr="00312D86" w:rsidRDefault="00E42721" w:rsidP="00F555E9">
            <w:pPr>
              <w:snapToGrid w:val="0"/>
              <w:rPr>
                <w:sz w:val="16"/>
                <w:szCs w:val="16"/>
              </w:rPr>
            </w:pPr>
            <w:r w:rsidRPr="00312D86">
              <w:rPr>
                <w:color w:val="000000"/>
                <w:sz w:val="16"/>
                <w:szCs w:val="16"/>
              </w:rPr>
              <w:t>974</w:t>
            </w:r>
          </w:p>
        </w:tc>
        <w:tc>
          <w:tcPr>
            <w:tcW w:w="864" w:type="dxa"/>
            <w:vAlign w:val="center"/>
            <w:hideMark/>
          </w:tcPr>
          <w:p w14:paraId="402A1C3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A8909C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6647E530"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
          <w:p w14:paraId="6F30457D"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29E6D1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022C4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96849C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40E3F9F1"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04F85C6F" w14:textId="77777777" w:rsidR="00E42721" w:rsidRPr="009B3DCC" w:rsidRDefault="00E42721" w:rsidP="00F555E9">
            <w:pPr>
              <w:snapToGrid w:val="0"/>
              <w:jc w:val="center"/>
              <w:rPr>
                <w:sz w:val="16"/>
                <w:szCs w:val="16"/>
              </w:rPr>
            </w:pPr>
            <w:r w:rsidRPr="00266687">
              <w:rPr>
                <w:color w:val="000000"/>
                <w:sz w:val="16"/>
                <w:szCs w:val="16"/>
              </w:rPr>
              <w:t>4.90</w:t>
            </w:r>
          </w:p>
        </w:tc>
      </w:tr>
      <w:tr w:rsidR="00E42721" w:rsidRPr="009B3DCC" w14:paraId="50629EEB" w14:textId="77777777" w:rsidTr="00F555E9">
        <w:trPr>
          <w:trHeight w:val="165"/>
        </w:trPr>
        <w:tc>
          <w:tcPr>
            <w:tcW w:w="360" w:type="dxa"/>
            <w:vAlign w:val="center"/>
            <w:hideMark/>
          </w:tcPr>
          <w:p w14:paraId="36ED60AE" w14:textId="77777777" w:rsidR="00E42721" w:rsidRPr="00312D86" w:rsidRDefault="00E42721" w:rsidP="00F555E9">
            <w:pPr>
              <w:snapToGrid w:val="0"/>
              <w:rPr>
                <w:sz w:val="16"/>
                <w:szCs w:val="16"/>
              </w:rPr>
            </w:pPr>
            <w:r w:rsidRPr="00312D86">
              <w:rPr>
                <w:color w:val="000000"/>
                <w:sz w:val="16"/>
                <w:szCs w:val="16"/>
              </w:rPr>
              <w:t>975</w:t>
            </w:r>
          </w:p>
        </w:tc>
        <w:tc>
          <w:tcPr>
            <w:tcW w:w="864" w:type="dxa"/>
            <w:vAlign w:val="center"/>
            <w:hideMark/>
          </w:tcPr>
          <w:p w14:paraId="4BA2BE5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D6DD6BE"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9D41283"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
          <w:p w14:paraId="17D6FD1D"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2DB90CF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F341C61"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D31803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F119D8B"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11D5C13B" w14:textId="77777777" w:rsidR="00E42721" w:rsidRPr="009B3DCC" w:rsidRDefault="00E42721" w:rsidP="00F555E9">
            <w:pPr>
              <w:snapToGrid w:val="0"/>
              <w:jc w:val="center"/>
              <w:rPr>
                <w:sz w:val="16"/>
                <w:szCs w:val="16"/>
              </w:rPr>
            </w:pPr>
            <w:r w:rsidRPr="00266687">
              <w:rPr>
                <w:color w:val="000000"/>
                <w:sz w:val="16"/>
                <w:szCs w:val="16"/>
              </w:rPr>
              <w:t>5.00</w:t>
            </w:r>
          </w:p>
        </w:tc>
      </w:tr>
      <w:tr w:rsidR="00E42721" w:rsidRPr="009B3DCC" w14:paraId="374747C0" w14:textId="77777777" w:rsidTr="00F555E9">
        <w:trPr>
          <w:trHeight w:val="165"/>
        </w:trPr>
        <w:tc>
          <w:tcPr>
            <w:tcW w:w="360" w:type="dxa"/>
            <w:vAlign w:val="center"/>
            <w:hideMark/>
          </w:tcPr>
          <w:p w14:paraId="727776D5" w14:textId="77777777" w:rsidR="00E42721" w:rsidRPr="00312D86" w:rsidRDefault="00E42721" w:rsidP="00F555E9">
            <w:pPr>
              <w:snapToGrid w:val="0"/>
              <w:rPr>
                <w:sz w:val="16"/>
                <w:szCs w:val="16"/>
              </w:rPr>
            </w:pPr>
            <w:r w:rsidRPr="00312D86">
              <w:rPr>
                <w:color w:val="000000"/>
                <w:sz w:val="16"/>
                <w:szCs w:val="16"/>
              </w:rPr>
              <w:t>976</w:t>
            </w:r>
          </w:p>
        </w:tc>
        <w:tc>
          <w:tcPr>
            <w:tcW w:w="864" w:type="dxa"/>
            <w:vAlign w:val="center"/>
            <w:hideMark/>
          </w:tcPr>
          <w:p w14:paraId="6C16C4E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08DF2E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0AC0E97"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
          <w:p w14:paraId="03B870B4"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55C865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3ECF35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43F587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D32D374"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21E708BF" w14:textId="77777777" w:rsidR="00E42721" w:rsidRPr="009B3DCC" w:rsidRDefault="00E42721" w:rsidP="00F555E9">
            <w:pPr>
              <w:snapToGrid w:val="0"/>
              <w:jc w:val="center"/>
              <w:rPr>
                <w:sz w:val="16"/>
                <w:szCs w:val="16"/>
              </w:rPr>
            </w:pPr>
            <w:r w:rsidRPr="00266687">
              <w:rPr>
                <w:color w:val="000000"/>
                <w:sz w:val="16"/>
                <w:szCs w:val="16"/>
              </w:rPr>
              <w:t>5.30</w:t>
            </w:r>
          </w:p>
        </w:tc>
      </w:tr>
      <w:tr w:rsidR="00E42721" w:rsidRPr="009B3DCC" w14:paraId="32FE8EF0" w14:textId="77777777" w:rsidTr="00F555E9">
        <w:trPr>
          <w:trHeight w:val="165"/>
        </w:trPr>
        <w:tc>
          <w:tcPr>
            <w:tcW w:w="360" w:type="dxa"/>
            <w:vAlign w:val="center"/>
            <w:hideMark/>
          </w:tcPr>
          <w:p w14:paraId="44986BB7" w14:textId="77777777" w:rsidR="00E42721" w:rsidRPr="00312D86" w:rsidRDefault="00E42721" w:rsidP="00F555E9">
            <w:pPr>
              <w:snapToGrid w:val="0"/>
              <w:rPr>
                <w:sz w:val="16"/>
                <w:szCs w:val="16"/>
              </w:rPr>
            </w:pPr>
            <w:r w:rsidRPr="00312D86">
              <w:rPr>
                <w:color w:val="000000"/>
                <w:sz w:val="16"/>
                <w:szCs w:val="16"/>
              </w:rPr>
              <w:t>977</w:t>
            </w:r>
          </w:p>
        </w:tc>
        <w:tc>
          <w:tcPr>
            <w:tcW w:w="864" w:type="dxa"/>
            <w:vAlign w:val="center"/>
            <w:hideMark/>
          </w:tcPr>
          <w:p w14:paraId="2669129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7FAECC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605AFB97"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
          <w:p w14:paraId="1D72B383"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545D726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FFA635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3C0A6A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0C5AC5B" w14:textId="77777777" w:rsidR="00E42721" w:rsidRPr="009B3DCC" w:rsidRDefault="00E42721" w:rsidP="00F555E9">
            <w:pPr>
              <w:snapToGrid w:val="0"/>
              <w:jc w:val="center"/>
              <w:rPr>
                <w:sz w:val="16"/>
                <w:szCs w:val="16"/>
              </w:rPr>
            </w:pPr>
            <w:r w:rsidRPr="00266687">
              <w:rPr>
                <w:color w:val="000000"/>
                <w:sz w:val="16"/>
                <w:szCs w:val="16"/>
              </w:rPr>
              <w:t>3.90</w:t>
            </w:r>
          </w:p>
        </w:tc>
        <w:tc>
          <w:tcPr>
            <w:tcW w:w="1008" w:type="dxa"/>
            <w:vAlign w:val="center"/>
            <w:hideMark/>
          </w:tcPr>
          <w:p w14:paraId="6A720389"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780F3E71" w14:textId="77777777" w:rsidTr="00F555E9">
        <w:trPr>
          <w:trHeight w:val="165"/>
        </w:trPr>
        <w:tc>
          <w:tcPr>
            <w:tcW w:w="360" w:type="dxa"/>
            <w:vAlign w:val="center"/>
            <w:hideMark/>
          </w:tcPr>
          <w:p w14:paraId="6ABE63CD" w14:textId="77777777" w:rsidR="00E42721" w:rsidRPr="00312D86" w:rsidRDefault="00E42721" w:rsidP="00F555E9">
            <w:pPr>
              <w:snapToGrid w:val="0"/>
              <w:rPr>
                <w:sz w:val="16"/>
                <w:szCs w:val="16"/>
              </w:rPr>
            </w:pPr>
            <w:r w:rsidRPr="00312D86">
              <w:rPr>
                <w:color w:val="000000"/>
                <w:sz w:val="16"/>
                <w:szCs w:val="16"/>
              </w:rPr>
              <w:t>978</w:t>
            </w:r>
          </w:p>
        </w:tc>
        <w:tc>
          <w:tcPr>
            <w:tcW w:w="864" w:type="dxa"/>
            <w:vAlign w:val="center"/>
            <w:hideMark/>
          </w:tcPr>
          <w:p w14:paraId="2507AEC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2C8D313"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5D563E04"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
          <w:p w14:paraId="50960F8C"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27DF3D8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A47814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437BE49"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498BDE85" w14:textId="77777777" w:rsidR="00E42721" w:rsidRPr="009B3DCC" w:rsidRDefault="00E42721" w:rsidP="00F555E9">
            <w:pPr>
              <w:snapToGrid w:val="0"/>
              <w:jc w:val="center"/>
              <w:rPr>
                <w:sz w:val="16"/>
                <w:szCs w:val="16"/>
              </w:rPr>
            </w:pPr>
            <w:r w:rsidRPr="00266687">
              <w:rPr>
                <w:color w:val="000000"/>
                <w:sz w:val="16"/>
                <w:szCs w:val="16"/>
              </w:rPr>
              <w:t>4.20</w:t>
            </w:r>
          </w:p>
        </w:tc>
        <w:tc>
          <w:tcPr>
            <w:tcW w:w="1008" w:type="dxa"/>
            <w:vAlign w:val="center"/>
            <w:hideMark/>
          </w:tcPr>
          <w:p w14:paraId="15E472A7"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76D74C33" w14:textId="77777777" w:rsidTr="00F555E9">
        <w:trPr>
          <w:trHeight w:val="165"/>
        </w:trPr>
        <w:tc>
          <w:tcPr>
            <w:tcW w:w="360" w:type="dxa"/>
            <w:vAlign w:val="center"/>
            <w:hideMark/>
          </w:tcPr>
          <w:p w14:paraId="7BDB63B7" w14:textId="77777777" w:rsidR="00E42721" w:rsidRPr="00312D86" w:rsidRDefault="00E42721" w:rsidP="00F555E9">
            <w:pPr>
              <w:snapToGrid w:val="0"/>
              <w:rPr>
                <w:sz w:val="16"/>
                <w:szCs w:val="16"/>
              </w:rPr>
            </w:pPr>
            <w:r w:rsidRPr="00312D86">
              <w:rPr>
                <w:color w:val="000000"/>
                <w:sz w:val="16"/>
                <w:szCs w:val="16"/>
              </w:rPr>
              <w:t>979</w:t>
            </w:r>
          </w:p>
        </w:tc>
        <w:tc>
          <w:tcPr>
            <w:tcW w:w="864" w:type="dxa"/>
            <w:vAlign w:val="center"/>
            <w:hideMark/>
          </w:tcPr>
          <w:p w14:paraId="2A8D6EA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ED9AF7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502C482F"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
          <w:p w14:paraId="4DDA0D83"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41453DA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85AC1B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CC6CDC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1D1BAB1" w14:textId="77777777" w:rsidR="00E42721" w:rsidRPr="009B3DCC" w:rsidRDefault="00E42721" w:rsidP="00F555E9">
            <w:pPr>
              <w:snapToGrid w:val="0"/>
              <w:jc w:val="center"/>
              <w:rPr>
                <w:sz w:val="16"/>
                <w:szCs w:val="16"/>
              </w:rPr>
            </w:pPr>
            <w:r w:rsidRPr="00266687">
              <w:rPr>
                <w:color w:val="000000"/>
                <w:sz w:val="16"/>
                <w:szCs w:val="16"/>
              </w:rPr>
              <w:t>4.30</w:t>
            </w:r>
          </w:p>
        </w:tc>
        <w:tc>
          <w:tcPr>
            <w:tcW w:w="1008" w:type="dxa"/>
            <w:vAlign w:val="center"/>
            <w:hideMark/>
          </w:tcPr>
          <w:p w14:paraId="05F3D8F8"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29CABF45" w14:textId="77777777" w:rsidTr="00F555E9">
        <w:trPr>
          <w:trHeight w:val="165"/>
        </w:trPr>
        <w:tc>
          <w:tcPr>
            <w:tcW w:w="360" w:type="dxa"/>
            <w:vAlign w:val="center"/>
            <w:hideMark/>
          </w:tcPr>
          <w:p w14:paraId="3C9343E1" w14:textId="77777777" w:rsidR="00E42721" w:rsidRPr="00312D86" w:rsidRDefault="00E42721" w:rsidP="00F555E9">
            <w:pPr>
              <w:snapToGrid w:val="0"/>
              <w:rPr>
                <w:sz w:val="16"/>
                <w:szCs w:val="16"/>
              </w:rPr>
            </w:pPr>
            <w:r w:rsidRPr="00312D86">
              <w:rPr>
                <w:color w:val="000000"/>
                <w:sz w:val="16"/>
                <w:szCs w:val="16"/>
              </w:rPr>
              <w:t>980</w:t>
            </w:r>
          </w:p>
        </w:tc>
        <w:tc>
          <w:tcPr>
            <w:tcW w:w="864" w:type="dxa"/>
            <w:vAlign w:val="center"/>
            <w:hideMark/>
          </w:tcPr>
          <w:p w14:paraId="789FD23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651ADF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68C29A9"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
          <w:p w14:paraId="6A270A10"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76BA079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9C113E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F2550A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594A276" w14:textId="77777777" w:rsidR="00E42721" w:rsidRPr="009B3DCC" w:rsidRDefault="00E42721" w:rsidP="00F555E9">
            <w:pPr>
              <w:snapToGrid w:val="0"/>
              <w:jc w:val="center"/>
              <w:rPr>
                <w:sz w:val="16"/>
                <w:szCs w:val="16"/>
              </w:rPr>
            </w:pPr>
            <w:r w:rsidRPr="00266687">
              <w:rPr>
                <w:color w:val="000000"/>
                <w:sz w:val="16"/>
                <w:szCs w:val="16"/>
              </w:rPr>
              <w:t>5.00</w:t>
            </w:r>
          </w:p>
        </w:tc>
        <w:tc>
          <w:tcPr>
            <w:tcW w:w="1008" w:type="dxa"/>
            <w:vAlign w:val="center"/>
            <w:hideMark/>
          </w:tcPr>
          <w:p w14:paraId="222969C0" w14:textId="77777777" w:rsidR="00E42721" w:rsidRPr="009B3DCC" w:rsidRDefault="00E42721" w:rsidP="00F555E9">
            <w:pPr>
              <w:snapToGrid w:val="0"/>
              <w:jc w:val="center"/>
              <w:rPr>
                <w:sz w:val="16"/>
                <w:szCs w:val="16"/>
              </w:rPr>
            </w:pPr>
            <w:r w:rsidRPr="00266687">
              <w:rPr>
                <w:color w:val="000000"/>
                <w:sz w:val="16"/>
                <w:szCs w:val="16"/>
              </w:rPr>
              <w:t>4.60</w:t>
            </w:r>
          </w:p>
        </w:tc>
      </w:tr>
      <w:tr w:rsidR="00E42721" w:rsidRPr="009B3DCC" w14:paraId="03A1B4A7" w14:textId="77777777" w:rsidTr="00F555E9">
        <w:trPr>
          <w:trHeight w:val="165"/>
        </w:trPr>
        <w:tc>
          <w:tcPr>
            <w:tcW w:w="360" w:type="dxa"/>
            <w:vAlign w:val="center"/>
            <w:hideMark/>
          </w:tcPr>
          <w:p w14:paraId="62188FB5" w14:textId="77777777" w:rsidR="00E42721" w:rsidRPr="00312D86" w:rsidRDefault="00E42721" w:rsidP="00F555E9">
            <w:pPr>
              <w:snapToGrid w:val="0"/>
              <w:rPr>
                <w:sz w:val="16"/>
                <w:szCs w:val="16"/>
              </w:rPr>
            </w:pPr>
            <w:r w:rsidRPr="00312D86">
              <w:rPr>
                <w:color w:val="000000"/>
                <w:sz w:val="16"/>
                <w:szCs w:val="16"/>
              </w:rPr>
              <w:t>981</w:t>
            </w:r>
          </w:p>
        </w:tc>
        <w:tc>
          <w:tcPr>
            <w:tcW w:w="864" w:type="dxa"/>
            <w:vAlign w:val="center"/>
            <w:hideMark/>
          </w:tcPr>
          <w:p w14:paraId="634E043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303CC2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3BBD3C8"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
          <w:p w14:paraId="57B84A70"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540CA00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363F14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C2B13B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BA144A8"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44D39256"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113F1A24" w14:textId="77777777" w:rsidTr="00F555E9">
        <w:trPr>
          <w:trHeight w:val="165"/>
        </w:trPr>
        <w:tc>
          <w:tcPr>
            <w:tcW w:w="360" w:type="dxa"/>
            <w:vAlign w:val="center"/>
            <w:hideMark/>
          </w:tcPr>
          <w:p w14:paraId="6D9C221D" w14:textId="77777777" w:rsidR="00E42721" w:rsidRPr="00312D86" w:rsidRDefault="00E42721" w:rsidP="00F555E9">
            <w:pPr>
              <w:snapToGrid w:val="0"/>
              <w:rPr>
                <w:sz w:val="16"/>
                <w:szCs w:val="16"/>
              </w:rPr>
            </w:pPr>
            <w:r w:rsidRPr="00312D86">
              <w:rPr>
                <w:color w:val="000000"/>
                <w:sz w:val="16"/>
                <w:szCs w:val="16"/>
              </w:rPr>
              <w:t>982</w:t>
            </w:r>
          </w:p>
        </w:tc>
        <w:tc>
          <w:tcPr>
            <w:tcW w:w="864" w:type="dxa"/>
            <w:vAlign w:val="center"/>
            <w:hideMark/>
          </w:tcPr>
          <w:p w14:paraId="19D59C4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2D8753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51534F1"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
          <w:p w14:paraId="099CCE5B"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5FA5338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FB5A96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7312145"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2D64523" w14:textId="77777777" w:rsidR="00E42721" w:rsidRPr="009B3DCC" w:rsidRDefault="00E42721" w:rsidP="00F555E9">
            <w:pPr>
              <w:snapToGrid w:val="0"/>
              <w:jc w:val="center"/>
              <w:rPr>
                <w:sz w:val="16"/>
                <w:szCs w:val="16"/>
              </w:rPr>
            </w:pPr>
            <w:r w:rsidRPr="00266687">
              <w:rPr>
                <w:color w:val="000000"/>
                <w:sz w:val="16"/>
                <w:szCs w:val="16"/>
              </w:rPr>
              <w:t>8.70</w:t>
            </w:r>
          </w:p>
        </w:tc>
        <w:tc>
          <w:tcPr>
            <w:tcW w:w="1008" w:type="dxa"/>
            <w:vAlign w:val="center"/>
            <w:hideMark/>
          </w:tcPr>
          <w:p w14:paraId="412706DD"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79769A86" w14:textId="77777777" w:rsidTr="00F555E9">
        <w:trPr>
          <w:trHeight w:val="165"/>
        </w:trPr>
        <w:tc>
          <w:tcPr>
            <w:tcW w:w="360" w:type="dxa"/>
            <w:vAlign w:val="center"/>
            <w:hideMark/>
          </w:tcPr>
          <w:p w14:paraId="3CDA7FFD" w14:textId="77777777" w:rsidR="00E42721" w:rsidRPr="00312D86" w:rsidRDefault="00E42721" w:rsidP="00F555E9">
            <w:pPr>
              <w:snapToGrid w:val="0"/>
              <w:rPr>
                <w:sz w:val="16"/>
                <w:szCs w:val="16"/>
              </w:rPr>
            </w:pPr>
            <w:r w:rsidRPr="00312D86">
              <w:rPr>
                <w:color w:val="000000"/>
                <w:sz w:val="16"/>
                <w:szCs w:val="16"/>
              </w:rPr>
              <w:t>983</w:t>
            </w:r>
          </w:p>
        </w:tc>
        <w:tc>
          <w:tcPr>
            <w:tcW w:w="864" w:type="dxa"/>
            <w:vAlign w:val="center"/>
            <w:hideMark/>
          </w:tcPr>
          <w:p w14:paraId="256CED7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EDFD9C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CB2B3C8"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
          <w:p w14:paraId="7EA7EF98"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0B9FA8A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7161A6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5FFFEC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8DD901F" w14:textId="77777777" w:rsidR="00E42721" w:rsidRPr="009B3DCC" w:rsidRDefault="00E42721" w:rsidP="00F555E9">
            <w:pPr>
              <w:snapToGrid w:val="0"/>
              <w:jc w:val="center"/>
              <w:rPr>
                <w:sz w:val="16"/>
                <w:szCs w:val="16"/>
              </w:rPr>
            </w:pPr>
            <w:r w:rsidRPr="00266687">
              <w:rPr>
                <w:color w:val="000000"/>
                <w:sz w:val="16"/>
                <w:szCs w:val="16"/>
              </w:rPr>
              <w:t>8.90</w:t>
            </w:r>
          </w:p>
        </w:tc>
        <w:tc>
          <w:tcPr>
            <w:tcW w:w="1008" w:type="dxa"/>
            <w:vAlign w:val="center"/>
            <w:hideMark/>
          </w:tcPr>
          <w:p w14:paraId="66EEFD41"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7EADE379" w14:textId="77777777" w:rsidTr="00F555E9">
        <w:trPr>
          <w:trHeight w:val="165"/>
        </w:trPr>
        <w:tc>
          <w:tcPr>
            <w:tcW w:w="360" w:type="dxa"/>
            <w:vAlign w:val="center"/>
            <w:hideMark/>
          </w:tcPr>
          <w:p w14:paraId="561306CE" w14:textId="77777777" w:rsidR="00E42721" w:rsidRPr="00312D86" w:rsidRDefault="00E42721" w:rsidP="00F555E9">
            <w:pPr>
              <w:snapToGrid w:val="0"/>
              <w:rPr>
                <w:sz w:val="16"/>
                <w:szCs w:val="16"/>
              </w:rPr>
            </w:pPr>
            <w:r w:rsidRPr="00312D86">
              <w:rPr>
                <w:color w:val="000000"/>
                <w:sz w:val="16"/>
                <w:szCs w:val="16"/>
              </w:rPr>
              <w:t>984</w:t>
            </w:r>
          </w:p>
        </w:tc>
        <w:tc>
          <w:tcPr>
            <w:tcW w:w="864" w:type="dxa"/>
            <w:vAlign w:val="center"/>
            <w:hideMark/>
          </w:tcPr>
          <w:p w14:paraId="32F8FE0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537242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7F737197"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
          <w:p w14:paraId="0AD9A43F"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5A7EB81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A6819F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6B94F5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E253C9B" w14:textId="77777777" w:rsidR="00E42721" w:rsidRPr="009B3DCC" w:rsidRDefault="00E42721" w:rsidP="00F555E9">
            <w:pPr>
              <w:snapToGrid w:val="0"/>
              <w:jc w:val="center"/>
              <w:rPr>
                <w:sz w:val="16"/>
                <w:szCs w:val="16"/>
              </w:rPr>
            </w:pPr>
            <w:r w:rsidRPr="00266687">
              <w:rPr>
                <w:color w:val="000000"/>
                <w:sz w:val="16"/>
                <w:szCs w:val="16"/>
              </w:rPr>
              <w:t>12.80</w:t>
            </w:r>
          </w:p>
        </w:tc>
        <w:tc>
          <w:tcPr>
            <w:tcW w:w="1008" w:type="dxa"/>
            <w:vAlign w:val="center"/>
            <w:hideMark/>
          </w:tcPr>
          <w:p w14:paraId="5592E026"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246F1C30" w14:textId="77777777" w:rsidTr="00F555E9">
        <w:trPr>
          <w:trHeight w:val="165"/>
        </w:trPr>
        <w:tc>
          <w:tcPr>
            <w:tcW w:w="360" w:type="dxa"/>
            <w:vAlign w:val="center"/>
            <w:hideMark/>
          </w:tcPr>
          <w:p w14:paraId="6FFC98B5" w14:textId="77777777" w:rsidR="00E42721" w:rsidRPr="00312D86" w:rsidRDefault="00E42721" w:rsidP="00F555E9">
            <w:pPr>
              <w:snapToGrid w:val="0"/>
              <w:rPr>
                <w:sz w:val="16"/>
                <w:szCs w:val="16"/>
              </w:rPr>
            </w:pPr>
            <w:r w:rsidRPr="00312D86">
              <w:rPr>
                <w:color w:val="000000"/>
                <w:sz w:val="16"/>
                <w:szCs w:val="16"/>
              </w:rPr>
              <w:t>985</w:t>
            </w:r>
          </w:p>
        </w:tc>
        <w:tc>
          <w:tcPr>
            <w:tcW w:w="864" w:type="dxa"/>
            <w:vAlign w:val="center"/>
            <w:hideMark/>
          </w:tcPr>
          <w:p w14:paraId="487B4C6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D2F77A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610EA9F2"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0A9A860E"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6515721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2C6E69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3895A4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759B980" w14:textId="77777777" w:rsidR="00E42721" w:rsidRPr="009B3DCC" w:rsidRDefault="00E42721" w:rsidP="00F555E9">
            <w:pPr>
              <w:snapToGrid w:val="0"/>
              <w:jc w:val="center"/>
              <w:rPr>
                <w:sz w:val="16"/>
                <w:szCs w:val="16"/>
              </w:rPr>
            </w:pPr>
            <w:r w:rsidRPr="00266687">
              <w:rPr>
                <w:color w:val="000000"/>
                <w:sz w:val="16"/>
                <w:szCs w:val="16"/>
              </w:rPr>
              <w:t>13.00</w:t>
            </w:r>
          </w:p>
        </w:tc>
        <w:tc>
          <w:tcPr>
            <w:tcW w:w="1008" w:type="dxa"/>
            <w:vAlign w:val="center"/>
            <w:hideMark/>
          </w:tcPr>
          <w:p w14:paraId="782E5490"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461367E6" w14:textId="77777777" w:rsidTr="00F555E9">
        <w:trPr>
          <w:trHeight w:val="180"/>
        </w:trPr>
        <w:tc>
          <w:tcPr>
            <w:tcW w:w="360" w:type="dxa"/>
            <w:vAlign w:val="center"/>
            <w:hideMark/>
          </w:tcPr>
          <w:p w14:paraId="55992B49" w14:textId="77777777" w:rsidR="00E42721" w:rsidRPr="00312D86" w:rsidRDefault="00E42721" w:rsidP="00F555E9">
            <w:pPr>
              <w:snapToGrid w:val="0"/>
              <w:rPr>
                <w:sz w:val="16"/>
                <w:szCs w:val="16"/>
              </w:rPr>
            </w:pPr>
            <w:r w:rsidRPr="00312D86">
              <w:rPr>
                <w:color w:val="000000"/>
                <w:sz w:val="16"/>
                <w:szCs w:val="16"/>
              </w:rPr>
              <w:t>986</w:t>
            </w:r>
          </w:p>
        </w:tc>
        <w:tc>
          <w:tcPr>
            <w:tcW w:w="864" w:type="dxa"/>
            <w:vAlign w:val="center"/>
            <w:hideMark/>
          </w:tcPr>
          <w:p w14:paraId="701E852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DE7301D"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92DA79F"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3784457F"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686ADE9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6EA55A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6E562E7"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9101354" w14:textId="77777777" w:rsidR="00E42721" w:rsidRPr="009B3DCC" w:rsidRDefault="00E42721" w:rsidP="00F555E9">
            <w:pPr>
              <w:snapToGrid w:val="0"/>
              <w:jc w:val="center"/>
              <w:rPr>
                <w:sz w:val="16"/>
                <w:szCs w:val="16"/>
              </w:rPr>
            </w:pPr>
            <w:r w:rsidRPr="00266687">
              <w:rPr>
                <w:color w:val="000000"/>
                <w:sz w:val="16"/>
                <w:szCs w:val="16"/>
              </w:rPr>
              <w:t>18.20</w:t>
            </w:r>
          </w:p>
        </w:tc>
        <w:tc>
          <w:tcPr>
            <w:tcW w:w="1008" w:type="dxa"/>
            <w:vAlign w:val="center"/>
            <w:hideMark/>
          </w:tcPr>
          <w:p w14:paraId="28C26E6F"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45420CF5" w14:textId="77777777" w:rsidTr="00F555E9">
        <w:trPr>
          <w:trHeight w:val="165"/>
        </w:trPr>
        <w:tc>
          <w:tcPr>
            <w:tcW w:w="360" w:type="dxa"/>
            <w:vAlign w:val="center"/>
            <w:hideMark/>
          </w:tcPr>
          <w:p w14:paraId="7185B8A5" w14:textId="77777777" w:rsidR="00E42721" w:rsidRPr="00312D86" w:rsidRDefault="00E42721" w:rsidP="00F555E9">
            <w:pPr>
              <w:snapToGrid w:val="0"/>
              <w:rPr>
                <w:sz w:val="16"/>
                <w:szCs w:val="16"/>
              </w:rPr>
            </w:pPr>
            <w:r w:rsidRPr="00312D86">
              <w:rPr>
                <w:color w:val="000000"/>
                <w:sz w:val="16"/>
                <w:szCs w:val="16"/>
              </w:rPr>
              <w:t>987</w:t>
            </w:r>
          </w:p>
        </w:tc>
        <w:tc>
          <w:tcPr>
            <w:tcW w:w="864" w:type="dxa"/>
            <w:vAlign w:val="center"/>
            <w:hideMark/>
          </w:tcPr>
          <w:p w14:paraId="320986D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2865AA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6750276F"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0905AFB5"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3A32793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D5FF66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57C068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213960E" w14:textId="77777777" w:rsidR="00E42721" w:rsidRPr="009B3DCC" w:rsidRDefault="00E42721" w:rsidP="00F555E9">
            <w:pPr>
              <w:snapToGrid w:val="0"/>
              <w:jc w:val="center"/>
              <w:rPr>
                <w:sz w:val="16"/>
                <w:szCs w:val="16"/>
              </w:rPr>
            </w:pPr>
            <w:r w:rsidRPr="00266687">
              <w:rPr>
                <w:color w:val="000000"/>
                <w:sz w:val="16"/>
                <w:szCs w:val="16"/>
              </w:rPr>
              <w:t>23.60</w:t>
            </w:r>
          </w:p>
        </w:tc>
        <w:tc>
          <w:tcPr>
            <w:tcW w:w="1008" w:type="dxa"/>
            <w:vAlign w:val="center"/>
            <w:hideMark/>
          </w:tcPr>
          <w:p w14:paraId="64705A38"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4EDB10F9" w14:textId="77777777" w:rsidTr="00F555E9">
        <w:trPr>
          <w:trHeight w:val="165"/>
        </w:trPr>
        <w:tc>
          <w:tcPr>
            <w:tcW w:w="360" w:type="dxa"/>
            <w:vAlign w:val="center"/>
            <w:hideMark/>
          </w:tcPr>
          <w:p w14:paraId="11F7DB17" w14:textId="77777777" w:rsidR="00E42721" w:rsidRPr="00312D86" w:rsidRDefault="00E42721" w:rsidP="00F555E9">
            <w:pPr>
              <w:snapToGrid w:val="0"/>
              <w:rPr>
                <w:sz w:val="16"/>
                <w:szCs w:val="16"/>
              </w:rPr>
            </w:pPr>
            <w:r w:rsidRPr="00312D86">
              <w:rPr>
                <w:color w:val="000000"/>
                <w:sz w:val="16"/>
                <w:szCs w:val="16"/>
              </w:rPr>
              <w:t>988</w:t>
            </w:r>
          </w:p>
        </w:tc>
        <w:tc>
          <w:tcPr>
            <w:tcW w:w="864" w:type="dxa"/>
            <w:vAlign w:val="center"/>
            <w:hideMark/>
          </w:tcPr>
          <w:p w14:paraId="6C9CAA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150F26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96F5BC4"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3020309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DF4E8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7AC4B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BDA2C5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BE43A2E" w14:textId="77777777" w:rsidR="00E42721" w:rsidRPr="009B3DCC" w:rsidRDefault="00E42721" w:rsidP="00F555E9">
            <w:pPr>
              <w:snapToGrid w:val="0"/>
              <w:jc w:val="center"/>
              <w:rPr>
                <w:sz w:val="16"/>
                <w:szCs w:val="16"/>
              </w:rPr>
            </w:pPr>
            <w:r w:rsidRPr="00266687">
              <w:rPr>
                <w:color w:val="000000"/>
                <w:sz w:val="16"/>
                <w:szCs w:val="16"/>
              </w:rPr>
              <w:t>25.70</w:t>
            </w:r>
          </w:p>
        </w:tc>
        <w:tc>
          <w:tcPr>
            <w:tcW w:w="1008" w:type="dxa"/>
            <w:vAlign w:val="center"/>
            <w:hideMark/>
          </w:tcPr>
          <w:p w14:paraId="5D98ED79"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7C7D888F" w14:textId="77777777" w:rsidTr="00F555E9">
        <w:trPr>
          <w:trHeight w:val="165"/>
        </w:trPr>
        <w:tc>
          <w:tcPr>
            <w:tcW w:w="360" w:type="dxa"/>
            <w:vAlign w:val="center"/>
            <w:hideMark/>
          </w:tcPr>
          <w:p w14:paraId="45270E60" w14:textId="77777777" w:rsidR="00E42721" w:rsidRPr="00312D86" w:rsidRDefault="00E42721" w:rsidP="00F555E9">
            <w:pPr>
              <w:snapToGrid w:val="0"/>
              <w:rPr>
                <w:sz w:val="16"/>
                <w:szCs w:val="16"/>
              </w:rPr>
            </w:pPr>
            <w:r w:rsidRPr="00312D86">
              <w:rPr>
                <w:color w:val="000000"/>
                <w:sz w:val="16"/>
                <w:szCs w:val="16"/>
              </w:rPr>
              <w:t>989</w:t>
            </w:r>
          </w:p>
        </w:tc>
        <w:tc>
          <w:tcPr>
            <w:tcW w:w="864" w:type="dxa"/>
            <w:vAlign w:val="center"/>
            <w:hideMark/>
          </w:tcPr>
          <w:p w14:paraId="065F64A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4A4093F"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7403756C"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
          <w:p w14:paraId="43BCB1A3"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38F7885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B3742F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20F9AE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BB7303F" w14:textId="77777777" w:rsidR="00E42721" w:rsidRPr="009B3DCC" w:rsidRDefault="00E42721" w:rsidP="00F555E9">
            <w:pPr>
              <w:snapToGrid w:val="0"/>
              <w:jc w:val="center"/>
              <w:rPr>
                <w:sz w:val="16"/>
                <w:szCs w:val="16"/>
              </w:rPr>
            </w:pPr>
            <w:r w:rsidRPr="00266687">
              <w:rPr>
                <w:color w:val="000000"/>
                <w:sz w:val="16"/>
                <w:szCs w:val="16"/>
              </w:rPr>
              <w:t>20.80</w:t>
            </w:r>
          </w:p>
        </w:tc>
        <w:tc>
          <w:tcPr>
            <w:tcW w:w="1008" w:type="dxa"/>
            <w:vAlign w:val="center"/>
            <w:hideMark/>
          </w:tcPr>
          <w:p w14:paraId="0DC29291"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7F0C15D1" w14:textId="77777777" w:rsidTr="00F555E9">
        <w:trPr>
          <w:trHeight w:val="165"/>
        </w:trPr>
        <w:tc>
          <w:tcPr>
            <w:tcW w:w="360" w:type="dxa"/>
            <w:vAlign w:val="center"/>
            <w:hideMark/>
          </w:tcPr>
          <w:p w14:paraId="76ECC584" w14:textId="77777777" w:rsidR="00E42721" w:rsidRPr="00312D86" w:rsidRDefault="00E42721" w:rsidP="00F555E9">
            <w:pPr>
              <w:snapToGrid w:val="0"/>
              <w:rPr>
                <w:sz w:val="16"/>
                <w:szCs w:val="16"/>
              </w:rPr>
            </w:pPr>
            <w:r w:rsidRPr="00312D86">
              <w:rPr>
                <w:color w:val="000000"/>
                <w:sz w:val="16"/>
                <w:szCs w:val="16"/>
              </w:rPr>
              <w:t>990</w:t>
            </w:r>
          </w:p>
        </w:tc>
        <w:tc>
          <w:tcPr>
            <w:tcW w:w="864" w:type="dxa"/>
            <w:vAlign w:val="center"/>
            <w:hideMark/>
          </w:tcPr>
          <w:p w14:paraId="7462449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8EF88B6"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185C9F30"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
          <w:p w14:paraId="3453ABA9"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08ED473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1D1D42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9C3FD4F"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ED99B30" w14:textId="77777777" w:rsidR="00E42721" w:rsidRPr="009B3DCC" w:rsidRDefault="00E42721" w:rsidP="00F555E9">
            <w:pPr>
              <w:snapToGrid w:val="0"/>
              <w:jc w:val="center"/>
              <w:rPr>
                <w:sz w:val="16"/>
                <w:szCs w:val="16"/>
              </w:rPr>
            </w:pPr>
            <w:r w:rsidRPr="00266687">
              <w:rPr>
                <w:color w:val="000000"/>
                <w:sz w:val="16"/>
                <w:szCs w:val="16"/>
              </w:rPr>
              <w:t>24.70</w:t>
            </w:r>
          </w:p>
        </w:tc>
        <w:tc>
          <w:tcPr>
            <w:tcW w:w="1008" w:type="dxa"/>
            <w:vAlign w:val="center"/>
            <w:hideMark/>
          </w:tcPr>
          <w:p w14:paraId="6D2351F5"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76FD770E" w14:textId="77777777" w:rsidTr="00F555E9">
        <w:trPr>
          <w:trHeight w:val="165"/>
        </w:trPr>
        <w:tc>
          <w:tcPr>
            <w:tcW w:w="360" w:type="dxa"/>
            <w:vAlign w:val="center"/>
            <w:hideMark/>
          </w:tcPr>
          <w:p w14:paraId="0DADEFD6" w14:textId="77777777" w:rsidR="00E42721" w:rsidRPr="00312D86" w:rsidRDefault="00E42721" w:rsidP="00F555E9">
            <w:pPr>
              <w:snapToGrid w:val="0"/>
              <w:rPr>
                <w:sz w:val="16"/>
                <w:szCs w:val="16"/>
              </w:rPr>
            </w:pPr>
            <w:r w:rsidRPr="00312D86">
              <w:rPr>
                <w:color w:val="000000"/>
                <w:sz w:val="16"/>
                <w:szCs w:val="16"/>
              </w:rPr>
              <w:t>991</w:t>
            </w:r>
          </w:p>
        </w:tc>
        <w:tc>
          <w:tcPr>
            <w:tcW w:w="864" w:type="dxa"/>
            <w:vAlign w:val="center"/>
            <w:hideMark/>
          </w:tcPr>
          <w:p w14:paraId="64D6906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66F7B7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DE06437"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
          <w:p w14:paraId="34715F9B"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7C6D9E0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454D29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51F55C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E2B71BC" w14:textId="77777777" w:rsidR="00E42721" w:rsidRPr="009B3DCC" w:rsidRDefault="00E42721" w:rsidP="00F555E9">
            <w:pPr>
              <w:snapToGrid w:val="0"/>
              <w:jc w:val="center"/>
              <w:rPr>
                <w:sz w:val="16"/>
                <w:szCs w:val="16"/>
              </w:rPr>
            </w:pPr>
            <w:r w:rsidRPr="00266687">
              <w:rPr>
                <w:color w:val="000000"/>
                <w:sz w:val="16"/>
                <w:szCs w:val="16"/>
              </w:rPr>
              <w:t>32.70</w:t>
            </w:r>
          </w:p>
        </w:tc>
        <w:tc>
          <w:tcPr>
            <w:tcW w:w="1008" w:type="dxa"/>
            <w:vAlign w:val="center"/>
            <w:hideMark/>
          </w:tcPr>
          <w:p w14:paraId="13B73874"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73046F44" w14:textId="77777777" w:rsidTr="00F555E9">
        <w:trPr>
          <w:trHeight w:val="165"/>
        </w:trPr>
        <w:tc>
          <w:tcPr>
            <w:tcW w:w="360" w:type="dxa"/>
            <w:vAlign w:val="center"/>
            <w:hideMark/>
          </w:tcPr>
          <w:p w14:paraId="74CD47C6" w14:textId="77777777" w:rsidR="00E42721" w:rsidRPr="00312D86" w:rsidRDefault="00E42721" w:rsidP="00F555E9">
            <w:pPr>
              <w:snapToGrid w:val="0"/>
              <w:rPr>
                <w:sz w:val="16"/>
                <w:szCs w:val="16"/>
              </w:rPr>
            </w:pPr>
            <w:r w:rsidRPr="00312D86">
              <w:rPr>
                <w:color w:val="000000"/>
                <w:sz w:val="16"/>
                <w:szCs w:val="16"/>
              </w:rPr>
              <w:t>992</w:t>
            </w:r>
          </w:p>
        </w:tc>
        <w:tc>
          <w:tcPr>
            <w:tcW w:w="864" w:type="dxa"/>
            <w:vAlign w:val="center"/>
            <w:hideMark/>
          </w:tcPr>
          <w:p w14:paraId="0247622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78D495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52423F0E"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
          <w:p w14:paraId="5279E76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29AE1CA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8CFC4C"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6B79EB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D519C2B" w14:textId="77777777" w:rsidR="00E42721" w:rsidRPr="009B3DCC" w:rsidRDefault="00E42721" w:rsidP="00F555E9">
            <w:pPr>
              <w:snapToGrid w:val="0"/>
              <w:jc w:val="center"/>
              <w:rPr>
                <w:sz w:val="16"/>
                <w:szCs w:val="16"/>
              </w:rPr>
            </w:pPr>
            <w:r w:rsidRPr="00266687">
              <w:rPr>
                <w:color w:val="000000"/>
                <w:sz w:val="16"/>
                <w:szCs w:val="16"/>
              </w:rPr>
              <w:t>36.10</w:t>
            </w:r>
          </w:p>
        </w:tc>
        <w:tc>
          <w:tcPr>
            <w:tcW w:w="1008" w:type="dxa"/>
            <w:vAlign w:val="center"/>
            <w:hideMark/>
          </w:tcPr>
          <w:p w14:paraId="5EE0D97D"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7D16D3B0" w14:textId="77777777" w:rsidTr="00F555E9">
        <w:trPr>
          <w:trHeight w:val="165"/>
        </w:trPr>
        <w:tc>
          <w:tcPr>
            <w:tcW w:w="360" w:type="dxa"/>
            <w:vAlign w:val="center"/>
            <w:hideMark/>
          </w:tcPr>
          <w:p w14:paraId="0C2D8243" w14:textId="77777777" w:rsidR="00E42721" w:rsidRPr="00312D86" w:rsidRDefault="00E42721" w:rsidP="00F555E9">
            <w:pPr>
              <w:snapToGrid w:val="0"/>
              <w:rPr>
                <w:sz w:val="16"/>
                <w:szCs w:val="16"/>
              </w:rPr>
            </w:pPr>
            <w:r w:rsidRPr="00312D86">
              <w:rPr>
                <w:color w:val="000000"/>
                <w:sz w:val="16"/>
                <w:szCs w:val="16"/>
              </w:rPr>
              <w:t>993</w:t>
            </w:r>
          </w:p>
        </w:tc>
        <w:tc>
          <w:tcPr>
            <w:tcW w:w="864" w:type="dxa"/>
            <w:vAlign w:val="center"/>
            <w:hideMark/>
          </w:tcPr>
          <w:p w14:paraId="48EAEFD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8012C4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00D948F"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
          <w:p w14:paraId="04092545"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6DE76A1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1DD934D"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0C68CB9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B561DF1" w14:textId="77777777" w:rsidR="00E42721" w:rsidRPr="009B3DCC" w:rsidRDefault="00E42721" w:rsidP="00F555E9">
            <w:pPr>
              <w:snapToGrid w:val="0"/>
              <w:jc w:val="center"/>
              <w:rPr>
                <w:sz w:val="16"/>
                <w:szCs w:val="16"/>
              </w:rPr>
            </w:pPr>
            <w:r w:rsidRPr="00266687">
              <w:rPr>
                <w:color w:val="000000"/>
                <w:sz w:val="16"/>
                <w:szCs w:val="16"/>
              </w:rPr>
              <w:t>7.20</w:t>
            </w:r>
          </w:p>
        </w:tc>
        <w:tc>
          <w:tcPr>
            <w:tcW w:w="1008" w:type="dxa"/>
            <w:vAlign w:val="center"/>
            <w:hideMark/>
          </w:tcPr>
          <w:p w14:paraId="21C77D18"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212153FB" w14:textId="77777777" w:rsidTr="00F555E9">
        <w:trPr>
          <w:trHeight w:val="165"/>
        </w:trPr>
        <w:tc>
          <w:tcPr>
            <w:tcW w:w="360" w:type="dxa"/>
            <w:vAlign w:val="center"/>
            <w:hideMark/>
          </w:tcPr>
          <w:p w14:paraId="6FC3FC33" w14:textId="77777777" w:rsidR="00E42721" w:rsidRPr="00312D86" w:rsidRDefault="00E42721" w:rsidP="00F555E9">
            <w:pPr>
              <w:snapToGrid w:val="0"/>
              <w:rPr>
                <w:sz w:val="16"/>
                <w:szCs w:val="16"/>
              </w:rPr>
            </w:pPr>
            <w:r w:rsidRPr="00312D86">
              <w:rPr>
                <w:color w:val="000000"/>
                <w:sz w:val="16"/>
                <w:szCs w:val="16"/>
              </w:rPr>
              <w:t>994</w:t>
            </w:r>
          </w:p>
        </w:tc>
        <w:tc>
          <w:tcPr>
            <w:tcW w:w="864" w:type="dxa"/>
            <w:vAlign w:val="center"/>
            <w:hideMark/>
          </w:tcPr>
          <w:p w14:paraId="4CAF14B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3BA380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4A050B76"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
          <w:p w14:paraId="3E95854F"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0928009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EAA7E7C"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4DC343A5"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70700A9" w14:textId="77777777" w:rsidR="00E42721" w:rsidRPr="009B3DCC" w:rsidRDefault="00E42721" w:rsidP="00F555E9">
            <w:pPr>
              <w:snapToGrid w:val="0"/>
              <w:jc w:val="center"/>
              <w:rPr>
                <w:sz w:val="16"/>
                <w:szCs w:val="16"/>
              </w:rPr>
            </w:pPr>
            <w:r w:rsidRPr="00266687">
              <w:rPr>
                <w:color w:val="000000"/>
                <w:sz w:val="16"/>
                <w:szCs w:val="16"/>
              </w:rPr>
              <w:t>10.30</w:t>
            </w:r>
          </w:p>
        </w:tc>
        <w:tc>
          <w:tcPr>
            <w:tcW w:w="1008" w:type="dxa"/>
            <w:vAlign w:val="center"/>
            <w:hideMark/>
          </w:tcPr>
          <w:p w14:paraId="42B12691"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7F37EC72" w14:textId="77777777" w:rsidTr="00F555E9">
        <w:trPr>
          <w:trHeight w:val="165"/>
        </w:trPr>
        <w:tc>
          <w:tcPr>
            <w:tcW w:w="360" w:type="dxa"/>
            <w:vAlign w:val="center"/>
            <w:hideMark/>
          </w:tcPr>
          <w:p w14:paraId="169F8CB8" w14:textId="77777777" w:rsidR="00E42721" w:rsidRPr="00312D86" w:rsidRDefault="00E42721" w:rsidP="00F555E9">
            <w:pPr>
              <w:snapToGrid w:val="0"/>
              <w:rPr>
                <w:sz w:val="16"/>
                <w:szCs w:val="16"/>
              </w:rPr>
            </w:pPr>
            <w:r w:rsidRPr="00312D86">
              <w:rPr>
                <w:color w:val="000000"/>
                <w:sz w:val="16"/>
                <w:szCs w:val="16"/>
              </w:rPr>
              <w:t>995</w:t>
            </w:r>
          </w:p>
        </w:tc>
        <w:tc>
          <w:tcPr>
            <w:tcW w:w="864" w:type="dxa"/>
            <w:vAlign w:val="center"/>
            <w:hideMark/>
          </w:tcPr>
          <w:p w14:paraId="01E61BB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3C280D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7D5A2E2"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
          <w:p w14:paraId="29D67C5D"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246DC1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1A3EF96"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292B22E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6E7212E" w14:textId="77777777" w:rsidR="00E42721" w:rsidRPr="009B3DCC" w:rsidRDefault="00E42721" w:rsidP="00F555E9">
            <w:pPr>
              <w:snapToGrid w:val="0"/>
              <w:jc w:val="center"/>
              <w:rPr>
                <w:sz w:val="16"/>
                <w:szCs w:val="16"/>
              </w:rPr>
            </w:pPr>
            <w:r w:rsidRPr="00266687">
              <w:rPr>
                <w:color w:val="000000"/>
                <w:sz w:val="16"/>
                <w:szCs w:val="16"/>
              </w:rPr>
              <w:t>13.00</w:t>
            </w:r>
          </w:p>
        </w:tc>
        <w:tc>
          <w:tcPr>
            <w:tcW w:w="1008" w:type="dxa"/>
            <w:vAlign w:val="center"/>
            <w:hideMark/>
          </w:tcPr>
          <w:p w14:paraId="1BF0C811"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13C97A95" w14:textId="77777777" w:rsidTr="00F555E9">
        <w:trPr>
          <w:trHeight w:val="165"/>
        </w:trPr>
        <w:tc>
          <w:tcPr>
            <w:tcW w:w="360" w:type="dxa"/>
            <w:vAlign w:val="center"/>
            <w:hideMark/>
          </w:tcPr>
          <w:p w14:paraId="1F76BB11" w14:textId="77777777" w:rsidR="00E42721" w:rsidRPr="00312D86" w:rsidRDefault="00E42721" w:rsidP="00F555E9">
            <w:pPr>
              <w:snapToGrid w:val="0"/>
              <w:rPr>
                <w:sz w:val="16"/>
                <w:szCs w:val="16"/>
              </w:rPr>
            </w:pPr>
            <w:r w:rsidRPr="00312D86">
              <w:rPr>
                <w:color w:val="000000"/>
                <w:sz w:val="16"/>
                <w:szCs w:val="16"/>
              </w:rPr>
              <w:t>996</w:t>
            </w:r>
          </w:p>
        </w:tc>
        <w:tc>
          <w:tcPr>
            <w:tcW w:w="864" w:type="dxa"/>
            <w:vAlign w:val="center"/>
            <w:hideMark/>
          </w:tcPr>
          <w:p w14:paraId="28F3332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4FE069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04F4A6F"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
          <w:p w14:paraId="2CE76908"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44B5102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13A77FE"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6B1A4FD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B751190" w14:textId="77777777" w:rsidR="00E42721" w:rsidRPr="009B3DCC" w:rsidRDefault="00E42721" w:rsidP="00F555E9">
            <w:pPr>
              <w:snapToGrid w:val="0"/>
              <w:jc w:val="center"/>
              <w:rPr>
                <w:sz w:val="16"/>
                <w:szCs w:val="16"/>
              </w:rPr>
            </w:pPr>
            <w:r w:rsidRPr="00266687">
              <w:rPr>
                <w:color w:val="000000"/>
                <w:sz w:val="16"/>
                <w:szCs w:val="16"/>
              </w:rPr>
              <w:t>14.50</w:t>
            </w:r>
          </w:p>
        </w:tc>
        <w:tc>
          <w:tcPr>
            <w:tcW w:w="1008" w:type="dxa"/>
            <w:vAlign w:val="center"/>
            <w:hideMark/>
          </w:tcPr>
          <w:p w14:paraId="052FBF45"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793E687D" w14:textId="77777777" w:rsidTr="00F555E9">
        <w:trPr>
          <w:trHeight w:val="165"/>
        </w:trPr>
        <w:tc>
          <w:tcPr>
            <w:tcW w:w="360" w:type="dxa"/>
            <w:vAlign w:val="center"/>
            <w:hideMark/>
          </w:tcPr>
          <w:p w14:paraId="337068AB" w14:textId="77777777" w:rsidR="00E42721" w:rsidRPr="00312D86" w:rsidRDefault="00E42721" w:rsidP="00F555E9">
            <w:pPr>
              <w:snapToGrid w:val="0"/>
              <w:rPr>
                <w:sz w:val="16"/>
                <w:szCs w:val="16"/>
              </w:rPr>
            </w:pPr>
            <w:r w:rsidRPr="00312D86">
              <w:rPr>
                <w:color w:val="000000"/>
                <w:sz w:val="16"/>
                <w:szCs w:val="16"/>
              </w:rPr>
              <w:t>997</w:t>
            </w:r>
          </w:p>
        </w:tc>
        <w:tc>
          <w:tcPr>
            <w:tcW w:w="864" w:type="dxa"/>
            <w:vAlign w:val="center"/>
            <w:hideMark/>
          </w:tcPr>
          <w:p w14:paraId="7A6C26F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2207A9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30C0C88"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
          <w:p w14:paraId="1049AC27"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755E197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60437D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ADED06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0EDDA15" w14:textId="77777777" w:rsidR="00E42721" w:rsidRPr="009B3DCC" w:rsidRDefault="00E42721" w:rsidP="00F555E9">
            <w:pPr>
              <w:snapToGrid w:val="0"/>
              <w:jc w:val="center"/>
              <w:rPr>
                <w:sz w:val="16"/>
                <w:szCs w:val="16"/>
              </w:rPr>
            </w:pPr>
            <w:r w:rsidRPr="00266687">
              <w:rPr>
                <w:color w:val="000000"/>
                <w:sz w:val="16"/>
                <w:szCs w:val="16"/>
              </w:rPr>
              <w:t>13.70</w:t>
            </w:r>
          </w:p>
        </w:tc>
        <w:tc>
          <w:tcPr>
            <w:tcW w:w="1008" w:type="dxa"/>
            <w:vAlign w:val="center"/>
            <w:hideMark/>
          </w:tcPr>
          <w:p w14:paraId="2FD4293A"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2797F593" w14:textId="77777777" w:rsidTr="00F555E9">
        <w:trPr>
          <w:trHeight w:val="165"/>
        </w:trPr>
        <w:tc>
          <w:tcPr>
            <w:tcW w:w="360" w:type="dxa"/>
            <w:vAlign w:val="center"/>
            <w:hideMark/>
          </w:tcPr>
          <w:p w14:paraId="6A3B7C1E" w14:textId="77777777" w:rsidR="00E42721" w:rsidRPr="00312D86" w:rsidRDefault="00E42721" w:rsidP="00F555E9">
            <w:pPr>
              <w:snapToGrid w:val="0"/>
              <w:rPr>
                <w:sz w:val="16"/>
                <w:szCs w:val="16"/>
              </w:rPr>
            </w:pPr>
            <w:r w:rsidRPr="00312D86">
              <w:rPr>
                <w:color w:val="000000"/>
                <w:sz w:val="16"/>
                <w:szCs w:val="16"/>
              </w:rPr>
              <w:t>998</w:t>
            </w:r>
          </w:p>
        </w:tc>
        <w:tc>
          <w:tcPr>
            <w:tcW w:w="864" w:type="dxa"/>
            <w:vAlign w:val="center"/>
            <w:hideMark/>
          </w:tcPr>
          <w:p w14:paraId="07157CB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E5E4EF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3078B47"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
          <w:p w14:paraId="33771C2E"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7B80CE1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6EA60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AE4A048"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FE5AB0A" w14:textId="77777777" w:rsidR="00E42721" w:rsidRPr="009B3DCC" w:rsidRDefault="00E42721" w:rsidP="00F555E9">
            <w:pPr>
              <w:snapToGrid w:val="0"/>
              <w:jc w:val="center"/>
              <w:rPr>
                <w:sz w:val="16"/>
                <w:szCs w:val="16"/>
              </w:rPr>
            </w:pPr>
            <w:r w:rsidRPr="00266687">
              <w:rPr>
                <w:color w:val="000000"/>
                <w:sz w:val="16"/>
                <w:szCs w:val="16"/>
              </w:rPr>
              <w:t>17.80</w:t>
            </w:r>
          </w:p>
        </w:tc>
        <w:tc>
          <w:tcPr>
            <w:tcW w:w="1008" w:type="dxa"/>
            <w:vAlign w:val="center"/>
            <w:hideMark/>
          </w:tcPr>
          <w:p w14:paraId="28DFAA60"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44158818" w14:textId="77777777" w:rsidTr="00F555E9">
        <w:trPr>
          <w:trHeight w:val="165"/>
        </w:trPr>
        <w:tc>
          <w:tcPr>
            <w:tcW w:w="360" w:type="dxa"/>
            <w:vAlign w:val="center"/>
            <w:hideMark/>
          </w:tcPr>
          <w:p w14:paraId="0BB4D3EF" w14:textId="77777777" w:rsidR="00E42721" w:rsidRPr="00312D86" w:rsidRDefault="00E42721" w:rsidP="00F555E9">
            <w:pPr>
              <w:snapToGrid w:val="0"/>
              <w:rPr>
                <w:sz w:val="16"/>
                <w:szCs w:val="16"/>
              </w:rPr>
            </w:pPr>
            <w:r w:rsidRPr="00312D86">
              <w:rPr>
                <w:color w:val="000000"/>
                <w:sz w:val="16"/>
                <w:szCs w:val="16"/>
              </w:rPr>
              <w:t>999</w:t>
            </w:r>
          </w:p>
        </w:tc>
        <w:tc>
          <w:tcPr>
            <w:tcW w:w="864" w:type="dxa"/>
            <w:vAlign w:val="center"/>
            <w:hideMark/>
          </w:tcPr>
          <w:p w14:paraId="33332E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D9AF47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4CA04015"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
          <w:p w14:paraId="3AC745D6"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09CF054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60A22C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DE5DA2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5EFEA07" w14:textId="77777777" w:rsidR="00E42721" w:rsidRPr="009B3DCC" w:rsidRDefault="00E42721" w:rsidP="00F555E9">
            <w:pPr>
              <w:snapToGrid w:val="0"/>
              <w:jc w:val="center"/>
              <w:rPr>
                <w:sz w:val="16"/>
                <w:szCs w:val="16"/>
              </w:rPr>
            </w:pPr>
            <w:r w:rsidRPr="00266687">
              <w:rPr>
                <w:color w:val="000000"/>
                <w:sz w:val="16"/>
                <w:szCs w:val="16"/>
              </w:rPr>
              <w:t>19.60</w:t>
            </w:r>
          </w:p>
        </w:tc>
        <w:tc>
          <w:tcPr>
            <w:tcW w:w="1008" w:type="dxa"/>
            <w:vAlign w:val="center"/>
            <w:hideMark/>
          </w:tcPr>
          <w:p w14:paraId="3FF20E25"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07178E03" w14:textId="77777777" w:rsidTr="00F555E9">
        <w:trPr>
          <w:trHeight w:val="180"/>
        </w:trPr>
        <w:tc>
          <w:tcPr>
            <w:tcW w:w="360" w:type="dxa"/>
            <w:vAlign w:val="center"/>
            <w:hideMark/>
          </w:tcPr>
          <w:p w14:paraId="0912D4B8" w14:textId="77777777" w:rsidR="00E42721" w:rsidRPr="00312D86" w:rsidRDefault="00E42721" w:rsidP="00F555E9">
            <w:pPr>
              <w:snapToGrid w:val="0"/>
              <w:rPr>
                <w:sz w:val="16"/>
                <w:szCs w:val="16"/>
              </w:rPr>
            </w:pPr>
            <w:r w:rsidRPr="00312D86">
              <w:rPr>
                <w:color w:val="000000"/>
                <w:sz w:val="16"/>
                <w:szCs w:val="16"/>
              </w:rPr>
              <w:t>1000</w:t>
            </w:r>
          </w:p>
        </w:tc>
        <w:tc>
          <w:tcPr>
            <w:tcW w:w="864" w:type="dxa"/>
            <w:vAlign w:val="center"/>
            <w:hideMark/>
          </w:tcPr>
          <w:p w14:paraId="32773BB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33A76A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4E7C895"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
          <w:p w14:paraId="1B06A7AA"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695AECB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037042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9A78C2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BB7DC20" w14:textId="77777777" w:rsidR="00E42721" w:rsidRPr="009B3DCC" w:rsidRDefault="00E42721" w:rsidP="00F555E9">
            <w:pPr>
              <w:snapToGrid w:val="0"/>
              <w:jc w:val="center"/>
              <w:rPr>
                <w:sz w:val="16"/>
                <w:szCs w:val="16"/>
              </w:rPr>
            </w:pPr>
            <w:r w:rsidRPr="00266687">
              <w:rPr>
                <w:color w:val="000000"/>
                <w:sz w:val="16"/>
                <w:szCs w:val="16"/>
              </w:rPr>
              <w:t>21.40</w:t>
            </w:r>
          </w:p>
        </w:tc>
        <w:tc>
          <w:tcPr>
            <w:tcW w:w="1008" w:type="dxa"/>
            <w:vAlign w:val="center"/>
            <w:hideMark/>
          </w:tcPr>
          <w:p w14:paraId="0784A76C"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4C9375AA" w14:textId="77777777" w:rsidTr="00F555E9">
        <w:trPr>
          <w:trHeight w:val="165"/>
        </w:trPr>
        <w:tc>
          <w:tcPr>
            <w:tcW w:w="360" w:type="dxa"/>
            <w:vAlign w:val="center"/>
            <w:hideMark/>
          </w:tcPr>
          <w:p w14:paraId="2DAFD046" w14:textId="77777777" w:rsidR="00E42721" w:rsidRPr="00312D86" w:rsidRDefault="00E42721" w:rsidP="00F555E9">
            <w:pPr>
              <w:snapToGrid w:val="0"/>
              <w:rPr>
                <w:sz w:val="16"/>
                <w:szCs w:val="16"/>
              </w:rPr>
            </w:pPr>
            <w:r w:rsidRPr="00312D86">
              <w:rPr>
                <w:color w:val="000000"/>
                <w:sz w:val="16"/>
                <w:szCs w:val="16"/>
              </w:rPr>
              <w:t>1001</w:t>
            </w:r>
          </w:p>
        </w:tc>
        <w:tc>
          <w:tcPr>
            <w:tcW w:w="864" w:type="dxa"/>
            <w:vAlign w:val="center"/>
            <w:hideMark/>
          </w:tcPr>
          <w:p w14:paraId="4CD5D65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28C70F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20D697C3"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6388DA1F"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1424BFA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0D8AB0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3260B1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583C873" w14:textId="77777777" w:rsidR="00E42721" w:rsidRPr="009B3DCC" w:rsidRDefault="00E42721" w:rsidP="00F555E9">
            <w:pPr>
              <w:snapToGrid w:val="0"/>
              <w:jc w:val="center"/>
              <w:rPr>
                <w:sz w:val="16"/>
                <w:szCs w:val="16"/>
              </w:rPr>
            </w:pPr>
            <w:r w:rsidRPr="00266687">
              <w:rPr>
                <w:color w:val="000000"/>
                <w:sz w:val="16"/>
                <w:szCs w:val="16"/>
              </w:rPr>
              <w:t>18.00</w:t>
            </w:r>
          </w:p>
        </w:tc>
        <w:tc>
          <w:tcPr>
            <w:tcW w:w="1008" w:type="dxa"/>
            <w:vAlign w:val="center"/>
            <w:hideMark/>
          </w:tcPr>
          <w:p w14:paraId="7BAD90A8"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3D07AAEA" w14:textId="77777777" w:rsidTr="00F555E9">
        <w:trPr>
          <w:trHeight w:val="165"/>
        </w:trPr>
        <w:tc>
          <w:tcPr>
            <w:tcW w:w="360" w:type="dxa"/>
            <w:vAlign w:val="center"/>
            <w:hideMark/>
          </w:tcPr>
          <w:p w14:paraId="5015E5AE" w14:textId="77777777" w:rsidR="00E42721" w:rsidRPr="00312D86" w:rsidRDefault="00E42721" w:rsidP="00F555E9">
            <w:pPr>
              <w:snapToGrid w:val="0"/>
              <w:rPr>
                <w:sz w:val="16"/>
                <w:szCs w:val="16"/>
              </w:rPr>
            </w:pPr>
            <w:r w:rsidRPr="00312D86">
              <w:rPr>
                <w:color w:val="000000"/>
                <w:sz w:val="16"/>
                <w:szCs w:val="16"/>
              </w:rPr>
              <w:t>1002</w:t>
            </w:r>
          </w:p>
        </w:tc>
        <w:tc>
          <w:tcPr>
            <w:tcW w:w="864" w:type="dxa"/>
            <w:vAlign w:val="center"/>
            <w:hideMark/>
          </w:tcPr>
          <w:p w14:paraId="731925C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6CABD1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4AC458E5"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69931E9C"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4C0A233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BF58E9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66CAECB"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27A7D76" w14:textId="77777777" w:rsidR="00E42721" w:rsidRPr="009B3DCC" w:rsidRDefault="00E42721" w:rsidP="00F555E9">
            <w:pPr>
              <w:snapToGrid w:val="0"/>
              <w:jc w:val="center"/>
              <w:rPr>
                <w:sz w:val="16"/>
                <w:szCs w:val="16"/>
              </w:rPr>
            </w:pPr>
            <w:r w:rsidRPr="00266687">
              <w:rPr>
                <w:color w:val="000000"/>
                <w:sz w:val="16"/>
                <w:szCs w:val="16"/>
              </w:rPr>
              <w:t>21.00</w:t>
            </w:r>
          </w:p>
        </w:tc>
        <w:tc>
          <w:tcPr>
            <w:tcW w:w="1008" w:type="dxa"/>
            <w:vAlign w:val="center"/>
            <w:hideMark/>
          </w:tcPr>
          <w:p w14:paraId="502BD7EE"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238A944A" w14:textId="77777777" w:rsidTr="00F555E9">
        <w:trPr>
          <w:trHeight w:val="165"/>
        </w:trPr>
        <w:tc>
          <w:tcPr>
            <w:tcW w:w="360" w:type="dxa"/>
            <w:vAlign w:val="center"/>
            <w:hideMark/>
          </w:tcPr>
          <w:p w14:paraId="6A34AA99" w14:textId="77777777" w:rsidR="00E42721" w:rsidRPr="00312D86" w:rsidRDefault="00E42721" w:rsidP="00F555E9">
            <w:pPr>
              <w:snapToGrid w:val="0"/>
              <w:rPr>
                <w:sz w:val="16"/>
                <w:szCs w:val="16"/>
              </w:rPr>
            </w:pPr>
            <w:r w:rsidRPr="00312D86">
              <w:rPr>
                <w:color w:val="000000"/>
                <w:sz w:val="16"/>
                <w:szCs w:val="16"/>
              </w:rPr>
              <w:t>1003</w:t>
            </w:r>
          </w:p>
        </w:tc>
        <w:tc>
          <w:tcPr>
            <w:tcW w:w="864" w:type="dxa"/>
            <w:vAlign w:val="center"/>
            <w:hideMark/>
          </w:tcPr>
          <w:p w14:paraId="0181966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3730F8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027BDC2"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1FA78941"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79494AE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BCBFE1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BDEFD8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4B15A6C" w14:textId="77777777" w:rsidR="00E42721" w:rsidRPr="009B3DCC" w:rsidRDefault="00E42721" w:rsidP="00F555E9">
            <w:pPr>
              <w:snapToGrid w:val="0"/>
              <w:jc w:val="center"/>
              <w:rPr>
                <w:sz w:val="16"/>
                <w:szCs w:val="16"/>
              </w:rPr>
            </w:pPr>
            <w:r w:rsidRPr="00266687">
              <w:rPr>
                <w:color w:val="000000"/>
                <w:sz w:val="16"/>
                <w:szCs w:val="16"/>
              </w:rPr>
              <w:t>23.60</w:t>
            </w:r>
          </w:p>
        </w:tc>
        <w:tc>
          <w:tcPr>
            <w:tcW w:w="1008" w:type="dxa"/>
            <w:vAlign w:val="center"/>
            <w:hideMark/>
          </w:tcPr>
          <w:p w14:paraId="42E6990E"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75C6324C" w14:textId="77777777" w:rsidTr="00F555E9">
        <w:trPr>
          <w:trHeight w:val="165"/>
        </w:trPr>
        <w:tc>
          <w:tcPr>
            <w:tcW w:w="360" w:type="dxa"/>
            <w:vAlign w:val="center"/>
            <w:hideMark/>
          </w:tcPr>
          <w:p w14:paraId="1667AB6F" w14:textId="77777777" w:rsidR="00E42721" w:rsidRPr="00312D86" w:rsidRDefault="00E42721" w:rsidP="00F555E9">
            <w:pPr>
              <w:snapToGrid w:val="0"/>
              <w:rPr>
                <w:sz w:val="16"/>
                <w:szCs w:val="16"/>
              </w:rPr>
            </w:pPr>
            <w:r w:rsidRPr="00312D86">
              <w:rPr>
                <w:color w:val="000000"/>
                <w:sz w:val="16"/>
                <w:szCs w:val="16"/>
              </w:rPr>
              <w:lastRenderedPageBreak/>
              <w:t>1004</w:t>
            </w:r>
          </w:p>
        </w:tc>
        <w:tc>
          <w:tcPr>
            <w:tcW w:w="864" w:type="dxa"/>
            <w:vAlign w:val="center"/>
            <w:hideMark/>
          </w:tcPr>
          <w:p w14:paraId="22287EE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699BCB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2E87212"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3A6CF6FA"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014BB7E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0D9EB2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31F551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411414D" w14:textId="77777777" w:rsidR="00E42721" w:rsidRPr="009B3DCC" w:rsidRDefault="00E42721" w:rsidP="00F555E9">
            <w:pPr>
              <w:snapToGrid w:val="0"/>
              <w:jc w:val="center"/>
              <w:rPr>
                <w:sz w:val="16"/>
                <w:szCs w:val="16"/>
              </w:rPr>
            </w:pPr>
            <w:r w:rsidRPr="00266687">
              <w:rPr>
                <w:color w:val="000000"/>
                <w:sz w:val="16"/>
                <w:szCs w:val="16"/>
              </w:rPr>
              <w:t>26.30</w:t>
            </w:r>
          </w:p>
        </w:tc>
        <w:tc>
          <w:tcPr>
            <w:tcW w:w="1008" w:type="dxa"/>
            <w:vAlign w:val="center"/>
            <w:hideMark/>
          </w:tcPr>
          <w:p w14:paraId="55032C45"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5544EA91" w14:textId="77777777" w:rsidTr="00F555E9">
        <w:trPr>
          <w:trHeight w:val="165"/>
        </w:trPr>
        <w:tc>
          <w:tcPr>
            <w:tcW w:w="360" w:type="dxa"/>
            <w:vAlign w:val="center"/>
            <w:hideMark/>
          </w:tcPr>
          <w:p w14:paraId="4F8488A4" w14:textId="77777777" w:rsidR="00E42721" w:rsidRPr="00312D86" w:rsidRDefault="00E42721" w:rsidP="00F555E9">
            <w:pPr>
              <w:snapToGrid w:val="0"/>
              <w:rPr>
                <w:sz w:val="16"/>
                <w:szCs w:val="16"/>
              </w:rPr>
            </w:pPr>
            <w:r w:rsidRPr="00312D86">
              <w:rPr>
                <w:color w:val="000000"/>
                <w:sz w:val="16"/>
                <w:szCs w:val="16"/>
              </w:rPr>
              <w:t>1005</w:t>
            </w:r>
          </w:p>
        </w:tc>
        <w:tc>
          <w:tcPr>
            <w:tcW w:w="864" w:type="dxa"/>
            <w:vAlign w:val="center"/>
            <w:hideMark/>
          </w:tcPr>
          <w:p w14:paraId="2A7ADF4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6D5AA7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DF9B675"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3FD95975"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1049A4C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4429CB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A82E41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A74DE1C" w14:textId="77777777" w:rsidR="00E42721" w:rsidRPr="009B3DCC" w:rsidRDefault="00E42721" w:rsidP="00F555E9">
            <w:pPr>
              <w:snapToGrid w:val="0"/>
              <w:jc w:val="center"/>
              <w:rPr>
                <w:sz w:val="16"/>
                <w:szCs w:val="16"/>
              </w:rPr>
            </w:pPr>
            <w:r w:rsidRPr="00266687">
              <w:rPr>
                <w:color w:val="000000"/>
                <w:sz w:val="16"/>
                <w:szCs w:val="16"/>
              </w:rPr>
              <w:t>18.30</w:t>
            </w:r>
          </w:p>
        </w:tc>
        <w:tc>
          <w:tcPr>
            <w:tcW w:w="1008" w:type="dxa"/>
            <w:vAlign w:val="center"/>
            <w:hideMark/>
          </w:tcPr>
          <w:p w14:paraId="0079A1E8"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49D3AA8D" w14:textId="77777777" w:rsidTr="00F555E9">
        <w:trPr>
          <w:trHeight w:val="165"/>
        </w:trPr>
        <w:tc>
          <w:tcPr>
            <w:tcW w:w="360" w:type="dxa"/>
            <w:vAlign w:val="center"/>
            <w:hideMark/>
          </w:tcPr>
          <w:p w14:paraId="4FE799BD" w14:textId="77777777" w:rsidR="00E42721" w:rsidRPr="00312D86" w:rsidRDefault="00E42721" w:rsidP="00F555E9">
            <w:pPr>
              <w:snapToGrid w:val="0"/>
              <w:rPr>
                <w:sz w:val="16"/>
                <w:szCs w:val="16"/>
              </w:rPr>
            </w:pPr>
            <w:r w:rsidRPr="00312D86">
              <w:rPr>
                <w:color w:val="000000"/>
                <w:sz w:val="16"/>
                <w:szCs w:val="16"/>
              </w:rPr>
              <w:t>1006</w:t>
            </w:r>
          </w:p>
        </w:tc>
        <w:tc>
          <w:tcPr>
            <w:tcW w:w="864" w:type="dxa"/>
            <w:vAlign w:val="center"/>
            <w:hideMark/>
          </w:tcPr>
          <w:p w14:paraId="0301BD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4D0C40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7FD0E2D"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12157F6F"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5DC689C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4A1A4C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83BA402"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30FDDA2" w14:textId="77777777" w:rsidR="00E42721" w:rsidRPr="009B3DCC" w:rsidRDefault="00E42721" w:rsidP="00F555E9">
            <w:pPr>
              <w:snapToGrid w:val="0"/>
              <w:jc w:val="center"/>
              <w:rPr>
                <w:sz w:val="16"/>
                <w:szCs w:val="16"/>
              </w:rPr>
            </w:pPr>
            <w:r w:rsidRPr="00266687">
              <w:rPr>
                <w:color w:val="000000"/>
                <w:sz w:val="16"/>
                <w:szCs w:val="16"/>
              </w:rPr>
              <w:t>21.30</w:t>
            </w:r>
          </w:p>
        </w:tc>
        <w:tc>
          <w:tcPr>
            <w:tcW w:w="1008" w:type="dxa"/>
            <w:vAlign w:val="center"/>
            <w:hideMark/>
          </w:tcPr>
          <w:p w14:paraId="22B661D3"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1573A851" w14:textId="77777777" w:rsidTr="00F555E9">
        <w:trPr>
          <w:trHeight w:val="165"/>
        </w:trPr>
        <w:tc>
          <w:tcPr>
            <w:tcW w:w="360" w:type="dxa"/>
            <w:vAlign w:val="center"/>
            <w:hideMark/>
          </w:tcPr>
          <w:p w14:paraId="5842C753" w14:textId="77777777" w:rsidR="00E42721" w:rsidRPr="00312D86" w:rsidRDefault="00E42721" w:rsidP="00F555E9">
            <w:pPr>
              <w:snapToGrid w:val="0"/>
              <w:rPr>
                <w:sz w:val="16"/>
                <w:szCs w:val="16"/>
              </w:rPr>
            </w:pPr>
            <w:r w:rsidRPr="00312D86">
              <w:rPr>
                <w:color w:val="000000"/>
                <w:sz w:val="16"/>
                <w:szCs w:val="16"/>
              </w:rPr>
              <w:t>1007</w:t>
            </w:r>
          </w:p>
        </w:tc>
        <w:tc>
          <w:tcPr>
            <w:tcW w:w="864" w:type="dxa"/>
            <w:vAlign w:val="center"/>
            <w:hideMark/>
          </w:tcPr>
          <w:p w14:paraId="14E5AEC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A6E797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B3658B2"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3EF55A50"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65968AF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B5F53F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3252A2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3D025C9" w14:textId="77777777" w:rsidR="00E42721" w:rsidRPr="009B3DCC" w:rsidRDefault="00E42721" w:rsidP="00F555E9">
            <w:pPr>
              <w:snapToGrid w:val="0"/>
              <w:jc w:val="center"/>
              <w:rPr>
                <w:sz w:val="16"/>
                <w:szCs w:val="16"/>
              </w:rPr>
            </w:pPr>
            <w:r w:rsidRPr="00266687">
              <w:rPr>
                <w:color w:val="000000"/>
                <w:sz w:val="16"/>
                <w:szCs w:val="16"/>
              </w:rPr>
              <w:t>24.30</w:t>
            </w:r>
          </w:p>
        </w:tc>
        <w:tc>
          <w:tcPr>
            <w:tcW w:w="1008" w:type="dxa"/>
            <w:vAlign w:val="center"/>
            <w:hideMark/>
          </w:tcPr>
          <w:p w14:paraId="1346929F"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6725C7C6" w14:textId="77777777" w:rsidTr="00F555E9">
        <w:trPr>
          <w:trHeight w:val="165"/>
        </w:trPr>
        <w:tc>
          <w:tcPr>
            <w:tcW w:w="360" w:type="dxa"/>
            <w:vAlign w:val="center"/>
            <w:hideMark/>
          </w:tcPr>
          <w:p w14:paraId="110CFB01" w14:textId="77777777" w:rsidR="00E42721" w:rsidRPr="00312D86" w:rsidRDefault="00E42721" w:rsidP="00F555E9">
            <w:pPr>
              <w:snapToGrid w:val="0"/>
              <w:rPr>
                <w:sz w:val="16"/>
                <w:szCs w:val="16"/>
              </w:rPr>
            </w:pPr>
            <w:r w:rsidRPr="00312D86">
              <w:rPr>
                <w:color w:val="000000"/>
                <w:sz w:val="16"/>
                <w:szCs w:val="16"/>
              </w:rPr>
              <w:t>1008</w:t>
            </w:r>
          </w:p>
        </w:tc>
        <w:tc>
          <w:tcPr>
            <w:tcW w:w="864" w:type="dxa"/>
            <w:vAlign w:val="center"/>
            <w:hideMark/>
          </w:tcPr>
          <w:p w14:paraId="3A0605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3FE383F"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AC08A27"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6780B5A9"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4FC5F6C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898F6B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F3E0D8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A9979F7" w14:textId="77777777" w:rsidR="00E42721" w:rsidRPr="009B3DCC" w:rsidRDefault="00E42721" w:rsidP="00F555E9">
            <w:pPr>
              <w:snapToGrid w:val="0"/>
              <w:jc w:val="center"/>
              <w:rPr>
                <w:sz w:val="16"/>
                <w:szCs w:val="16"/>
              </w:rPr>
            </w:pPr>
            <w:r w:rsidRPr="00266687">
              <w:rPr>
                <w:color w:val="000000"/>
                <w:sz w:val="16"/>
                <w:szCs w:val="16"/>
              </w:rPr>
              <w:t>25.90</w:t>
            </w:r>
          </w:p>
        </w:tc>
        <w:tc>
          <w:tcPr>
            <w:tcW w:w="1008" w:type="dxa"/>
            <w:vAlign w:val="center"/>
            <w:hideMark/>
          </w:tcPr>
          <w:p w14:paraId="5CE8B99E"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68E2527D" w14:textId="77777777" w:rsidTr="00F555E9">
        <w:trPr>
          <w:trHeight w:val="165"/>
        </w:trPr>
        <w:tc>
          <w:tcPr>
            <w:tcW w:w="360" w:type="dxa"/>
            <w:vAlign w:val="center"/>
            <w:hideMark/>
          </w:tcPr>
          <w:p w14:paraId="2F6DEDEB" w14:textId="77777777" w:rsidR="00E42721" w:rsidRPr="00312D86" w:rsidRDefault="00E42721" w:rsidP="00F555E9">
            <w:pPr>
              <w:snapToGrid w:val="0"/>
              <w:rPr>
                <w:sz w:val="16"/>
                <w:szCs w:val="16"/>
              </w:rPr>
            </w:pPr>
            <w:r w:rsidRPr="00312D86">
              <w:rPr>
                <w:color w:val="000000"/>
                <w:sz w:val="16"/>
                <w:szCs w:val="16"/>
              </w:rPr>
              <w:t>1009</w:t>
            </w:r>
          </w:p>
        </w:tc>
        <w:tc>
          <w:tcPr>
            <w:tcW w:w="864" w:type="dxa"/>
            <w:vAlign w:val="center"/>
            <w:hideMark/>
          </w:tcPr>
          <w:p w14:paraId="274D14E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328D00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FC11653"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
          <w:p w14:paraId="0D824513"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59A091F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00D779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FB0DBA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EE777AD"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70E6FF70" w14:textId="77777777" w:rsidR="00E42721" w:rsidRPr="009B3DCC" w:rsidRDefault="00E42721" w:rsidP="00F555E9">
            <w:pPr>
              <w:snapToGrid w:val="0"/>
              <w:jc w:val="center"/>
              <w:rPr>
                <w:sz w:val="16"/>
                <w:szCs w:val="16"/>
              </w:rPr>
            </w:pPr>
            <w:r w:rsidRPr="00266687">
              <w:rPr>
                <w:color w:val="000000"/>
                <w:sz w:val="16"/>
                <w:szCs w:val="16"/>
              </w:rPr>
              <w:t>5.20</w:t>
            </w:r>
          </w:p>
        </w:tc>
      </w:tr>
      <w:tr w:rsidR="00E42721" w:rsidRPr="009B3DCC" w14:paraId="3298A8C0" w14:textId="77777777" w:rsidTr="00F555E9">
        <w:trPr>
          <w:trHeight w:val="165"/>
        </w:trPr>
        <w:tc>
          <w:tcPr>
            <w:tcW w:w="360" w:type="dxa"/>
            <w:vAlign w:val="center"/>
            <w:hideMark/>
          </w:tcPr>
          <w:p w14:paraId="4D836757" w14:textId="77777777" w:rsidR="00E42721" w:rsidRPr="00312D86" w:rsidRDefault="00E42721" w:rsidP="00F555E9">
            <w:pPr>
              <w:snapToGrid w:val="0"/>
              <w:rPr>
                <w:sz w:val="16"/>
                <w:szCs w:val="16"/>
              </w:rPr>
            </w:pPr>
            <w:r w:rsidRPr="00312D86">
              <w:rPr>
                <w:color w:val="000000"/>
                <w:sz w:val="16"/>
                <w:szCs w:val="16"/>
              </w:rPr>
              <w:t>1010</w:t>
            </w:r>
          </w:p>
        </w:tc>
        <w:tc>
          <w:tcPr>
            <w:tcW w:w="864" w:type="dxa"/>
            <w:vAlign w:val="center"/>
            <w:hideMark/>
          </w:tcPr>
          <w:p w14:paraId="45205DF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5C1425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219EDBF"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
          <w:p w14:paraId="17C2ADCD"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22925D2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40C662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AB8B15A"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A789DD7"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704C1A44" w14:textId="77777777" w:rsidR="00E42721" w:rsidRPr="009B3DCC" w:rsidRDefault="00E42721" w:rsidP="00F555E9">
            <w:pPr>
              <w:snapToGrid w:val="0"/>
              <w:jc w:val="center"/>
              <w:rPr>
                <w:sz w:val="16"/>
                <w:szCs w:val="16"/>
              </w:rPr>
            </w:pPr>
            <w:r w:rsidRPr="00266687">
              <w:rPr>
                <w:color w:val="000000"/>
                <w:sz w:val="16"/>
                <w:szCs w:val="16"/>
              </w:rPr>
              <w:t>5.30</w:t>
            </w:r>
          </w:p>
        </w:tc>
      </w:tr>
      <w:tr w:rsidR="00E42721" w:rsidRPr="009B3DCC" w14:paraId="1D54E960" w14:textId="77777777" w:rsidTr="00F555E9">
        <w:trPr>
          <w:trHeight w:val="165"/>
        </w:trPr>
        <w:tc>
          <w:tcPr>
            <w:tcW w:w="360" w:type="dxa"/>
            <w:vAlign w:val="center"/>
            <w:hideMark/>
          </w:tcPr>
          <w:p w14:paraId="258EA5F1" w14:textId="77777777" w:rsidR="00E42721" w:rsidRPr="00312D86" w:rsidRDefault="00E42721" w:rsidP="00F555E9">
            <w:pPr>
              <w:snapToGrid w:val="0"/>
              <w:rPr>
                <w:sz w:val="16"/>
                <w:szCs w:val="16"/>
              </w:rPr>
            </w:pPr>
            <w:r w:rsidRPr="00312D86">
              <w:rPr>
                <w:color w:val="000000"/>
                <w:sz w:val="16"/>
                <w:szCs w:val="16"/>
              </w:rPr>
              <w:t>1011</w:t>
            </w:r>
          </w:p>
        </w:tc>
        <w:tc>
          <w:tcPr>
            <w:tcW w:w="864" w:type="dxa"/>
            <w:vAlign w:val="center"/>
            <w:hideMark/>
          </w:tcPr>
          <w:p w14:paraId="6C80E05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72C83D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1CA9529"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
          <w:p w14:paraId="03C93FBB"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5A9EA9E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3E8A28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EB054A2"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DABB626"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2F77ADD7" w14:textId="77777777" w:rsidR="00E42721" w:rsidRPr="009B3DCC" w:rsidRDefault="00E42721" w:rsidP="00F555E9">
            <w:pPr>
              <w:snapToGrid w:val="0"/>
              <w:jc w:val="center"/>
              <w:rPr>
                <w:sz w:val="16"/>
                <w:szCs w:val="16"/>
              </w:rPr>
            </w:pPr>
            <w:r w:rsidRPr="00266687">
              <w:rPr>
                <w:color w:val="000000"/>
                <w:sz w:val="16"/>
                <w:szCs w:val="16"/>
              </w:rPr>
              <w:t>5.80</w:t>
            </w:r>
          </w:p>
        </w:tc>
      </w:tr>
      <w:tr w:rsidR="00E42721" w:rsidRPr="009B3DCC" w14:paraId="5BC232F9" w14:textId="77777777" w:rsidTr="00F555E9">
        <w:trPr>
          <w:trHeight w:val="165"/>
        </w:trPr>
        <w:tc>
          <w:tcPr>
            <w:tcW w:w="360" w:type="dxa"/>
            <w:vAlign w:val="center"/>
            <w:hideMark/>
          </w:tcPr>
          <w:p w14:paraId="5D89BA4D" w14:textId="77777777" w:rsidR="00E42721" w:rsidRPr="00312D86" w:rsidRDefault="00E42721" w:rsidP="00F555E9">
            <w:pPr>
              <w:snapToGrid w:val="0"/>
              <w:rPr>
                <w:sz w:val="16"/>
                <w:szCs w:val="16"/>
              </w:rPr>
            </w:pPr>
            <w:r w:rsidRPr="00312D86">
              <w:rPr>
                <w:color w:val="000000"/>
                <w:sz w:val="16"/>
                <w:szCs w:val="16"/>
              </w:rPr>
              <w:t>1012</w:t>
            </w:r>
          </w:p>
        </w:tc>
        <w:tc>
          <w:tcPr>
            <w:tcW w:w="864" w:type="dxa"/>
            <w:vAlign w:val="center"/>
            <w:hideMark/>
          </w:tcPr>
          <w:p w14:paraId="07BCFF2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8964E1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93DD185"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
          <w:p w14:paraId="139BB229"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570E966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5ABC5A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9CA7D4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834A598"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6C196C7" w14:textId="77777777" w:rsidR="00E42721" w:rsidRPr="009B3DCC" w:rsidRDefault="00E42721" w:rsidP="00F555E9">
            <w:pPr>
              <w:snapToGrid w:val="0"/>
              <w:jc w:val="center"/>
              <w:rPr>
                <w:sz w:val="16"/>
                <w:szCs w:val="16"/>
              </w:rPr>
            </w:pPr>
            <w:r w:rsidRPr="00266687">
              <w:rPr>
                <w:color w:val="000000"/>
                <w:sz w:val="16"/>
                <w:szCs w:val="16"/>
              </w:rPr>
              <w:t>5.80</w:t>
            </w:r>
          </w:p>
        </w:tc>
      </w:tr>
      <w:tr w:rsidR="00E42721" w:rsidRPr="009B3DCC" w14:paraId="2ECE4BB4" w14:textId="77777777" w:rsidTr="00F555E9">
        <w:trPr>
          <w:trHeight w:val="165"/>
        </w:trPr>
        <w:tc>
          <w:tcPr>
            <w:tcW w:w="360" w:type="dxa"/>
            <w:vAlign w:val="center"/>
            <w:hideMark/>
          </w:tcPr>
          <w:p w14:paraId="442A5CC3" w14:textId="77777777" w:rsidR="00E42721" w:rsidRPr="00312D86" w:rsidRDefault="00E42721" w:rsidP="00F555E9">
            <w:pPr>
              <w:snapToGrid w:val="0"/>
              <w:rPr>
                <w:sz w:val="16"/>
                <w:szCs w:val="16"/>
              </w:rPr>
            </w:pPr>
            <w:r w:rsidRPr="00312D86">
              <w:rPr>
                <w:color w:val="000000"/>
                <w:sz w:val="16"/>
                <w:szCs w:val="16"/>
              </w:rPr>
              <w:t>1013</w:t>
            </w:r>
          </w:p>
        </w:tc>
        <w:tc>
          <w:tcPr>
            <w:tcW w:w="864" w:type="dxa"/>
            <w:vAlign w:val="center"/>
            <w:hideMark/>
          </w:tcPr>
          <w:p w14:paraId="28358AA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915963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C2FA7FF"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
          <w:p w14:paraId="0B4CC572"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1B3F57C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817D51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557DFF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7375760" w14:textId="77777777" w:rsidR="00E42721" w:rsidRPr="009B3DCC" w:rsidRDefault="00E42721" w:rsidP="00F555E9">
            <w:pPr>
              <w:snapToGrid w:val="0"/>
              <w:jc w:val="center"/>
              <w:rPr>
                <w:sz w:val="16"/>
                <w:szCs w:val="16"/>
              </w:rPr>
            </w:pPr>
            <w:r w:rsidRPr="00266687">
              <w:rPr>
                <w:color w:val="000000"/>
                <w:sz w:val="16"/>
                <w:szCs w:val="16"/>
              </w:rPr>
              <w:t>5.30</w:t>
            </w:r>
          </w:p>
        </w:tc>
        <w:tc>
          <w:tcPr>
            <w:tcW w:w="1008" w:type="dxa"/>
            <w:vAlign w:val="center"/>
            <w:hideMark/>
          </w:tcPr>
          <w:p w14:paraId="311FDF82"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555BF754" w14:textId="77777777" w:rsidTr="00F555E9">
        <w:trPr>
          <w:trHeight w:val="180"/>
        </w:trPr>
        <w:tc>
          <w:tcPr>
            <w:tcW w:w="360" w:type="dxa"/>
            <w:vAlign w:val="center"/>
            <w:hideMark/>
          </w:tcPr>
          <w:p w14:paraId="3B3B0B30" w14:textId="77777777" w:rsidR="00E42721" w:rsidRPr="00312D86" w:rsidRDefault="00E42721" w:rsidP="00F555E9">
            <w:pPr>
              <w:snapToGrid w:val="0"/>
              <w:rPr>
                <w:sz w:val="16"/>
                <w:szCs w:val="16"/>
              </w:rPr>
            </w:pPr>
            <w:r w:rsidRPr="00312D86">
              <w:rPr>
                <w:color w:val="000000"/>
                <w:sz w:val="16"/>
                <w:szCs w:val="16"/>
              </w:rPr>
              <w:t>1014</w:t>
            </w:r>
          </w:p>
        </w:tc>
        <w:tc>
          <w:tcPr>
            <w:tcW w:w="864" w:type="dxa"/>
            <w:vAlign w:val="center"/>
            <w:hideMark/>
          </w:tcPr>
          <w:p w14:paraId="6328FF4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6D58A7A"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92E3BB1"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
          <w:p w14:paraId="3DB4D92E"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5DFC986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E70317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1276279"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0EF9A28A"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19DD2EE0"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764D793C" w14:textId="77777777" w:rsidTr="00F555E9">
        <w:trPr>
          <w:trHeight w:val="165"/>
        </w:trPr>
        <w:tc>
          <w:tcPr>
            <w:tcW w:w="360" w:type="dxa"/>
            <w:vAlign w:val="center"/>
            <w:hideMark/>
          </w:tcPr>
          <w:p w14:paraId="442C34F2" w14:textId="77777777" w:rsidR="00E42721" w:rsidRPr="00312D86" w:rsidRDefault="00E42721" w:rsidP="00F555E9">
            <w:pPr>
              <w:snapToGrid w:val="0"/>
              <w:rPr>
                <w:sz w:val="16"/>
                <w:szCs w:val="16"/>
              </w:rPr>
            </w:pPr>
            <w:r w:rsidRPr="00312D86">
              <w:rPr>
                <w:color w:val="000000"/>
                <w:sz w:val="16"/>
                <w:szCs w:val="16"/>
              </w:rPr>
              <w:t>1015</w:t>
            </w:r>
          </w:p>
        </w:tc>
        <w:tc>
          <w:tcPr>
            <w:tcW w:w="864" w:type="dxa"/>
            <w:vAlign w:val="center"/>
            <w:hideMark/>
          </w:tcPr>
          <w:p w14:paraId="6EF8032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B9EB85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3124668"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
          <w:p w14:paraId="7F23E017"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1E58CA2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F50982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1EAFE4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F296394" w14:textId="77777777" w:rsidR="00E42721" w:rsidRPr="009B3DCC" w:rsidRDefault="00E42721" w:rsidP="00F555E9">
            <w:pPr>
              <w:snapToGrid w:val="0"/>
              <w:jc w:val="center"/>
              <w:rPr>
                <w:sz w:val="16"/>
                <w:szCs w:val="16"/>
              </w:rPr>
            </w:pPr>
            <w:r w:rsidRPr="00266687">
              <w:rPr>
                <w:color w:val="000000"/>
                <w:sz w:val="16"/>
                <w:szCs w:val="16"/>
              </w:rPr>
              <w:t>6.40</w:t>
            </w:r>
          </w:p>
        </w:tc>
        <w:tc>
          <w:tcPr>
            <w:tcW w:w="1008" w:type="dxa"/>
            <w:vAlign w:val="center"/>
            <w:hideMark/>
          </w:tcPr>
          <w:p w14:paraId="41DDD552"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0358325A" w14:textId="77777777" w:rsidTr="00F555E9">
        <w:trPr>
          <w:trHeight w:val="165"/>
        </w:trPr>
        <w:tc>
          <w:tcPr>
            <w:tcW w:w="360" w:type="dxa"/>
            <w:vAlign w:val="center"/>
            <w:hideMark/>
          </w:tcPr>
          <w:p w14:paraId="1530F9D2" w14:textId="77777777" w:rsidR="00E42721" w:rsidRPr="00312D86" w:rsidRDefault="00E42721" w:rsidP="00F555E9">
            <w:pPr>
              <w:snapToGrid w:val="0"/>
              <w:rPr>
                <w:sz w:val="16"/>
                <w:szCs w:val="16"/>
              </w:rPr>
            </w:pPr>
            <w:r w:rsidRPr="00312D86">
              <w:rPr>
                <w:color w:val="000000"/>
                <w:sz w:val="16"/>
                <w:szCs w:val="16"/>
              </w:rPr>
              <w:t>1016</w:t>
            </w:r>
          </w:p>
        </w:tc>
        <w:tc>
          <w:tcPr>
            <w:tcW w:w="864" w:type="dxa"/>
            <w:vAlign w:val="center"/>
            <w:hideMark/>
          </w:tcPr>
          <w:p w14:paraId="12ECAD0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CB7BBAB"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4FA750D5"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
          <w:p w14:paraId="60D4E0AE"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61BC633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337971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6AD14B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900A0DF" w14:textId="77777777" w:rsidR="00E42721" w:rsidRPr="009B3DCC" w:rsidRDefault="00E42721" w:rsidP="00F555E9">
            <w:pPr>
              <w:snapToGrid w:val="0"/>
              <w:jc w:val="center"/>
              <w:rPr>
                <w:sz w:val="16"/>
                <w:szCs w:val="16"/>
              </w:rPr>
            </w:pPr>
            <w:r w:rsidRPr="00266687">
              <w:rPr>
                <w:color w:val="000000"/>
                <w:sz w:val="16"/>
                <w:szCs w:val="16"/>
              </w:rPr>
              <w:t>8.00</w:t>
            </w:r>
          </w:p>
        </w:tc>
        <w:tc>
          <w:tcPr>
            <w:tcW w:w="1008" w:type="dxa"/>
            <w:vAlign w:val="center"/>
            <w:hideMark/>
          </w:tcPr>
          <w:p w14:paraId="38287689"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348DAFF2" w14:textId="77777777" w:rsidTr="00F555E9">
        <w:trPr>
          <w:trHeight w:val="165"/>
        </w:trPr>
        <w:tc>
          <w:tcPr>
            <w:tcW w:w="360" w:type="dxa"/>
            <w:vAlign w:val="center"/>
            <w:hideMark/>
          </w:tcPr>
          <w:p w14:paraId="69904C3B" w14:textId="77777777" w:rsidR="00E42721" w:rsidRPr="00312D86" w:rsidRDefault="00E42721" w:rsidP="00F555E9">
            <w:pPr>
              <w:snapToGrid w:val="0"/>
              <w:rPr>
                <w:sz w:val="16"/>
                <w:szCs w:val="16"/>
              </w:rPr>
            </w:pPr>
            <w:r w:rsidRPr="00312D86">
              <w:rPr>
                <w:color w:val="000000"/>
                <w:sz w:val="16"/>
                <w:szCs w:val="16"/>
              </w:rPr>
              <w:t>1017</w:t>
            </w:r>
          </w:p>
        </w:tc>
        <w:tc>
          <w:tcPr>
            <w:tcW w:w="864" w:type="dxa"/>
            <w:vAlign w:val="center"/>
            <w:hideMark/>
          </w:tcPr>
          <w:p w14:paraId="5FC973B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E68E5C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294318BF"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0E1925FD"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75D3232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FF7F9D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737836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7B88393" w14:textId="77777777" w:rsidR="00E42721" w:rsidRPr="009B3DCC" w:rsidRDefault="00E42721" w:rsidP="00F555E9">
            <w:pPr>
              <w:snapToGrid w:val="0"/>
              <w:jc w:val="center"/>
              <w:rPr>
                <w:sz w:val="16"/>
                <w:szCs w:val="16"/>
              </w:rPr>
            </w:pPr>
            <w:r w:rsidRPr="00266687">
              <w:rPr>
                <w:color w:val="000000"/>
                <w:sz w:val="16"/>
                <w:szCs w:val="16"/>
              </w:rPr>
              <w:t>12.70</w:t>
            </w:r>
          </w:p>
        </w:tc>
        <w:tc>
          <w:tcPr>
            <w:tcW w:w="1008" w:type="dxa"/>
            <w:vAlign w:val="center"/>
            <w:hideMark/>
          </w:tcPr>
          <w:p w14:paraId="1C9C55A1"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30D8B7AA" w14:textId="77777777" w:rsidTr="00F555E9">
        <w:trPr>
          <w:trHeight w:val="165"/>
        </w:trPr>
        <w:tc>
          <w:tcPr>
            <w:tcW w:w="360" w:type="dxa"/>
            <w:vAlign w:val="center"/>
            <w:hideMark/>
          </w:tcPr>
          <w:p w14:paraId="3AA3A211" w14:textId="77777777" w:rsidR="00E42721" w:rsidRPr="00312D86" w:rsidRDefault="00E42721" w:rsidP="00F555E9">
            <w:pPr>
              <w:snapToGrid w:val="0"/>
              <w:rPr>
                <w:sz w:val="16"/>
                <w:szCs w:val="16"/>
              </w:rPr>
            </w:pPr>
            <w:r w:rsidRPr="00312D86">
              <w:rPr>
                <w:color w:val="000000"/>
                <w:sz w:val="16"/>
                <w:szCs w:val="16"/>
              </w:rPr>
              <w:t>1018</w:t>
            </w:r>
          </w:p>
        </w:tc>
        <w:tc>
          <w:tcPr>
            <w:tcW w:w="864" w:type="dxa"/>
            <w:vAlign w:val="center"/>
            <w:hideMark/>
          </w:tcPr>
          <w:p w14:paraId="328D472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0EEBED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21C0FA1"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59905EF1"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12971A0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9CDFCD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E68D74E"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718D56E" w14:textId="77777777" w:rsidR="00E42721" w:rsidRPr="009B3DCC" w:rsidRDefault="00E42721" w:rsidP="00F555E9">
            <w:pPr>
              <w:snapToGrid w:val="0"/>
              <w:jc w:val="center"/>
              <w:rPr>
                <w:sz w:val="16"/>
                <w:szCs w:val="16"/>
              </w:rPr>
            </w:pPr>
            <w:r w:rsidRPr="00266687">
              <w:rPr>
                <w:color w:val="000000"/>
                <w:sz w:val="16"/>
                <w:szCs w:val="16"/>
              </w:rPr>
              <w:t>15.90</w:t>
            </w:r>
          </w:p>
        </w:tc>
        <w:tc>
          <w:tcPr>
            <w:tcW w:w="1008" w:type="dxa"/>
            <w:vAlign w:val="center"/>
            <w:hideMark/>
          </w:tcPr>
          <w:p w14:paraId="2EC0ADCF"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3B95B436" w14:textId="77777777" w:rsidTr="00F555E9">
        <w:trPr>
          <w:trHeight w:val="165"/>
        </w:trPr>
        <w:tc>
          <w:tcPr>
            <w:tcW w:w="360" w:type="dxa"/>
            <w:vAlign w:val="center"/>
            <w:hideMark/>
          </w:tcPr>
          <w:p w14:paraId="050AC9F5" w14:textId="77777777" w:rsidR="00E42721" w:rsidRPr="00312D86" w:rsidRDefault="00E42721" w:rsidP="00F555E9">
            <w:pPr>
              <w:snapToGrid w:val="0"/>
              <w:rPr>
                <w:sz w:val="16"/>
                <w:szCs w:val="16"/>
              </w:rPr>
            </w:pPr>
            <w:r w:rsidRPr="00312D86">
              <w:rPr>
                <w:color w:val="000000"/>
                <w:sz w:val="16"/>
                <w:szCs w:val="16"/>
              </w:rPr>
              <w:t>1019</w:t>
            </w:r>
          </w:p>
        </w:tc>
        <w:tc>
          <w:tcPr>
            <w:tcW w:w="864" w:type="dxa"/>
            <w:vAlign w:val="center"/>
            <w:hideMark/>
          </w:tcPr>
          <w:p w14:paraId="09F25D4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F112C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86A6005"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73F25FBA"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344F607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433FB9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94875B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BD9232F" w14:textId="77777777" w:rsidR="00E42721" w:rsidRPr="009B3DCC" w:rsidRDefault="00E42721" w:rsidP="00F555E9">
            <w:pPr>
              <w:snapToGrid w:val="0"/>
              <w:jc w:val="center"/>
              <w:rPr>
                <w:sz w:val="16"/>
                <w:szCs w:val="16"/>
              </w:rPr>
            </w:pPr>
            <w:r w:rsidRPr="00266687">
              <w:rPr>
                <w:color w:val="000000"/>
                <w:sz w:val="16"/>
                <w:szCs w:val="16"/>
              </w:rPr>
              <w:t>16.30</w:t>
            </w:r>
          </w:p>
        </w:tc>
        <w:tc>
          <w:tcPr>
            <w:tcW w:w="1008" w:type="dxa"/>
            <w:vAlign w:val="center"/>
            <w:hideMark/>
          </w:tcPr>
          <w:p w14:paraId="442787E8"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5F80CD7D" w14:textId="77777777" w:rsidTr="00F555E9">
        <w:trPr>
          <w:trHeight w:val="165"/>
        </w:trPr>
        <w:tc>
          <w:tcPr>
            <w:tcW w:w="360" w:type="dxa"/>
            <w:vAlign w:val="center"/>
            <w:hideMark/>
          </w:tcPr>
          <w:p w14:paraId="792F48CA" w14:textId="77777777" w:rsidR="00E42721" w:rsidRPr="00312D86" w:rsidRDefault="00E42721" w:rsidP="00F555E9">
            <w:pPr>
              <w:snapToGrid w:val="0"/>
              <w:rPr>
                <w:sz w:val="16"/>
                <w:szCs w:val="16"/>
              </w:rPr>
            </w:pPr>
            <w:r w:rsidRPr="00312D86">
              <w:rPr>
                <w:color w:val="000000"/>
                <w:sz w:val="16"/>
                <w:szCs w:val="16"/>
              </w:rPr>
              <w:t>1020</w:t>
            </w:r>
          </w:p>
        </w:tc>
        <w:tc>
          <w:tcPr>
            <w:tcW w:w="864" w:type="dxa"/>
            <w:vAlign w:val="center"/>
            <w:hideMark/>
          </w:tcPr>
          <w:p w14:paraId="2608710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CE51F4B"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CEE3C7C"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0A9362C0"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534023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E9B4DC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704CFC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EA49787" w14:textId="77777777" w:rsidR="00E42721" w:rsidRPr="009B3DCC" w:rsidRDefault="00E42721" w:rsidP="00F555E9">
            <w:pPr>
              <w:snapToGrid w:val="0"/>
              <w:jc w:val="center"/>
              <w:rPr>
                <w:sz w:val="16"/>
                <w:szCs w:val="16"/>
              </w:rPr>
            </w:pPr>
            <w:r w:rsidRPr="00266687">
              <w:rPr>
                <w:color w:val="000000"/>
                <w:sz w:val="16"/>
                <w:szCs w:val="16"/>
              </w:rPr>
              <w:t>18.40</w:t>
            </w:r>
          </w:p>
        </w:tc>
        <w:tc>
          <w:tcPr>
            <w:tcW w:w="1008" w:type="dxa"/>
            <w:vAlign w:val="center"/>
            <w:hideMark/>
          </w:tcPr>
          <w:p w14:paraId="6B560EC0"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6995E94C" w14:textId="77777777" w:rsidTr="00F555E9">
        <w:trPr>
          <w:trHeight w:val="165"/>
        </w:trPr>
        <w:tc>
          <w:tcPr>
            <w:tcW w:w="360" w:type="dxa"/>
            <w:vAlign w:val="center"/>
            <w:hideMark/>
          </w:tcPr>
          <w:p w14:paraId="6B582A6B" w14:textId="77777777" w:rsidR="00E42721" w:rsidRPr="00312D86" w:rsidRDefault="00E42721" w:rsidP="00F555E9">
            <w:pPr>
              <w:snapToGrid w:val="0"/>
              <w:rPr>
                <w:sz w:val="16"/>
                <w:szCs w:val="16"/>
              </w:rPr>
            </w:pPr>
            <w:r w:rsidRPr="00312D86">
              <w:rPr>
                <w:color w:val="000000"/>
                <w:sz w:val="16"/>
                <w:szCs w:val="16"/>
              </w:rPr>
              <w:t>1021</w:t>
            </w:r>
          </w:p>
        </w:tc>
        <w:tc>
          <w:tcPr>
            <w:tcW w:w="864" w:type="dxa"/>
            <w:vAlign w:val="center"/>
            <w:hideMark/>
          </w:tcPr>
          <w:p w14:paraId="30604E4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9A8842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0E30ED5"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
          <w:p w14:paraId="31BCD79F"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34A8CB3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A89291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AFA39F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C8E6DB5" w14:textId="77777777" w:rsidR="00E42721" w:rsidRPr="009B3DCC" w:rsidRDefault="00E42721" w:rsidP="00F555E9">
            <w:pPr>
              <w:snapToGrid w:val="0"/>
              <w:jc w:val="center"/>
              <w:rPr>
                <w:sz w:val="16"/>
                <w:szCs w:val="16"/>
              </w:rPr>
            </w:pPr>
            <w:r w:rsidRPr="00266687">
              <w:rPr>
                <w:color w:val="000000"/>
                <w:sz w:val="16"/>
                <w:szCs w:val="16"/>
              </w:rPr>
              <w:t>15.80</w:t>
            </w:r>
          </w:p>
        </w:tc>
        <w:tc>
          <w:tcPr>
            <w:tcW w:w="1008" w:type="dxa"/>
            <w:vAlign w:val="center"/>
            <w:hideMark/>
          </w:tcPr>
          <w:p w14:paraId="3F137C57"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445F92A8" w14:textId="77777777" w:rsidTr="00F555E9">
        <w:trPr>
          <w:trHeight w:val="165"/>
        </w:trPr>
        <w:tc>
          <w:tcPr>
            <w:tcW w:w="360" w:type="dxa"/>
            <w:vAlign w:val="center"/>
            <w:hideMark/>
          </w:tcPr>
          <w:p w14:paraId="372404B1" w14:textId="77777777" w:rsidR="00E42721" w:rsidRPr="00312D86" w:rsidRDefault="00E42721" w:rsidP="00F555E9">
            <w:pPr>
              <w:snapToGrid w:val="0"/>
              <w:rPr>
                <w:sz w:val="16"/>
                <w:szCs w:val="16"/>
              </w:rPr>
            </w:pPr>
            <w:r w:rsidRPr="00312D86">
              <w:rPr>
                <w:color w:val="000000"/>
                <w:sz w:val="16"/>
                <w:szCs w:val="16"/>
              </w:rPr>
              <w:t>1022</w:t>
            </w:r>
          </w:p>
        </w:tc>
        <w:tc>
          <w:tcPr>
            <w:tcW w:w="864" w:type="dxa"/>
            <w:vAlign w:val="center"/>
            <w:hideMark/>
          </w:tcPr>
          <w:p w14:paraId="7BD4CC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DB0483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ECEACA9"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
          <w:p w14:paraId="39C2AAF5"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7C25517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EB43C7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3809E70"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84AF62C" w14:textId="77777777" w:rsidR="00E42721" w:rsidRPr="009B3DCC" w:rsidRDefault="00E42721" w:rsidP="00F555E9">
            <w:pPr>
              <w:snapToGrid w:val="0"/>
              <w:jc w:val="center"/>
              <w:rPr>
                <w:sz w:val="16"/>
                <w:szCs w:val="16"/>
              </w:rPr>
            </w:pPr>
            <w:r w:rsidRPr="00266687">
              <w:rPr>
                <w:color w:val="000000"/>
                <w:sz w:val="16"/>
                <w:szCs w:val="16"/>
              </w:rPr>
              <w:t>17.40</w:t>
            </w:r>
          </w:p>
        </w:tc>
        <w:tc>
          <w:tcPr>
            <w:tcW w:w="1008" w:type="dxa"/>
            <w:vAlign w:val="center"/>
            <w:hideMark/>
          </w:tcPr>
          <w:p w14:paraId="0ED2B467"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7CFA2042" w14:textId="77777777" w:rsidTr="00F555E9">
        <w:trPr>
          <w:trHeight w:val="165"/>
        </w:trPr>
        <w:tc>
          <w:tcPr>
            <w:tcW w:w="360" w:type="dxa"/>
            <w:vAlign w:val="center"/>
            <w:hideMark/>
          </w:tcPr>
          <w:p w14:paraId="218A1C90" w14:textId="77777777" w:rsidR="00E42721" w:rsidRPr="00312D86" w:rsidRDefault="00E42721" w:rsidP="00F555E9">
            <w:pPr>
              <w:snapToGrid w:val="0"/>
              <w:rPr>
                <w:sz w:val="16"/>
                <w:szCs w:val="16"/>
              </w:rPr>
            </w:pPr>
            <w:r w:rsidRPr="00312D86">
              <w:rPr>
                <w:color w:val="000000"/>
                <w:sz w:val="16"/>
                <w:szCs w:val="16"/>
              </w:rPr>
              <w:t>1023</w:t>
            </w:r>
          </w:p>
        </w:tc>
        <w:tc>
          <w:tcPr>
            <w:tcW w:w="864" w:type="dxa"/>
            <w:vAlign w:val="center"/>
            <w:hideMark/>
          </w:tcPr>
          <w:p w14:paraId="4A76788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DF9F5E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95BA797"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
          <w:p w14:paraId="0C390B53"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03741CD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883F61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985C0B5"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B3E9122" w14:textId="77777777" w:rsidR="00E42721" w:rsidRPr="009B3DCC" w:rsidRDefault="00E42721" w:rsidP="00F555E9">
            <w:pPr>
              <w:snapToGrid w:val="0"/>
              <w:jc w:val="center"/>
              <w:rPr>
                <w:sz w:val="16"/>
                <w:szCs w:val="16"/>
              </w:rPr>
            </w:pPr>
            <w:r w:rsidRPr="00266687">
              <w:rPr>
                <w:color w:val="000000"/>
                <w:sz w:val="16"/>
                <w:szCs w:val="16"/>
              </w:rPr>
              <w:t>20.50</w:t>
            </w:r>
          </w:p>
        </w:tc>
        <w:tc>
          <w:tcPr>
            <w:tcW w:w="1008" w:type="dxa"/>
            <w:vAlign w:val="center"/>
            <w:hideMark/>
          </w:tcPr>
          <w:p w14:paraId="6A5293B9"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3968F4BD" w14:textId="77777777" w:rsidTr="00F555E9">
        <w:trPr>
          <w:trHeight w:val="165"/>
        </w:trPr>
        <w:tc>
          <w:tcPr>
            <w:tcW w:w="360" w:type="dxa"/>
            <w:vAlign w:val="center"/>
            <w:hideMark/>
          </w:tcPr>
          <w:p w14:paraId="22B46E14" w14:textId="77777777" w:rsidR="00E42721" w:rsidRPr="00312D86" w:rsidRDefault="00E42721" w:rsidP="00F555E9">
            <w:pPr>
              <w:snapToGrid w:val="0"/>
              <w:rPr>
                <w:sz w:val="16"/>
                <w:szCs w:val="16"/>
              </w:rPr>
            </w:pPr>
            <w:r w:rsidRPr="00312D86">
              <w:rPr>
                <w:color w:val="000000"/>
                <w:sz w:val="16"/>
                <w:szCs w:val="16"/>
              </w:rPr>
              <w:t>1024</w:t>
            </w:r>
          </w:p>
        </w:tc>
        <w:tc>
          <w:tcPr>
            <w:tcW w:w="864" w:type="dxa"/>
            <w:vAlign w:val="center"/>
            <w:hideMark/>
          </w:tcPr>
          <w:p w14:paraId="7EEFB0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C54453F"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7F154D5"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
          <w:p w14:paraId="60504C23"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0385D5F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06E8394"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ABAA19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4D66CCF" w14:textId="77777777" w:rsidR="00E42721" w:rsidRPr="009B3DCC" w:rsidRDefault="00E42721" w:rsidP="00F555E9">
            <w:pPr>
              <w:snapToGrid w:val="0"/>
              <w:jc w:val="center"/>
              <w:rPr>
                <w:sz w:val="16"/>
                <w:szCs w:val="16"/>
              </w:rPr>
            </w:pPr>
            <w:r w:rsidRPr="00266687">
              <w:rPr>
                <w:color w:val="000000"/>
                <w:sz w:val="16"/>
                <w:szCs w:val="16"/>
              </w:rPr>
              <w:t>24.60</w:t>
            </w:r>
          </w:p>
        </w:tc>
        <w:tc>
          <w:tcPr>
            <w:tcW w:w="1008" w:type="dxa"/>
            <w:vAlign w:val="center"/>
            <w:hideMark/>
          </w:tcPr>
          <w:p w14:paraId="01190F34"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15BE305D" w14:textId="77777777" w:rsidTr="00F555E9">
        <w:trPr>
          <w:trHeight w:val="165"/>
        </w:trPr>
        <w:tc>
          <w:tcPr>
            <w:tcW w:w="360" w:type="dxa"/>
            <w:vAlign w:val="center"/>
            <w:hideMark/>
          </w:tcPr>
          <w:p w14:paraId="0A81CF01" w14:textId="77777777" w:rsidR="00E42721" w:rsidRPr="00312D86" w:rsidRDefault="00E42721" w:rsidP="00F555E9">
            <w:pPr>
              <w:snapToGrid w:val="0"/>
              <w:rPr>
                <w:sz w:val="16"/>
                <w:szCs w:val="16"/>
              </w:rPr>
            </w:pPr>
            <w:r w:rsidRPr="00312D86">
              <w:rPr>
                <w:color w:val="000000"/>
                <w:sz w:val="16"/>
                <w:szCs w:val="16"/>
              </w:rPr>
              <w:t>1025</w:t>
            </w:r>
          </w:p>
        </w:tc>
        <w:tc>
          <w:tcPr>
            <w:tcW w:w="864" w:type="dxa"/>
            <w:vAlign w:val="center"/>
            <w:hideMark/>
          </w:tcPr>
          <w:p w14:paraId="30EF1E3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06747C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5395350"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
          <w:p w14:paraId="333E22D8"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71CB78D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5E75E5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81B1D3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33D09F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57B35484" w14:textId="77777777" w:rsidR="00E42721" w:rsidRPr="009B3DCC" w:rsidRDefault="00E42721" w:rsidP="00F555E9">
            <w:pPr>
              <w:snapToGrid w:val="0"/>
              <w:jc w:val="center"/>
              <w:rPr>
                <w:sz w:val="16"/>
                <w:szCs w:val="16"/>
              </w:rPr>
            </w:pPr>
            <w:r w:rsidRPr="00266687">
              <w:rPr>
                <w:color w:val="000000"/>
                <w:sz w:val="16"/>
                <w:szCs w:val="16"/>
              </w:rPr>
              <w:t>4.60</w:t>
            </w:r>
          </w:p>
        </w:tc>
      </w:tr>
      <w:tr w:rsidR="00E42721" w:rsidRPr="009B3DCC" w14:paraId="302A7150" w14:textId="77777777" w:rsidTr="00F555E9">
        <w:trPr>
          <w:trHeight w:val="165"/>
        </w:trPr>
        <w:tc>
          <w:tcPr>
            <w:tcW w:w="360" w:type="dxa"/>
            <w:vAlign w:val="center"/>
            <w:hideMark/>
          </w:tcPr>
          <w:p w14:paraId="3C521330" w14:textId="77777777" w:rsidR="00E42721" w:rsidRPr="00312D86" w:rsidRDefault="00E42721" w:rsidP="00F555E9">
            <w:pPr>
              <w:snapToGrid w:val="0"/>
              <w:rPr>
                <w:sz w:val="16"/>
                <w:szCs w:val="16"/>
              </w:rPr>
            </w:pPr>
            <w:r w:rsidRPr="00312D86">
              <w:rPr>
                <w:color w:val="000000"/>
                <w:sz w:val="16"/>
                <w:szCs w:val="16"/>
              </w:rPr>
              <w:t>1026</w:t>
            </w:r>
          </w:p>
        </w:tc>
        <w:tc>
          <w:tcPr>
            <w:tcW w:w="864" w:type="dxa"/>
            <w:vAlign w:val="center"/>
            <w:hideMark/>
          </w:tcPr>
          <w:p w14:paraId="33B6E32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A34B99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23C0A3B5"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
          <w:p w14:paraId="30552608"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4DA0BB2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A3799A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20DC1FB"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4D783C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6AE6B7EA" w14:textId="77777777" w:rsidR="00E42721" w:rsidRPr="009B3DCC" w:rsidRDefault="00E42721" w:rsidP="00F555E9">
            <w:pPr>
              <w:snapToGrid w:val="0"/>
              <w:jc w:val="center"/>
              <w:rPr>
                <w:sz w:val="16"/>
                <w:szCs w:val="16"/>
              </w:rPr>
            </w:pPr>
            <w:r w:rsidRPr="00266687">
              <w:rPr>
                <w:color w:val="000000"/>
                <w:sz w:val="16"/>
                <w:szCs w:val="16"/>
              </w:rPr>
              <w:t>5.20</w:t>
            </w:r>
          </w:p>
        </w:tc>
      </w:tr>
      <w:tr w:rsidR="00E42721" w:rsidRPr="009B3DCC" w14:paraId="72C79D0D" w14:textId="77777777" w:rsidTr="00F555E9">
        <w:trPr>
          <w:trHeight w:val="165"/>
        </w:trPr>
        <w:tc>
          <w:tcPr>
            <w:tcW w:w="360" w:type="dxa"/>
            <w:vAlign w:val="center"/>
            <w:hideMark/>
          </w:tcPr>
          <w:p w14:paraId="6749D3B7" w14:textId="77777777" w:rsidR="00E42721" w:rsidRPr="00312D86" w:rsidRDefault="00E42721" w:rsidP="00F555E9">
            <w:pPr>
              <w:snapToGrid w:val="0"/>
              <w:rPr>
                <w:sz w:val="16"/>
                <w:szCs w:val="16"/>
              </w:rPr>
            </w:pPr>
            <w:r w:rsidRPr="00312D86">
              <w:rPr>
                <w:color w:val="000000"/>
                <w:sz w:val="16"/>
                <w:szCs w:val="16"/>
              </w:rPr>
              <w:t>1027</w:t>
            </w:r>
          </w:p>
        </w:tc>
        <w:tc>
          <w:tcPr>
            <w:tcW w:w="864" w:type="dxa"/>
            <w:vAlign w:val="center"/>
            <w:hideMark/>
          </w:tcPr>
          <w:p w14:paraId="164C028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D09AFD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7AC7B50"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
          <w:p w14:paraId="2F039796"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37DB22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CB9B84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BE0AAD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5076CA5"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68DFF505" w14:textId="77777777" w:rsidR="00E42721" w:rsidRPr="009B3DCC" w:rsidRDefault="00E42721" w:rsidP="00F555E9">
            <w:pPr>
              <w:snapToGrid w:val="0"/>
              <w:jc w:val="center"/>
              <w:rPr>
                <w:sz w:val="16"/>
                <w:szCs w:val="16"/>
              </w:rPr>
            </w:pPr>
            <w:r w:rsidRPr="00266687">
              <w:rPr>
                <w:color w:val="000000"/>
                <w:sz w:val="16"/>
                <w:szCs w:val="16"/>
              </w:rPr>
              <w:t>5.60</w:t>
            </w:r>
          </w:p>
        </w:tc>
      </w:tr>
      <w:tr w:rsidR="00E42721" w:rsidRPr="009B3DCC" w14:paraId="61BDAE67" w14:textId="77777777" w:rsidTr="00F555E9">
        <w:trPr>
          <w:trHeight w:val="165"/>
        </w:trPr>
        <w:tc>
          <w:tcPr>
            <w:tcW w:w="360" w:type="dxa"/>
            <w:vAlign w:val="center"/>
            <w:hideMark/>
          </w:tcPr>
          <w:p w14:paraId="6EE0EC90" w14:textId="77777777" w:rsidR="00E42721" w:rsidRPr="00312D86" w:rsidRDefault="00E42721" w:rsidP="00F555E9">
            <w:pPr>
              <w:snapToGrid w:val="0"/>
              <w:rPr>
                <w:sz w:val="16"/>
                <w:szCs w:val="16"/>
              </w:rPr>
            </w:pPr>
            <w:r w:rsidRPr="00312D86">
              <w:rPr>
                <w:color w:val="000000"/>
                <w:sz w:val="16"/>
                <w:szCs w:val="16"/>
              </w:rPr>
              <w:t>1028</w:t>
            </w:r>
          </w:p>
        </w:tc>
        <w:tc>
          <w:tcPr>
            <w:tcW w:w="864" w:type="dxa"/>
            <w:vAlign w:val="center"/>
            <w:hideMark/>
          </w:tcPr>
          <w:p w14:paraId="45E03F6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6EE473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E2DC950"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
          <w:p w14:paraId="7D90E9D6"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3B67A68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26CAFE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EA544D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54E41EB"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3643CA89" w14:textId="77777777" w:rsidR="00E42721" w:rsidRPr="009B3DCC" w:rsidRDefault="00E42721" w:rsidP="00F555E9">
            <w:pPr>
              <w:snapToGrid w:val="0"/>
              <w:jc w:val="center"/>
              <w:rPr>
                <w:sz w:val="16"/>
                <w:szCs w:val="16"/>
              </w:rPr>
            </w:pPr>
            <w:r w:rsidRPr="00266687">
              <w:rPr>
                <w:color w:val="000000"/>
                <w:sz w:val="16"/>
                <w:szCs w:val="16"/>
              </w:rPr>
              <w:t>5.60</w:t>
            </w:r>
          </w:p>
        </w:tc>
      </w:tr>
      <w:tr w:rsidR="00E42721" w:rsidRPr="009B3DCC" w14:paraId="5ABE27FB" w14:textId="77777777" w:rsidTr="00F555E9">
        <w:trPr>
          <w:trHeight w:val="180"/>
        </w:trPr>
        <w:tc>
          <w:tcPr>
            <w:tcW w:w="360" w:type="dxa"/>
            <w:vAlign w:val="center"/>
            <w:hideMark/>
          </w:tcPr>
          <w:p w14:paraId="44D88DF1" w14:textId="77777777" w:rsidR="00E42721" w:rsidRPr="00312D86" w:rsidRDefault="00E42721" w:rsidP="00F555E9">
            <w:pPr>
              <w:snapToGrid w:val="0"/>
              <w:rPr>
                <w:sz w:val="16"/>
                <w:szCs w:val="16"/>
              </w:rPr>
            </w:pPr>
            <w:r w:rsidRPr="00312D86">
              <w:rPr>
                <w:color w:val="000000"/>
                <w:sz w:val="16"/>
                <w:szCs w:val="16"/>
              </w:rPr>
              <w:t>1029</w:t>
            </w:r>
          </w:p>
        </w:tc>
        <w:tc>
          <w:tcPr>
            <w:tcW w:w="864" w:type="dxa"/>
            <w:vAlign w:val="center"/>
            <w:hideMark/>
          </w:tcPr>
          <w:p w14:paraId="42CA3F4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3EB444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3A6AFA1"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
          <w:p w14:paraId="3CACA5E8"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466576C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D8A33F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9F860B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8A46D4E"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67023528"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377C11DC" w14:textId="77777777" w:rsidTr="00F555E9">
        <w:trPr>
          <w:trHeight w:val="165"/>
        </w:trPr>
        <w:tc>
          <w:tcPr>
            <w:tcW w:w="360" w:type="dxa"/>
            <w:vAlign w:val="center"/>
            <w:hideMark/>
          </w:tcPr>
          <w:p w14:paraId="4C10A9F7" w14:textId="77777777" w:rsidR="00E42721" w:rsidRPr="00312D86" w:rsidRDefault="00E42721" w:rsidP="00F555E9">
            <w:pPr>
              <w:snapToGrid w:val="0"/>
              <w:rPr>
                <w:sz w:val="16"/>
                <w:szCs w:val="16"/>
              </w:rPr>
            </w:pPr>
            <w:r w:rsidRPr="00312D86">
              <w:rPr>
                <w:color w:val="000000"/>
                <w:sz w:val="16"/>
                <w:szCs w:val="16"/>
              </w:rPr>
              <w:t>1030</w:t>
            </w:r>
          </w:p>
        </w:tc>
        <w:tc>
          <w:tcPr>
            <w:tcW w:w="864" w:type="dxa"/>
            <w:vAlign w:val="center"/>
            <w:hideMark/>
          </w:tcPr>
          <w:p w14:paraId="3655442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0240A0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1A04B37"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
          <w:p w14:paraId="7D722CB5"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202A1F0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AF4B40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8ABF0C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741A40B" w14:textId="77777777" w:rsidR="00E42721" w:rsidRPr="009B3DCC" w:rsidRDefault="00E42721" w:rsidP="00F555E9">
            <w:pPr>
              <w:snapToGrid w:val="0"/>
              <w:jc w:val="center"/>
              <w:rPr>
                <w:sz w:val="16"/>
                <w:szCs w:val="16"/>
              </w:rPr>
            </w:pPr>
            <w:r w:rsidRPr="00266687">
              <w:rPr>
                <w:color w:val="000000"/>
                <w:sz w:val="16"/>
                <w:szCs w:val="16"/>
              </w:rPr>
              <w:t>4.20</w:t>
            </w:r>
          </w:p>
        </w:tc>
        <w:tc>
          <w:tcPr>
            <w:tcW w:w="1008" w:type="dxa"/>
            <w:vAlign w:val="center"/>
            <w:hideMark/>
          </w:tcPr>
          <w:p w14:paraId="1C3EFCFC"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49FABA09" w14:textId="77777777" w:rsidTr="00F555E9">
        <w:trPr>
          <w:trHeight w:val="165"/>
        </w:trPr>
        <w:tc>
          <w:tcPr>
            <w:tcW w:w="360" w:type="dxa"/>
            <w:vAlign w:val="center"/>
            <w:hideMark/>
          </w:tcPr>
          <w:p w14:paraId="2DC5F53F" w14:textId="77777777" w:rsidR="00E42721" w:rsidRPr="00312D86" w:rsidRDefault="00E42721" w:rsidP="00F555E9">
            <w:pPr>
              <w:snapToGrid w:val="0"/>
              <w:rPr>
                <w:sz w:val="16"/>
                <w:szCs w:val="16"/>
              </w:rPr>
            </w:pPr>
            <w:r w:rsidRPr="00312D86">
              <w:rPr>
                <w:color w:val="000000"/>
                <w:sz w:val="16"/>
                <w:szCs w:val="16"/>
              </w:rPr>
              <w:t>1031</w:t>
            </w:r>
          </w:p>
        </w:tc>
        <w:tc>
          <w:tcPr>
            <w:tcW w:w="864" w:type="dxa"/>
            <w:vAlign w:val="center"/>
            <w:hideMark/>
          </w:tcPr>
          <w:p w14:paraId="1E5E40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0EE02D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5F0C3A8"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
          <w:p w14:paraId="608EE908"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658ED2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32B05A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485772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F3984BC" w14:textId="77777777" w:rsidR="00E42721" w:rsidRPr="009B3DCC" w:rsidRDefault="00E42721" w:rsidP="00F555E9">
            <w:pPr>
              <w:snapToGrid w:val="0"/>
              <w:jc w:val="center"/>
              <w:rPr>
                <w:sz w:val="16"/>
                <w:szCs w:val="16"/>
              </w:rPr>
            </w:pPr>
            <w:r w:rsidRPr="00266687">
              <w:rPr>
                <w:color w:val="000000"/>
                <w:sz w:val="16"/>
                <w:szCs w:val="16"/>
              </w:rPr>
              <w:t>4.90</w:t>
            </w:r>
          </w:p>
        </w:tc>
        <w:tc>
          <w:tcPr>
            <w:tcW w:w="1008" w:type="dxa"/>
            <w:vAlign w:val="center"/>
            <w:hideMark/>
          </w:tcPr>
          <w:p w14:paraId="3CA61184"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5401531A" w14:textId="77777777" w:rsidTr="00F555E9">
        <w:trPr>
          <w:trHeight w:val="165"/>
        </w:trPr>
        <w:tc>
          <w:tcPr>
            <w:tcW w:w="360" w:type="dxa"/>
            <w:vAlign w:val="center"/>
            <w:hideMark/>
          </w:tcPr>
          <w:p w14:paraId="32BFD73E" w14:textId="77777777" w:rsidR="00E42721" w:rsidRPr="00312D86" w:rsidRDefault="00E42721" w:rsidP="00F555E9">
            <w:pPr>
              <w:snapToGrid w:val="0"/>
              <w:rPr>
                <w:sz w:val="16"/>
                <w:szCs w:val="16"/>
              </w:rPr>
            </w:pPr>
            <w:r w:rsidRPr="00312D86">
              <w:rPr>
                <w:color w:val="000000"/>
                <w:sz w:val="16"/>
                <w:szCs w:val="16"/>
              </w:rPr>
              <w:t>1032</w:t>
            </w:r>
          </w:p>
        </w:tc>
        <w:tc>
          <w:tcPr>
            <w:tcW w:w="864" w:type="dxa"/>
            <w:vAlign w:val="center"/>
            <w:hideMark/>
          </w:tcPr>
          <w:p w14:paraId="04B135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D60156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A21C638"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
          <w:p w14:paraId="4CBE15DB"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33593F4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1DDAD5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0507418"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982961D" w14:textId="77777777" w:rsidR="00E42721" w:rsidRPr="009B3DCC" w:rsidRDefault="00E42721" w:rsidP="00F555E9">
            <w:pPr>
              <w:snapToGrid w:val="0"/>
              <w:jc w:val="center"/>
              <w:rPr>
                <w:sz w:val="16"/>
                <w:szCs w:val="16"/>
              </w:rPr>
            </w:pPr>
            <w:r w:rsidRPr="00266687">
              <w:rPr>
                <w:color w:val="000000"/>
                <w:sz w:val="16"/>
                <w:szCs w:val="16"/>
              </w:rPr>
              <w:t>5.90</w:t>
            </w:r>
          </w:p>
        </w:tc>
        <w:tc>
          <w:tcPr>
            <w:tcW w:w="1008" w:type="dxa"/>
            <w:vAlign w:val="center"/>
            <w:hideMark/>
          </w:tcPr>
          <w:p w14:paraId="41C59566"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3E646DBA" w14:textId="77777777" w:rsidTr="00F555E9">
        <w:trPr>
          <w:trHeight w:val="165"/>
        </w:trPr>
        <w:tc>
          <w:tcPr>
            <w:tcW w:w="360" w:type="dxa"/>
            <w:vAlign w:val="center"/>
            <w:hideMark/>
          </w:tcPr>
          <w:p w14:paraId="51DDFF9C" w14:textId="77777777" w:rsidR="00E42721" w:rsidRPr="00312D86" w:rsidRDefault="00E42721" w:rsidP="00F555E9">
            <w:pPr>
              <w:snapToGrid w:val="0"/>
              <w:rPr>
                <w:sz w:val="16"/>
                <w:szCs w:val="16"/>
              </w:rPr>
            </w:pPr>
            <w:r w:rsidRPr="00312D86">
              <w:rPr>
                <w:color w:val="000000"/>
                <w:sz w:val="16"/>
                <w:szCs w:val="16"/>
              </w:rPr>
              <w:t>1033</w:t>
            </w:r>
          </w:p>
        </w:tc>
        <w:tc>
          <w:tcPr>
            <w:tcW w:w="864" w:type="dxa"/>
            <w:vAlign w:val="center"/>
            <w:hideMark/>
          </w:tcPr>
          <w:p w14:paraId="4CA3E47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681103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058A78F"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
          <w:p w14:paraId="44210A04"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428A18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6EC899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B66E86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5EE9800" w14:textId="77777777" w:rsidR="00E42721" w:rsidRPr="009B3DCC" w:rsidRDefault="00E42721" w:rsidP="00F555E9">
            <w:pPr>
              <w:snapToGrid w:val="0"/>
              <w:jc w:val="center"/>
              <w:rPr>
                <w:sz w:val="16"/>
                <w:szCs w:val="16"/>
              </w:rPr>
            </w:pPr>
            <w:r w:rsidRPr="00266687">
              <w:rPr>
                <w:color w:val="000000"/>
                <w:sz w:val="16"/>
                <w:szCs w:val="16"/>
              </w:rPr>
              <w:t>7.50</w:t>
            </w:r>
          </w:p>
        </w:tc>
        <w:tc>
          <w:tcPr>
            <w:tcW w:w="1008" w:type="dxa"/>
            <w:vAlign w:val="center"/>
            <w:hideMark/>
          </w:tcPr>
          <w:p w14:paraId="1D4A1716"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6C5AEE96" w14:textId="77777777" w:rsidTr="00F555E9">
        <w:trPr>
          <w:trHeight w:val="165"/>
        </w:trPr>
        <w:tc>
          <w:tcPr>
            <w:tcW w:w="360" w:type="dxa"/>
            <w:vAlign w:val="center"/>
            <w:hideMark/>
          </w:tcPr>
          <w:p w14:paraId="2DD23E08" w14:textId="77777777" w:rsidR="00E42721" w:rsidRPr="00312D86" w:rsidRDefault="00E42721" w:rsidP="00F555E9">
            <w:pPr>
              <w:snapToGrid w:val="0"/>
              <w:rPr>
                <w:sz w:val="16"/>
                <w:szCs w:val="16"/>
              </w:rPr>
            </w:pPr>
            <w:r w:rsidRPr="00312D86">
              <w:rPr>
                <w:color w:val="000000"/>
                <w:sz w:val="16"/>
                <w:szCs w:val="16"/>
              </w:rPr>
              <w:t>1034</w:t>
            </w:r>
          </w:p>
        </w:tc>
        <w:tc>
          <w:tcPr>
            <w:tcW w:w="864" w:type="dxa"/>
            <w:vAlign w:val="center"/>
            <w:hideMark/>
          </w:tcPr>
          <w:p w14:paraId="75A27AF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555440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320A892"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
          <w:p w14:paraId="76EFE0FF"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6B978F6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065F49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264C395"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EB00198" w14:textId="77777777" w:rsidR="00E42721" w:rsidRPr="009B3DCC" w:rsidRDefault="00E42721" w:rsidP="00F555E9">
            <w:pPr>
              <w:snapToGrid w:val="0"/>
              <w:jc w:val="center"/>
              <w:rPr>
                <w:sz w:val="16"/>
                <w:szCs w:val="16"/>
              </w:rPr>
            </w:pPr>
            <w:r w:rsidRPr="00266687">
              <w:rPr>
                <w:color w:val="000000"/>
                <w:sz w:val="16"/>
                <w:szCs w:val="16"/>
              </w:rPr>
              <w:t>9.10</w:t>
            </w:r>
          </w:p>
        </w:tc>
        <w:tc>
          <w:tcPr>
            <w:tcW w:w="1008" w:type="dxa"/>
            <w:vAlign w:val="center"/>
            <w:hideMark/>
          </w:tcPr>
          <w:p w14:paraId="413A1596"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6A21C3CD" w14:textId="77777777" w:rsidTr="00F555E9">
        <w:trPr>
          <w:trHeight w:val="165"/>
        </w:trPr>
        <w:tc>
          <w:tcPr>
            <w:tcW w:w="360" w:type="dxa"/>
            <w:vAlign w:val="center"/>
            <w:hideMark/>
          </w:tcPr>
          <w:p w14:paraId="777FDB30" w14:textId="77777777" w:rsidR="00E42721" w:rsidRPr="00312D86" w:rsidRDefault="00E42721" w:rsidP="00F555E9">
            <w:pPr>
              <w:snapToGrid w:val="0"/>
              <w:rPr>
                <w:sz w:val="16"/>
                <w:szCs w:val="16"/>
              </w:rPr>
            </w:pPr>
            <w:r w:rsidRPr="00312D86">
              <w:rPr>
                <w:color w:val="000000"/>
                <w:sz w:val="16"/>
                <w:szCs w:val="16"/>
              </w:rPr>
              <w:t>1035</w:t>
            </w:r>
          </w:p>
        </w:tc>
        <w:tc>
          <w:tcPr>
            <w:tcW w:w="864" w:type="dxa"/>
            <w:vAlign w:val="center"/>
            <w:hideMark/>
          </w:tcPr>
          <w:p w14:paraId="7F08B37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BD93C1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27E2F4D5"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
          <w:p w14:paraId="48D744E1"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057A39B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D05E4D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62A175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7CEB774" w14:textId="77777777" w:rsidR="00E42721" w:rsidRPr="009B3DCC" w:rsidRDefault="00E42721" w:rsidP="00F555E9">
            <w:pPr>
              <w:snapToGrid w:val="0"/>
              <w:jc w:val="center"/>
              <w:rPr>
                <w:sz w:val="16"/>
                <w:szCs w:val="16"/>
              </w:rPr>
            </w:pPr>
            <w:r w:rsidRPr="00266687">
              <w:rPr>
                <w:color w:val="000000"/>
                <w:sz w:val="16"/>
                <w:szCs w:val="16"/>
              </w:rPr>
              <w:t>11.30</w:t>
            </w:r>
          </w:p>
        </w:tc>
        <w:tc>
          <w:tcPr>
            <w:tcW w:w="1008" w:type="dxa"/>
            <w:vAlign w:val="center"/>
            <w:hideMark/>
          </w:tcPr>
          <w:p w14:paraId="1060BC3A"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494FED3E" w14:textId="77777777" w:rsidTr="00F555E9">
        <w:trPr>
          <w:trHeight w:val="165"/>
        </w:trPr>
        <w:tc>
          <w:tcPr>
            <w:tcW w:w="360" w:type="dxa"/>
            <w:vAlign w:val="center"/>
            <w:hideMark/>
          </w:tcPr>
          <w:p w14:paraId="2C617B4C" w14:textId="77777777" w:rsidR="00E42721" w:rsidRPr="00312D86" w:rsidRDefault="00E42721" w:rsidP="00F555E9">
            <w:pPr>
              <w:snapToGrid w:val="0"/>
              <w:rPr>
                <w:sz w:val="16"/>
                <w:szCs w:val="16"/>
              </w:rPr>
            </w:pPr>
            <w:r w:rsidRPr="00312D86">
              <w:rPr>
                <w:color w:val="000000"/>
                <w:sz w:val="16"/>
                <w:szCs w:val="16"/>
              </w:rPr>
              <w:t>1036</w:t>
            </w:r>
          </w:p>
        </w:tc>
        <w:tc>
          <w:tcPr>
            <w:tcW w:w="864" w:type="dxa"/>
            <w:vAlign w:val="center"/>
            <w:hideMark/>
          </w:tcPr>
          <w:p w14:paraId="32C3D4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DC3927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2D5FAD3"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
          <w:p w14:paraId="16046192"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411FEDB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0EE5601"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266086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F5D3F6C" w14:textId="77777777" w:rsidR="00E42721" w:rsidRPr="009B3DCC" w:rsidRDefault="00E42721" w:rsidP="00F555E9">
            <w:pPr>
              <w:snapToGrid w:val="0"/>
              <w:jc w:val="center"/>
              <w:rPr>
                <w:sz w:val="16"/>
                <w:szCs w:val="16"/>
              </w:rPr>
            </w:pPr>
            <w:r w:rsidRPr="00266687">
              <w:rPr>
                <w:color w:val="000000"/>
                <w:sz w:val="16"/>
                <w:szCs w:val="16"/>
              </w:rPr>
              <w:t>12.10</w:t>
            </w:r>
          </w:p>
        </w:tc>
        <w:tc>
          <w:tcPr>
            <w:tcW w:w="1008" w:type="dxa"/>
            <w:vAlign w:val="center"/>
            <w:hideMark/>
          </w:tcPr>
          <w:p w14:paraId="2756D5AC"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3C17465C" w14:textId="77777777" w:rsidTr="00F555E9">
        <w:trPr>
          <w:trHeight w:val="165"/>
        </w:trPr>
        <w:tc>
          <w:tcPr>
            <w:tcW w:w="360" w:type="dxa"/>
            <w:vAlign w:val="center"/>
            <w:hideMark/>
          </w:tcPr>
          <w:p w14:paraId="1A4D417C" w14:textId="77777777" w:rsidR="00E42721" w:rsidRPr="00312D86" w:rsidRDefault="00E42721" w:rsidP="00F555E9">
            <w:pPr>
              <w:snapToGrid w:val="0"/>
              <w:rPr>
                <w:sz w:val="16"/>
                <w:szCs w:val="16"/>
              </w:rPr>
            </w:pPr>
            <w:r w:rsidRPr="00312D86">
              <w:rPr>
                <w:color w:val="000000"/>
                <w:sz w:val="16"/>
                <w:szCs w:val="16"/>
              </w:rPr>
              <w:t>1037</w:t>
            </w:r>
          </w:p>
        </w:tc>
        <w:tc>
          <w:tcPr>
            <w:tcW w:w="864" w:type="dxa"/>
            <w:vAlign w:val="center"/>
            <w:hideMark/>
          </w:tcPr>
          <w:p w14:paraId="20D6035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D4B23E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6AC5191"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
          <w:p w14:paraId="2BC217EB"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01C6FF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DFFDED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C140FC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8AF32DD" w14:textId="77777777" w:rsidR="00E42721" w:rsidRPr="009B3DCC" w:rsidRDefault="00E42721" w:rsidP="00F555E9">
            <w:pPr>
              <w:snapToGrid w:val="0"/>
              <w:jc w:val="center"/>
              <w:rPr>
                <w:sz w:val="16"/>
                <w:szCs w:val="16"/>
              </w:rPr>
            </w:pPr>
            <w:r w:rsidRPr="00266687">
              <w:rPr>
                <w:color w:val="000000"/>
                <w:sz w:val="16"/>
                <w:szCs w:val="16"/>
              </w:rPr>
              <w:t>12.70</w:t>
            </w:r>
          </w:p>
        </w:tc>
        <w:tc>
          <w:tcPr>
            <w:tcW w:w="1008" w:type="dxa"/>
            <w:vAlign w:val="center"/>
            <w:hideMark/>
          </w:tcPr>
          <w:p w14:paraId="743F511A"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7FA74543" w14:textId="77777777" w:rsidTr="00F555E9">
        <w:trPr>
          <w:trHeight w:val="165"/>
        </w:trPr>
        <w:tc>
          <w:tcPr>
            <w:tcW w:w="360" w:type="dxa"/>
            <w:vAlign w:val="center"/>
            <w:hideMark/>
          </w:tcPr>
          <w:p w14:paraId="63F31142" w14:textId="77777777" w:rsidR="00E42721" w:rsidRPr="00312D86" w:rsidRDefault="00E42721" w:rsidP="00F555E9">
            <w:pPr>
              <w:snapToGrid w:val="0"/>
              <w:rPr>
                <w:sz w:val="16"/>
                <w:szCs w:val="16"/>
              </w:rPr>
            </w:pPr>
            <w:r w:rsidRPr="00312D86">
              <w:rPr>
                <w:color w:val="000000"/>
                <w:sz w:val="16"/>
                <w:szCs w:val="16"/>
              </w:rPr>
              <w:t>1038</w:t>
            </w:r>
          </w:p>
        </w:tc>
        <w:tc>
          <w:tcPr>
            <w:tcW w:w="864" w:type="dxa"/>
            <w:vAlign w:val="center"/>
            <w:hideMark/>
          </w:tcPr>
          <w:p w14:paraId="7EEA090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368917A"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DA1E9FD"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
          <w:p w14:paraId="179A3B58"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12E36DC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9F7E1E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5A16C79"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4CCB41D6" w14:textId="77777777" w:rsidR="00E42721" w:rsidRPr="009B3DCC" w:rsidRDefault="00E42721" w:rsidP="00F555E9">
            <w:pPr>
              <w:snapToGrid w:val="0"/>
              <w:jc w:val="center"/>
              <w:rPr>
                <w:sz w:val="16"/>
                <w:szCs w:val="16"/>
              </w:rPr>
            </w:pPr>
            <w:r w:rsidRPr="00266687">
              <w:rPr>
                <w:color w:val="000000"/>
                <w:sz w:val="16"/>
                <w:szCs w:val="16"/>
              </w:rPr>
              <w:t>14.00</w:t>
            </w:r>
          </w:p>
        </w:tc>
        <w:tc>
          <w:tcPr>
            <w:tcW w:w="1008" w:type="dxa"/>
            <w:vAlign w:val="center"/>
            <w:hideMark/>
          </w:tcPr>
          <w:p w14:paraId="2CA98D87"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080A4002" w14:textId="77777777" w:rsidTr="00F555E9">
        <w:trPr>
          <w:trHeight w:val="165"/>
        </w:trPr>
        <w:tc>
          <w:tcPr>
            <w:tcW w:w="360" w:type="dxa"/>
            <w:vAlign w:val="center"/>
            <w:hideMark/>
          </w:tcPr>
          <w:p w14:paraId="4F1917A5" w14:textId="77777777" w:rsidR="00E42721" w:rsidRPr="00312D86" w:rsidRDefault="00E42721" w:rsidP="00F555E9">
            <w:pPr>
              <w:snapToGrid w:val="0"/>
              <w:rPr>
                <w:sz w:val="16"/>
                <w:szCs w:val="16"/>
              </w:rPr>
            </w:pPr>
            <w:r w:rsidRPr="00312D86">
              <w:rPr>
                <w:color w:val="000000"/>
                <w:sz w:val="16"/>
                <w:szCs w:val="16"/>
              </w:rPr>
              <w:t>1039</w:t>
            </w:r>
          </w:p>
        </w:tc>
        <w:tc>
          <w:tcPr>
            <w:tcW w:w="864" w:type="dxa"/>
            <w:vAlign w:val="center"/>
            <w:hideMark/>
          </w:tcPr>
          <w:p w14:paraId="10ACFB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74B299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9867CA9"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
          <w:p w14:paraId="37694932"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D29C8E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70DE3B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AE4F4F6"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C965E48" w14:textId="77777777" w:rsidR="00E42721" w:rsidRPr="009B3DCC" w:rsidRDefault="00E42721" w:rsidP="00F555E9">
            <w:pPr>
              <w:snapToGrid w:val="0"/>
              <w:jc w:val="center"/>
              <w:rPr>
                <w:sz w:val="16"/>
                <w:szCs w:val="16"/>
              </w:rPr>
            </w:pPr>
            <w:r w:rsidRPr="00266687">
              <w:rPr>
                <w:color w:val="000000"/>
                <w:sz w:val="16"/>
                <w:szCs w:val="16"/>
              </w:rPr>
              <w:t>17.80</w:t>
            </w:r>
          </w:p>
        </w:tc>
        <w:tc>
          <w:tcPr>
            <w:tcW w:w="1008" w:type="dxa"/>
            <w:vAlign w:val="center"/>
            <w:hideMark/>
          </w:tcPr>
          <w:p w14:paraId="4FABAC9F"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63289135" w14:textId="77777777" w:rsidTr="00F555E9">
        <w:trPr>
          <w:trHeight w:val="165"/>
        </w:trPr>
        <w:tc>
          <w:tcPr>
            <w:tcW w:w="360" w:type="dxa"/>
            <w:vAlign w:val="center"/>
            <w:hideMark/>
          </w:tcPr>
          <w:p w14:paraId="0C4643F4" w14:textId="77777777" w:rsidR="00E42721" w:rsidRPr="00312D86" w:rsidRDefault="00E42721" w:rsidP="00F555E9">
            <w:pPr>
              <w:snapToGrid w:val="0"/>
              <w:rPr>
                <w:sz w:val="16"/>
                <w:szCs w:val="16"/>
              </w:rPr>
            </w:pPr>
            <w:r w:rsidRPr="00312D86">
              <w:rPr>
                <w:color w:val="000000"/>
                <w:sz w:val="16"/>
                <w:szCs w:val="16"/>
              </w:rPr>
              <w:t>1040</w:t>
            </w:r>
          </w:p>
        </w:tc>
        <w:tc>
          <w:tcPr>
            <w:tcW w:w="864" w:type="dxa"/>
            <w:vAlign w:val="center"/>
            <w:hideMark/>
          </w:tcPr>
          <w:p w14:paraId="7EA996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AF0083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578C6D3"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
          <w:p w14:paraId="35709579"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3B23108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B3D24F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3C0EEF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B9CCA55" w14:textId="77777777" w:rsidR="00E42721" w:rsidRPr="009B3DCC" w:rsidRDefault="00E42721" w:rsidP="00F555E9">
            <w:pPr>
              <w:snapToGrid w:val="0"/>
              <w:jc w:val="center"/>
              <w:rPr>
                <w:sz w:val="16"/>
                <w:szCs w:val="16"/>
              </w:rPr>
            </w:pPr>
            <w:r w:rsidRPr="00266687">
              <w:rPr>
                <w:color w:val="000000"/>
                <w:sz w:val="16"/>
                <w:szCs w:val="16"/>
              </w:rPr>
              <w:t>21.50</w:t>
            </w:r>
          </w:p>
        </w:tc>
        <w:tc>
          <w:tcPr>
            <w:tcW w:w="1008" w:type="dxa"/>
            <w:vAlign w:val="center"/>
            <w:hideMark/>
          </w:tcPr>
          <w:p w14:paraId="690AECBA"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5BCF9F3B" w14:textId="77777777" w:rsidTr="00F555E9">
        <w:trPr>
          <w:trHeight w:val="165"/>
        </w:trPr>
        <w:tc>
          <w:tcPr>
            <w:tcW w:w="360" w:type="dxa"/>
            <w:vAlign w:val="center"/>
            <w:hideMark/>
          </w:tcPr>
          <w:p w14:paraId="26577ED7" w14:textId="77777777" w:rsidR="00E42721" w:rsidRPr="00312D86" w:rsidRDefault="00E42721" w:rsidP="00F555E9">
            <w:pPr>
              <w:snapToGrid w:val="0"/>
              <w:rPr>
                <w:sz w:val="16"/>
                <w:szCs w:val="16"/>
              </w:rPr>
            </w:pPr>
            <w:r w:rsidRPr="00312D86">
              <w:rPr>
                <w:color w:val="000000"/>
                <w:sz w:val="16"/>
                <w:szCs w:val="16"/>
              </w:rPr>
              <w:t>1041</w:t>
            </w:r>
          </w:p>
        </w:tc>
        <w:tc>
          <w:tcPr>
            <w:tcW w:w="864" w:type="dxa"/>
            <w:vAlign w:val="center"/>
            <w:hideMark/>
          </w:tcPr>
          <w:p w14:paraId="05A9B6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AD4C9E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0518652"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429AB98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44CB48C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5B4D07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4AF3A7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1625553" w14:textId="77777777" w:rsidR="00E42721" w:rsidRPr="009B3DCC" w:rsidRDefault="00E42721" w:rsidP="00F555E9">
            <w:pPr>
              <w:snapToGrid w:val="0"/>
              <w:jc w:val="center"/>
              <w:rPr>
                <w:sz w:val="16"/>
                <w:szCs w:val="16"/>
              </w:rPr>
            </w:pPr>
            <w:r w:rsidRPr="00266687">
              <w:rPr>
                <w:color w:val="000000"/>
                <w:sz w:val="16"/>
                <w:szCs w:val="16"/>
              </w:rPr>
              <w:t>18.00</w:t>
            </w:r>
          </w:p>
        </w:tc>
        <w:tc>
          <w:tcPr>
            <w:tcW w:w="1008" w:type="dxa"/>
            <w:vAlign w:val="center"/>
            <w:hideMark/>
          </w:tcPr>
          <w:p w14:paraId="04701B2F"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57B550A5" w14:textId="77777777" w:rsidTr="00F555E9">
        <w:trPr>
          <w:trHeight w:val="165"/>
        </w:trPr>
        <w:tc>
          <w:tcPr>
            <w:tcW w:w="360" w:type="dxa"/>
            <w:vAlign w:val="center"/>
            <w:hideMark/>
          </w:tcPr>
          <w:p w14:paraId="471C8D60" w14:textId="77777777" w:rsidR="00E42721" w:rsidRPr="00312D86" w:rsidRDefault="00E42721" w:rsidP="00F555E9">
            <w:pPr>
              <w:snapToGrid w:val="0"/>
              <w:rPr>
                <w:sz w:val="16"/>
                <w:szCs w:val="16"/>
              </w:rPr>
            </w:pPr>
            <w:r w:rsidRPr="00312D86">
              <w:rPr>
                <w:color w:val="000000"/>
                <w:sz w:val="16"/>
                <w:szCs w:val="16"/>
              </w:rPr>
              <w:t>1042</w:t>
            </w:r>
          </w:p>
        </w:tc>
        <w:tc>
          <w:tcPr>
            <w:tcW w:w="864" w:type="dxa"/>
            <w:vAlign w:val="center"/>
            <w:hideMark/>
          </w:tcPr>
          <w:p w14:paraId="2D6867C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962173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32124E4"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09913A77"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237C8F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C98B6D2"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09AA9A64"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0F1AACB" w14:textId="77777777" w:rsidR="00E42721" w:rsidRPr="009B3DCC" w:rsidRDefault="00E42721" w:rsidP="00F555E9">
            <w:pPr>
              <w:snapToGrid w:val="0"/>
              <w:jc w:val="center"/>
              <w:rPr>
                <w:sz w:val="16"/>
                <w:szCs w:val="16"/>
              </w:rPr>
            </w:pPr>
            <w:r w:rsidRPr="00266687">
              <w:rPr>
                <w:color w:val="000000"/>
                <w:sz w:val="16"/>
                <w:szCs w:val="16"/>
              </w:rPr>
              <w:t>21.90</w:t>
            </w:r>
          </w:p>
        </w:tc>
        <w:tc>
          <w:tcPr>
            <w:tcW w:w="1008" w:type="dxa"/>
            <w:vAlign w:val="center"/>
            <w:hideMark/>
          </w:tcPr>
          <w:p w14:paraId="02321DFE"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52BC9279" w14:textId="77777777" w:rsidTr="00F555E9">
        <w:trPr>
          <w:trHeight w:val="180"/>
        </w:trPr>
        <w:tc>
          <w:tcPr>
            <w:tcW w:w="360" w:type="dxa"/>
            <w:vAlign w:val="center"/>
            <w:hideMark/>
          </w:tcPr>
          <w:p w14:paraId="61E3ACB3" w14:textId="77777777" w:rsidR="00E42721" w:rsidRPr="00312D86" w:rsidRDefault="00E42721" w:rsidP="00F555E9">
            <w:pPr>
              <w:snapToGrid w:val="0"/>
              <w:rPr>
                <w:sz w:val="16"/>
                <w:szCs w:val="16"/>
              </w:rPr>
            </w:pPr>
            <w:r w:rsidRPr="00312D86">
              <w:rPr>
                <w:color w:val="000000"/>
                <w:sz w:val="16"/>
                <w:szCs w:val="16"/>
              </w:rPr>
              <w:t>1043</w:t>
            </w:r>
          </w:p>
        </w:tc>
        <w:tc>
          <w:tcPr>
            <w:tcW w:w="864" w:type="dxa"/>
            <w:vAlign w:val="center"/>
            <w:hideMark/>
          </w:tcPr>
          <w:p w14:paraId="766528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1E07E3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C55F325"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485DA802"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4C033F3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39C65A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1F3FD7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84EF972" w14:textId="77777777" w:rsidR="00E42721" w:rsidRPr="009B3DCC" w:rsidRDefault="00E42721" w:rsidP="00F555E9">
            <w:pPr>
              <w:snapToGrid w:val="0"/>
              <w:jc w:val="center"/>
              <w:rPr>
                <w:sz w:val="16"/>
                <w:szCs w:val="16"/>
              </w:rPr>
            </w:pPr>
            <w:r w:rsidRPr="00266687">
              <w:rPr>
                <w:color w:val="000000"/>
                <w:sz w:val="16"/>
                <w:szCs w:val="16"/>
              </w:rPr>
              <w:t>26.60</w:t>
            </w:r>
          </w:p>
        </w:tc>
        <w:tc>
          <w:tcPr>
            <w:tcW w:w="1008" w:type="dxa"/>
            <w:vAlign w:val="center"/>
            <w:hideMark/>
          </w:tcPr>
          <w:p w14:paraId="68C46DFE"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0840BE7E" w14:textId="77777777" w:rsidTr="00F555E9">
        <w:trPr>
          <w:trHeight w:val="165"/>
        </w:trPr>
        <w:tc>
          <w:tcPr>
            <w:tcW w:w="360" w:type="dxa"/>
            <w:vAlign w:val="center"/>
            <w:hideMark/>
          </w:tcPr>
          <w:p w14:paraId="274C06B2" w14:textId="77777777" w:rsidR="00E42721" w:rsidRPr="00312D86" w:rsidRDefault="00E42721" w:rsidP="00F555E9">
            <w:pPr>
              <w:snapToGrid w:val="0"/>
              <w:rPr>
                <w:sz w:val="16"/>
                <w:szCs w:val="16"/>
              </w:rPr>
            </w:pPr>
            <w:r w:rsidRPr="00312D86">
              <w:rPr>
                <w:color w:val="000000"/>
                <w:sz w:val="16"/>
                <w:szCs w:val="16"/>
              </w:rPr>
              <w:t>1044</w:t>
            </w:r>
          </w:p>
        </w:tc>
        <w:tc>
          <w:tcPr>
            <w:tcW w:w="864" w:type="dxa"/>
            <w:vAlign w:val="center"/>
            <w:hideMark/>
          </w:tcPr>
          <w:p w14:paraId="2AA9B33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B4DACB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DE87B04"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5AC436AC"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347245D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EED3AE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0DF9201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9519F80" w14:textId="77777777" w:rsidR="00E42721" w:rsidRPr="009B3DCC" w:rsidRDefault="00E42721" w:rsidP="00F555E9">
            <w:pPr>
              <w:snapToGrid w:val="0"/>
              <w:jc w:val="center"/>
              <w:rPr>
                <w:sz w:val="16"/>
                <w:szCs w:val="16"/>
              </w:rPr>
            </w:pPr>
            <w:r w:rsidRPr="00266687">
              <w:rPr>
                <w:color w:val="000000"/>
                <w:sz w:val="16"/>
                <w:szCs w:val="16"/>
              </w:rPr>
              <w:t>30.20</w:t>
            </w:r>
          </w:p>
        </w:tc>
        <w:tc>
          <w:tcPr>
            <w:tcW w:w="1008" w:type="dxa"/>
            <w:vAlign w:val="center"/>
            <w:hideMark/>
          </w:tcPr>
          <w:p w14:paraId="3B60B65C"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19AA8A4C" w14:textId="77777777" w:rsidTr="00F555E9">
        <w:trPr>
          <w:trHeight w:val="165"/>
        </w:trPr>
        <w:tc>
          <w:tcPr>
            <w:tcW w:w="360" w:type="dxa"/>
            <w:vAlign w:val="center"/>
            <w:hideMark/>
          </w:tcPr>
          <w:p w14:paraId="36D89DCC" w14:textId="77777777" w:rsidR="00E42721" w:rsidRPr="00312D86" w:rsidRDefault="00E42721" w:rsidP="00F555E9">
            <w:pPr>
              <w:snapToGrid w:val="0"/>
              <w:rPr>
                <w:sz w:val="16"/>
                <w:szCs w:val="16"/>
              </w:rPr>
            </w:pPr>
            <w:r w:rsidRPr="00312D86">
              <w:rPr>
                <w:color w:val="000000"/>
                <w:sz w:val="16"/>
                <w:szCs w:val="16"/>
              </w:rPr>
              <w:t>1045</w:t>
            </w:r>
          </w:p>
        </w:tc>
        <w:tc>
          <w:tcPr>
            <w:tcW w:w="864" w:type="dxa"/>
            <w:vAlign w:val="center"/>
            <w:hideMark/>
          </w:tcPr>
          <w:p w14:paraId="2F2A738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A9EC26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794EABF"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
          <w:p w14:paraId="76FE687E"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18FB921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61FB6C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09B2A10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4D8ECCD"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31014B17"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0A3877EE" w14:textId="77777777" w:rsidTr="00F555E9">
        <w:trPr>
          <w:trHeight w:val="165"/>
        </w:trPr>
        <w:tc>
          <w:tcPr>
            <w:tcW w:w="360" w:type="dxa"/>
            <w:vAlign w:val="center"/>
            <w:hideMark/>
          </w:tcPr>
          <w:p w14:paraId="3E885063" w14:textId="77777777" w:rsidR="00E42721" w:rsidRPr="00312D86" w:rsidRDefault="00E42721" w:rsidP="00F555E9">
            <w:pPr>
              <w:snapToGrid w:val="0"/>
              <w:rPr>
                <w:sz w:val="16"/>
                <w:szCs w:val="16"/>
              </w:rPr>
            </w:pPr>
            <w:r w:rsidRPr="00312D86">
              <w:rPr>
                <w:color w:val="000000"/>
                <w:sz w:val="16"/>
                <w:szCs w:val="16"/>
              </w:rPr>
              <w:t>1046</w:t>
            </w:r>
          </w:p>
        </w:tc>
        <w:tc>
          <w:tcPr>
            <w:tcW w:w="864" w:type="dxa"/>
            <w:vAlign w:val="center"/>
            <w:hideMark/>
          </w:tcPr>
          <w:p w14:paraId="0E80CA7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DE3412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246F818"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
          <w:p w14:paraId="47A8677E"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22971E2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A6C555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9120980"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4033DC1"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1B64EF2E" w14:textId="77777777" w:rsidR="00E42721" w:rsidRPr="009B3DCC" w:rsidRDefault="00E42721" w:rsidP="00F555E9">
            <w:pPr>
              <w:snapToGrid w:val="0"/>
              <w:jc w:val="center"/>
              <w:rPr>
                <w:sz w:val="16"/>
                <w:szCs w:val="16"/>
              </w:rPr>
            </w:pPr>
            <w:r w:rsidRPr="00266687">
              <w:rPr>
                <w:color w:val="000000"/>
                <w:sz w:val="16"/>
                <w:szCs w:val="16"/>
              </w:rPr>
              <w:t>5.20</w:t>
            </w:r>
          </w:p>
        </w:tc>
      </w:tr>
      <w:tr w:rsidR="00E42721" w:rsidRPr="009B3DCC" w14:paraId="75666139" w14:textId="77777777" w:rsidTr="00F555E9">
        <w:trPr>
          <w:trHeight w:val="165"/>
        </w:trPr>
        <w:tc>
          <w:tcPr>
            <w:tcW w:w="360" w:type="dxa"/>
            <w:vAlign w:val="center"/>
            <w:hideMark/>
          </w:tcPr>
          <w:p w14:paraId="335D8C20" w14:textId="77777777" w:rsidR="00E42721" w:rsidRPr="00312D86" w:rsidRDefault="00E42721" w:rsidP="00F555E9">
            <w:pPr>
              <w:snapToGrid w:val="0"/>
              <w:rPr>
                <w:sz w:val="16"/>
                <w:szCs w:val="16"/>
              </w:rPr>
            </w:pPr>
            <w:r w:rsidRPr="00312D86">
              <w:rPr>
                <w:color w:val="000000"/>
                <w:sz w:val="16"/>
                <w:szCs w:val="16"/>
              </w:rPr>
              <w:t>1047</w:t>
            </w:r>
          </w:p>
        </w:tc>
        <w:tc>
          <w:tcPr>
            <w:tcW w:w="864" w:type="dxa"/>
            <w:vAlign w:val="center"/>
            <w:hideMark/>
          </w:tcPr>
          <w:p w14:paraId="26D576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642160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053259E"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
          <w:p w14:paraId="60D6DE89"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2E241A3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A0D9D46"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757473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A54F3EF"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181EEC92" w14:textId="77777777" w:rsidR="00E42721" w:rsidRPr="009B3DCC" w:rsidRDefault="00E42721" w:rsidP="00F555E9">
            <w:pPr>
              <w:snapToGrid w:val="0"/>
              <w:jc w:val="center"/>
              <w:rPr>
                <w:sz w:val="16"/>
                <w:szCs w:val="16"/>
              </w:rPr>
            </w:pPr>
            <w:r w:rsidRPr="00266687">
              <w:rPr>
                <w:color w:val="000000"/>
                <w:sz w:val="16"/>
                <w:szCs w:val="16"/>
              </w:rPr>
              <w:t>5.20</w:t>
            </w:r>
          </w:p>
        </w:tc>
      </w:tr>
      <w:tr w:rsidR="00E42721" w:rsidRPr="009B3DCC" w14:paraId="6C79F930" w14:textId="77777777" w:rsidTr="00F555E9">
        <w:trPr>
          <w:trHeight w:val="165"/>
        </w:trPr>
        <w:tc>
          <w:tcPr>
            <w:tcW w:w="360" w:type="dxa"/>
            <w:vAlign w:val="center"/>
            <w:hideMark/>
          </w:tcPr>
          <w:p w14:paraId="73ACACC8" w14:textId="77777777" w:rsidR="00E42721" w:rsidRPr="00312D86" w:rsidRDefault="00E42721" w:rsidP="00F555E9">
            <w:pPr>
              <w:snapToGrid w:val="0"/>
              <w:rPr>
                <w:sz w:val="16"/>
                <w:szCs w:val="16"/>
              </w:rPr>
            </w:pPr>
            <w:r w:rsidRPr="00312D86">
              <w:rPr>
                <w:color w:val="000000"/>
                <w:sz w:val="16"/>
                <w:szCs w:val="16"/>
              </w:rPr>
              <w:t>1048</w:t>
            </w:r>
          </w:p>
        </w:tc>
        <w:tc>
          <w:tcPr>
            <w:tcW w:w="864" w:type="dxa"/>
            <w:vAlign w:val="center"/>
            <w:hideMark/>
          </w:tcPr>
          <w:p w14:paraId="426D763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C5CAB5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A260B84"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
          <w:p w14:paraId="7094716F"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09D0AF2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5DC408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0DA3B72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CB66401"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5C275879"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73C2CB49" w14:textId="77777777" w:rsidTr="00F555E9">
        <w:trPr>
          <w:trHeight w:val="165"/>
        </w:trPr>
        <w:tc>
          <w:tcPr>
            <w:tcW w:w="360" w:type="dxa"/>
            <w:vAlign w:val="center"/>
            <w:hideMark/>
          </w:tcPr>
          <w:p w14:paraId="1E59A179" w14:textId="77777777" w:rsidR="00E42721" w:rsidRPr="00312D86" w:rsidRDefault="00E42721" w:rsidP="00F555E9">
            <w:pPr>
              <w:snapToGrid w:val="0"/>
              <w:rPr>
                <w:sz w:val="16"/>
                <w:szCs w:val="16"/>
              </w:rPr>
            </w:pPr>
            <w:r w:rsidRPr="00312D86">
              <w:rPr>
                <w:color w:val="000000"/>
                <w:sz w:val="16"/>
                <w:szCs w:val="16"/>
              </w:rPr>
              <w:t>1049</w:t>
            </w:r>
          </w:p>
        </w:tc>
        <w:tc>
          <w:tcPr>
            <w:tcW w:w="864" w:type="dxa"/>
            <w:vAlign w:val="center"/>
            <w:hideMark/>
          </w:tcPr>
          <w:p w14:paraId="6F945C5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9A6ACE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A44D2BE"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
          <w:p w14:paraId="3D55AA46"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1A7224F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800A991"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C75DBF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0858195" w14:textId="77777777" w:rsidR="00E42721" w:rsidRPr="009B3DCC" w:rsidRDefault="00E42721" w:rsidP="00F555E9">
            <w:pPr>
              <w:snapToGrid w:val="0"/>
              <w:jc w:val="center"/>
              <w:rPr>
                <w:sz w:val="16"/>
                <w:szCs w:val="16"/>
              </w:rPr>
            </w:pPr>
            <w:r w:rsidRPr="00266687">
              <w:rPr>
                <w:color w:val="000000"/>
                <w:sz w:val="16"/>
                <w:szCs w:val="16"/>
              </w:rPr>
              <w:t>4.10</w:t>
            </w:r>
          </w:p>
        </w:tc>
        <w:tc>
          <w:tcPr>
            <w:tcW w:w="1008" w:type="dxa"/>
            <w:vAlign w:val="center"/>
            <w:hideMark/>
          </w:tcPr>
          <w:p w14:paraId="6CC8F097"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5D220093" w14:textId="77777777" w:rsidTr="00F555E9">
        <w:trPr>
          <w:trHeight w:val="165"/>
        </w:trPr>
        <w:tc>
          <w:tcPr>
            <w:tcW w:w="360" w:type="dxa"/>
            <w:vAlign w:val="center"/>
            <w:hideMark/>
          </w:tcPr>
          <w:p w14:paraId="12FDA83B" w14:textId="77777777" w:rsidR="00E42721" w:rsidRPr="00312D86" w:rsidRDefault="00E42721" w:rsidP="00F555E9">
            <w:pPr>
              <w:snapToGrid w:val="0"/>
              <w:rPr>
                <w:sz w:val="16"/>
                <w:szCs w:val="16"/>
              </w:rPr>
            </w:pPr>
            <w:r w:rsidRPr="00312D86">
              <w:rPr>
                <w:color w:val="000000"/>
                <w:sz w:val="16"/>
                <w:szCs w:val="16"/>
              </w:rPr>
              <w:t>1050</w:t>
            </w:r>
          </w:p>
        </w:tc>
        <w:tc>
          <w:tcPr>
            <w:tcW w:w="864" w:type="dxa"/>
            <w:vAlign w:val="center"/>
            <w:hideMark/>
          </w:tcPr>
          <w:p w14:paraId="282BAAE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E479CEF"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C5C47D5"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
          <w:p w14:paraId="4B3C6309"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66B033F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0C7B4C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586EE26D"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30F148EA" w14:textId="77777777" w:rsidR="00E42721" w:rsidRPr="009B3DCC" w:rsidRDefault="00E42721" w:rsidP="00F555E9">
            <w:pPr>
              <w:snapToGrid w:val="0"/>
              <w:jc w:val="center"/>
              <w:rPr>
                <w:sz w:val="16"/>
                <w:szCs w:val="16"/>
              </w:rPr>
            </w:pPr>
            <w:r w:rsidRPr="00266687">
              <w:rPr>
                <w:color w:val="000000"/>
                <w:sz w:val="16"/>
                <w:szCs w:val="16"/>
              </w:rPr>
              <w:t>5.10</w:t>
            </w:r>
          </w:p>
        </w:tc>
        <w:tc>
          <w:tcPr>
            <w:tcW w:w="1008" w:type="dxa"/>
            <w:vAlign w:val="center"/>
            <w:hideMark/>
          </w:tcPr>
          <w:p w14:paraId="33870044" w14:textId="77777777" w:rsidR="00E42721" w:rsidRPr="009B3DCC" w:rsidRDefault="00E42721" w:rsidP="00F555E9">
            <w:pPr>
              <w:snapToGrid w:val="0"/>
              <w:jc w:val="center"/>
              <w:rPr>
                <w:sz w:val="16"/>
                <w:szCs w:val="16"/>
              </w:rPr>
            </w:pPr>
            <w:r w:rsidRPr="00266687">
              <w:rPr>
                <w:color w:val="000000"/>
                <w:sz w:val="16"/>
                <w:szCs w:val="16"/>
              </w:rPr>
              <w:t>5.20</w:t>
            </w:r>
          </w:p>
        </w:tc>
      </w:tr>
      <w:tr w:rsidR="00E42721" w:rsidRPr="009B3DCC" w14:paraId="530F7B3E" w14:textId="77777777" w:rsidTr="00F555E9">
        <w:trPr>
          <w:trHeight w:val="165"/>
        </w:trPr>
        <w:tc>
          <w:tcPr>
            <w:tcW w:w="360" w:type="dxa"/>
            <w:vAlign w:val="center"/>
            <w:hideMark/>
          </w:tcPr>
          <w:p w14:paraId="7C7CF95D" w14:textId="77777777" w:rsidR="00E42721" w:rsidRPr="00312D86" w:rsidRDefault="00E42721" w:rsidP="00F555E9">
            <w:pPr>
              <w:snapToGrid w:val="0"/>
              <w:rPr>
                <w:sz w:val="16"/>
                <w:szCs w:val="16"/>
              </w:rPr>
            </w:pPr>
            <w:r w:rsidRPr="00312D86">
              <w:rPr>
                <w:color w:val="000000"/>
                <w:sz w:val="16"/>
                <w:szCs w:val="16"/>
              </w:rPr>
              <w:t>1051</w:t>
            </w:r>
          </w:p>
        </w:tc>
        <w:tc>
          <w:tcPr>
            <w:tcW w:w="864" w:type="dxa"/>
            <w:vAlign w:val="center"/>
            <w:hideMark/>
          </w:tcPr>
          <w:p w14:paraId="61776F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DFF5D5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8ACF31B"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
          <w:p w14:paraId="6DF70921"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39262B4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857190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0684AB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C07C752" w14:textId="77777777" w:rsidR="00E42721" w:rsidRPr="009B3DCC" w:rsidRDefault="00E42721" w:rsidP="00F555E9">
            <w:pPr>
              <w:snapToGrid w:val="0"/>
              <w:jc w:val="center"/>
              <w:rPr>
                <w:sz w:val="16"/>
                <w:szCs w:val="16"/>
              </w:rPr>
            </w:pPr>
            <w:r w:rsidRPr="00266687">
              <w:rPr>
                <w:color w:val="000000"/>
                <w:sz w:val="16"/>
                <w:szCs w:val="16"/>
              </w:rPr>
              <w:t>5.30</w:t>
            </w:r>
          </w:p>
        </w:tc>
        <w:tc>
          <w:tcPr>
            <w:tcW w:w="1008" w:type="dxa"/>
            <w:vAlign w:val="center"/>
            <w:hideMark/>
          </w:tcPr>
          <w:p w14:paraId="21765109"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3142034E" w14:textId="77777777" w:rsidTr="00F555E9">
        <w:trPr>
          <w:trHeight w:val="165"/>
        </w:trPr>
        <w:tc>
          <w:tcPr>
            <w:tcW w:w="360" w:type="dxa"/>
            <w:vAlign w:val="center"/>
            <w:hideMark/>
          </w:tcPr>
          <w:p w14:paraId="13F7E37A" w14:textId="77777777" w:rsidR="00E42721" w:rsidRPr="00312D86" w:rsidRDefault="00E42721" w:rsidP="00F555E9">
            <w:pPr>
              <w:snapToGrid w:val="0"/>
              <w:rPr>
                <w:sz w:val="16"/>
                <w:szCs w:val="16"/>
              </w:rPr>
            </w:pPr>
            <w:r w:rsidRPr="00312D86">
              <w:rPr>
                <w:color w:val="000000"/>
                <w:sz w:val="16"/>
                <w:szCs w:val="16"/>
              </w:rPr>
              <w:t>1052</w:t>
            </w:r>
          </w:p>
        </w:tc>
        <w:tc>
          <w:tcPr>
            <w:tcW w:w="864" w:type="dxa"/>
            <w:vAlign w:val="center"/>
            <w:hideMark/>
          </w:tcPr>
          <w:p w14:paraId="27DE6CA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AFB186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2DE36003"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
          <w:p w14:paraId="06E728F6"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6D1B1E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4809D8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528718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B972872" w14:textId="77777777" w:rsidR="00E42721" w:rsidRPr="009B3DCC" w:rsidRDefault="00E42721" w:rsidP="00F555E9">
            <w:pPr>
              <w:snapToGrid w:val="0"/>
              <w:jc w:val="center"/>
              <w:rPr>
                <w:sz w:val="16"/>
                <w:szCs w:val="16"/>
              </w:rPr>
            </w:pPr>
            <w:r w:rsidRPr="00266687">
              <w:rPr>
                <w:color w:val="000000"/>
                <w:sz w:val="16"/>
                <w:szCs w:val="16"/>
              </w:rPr>
              <w:t>5.40</w:t>
            </w:r>
          </w:p>
        </w:tc>
        <w:tc>
          <w:tcPr>
            <w:tcW w:w="1008" w:type="dxa"/>
            <w:vAlign w:val="center"/>
            <w:hideMark/>
          </w:tcPr>
          <w:p w14:paraId="00F77B4E" w14:textId="77777777" w:rsidR="00E42721" w:rsidRPr="009B3DCC" w:rsidRDefault="00E42721" w:rsidP="00F555E9">
            <w:pPr>
              <w:snapToGrid w:val="0"/>
              <w:jc w:val="center"/>
              <w:rPr>
                <w:sz w:val="16"/>
                <w:szCs w:val="16"/>
              </w:rPr>
            </w:pPr>
            <w:r w:rsidRPr="00266687">
              <w:rPr>
                <w:color w:val="000000"/>
                <w:sz w:val="16"/>
                <w:szCs w:val="16"/>
              </w:rPr>
              <w:t>5.70</w:t>
            </w:r>
          </w:p>
        </w:tc>
      </w:tr>
      <w:tr w:rsidR="00E42721" w:rsidRPr="009B3DCC" w14:paraId="06A0A8A2" w14:textId="77777777" w:rsidTr="00F555E9">
        <w:trPr>
          <w:trHeight w:val="165"/>
        </w:trPr>
        <w:tc>
          <w:tcPr>
            <w:tcW w:w="360" w:type="dxa"/>
            <w:vAlign w:val="center"/>
            <w:hideMark/>
          </w:tcPr>
          <w:p w14:paraId="4C858201" w14:textId="77777777" w:rsidR="00E42721" w:rsidRPr="00312D86" w:rsidRDefault="00E42721" w:rsidP="00F555E9">
            <w:pPr>
              <w:snapToGrid w:val="0"/>
              <w:rPr>
                <w:sz w:val="16"/>
                <w:szCs w:val="16"/>
              </w:rPr>
            </w:pPr>
            <w:r w:rsidRPr="00312D86">
              <w:rPr>
                <w:color w:val="000000"/>
                <w:sz w:val="16"/>
                <w:szCs w:val="16"/>
              </w:rPr>
              <w:t>1053</w:t>
            </w:r>
          </w:p>
        </w:tc>
        <w:tc>
          <w:tcPr>
            <w:tcW w:w="864" w:type="dxa"/>
            <w:vAlign w:val="center"/>
            <w:hideMark/>
          </w:tcPr>
          <w:p w14:paraId="38D94E5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39E7BC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2004368"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
          <w:p w14:paraId="0F26E81E"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62A379C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483879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4F5332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DB71DDA" w14:textId="77777777" w:rsidR="00E42721" w:rsidRPr="009B3DCC" w:rsidRDefault="00E42721" w:rsidP="00F555E9">
            <w:pPr>
              <w:snapToGrid w:val="0"/>
              <w:jc w:val="center"/>
              <w:rPr>
                <w:sz w:val="16"/>
                <w:szCs w:val="16"/>
              </w:rPr>
            </w:pPr>
            <w:r w:rsidRPr="00266687">
              <w:rPr>
                <w:color w:val="000000"/>
                <w:sz w:val="16"/>
                <w:szCs w:val="16"/>
              </w:rPr>
              <w:t>7.50</w:t>
            </w:r>
          </w:p>
        </w:tc>
        <w:tc>
          <w:tcPr>
            <w:tcW w:w="1008" w:type="dxa"/>
            <w:vAlign w:val="center"/>
            <w:hideMark/>
          </w:tcPr>
          <w:p w14:paraId="35011C1F"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323920A4" w14:textId="77777777" w:rsidTr="00F555E9">
        <w:trPr>
          <w:trHeight w:val="165"/>
        </w:trPr>
        <w:tc>
          <w:tcPr>
            <w:tcW w:w="360" w:type="dxa"/>
            <w:vAlign w:val="center"/>
            <w:hideMark/>
          </w:tcPr>
          <w:p w14:paraId="5C71FA62" w14:textId="77777777" w:rsidR="00E42721" w:rsidRPr="00312D86" w:rsidRDefault="00E42721" w:rsidP="00F555E9">
            <w:pPr>
              <w:snapToGrid w:val="0"/>
              <w:rPr>
                <w:sz w:val="16"/>
                <w:szCs w:val="16"/>
              </w:rPr>
            </w:pPr>
            <w:r w:rsidRPr="00312D86">
              <w:rPr>
                <w:color w:val="000000"/>
                <w:sz w:val="16"/>
                <w:szCs w:val="16"/>
              </w:rPr>
              <w:t>1054</w:t>
            </w:r>
          </w:p>
        </w:tc>
        <w:tc>
          <w:tcPr>
            <w:tcW w:w="864" w:type="dxa"/>
            <w:vAlign w:val="center"/>
            <w:hideMark/>
          </w:tcPr>
          <w:p w14:paraId="1B9F6F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E948C6B"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3DBB1C0"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
          <w:p w14:paraId="0E3ED42A"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1B5E18B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3E5F21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2784B073"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871F4AF" w14:textId="77777777" w:rsidR="00E42721" w:rsidRPr="009B3DCC" w:rsidRDefault="00E42721" w:rsidP="00F555E9">
            <w:pPr>
              <w:snapToGrid w:val="0"/>
              <w:jc w:val="center"/>
              <w:rPr>
                <w:sz w:val="16"/>
                <w:szCs w:val="16"/>
              </w:rPr>
            </w:pPr>
            <w:r w:rsidRPr="00266687">
              <w:rPr>
                <w:color w:val="000000"/>
                <w:sz w:val="16"/>
                <w:szCs w:val="16"/>
              </w:rPr>
              <w:t>7.90</w:t>
            </w:r>
          </w:p>
        </w:tc>
        <w:tc>
          <w:tcPr>
            <w:tcW w:w="1008" w:type="dxa"/>
            <w:vAlign w:val="center"/>
            <w:hideMark/>
          </w:tcPr>
          <w:p w14:paraId="36C4AD4C"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417623EF" w14:textId="77777777" w:rsidTr="00F555E9">
        <w:trPr>
          <w:trHeight w:val="165"/>
        </w:trPr>
        <w:tc>
          <w:tcPr>
            <w:tcW w:w="360" w:type="dxa"/>
            <w:vAlign w:val="center"/>
            <w:hideMark/>
          </w:tcPr>
          <w:p w14:paraId="54A5F9DC" w14:textId="77777777" w:rsidR="00E42721" w:rsidRPr="00312D86" w:rsidRDefault="00E42721" w:rsidP="00F555E9">
            <w:pPr>
              <w:snapToGrid w:val="0"/>
              <w:rPr>
                <w:sz w:val="16"/>
                <w:szCs w:val="16"/>
              </w:rPr>
            </w:pPr>
            <w:r w:rsidRPr="00312D86">
              <w:rPr>
                <w:color w:val="000000"/>
                <w:sz w:val="16"/>
                <w:szCs w:val="16"/>
              </w:rPr>
              <w:t>1055</w:t>
            </w:r>
          </w:p>
        </w:tc>
        <w:tc>
          <w:tcPr>
            <w:tcW w:w="864" w:type="dxa"/>
            <w:vAlign w:val="center"/>
            <w:hideMark/>
          </w:tcPr>
          <w:p w14:paraId="7E6F554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0281F6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E4A51C4"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
          <w:p w14:paraId="342FBCBF"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2668BE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B661F2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7C4D309"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4E0D3E4" w14:textId="77777777" w:rsidR="00E42721" w:rsidRPr="009B3DCC" w:rsidRDefault="00E42721" w:rsidP="00F555E9">
            <w:pPr>
              <w:snapToGrid w:val="0"/>
              <w:jc w:val="center"/>
              <w:rPr>
                <w:sz w:val="16"/>
                <w:szCs w:val="16"/>
              </w:rPr>
            </w:pPr>
            <w:r w:rsidRPr="00266687">
              <w:rPr>
                <w:color w:val="000000"/>
                <w:sz w:val="16"/>
                <w:szCs w:val="16"/>
              </w:rPr>
              <w:t>8.80</w:t>
            </w:r>
          </w:p>
        </w:tc>
        <w:tc>
          <w:tcPr>
            <w:tcW w:w="1008" w:type="dxa"/>
            <w:vAlign w:val="center"/>
            <w:hideMark/>
          </w:tcPr>
          <w:p w14:paraId="102DA095"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16B8A406" w14:textId="77777777" w:rsidTr="00F555E9">
        <w:trPr>
          <w:trHeight w:val="165"/>
        </w:trPr>
        <w:tc>
          <w:tcPr>
            <w:tcW w:w="360" w:type="dxa"/>
            <w:vAlign w:val="center"/>
            <w:hideMark/>
          </w:tcPr>
          <w:p w14:paraId="6C4D5D51" w14:textId="77777777" w:rsidR="00E42721" w:rsidRPr="00312D86" w:rsidRDefault="00E42721" w:rsidP="00F555E9">
            <w:pPr>
              <w:snapToGrid w:val="0"/>
              <w:rPr>
                <w:sz w:val="16"/>
                <w:szCs w:val="16"/>
              </w:rPr>
            </w:pPr>
            <w:r w:rsidRPr="00312D86">
              <w:rPr>
                <w:color w:val="000000"/>
                <w:sz w:val="16"/>
                <w:szCs w:val="16"/>
              </w:rPr>
              <w:t>1056</w:t>
            </w:r>
          </w:p>
        </w:tc>
        <w:tc>
          <w:tcPr>
            <w:tcW w:w="864" w:type="dxa"/>
            <w:vAlign w:val="center"/>
            <w:hideMark/>
          </w:tcPr>
          <w:p w14:paraId="6F01CFE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392BFB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FD0C83D"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
          <w:p w14:paraId="279E84F5"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075F78B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4A6791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180502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290D30C" w14:textId="77777777" w:rsidR="00E42721" w:rsidRPr="009B3DCC" w:rsidRDefault="00E42721" w:rsidP="00F555E9">
            <w:pPr>
              <w:snapToGrid w:val="0"/>
              <w:jc w:val="center"/>
              <w:rPr>
                <w:sz w:val="16"/>
                <w:szCs w:val="16"/>
              </w:rPr>
            </w:pPr>
            <w:r w:rsidRPr="00266687">
              <w:rPr>
                <w:color w:val="000000"/>
                <w:sz w:val="16"/>
                <w:szCs w:val="16"/>
              </w:rPr>
              <w:t>10.10</w:t>
            </w:r>
          </w:p>
        </w:tc>
        <w:tc>
          <w:tcPr>
            <w:tcW w:w="1008" w:type="dxa"/>
            <w:vAlign w:val="center"/>
            <w:hideMark/>
          </w:tcPr>
          <w:p w14:paraId="28FD4123"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76A2407A" w14:textId="77777777" w:rsidTr="00F555E9">
        <w:trPr>
          <w:trHeight w:val="180"/>
        </w:trPr>
        <w:tc>
          <w:tcPr>
            <w:tcW w:w="360" w:type="dxa"/>
            <w:vAlign w:val="center"/>
            <w:hideMark/>
          </w:tcPr>
          <w:p w14:paraId="44793885" w14:textId="77777777" w:rsidR="00E42721" w:rsidRPr="00312D86" w:rsidRDefault="00E42721" w:rsidP="00F555E9">
            <w:pPr>
              <w:snapToGrid w:val="0"/>
              <w:rPr>
                <w:sz w:val="16"/>
                <w:szCs w:val="16"/>
              </w:rPr>
            </w:pPr>
            <w:r w:rsidRPr="00312D86">
              <w:rPr>
                <w:color w:val="000000"/>
                <w:sz w:val="16"/>
                <w:szCs w:val="16"/>
              </w:rPr>
              <w:t>1057</w:t>
            </w:r>
          </w:p>
        </w:tc>
        <w:tc>
          <w:tcPr>
            <w:tcW w:w="864" w:type="dxa"/>
            <w:vAlign w:val="center"/>
            <w:hideMark/>
          </w:tcPr>
          <w:p w14:paraId="797A24F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DE867E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7E7CD6F"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
          <w:p w14:paraId="52C0E919"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4DBB52C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6627475"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2A1A64C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198E994" w14:textId="77777777" w:rsidR="00E42721" w:rsidRPr="009B3DCC" w:rsidRDefault="00E42721" w:rsidP="00F555E9">
            <w:pPr>
              <w:snapToGrid w:val="0"/>
              <w:jc w:val="center"/>
              <w:rPr>
                <w:sz w:val="16"/>
                <w:szCs w:val="16"/>
              </w:rPr>
            </w:pPr>
            <w:r w:rsidRPr="00266687">
              <w:rPr>
                <w:color w:val="000000"/>
                <w:sz w:val="16"/>
                <w:szCs w:val="16"/>
              </w:rPr>
              <w:t>14.30</w:t>
            </w:r>
          </w:p>
        </w:tc>
        <w:tc>
          <w:tcPr>
            <w:tcW w:w="1008" w:type="dxa"/>
            <w:vAlign w:val="center"/>
            <w:hideMark/>
          </w:tcPr>
          <w:p w14:paraId="7245B0F3"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3B0F2B83" w14:textId="77777777" w:rsidTr="00F555E9">
        <w:trPr>
          <w:trHeight w:val="165"/>
        </w:trPr>
        <w:tc>
          <w:tcPr>
            <w:tcW w:w="360" w:type="dxa"/>
            <w:vAlign w:val="center"/>
            <w:hideMark/>
          </w:tcPr>
          <w:p w14:paraId="49907F3B" w14:textId="77777777" w:rsidR="00E42721" w:rsidRPr="00312D86" w:rsidRDefault="00E42721" w:rsidP="00F555E9">
            <w:pPr>
              <w:snapToGrid w:val="0"/>
              <w:rPr>
                <w:sz w:val="16"/>
                <w:szCs w:val="16"/>
              </w:rPr>
            </w:pPr>
            <w:r w:rsidRPr="00312D86">
              <w:rPr>
                <w:color w:val="000000"/>
                <w:sz w:val="16"/>
                <w:szCs w:val="16"/>
              </w:rPr>
              <w:t>1058</w:t>
            </w:r>
          </w:p>
        </w:tc>
        <w:tc>
          <w:tcPr>
            <w:tcW w:w="864" w:type="dxa"/>
            <w:vAlign w:val="center"/>
            <w:hideMark/>
          </w:tcPr>
          <w:p w14:paraId="476DDE7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CFC418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46A26F7"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
          <w:p w14:paraId="0765AC8C"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6299300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9D46D16"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5569B816"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3C80EB0" w14:textId="77777777" w:rsidR="00E42721" w:rsidRPr="009B3DCC" w:rsidRDefault="00E42721" w:rsidP="00F555E9">
            <w:pPr>
              <w:snapToGrid w:val="0"/>
              <w:jc w:val="center"/>
              <w:rPr>
                <w:sz w:val="16"/>
                <w:szCs w:val="16"/>
              </w:rPr>
            </w:pPr>
            <w:r w:rsidRPr="00266687">
              <w:rPr>
                <w:color w:val="000000"/>
                <w:sz w:val="16"/>
                <w:szCs w:val="16"/>
              </w:rPr>
              <w:t>15.40</w:t>
            </w:r>
          </w:p>
        </w:tc>
        <w:tc>
          <w:tcPr>
            <w:tcW w:w="1008" w:type="dxa"/>
            <w:vAlign w:val="center"/>
            <w:hideMark/>
          </w:tcPr>
          <w:p w14:paraId="3CE868F4"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6FD49EA" w14:textId="77777777" w:rsidTr="00F555E9">
        <w:trPr>
          <w:trHeight w:val="165"/>
        </w:trPr>
        <w:tc>
          <w:tcPr>
            <w:tcW w:w="360" w:type="dxa"/>
            <w:vAlign w:val="center"/>
            <w:hideMark/>
          </w:tcPr>
          <w:p w14:paraId="50051662" w14:textId="77777777" w:rsidR="00E42721" w:rsidRPr="00312D86" w:rsidRDefault="00E42721" w:rsidP="00F555E9">
            <w:pPr>
              <w:snapToGrid w:val="0"/>
              <w:rPr>
                <w:sz w:val="16"/>
                <w:szCs w:val="16"/>
              </w:rPr>
            </w:pPr>
            <w:r w:rsidRPr="00312D86">
              <w:rPr>
                <w:color w:val="000000"/>
                <w:sz w:val="16"/>
                <w:szCs w:val="16"/>
              </w:rPr>
              <w:t>1059</w:t>
            </w:r>
          </w:p>
        </w:tc>
        <w:tc>
          <w:tcPr>
            <w:tcW w:w="864" w:type="dxa"/>
            <w:vAlign w:val="center"/>
            <w:hideMark/>
          </w:tcPr>
          <w:p w14:paraId="6E38869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9912D2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217DC4E0"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
          <w:p w14:paraId="70F69672"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3EF681C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1DDC4EE"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03D887D3"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4DF6752" w14:textId="77777777" w:rsidR="00E42721" w:rsidRPr="009B3DCC" w:rsidRDefault="00E42721" w:rsidP="00F555E9">
            <w:pPr>
              <w:snapToGrid w:val="0"/>
              <w:jc w:val="center"/>
              <w:rPr>
                <w:sz w:val="16"/>
                <w:szCs w:val="16"/>
              </w:rPr>
            </w:pPr>
            <w:r w:rsidRPr="00266687">
              <w:rPr>
                <w:color w:val="000000"/>
                <w:sz w:val="16"/>
                <w:szCs w:val="16"/>
              </w:rPr>
              <w:t>16.50</w:t>
            </w:r>
          </w:p>
        </w:tc>
        <w:tc>
          <w:tcPr>
            <w:tcW w:w="1008" w:type="dxa"/>
            <w:vAlign w:val="center"/>
            <w:hideMark/>
          </w:tcPr>
          <w:p w14:paraId="298B7B13"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3F4004C4" w14:textId="77777777" w:rsidTr="00F555E9">
        <w:trPr>
          <w:trHeight w:val="165"/>
        </w:trPr>
        <w:tc>
          <w:tcPr>
            <w:tcW w:w="360" w:type="dxa"/>
            <w:vAlign w:val="center"/>
            <w:hideMark/>
          </w:tcPr>
          <w:p w14:paraId="1E0970D3" w14:textId="77777777" w:rsidR="00E42721" w:rsidRPr="00312D86" w:rsidRDefault="00E42721" w:rsidP="00F555E9">
            <w:pPr>
              <w:snapToGrid w:val="0"/>
              <w:rPr>
                <w:sz w:val="16"/>
                <w:szCs w:val="16"/>
              </w:rPr>
            </w:pPr>
            <w:r w:rsidRPr="00312D86">
              <w:rPr>
                <w:color w:val="000000"/>
                <w:sz w:val="16"/>
                <w:szCs w:val="16"/>
              </w:rPr>
              <w:t>1060</w:t>
            </w:r>
          </w:p>
        </w:tc>
        <w:tc>
          <w:tcPr>
            <w:tcW w:w="864" w:type="dxa"/>
            <w:vAlign w:val="center"/>
            <w:hideMark/>
          </w:tcPr>
          <w:p w14:paraId="6B3A07D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C4AF3D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27905A0"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
          <w:p w14:paraId="07D99D66"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4278167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402A6DA"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44C7C7F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F4E6515" w14:textId="77777777" w:rsidR="00E42721" w:rsidRPr="009B3DCC" w:rsidRDefault="00E42721" w:rsidP="00F555E9">
            <w:pPr>
              <w:snapToGrid w:val="0"/>
              <w:jc w:val="center"/>
              <w:rPr>
                <w:sz w:val="16"/>
                <w:szCs w:val="16"/>
              </w:rPr>
            </w:pPr>
            <w:r w:rsidRPr="00266687">
              <w:rPr>
                <w:color w:val="000000"/>
                <w:sz w:val="16"/>
                <w:szCs w:val="16"/>
              </w:rPr>
              <w:t>19.20</w:t>
            </w:r>
          </w:p>
        </w:tc>
        <w:tc>
          <w:tcPr>
            <w:tcW w:w="1008" w:type="dxa"/>
            <w:vAlign w:val="center"/>
            <w:hideMark/>
          </w:tcPr>
          <w:p w14:paraId="3D88AC1F"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2365A60A" w14:textId="77777777" w:rsidTr="00F555E9">
        <w:trPr>
          <w:trHeight w:val="165"/>
        </w:trPr>
        <w:tc>
          <w:tcPr>
            <w:tcW w:w="360" w:type="dxa"/>
            <w:vAlign w:val="center"/>
            <w:hideMark/>
          </w:tcPr>
          <w:p w14:paraId="1603B570" w14:textId="77777777" w:rsidR="00E42721" w:rsidRPr="00312D86" w:rsidRDefault="00E42721" w:rsidP="00F555E9">
            <w:pPr>
              <w:snapToGrid w:val="0"/>
              <w:rPr>
                <w:sz w:val="16"/>
                <w:szCs w:val="16"/>
              </w:rPr>
            </w:pPr>
            <w:r w:rsidRPr="00312D86">
              <w:rPr>
                <w:color w:val="000000"/>
                <w:sz w:val="16"/>
                <w:szCs w:val="16"/>
              </w:rPr>
              <w:t>1061</w:t>
            </w:r>
          </w:p>
        </w:tc>
        <w:tc>
          <w:tcPr>
            <w:tcW w:w="864" w:type="dxa"/>
            <w:vAlign w:val="center"/>
            <w:hideMark/>
          </w:tcPr>
          <w:p w14:paraId="2754422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67BDD4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8E44B87"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
          <w:p w14:paraId="29323B02"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070E81B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292EF9E"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69FF6BB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6D369B4" w14:textId="77777777" w:rsidR="00E42721" w:rsidRPr="009B3DCC" w:rsidRDefault="00E42721" w:rsidP="00F555E9">
            <w:pPr>
              <w:snapToGrid w:val="0"/>
              <w:jc w:val="center"/>
              <w:rPr>
                <w:sz w:val="16"/>
                <w:szCs w:val="16"/>
              </w:rPr>
            </w:pPr>
            <w:r w:rsidRPr="00266687">
              <w:rPr>
                <w:color w:val="000000"/>
                <w:sz w:val="16"/>
                <w:szCs w:val="16"/>
              </w:rPr>
              <w:t>12.00</w:t>
            </w:r>
          </w:p>
        </w:tc>
        <w:tc>
          <w:tcPr>
            <w:tcW w:w="1008" w:type="dxa"/>
            <w:vAlign w:val="center"/>
            <w:hideMark/>
          </w:tcPr>
          <w:p w14:paraId="778AD04A"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3A116E79" w14:textId="77777777" w:rsidTr="00F555E9">
        <w:trPr>
          <w:trHeight w:val="165"/>
        </w:trPr>
        <w:tc>
          <w:tcPr>
            <w:tcW w:w="360" w:type="dxa"/>
            <w:vAlign w:val="center"/>
            <w:hideMark/>
          </w:tcPr>
          <w:p w14:paraId="0D9F8A8E" w14:textId="77777777" w:rsidR="00E42721" w:rsidRPr="00312D86" w:rsidRDefault="00E42721" w:rsidP="00F555E9">
            <w:pPr>
              <w:snapToGrid w:val="0"/>
              <w:rPr>
                <w:sz w:val="16"/>
                <w:szCs w:val="16"/>
              </w:rPr>
            </w:pPr>
            <w:r w:rsidRPr="00312D86">
              <w:rPr>
                <w:color w:val="000000"/>
                <w:sz w:val="16"/>
                <w:szCs w:val="16"/>
              </w:rPr>
              <w:t>1062</w:t>
            </w:r>
          </w:p>
        </w:tc>
        <w:tc>
          <w:tcPr>
            <w:tcW w:w="864" w:type="dxa"/>
            <w:vAlign w:val="center"/>
            <w:hideMark/>
          </w:tcPr>
          <w:p w14:paraId="3C9310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0EEB61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0CC1AB3"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
          <w:p w14:paraId="0128FB34"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1C39B9E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D9CCB39"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332D30E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7BA9C7B" w14:textId="77777777" w:rsidR="00E42721" w:rsidRPr="009B3DCC" w:rsidRDefault="00E42721" w:rsidP="00F555E9">
            <w:pPr>
              <w:snapToGrid w:val="0"/>
              <w:jc w:val="center"/>
              <w:rPr>
                <w:sz w:val="16"/>
                <w:szCs w:val="16"/>
              </w:rPr>
            </w:pPr>
            <w:r w:rsidRPr="00266687">
              <w:rPr>
                <w:color w:val="000000"/>
                <w:sz w:val="16"/>
                <w:szCs w:val="16"/>
              </w:rPr>
              <w:t>13.60</w:t>
            </w:r>
          </w:p>
        </w:tc>
        <w:tc>
          <w:tcPr>
            <w:tcW w:w="1008" w:type="dxa"/>
            <w:vAlign w:val="center"/>
            <w:hideMark/>
          </w:tcPr>
          <w:p w14:paraId="7D121736"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375D4E4F" w14:textId="77777777" w:rsidTr="00F555E9">
        <w:trPr>
          <w:trHeight w:val="165"/>
        </w:trPr>
        <w:tc>
          <w:tcPr>
            <w:tcW w:w="360" w:type="dxa"/>
            <w:vAlign w:val="center"/>
            <w:hideMark/>
          </w:tcPr>
          <w:p w14:paraId="49C7FB89" w14:textId="77777777" w:rsidR="00E42721" w:rsidRPr="00312D86" w:rsidRDefault="00E42721" w:rsidP="00F555E9">
            <w:pPr>
              <w:snapToGrid w:val="0"/>
              <w:rPr>
                <w:sz w:val="16"/>
                <w:szCs w:val="16"/>
              </w:rPr>
            </w:pPr>
            <w:r w:rsidRPr="00312D86">
              <w:rPr>
                <w:color w:val="000000"/>
                <w:sz w:val="16"/>
                <w:szCs w:val="16"/>
              </w:rPr>
              <w:t>1063</w:t>
            </w:r>
          </w:p>
        </w:tc>
        <w:tc>
          <w:tcPr>
            <w:tcW w:w="864" w:type="dxa"/>
            <w:vAlign w:val="center"/>
            <w:hideMark/>
          </w:tcPr>
          <w:p w14:paraId="18099F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44AC7D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3E10EF3"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
          <w:p w14:paraId="6C072836"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699E98B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454F940"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4AEAC725"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BE6A771" w14:textId="77777777" w:rsidR="00E42721" w:rsidRPr="009B3DCC" w:rsidRDefault="00E42721" w:rsidP="00F555E9">
            <w:pPr>
              <w:snapToGrid w:val="0"/>
              <w:jc w:val="center"/>
              <w:rPr>
                <w:sz w:val="16"/>
                <w:szCs w:val="16"/>
              </w:rPr>
            </w:pPr>
            <w:r w:rsidRPr="00266687">
              <w:rPr>
                <w:color w:val="000000"/>
                <w:sz w:val="16"/>
                <w:szCs w:val="16"/>
              </w:rPr>
              <w:t>14.20</w:t>
            </w:r>
          </w:p>
        </w:tc>
        <w:tc>
          <w:tcPr>
            <w:tcW w:w="1008" w:type="dxa"/>
            <w:vAlign w:val="center"/>
            <w:hideMark/>
          </w:tcPr>
          <w:p w14:paraId="4AB25B17"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07F0F516" w14:textId="77777777" w:rsidTr="00F555E9">
        <w:trPr>
          <w:trHeight w:val="165"/>
        </w:trPr>
        <w:tc>
          <w:tcPr>
            <w:tcW w:w="360" w:type="dxa"/>
            <w:vAlign w:val="center"/>
            <w:hideMark/>
          </w:tcPr>
          <w:p w14:paraId="1191F515" w14:textId="77777777" w:rsidR="00E42721" w:rsidRPr="00312D86" w:rsidRDefault="00E42721" w:rsidP="00F555E9">
            <w:pPr>
              <w:snapToGrid w:val="0"/>
              <w:rPr>
                <w:sz w:val="16"/>
                <w:szCs w:val="16"/>
              </w:rPr>
            </w:pPr>
            <w:r w:rsidRPr="00312D86">
              <w:rPr>
                <w:color w:val="000000"/>
                <w:sz w:val="16"/>
                <w:szCs w:val="16"/>
              </w:rPr>
              <w:t>1064</w:t>
            </w:r>
          </w:p>
        </w:tc>
        <w:tc>
          <w:tcPr>
            <w:tcW w:w="864" w:type="dxa"/>
            <w:vAlign w:val="center"/>
            <w:hideMark/>
          </w:tcPr>
          <w:p w14:paraId="2773EB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52F30B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E6C2D0E"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
          <w:p w14:paraId="37092663"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751275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034E7BB"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68AAE9A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FD22A51" w14:textId="77777777" w:rsidR="00E42721" w:rsidRPr="009B3DCC" w:rsidRDefault="00E42721" w:rsidP="00F555E9">
            <w:pPr>
              <w:snapToGrid w:val="0"/>
              <w:jc w:val="center"/>
              <w:rPr>
                <w:sz w:val="16"/>
                <w:szCs w:val="16"/>
              </w:rPr>
            </w:pPr>
            <w:r w:rsidRPr="00266687">
              <w:rPr>
                <w:color w:val="000000"/>
                <w:sz w:val="16"/>
                <w:szCs w:val="16"/>
              </w:rPr>
              <w:t>14.90</w:t>
            </w:r>
          </w:p>
        </w:tc>
        <w:tc>
          <w:tcPr>
            <w:tcW w:w="1008" w:type="dxa"/>
            <w:vAlign w:val="center"/>
            <w:hideMark/>
          </w:tcPr>
          <w:p w14:paraId="3CAE5B4A"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7A0A5909" w14:textId="77777777" w:rsidTr="00F555E9">
        <w:trPr>
          <w:trHeight w:val="165"/>
        </w:trPr>
        <w:tc>
          <w:tcPr>
            <w:tcW w:w="360" w:type="dxa"/>
            <w:vAlign w:val="center"/>
            <w:hideMark/>
          </w:tcPr>
          <w:p w14:paraId="41F7003E" w14:textId="77777777" w:rsidR="00E42721" w:rsidRPr="00312D86" w:rsidRDefault="00E42721" w:rsidP="00F555E9">
            <w:pPr>
              <w:snapToGrid w:val="0"/>
              <w:rPr>
                <w:sz w:val="16"/>
                <w:szCs w:val="16"/>
              </w:rPr>
            </w:pPr>
            <w:r w:rsidRPr="00312D86">
              <w:rPr>
                <w:color w:val="000000"/>
                <w:sz w:val="16"/>
                <w:szCs w:val="16"/>
              </w:rPr>
              <w:t>1065</w:t>
            </w:r>
          </w:p>
        </w:tc>
        <w:tc>
          <w:tcPr>
            <w:tcW w:w="864" w:type="dxa"/>
            <w:vAlign w:val="center"/>
            <w:hideMark/>
          </w:tcPr>
          <w:p w14:paraId="3BD12DA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2D1456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1610D57"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
          <w:p w14:paraId="5349728F"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43BCBB6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A6D5380"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0F29387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B689E80"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379569D8"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2BE393F6" w14:textId="77777777" w:rsidTr="00F555E9">
        <w:trPr>
          <w:trHeight w:val="165"/>
        </w:trPr>
        <w:tc>
          <w:tcPr>
            <w:tcW w:w="360" w:type="dxa"/>
            <w:vAlign w:val="center"/>
            <w:hideMark/>
          </w:tcPr>
          <w:p w14:paraId="7A0698BD" w14:textId="77777777" w:rsidR="00E42721" w:rsidRPr="00312D86" w:rsidRDefault="00E42721" w:rsidP="00F555E9">
            <w:pPr>
              <w:snapToGrid w:val="0"/>
              <w:rPr>
                <w:sz w:val="16"/>
                <w:szCs w:val="16"/>
              </w:rPr>
            </w:pPr>
            <w:r w:rsidRPr="00312D86">
              <w:rPr>
                <w:color w:val="000000"/>
                <w:sz w:val="16"/>
                <w:szCs w:val="16"/>
              </w:rPr>
              <w:t>1066</w:t>
            </w:r>
          </w:p>
        </w:tc>
        <w:tc>
          <w:tcPr>
            <w:tcW w:w="864" w:type="dxa"/>
            <w:vAlign w:val="center"/>
            <w:hideMark/>
          </w:tcPr>
          <w:p w14:paraId="6A1E8F3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68CA88"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C2E9AED"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
          <w:p w14:paraId="42FA2F91"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12FFB3B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69ECF8B"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458CF3B1"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4B6DB23B" w14:textId="77777777" w:rsidR="00E42721" w:rsidRPr="009B3DCC" w:rsidRDefault="00E42721" w:rsidP="00F555E9">
            <w:pPr>
              <w:snapToGrid w:val="0"/>
              <w:jc w:val="center"/>
              <w:rPr>
                <w:sz w:val="16"/>
                <w:szCs w:val="16"/>
              </w:rPr>
            </w:pPr>
            <w:r w:rsidRPr="00266687">
              <w:rPr>
                <w:color w:val="000000"/>
                <w:sz w:val="16"/>
                <w:szCs w:val="16"/>
              </w:rPr>
              <w:t>4.90</w:t>
            </w:r>
          </w:p>
        </w:tc>
        <w:tc>
          <w:tcPr>
            <w:tcW w:w="1008" w:type="dxa"/>
            <w:vAlign w:val="center"/>
            <w:hideMark/>
          </w:tcPr>
          <w:p w14:paraId="4A5B4E9C"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635C1FC3" w14:textId="77777777" w:rsidTr="00F555E9">
        <w:trPr>
          <w:trHeight w:val="165"/>
        </w:trPr>
        <w:tc>
          <w:tcPr>
            <w:tcW w:w="360" w:type="dxa"/>
            <w:vAlign w:val="center"/>
            <w:hideMark/>
          </w:tcPr>
          <w:p w14:paraId="54AFFD50" w14:textId="77777777" w:rsidR="00E42721" w:rsidRPr="00312D86" w:rsidRDefault="00E42721" w:rsidP="00F555E9">
            <w:pPr>
              <w:snapToGrid w:val="0"/>
              <w:rPr>
                <w:sz w:val="16"/>
                <w:szCs w:val="16"/>
              </w:rPr>
            </w:pPr>
            <w:r w:rsidRPr="00312D86">
              <w:rPr>
                <w:color w:val="000000"/>
                <w:sz w:val="16"/>
                <w:szCs w:val="16"/>
              </w:rPr>
              <w:t>1067</w:t>
            </w:r>
          </w:p>
        </w:tc>
        <w:tc>
          <w:tcPr>
            <w:tcW w:w="864" w:type="dxa"/>
            <w:vAlign w:val="center"/>
            <w:hideMark/>
          </w:tcPr>
          <w:p w14:paraId="7E95C1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234CF7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F08B1C5"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
          <w:p w14:paraId="1B98B7B9"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4CCCEFE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D1D2805"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12952841"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F35F065"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53544807"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35B044EF" w14:textId="77777777" w:rsidTr="00F555E9">
        <w:trPr>
          <w:trHeight w:val="165"/>
        </w:trPr>
        <w:tc>
          <w:tcPr>
            <w:tcW w:w="360" w:type="dxa"/>
            <w:vAlign w:val="center"/>
            <w:hideMark/>
          </w:tcPr>
          <w:p w14:paraId="603B7945" w14:textId="77777777" w:rsidR="00E42721" w:rsidRPr="00312D86" w:rsidRDefault="00E42721" w:rsidP="00F555E9">
            <w:pPr>
              <w:snapToGrid w:val="0"/>
              <w:rPr>
                <w:sz w:val="16"/>
                <w:szCs w:val="16"/>
              </w:rPr>
            </w:pPr>
            <w:r w:rsidRPr="00312D86">
              <w:rPr>
                <w:color w:val="000000"/>
                <w:sz w:val="16"/>
                <w:szCs w:val="16"/>
              </w:rPr>
              <w:t>1068</w:t>
            </w:r>
          </w:p>
        </w:tc>
        <w:tc>
          <w:tcPr>
            <w:tcW w:w="864" w:type="dxa"/>
            <w:vAlign w:val="center"/>
            <w:hideMark/>
          </w:tcPr>
          <w:p w14:paraId="64A8287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224C28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748A84F"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
          <w:p w14:paraId="396DE007"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473833C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2280F58"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65E194E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A1B793B" w14:textId="77777777" w:rsidR="00E42721" w:rsidRPr="009B3DCC" w:rsidRDefault="00E42721" w:rsidP="00F555E9">
            <w:pPr>
              <w:snapToGrid w:val="0"/>
              <w:jc w:val="center"/>
              <w:rPr>
                <w:sz w:val="16"/>
                <w:szCs w:val="16"/>
              </w:rPr>
            </w:pPr>
            <w:r w:rsidRPr="00266687">
              <w:rPr>
                <w:color w:val="000000"/>
                <w:sz w:val="16"/>
                <w:szCs w:val="16"/>
              </w:rPr>
              <w:t>6.50</w:t>
            </w:r>
          </w:p>
        </w:tc>
        <w:tc>
          <w:tcPr>
            <w:tcW w:w="1008" w:type="dxa"/>
            <w:vAlign w:val="center"/>
            <w:hideMark/>
          </w:tcPr>
          <w:p w14:paraId="2B068F32"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652CCD24" w14:textId="77777777" w:rsidTr="00F555E9">
        <w:trPr>
          <w:trHeight w:val="165"/>
        </w:trPr>
        <w:tc>
          <w:tcPr>
            <w:tcW w:w="360" w:type="dxa"/>
            <w:vAlign w:val="center"/>
            <w:hideMark/>
          </w:tcPr>
          <w:p w14:paraId="46516183" w14:textId="77777777" w:rsidR="00E42721" w:rsidRPr="00312D86" w:rsidRDefault="00E42721" w:rsidP="00F555E9">
            <w:pPr>
              <w:snapToGrid w:val="0"/>
              <w:rPr>
                <w:sz w:val="16"/>
                <w:szCs w:val="16"/>
              </w:rPr>
            </w:pPr>
            <w:r w:rsidRPr="00312D86">
              <w:rPr>
                <w:color w:val="000000"/>
                <w:sz w:val="16"/>
                <w:szCs w:val="16"/>
              </w:rPr>
              <w:t>1069</w:t>
            </w:r>
          </w:p>
        </w:tc>
        <w:tc>
          <w:tcPr>
            <w:tcW w:w="864" w:type="dxa"/>
            <w:vAlign w:val="center"/>
            <w:hideMark/>
          </w:tcPr>
          <w:p w14:paraId="3B16AC8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FE51A3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32ACCA0"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
          <w:p w14:paraId="5BF8F5A8"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78F51E9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EA2C07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4BFB2E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93F6856" w14:textId="77777777" w:rsidR="00E42721" w:rsidRPr="009B3DCC" w:rsidRDefault="00E42721" w:rsidP="00F555E9">
            <w:pPr>
              <w:snapToGrid w:val="0"/>
              <w:jc w:val="center"/>
              <w:rPr>
                <w:sz w:val="16"/>
                <w:szCs w:val="16"/>
              </w:rPr>
            </w:pPr>
            <w:r w:rsidRPr="00266687">
              <w:rPr>
                <w:color w:val="000000"/>
                <w:sz w:val="16"/>
                <w:szCs w:val="16"/>
              </w:rPr>
              <w:t>6.70</w:t>
            </w:r>
          </w:p>
        </w:tc>
        <w:tc>
          <w:tcPr>
            <w:tcW w:w="1008" w:type="dxa"/>
            <w:vAlign w:val="center"/>
            <w:hideMark/>
          </w:tcPr>
          <w:p w14:paraId="1092A767"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FBCF6AA" w14:textId="77777777" w:rsidTr="00F555E9">
        <w:trPr>
          <w:trHeight w:val="165"/>
        </w:trPr>
        <w:tc>
          <w:tcPr>
            <w:tcW w:w="360" w:type="dxa"/>
            <w:vAlign w:val="center"/>
            <w:hideMark/>
          </w:tcPr>
          <w:p w14:paraId="02C6DD29" w14:textId="77777777" w:rsidR="00E42721" w:rsidRPr="00312D86" w:rsidRDefault="00E42721" w:rsidP="00F555E9">
            <w:pPr>
              <w:snapToGrid w:val="0"/>
              <w:rPr>
                <w:sz w:val="16"/>
                <w:szCs w:val="16"/>
              </w:rPr>
            </w:pPr>
            <w:r w:rsidRPr="00312D86">
              <w:rPr>
                <w:color w:val="000000"/>
                <w:sz w:val="16"/>
                <w:szCs w:val="16"/>
              </w:rPr>
              <w:t>1070</w:t>
            </w:r>
          </w:p>
        </w:tc>
        <w:tc>
          <w:tcPr>
            <w:tcW w:w="864" w:type="dxa"/>
            <w:vAlign w:val="center"/>
            <w:hideMark/>
          </w:tcPr>
          <w:p w14:paraId="221F23C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FAC070D"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59736F8"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
          <w:p w14:paraId="3524993E"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5817AE7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F8E293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BCFC5C0"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CE21504" w14:textId="77777777" w:rsidR="00E42721" w:rsidRPr="009B3DCC" w:rsidRDefault="00E42721" w:rsidP="00F555E9">
            <w:pPr>
              <w:snapToGrid w:val="0"/>
              <w:jc w:val="center"/>
              <w:rPr>
                <w:sz w:val="16"/>
                <w:szCs w:val="16"/>
              </w:rPr>
            </w:pPr>
            <w:r w:rsidRPr="00266687">
              <w:rPr>
                <w:color w:val="000000"/>
                <w:sz w:val="16"/>
                <w:szCs w:val="16"/>
              </w:rPr>
              <w:t>9.50</w:t>
            </w:r>
          </w:p>
        </w:tc>
        <w:tc>
          <w:tcPr>
            <w:tcW w:w="1008" w:type="dxa"/>
            <w:vAlign w:val="center"/>
            <w:hideMark/>
          </w:tcPr>
          <w:p w14:paraId="684D121E"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547891CC" w14:textId="77777777" w:rsidTr="00F555E9">
        <w:trPr>
          <w:trHeight w:val="180"/>
        </w:trPr>
        <w:tc>
          <w:tcPr>
            <w:tcW w:w="360" w:type="dxa"/>
            <w:vAlign w:val="center"/>
            <w:hideMark/>
          </w:tcPr>
          <w:p w14:paraId="3F4FDBEF" w14:textId="77777777" w:rsidR="00E42721" w:rsidRPr="00312D86" w:rsidRDefault="00E42721" w:rsidP="00F555E9">
            <w:pPr>
              <w:snapToGrid w:val="0"/>
              <w:rPr>
                <w:sz w:val="16"/>
                <w:szCs w:val="16"/>
              </w:rPr>
            </w:pPr>
            <w:r w:rsidRPr="00312D86">
              <w:rPr>
                <w:color w:val="000000"/>
                <w:sz w:val="16"/>
                <w:szCs w:val="16"/>
              </w:rPr>
              <w:lastRenderedPageBreak/>
              <w:t>1071</w:t>
            </w:r>
          </w:p>
        </w:tc>
        <w:tc>
          <w:tcPr>
            <w:tcW w:w="864" w:type="dxa"/>
            <w:vAlign w:val="center"/>
            <w:hideMark/>
          </w:tcPr>
          <w:p w14:paraId="75B5232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113A73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A033E4E"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
          <w:p w14:paraId="5979EED5"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35CC399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6C967D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7A24A40"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8073F50" w14:textId="77777777" w:rsidR="00E42721" w:rsidRPr="009B3DCC" w:rsidRDefault="00E42721" w:rsidP="00F555E9">
            <w:pPr>
              <w:snapToGrid w:val="0"/>
              <w:jc w:val="center"/>
              <w:rPr>
                <w:sz w:val="16"/>
                <w:szCs w:val="16"/>
              </w:rPr>
            </w:pPr>
            <w:r w:rsidRPr="00266687">
              <w:rPr>
                <w:color w:val="000000"/>
                <w:sz w:val="16"/>
                <w:szCs w:val="16"/>
              </w:rPr>
              <w:t>10.50</w:t>
            </w:r>
          </w:p>
        </w:tc>
        <w:tc>
          <w:tcPr>
            <w:tcW w:w="1008" w:type="dxa"/>
            <w:vAlign w:val="center"/>
            <w:hideMark/>
          </w:tcPr>
          <w:p w14:paraId="69148D2B"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64ADBEB9" w14:textId="77777777" w:rsidTr="00F555E9">
        <w:trPr>
          <w:trHeight w:val="165"/>
        </w:trPr>
        <w:tc>
          <w:tcPr>
            <w:tcW w:w="360" w:type="dxa"/>
            <w:vAlign w:val="center"/>
            <w:hideMark/>
          </w:tcPr>
          <w:p w14:paraId="307E1D85" w14:textId="77777777" w:rsidR="00E42721" w:rsidRPr="00312D86" w:rsidRDefault="00E42721" w:rsidP="00F555E9">
            <w:pPr>
              <w:snapToGrid w:val="0"/>
              <w:rPr>
                <w:sz w:val="16"/>
                <w:szCs w:val="16"/>
              </w:rPr>
            </w:pPr>
            <w:r w:rsidRPr="00312D86">
              <w:rPr>
                <w:color w:val="000000"/>
                <w:sz w:val="16"/>
                <w:szCs w:val="16"/>
              </w:rPr>
              <w:t>1072</w:t>
            </w:r>
          </w:p>
        </w:tc>
        <w:tc>
          <w:tcPr>
            <w:tcW w:w="864" w:type="dxa"/>
            <w:vAlign w:val="center"/>
            <w:hideMark/>
          </w:tcPr>
          <w:p w14:paraId="713F4C0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455C600"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999ACDE"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
          <w:p w14:paraId="67898355"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2180470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13251C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279196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ACFC4BB" w14:textId="77777777" w:rsidR="00E42721" w:rsidRPr="009B3DCC" w:rsidRDefault="00E42721" w:rsidP="00F555E9">
            <w:pPr>
              <w:snapToGrid w:val="0"/>
              <w:jc w:val="center"/>
              <w:rPr>
                <w:sz w:val="16"/>
                <w:szCs w:val="16"/>
              </w:rPr>
            </w:pPr>
            <w:r w:rsidRPr="00266687">
              <w:rPr>
                <w:color w:val="000000"/>
                <w:sz w:val="16"/>
                <w:szCs w:val="16"/>
              </w:rPr>
              <w:t>12.90</w:t>
            </w:r>
          </w:p>
        </w:tc>
        <w:tc>
          <w:tcPr>
            <w:tcW w:w="1008" w:type="dxa"/>
            <w:vAlign w:val="center"/>
            <w:hideMark/>
          </w:tcPr>
          <w:p w14:paraId="1FBB04A4"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26D022D4" w14:textId="77777777" w:rsidTr="00F555E9">
        <w:trPr>
          <w:trHeight w:val="165"/>
        </w:trPr>
        <w:tc>
          <w:tcPr>
            <w:tcW w:w="360" w:type="dxa"/>
            <w:vAlign w:val="center"/>
            <w:hideMark/>
          </w:tcPr>
          <w:p w14:paraId="787AB36B" w14:textId="77777777" w:rsidR="00E42721" w:rsidRPr="00312D86" w:rsidRDefault="00E42721" w:rsidP="00F555E9">
            <w:pPr>
              <w:snapToGrid w:val="0"/>
              <w:rPr>
                <w:sz w:val="16"/>
                <w:szCs w:val="16"/>
              </w:rPr>
            </w:pPr>
            <w:r w:rsidRPr="00312D86">
              <w:rPr>
                <w:color w:val="000000"/>
                <w:sz w:val="16"/>
                <w:szCs w:val="16"/>
              </w:rPr>
              <w:t>1073</w:t>
            </w:r>
          </w:p>
        </w:tc>
        <w:tc>
          <w:tcPr>
            <w:tcW w:w="864" w:type="dxa"/>
            <w:vAlign w:val="center"/>
            <w:hideMark/>
          </w:tcPr>
          <w:p w14:paraId="1642058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DDA2CF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5FB9FF3"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
          <w:p w14:paraId="11340B51"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14A2D45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5B8734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02C5A8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09A4CDA" w14:textId="77777777" w:rsidR="00E42721" w:rsidRPr="009B3DCC" w:rsidRDefault="00E42721" w:rsidP="00F555E9">
            <w:pPr>
              <w:snapToGrid w:val="0"/>
              <w:jc w:val="center"/>
              <w:rPr>
                <w:sz w:val="16"/>
                <w:szCs w:val="16"/>
              </w:rPr>
            </w:pPr>
            <w:r w:rsidRPr="00266687">
              <w:rPr>
                <w:color w:val="000000"/>
                <w:sz w:val="16"/>
                <w:szCs w:val="16"/>
              </w:rPr>
              <w:t>9.20</w:t>
            </w:r>
          </w:p>
        </w:tc>
        <w:tc>
          <w:tcPr>
            <w:tcW w:w="1008" w:type="dxa"/>
            <w:vAlign w:val="center"/>
            <w:hideMark/>
          </w:tcPr>
          <w:p w14:paraId="4A83368A"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6CCA6403" w14:textId="77777777" w:rsidTr="00F555E9">
        <w:trPr>
          <w:trHeight w:val="165"/>
        </w:trPr>
        <w:tc>
          <w:tcPr>
            <w:tcW w:w="360" w:type="dxa"/>
            <w:vAlign w:val="center"/>
            <w:hideMark/>
          </w:tcPr>
          <w:p w14:paraId="19D4D890" w14:textId="77777777" w:rsidR="00E42721" w:rsidRPr="00312D86" w:rsidRDefault="00E42721" w:rsidP="00F555E9">
            <w:pPr>
              <w:snapToGrid w:val="0"/>
              <w:rPr>
                <w:sz w:val="16"/>
                <w:szCs w:val="16"/>
              </w:rPr>
            </w:pPr>
            <w:r w:rsidRPr="00312D86">
              <w:rPr>
                <w:color w:val="000000"/>
                <w:sz w:val="16"/>
                <w:szCs w:val="16"/>
              </w:rPr>
              <w:t>1074</w:t>
            </w:r>
          </w:p>
        </w:tc>
        <w:tc>
          <w:tcPr>
            <w:tcW w:w="864" w:type="dxa"/>
            <w:vAlign w:val="center"/>
            <w:hideMark/>
          </w:tcPr>
          <w:p w14:paraId="1584D2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39E58F3"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CC7287D"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
          <w:p w14:paraId="4F68FE74"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09F6871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1A8C30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2500A83"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3B02B4A" w14:textId="77777777" w:rsidR="00E42721" w:rsidRPr="009B3DCC" w:rsidRDefault="00E42721" w:rsidP="00F555E9">
            <w:pPr>
              <w:snapToGrid w:val="0"/>
              <w:jc w:val="center"/>
              <w:rPr>
                <w:sz w:val="16"/>
                <w:szCs w:val="16"/>
              </w:rPr>
            </w:pPr>
            <w:r w:rsidRPr="00266687">
              <w:rPr>
                <w:color w:val="000000"/>
                <w:sz w:val="16"/>
                <w:szCs w:val="16"/>
              </w:rPr>
              <w:t>11.70</w:t>
            </w:r>
          </w:p>
        </w:tc>
        <w:tc>
          <w:tcPr>
            <w:tcW w:w="1008" w:type="dxa"/>
            <w:vAlign w:val="center"/>
            <w:hideMark/>
          </w:tcPr>
          <w:p w14:paraId="78799EB4"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7F7AC8AB" w14:textId="77777777" w:rsidTr="00F555E9">
        <w:trPr>
          <w:trHeight w:val="165"/>
        </w:trPr>
        <w:tc>
          <w:tcPr>
            <w:tcW w:w="360" w:type="dxa"/>
            <w:vAlign w:val="center"/>
            <w:hideMark/>
          </w:tcPr>
          <w:p w14:paraId="2B6BB469" w14:textId="77777777" w:rsidR="00E42721" w:rsidRPr="00312D86" w:rsidRDefault="00E42721" w:rsidP="00F555E9">
            <w:pPr>
              <w:snapToGrid w:val="0"/>
              <w:rPr>
                <w:sz w:val="16"/>
                <w:szCs w:val="16"/>
              </w:rPr>
            </w:pPr>
            <w:r w:rsidRPr="00312D86">
              <w:rPr>
                <w:color w:val="000000"/>
                <w:sz w:val="16"/>
                <w:szCs w:val="16"/>
              </w:rPr>
              <w:t>1075</w:t>
            </w:r>
          </w:p>
        </w:tc>
        <w:tc>
          <w:tcPr>
            <w:tcW w:w="864" w:type="dxa"/>
            <w:vAlign w:val="center"/>
            <w:hideMark/>
          </w:tcPr>
          <w:p w14:paraId="5DF4FA9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A3E0930"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58F32EDB"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
          <w:p w14:paraId="04597F26"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786F846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9368A8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C6E333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AB09A34" w14:textId="77777777" w:rsidR="00E42721" w:rsidRPr="009B3DCC" w:rsidRDefault="00E42721" w:rsidP="00F555E9">
            <w:pPr>
              <w:snapToGrid w:val="0"/>
              <w:jc w:val="center"/>
              <w:rPr>
                <w:sz w:val="16"/>
                <w:szCs w:val="16"/>
              </w:rPr>
            </w:pPr>
            <w:r w:rsidRPr="00266687">
              <w:rPr>
                <w:color w:val="000000"/>
                <w:sz w:val="16"/>
                <w:szCs w:val="16"/>
              </w:rPr>
              <w:t>12.40</w:t>
            </w:r>
          </w:p>
        </w:tc>
        <w:tc>
          <w:tcPr>
            <w:tcW w:w="1008" w:type="dxa"/>
            <w:vAlign w:val="center"/>
            <w:hideMark/>
          </w:tcPr>
          <w:p w14:paraId="44189E39"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073F1970" w14:textId="77777777" w:rsidTr="00F555E9">
        <w:trPr>
          <w:trHeight w:val="165"/>
        </w:trPr>
        <w:tc>
          <w:tcPr>
            <w:tcW w:w="360" w:type="dxa"/>
            <w:vAlign w:val="center"/>
            <w:hideMark/>
          </w:tcPr>
          <w:p w14:paraId="247151C4" w14:textId="77777777" w:rsidR="00E42721" w:rsidRPr="00312D86" w:rsidRDefault="00E42721" w:rsidP="00F555E9">
            <w:pPr>
              <w:snapToGrid w:val="0"/>
              <w:rPr>
                <w:sz w:val="16"/>
                <w:szCs w:val="16"/>
              </w:rPr>
            </w:pPr>
            <w:r w:rsidRPr="00312D86">
              <w:rPr>
                <w:color w:val="000000"/>
                <w:sz w:val="16"/>
                <w:szCs w:val="16"/>
              </w:rPr>
              <w:t>1076</w:t>
            </w:r>
          </w:p>
        </w:tc>
        <w:tc>
          <w:tcPr>
            <w:tcW w:w="864" w:type="dxa"/>
            <w:vAlign w:val="center"/>
            <w:hideMark/>
          </w:tcPr>
          <w:p w14:paraId="2A5A999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0C39B22"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B2360AA"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
          <w:p w14:paraId="3740103B"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2FBB834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7A8C89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124E5E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F93E770" w14:textId="77777777" w:rsidR="00E42721" w:rsidRPr="009B3DCC" w:rsidRDefault="00E42721" w:rsidP="00F555E9">
            <w:pPr>
              <w:snapToGrid w:val="0"/>
              <w:jc w:val="center"/>
              <w:rPr>
                <w:sz w:val="16"/>
                <w:szCs w:val="16"/>
              </w:rPr>
            </w:pPr>
            <w:r w:rsidRPr="00266687">
              <w:rPr>
                <w:color w:val="000000"/>
                <w:sz w:val="16"/>
                <w:szCs w:val="16"/>
              </w:rPr>
              <w:t>16.00</w:t>
            </w:r>
          </w:p>
        </w:tc>
        <w:tc>
          <w:tcPr>
            <w:tcW w:w="1008" w:type="dxa"/>
            <w:vAlign w:val="center"/>
            <w:hideMark/>
          </w:tcPr>
          <w:p w14:paraId="1822B9D0"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58BA8D02" w14:textId="77777777" w:rsidTr="00F555E9">
        <w:trPr>
          <w:trHeight w:val="165"/>
        </w:trPr>
        <w:tc>
          <w:tcPr>
            <w:tcW w:w="360" w:type="dxa"/>
            <w:vAlign w:val="center"/>
            <w:hideMark/>
          </w:tcPr>
          <w:p w14:paraId="1ABF8BFF" w14:textId="77777777" w:rsidR="00E42721" w:rsidRPr="00312D86" w:rsidRDefault="00E42721" w:rsidP="00F555E9">
            <w:pPr>
              <w:snapToGrid w:val="0"/>
              <w:rPr>
                <w:sz w:val="16"/>
                <w:szCs w:val="16"/>
              </w:rPr>
            </w:pPr>
            <w:r w:rsidRPr="00312D86">
              <w:rPr>
                <w:color w:val="000000"/>
                <w:sz w:val="16"/>
                <w:szCs w:val="16"/>
              </w:rPr>
              <w:t>1077</w:t>
            </w:r>
          </w:p>
        </w:tc>
        <w:tc>
          <w:tcPr>
            <w:tcW w:w="864" w:type="dxa"/>
            <w:vAlign w:val="center"/>
            <w:hideMark/>
          </w:tcPr>
          <w:p w14:paraId="416A72D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BC4FE6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F60436E"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6B07AB86"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204C285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4B48AC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D3C500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DD6F9AE" w14:textId="77777777" w:rsidR="00E42721" w:rsidRPr="009B3DCC" w:rsidRDefault="00E42721" w:rsidP="00F555E9">
            <w:pPr>
              <w:snapToGrid w:val="0"/>
              <w:jc w:val="center"/>
              <w:rPr>
                <w:sz w:val="16"/>
                <w:szCs w:val="16"/>
              </w:rPr>
            </w:pPr>
            <w:r w:rsidRPr="00266687">
              <w:rPr>
                <w:color w:val="000000"/>
                <w:sz w:val="16"/>
                <w:szCs w:val="16"/>
              </w:rPr>
              <w:t>15.90</w:t>
            </w:r>
          </w:p>
        </w:tc>
        <w:tc>
          <w:tcPr>
            <w:tcW w:w="1008" w:type="dxa"/>
            <w:vAlign w:val="center"/>
            <w:hideMark/>
          </w:tcPr>
          <w:p w14:paraId="4B355995"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1487D34D" w14:textId="77777777" w:rsidTr="00F555E9">
        <w:trPr>
          <w:trHeight w:val="165"/>
        </w:trPr>
        <w:tc>
          <w:tcPr>
            <w:tcW w:w="360" w:type="dxa"/>
            <w:vAlign w:val="center"/>
            <w:hideMark/>
          </w:tcPr>
          <w:p w14:paraId="07C06471" w14:textId="77777777" w:rsidR="00E42721" w:rsidRPr="00312D86" w:rsidRDefault="00E42721" w:rsidP="00F555E9">
            <w:pPr>
              <w:snapToGrid w:val="0"/>
              <w:rPr>
                <w:sz w:val="16"/>
                <w:szCs w:val="16"/>
              </w:rPr>
            </w:pPr>
            <w:r w:rsidRPr="00312D86">
              <w:rPr>
                <w:color w:val="000000"/>
                <w:sz w:val="16"/>
                <w:szCs w:val="16"/>
              </w:rPr>
              <w:t>1078</w:t>
            </w:r>
          </w:p>
        </w:tc>
        <w:tc>
          <w:tcPr>
            <w:tcW w:w="864" w:type="dxa"/>
            <w:vAlign w:val="center"/>
            <w:hideMark/>
          </w:tcPr>
          <w:p w14:paraId="7AD9E6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47D859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E7BBEC3"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5C5219CD"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54B4BAF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47497D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7F25A09"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775154A" w14:textId="77777777" w:rsidR="00E42721" w:rsidRPr="009B3DCC" w:rsidRDefault="00E42721" w:rsidP="00F555E9">
            <w:pPr>
              <w:snapToGrid w:val="0"/>
              <w:jc w:val="center"/>
              <w:rPr>
                <w:sz w:val="16"/>
                <w:szCs w:val="16"/>
              </w:rPr>
            </w:pPr>
            <w:r w:rsidRPr="00266687">
              <w:rPr>
                <w:color w:val="000000"/>
                <w:sz w:val="16"/>
                <w:szCs w:val="16"/>
              </w:rPr>
              <w:t>17.20</w:t>
            </w:r>
          </w:p>
        </w:tc>
        <w:tc>
          <w:tcPr>
            <w:tcW w:w="1008" w:type="dxa"/>
            <w:vAlign w:val="center"/>
            <w:hideMark/>
          </w:tcPr>
          <w:p w14:paraId="51BE81D6"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39FC3C91" w14:textId="77777777" w:rsidTr="00F555E9">
        <w:trPr>
          <w:trHeight w:val="165"/>
        </w:trPr>
        <w:tc>
          <w:tcPr>
            <w:tcW w:w="360" w:type="dxa"/>
            <w:vAlign w:val="center"/>
            <w:hideMark/>
          </w:tcPr>
          <w:p w14:paraId="39C1DB4F" w14:textId="77777777" w:rsidR="00E42721" w:rsidRPr="00312D86" w:rsidRDefault="00E42721" w:rsidP="00F555E9">
            <w:pPr>
              <w:snapToGrid w:val="0"/>
              <w:rPr>
                <w:sz w:val="16"/>
                <w:szCs w:val="16"/>
              </w:rPr>
            </w:pPr>
            <w:r w:rsidRPr="00312D86">
              <w:rPr>
                <w:color w:val="000000"/>
                <w:sz w:val="16"/>
                <w:szCs w:val="16"/>
              </w:rPr>
              <w:t>1079</w:t>
            </w:r>
          </w:p>
        </w:tc>
        <w:tc>
          <w:tcPr>
            <w:tcW w:w="864" w:type="dxa"/>
            <w:vAlign w:val="center"/>
            <w:hideMark/>
          </w:tcPr>
          <w:p w14:paraId="5D0731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7F85B8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DDB511D"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31C372B8"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3214C4A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1C8086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1F79FA0"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3B3A427" w14:textId="77777777" w:rsidR="00E42721" w:rsidRPr="009B3DCC" w:rsidRDefault="00E42721" w:rsidP="00F555E9">
            <w:pPr>
              <w:snapToGrid w:val="0"/>
              <w:jc w:val="center"/>
              <w:rPr>
                <w:sz w:val="16"/>
                <w:szCs w:val="16"/>
              </w:rPr>
            </w:pPr>
            <w:r w:rsidRPr="00266687">
              <w:rPr>
                <w:color w:val="000000"/>
                <w:sz w:val="16"/>
                <w:szCs w:val="16"/>
              </w:rPr>
              <w:t>17.20</w:t>
            </w:r>
          </w:p>
        </w:tc>
        <w:tc>
          <w:tcPr>
            <w:tcW w:w="1008" w:type="dxa"/>
            <w:vAlign w:val="center"/>
            <w:hideMark/>
          </w:tcPr>
          <w:p w14:paraId="3DAD3CA4"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205B3838" w14:textId="77777777" w:rsidTr="00F555E9">
        <w:trPr>
          <w:trHeight w:val="165"/>
        </w:trPr>
        <w:tc>
          <w:tcPr>
            <w:tcW w:w="360" w:type="dxa"/>
            <w:vAlign w:val="center"/>
            <w:hideMark/>
          </w:tcPr>
          <w:p w14:paraId="1CAC4A1D" w14:textId="77777777" w:rsidR="00E42721" w:rsidRPr="00312D86" w:rsidRDefault="00E42721" w:rsidP="00F555E9">
            <w:pPr>
              <w:snapToGrid w:val="0"/>
              <w:rPr>
                <w:sz w:val="16"/>
                <w:szCs w:val="16"/>
              </w:rPr>
            </w:pPr>
            <w:r w:rsidRPr="00312D86">
              <w:rPr>
                <w:color w:val="000000"/>
                <w:sz w:val="16"/>
                <w:szCs w:val="16"/>
              </w:rPr>
              <w:t>1080</w:t>
            </w:r>
          </w:p>
        </w:tc>
        <w:tc>
          <w:tcPr>
            <w:tcW w:w="864" w:type="dxa"/>
            <w:vAlign w:val="center"/>
            <w:hideMark/>
          </w:tcPr>
          <w:p w14:paraId="18A4004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6AC1B3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39C918C"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5888AB22"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0E1A1A2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A6B46F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08DDC3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D4671E3" w14:textId="77777777" w:rsidR="00E42721" w:rsidRPr="009B3DCC" w:rsidRDefault="00E42721" w:rsidP="00F555E9">
            <w:pPr>
              <w:snapToGrid w:val="0"/>
              <w:jc w:val="center"/>
              <w:rPr>
                <w:sz w:val="16"/>
                <w:szCs w:val="16"/>
              </w:rPr>
            </w:pPr>
            <w:r w:rsidRPr="00266687">
              <w:rPr>
                <w:color w:val="000000"/>
                <w:sz w:val="16"/>
                <w:szCs w:val="16"/>
              </w:rPr>
              <w:t>22.40</w:t>
            </w:r>
          </w:p>
        </w:tc>
        <w:tc>
          <w:tcPr>
            <w:tcW w:w="1008" w:type="dxa"/>
            <w:vAlign w:val="center"/>
            <w:hideMark/>
          </w:tcPr>
          <w:p w14:paraId="128C02FC"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1C4AFF7E" w14:textId="77777777" w:rsidTr="00F555E9">
        <w:trPr>
          <w:trHeight w:val="165"/>
        </w:trPr>
        <w:tc>
          <w:tcPr>
            <w:tcW w:w="360" w:type="dxa"/>
            <w:vAlign w:val="center"/>
            <w:hideMark/>
          </w:tcPr>
          <w:p w14:paraId="6688786F" w14:textId="77777777" w:rsidR="00E42721" w:rsidRPr="00312D86" w:rsidRDefault="00E42721" w:rsidP="00F555E9">
            <w:pPr>
              <w:snapToGrid w:val="0"/>
              <w:rPr>
                <w:sz w:val="16"/>
                <w:szCs w:val="16"/>
              </w:rPr>
            </w:pPr>
            <w:r w:rsidRPr="00312D86">
              <w:rPr>
                <w:color w:val="000000"/>
                <w:sz w:val="16"/>
                <w:szCs w:val="16"/>
              </w:rPr>
              <w:t>1081</w:t>
            </w:r>
          </w:p>
        </w:tc>
        <w:tc>
          <w:tcPr>
            <w:tcW w:w="864" w:type="dxa"/>
            <w:vAlign w:val="center"/>
            <w:hideMark/>
          </w:tcPr>
          <w:p w14:paraId="1C812E1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2D1F42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B918204"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
          <w:p w14:paraId="4835D694"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5475C0C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472A54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D3AA99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E8822A6"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57A627A0"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6C71A23B" w14:textId="77777777" w:rsidTr="00F555E9">
        <w:trPr>
          <w:trHeight w:val="165"/>
        </w:trPr>
        <w:tc>
          <w:tcPr>
            <w:tcW w:w="360" w:type="dxa"/>
            <w:vAlign w:val="center"/>
            <w:hideMark/>
          </w:tcPr>
          <w:p w14:paraId="04383A80" w14:textId="77777777" w:rsidR="00E42721" w:rsidRPr="00312D86" w:rsidRDefault="00E42721" w:rsidP="00F555E9">
            <w:pPr>
              <w:snapToGrid w:val="0"/>
              <w:rPr>
                <w:sz w:val="16"/>
                <w:szCs w:val="16"/>
              </w:rPr>
            </w:pPr>
            <w:r w:rsidRPr="00312D86">
              <w:rPr>
                <w:color w:val="000000"/>
                <w:sz w:val="16"/>
                <w:szCs w:val="16"/>
              </w:rPr>
              <w:t>1082</w:t>
            </w:r>
          </w:p>
        </w:tc>
        <w:tc>
          <w:tcPr>
            <w:tcW w:w="864" w:type="dxa"/>
            <w:vAlign w:val="center"/>
            <w:hideMark/>
          </w:tcPr>
          <w:p w14:paraId="7C28FD0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B805FD8"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6E9BB03"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
          <w:p w14:paraId="1FB817E4"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7479495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BFF5B5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E5FA5B8"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6655596"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28916237"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28EC4D7B" w14:textId="77777777" w:rsidTr="00F555E9">
        <w:trPr>
          <w:trHeight w:val="165"/>
        </w:trPr>
        <w:tc>
          <w:tcPr>
            <w:tcW w:w="360" w:type="dxa"/>
            <w:vAlign w:val="center"/>
            <w:hideMark/>
          </w:tcPr>
          <w:p w14:paraId="5E69B1DC" w14:textId="77777777" w:rsidR="00E42721" w:rsidRPr="00312D86" w:rsidRDefault="00E42721" w:rsidP="00F555E9">
            <w:pPr>
              <w:snapToGrid w:val="0"/>
              <w:rPr>
                <w:sz w:val="16"/>
                <w:szCs w:val="16"/>
              </w:rPr>
            </w:pPr>
            <w:r w:rsidRPr="00312D86">
              <w:rPr>
                <w:color w:val="000000"/>
                <w:sz w:val="16"/>
                <w:szCs w:val="16"/>
              </w:rPr>
              <w:t>1083</w:t>
            </w:r>
          </w:p>
        </w:tc>
        <w:tc>
          <w:tcPr>
            <w:tcW w:w="864" w:type="dxa"/>
            <w:vAlign w:val="center"/>
            <w:hideMark/>
          </w:tcPr>
          <w:p w14:paraId="17D92BA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16C5A4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4CFD02D"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
          <w:p w14:paraId="2372104A"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69E79FD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5ECD39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97E120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486B685"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0F14B83A"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0B478FAD" w14:textId="77777777" w:rsidTr="00F555E9">
        <w:trPr>
          <w:trHeight w:val="165"/>
        </w:trPr>
        <w:tc>
          <w:tcPr>
            <w:tcW w:w="360" w:type="dxa"/>
            <w:vAlign w:val="center"/>
            <w:hideMark/>
          </w:tcPr>
          <w:p w14:paraId="0C653B4F" w14:textId="77777777" w:rsidR="00E42721" w:rsidRPr="00312D86" w:rsidRDefault="00E42721" w:rsidP="00F555E9">
            <w:pPr>
              <w:snapToGrid w:val="0"/>
              <w:rPr>
                <w:sz w:val="16"/>
                <w:szCs w:val="16"/>
              </w:rPr>
            </w:pPr>
            <w:r w:rsidRPr="00312D86">
              <w:rPr>
                <w:color w:val="000000"/>
                <w:sz w:val="16"/>
                <w:szCs w:val="16"/>
              </w:rPr>
              <w:t>1084</w:t>
            </w:r>
          </w:p>
        </w:tc>
        <w:tc>
          <w:tcPr>
            <w:tcW w:w="864" w:type="dxa"/>
            <w:vAlign w:val="center"/>
            <w:hideMark/>
          </w:tcPr>
          <w:p w14:paraId="22A0EE1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2DA982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70C3263"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
          <w:p w14:paraId="59F5E378"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492454D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1D7018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061D6C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479887A"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057597A7"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3D257AD0" w14:textId="77777777" w:rsidTr="00F555E9">
        <w:trPr>
          <w:trHeight w:val="165"/>
        </w:trPr>
        <w:tc>
          <w:tcPr>
            <w:tcW w:w="360" w:type="dxa"/>
            <w:vAlign w:val="center"/>
            <w:hideMark/>
          </w:tcPr>
          <w:p w14:paraId="535FA78E" w14:textId="77777777" w:rsidR="00E42721" w:rsidRPr="00312D86" w:rsidRDefault="00E42721" w:rsidP="00F555E9">
            <w:pPr>
              <w:snapToGrid w:val="0"/>
              <w:rPr>
                <w:sz w:val="16"/>
                <w:szCs w:val="16"/>
              </w:rPr>
            </w:pPr>
            <w:r w:rsidRPr="00312D86">
              <w:rPr>
                <w:color w:val="000000"/>
                <w:sz w:val="16"/>
                <w:szCs w:val="16"/>
              </w:rPr>
              <w:t>1085</w:t>
            </w:r>
          </w:p>
        </w:tc>
        <w:tc>
          <w:tcPr>
            <w:tcW w:w="864" w:type="dxa"/>
            <w:vAlign w:val="center"/>
            <w:hideMark/>
          </w:tcPr>
          <w:p w14:paraId="17ABC5E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3D42E8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E098AF7"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
          <w:p w14:paraId="7F252016"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4E4CDDA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5E064F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C8F8B3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9DC8B21" w14:textId="77777777" w:rsidR="00E42721" w:rsidRPr="009B3DCC" w:rsidRDefault="00E42721" w:rsidP="00F555E9">
            <w:pPr>
              <w:snapToGrid w:val="0"/>
              <w:jc w:val="center"/>
              <w:rPr>
                <w:sz w:val="16"/>
                <w:szCs w:val="16"/>
              </w:rPr>
            </w:pPr>
            <w:r w:rsidRPr="00266687">
              <w:rPr>
                <w:color w:val="000000"/>
                <w:sz w:val="16"/>
                <w:szCs w:val="16"/>
              </w:rPr>
              <w:t>4.90</w:t>
            </w:r>
          </w:p>
        </w:tc>
        <w:tc>
          <w:tcPr>
            <w:tcW w:w="1008" w:type="dxa"/>
            <w:vAlign w:val="center"/>
            <w:hideMark/>
          </w:tcPr>
          <w:p w14:paraId="4CD25C23"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5CACDAA1" w14:textId="77777777" w:rsidTr="00F555E9">
        <w:trPr>
          <w:trHeight w:val="180"/>
        </w:trPr>
        <w:tc>
          <w:tcPr>
            <w:tcW w:w="360" w:type="dxa"/>
            <w:vAlign w:val="center"/>
            <w:hideMark/>
          </w:tcPr>
          <w:p w14:paraId="61E55E12" w14:textId="77777777" w:rsidR="00E42721" w:rsidRPr="00312D86" w:rsidRDefault="00E42721" w:rsidP="00F555E9">
            <w:pPr>
              <w:snapToGrid w:val="0"/>
              <w:rPr>
                <w:sz w:val="16"/>
                <w:szCs w:val="16"/>
              </w:rPr>
            </w:pPr>
            <w:r w:rsidRPr="00312D86">
              <w:rPr>
                <w:color w:val="000000"/>
                <w:sz w:val="16"/>
                <w:szCs w:val="16"/>
              </w:rPr>
              <w:t>1086</w:t>
            </w:r>
          </w:p>
        </w:tc>
        <w:tc>
          <w:tcPr>
            <w:tcW w:w="864" w:type="dxa"/>
            <w:vAlign w:val="center"/>
            <w:hideMark/>
          </w:tcPr>
          <w:p w14:paraId="3756B09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3C1080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F5D4AA8"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
          <w:p w14:paraId="6905FAA0"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256CC6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8F60F0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2AC4002"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5208835"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5C164047"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6434BF25" w14:textId="77777777" w:rsidTr="00F555E9">
        <w:trPr>
          <w:trHeight w:val="165"/>
        </w:trPr>
        <w:tc>
          <w:tcPr>
            <w:tcW w:w="360" w:type="dxa"/>
            <w:vAlign w:val="center"/>
            <w:hideMark/>
          </w:tcPr>
          <w:p w14:paraId="6E4C2F79" w14:textId="77777777" w:rsidR="00E42721" w:rsidRPr="00312D86" w:rsidRDefault="00E42721" w:rsidP="00F555E9">
            <w:pPr>
              <w:snapToGrid w:val="0"/>
              <w:rPr>
                <w:sz w:val="16"/>
                <w:szCs w:val="16"/>
              </w:rPr>
            </w:pPr>
            <w:r w:rsidRPr="00312D86">
              <w:rPr>
                <w:color w:val="000000"/>
                <w:sz w:val="16"/>
                <w:szCs w:val="16"/>
              </w:rPr>
              <w:t>1087</w:t>
            </w:r>
          </w:p>
        </w:tc>
        <w:tc>
          <w:tcPr>
            <w:tcW w:w="864" w:type="dxa"/>
            <w:vAlign w:val="center"/>
            <w:hideMark/>
          </w:tcPr>
          <w:p w14:paraId="7BC61E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A96BE3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40CE1D6"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
          <w:p w14:paraId="7D4080B7"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2E96F29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FE5DD2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0630261"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15F26F8" w14:textId="77777777" w:rsidR="00E42721" w:rsidRPr="009B3DCC" w:rsidRDefault="00E42721" w:rsidP="00F555E9">
            <w:pPr>
              <w:snapToGrid w:val="0"/>
              <w:jc w:val="center"/>
              <w:rPr>
                <w:sz w:val="16"/>
                <w:szCs w:val="16"/>
              </w:rPr>
            </w:pPr>
            <w:r w:rsidRPr="00266687">
              <w:rPr>
                <w:color w:val="000000"/>
                <w:sz w:val="16"/>
                <w:szCs w:val="16"/>
              </w:rPr>
              <w:t>5.90</w:t>
            </w:r>
          </w:p>
        </w:tc>
        <w:tc>
          <w:tcPr>
            <w:tcW w:w="1008" w:type="dxa"/>
            <w:vAlign w:val="center"/>
            <w:hideMark/>
          </w:tcPr>
          <w:p w14:paraId="4A66C8DE"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641FF9CE" w14:textId="77777777" w:rsidTr="00F555E9">
        <w:trPr>
          <w:trHeight w:val="165"/>
        </w:trPr>
        <w:tc>
          <w:tcPr>
            <w:tcW w:w="360" w:type="dxa"/>
            <w:vAlign w:val="center"/>
            <w:hideMark/>
          </w:tcPr>
          <w:p w14:paraId="5695C7C1" w14:textId="77777777" w:rsidR="00E42721" w:rsidRPr="00312D86" w:rsidRDefault="00E42721" w:rsidP="00F555E9">
            <w:pPr>
              <w:snapToGrid w:val="0"/>
              <w:rPr>
                <w:sz w:val="16"/>
                <w:szCs w:val="16"/>
              </w:rPr>
            </w:pPr>
            <w:r w:rsidRPr="00312D86">
              <w:rPr>
                <w:color w:val="000000"/>
                <w:sz w:val="16"/>
                <w:szCs w:val="16"/>
              </w:rPr>
              <w:t>1088</w:t>
            </w:r>
          </w:p>
        </w:tc>
        <w:tc>
          <w:tcPr>
            <w:tcW w:w="864" w:type="dxa"/>
            <w:vAlign w:val="center"/>
            <w:hideMark/>
          </w:tcPr>
          <w:p w14:paraId="4B1D24B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817102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7D43396"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
          <w:p w14:paraId="52CBE5E5"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733F6B5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304D63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B9A190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1BDF0DC" w14:textId="77777777" w:rsidR="00E42721" w:rsidRPr="009B3DCC" w:rsidRDefault="00E42721" w:rsidP="00F555E9">
            <w:pPr>
              <w:snapToGrid w:val="0"/>
              <w:jc w:val="center"/>
              <w:rPr>
                <w:sz w:val="16"/>
                <w:szCs w:val="16"/>
              </w:rPr>
            </w:pPr>
            <w:r w:rsidRPr="00266687">
              <w:rPr>
                <w:color w:val="000000"/>
                <w:sz w:val="16"/>
                <w:szCs w:val="16"/>
              </w:rPr>
              <w:t>6.80</w:t>
            </w:r>
          </w:p>
        </w:tc>
        <w:tc>
          <w:tcPr>
            <w:tcW w:w="1008" w:type="dxa"/>
            <w:vAlign w:val="center"/>
            <w:hideMark/>
          </w:tcPr>
          <w:p w14:paraId="1ECE1C4A"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11E3F917" w14:textId="77777777" w:rsidTr="00F555E9">
        <w:trPr>
          <w:trHeight w:val="165"/>
        </w:trPr>
        <w:tc>
          <w:tcPr>
            <w:tcW w:w="360" w:type="dxa"/>
            <w:vAlign w:val="center"/>
            <w:hideMark/>
          </w:tcPr>
          <w:p w14:paraId="39BF3325" w14:textId="77777777" w:rsidR="00E42721" w:rsidRPr="00312D86" w:rsidRDefault="00E42721" w:rsidP="00F555E9">
            <w:pPr>
              <w:snapToGrid w:val="0"/>
              <w:rPr>
                <w:sz w:val="16"/>
                <w:szCs w:val="16"/>
              </w:rPr>
            </w:pPr>
            <w:r w:rsidRPr="00312D86">
              <w:rPr>
                <w:color w:val="000000"/>
                <w:sz w:val="16"/>
                <w:szCs w:val="16"/>
              </w:rPr>
              <w:t>1089</w:t>
            </w:r>
          </w:p>
        </w:tc>
        <w:tc>
          <w:tcPr>
            <w:tcW w:w="864" w:type="dxa"/>
            <w:vAlign w:val="center"/>
            <w:hideMark/>
          </w:tcPr>
          <w:p w14:paraId="7719EE1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8CF54B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4F226EF"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
          <w:p w14:paraId="58CC5D9D"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3330321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AFF79D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5F14DB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53F8347" w14:textId="77777777" w:rsidR="00E42721" w:rsidRPr="009B3DCC" w:rsidRDefault="00E42721" w:rsidP="00F555E9">
            <w:pPr>
              <w:snapToGrid w:val="0"/>
              <w:jc w:val="center"/>
              <w:rPr>
                <w:sz w:val="16"/>
                <w:szCs w:val="16"/>
              </w:rPr>
            </w:pPr>
            <w:r w:rsidRPr="00266687">
              <w:rPr>
                <w:color w:val="000000"/>
                <w:sz w:val="16"/>
                <w:szCs w:val="16"/>
              </w:rPr>
              <w:t>9.70</w:t>
            </w:r>
          </w:p>
        </w:tc>
        <w:tc>
          <w:tcPr>
            <w:tcW w:w="1008" w:type="dxa"/>
            <w:vAlign w:val="center"/>
            <w:hideMark/>
          </w:tcPr>
          <w:p w14:paraId="509C2929"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60423176" w14:textId="77777777" w:rsidTr="00F555E9">
        <w:trPr>
          <w:trHeight w:val="165"/>
        </w:trPr>
        <w:tc>
          <w:tcPr>
            <w:tcW w:w="360" w:type="dxa"/>
            <w:vAlign w:val="center"/>
            <w:hideMark/>
          </w:tcPr>
          <w:p w14:paraId="71D7B01C" w14:textId="77777777" w:rsidR="00E42721" w:rsidRPr="00312D86" w:rsidRDefault="00E42721" w:rsidP="00F555E9">
            <w:pPr>
              <w:snapToGrid w:val="0"/>
              <w:rPr>
                <w:sz w:val="16"/>
                <w:szCs w:val="16"/>
              </w:rPr>
            </w:pPr>
            <w:r w:rsidRPr="00312D86">
              <w:rPr>
                <w:color w:val="000000"/>
                <w:sz w:val="16"/>
                <w:szCs w:val="16"/>
              </w:rPr>
              <w:t>1090</w:t>
            </w:r>
          </w:p>
        </w:tc>
        <w:tc>
          <w:tcPr>
            <w:tcW w:w="864" w:type="dxa"/>
            <w:vAlign w:val="center"/>
            <w:hideMark/>
          </w:tcPr>
          <w:p w14:paraId="7A8C0A5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974D83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297632A"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
          <w:p w14:paraId="44C40A0A"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2FC1FBE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FEA61D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DB8CF39"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5F28E2E" w14:textId="77777777" w:rsidR="00E42721" w:rsidRPr="009B3DCC" w:rsidRDefault="00E42721" w:rsidP="00F555E9">
            <w:pPr>
              <w:snapToGrid w:val="0"/>
              <w:jc w:val="center"/>
              <w:rPr>
                <w:sz w:val="16"/>
                <w:szCs w:val="16"/>
              </w:rPr>
            </w:pPr>
            <w:r w:rsidRPr="00266687">
              <w:rPr>
                <w:color w:val="000000"/>
                <w:sz w:val="16"/>
                <w:szCs w:val="16"/>
              </w:rPr>
              <w:t>10.80</w:t>
            </w:r>
          </w:p>
        </w:tc>
        <w:tc>
          <w:tcPr>
            <w:tcW w:w="1008" w:type="dxa"/>
            <w:vAlign w:val="center"/>
            <w:hideMark/>
          </w:tcPr>
          <w:p w14:paraId="554557B2"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29BFF881" w14:textId="77777777" w:rsidTr="00F555E9">
        <w:trPr>
          <w:trHeight w:val="165"/>
        </w:trPr>
        <w:tc>
          <w:tcPr>
            <w:tcW w:w="360" w:type="dxa"/>
            <w:vAlign w:val="center"/>
            <w:hideMark/>
          </w:tcPr>
          <w:p w14:paraId="667067FD" w14:textId="77777777" w:rsidR="00E42721" w:rsidRPr="00312D86" w:rsidRDefault="00E42721" w:rsidP="00F555E9">
            <w:pPr>
              <w:snapToGrid w:val="0"/>
              <w:rPr>
                <w:sz w:val="16"/>
                <w:szCs w:val="16"/>
              </w:rPr>
            </w:pPr>
            <w:r w:rsidRPr="00312D86">
              <w:rPr>
                <w:color w:val="000000"/>
                <w:sz w:val="16"/>
                <w:szCs w:val="16"/>
              </w:rPr>
              <w:t>1091</w:t>
            </w:r>
          </w:p>
        </w:tc>
        <w:tc>
          <w:tcPr>
            <w:tcW w:w="864" w:type="dxa"/>
            <w:vAlign w:val="center"/>
            <w:hideMark/>
          </w:tcPr>
          <w:p w14:paraId="015232E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976664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5E3FC19C"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
          <w:p w14:paraId="4EF36BF7"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6B81CAF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D53E5E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6A6D0A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89FE134" w14:textId="77777777" w:rsidR="00E42721" w:rsidRPr="009B3DCC" w:rsidRDefault="00E42721" w:rsidP="00F555E9">
            <w:pPr>
              <w:snapToGrid w:val="0"/>
              <w:jc w:val="center"/>
              <w:rPr>
                <w:sz w:val="16"/>
                <w:szCs w:val="16"/>
              </w:rPr>
            </w:pPr>
            <w:r w:rsidRPr="00266687">
              <w:rPr>
                <w:color w:val="000000"/>
                <w:sz w:val="16"/>
                <w:szCs w:val="16"/>
              </w:rPr>
              <w:t>13.10</w:t>
            </w:r>
          </w:p>
        </w:tc>
        <w:tc>
          <w:tcPr>
            <w:tcW w:w="1008" w:type="dxa"/>
            <w:vAlign w:val="center"/>
            <w:hideMark/>
          </w:tcPr>
          <w:p w14:paraId="788F3A64"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13B6FABD" w14:textId="77777777" w:rsidTr="00F555E9">
        <w:trPr>
          <w:trHeight w:val="165"/>
        </w:trPr>
        <w:tc>
          <w:tcPr>
            <w:tcW w:w="360" w:type="dxa"/>
            <w:vAlign w:val="center"/>
            <w:hideMark/>
          </w:tcPr>
          <w:p w14:paraId="44AD2F2D" w14:textId="77777777" w:rsidR="00E42721" w:rsidRPr="00312D86" w:rsidRDefault="00E42721" w:rsidP="00F555E9">
            <w:pPr>
              <w:snapToGrid w:val="0"/>
              <w:rPr>
                <w:sz w:val="16"/>
                <w:szCs w:val="16"/>
              </w:rPr>
            </w:pPr>
            <w:r w:rsidRPr="00312D86">
              <w:rPr>
                <w:color w:val="000000"/>
                <w:sz w:val="16"/>
                <w:szCs w:val="16"/>
              </w:rPr>
              <w:t>1092</w:t>
            </w:r>
          </w:p>
        </w:tc>
        <w:tc>
          <w:tcPr>
            <w:tcW w:w="864" w:type="dxa"/>
            <w:vAlign w:val="center"/>
            <w:hideMark/>
          </w:tcPr>
          <w:p w14:paraId="42F7A1A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021289"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78DDD73"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
          <w:p w14:paraId="587549C9"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269C890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E417F5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1BE6C5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14E3F1C" w14:textId="77777777" w:rsidR="00E42721" w:rsidRPr="009B3DCC" w:rsidRDefault="00E42721" w:rsidP="00F555E9">
            <w:pPr>
              <w:snapToGrid w:val="0"/>
              <w:jc w:val="center"/>
              <w:rPr>
                <w:sz w:val="16"/>
                <w:szCs w:val="16"/>
              </w:rPr>
            </w:pPr>
            <w:r w:rsidRPr="00266687">
              <w:rPr>
                <w:color w:val="000000"/>
                <w:sz w:val="16"/>
                <w:szCs w:val="16"/>
              </w:rPr>
              <w:t>15.70</w:t>
            </w:r>
          </w:p>
        </w:tc>
        <w:tc>
          <w:tcPr>
            <w:tcW w:w="1008" w:type="dxa"/>
            <w:vAlign w:val="center"/>
            <w:hideMark/>
          </w:tcPr>
          <w:p w14:paraId="41D7ED4A"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0F33732D" w14:textId="77777777" w:rsidTr="00F555E9">
        <w:trPr>
          <w:trHeight w:val="165"/>
        </w:trPr>
        <w:tc>
          <w:tcPr>
            <w:tcW w:w="360" w:type="dxa"/>
            <w:vAlign w:val="center"/>
            <w:hideMark/>
          </w:tcPr>
          <w:p w14:paraId="6DBDE9BE" w14:textId="77777777" w:rsidR="00E42721" w:rsidRPr="00312D86" w:rsidRDefault="00E42721" w:rsidP="00F555E9">
            <w:pPr>
              <w:snapToGrid w:val="0"/>
              <w:rPr>
                <w:sz w:val="16"/>
                <w:szCs w:val="16"/>
              </w:rPr>
            </w:pPr>
            <w:r w:rsidRPr="00312D86">
              <w:rPr>
                <w:color w:val="000000"/>
                <w:sz w:val="16"/>
                <w:szCs w:val="16"/>
              </w:rPr>
              <w:t>1093</w:t>
            </w:r>
          </w:p>
        </w:tc>
        <w:tc>
          <w:tcPr>
            <w:tcW w:w="864" w:type="dxa"/>
            <w:vAlign w:val="center"/>
            <w:hideMark/>
          </w:tcPr>
          <w:p w14:paraId="29BD09F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4354BB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BA74BCF"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
          <w:p w14:paraId="7C13F5E0"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24CC7CA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3D5CF7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C8574D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6E0C0DD" w14:textId="77777777" w:rsidR="00E42721" w:rsidRPr="009B3DCC" w:rsidRDefault="00E42721" w:rsidP="00F555E9">
            <w:pPr>
              <w:snapToGrid w:val="0"/>
              <w:jc w:val="center"/>
              <w:rPr>
                <w:sz w:val="16"/>
                <w:szCs w:val="16"/>
              </w:rPr>
            </w:pPr>
            <w:r w:rsidRPr="00266687">
              <w:rPr>
                <w:color w:val="000000"/>
                <w:sz w:val="16"/>
                <w:szCs w:val="16"/>
              </w:rPr>
              <w:t>16.80</w:t>
            </w:r>
          </w:p>
        </w:tc>
        <w:tc>
          <w:tcPr>
            <w:tcW w:w="1008" w:type="dxa"/>
            <w:vAlign w:val="center"/>
            <w:hideMark/>
          </w:tcPr>
          <w:p w14:paraId="6753A6D0"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218C9456" w14:textId="77777777" w:rsidTr="00F555E9">
        <w:trPr>
          <w:trHeight w:val="165"/>
        </w:trPr>
        <w:tc>
          <w:tcPr>
            <w:tcW w:w="360" w:type="dxa"/>
            <w:vAlign w:val="center"/>
            <w:hideMark/>
          </w:tcPr>
          <w:p w14:paraId="43D63141" w14:textId="77777777" w:rsidR="00E42721" w:rsidRPr="00312D86" w:rsidRDefault="00E42721" w:rsidP="00F555E9">
            <w:pPr>
              <w:snapToGrid w:val="0"/>
              <w:rPr>
                <w:sz w:val="16"/>
                <w:szCs w:val="16"/>
              </w:rPr>
            </w:pPr>
            <w:r w:rsidRPr="00312D86">
              <w:rPr>
                <w:color w:val="000000"/>
                <w:sz w:val="16"/>
                <w:szCs w:val="16"/>
              </w:rPr>
              <w:t>1094</w:t>
            </w:r>
          </w:p>
        </w:tc>
        <w:tc>
          <w:tcPr>
            <w:tcW w:w="864" w:type="dxa"/>
            <w:vAlign w:val="center"/>
            <w:hideMark/>
          </w:tcPr>
          <w:p w14:paraId="0B2C756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3A02A9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28E8B3D"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
          <w:p w14:paraId="61809FB0"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1E7B1EF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45EF4F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9E98E42"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0038007" w14:textId="77777777" w:rsidR="00E42721" w:rsidRPr="009B3DCC" w:rsidRDefault="00E42721" w:rsidP="00F555E9">
            <w:pPr>
              <w:snapToGrid w:val="0"/>
              <w:jc w:val="center"/>
              <w:rPr>
                <w:sz w:val="16"/>
                <w:szCs w:val="16"/>
              </w:rPr>
            </w:pPr>
            <w:r w:rsidRPr="00266687">
              <w:rPr>
                <w:color w:val="000000"/>
                <w:sz w:val="16"/>
                <w:szCs w:val="16"/>
              </w:rPr>
              <w:t>17.30</w:t>
            </w:r>
          </w:p>
        </w:tc>
        <w:tc>
          <w:tcPr>
            <w:tcW w:w="1008" w:type="dxa"/>
            <w:vAlign w:val="center"/>
            <w:hideMark/>
          </w:tcPr>
          <w:p w14:paraId="71533E5E"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09010052" w14:textId="77777777" w:rsidTr="00F555E9">
        <w:trPr>
          <w:trHeight w:val="165"/>
        </w:trPr>
        <w:tc>
          <w:tcPr>
            <w:tcW w:w="360" w:type="dxa"/>
            <w:vAlign w:val="center"/>
            <w:hideMark/>
          </w:tcPr>
          <w:p w14:paraId="29236835" w14:textId="77777777" w:rsidR="00E42721" w:rsidRPr="00312D86" w:rsidRDefault="00E42721" w:rsidP="00F555E9">
            <w:pPr>
              <w:snapToGrid w:val="0"/>
              <w:rPr>
                <w:sz w:val="16"/>
                <w:szCs w:val="16"/>
              </w:rPr>
            </w:pPr>
            <w:r w:rsidRPr="00312D86">
              <w:rPr>
                <w:color w:val="000000"/>
                <w:sz w:val="16"/>
                <w:szCs w:val="16"/>
              </w:rPr>
              <w:t>1095</w:t>
            </w:r>
          </w:p>
        </w:tc>
        <w:tc>
          <w:tcPr>
            <w:tcW w:w="864" w:type="dxa"/>
            <w:vAlign w:val="center"/>
            <w:hideMark/>
          </w:tcPr>
          <w:p w14:paraId="4E617F3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D5B13A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A0E25B0"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
          <w:p w14:paraId="0BC8D557"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32AD1C9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62E5FE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C21668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867F5F5" w14:textId="77777777" w:rsidR="00E42721" w:rsidRPr="009B3DCC" w:rsidRDefault="00E42721" w:rsidP="00F555E9">
            <w:pPr>
              <w:snapToGrid w:val="0"/>
              <w:jc w:val="center"/>
              <w:rPr>
                <w:sz w:val="16"/>
                <w:szCs w:val="16"/>
              </w:rPr>
            </w:pPr>
            <w:r w:rsidRPr="00266687">
              <w:rPr>
                <w:color w:val="000000"/>
                <w:sz w:val="16"/>
                <w:szCs w:val="16"/>
              </w:rPr>
              <w:t>19.90</w:t>
            </w:r>
          </w:p>
        </w:tc>
        <w:tc>
          <w:tcPr>
            <w:tcW w:w="1008" w:type="dxa"/>
            <w:vAlign w:val="center"/>
            <w:hideMark/>
          </w:tcPr>
          <w:p w14:paraId="67537D76"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489D425D" w14:textId="77777777" w:rsidTr="00F555E9">
        <w:trPr>
          <w:trHeight w:val="165"/>
        </w:trPr>
        <w:tc>
          <w:tcPr>
            <w:tcW w:w="360" w:type="dxa"/>
            <w:vAlign w:val="center"/>
            <w:hideMark/>
          </w:tcPr>
          <w:p w14:paraId="06760536" w14:textId="77777777" w:rsidR="00E42721" w:rsidRPr="00312D86" w:rsidRDefault="00E42721" w:rsidP="00F555E9">
            <w:pPr>
              <w:snapToGrid w:val="0"/>
              <w:rPr>
                <w:sz w:val="16"/>
                <w:szCs w:val="16"/>
              </w:rPr>
            </w:pPr>
            <w:r w:rsidRPr="00312D86">
              <w:rPr>
                <w:color w:val="000000"/>
                <w:sz w:val="16"/>
                <w:szCs w:val="16"/>
              </w:rPr>
              <w:t>1096</w:t>
            </w:r>
          </w:p>
        </w:tc>
        <w:tc>
          <w:tcPr>
            <w:tcW w:w="864" w:type="dxa"/>
            <w:vAlign w:val="center"/>
            <w:hideMark/>
          </w:tcPr>
          <w:p w14:paraId="78B29DA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75773A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0FD837E"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
          <w:p w14:paraId="48AA7C46"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4F6E5AE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7A12E3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D771B4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D5EFD3D" w14:textId="77777777" w:rsidR="00E42721" w:rsidRPr="009B3DCC" w:rsidRDefault="00E42721" w:rsidP="00F555E9">
            <w:pPr>
              <w:snapToGrid w:val="0"/>
              <w:jc w:val="center"/>
              <w:rPr>
                <w:sz w:val="16"/>
                <w:szCs w:val="16"/>
              </w:rPr>
            </w:pPr>
            <w:r w:rsidRPr="00266687">
              <w:rPr>
                <w:color w:val="000000"/>
                <w:sz w:val="16"/>
                <w:szCs w:val="16"/>
              </w:rPr>
              <w:t>22.60</w:t>
            </w:r>
          </w:p>
        </w:tc>
        <w:tc>
          <w:tcPr>
            <w:tcW w:w="1008" w:type="dxa"/>
            <w:vAlign w:val="center"/>
            <w:hideMark/>
          </w:tcPr>
          <w:p w14:paraId="0025E3B5"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1FA0D3A1" w14:textId="77777777" w:rsidTr="00F555E9">
        <w:trPr>
          <w:trHeight w:val="165"/>
        </w:trPr>
        <w:tc>
          <w:tcPr>
            <w:tcW w:w="360" w:type="dxa"/>
            <w:vAlign w:val="center"/>
            <w:hideMark/>
          </w:tcPr>
          <w:p w14:paraId="5407B8AF" w14:textId="77777777" w:rsidR="00E42721" w:rsidRPr="00312D86" w:rsidRDefault="00E42721" w:rsidP="00F555E9">
            <w:pPr>
              <w:snapToGrid w:val="0"/>
              <w:rPr>
                <w:sz w:val="16"/>
                <w:szCs w:val="16"/>
              </w:rPr>
            </w:pPr>
            <w:r w:rsidRPr="00312D86">
              <w:rPr>
                <w:color w:val="000000"/>
                <w:sz w:val="16"/>
                <w:szCs w:val="16"/>
              </w:rPr>
              <w:t>1097</w:t>
            </w:r>
          </w:p>
        </w:tc>
        <w:tc>
          <w:tcPr>
            <w:tcW w:w="864" w:type="dxa"/>
            <w:vAlign w:val="center"/>
            <w:hideMark/>
          </w:tcPr>
          <w:p w14:paraId="4745041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DB9C8A2"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B52BB22"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
          <w:p w14:paraId="4FE1B761"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2144EEA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C83BA5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491186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D626EF4"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64475550"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7823B6D8" w14:textId="77777777" w:rsidTr="00F555E9">
        <w:trPr>
          <w:trHeight w:val="165"/>
        </w:trPr>
        <w:tc>
          <w:tcPr>
            <w:tcW w:w="360" w:type="dxa"/>
            <w:vAlign w:val="center"/>
            <w:hideMark/>
          </w:tcPr>
          <w:p w14:paraId="77E37ABC" w14:textId="77777777" w:rsidR="00E42721" w:rsidRPr="00312D86" w:rsidRDefault="00E42721" w:rsidP="00F555E9">
            <w:pPr>
              <w:snapToGrid w:val="0"/>
              <w:rPr>
                <w:sz w:val="16"/>
                <w:szCs w:val="16"/>
              </w:rPr>
            </w:pPr>
            <w:r w:rsidRPr="00312D86">
              <w:rPr>
                <w:color w:val="000000"/>
                <w:sz w:val="16"/>
                <w:szCs w:val="16"/>
              </w:rPr>
              <w:t>1098</w:t>
            </w:r>
          </w:p>
        </w:tc>
        <w:tc>
          <w:tcPr>
            <w:tcW w:w="864" w:type="dxa"/>
            <w:vAlign w:val="center"/>
            <w:hideMark/>
          </w:tcPr>
          <w:p w14:paraId="6CE887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FAE363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96289C3"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
          <w:p w14:paraId="644BD701"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4C84210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3F4A17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AE3902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71ED36E"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24A20EEF" w14:textId="77777777" w:rsidR="00E42721" w:rsidRPr="009B3DCC" w:rsidRDefault="00E42721" w:rsidP="00F555E9">
            <w:pPr>
              <w:snapToGrid w:val="0"/>
              <w:jc w:val="center"/>
              <w:rPr>
                <w:sz w:val="16"/>
                <w:szCs w:val="16"/>
              </w:rPr>
            </w:pPr>
            <w:r w:rsidRPr="00266687">
              <w:rPr>
                <w:color w:val="000000"/>
                <w:sz w:val="16"/>
                <w:szCs w:val="16"/>
              </w:rPr>
              <w:t>4.70</w:t>
            </w:r>
          </w:p>
        </w:tc>
      </w:tr>
      <w:tr w:rsidR="00E42721" w:rsidRPr="009B3DCC" w14:paraId="1F36F135" w14:textId="77777777" w:rsidTr="00F555E9">
        <w:trPr>
          <w:trHeight w:val="165"/>
        </w:trPr>
        <w:tc>
          <w:tcPr>
            <w:tcW w:w="360" w:type="dxa"/>
            <w:vAlign w:val="center"/>
            <w:hideMark/>
          </w:tcPr>
          <w:p w14:paraId="0D2A7C60" w14:textId="77777777" w:rsidR="00E42721" w:rsidRPr="00312D86" w:rsidRDefault="00E42721" w:rsidP="00F555E9">
            <w:pPr>
              <w:snapToGrid w:val="0"/>
              <w:rPr>
                <w:sz w:val="16"/>
                <w:szCs w:val="16"/>
              </w:rPr>
            </w:pPr>
            <w:r w:rsidRPr="00312D86">
              <w:rPr>
                <w:color w:val="000000"/>
                <w:sz w:val="16"/>
                <w:szCs w:val="16"/>
              </w:rPr>
              <w:t>1099</w:t>
            </w:r>
          </w:p>
        </w:tc>
        <w:tc>
          <w:tcPr>
            <w:tcW w:w="864" w:type="dxa"/>
            <w:vAlign w:val="center"/>
            <w:hideMark/>
          </w:tcPr>
          <w:p w14:paraId="31F224C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78A43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C413409"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
          <w:p w14:paraId="6C763DD8"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0F2F7B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BB4376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BBE67D9"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2A2CC39"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0A8158C3" w14:textId="77777777" w:rsidR="00E42721" w:rsidRPr="009B3DCC" w:rsidRDefault="00E42721" w:rsidP="00F555E9">
            <w:pPr>
              <w:snapToGrid w:val="0"/>
              <w:jc w:val="center"/>
              <w:rPr>
                <w:sz w:val="16"/>
                <w:szCs w:val="16"/>
              </w:rPr>
            </w:pPr>
            <w:r w:rsidRPr="00266687">
              <w:rPr>
                <w:color w:val="000000"/>
                <w:sz w:val="16"/>
                <w:szCs w:val="16"/>
              </w:rPr>
              <w:t>5.00</w:t>
            </w:r>
          </w:p>
        </w:tc>
      </w:tr>
      <w:tr w:rsidR="00E42721" w:rsidRPr="009B3DCC" w14:paraId="29B3C5D0" w14:textId="77777777" w:rsidTr="00F555E9">
        <w:trPr>
          <w:trHeight w:val="180"/>
        </w:trPr>
        <w:tc>
          <w:tcPr>
            <w:tcW w:w="360" w:type="dxa"/>
            <w:vAlign w:val="center"/>
            <w:hideMark/>
          </w:tcPr>
          <w:p w14:paraId="19D032DB" w14:textId="77777777" w:rsidR="00E42721" w:rsidRPr="00312D86" w:rsidRDefault="00E42721" w:rsidP="00F555E9">
            <w:pPr>
              <w:snapToGrid w:val="0"/>
              <w:rPr>
                <w:sz w:val="16"/>
                <w:szCs w:val="16"/>
              </w:rPr>
            </w:pPr>
            <w:r w:rsidRPr="00312D86">
              <w:rPr>
                <w:color w:val="000000"/>
                <w:sz w:val="16"/>
                <w:szCs w:val="16"/>
              </w:rPr>
              <w:t>1100</w:t>
            </w:r>
          </w:p>
        </w:tc>
        <w:tc>
          <w:tcPr>
            <w:tcW w:w="864" w:type="dxa"/>
            <w:vAlign w:val="center"/>
            <w:hideMark/>
          </w:tcPr>
          <w:p w14:paraId="633BC2A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6A7DC10"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0B1FF4B"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
          <w:p w14:paraId="779BC3E6"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2DB73EE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9F3D5A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A57CC3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543544C"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23059F0F" w14:textId="77777777" w:rsidR="00E42721" w:rsidRPr="009B3DCC" w:rsidRDefault="00E42721" w:rsidP="00F555E9">
            <w:pPr>
              <w:snapToGrid w:val="0"/>
              <w:jc w:val="center"/>
              <w:rPr>
                <w:sz w:val="16"/>
                <w:szCs w:val="16"/>
              </w:rPr>
            </w:pPr>
            <w:r w:rsidRPr="00266687">
              <w:rPr>
                <w:color w:val="000000"/>
                <w:sz w:val="16"/>
                <w:szCs w:val="16"/>
              </w:rPr>
              <w:t>5.00</w:t>
            </w:r>
          </w:p>
        </w:tc>
      </w:tr>
      <w:tr w:rsidR="00E42721" w:rsidRPr="009B3DCC" w14:paraId="415E18DC" w14:textId="77777777" w:rsidTr="00F555E9">
        <w:trPr>
          <w:trHeight w:val="165"/>
        </w:trPr>
        <w:tc>
          <w:tcPr>
            <w:tcW w:w="360" w:type="dxa"/>
            <w:vAlign w:val="center"/>
            <w:hideMark/>
          </w:tcPr>
          <w:p w14:paraId="70B87B5A" w14:textId="77777777" w:rsidR="00E42721" w:rsidRPr="00312D86" w:rsidRDefault="00E42721" w:rsidP="00F555E9">
            <w:pPr>
              <w:snapToGrid w:val="0"/>
              <w:rPr>
                <w:sz w:val="16"/>
                <w:szCs w:val="16"/>
              </w:rPr>
            </w:pPr>
            <w:r w:rsidRPr="00312D86">
              <w:rPr>
                <w:color w:val="000000"/>
                <w:sz w:val="16"/>
                <w:szCs w:val="16"/>
              </w:rPr>
              <w:t>1101</w:t>
            </w:r>
          </w:p>
        </w:tc>
        <w:tc>
          <w:tcPr>
            <w:tcW w:w="864" w:type="dxa"/>
            <w:vAlign w:val="center"/>
            <w:hideMark/>
          </w:tcPr>
          <w:p w14:paraId="70610DC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65A5C4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3936A5B"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
          <w:p w14:paraId="29641F58"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011337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93A981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7EA8DE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C5244B6" w14:textId="77777777" w:rsidR="00E42721" w:rsidRPr="009B3DCC" w:rsidRDefault="00E42721" w:rsidP="00F555E9">
            <w:pPr>
              <w:snapToGrid w:val="0"/>
              <w:jc w:val="center"/>
              <w:rPr>
                <w:sz w:val="16"/>
                <w:szCs w:val="16"/>
              </w:rPr>
            </w:pPr>
            <w:r w:rsidRPr="00266687">
              <w:rPr>
                <w:color w:val="000000"/>
                <w:sz w:val="16"/>
                <w:szCs w:val="16"/>
              </w:rPr>
              <w:t>4.50</w:t>
            </w:r>
          </w:p>
        </w:tc>
        <w:tc>
          <w:tcPr>
            <w:tcW w:w="1008" w:type="dxa"/>
            <w:vAlign w:val="center"/>
            <w:hideMark/>
          </w:tcPr>
          <w:p w14:paraId="3B22CEA3"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0A513DFB" w14:textId="77777777" w:rsidTr="00F555E9">
        <w:trPr>
          <w:trHeight w:val="165"/>
        </w:trPr>
        <w:tc>
          <w:tcPr>
            <w:tcW w:w="360" w:type="dxa"/>
            <w:vAlign w:val="center"/>
            <w:hideMark/>
          </w:tcPr>
          <w:p w14:paraId="51EC7B00" w14:textId="77777777" w:rsidR="00E42721" w:rsidRPr="00312D86" w:rsidRDefault="00E42721" w:rsidP="00F555E9">
            <w:pPr>
              <w:snapToGrid w:val="0"/>
              <w:rPr>
                <w:sz w:val="16"/>
                <w:szCs w:val="16"/>
              </w:rPr>
            </w:pPr>
            <w:r w:rsidRPr="00312D86">
              <w:rPr>
                <w:color w:val="000000"/>
                <w:sz w:val="16"/>
                <w:szCs w:val="16"/>
              </w:rPr>
              <w:t>1102</w:t>
            </w:r>
          </w:p>
        </w:tc>
        <w:tc>
          <w:tcPr>
            <w:tcW w:w="864" w:type="dxa"/>
            <w:vAlign w:val="center"/>
            <w:hideMark/>
          </w:tcPr>
          <w:p w14:paraId="783788F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58F318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16B8C76"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
          <w:p w14:paraId="75F88034"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595B35F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B320DF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A4D756B"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389E83C8" w14:textId="77777777" w:rsidR="00E42721" w:rsidRPr="009B3DCC" w:rsidRDefault="00E42721" w:rsidP="00F555E9">
            <w:pPr>
              <w:snapToGrid w:val="0"/>
              <w:jc w:val="center"/>
              <w:rPr>
                <w:sz w:val="16"/>
                <w:szCs w:val="16"/>
              </w:rPr>
            </w:pPr>
            <w:r w:rsidRPr="00266687">
              <w:rPr>
                <w:color w:val="000000"/>
                <w:sz w:val="16"/>
                <w:szCs w:val="16"/>
              </w:rPr>
              <w:t>5.30</w:t>
            </w:r>
          </w:p>
        </w:tc>
        <w:tc>
          <w:tcPr>
            <w:tcW w:w="1008" w:type="dxa"/>
            <w:vAlign w:val="center"/>
            <w:hideMark/>
          </w:tcPr>
          <w:p w14:paraId="34325770"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26216C39" w14:textId="77777777" w:rsidTr="00F555E9">
        <w:trPr>
          <w:trHeight w:val="165"/>
        </w:trPr>
        <w:tc>
          <w:tcPr>
            <w:tcW w:w="360" w:type="dxa"/>
            <w:vAlign w:val="center"/>
            <w:hideMark/>
          </w:tcPr>
          <w:p w14:paraId="69C374F0" w14:textId="77777777" w:rsidR="00E42721" w:rsidRPr="00312D86" w:rsidRDefault="00E42721" w:rsidP="00F555E9">
            <w:pPr>
              <w:snapToGrid w:val="0"/>
              <w:rPr>
                <w:sz w:val="16"/>
                <w:szCs w:val="16"/>
              </w:rPr>
            </w:pPr>
            <w:r w:rsidRPr="00312D86">
              <w:rPr>
                <w:color w:val="000000"/>
                <w:sz w:val="16"/>
                <w:szCs w:val="16"/>
              </w:rPr>
              <w:t>1103</w:t>
            </w:r>
          </w:p>
        </w:tc>
        <w:tc>
          <w:tcPr>
            <w:tcW w:w="864" w:type="dxa"/>
            <w:vAlign w:val="center"/>
            <w:hideMark/>
          </w:tcPr>
          <w:p w14:paraId="0A6A023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FE3C87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08DE721"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
          <w:p w14:paraId="5EE8A06C"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1D5F3B5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974FB7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7E08D5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C9A9BB9" w14:textId="77777777" w:rsidR="00E42721" w:rsidRPr="009B3DCC" w:rsidRDefault="00E42721" w:rsidP="00F555E9">
            <w:pPr>
              <w:snapToGrid w:val="0"/>
              <w:jc w:val="center"/>
              <w:rPr>
                <w:sz w:val="16"/>
                <w:szCs w:val="16"/>
              </w:rPr>
            </w:pPr>
            <w:r w:rsidRPr="00266687">
              <w:rPr>
                <w:color w:val="000000"/>
                <w:sz w:val="16"/>
                <w:szCs w:val="16"/>
              </w:rPr>
              <w:t>6.40</w:t>
            </w:r>
          </w:p>
        </w:tc>
        <w:tc>
          <w:tcPr>
            <w:tcW w:w="1008" w:type="dxa"/>
            <w:vAlign w:val="center"/>
            <w:hideMark/>
          </w:tcPr>
          <w:p w14:paraId="2254B145"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6EC4ABD1" w14:textId="77777777" w:rsidTr="00F555E9">
        <w:trPr>
          <w:trHeight w:val="165"/>
        </w:trPr>
        <w:tc>
          <w:tcPr>
            <w:tcW w:w="360" w:type="dxa"/>
            <w:vAlign w:val="center"/>
            <w:hideMark/>
          </w:tcPr>
          <w:p w14:paraId="6B419D79" w14:textId="77777777" w:rsidR="00E42721" w:rsidRPr="00312D86" w:rsidRDefault="00E42721" w:rsidP="00F555E9">
            <w:pPr>
              <w:snapToGrid w:val="0"/>
              <w:rPr>
                <w:sz w:val="16"/>
                <w:szCs w:val="16"/>
              </w:rPr>
            </w:pPr>
            <w:r w:rsidRPr="00312D86">
              <w:rPr>
                <w:color w:val="000000"/>
                <w:sz w:val="16"/>
                <w:szCs w:val="16"/>
              </w:rPr>
              <w:t>1104</w:t>
            </w:r>
          </w:p>
        </w:tc>
        <w:tc>
          <w:tcPr>
            <w:tcW w:w="864" w:type="dxa"/>
            <w:vAlign w:val="center"/>
            <w:hideMark/>
          </w:tcPr>
          <w:p w14:paraId="4F4311D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B10015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010C5E5"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
          <w:p w14:paraId="6E84A0C1"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7117FFA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0B7871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BC6DDC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7368290"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013BD0C4"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0FAF6294" w14:textId="77777777" w:rsidTr="00F555E9">
        <w:trPr>
          <w:trHeight w:val="165"/>
        </w:trPr>
        <w:tc>
          <w:tcPr>
            <w:tcW w:w="360" w:type="dxa"/>
            <w:vAlign w:val="center"/>
            <w:hideMark/>
          </w:tcPr>
          <w:p w14:paraId="0A006F1C" w14:textId="77777777" w:rsidR="00E42721" w:rsidRPr="00312D86" w:rsidRDefault="00E42721" w:rsidP="00F555E9">
            <w:pPr>
              <w:snapToGrid w:val="0"/>
              <w:rPr>
                <w:sz w:val="16"/>
                <w:szCs w:val="16"/>
              </w:rPr>
            </w:pPr>
            <w:r w:rsidRPr="00312D86">
              <w:rPr>
                <w:color w:val="000000"/>
                <w:sz w:val="16"/>
                <w:szCs w:val="16"/>
              </w:rPr>
              <w:t>1105</w:t>
            </w:r>
          </w:p>
        </w:tc>
        <w:tc>
          <w:tcPr>
            <w:tcW w:w="864" w:type="dxa"/>
            <w:vAlign w:val="center"/>
            <w:hideMark/>
          </w:tcPr>
          <w:p w14:paraId="4DB33FB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09F3DD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81376EF"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0DC679FB"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12424CC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48849C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B834F2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781632B" w14:textId="77777777" w:rsidR="00E42721" w:rsidRPr="009B3DCC" w:rsidRDefault="00E42721" w:rsidP="00F555E9">
            <w:pPr>
              <w:snapToGrid w:val="0"/>
              <w:jc w:val="center"/>
              <w:rPr>
                <w:sz w:val="16"/>
                <w:szCs w:val="16"/>
              </w:rPr>
            </w:pPr>
            <w:r w:rsidRPr="00266687">
              <w:rPr>
                <w:color w:val="000000"/>
                <w:sz w:val="16"/>
                <w:szCs w:val="16"/>
              </w:rPr>
              <w:t>8.00</w:t>
            </w:r>
          </w:p>
        </w:tc>
        <w:tc>
          <w:tcPr>
            <w:tcW w:w="1008" w:type="dxa"/>
            <w:vAlign w:val="center"/>
            <w:hideMark/>
          </w:tcPr>
          <w:p w14:paraId="09C618BB"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366EE514" w14:textId="77777777" w:rsidTr="00F555E9">
        <w:trPr>
          <w:trHeight w:val="165"/>
        </w:trPr>
        <w:tc>
          <w:tcPr>
            <w:tcW w:w="360" w:type="dxa"/>
            <w:vAlign w:val="center"/>
            <w:hideMark/>
          </w:tcPr>
          <w:p w14:paraId="5665746C" w14:textId="77777777" w:rsidR="00E42721" w:rsidRPr="00312D86" w:rsidRDefault="00E42721" w:rsidP="00F555E9">
            <w:pPr>
              <w:snapToGrid w:val="0"/>
              <w:rPr>
                <w:sz w:val="16"/>
                <w:szCs w:val="16"/>
              </w:rPr>
            </w:pPr>
            <w:r w:rsidRPr="00312D86">
              <w:rPr>
                <w:color w:val="000000"/>
                <w:sz w:val="16"/>
                <w:szCs w:val="16"/>
              </w:rPr>
              <w:t>1106</w:t>
            </w:r>
          </w:p>
        </w:tc>
        <w:tc>
          <w:tcPr>
            <w:tcW w:w="864" w:type="dxa"/>
            <w:vAlign w:val="center"/>
            <w:hideMark/>
          </w:tcPr>
          <w:p w14:paraId="0D3036F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DB97282"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E6A915D"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79574FBC"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259ACCE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EB4235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FBBD35D"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03A850B5" w14:textId="77777777" w:rsidR="00E42721" w:rsidRPr="009B3DCC" w:rsidRDefault="00E42721" w:rsidP="00F555E9">
            <w:pPr>
              <w:snapToGrid w:val="0"/>
              <w:jc w:val="center"/>
              <w:rPr>
                <w:sz w:val="16"/>
                <w:szCs w:val="16"/>
              </w:rPr>
            </w:pPr>
            <w:r w:rsidRPr="00266687">
              <w:rPr>
                <w:color w:val="000000"/>
                <w:sz w:val="16"/>
                <w:szCs w:val="16"/>
              </w:rPr>
              <w:t>8.90</w:t>
            </w:r>
          </w:p>
        </w:tc>
        <w:tc>
          <w:tcPr>
            <w:tcW w:w="1008" w:type="dxa"/>
            <w:vAlign w:val="center"/>
            <w:hideMark/>
          </w:tcPr>
          <w:p w14:paraId="6B2CF2E3"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77A00375" w14:textId="77777777" w:rsidTr="00F555E9">
        <w:trPr>
          <w:trHeight w:val="165"/>
        </w:trPr>
        <w:tc>
          <w:tcPr>
            <w:tcW w:w="360" w:type="dxa"/>
            <w:vAlign w:val="center"/>
            <w:hideMark/>
          </w:tcPr>
          <w:p w14:paraId="5756F86C" w14:textId="77777777" w:rsidR="00E42721" w:rsidRPr="00312D86" w:rsidRDefault="00E42721" w:rsidP="00F555E9">
            <w:pPr>
              <w:snapToGrid w:val="0"/>
              <w:rPr>
                <w:sz w:val="16"/>
                <w:szCs w:val="16"/>
              </w:rPr>
            </w:pPr>
            <w:r w:rsidRPr="00312D86">
              <w:rPr>
                <w:color w:val="000000"/>
                <w:sz w:val="16"/>
                <w:szCs w:val="16"/>
              </w:rPr>
              <w:t>1107</w:t>
            </w:r>
          </w:p>
        </w:tc>
        <w:tc>
          <w:tcPr>
            <w:tcW w:w="864" w:type="dxa"/>
            <w:vAlign w:val="center"/>
            <w:hideMark/>
          </w:tcPr>
          <w:p w14:paraId="3E851E0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3DCCCE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8AC9647"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300DE0A9"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1F70761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86ED06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E3EECC6"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F0E0F1F" w14:textId="77777777" w:rsidR="00E42721" w:rsidRPr="009B3DCC" w:rsidRDefault="00E42721" w:rsidP="00F555E9">
            <w:pPr>
              <w:snapToGrid w:val="0"/>
              <w:jc w:val="center"/>
              <w:rPr>
                <w:sz w:val="16"/>
                <w:szCs w:val="16"/>
              </w:rPr>
            </w:pPr>
            <w:r w:rsidRPr="00266687">
              <w:rPr>
                <w:color w:val="000000"/>
                <w:sz w:val="16"/>
                <w:szCs w:val="16"/>
              </w:rPr>
              <w:t>11.60</w:t>
            </w:r>
          </w:p>
        </w:tc>
        <w:tc>
          <w:tcPr>
            <w:tcW w:w="1008" w:type="dxa"/>
            <w:vAlign w:val="center"/>
            <w:hideMark/>
          </w:tcPr>
          <w:p w14:paraId="7966CBA9"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1271C9DC" w14:textId="77777777" w:rsidTr="00F555E9">
        <w:trPr>
          <w:trHeight w:val="165"/>
        </w:trPr>
        <w:tc>
          <w:tcPr>
            <w:tcW w:w="360" w:type="dxa"/>
            <w:vAlign w:val="center"/>
            <w:hideMark/>
          </w:tcPr>
          <w:p w14:paraId="50B1A374" w14:textId="77777777" w:rsidR="00E42721" w:rsidRPr="00312D86" w:rsidRDefault="00E42721" w:rsidP="00F555E9">
            <w:pPr>
              <w:snapToGrid w:val="0"/>
              <w:rPr>
                <w:sz w:val="16"/>
                <w:szCs w:val="16"/>
              </w:rPr>
            </w:pPr>
            <w:r w:rsidRPr="00312D86">
              <w:rPr>
                <w:color w:val="000000"/>
                <w:sz w:val="16"/>
                <w:szCs w:val="16"/>
              </w:rPr>
              <w:t>1108</w:t>
            </w:r>
          </w:p>
        </w:tc>
        <w:tc>
          <w:tcPr>
            <w:tcW w:w="864" w:type="dxa"/>
            <w:vAlign w:val="center"/>
            <w:hideMark/>
          </w:tcPr>
          <w:p w14:paraId="49D86E0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F02216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5FC7D62A"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106FE520"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2FB5A44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66B7B8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46FA89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AA27C13" w14:textId="77777777" w:rsidR="00E42721" w:rsidRPr="009B3DCC" w:rsidRDefault="00E42721" w:rsidP="00F555E9">
            <w:pPr>
              <w:snapToGrid w:val="0"/>
              <w:jc w:val="center"/>
              <w:rPr>
                <w:sz w:val="16"/>
                <w:szCs w:val="16"/>
              </w:rPr>
            </w:pPr>
            <w:r w:rsidRPr="00266687">
              <w:rPr>
                <w:color w:val="000000"/>
                <w:sz w:val="16"/>
                <w:szCs w:val="16"/>
              </w:rPr>
              <w:t>12.90</w:t>
            </w:r>
          </w:p>
        </w:tc>
        <w:tc>
          <w:tcPr>
            <w:tcW w:w="1008" w:type="dxa"/>
            <w:vAlign w:val="center"/>
            <w:hideMark/>
          </w:tcPr>
          <w:p w14:paraId="167E9DA0"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4B01E494" w14:textId="77777777" w:rsidTr="00F555E9">
        <w:trPr>
          <w:trHeight w:val="165"/>
        </w:trPr>
        <w:tc>
          <w:tcPr>
            <w:tcW w:w="360" w:type="dxa"/>
            <w:vAlign w:val="center"/>
            <w:hideMark/>
          </w:tcPr>
          <w:p w14:paraId="3259C262" w14:textId="77777777" w:rsidR="00E42721" w:rsidRPr="00312D86" w:rsidRDefault="00E42721" w:rsidP="00F555E9">
            <w:pPr>
              <w:snapToGrid w:val="0"/>
              <w:rPr>
                <w:sz w:val="16"/>
                <w:szCs w:val="16"/>
              </w:rPr>
            </w:pPr>
            <w:r w:rsidRPr="00312D86">
              <w:rPr>
                <w:color w:val="000000"/>
                <w:sz w:val="16"/>
                <w:szCs w:val="16"/>
              </w:rPr>
              <w:t>1109</w:t>
            </w:r>
          </w:p>
        </w:tc>
        <w:tc>
          <w:tcPr>
            <w:tcW w:w="864" w:type="dxa"/>
            <w:vAlign w:val="center"/>
            <w:hideMark/>
          </w:tcPr>
          <w:p w14:paraId="3882EBB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198A0B9"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75A8E42"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5810448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0321E4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65A474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06D3D5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9D64B0E" w14:textId="77777777" w:rsidR="00E42721" w:rsidRPr="009B3DCC" w:rsidRDefault="00E42721" w:rsidP="00F555E9">
            <w:pPr>
              <w:snapToGrid w:val="0"/>
              <w:jc w:val="center"/>
              <w:rPr>
                <w:sz w:val="16"/>
                <w:szCs w:val="16"/>
              </w:rPr>
            </w:pPr>
            <w:r w:rsidRPr="00266687">
              <w:rPr>
                <w:color w:val="000000"/>
                <w:sz w:val="16"/>
                <w:szCs w:val="16"/>
              </w:rPr>
              <w:t>11.00</w:t>
            </w:r>
          </w:p>
        </w:tc>
        <w:tc>
          <w:tcPr>
            <w:tcW w:w="1008" w:type="dxa"/>
            <w:vAlign w:val="center"/>
            <w:hideMark/>
          </w:tcPr>
          <w:p w14:paraId="3D0A30E0"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0445197C" w14:textId="77777777" w:rsidTr="00F555E9">
        <w:trPr>
          <w:trHeight w:val="165"/>
        </w:trPr>
        <w:tc>
          <w:tcPr>
            <w:tcW w:w="360" w:type="dxa"/>
            <w:vAlign w:val="center"/>
            <w:hideMark/>
          </w:tcPr>
          <w:p w14:paraId="22AAEE7D" w14:textId="77777777" w:rsidR="00E42721" w:rsidRPr="00312D86" w:rsidRDefault="00E42721" w:rsidP="00F555E9">
            <w:pPr>
              <w:snapToGrid w:val="0"/>
              <w:rPr>
                <w:sz w:val="16"/>
                <w:szCs w:val="16"/>
              </w:rPr>
            </w:pPr>
            <w:r w:rsidRPr="00312D86">
              <w:rPr>
                <w:color w:val="000000"/>
                <w:sz w:val="16"/>
                <w:szCs w:val="16"/>
              </w:rPr>
              <w:t>1110</w:t>
            </w:r>
          </w:p>
        </w:tc>
        <w:tc>
          <w:tcPr>
            <w:tcW w:w="864" w:type="dxa"/>
            <w:vAlign w:val="center"/>
            <w:hideMark/>
          </w:tcPr>
          <w:p w14:paraId="128BFA6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F11A50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2F490BB"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7B60F639"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1D2F3E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4E4A86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31C96E8"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AD64449" w14:textId="77777777" w:rsidR="00E42721" w:rsidRPr="009B3DCC" w:rsidRDefault="00E42721" w:rsidP="00F555E9">
            <w:pPr>
              <w:snapToGrid w:val="0"/>
              <w:jc w:val="center"/>
              <w:rPr>
                <w:sz w:val="16"/>
                <w:szCs w:val="16"/>
              </w:rPr>
            </w:pPr>
            <w:r w:rsidRPr="00266687">
              <w:rPr>
                <w:color w:val="000000"/>
                <w:sz w:val="16"/>
                <w:szCs w:val="16"/>
              </w:rPr>
              <w:t>12.40</w:t>
            </w:r>
          </w:p>
        </w:tc>
        <w:tc>
          <w:tcPr>
            <w:tcW w:w="1008" w:type="dxa"/>
            <w:vAlign w:val="center"/>
            <w:hideMark/>
          </w:tcPr>
          <w:p w14:paraId="79065DB0"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60CC9075" w14:textId="77777777" w:rsidTr="00F555E9">
        <w:trPr>
          <w:trHeight w:val="165"/>
        </w:trPr>
        <w:tc>
          <w:tcPr>
            <w:tcW w:w="360" w:type="dxa"/>
            <w:vAlign w:val="center"/>
            <w:hideMark/>
          </w:tcPr>
          <w:p w14:paraId="69EF56ED" w14:textId="77777777" w:rsidR="00E42721" w:rsidRPr="00312D86" w:rsidRDefault="00E42721" w:rsidP="00F555E9">
            <w:pPr>
              <w:snapToGrid w:val="0"/>
              <w:rPr>
                <w:sz w:val="16"/>
                <w:szCs w:val="16"/>
              </w:rPr>
            </w:pPr>
            <w:r w:rsidRPr="00312D86">
              <w:rPr>
                <w:color w:val="000000"/>
                <w:sz w:val="16"/>
                <w:szCs w:val="16"/>
              </w:rPr>
              <w:t>1111</w:t>
            </w:r>
          </w:p>
        </w:tc>
        <w:tc>
          <w:tcPr>
            <w:tcW w:w="864" w:type="dxa"/>
            <w:vAlign w:val="center"/>
            <w:hideMark/>
          </w:tcPr>
          <w:p w14:paraId="1DE6BAB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79682B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4212D60"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27D68AA0"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6C90F24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FABFCB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40BC23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227875C" w14:textId="77777777" w:rsidR="00E42721" w:rsidRPr="009B3DCC" w:rsidRDefault="00E42721" w:rsidP="00F555E9">
            <w:pPr>
              <w:snapToGrid w:val="0"/>
              <w:jc w:val="center"/>
              <w:rPr>
                <w:sz w:val="16"/>
                <w:szCs w:val="16"/>
              </w:rPr>
            </w:pPr>
            <w:r w:rsidRPr="00266687">
              <w:rPr>
                <w:color w:val="000000"/>
                <w:sz w:val="16"/>
                <w:szCs w:val="16"/>
              </w:rPr>
              <w:t>15.10</w:t>
            </w:r>
          </w:p>
        </w:tc>
        <w:tc>
          <w:tcPr>
            <w:tcW w:w="1008" w:type="dxa"/>
            <w:vAlign w:val="center"/>
            <w:hideMark/>
          </w:tcPr>
          <w:p w14:paraId="2180AF2A"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2E1887F2" w14:textId="77777777" w:rsidTr="00F555E9">
        <w:trPr>
          <w:trHeight w:val="165"/>
        </w:trPr>
        <w:tc>
          <w:tcPr>
            <w:tcW w:w="360" w:type="dxa"/>
            <w:vAlign w:val="center"/>
            <w:hideMark/>
          </w:tcPr>
          <w:p w14:paraId="22CECD2B" w14:textId="77777777" w:rsidR="00E42721" w:rsidRPr="00312D86" w:rsidRDefault="00E42721" w:rsidP="00F555E9">
            <w:pPr>
              <w:snapToGrid w:val="0"/>
              <w:rPr>
                <w:sz w:val="16"/>
                <w:szCs w:val="16"/>
              </w:rPr>
            </w:pPr>
            <w:r w:rsidRPr="00312D86">
              <w:rPr>
                <w:color w:val="000000"/>
                <w:sz w:val="16"/>
                <w:szCs w:val="16"/>
              </w:rPr>
              <w:t>1112</w:t>
            </w:r>
          </w:p>
        </w:tc>
        <w:tc>
          <w:tcPr>
            <w:tcW w:w="864" w:type="dxa"/>
            <w:vAlign w:val="center"/>
            <w:hideMark/>
          </w:tcPr>
          <w:p w14:paraId="72A1BD5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1E9A0D3"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ACB9FFC"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30C55E84"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1EC7AAD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CF2FA5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07AA07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B6ACC5F" w14:textId="77777777" w:rsidR="00E42721" w:rsidRPr="009B3DCC" w:rsidRDefault="00E42721" w:rsidP="00F555E9">
            <w:pPr>
              <w:snapToGrid w:val="0"/>
              <w:jc w:val="center"/>
              <w:rPr>
                <w:sz w:val="16"/>
                <w:szCs w:val="16"/>
              </w:rPr>
            </w:pPr>
            <w:r w:rsidRPr="00266687">
              <w:rPr>
                <w:color w:val="000000"/>
                <w:sz w:val="16"/>
                <w:szCs w:val="16"/>
              </w:rPr>
              <w:t>16.40</w:t>
            </w:r>
          </w:p>
        </w:tc>
        <w:tc>
          <w:tcPr>
            <w:tcW w:w="1008" w:type="dxa"/>
            <w:vAlign w:val="center"/>
            <w:hideMark/>
          </w:tcPr>
          <w:p w14:paraId="0B2F3BDF"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6555D0C8" w14:textId="77777777" w:rsidTr="00F555E9">
        <w:trPr>
          <w:trHeight w:val="165"/>
        </w:trPr>
        <w:tc>
          <w:tcPr>
            <w:tcW w:w="360" w:type="dxa"/>
            <w:vAlign w:val="center"/>
            <w:hideMark/>
          </w:tcPr>
          <w:p w14:paraId="7E240FA6" w14:textId="77777777" w:rsidR="00E42721" w:rsidRPr="00312D86" w:rsidRDefault="00E42721" w:rsidP="00F555E9">
            <w:pPr>
              <w:snapToGrid w:val="0"/>
              <w:rPr>
                <w:sz w:val="16"/>
                <w:szCs w:val="16"/>
              </w:rPr>
            </w:pPr>
            <w:r w:rsidRPr="00312D86">
              <w:rPr>
                <w:color w:val="000000"/>
                <w:sz w:val="16"/>
                <w:szCs w:val="16"/>
              </w:rPr>
              <w:t>1113</w:t>
            </w:r>
          </w:p>
        </w:tc>
        <w:tc>
          <w:tcPr>
            <w:tcW w:w="864" w:type="dxa"/>
            <w:vAlign w:val="center"/>
            <w:hideMark/>
          </w:tcPr>
          <w:p w14:paraId="4879511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129781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5EF1BB50"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
          <w:p w14:paraId="7AABD0B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2C71EDF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9C30AA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A7C6E0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296CA34" w14:textId="77777777" w:rsidR="00E42721" w:rsidRPr="009B3DCC" w:rsidRDefault="00E42721" w:rsidP="00F555E9">
            <w:pPr>
              <w:snapToGrid w:val="0"/>
              <w:jc w:val="center"/>
              <w:rPr>
                <w:sz w:val="16"/>
                <w:szCs w:val="16"/>
              </w:rPr>
            </w:pPr>
            <w:r w:rsidRPr="00266687">
              <w:rPr>
                <w:color w:val="000000"/>
                <w:sz w:val="16"/>
                <w:szCs w:val="16"/>
              </w:rPr>
              <w:t>16.60</w:t>
            </w:r>
          </w:p>
        </w:tc>
        <w:tc>
          <w:tcPr>
            <w:tcW w:w="1008" w:type="dxa"/>
            <w:vAlign w:val="center"/>
            <w:hideMark/>
          </w:tcPr>
          <w:p w14:paraId="7DD812CA" w14:textId="77777777" w:rsidR="00E42721" w:rsidRPr="009B3DCC" w:rsidRDefault="00E42721" w:rsidP="00F555E9">
            <w:pPr>
              <w:snapToGrid w:val="0"/>
              <w:jc w:val="center"/>
              <w:rPr>
                <w:sz w:val="16"/>
                <w:szCs w:val="16"/>
              </w:rPr>
            </w:pPr>
            <w:r w:rsidRPr="00266687">
              <w:rPr>
                <w:color w:val="000000"/>
                <w:sz w:val="16"/>
                <w:szCs w:val="16"/>
              </w:rPr>
              <w:t>1.00</w:t>
            </w:r>
          </w:p>
        </w:tc>
      </w:tr>
      <w:tr w:rsidR="00E42721" w:rsidRPr="009B3DCC" w14:paraId="07598869" w14:textId="77777777" w:rsidTr="00F555E9">
        <w:trPr>
          <w:trHeight w:val="180"/>
        </w:trPr>
        <w:tc>
          <w:tcPr>
            <w:tcW w:w="360" w:type="dxa"/>
            <w:vAlign w:val="center"/>
            <w:hideMark/>
          </w:tcPr>
          <w:p w14:paraId="28377D2C" w14:textId="77777777" w:rsidR="00E42721" w:rsidRPr="00312D86" w:rsidRDefault="00E42721" w:rsidP="00F555E9">
            <w:pPr>
              <w:snapToGrid w:val="0"/>
              <w:rPr>
                <w:sz w:val="16"/>
                <w:szCs w:val="16"/>
              </w:rPr>
            </w:pPr>
            <w:r w:rsidRPr="00312D86">
              <w:rPr>
                <w:color w:val="000000"/>
                <w:sz w:val="16"/>
                <w:szCs w:val="16"/>
              </w:rPr>
              <w:t>1114</w:t>
            </w:r>
          </w:p>
        </w:tc>
        <w:tc>
          <w:tcPr>
            <w:tcW w:w="864" w:type="dxa"/>
            <w:vAlign w:val="center"/>
            <w:hideMark/>
          </w:tcPr>
          <w:p w14:paraId="73C9C5C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EB4E6A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D01E858"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
          <w:p w14:paraId="6D3B309D"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12C4DD2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5655DE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CD0A2B0"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AFE1B1F" w14:textId="77777777" w:rsidR="00E42721" w:rsidRPr="009B3DCC" w:rsidRDefault="00E42721" w:rsidP="00F555E9">
            <w:pPr>
              <w:snapToGrid w:val="0"/>
              <w:jc w:val="center"/>
              <w:rPr>
                <w:sz w:val="16"/>
                <w:szCs w:val="16"/>
              </w:rPr>
            </w:pPr>
            <w:r w:rsidRPr="00266687">
              <w:rPr>
                <w:color w:val="000000"/>
                <w:sz w:val="16"/>
                <w:szCs w:val="16"/>
              </w:rPr>
              <w:t>19.40</w:t>
            </w:r>
          </w:p>
        </w:tc>
        <w:tc>
          <w:tcPr>
            <w:tcW w:w="1008" w:type="dxa"/>
            <w:vAlign w:val="center"/>
            <w:hideMark/>
          </w:tcPr>
          <w:p w14:paraId="71633E4A"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2A103027" w14:textId="77777777" w:rsidTr="00F555E9">
        <w:trPr>
          <w:trHeight w:val="165"/>
        </w:trPr>
        <w:tc>
          <w:tcPr>
            <w:tcW w:w="360" w:type="dxa"/>
            <w:vAlign w:val="center"/>
            <w:hideMark/>
          </w:tcPr>
          <w:p w14:paraId="10D2CA70" w14:textId="77777777" w:rsidR="00E42721" w:rsidRPr="00312D86" w:rsidRDefault="00E42721" w:rsidP="00F555E9">
            <w:pPr>
              <w:snapToGrid w:val="0"/>
              <w:rPr>
                <w:sz w:val="16"/>
                <w:szCs w:val="16"/>
              </w:rPr>
            </w:pPr>
            <w:r w:rsidRPr="00312D86">
              <w:rPr>
                <w:color w:val="000000"/>
                <w:sz w:val="16"/>
                <w:szCs w:val="16"/>
              </w:rPr>
              <w:t>1115</w:t>
            </w:r>
          </w:p>
        </w:tc>
        <w:tc>
          <w:tcPr>
            <w:tcW w:w="864" w:type="dxa"/>
            <w:vAlign w:val="center"/>
            <w:hideMark/>
          </w:tcPr>
          <w:p w14:paraId="01ACD73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EC86EF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A558605"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
          <w:p w14:paraId="4E035691"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711CCF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963280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C033A3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2DDD15C" w14:textId="77777777" w:rsidR="00E42721" w:rsidRPr="009B3DCC" w:rsidRDefault="00E42721" w:rsidP="00F555E9">
            <w:pPr>
              <w:snapToGrid w:val="0"/>
              <w:jc w:val="center"/>
              <w:rPr>
                <w:sz w:val="16"/>
                <w:szCs w:val="16"/>
              </w:rPr>
            </w:pPr>
            <w:r w:rsidRPr="00266687">
              <w:rPr>
                <w:color w:val="000000"/>
                <w:sz w:val="16"/>
                <w:szCs w:val="16"/>
              </w:rPr>
              <w:t>22.30</w:t>
            </w:r>
          </w:p>
        </w:tc>
        <w:tc>
          <w:tcPr>
            <w:tcW w:w="1008" w:type="dxa"/>
            <w:vAlign w:val="center"/>
            <w:hideMark/>
          </w:tcPr>
          <w:p w14:paraId="22B58DDE"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407498C6" w14:textId="77777777" w:rsidTr="00F555E9">
        <w:trPr>
          <w:trHeight w:val="165"/>
        </w:trPr>
        <w:tc>
          <w:tcPr>
            <w:tcW w:w="360" w:type="dxa"/>
            <w:vAlign w:val="center"/>
            <w:hideMark/>
          </w:tcPr>
          <w:p w14:paraId="4A140BFA" w14:textId="77777777" w:rsidR="00E42721" w:rsidRPr="00312D86" w:rsidRDefault="00E42721" w:rsidP="00F555E9">
            <w:pPr>
              <w:snapToGrid w:val="0"/>
              <w:rPr>
                <w:sz w:val="16"/>
                <w:szCs w:val="16"/>
              </w:rPr>
            </w:pPr>
            <w:r w:rsidRPr="00312D86">
              <w:rPr>
                <w:color w:val="000000"/>
                <w:sz w:val="16"/>
                <w:szCs w:val="16"/>
              </w:rPr>
              <w:t>1116</w:t>
            </w:r>
          </w:p>
        </w:tc>
        <w:tc>
          <w:tcPr>
            <w:tcW w:w="864" w:type="dxa"/>
            <w:vAlign w:val="center"/>
            <w:hideMark/>
          </w:tcPr>
          <w:p w14:paraId="7E1C5E6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15F1E97"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59255A19"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
          <w:p w14:paraId="08FE69B8"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232A7C4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FED9D3C"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9B5D58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FCE3206" w14:textId="77777777" w:rsidR="00E42721" w:rsidRPr="009B3DCC" w:rsidRDefault="00E42721" w:rsidP="00F555E9">
            <w:pPr>
              <w:snapToGrid w:val="0"/>
              <w:jc w:val="center"/>
              <w:rPr>
                <w:sz w:val="16"/>
                <w:szCs w:val="16"/>
              </w:rPr>
            </w:pPr>
            <w:r w:rsidRPr="00266687">
              <w:rPr>
                <w:color w:val="000000"/>
                <w:sz w:val="16"/>
                <w:szCs w:val="16"/>
              </w:rPr>
              <w:t>24.40</w:t>
            </w:r>
          </w:p>
        </w:tc>
        <w:tc>
          <w:tcPr>
            <w:tcW w:w="1008" w:type="dxa"/>
            <w:vAlign w:val="center"/>
            <w:hideMark/>
          </w:tcPr>
          <w:p w14:paraId="04620C0A"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0CED92D9" w14:textId="77777777" w:rsidTr="00F555E9">
        <w:trPr>
          <w:trHeight w:val="165"/>
        </w:trPr>
        <w:tc>
          <w:tcPr>
            <w:tcW w:w="360" w:type="dxa"/>
            <w:vAlign w:val="center"/>
            <w:hideMark/>
          </w:tcPr>
          <w:p w14:paraId="5415C629" w14:textId="77777777" w:rsidR="00E42721" w:rsidRPr="00312D86" w:rsidRDefault="00E42721" w:rsidP="00F555E9">
            <w:pPr>
              <w:snapToGrid w:val="0"/>
              <w:rPr>
                <w:sz w:val="16"/>
                <w:szCs w:val="16"/>
              </w:rPr>
            </w:pPr>
            <w:r w:rsidRPr="00312D86">
              <w:rPr>
                <w:color w:val="000000"/>
                <w:sz w:val="16"/>
                <w:szCs w:val="16"/>
              </w:rPr>
              <w:t>1117</w:t>
            </w:r>
          </w:p>
        </w:tc>
        <w:tc>
          <w:tcPr>
            <w:tcW w:w="864" w:type="dxa"/>
            <w:vAlign w:val="center"/>
            <w:hideMark/>
          </w:tcPr>
          <w:p w14:paraId="625FF1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5CA514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D9DEF2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EECB8DB"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5A7C95E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88FB1E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BA9F0B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183B29C"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3467CB43" w14:textId="77777777" w:rsidR="00E42721" w:rsidRPr="009B3DCC" w:rsidRDefault="00E42721" w:rsidP="00F555E9">
            <w:pPr>
              <w:snapToGrid w:val="0"/>
              <w:jc w:val="center"/>
              <w:rPr>
                <w:sz w:val="16"/>
                <w:szCs w:val="16"/>
              </w:rPr>
            </w:pPr>
            <w:r w:rsidRPr="00266687">
              <w:rPr>
                <w:color w:val="000000"/>
                <w:sz w:val="16"/>
                <w:szCs w:val="16"/>
              </w:rPr>
              <w:t>4.70</w:t>
            </w:r>
          </w:p>
        </w:tc>
      </w:tr>
      <w:tr w:rsidR="00E42721" w:rsidRPr="009B3DCC" w14:paraId="1ADF725B" w14:textId="77777777" w:rsidTr="00F555E9">
        <w:trPr>
          <w:trHeight w:val="165"/>
        </w:trPr>
        <w:tc>
          <w:tcPr>
            <w:tcW w:w="360" w:type="dxa"/>
            <w:vAlign w:val="center"/>
            <w:hideMark/>
          </w:tcPr>
          <w:p w14:paraId="11275515" w14:textId="77777777" w:rsidR="00E42721" w:rsidRPr="00312D86" w:rsidRDefault="00E42721" w:rsidP="00F555E9">
            <w:pPr>
              <w:snapToGrid w:val="0"/>
              <w:rPr>
                <w:sz w:val="16"/>
                <w:szCs w:val="16"/>
              </w:rPr>
            </w:pPr>
            <w:r w:rsidRPr="00312D86">
              <w:rPr>
                <w:color w:val="000000"/>
                <w:sz w:val="16"/>
                <w:szCs w:val="16"/>
              </w:rPr>
              <w:t>1118</w:t>
            </w:r>
          </w:p>
        </w:tc>
        <w:tc>
          <w:tcPr>
            <w:tcW w:w="864" w:type="dxa"/>
            <w:vAlign w:val="center"/>
            <w:hideMark/>
          </w:tcPr>
          <w:p w14:paraId="2CF7B1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5738D83"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D08B9F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2D1F82A"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0C2A44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C84ED9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229BDC3A"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05C6826"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041453CC"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79206989" w14:textId="77777777" w:rsidTr="00F555E9">
        <w:trPr>
          <w:trHeight w:val="165"/>
        </w:trPr>
        <w:tc>
          <w:tcPr>
            <w:tcW w:w="360" w:type="dxa"/>
            <w:vAlign w:val="center"/>
            <w:hideMark/>
          </w:tcPr>
          <w:p w14:paraId="0932DE36" w14:textId="77777777" w:rsidR="00E42721" w:rsidRPr="00312D86" w:rsidRDefault="00E42721" w:rsidP="00F555E9">
            <w:pPr>
              <w:snapToGrid w:val="0"/>
              <w:rPr>
                <w:sz w:val="16"/>
                <w:szCs w:val="16"/>
              </w:rPr>
            </w:pPr>
            <w:r w:rsidRPr="00312D86">
              <w:rPr>
                <w:color w:val="000000"/>
                <w:sz w:val="16"/>
                <w:szCs w:val="16"/>
              </w:rPr>
              <w:t>1119</w:t>
            </w:r>
          </w:p>
        </w:tc>
        <w:tc>
          <w:tcPr>
            <w:tcW w:w="864" w:type="dxa"/>
            <w:vAlign w:val="center"/>
            <w:hideMark/>
          </w:tcPr>
          <w:p w14:paraId="7F8366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EF5AA2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18D16A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CAAA39C"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3953988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7101CE2"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2030E4C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EC504CE"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3755FEE5"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46E80C79" w14:textId="77777777" w:rsidTr="00F555E9">
        <w:trPr>
          <w:trHeight w:val="165"/>
        </w:trPr>
        <w:tc>
          <w:tcPr>
            <w:tcW w:w="360" w:type="dxa"/>
            <w:vAlign w:val="center"/>
            <w:hideMark/>
          </w:tcPr>
          <w:p w14:paraId="6B7D9E82" w14:textId="77777777" w:rsidR="00E42721" w:rsidRPr="00312D86" w:rsidRDefault="00E42721" w:rsidP="00F555E9">
            <w:pPr>
              <w:snapToGrid w:val="0"/>
              <w:rPr>
                <w:sz w:val="16"/>
                <w:szCs w:val="16"/>
              </w:rPr>
            </w:pPr>
            <w:r w:rsidRPr="00312D86">
              <w:rPr>
                <w:color w:val="000000"/>
                <w:sz w:val="16"/>
                <w:szCs w:val="16"/>
              </w:rPr>
              <w:t>1120</w:t>
            </w:r>
          </w:p>
        </w:tc>
        <w:tc>
          <w:tcPr>
            <w:tcW w:w="864" w:type="dxa"/>
            <w:vAlign w:val="center"/>
            <w:hideMark/>
          </w:tcPr>
          <w:p w14:paraId="4D36D73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BEC1C4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C0660F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BC36110"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716F818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DC8BBEF"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78DE99F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EC55FEA"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44FD5D10" w14:textId="77777777" w:rsidR="00E42721" w:rsidRPr="009B3DCC" w:rsidRDefault="00E42721" w:rsidP="00F555E9">
            <w:pPr>
              <w:snapToGrid w:val="0"/>
              <w:jc w:val="center"/>
              <w:rPr>
                <w:sz w:val="16"/>
                <w:szCs w:val="16"/>
              </w:rPr>
            </w:pPr>
            <w:r w:rsidRPr="00266687">
              <w:rPr>
                <w:color w:val="000000"/>
                <w:sz w:val="16"/>
                <w:szCs w:val="16"/>
              </w:rPr>
              <w:t>5.30</w:t>
            </w:r>
          </w:p>
        </w:tc>
      </w:tr>
      <w:tr w:rsidR="00E42721" w:rsidRPr="009B3DCC" w14:paraId="062097EF" w14:textId="77777777" w:rsidTr="00F555E9">
        <w:trPr>
          <w:trHeight w:val="165"/>
        </w:trPr>
        <w:tc>
          <w:tcPr>
            <w:tcW w:w="360" w:type="dxa"/>
            <w:vAlign w:val="center"/>
            <w:hideMark/>
          </w:tcPr>
          <w:p w14:paraId="4F3359BE" w14:textId="77777777" w:rsidR="00E42721" w:rsidRPr="00312D86" w:rsidRDefault="00E42721" w:rsidP="00F555E9">
            <w:pPr>
              <w:snapToGrid w:val="0"/>
              <w:rPr>
                <w:sz w:val="16"/>
                <w:szCs w:val="16"/>
              </w:rPr>
            </w:pPr>
            <w:r w:rsidRPr="00312D86">
              <w:rPr>
                <w:color w:val="000000"/>
                <w:sz w:val="16"/>
                <w:szCs w:val="16"/>
              </w:rPr>
              <w:t>1121</w:t>
            </w:r>
          </w:p>
        </w:tc>
        <w:tc>
          <w:tcPr>
            <w:tcW w:w="864" w:type="dxa"/>
            <w:vAlign w:val="center"/>
            <w:hideMark/>
          </w:tcPr>
          <w:p w14:paraId="0006BB6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D50D93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1A977DC"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
          <w:p w14:paraId="1D67FD7A"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397400E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253274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B16EA0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91D8F9E"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7E1BA89D"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2E46B2E2" w14:textId="77777777" w:rsidTr="00F555E9">
        <w:trPr>
          <w:trHeight w:val="165"/>
        </w:trPr>
        <w:tc>
          <w:tcPr>
            <w:tcW w:w="360" w:type="dxa"/>
            <w:vAlign w:val="center"/>
            <w:hideMark/>
          </w:tcPr>
          <w:p w14:paraId="2B7159E8" w14:textId="77777777" w:rsidR="00E42721" w:rsidRPr="00312D86" w:rsidRDefault="00E42721" w:rsidP="00F555E9">
            <w:pPr>
              <w:snapToGrid w:val="0"/>
              <w:rPr>
                <w:sz w:val="16"/>
                <w:szCs w:val="16"/>
              </w:rPr>
            </w:pPr>
            <w:r w:rsidRPr="00312D86">
              <w:rPr>
                <w:color w:val="000000"/>
                <w:sz w:val="16"/>
                <w:szCs w:val="16"/>
              </w:rPr>
              <w:t>1122</w:t>
            </w:r>
          </w:p>
        </w:tc>
        <w:tc>
          <w:tcPr>
            <w:tcW w:w="864" w:type="dxa"/>
            <w:vAlign w:val="center"/>
            <w:hideMark/>
          </w:tcPr>
          <w:p w14:paraId="3692E7F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CD9713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CD8B180"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
          <w:p w14:paraId="201E84FF"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4DE0EA1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881BB8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4038927"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06B15A9D" w14:textId="77777777" w:rsidR="00E42721" w:rsidRPr="009B3DCC" w:rsidRDefault="00E42721" w:rsidP="00F555E9">
            <w:pPr>
              <w:snapToGrid w:val="0"/>
              <w:jc w:val="center"/>
              <w:rPr>
                <w:sz w:val="16"/>
                <w:szCs w:val="16"/>
              </w:rPr>
            </w:pPr>
            <w:r w:rsidRPr="00266687">
              <w:rPr>
                <w:color w:val="000000"/>
                <w:sz w:val="16"/>
                <w:szCs w:val="16"/>
              </w:rPr>
              <w:t>4.80</w:t>
            </w:r>
          </w:p>
        </w:tc>
        <w:tc>
          <w:tcPr>
            <w:tcW w:w="1008" w:type="dxa"/>
            <w:vAlign w:val="center"/>
            <w:hideMark/>
          </w:tcPr>
          <w:p w14:paraId="5CEDEA69"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56B1D7E0" w14:textId="77777777" w:rsidTr="00F555E9">
        <w:trPr>
          <w:trHeight w:val="165"/>
        </w:trPr>
        <w:tc>
          <w:tcPr>
            <w:tcW w:w="360" w:type="dxa"/>
            <w:vAlign w:val="center"/>
            <w:hideMark/>
          </w:tcPr>
          <w:p w14:paraId="694961CA" w14:textId="77777777" w:rsidR="00E42721" w:rsidRPr="00312D86" w:rsidRDefault="00E42721" w:rsidP="00F555E9">
            <w:pPr>
              <w:snapToGrid w:val="0"/>
              <w:rPr>
                <w:sz w:val="16"/>
                <w:szCs w:val="16"/>
              </w:rPr>
            </w:pPr>
            <w:r w:rsidRPr="00312D86">
              <w:rPr>
                <w:color w:val="000000"/>
                <w:sz w:val="16"/>
                <w:szCs w:val="16"/>
              </w:rPr>
              <w:t>1123</w:t>
            </w:r>
          </w:p>
        </w:tc>
        <w:tc>
          <w:tcPr>
            <w:tcW w:w="864" w:type="dxa"/>
            <w:vAlign w:val="center"/>
            <w:hideMark/>
          </w:tcPr>
          <w:p w14:paraId="3F396C7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9038C5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82ACCE7"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
          <w:p w14:paraId="5D038CB6"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6C3A174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B9CE87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D8F3B68"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AE6C945" w14:textId="77777777" w:rsidR="00E42721" w:rsidRPr="009B3DCC" w:rsidRDefault="00E42721" w:rsidP="00F555E9">
            <w:pPr>
              <w:snapToGrid w:val="0"/>
              <w:jc w:val="center"/>
              <w:rPr>
                <w:sz w:val="16"/>
                <w:szCs w:val="16"/>
              </w:rPr>
            </w:pPr>
            <w:r w:rsidRPr="00266687">
              <w:rPr>
                <w:color w:val="000000"/>
                <w:sz w:val="16"/>
                <w:szCs w:val="16"/>
              </w:rPr>
              <w:t>5.00</w:t>
            </w:r>
          </w:p>
        </w:tc>
        <w:tc>
          <w:tcPr>
            <w:tcW w:w="1008" w:type="dxa"/>
            <w:vAlign w:val="center"/>
            <w:hideMark/>
          </w:tcPr>
          <w:p w14:paraId="22C4104B"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77C6DF80" w14:textId="77777777" w:rsidTr="00F555E9">
        <w:trPr>
          <w:trHeight w:val="165"/>
        </w:trPr>
        <w:tc>
          <w:tcPr>
            <w:tcW w:w="360" w:type="dxa"/>
            <w:vAlign w:val="center"/>
            <w:hideMark/>
          </w:tcPr>
          <w:p w14:paraId="7FB382EA" w14:textId="77777777" w:rsidR="00E42721" w:rsidRPr="00312D86" w:rsidRDefault="00E42721" w:rsidP="00F555E9">
            <w:pPr>
              <w:snapToGrid w:val="0"/>
              <w:rPr>
                <w:sz w:val="16"/>
                <w:szCs w:val="16"/>
              </w:rPr>
            </w:pPr>
            <w:r w:rsidRPr="00312D86">
              <w:rPr>
                <w:color w:val="000000"/>
                <w:sz w:val="16"/>
                <w:szCs w:val="16"/>
              </w:rPr>
              <w:t>1124</w:t>
            </w:r>
          </w:p>
        </w:tc>
        <w:tc>
          <w:tcPr>
            <w:tcW w:w="864" w:type="dxa"/>
            <w:vAlign w:val="center"/>
            <w:hideMark/>
          </w:tcPr>
          <w:p w14:paraId="24B243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5CE560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7C6C97F"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
          <w:p w14:paraId="602CD225"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3286BA7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5AB7B8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EAFF61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F81965E" w14:textId="77777777" w:rsidR="00E42721" w:rsidRPr="009B3DCC" w:rsidRDefault="00E42721" w:rsidP="00F555E9">
            <w:pPr>
              <w:snapToGrid w:val="0"/>
              <w:jc w:val="center"/>
              <w:rPr>
                <w:sz w:val="16"/>
                <w:szCs w:val="16"/>
              </w:rPr>
            </w:pPr>
            <w:r w:rsidRPr="00266687">
              <w:rPr>
                <w:color w:val="000000"/>
                <w:sz w:val="16"/>
                <w:szCs w:val="16"/>
              </w:rPr>
              <w:t>5.80</w:t>
            </w:r>
          </w:p>
        </w:tc>
        <w:tc>
          <w:tcPr>
            <w:tcW w:w="1008" w:type="dxa"/>
            <w:vAlign w:val="center"/>
            <w:hideMark/>
          </w:tcPr>
          <w:p w14:paraId="39727A34"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55F80EDF" w14:textId="77777777" w:rsidTr="00F555E9">
        <w:trPr>
          <w:trHeight w:val="165"/>
        </w:trPr>
        <w:tc>
          <w:tcPr>
            <w:tcW w:w="360" w:type="dxa"/>
            <w:vAlign w:val="center"/>
            <w:hideMark/>
          </w:tcPr>
          <w:p w14:paraId="23791DB3" w14:textId="77777777" w:rsidR="00E42721" w:rsidRPr="00312D86" w:rsidRDefault="00E42721" w:rsidP="00F555E9">
            <w:pPr>
              <w:snapToGrid w:val="0"/>
              <w:rPr>
                <w:sz w:val="16"/>
                <w:szCs w:val="16"/>
              </w:rPr>
            </w:pPr>
            <w:r w:rsidRPr="00312D86">
              <w:rPr>
                <w:color w:val="000000"/>
                <w:sz w:val="16"/>
                <w:szCs w:val="16"/>
              </w:rPr>
              <w:t>1125</w:t>
            </w:r>
          </w:p>
        </w:tc>
        <w:tc>
          <w:tcPr>
            <w:tcW w:w="864" w:type="dxa"/>
            <w:vAlign w:val="center"/>
            <w:hideMark/>
          </w:tcPr>
          <w:p w14:paraId="78751A9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F8A066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D242E21"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
          <w:p w14:paraId="600A6EDE"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0B4C34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58359F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B20217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AAFC06C" w14:textId="77777777" w:rsidR="00E42721" w:rsidRPr="009B3DCC" w:rsidRDefault="00E42721" w:rsidP="00F555E9">
            <w:pPr>
              <w:snapToGrid w:val="0"/>
              <w:jc w:val="center"/>
              <w:rPr>
                <w:sz w:val="16"/>
                <w:szCs w:val="16"/>
              </w:rPr>
            </w:pPr>
            <w:r w:rsidRPr="00266687">
              <w:rPr>
                <w:color w:val="000000"/>
                <w:sz w:val="16"/>
                <w:szCs w:val="16"/>
              </w:rPr>
              <w:t>7.10</w:t>
            </w:r>
          </w:p>
        </w:tc>
        <w:tc>
          <w:tcPr>
            <w:tcW w:w="1008" w:type="dxa"/>
            <w:vAlign w:val="center"/>
            <w:hideMark/>
          </w:tcPr>
          <w:p w14:paraId="0375B6F2"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4E82387E" w14:textId="77777777" w:rsidTr="00F555E9">
        <w:trPr>
          <w:trHeight w:val="165"/>
        </w:trPr>
        <w:tc>
          <w:tcPr>
            <w:tcW w:w="360" w:type="dxa"/>
            <w:vAlign w:val="center"/>
            <w:hideMark/>
          </w:tcPr>
          <w:p w14:paraId="285F5A41" w14:textId="77777777" w:rsidR="00E42721" w:rsidRPr="00312D86" w:rsidRDefault="00E42721" w:rsidP="00F555E9">
            <w:pPr>
              <w:snapToGrid w:val="0"/>
              <w:rPr>
                <w:sz w:val="16"/>
                <w:szCs w:val="16"/>
              </w:rPr>
            </w:pPr>
            <w:r w:rsidRPr="00312D86">
              <w:rPr>
                <w:color w:val="000000"/>
                <w:sz w:val="16"/>
                <w:szCs w:val="16"/>
              </w:rPr>
              <w:t>1126</w:t>
            </w:r>
          </w:p>
        </w:tc>
        <w:tc>
          <w:tcPr>
            <w:tcW w:w="864" w:type="dxa"/>
            <w:vAlign w:val="center"/>
            <w:hideMark/>
          </w:tcPr>
          <w:p w14:paraId="6D162F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73884E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E4FD050"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
          <w:p w14:paraId="76F75597"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099B7B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CDC569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BF23725"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363A55F1" w14:textId="77777777" w:rsidR="00E42721" w:rsidRPr="009B3DCC" w:rsidRDefault="00E42721" w:rsidP="00F555E9">
            <w:pPr>
              <w:snapToGrid w:val="0"/>
              <w:jc w:val="center"/>
              <w:rPr>
                <w:sz w:val="16"/>
                <w:szCs w:val="16"/>
              </w:rPr>
            </w:pPr>
            <w:r w:rsidRPr="00266687">
              <w:rPr>
                <w:color w:val="000000"/>
                <w:sz w:val="16"/>
                <w:szCs w:val="16"/>
              </w:rPr>
              <w:t>7.40</w:t>
            </w:r>
          </w:p>
        </w:tc>
        <w:tc>
          <w:tcPr>
            <w:tcW w:w="1008" w:type="dxa"/>
            <w:vAlign w:val="center"/>
            <w:hideMark/>
          </w:tcPr>
          <w:p w14:paraId="76FFCDAC"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14AA00D7" w14:textId="77777777" w:rsidTr="00F555E9">
        <w:trPr>
          <w:trHeight w:val="165"/>
        </w:trPr>
        <w:tc>
          <w:tcPr>
            <w:tcW w:w="360" w:type="dxa"/>
            <w:vAlign w:val="center"/>
            <w:hideMark/>
          </w:tcPr>
          <w:p w14:paraId="74BE2119" w14:textId="77777777" w:rsidR="00E42721" w:rsidRPr="00312D86" w:rsidRDefault="00E42721" w:rsidP="00F555E9">
            <w:pPr>
              <w:snapToGrid w:val="0"/>
              <w:rPr>
                <w:sz w:val="16"/>
                <w:szCs w:val="16"/>
              </w:rPr>
            </w:pPr>
            <w:r w:rsidRPr="00312D86">
              <w:rPr>
                <w:color w:val="000000"/>
                <w:sz w:val="16"/>
                <w:szCs w:val="16"/>
              </w:rPr>
              <w:t>1127</w:t>
            </w:r>
          </w:p>
        </w:tc>
        <w:tc>
          <w:tcPr>
            <w:tcW w:w="864" w:type="dxa"/>
            <w:vAlign w:val="center"/>
            <w:hideMark/>
          </w:tcPr>
          <w:p w14:paraId="3D08A86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032509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54B69E7"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
          <w:p w14:paraId="692ABF12"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27F114F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6BF2CFD"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F2DC225"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97DF649" w14:textId="77777777" w:rsidR="00E42721" w:rsidRPr="009B3DCC" w:rsidRDefault="00E42721" w:rsidP="00F555E9">
            <w:pPr>
              <w:snapToGrid w:val="0"/>
              <w:jc w:val="center"/>
              <w:rPr>
                <w:sz w:val="16"/>
                <w:szCs w:val="16"/>
              </w:rPr>
            </w:pPr>
            <w:r w:rsidRPr="00266687">
              <w:rPr>
                <w:color w:val="000000"/>
                <w:sz w:val="16"/>
                <w:szCs w:val="16"/>
              </w:rPr>
              <w:t>8.00</w:t>
            </w:r>
          </w:p>
        </w:tc>
        <w:tc>
          <w:tcPr>
            <w:tcW w:w="1008" w:type="dxa"/>
            <w:vAlign w:val="center"/>
            <w:hideMark/>
          </w:tcPr>
          <w:p w14:paraId="605E1720"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4F86630B" w14:textId="77777777" w:rsidTr="00F555E9">
        <w:trPr>
          <w:trHeight w:val="165"/>
        </w:trPr>
        <w:tc>
          <w:tcPr>
            <w:tcW w:w="360" w:type="dxa"/>
            <w:vAlign w:val="center"/>
            <w:hideMark/>
          </w:tcPr>
          <w:p w14:paraId="58EF0641" w14:textId="77777777" w:rsidR="00E42721" w:rsidRPr="00312D86" w:rsidRDefault="00E42721" w:rsidP="00F555E9">
            <w:pPr>
              <w:snapToGrid w:val="0"/>
              <w:rPr>
                <w:sz w:val="16"/>
                <w:szCs w:val="16"/>
              </w:rPr>
            </w:pPr>
            <w:r w:rsidRPr="00312D86">
              <w:rPr>
                <w:color w:val="000000"/>
                <w:sz w:val="16"/>
                <w:szCs w:val="16"/>
              </w:rPr>
              <w:t>1128</w:t>
            </w:r>
          </w:p>
        </w:tc>
        <w:tc>
          <w:tcPr>
            <w:tcW w:w="864" w:type="dxa"/>
            <w:vAlign w:val="center"/>
            <w:hideMark/>
          </w:tcPr>
          <w:p w14:paraId="64CFD6C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46EC6F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8D2C5B1"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
          <w:p w14:paraId="48F715B4"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4A0884B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3D830A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57CF5E2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95B855C" w14:textId="77777777" w:rsidR="00E42721" w:rsidRPr="009B3DCC" w:rsidRDefault="00E42721" w:rsidP="00F555E9">
            <w:pPr>
              <w:snapToGrid w:val="0"/>
              <w:jc w:val="center"/>
              <w:rPr>
                <w:sz w:val="16"/>
                <w:szCs w:val="16"/>
              </w:rPr>
            </w:pPr>
            <w:r w:rsidRPr="00266687">
              <w:rPr>
                <w:color w:val="000000"/>
                <w:sz w:val="16"/>
                <w:szCs w:val="16"/>
              </w:rPr>
              <w:t>9.20</w:t>
            </w:r>
          </w:p>
        </w:tc>
        <w:tc>
          <w:tcPr>
            <w:tcW w:w="1008" w:type="dxa"/>
            <w:vAlign w:val="center"/>
            <w:hideMark/>
          </w:tcPr>
          <w:p w14:paraId="5718050B"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785A3748" w14:textId="77777777" w:rsidTr="00F555E9">
        <w:trPr>
          <w:trHeight w:val="180"/>
        </w:trPr>
        <w:tc>
          <w:tcPr>
            <w:tcW w:w="360" w:type="dxa"/>
            <w:vAlign w:val="center"/>
            <w:hideMark/>
          </w:tcPr>
          <w:p w14:paraId="719273FC" w14:textId="77777777" w:rsidR="00E42721" w:rsidRPr="00312D86" w:rsidRDefault="00E42721" w:rsidP="00F555E9">
            <w:pPr>
              <w:snapToGrid w:val="0"/>
              <w:rPr>
                <w:sz w:val="16"/>
                <w:szCs w:val="16"/>
              </w:rPr>
            </w:pPr>
            <w:r w:rsidRPr="00312D86">
              <w:rPr>
                <w:color w:val="000000"/>
                <w:sz w:val="16"/>
                <w:szCs w:val="16"/>
              </w:rPr>
              <w:t>1129</w:t>
            </w:r>
          </w:p>
        </w:tc>
        <w:tc>
          <w:tcPr>
            <w:tcW w:w="864" w:type="dxa"/>
            <w:vAlign w:val="center"/>
            <w:hideMark/>
          </w:tcPr>
          <w:p w14:paraId="1A78865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CC6210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7EED612"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20977564"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6D7F32C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3CADD25"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5892B5C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F5444E6" w14:textId="77777777" w:rsidR="00E42721" w:rsidRPr="009B3DCC" w:rsidRDefault="00E42721" w:rsidP="00F555E9">
            <w:pPr>
              <w:snapToGrid w:val="0"/>
              <w:jc w:val="center"/>
              <w:rPr>
                <w:sz w:val="16"/>
                <w:szCs w:val="16"/>
              </w:rPr>
            </w:pPr>
            <w:r w:rsidRPr="00266687">
              <w:rPr>
                <w:color w:val="000000"/>
                <w:sz w:val="16"/>
                <w:szCs w:val="16"/>
              </w:rPr>
              <w:t>12.50</w:t>
            </w:r>
          </w:p>
        </w:tc>
        <w:tc>
          <w:tcPr>
            <w:tcW w:w="1008" w:type="dxa"/>
            <w:vAlign w:val="center"/>
            <w:hideMark/>
          </w:tcPr>
          <w:p w14:paraId="2EE3E879"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6990C47B" w14:textId="77777777" w:rsidTr="00F555E9">
        <w:trPr>
          <w:trHeight w:val="165"/>
        </w:trPr>
        <w:tc>
          <w:tcPr>
            <w:tcW w:w="360" w:type="dxa"/>
            <w:vAlign w:val="center"/>
            <w:hideMark/>
          </w:tcPr>
          <w:p w14:paraId="3807B061" w14:textId="77777777" w:rsidR="00E42721" w:rsidRPr="00312D86" w:rsidRDefault="00E42721" w:rsidP="00F555E9">
            <w:pPr>
              <w:snapToGrid w:val="0"/>
              <w:rPr>
                <w:sz w:val="16"/>
                <w:szCs w:val="16"/>
              </w:rPr>
            </w:pPr>
            <w:r w:rsidRPr="00312D86">
              <w:rPr>
                <w:color w:val="000000"/>
                <w:sz w:val="16"/>
                <w:szCs w:val="16"/>
              </w:rPr>
              <w:t>1130</w:t>
            </w:r>
          </w:p>
        </w:tc>
        <w:tc>
          <w:tcPr>
            <w:tcW w:w="864" w:type="dxa"/>
            <w:vAlign w:val="center"/>
            <w:hideMark/>
          </w:tcPr>
          <w:p w14:paraId="1A06506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F467C97"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E26A783"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3BF533C4"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48CFC49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5B68FC7"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27B6AFD8"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684B030" w14:textId="77777777" w:rsidR="00E42721" w:rsidRPr="009B3DCC" w:rsidRDefault="00E42721" w:rsidP="00F555E9">
            <w:pPr>
              <w:snapToGrid w:val="0"/>
              <w:jc w:val="center"/>
              <w:rPr>
                <w:sz w:val="16"/>
                <w:szCs w:val="16"/>
              </w:rPr>
            </w:pPr>
            <w:r w:rsidRPr="00266687">
              <w:rPr>
                <w:color w:val="000000"/>
                <w:sz w:val="16"/>
                <w:szCs w:val="16"/>
              </w:rPr>
              <w:t>13.50</w:t>
            </w:r>
          </w:p>
        </w:tc>
        <w:tc>
          <w:tcPr>
            <w:tcW w:w="1008" w:type="dxa"/>
            <w:vAlign w:val="center"/>
            <w:hideMark/>
          </w:tcPr>
          <w:p w14:paraId="4B67D630"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3ED1B76E" w14:textId="77777777" w:rsidTr="00F555E9">
        <w:trPr>
          <w:trHeight w:val="165"/>
        </w:trPr>
        <w:tc>
          <w:tcPr>
            <w:tcW w:w="360" w:type="dxa"/>
            <w:vAlign w:val="center"/>
            <w:hideMark/>
          </w:tcPr>
          <w:p w14:paraId="71CE82BD" w14:textId="77777777" w:rsidR="00E42721" w:rsidRPr="00312D86" w:rsidRDefault="00E42721" w:rsidP="00F555E9">
            <w:pPr>
              <w:snapToGrid w:val="0"/>
              <w:rPr>
                <w:sz w:val="16"/>
                <w:szCs w:val="16"/>
              </w:rPr>
            </w:pPr>
            <w:r w:rsidRPr="00312D86">
              <w:rPr>
                <w:color w:val="000000"/>
                <w:sz w:val="16"/>
                <w:szCs w:val="16"/>
              </w:rPr>
              <w:t>1131</w:t>
            </w:r>
          </w:p>
        </w:tc>
        <w:tc>
          <w:tcPr>
            <w:tcW w:w="864" w:type="dxa"/>
            <w:vAlign w:val="center"/>
            <w:hideMark/>
          </w:tcPr>
          <w:p w14:paraId="1A7A879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9B1951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5CB13AEB"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162E1F9E"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027FA68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6233584"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3FC911E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FC17D27" w14:textId="77777777" w:rsidR="00E42721" w:rsidRPr="009B3DCC" w:rsidRDefault="00E42721" w:rsidP="00F555E9">
            <w:pPr>
              <w:snapToGrid w:val="0"/>
              <w:jc w:val="center"/>
              <w:rPr>
                <w:sz w:val="16"/>
                <w:szCs w:val="16"/>
              </w:rPr>
            </w:pPr>
            <w:r w:rsidRPr="00266687">
              <w:rPr>
                <w:color w:val="000000"/>
                <w:sz w:val="16"/>
                <w:szCs w:val="16"/>
              </w:rPr>
              <w:t>13.90</w:t>
            </w:r>
          </w:p>
        </w:tc>
        <w:tc>
          <w:tcPr>
            <w:tcW w:w="1008" w:type="dxa"/>
            <w:vAlign w:val="center"/>
            <w:hideMark/>
          </w:tcPr>
          <w:p w14:paraId="5CEB02A7"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4D9B4B5" w14:textId="77777777" w:rsidTr="00F555E9">
        <w:trPr>
          <w:trHeight w:val="165"/>
        </w:trPr>
        <w:tc>
          <w:tcPr>
            <w:tcW w:w="360" w:type="dxa"/>
            <w:vAlign w:val="center"/>
            <w:hideMark/>
          </w:tcPr>
          <w:p w14:paraId="0E76CCFB" w14:textId="77777777" w:rsidR="00E42721" w:rsidRPr="00312D86" w:rsidRDefault="00E42721" w:rsidP="00F555E9">
            <w:pPr>
              <w:snapToGrid w:val="0"/>
              <w:rPr>
                <w:sz w:val="16"/>
                <w:szCs w:val="16"/>
              </w:rPr>
            </w:pPr>
            <w:r w:rsidRPr="00312D86">
              <w:rPr>
                <w:color w:val="000000"/>
                <w:sz w:val="16"/>
                <w:szCs w:val="16"/>
              </w:rPr>
              <w:t>1132</w:t>
            </w:r>
          </w:p>
        </w:tc>
        <w:tc>
          <w:tcPr>
            <w:tcW w:w="864" w:type="dxa"/>
            <w:vAlign w:val="center"/>
            <w:hideMark/>
          </w:tcPr>
          <w:p w14:paraId="7EA280B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B31BE68"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E627D69"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237218FC"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6B354E7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7111488"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654DA0D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E1F2BB1" w14:textId="77777777" w:rsidR="00E42721" w:rsidRPr="009B3DCC" w:rsidRDefault="00E42721" w:rsidP="00F555E9">
            <w:pPr>
              <w:snapToGrid w:val="0"/>
              <w:jc w:val="center"/>
              <w:rPr>
                <w:sz w:val="16"/>
                <w:szCs w:val="16"/>
              </w:rPr>
            </w:pPr>
            <w:r w:rsidRPr="00266687">
              <w:rPr>
                <w:color w:val="000000"/>
                <w:sz w:val="16"/>
                <w:szCs w:val="16"/>
              </w:rPr>
              <w:t>15.20</w:t>
            </w:r>
          </w:p>
        </w:tc>
        <w:tc>
          <w:tcPr>
            <w:tcW w:w="1008" w:type="dxa"/>
            <w:vAlign w:val="center"/>
            <w:hideMark/>
          </w:tcPr>
          <w:p w14:paraId="3CDC273A"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244283B2" w14:textId="77777777" w:rsidTr="00F555E9">
        <w:trPr>
          <w:trHeight w:val="165"/>
        </w:trPr>
        <w:tc>
          <w:tcPr>
            <w:tcW w:w="360" w:type="dxa"/>
            <w:vAlign w:val="center"/>
            <w:hideMark/>
          </w:tcPr>
          <w:p w14:paraId="0EF67F64" w14:textId="77777777" w:rsidR="00E42721" w:rsidRPr="00312D86" w:rsidRDefault="00E42721" w:rsidP="00F555E9">
            <w:pPr>
              <w:snapToGrid w:val="0"/>
              <w:rPr>
                <w:sz w:val="16"/>
                <w:szCs w:val="16"/>
              </w:rPr>
            </w:pPr>
            <w:r w:rsidRPr="00312D86">
              <w:rPr>
                <w:color w:val="000000"/>
                <w:sz w:val="16"/>
                <w:szCs w:val="16"/>
              </w:rPr>
              <w:t>1133</w:t>
            </w:r>
          </w:p>
        </w:tc>
        <w:tc>
          <w:tcPr>
            <w:tcW w:w="864" w:type="dxa"/>
            <w:vAlign w:val="center"/>
            <w:hideMark/>
          </w:tcPr>
          <w:p w14:paraId="2181C79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AD1CDE9"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DD51B05"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
          <w:p w14:paraId="637A4B35"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65A4198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37431BF"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7BA5673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374B7D8" w14:textId="77777777" w:rsidR="00E42721" w:rsidRPr="009B3DCC" w:rsidRDefault="00E42721" w:rsidP="00F555E9">
            <w:pPr>
              <w:snapToGrid w:val="0"/>
              <w:jc w:val="center"/>
              <w:rPr>
                <w:sz w:val="16"/>
                <w:szCs w:val="16"/>
              </w:rPr>
            </w:pPr>
            <w:r w:rsidRPr="00266687">
              <w:rPr>
                <w:color w:val="000000"/>
                <w:sz w:val="16"/>
                <w:szCs w:val="16"/>
              </w:rPr>
              <w:t>14.80</w:t>
            </w:r>
          </w:p>
        </w:tc>
        <w:tc>
          <w:tcPr>
            <w:tcW w:w="1008" w:type="dxa"/>
            <w:vAlign w:val="center"/>
            <w:hideMark/>
          </w:tcPr>
          <w:p w14:paraId="7FBD8273"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3C88F387" w14:textId="77777777" w:rsidTr="00F555E9">
        <w:trPr>
          <w:trHeight w:val="165"/>
        </w:trPr>
        <w:tc>
          <w:tcPr>
            <w:tcW w:w="360" w:type="dxa"/>
            <w:vAlign w:val="center"/>
            <w:hideMark/>
          </w:tcPr>
          <w:p w14:paraId="26C2F857" w14:textId="77777777" w:rsidR="00E42721" w:rsidRPr="00312D86" w:rsidRDefault="00E42721" w:rsidP="00F555E9">
            <w:pPr>
              <w:snapToGrid w:val="0"/>
              <w:rPr>
                <w:sz w:val="16"/>
                <w:szCs w:val="16"/>
              </w:rPr>
            </w:pPr>
            <w:r w:rsidRPr="00312D86">
              <w:rPr>
                <w:color w:val="000000"/>
                <w:sz w:val="16"/>
                <w:szCs w:val="16"/>
              </w:rPr>
              <w:t>1134</w:t>
            </w:r>
          </w:p>
        </w:tc>
        <w:tc>
          <w:tcPr>
            <w:tcW w:w="864" w:type="dxa"/>
            <w:vAlign w:val="center"/>
            <w:hideMark/>
          </w:tcPr>
          <w:p w14:paraId="20BDEFA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A0CA6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081328D"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
          <w:p w14:paraId="777D04FD"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12355FD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4AA78C6"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3AE80A37"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2DCA1FD" w14:textId="77777777" w:rsidR="00E42721" w:rsidRPr="009B3DCC" w:rsidRDefault="00E42721" w:rsidP="00F555E9">
            <w:pPr>
              <w:snapToGrid w:val="0"/>
              <w:jc w:val="center"/>
              <w:rPr>
                <w:sz w:val="16"/>
                <w:szCs w:val="16"/>
              </w:rPr>
            </w:pPr>
            <w:r w:rsidRPr="00266687">
              <w:rPr>
                <w:color w:val="000000"/>
                <w:sz w:val="16"/>
                <w:szCs w:val="16"/>
              </w:rPr>
              <w:t>15.40</w:t>
            </w:r>
          </w:p>
        </w:tc>
        <w:tc>
          <w:tcPr>
            <w:tcW w:w="1008" w:type="dxa"/>
            <w:vAlign w:val="center"/>
            <w:hideMark/>
          </w:tcPr>
          <w:p w14:paraId="153F6817"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404CBC0C" w14:textId="77777777" w:rsidTr="00F555E9">
        <w:trPr>
          <w:trHeight w:val="165"/>
        </w:trPr>
        <w:tc>
          <w:tcPr>
            <w:tcW w:w="360" w:type="dxa"/>
            <w:vAlign w:val="center"/>
            <w:hideMark/>
          </w:tcPr>
          <w:p w14:paraId="6CF34C38" w14:textId="77777777" w:rsidR="00E42721" w:rsidRPr="00312D86" w:rsidRDefault="00E42721" w:rsidP="00F555E9">
            <w:pPr>
              <w:snapToGrid w:val="0"/>
              <w:rPr>
                <w:sz w:val="16"/>
                <w:szCs w:val="16"/>
              </w:rPr>
            </w:pPr>
            <w:r w:rsidRPr="00312D86">
              <w:rPr>
                <w:color w:val="000000"/>
                <w:sz w:val="16"/>
                <w:szCs w:val="16"/>
              </w:rPr>
              <w:t>1135</w:t>
            </w:r>
          </w:p>
        </w:tc>
        <w:tc>
          <w:tcPr>
            <w:tcW w:w="864" w:type="dxa"/>
            <w:vAlign w:val="center"/>
            <w:hideMark/>
          </w:tcPr>
          <w:p w14:paraId="4CBFF9C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BDF183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8B1FC82"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
          <w:p w14:paraId="1F30D5FB"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2F8DADF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9589867"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06DB8AE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F6D61F7" w14:textId="77777777" w:rsidR="00E42721" w:rsidRPr="009B3DCC" w:rsidRDefault="00E42721" w:rsidP="00F555E9">
            <w:pPr>
              <w:snapToGrid w:val="0"/>
              <w:jc w:val="center"/>
              <w:rPr>
                <w:sz w:val="16"/>
                <w:szCs w:val="16"/>
              </w:rPr>
            </w:pPr>
            <w:r w:rsidRPr="00266687">
              <w:rPr>
                <w:color w:val="000000"/>
                <w:sz w:val="16"/>
                <w:szCs w:val="16"/>
              </w:rPr>
              <w:t>16.80</w:t>
            </w:r>
          </w:p>
        </w:tc>
        <w:tc>
          <w:tcPr>
            <w:tcW w:w="1008" w:type="dxa"/>
            <w:vAlign w:val="center"/>
            <w:hideMark/>
          </w:tcPr>
          <w:p w14:paraId="12541F98"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216A2663" w14:textId="77777777" w:rsidTr="00F555E9">
        <w:trPr>
          <w:trHeight w:val="165"/>
        </w:trPr>
        <w:tc>
          <w:tcPr>
            <w:tcW w:w="360" w:type="dxa"/>
            <w:vAlign w:val="center"/>
            <w:hideMark/>
          </w:tcPr>
          <w:p w14:paraId="5AD6EA2E" w14:textId="77777777" w:rsidR="00E42721" w:rsidRPr="00312D86" w:rsidRDefault="00E42721" w:rsidP="00F555E9">
            <w:pPr>
              <w:snapToGrid w:val="0"/>
              <w:rPr>
                <w:sz w:val="16"/>
                <w:szCs w:val="16"/>
              </w:rPr>
            </w:pPr>
            <w:r w:rsidRPr="00312D86">
              <w:rPr>
                <w:color w:val="000000"/>
                <w:sz w:val="16"/>
                <w:szCs w:val="16"/>
              </w:rPr>
              <w:t>1136</w:t>
            </w:r>
          </w:p>
        </w:tc>
        <w:tc>
          <w:tcPr>
            <w:tcW w:w="864" w:type="dxa"/>
            <w:vAlign w:val="center"/>
            <w:hideMark/>
          </w:tcPr>
          <w:p w14:paraId="01E2CE0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5071B9D"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CBB48E7"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
          <w:p w14:paraId="27E8A1DB"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2296238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4DDCB21"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7BC6B01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05D586A" w14:textId="77777777" w:rsidR="00E42721" w:rsidRPr="009B3DCC" w:rsidRDefault="00E42721" w:rsidP="00F555E9">
            <w:pPr>
              <w:snapToGrid w:val="0"/>
              <w:jc w:val="center"/>
              <w:rPr>
                <w:sz w:val="16"/>
                <w:szCs w:val="16"/>
              </w:rPr>
            </w:pPr>
            <w:r w:rsidRPr="00266687">
              <w:rPr>
                <w:color w:val="000000"/>
                <w:sz w:val="16"/>
                <w:szCs w:val="16"/>
              </w:rPr>
              <w:t>18.50</w:t>
            </w:r>
          </w:p>
        </w:tc>
        <w:tc>
          <w:tcPr>
            <w:tcW w:w="1008" w:type="dxa"/>
            <w:vAlign w:val="center"/>
            <w:hideMark/>
          </w:tcPr>
          <w:p w14:paraId="6815A50F"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6D52C81" w14:textId="77777777" w:rsidTr="00F555E9">
        <w:trPr>
          <w:trHeight w:val="165"/>
        </w:trPr>
        <w:tc>
          <w:tcPr>
            <w:tcW w:w="360" w:type="dxa"/>
            <w:vAlign w:val="center"/>
            <w:hideMark/>
          </w:tcPr>
          <w:p w14:paraId="004F7A10" w14:textId="77777777" w:rsidR="00E42721" w:rsidRPr="00312D86" w:rsidRDefault="00E42721" w:rsidP="00F555E9">
            <w:pPr>
              <w:snapToGrid w:val="0"/>
              <w:rPr>
                <w:sz w:val="16"/>
                <w:szCs w:val="16"/>
              </w:rPr>
            </w:pPr>
            <w:r w:rsidRPr="00312D86">
              <w:rPr>
                <w:color w:val="000000"/>
                <w:sz w:val="16"/>
                <w:szCs w:val="16"/>
              </w:rPr>
              <w:t>1137</w:t>
            </w:r>
          </w:p>
        </w:tc>
        <w:tc>
          <w:tcPr>
            <w:tcW w:w="864" w:type="dxa"/>
            <w:vAlign w:val="center"/>
            <w:hideMark/>
          </w:tcPr>
          <w:p w14:paraId="040A5F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D10BB1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25E604DC"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
          <w:p w14:paraId="0455329F"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5383AC8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D7F9AE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366E49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D5B5555" w14:textId="77777777" w:rsidR="00E42721" w:rsidRPr="009B3DCC" w:rsidRDefault="00E42721" w:rsidP="00F555E9">
            <w:pPr>
              <w:snapToGrid w:val="0"/>
              <w:jc w:val="center"/>
              <w:rPr>
                <w:sz w:val="16"/>
                <w:szCs w:val="16"/>
              </w:rPr>
            </w:pPr>
            <w:r w:rsidRPr="00266687">
              <w:rPr>
                <w:color w:val="000000"/>
                <w:sz w:val="16"/>
                <w:szCs w:val="16"/>
              </w:rPr>
              <w:t>3.50</w:t>
            </w:r>
          </w:p>
        </w:tc>
        <w:tc>
          <w:tcPr>
            <w:tcW w:w="1008" w:type="dxa"/>
            <w:vAlign w:val="center"/>
            <w:hideMark/>
          </w:tcPr>
          <w:p w14:paraId="73E582BB"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62D4214A" w14:textId="77777777" w:rsidTr="00F555E9">
        <w:trPr>
          <w:trHeight w:val="165"/>
        </w:trPr>
        <w:tc>
          <w:tcPr>
            <w:tcW w:w="360" w:type="dxa"/>
            <w:vAlign w:val="center"/>
            <w:hideMark/>
          </w:tcPr>
          <w:p w14:paraId="7B193257" w14:textId="77777777" w:rsidR="00E42721" w:rsidRPr="00312D86" w:rsidRDefault="00E42721" w:rsidP="00F555E9">
            <w:pPr>
              <w:snapToGrid w:val="0"/>
              <w:rPr>
                <w:sz w:val="16"/>
                <w:szCs w:val="16"/>
              </w:rPr>
            </w:pPr>
            <w:r w:rsidRPr="00312D86">
              <w:rPr>
                <w:color w:val="000000"/>
                <w:sz w:val="16"/>
                <w:szCs w:val="16"/>
              </w:rPr>
              <w:lastRenderedPageBreak/>
              <w:t>1138</w:t>
            </w:r>
          </w:p>
        </w:tc>
        <w:tc>
          <w:tcPr>
            <w:tcW w:w="864" w:type="dxa"/>
            <w:vAlign w:val="center"/>
            <w:hideMark/>
          </w:tcPr>
          <w:p w14:paraId="10AD3FE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178290C"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9CBA5CC"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
          <w:p w14:paraId="74A46749"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621B561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DC3039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D6D2054"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E7E0F01"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7512870E" w14:textId="77777777" w:rsidR="00E42721" w:rsidRPr="009B3DCC" w:rsidRDefault="00E42721" w:rsidP="00F555E9">
            <w:pPr>
              <w:snapToGrid w:val="0"/>
              <w:jc w:val="center"/>
              <w:rPr>
                <w:sz w:val="16"/>
                <w:szCs w:val="16"/>
              </w:rPr>
            </w:pPr>
            <w:r w:rsidRPr="00266687">
              <w:rPr>
                <w:color w:val="000000"/>
                <w:sz w:val="16"/>
                <w:szCs w:val="16"/>
              </w:rPr>
              <w:t>4.90</w:t>
            </w:r>
          </w:p>
        </w:tc>
      </w:tr>
      <w:tr w:rsidR="00E42721" w:rsidRPr="009B3DCC" w14:paraId="51535FF5" w14:textId="77777777" w:rsidTr="00F555E9">
        <w:trPr>
          <w:trHeight w:val="165"/>
        </w:trPr>
        <w:tc>
          <w:tcPr>
            <w:tcW w:w="360" w:type="dxa"/>
            <w:vAlign w:val="center"/>
            <w:hideMark/>
          </w:tcPr>
          <w:p w14:paraId="7F0E01CD" w14:textId="77777777" w:rsidR="00E42721" w:rsidRPr="00312D86" w:rsidRDefault="00E42721" w:rsidP="00F555E9">
            <w:pPr>
              <w:snapToGrid w:val="0"/>
              <w:rPr>
                <w:sz w:val="16"/>
                <w:szCs w:val="16"/>
              </w:rPr>
            </w:pPr>
            <w:r w:rsidRPr="00312D86">
              <w:rPr>
                <w:color w:val="000000"/>
                <w:sz w:val="16"/>
                <w:szCs w:val="16"/>
              </w:rPr>
              <w:t>1139</w:t>
            </w:r>
          </w:p>
        </w:tc>
        <w:tc>
          <w:tcPr>
            <w:tcW w:w="864" w:type="dxa"/>
            <w:vAlign w:val="center"/>
            <w:hideMark/>
          </w:tcPr>
          <w:p w14:paraId="5768013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C03A2FA"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42901E4C"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
          <w:p w14:paraId="2DE71C68"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1639909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96D677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52651C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A1C6FE7" w14:textId="77777777" w:rsidR="00E42721" w:rsidRPr="009B3DCC" w:rsidRDefault="00E42721" w:rsidP="00F555E9">
            <w:pPr>
              <w:snapToGrid w:val="0"/>
              <w:jc w:val="center"/>
              <w:rPr>
                <w:sz w:val="16"/>
                <w:szCs w:val="16"/>
              </w:rPr>
            </w:pPr>
            <w:r w:rsidRPr="00266687">
              <w:rPr>
                <w:color w:val="000000"/>
                <w:sz w:val="16"/>
                <w:szCs w:val="16"/>
              </w:rPr>
              <w:t>4.20</w:t>
            </w:r>
          </w:p>
        </w:tc>
        <w:tc>
          <w:tcPr>
            <w:tcW w:w="1008" w:type="dxa"/>
            <w:vAlign w:val="center"/>
            <w:hideMark/>
          </w:tcPr>
          <w:p w14:paraId="4FFDA943"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48450743" w14:textId="77777777" w:rsidTr="00F555E9">
        <w:trPr>
          <w:trHeight w:val="165"/>
        </w:trPr>
        <w:tc>
          <w:tcPr>
            <w:tcW w:w="360" w:type="dxa"/>
            <w:vAlign w:val="center"/>
            <w:hideMark/>
          </w:tcPr>
          <w:p w14:paraId="06951412" w14:textId="77777777" w:rsidR="00E42721" w:rsidRPr="00312D86" w:rsidRDefault="00E42721" w:rsidP="00F555E9">
            <w:pPr>
              <w:snapToGrid w:val="0"/>
              <w:rPr>
                <w:sz w:val="16"/>
                <w:szCs w:val="16"/>
              </w:rPr>
            </w:pPr>
            <w:r w:rsidRPr="00312D86">
              <w:rPr>
                <w:color w:val="000000"/>
                <w:sz w:val="16"/>
                <w:szCs w:val="16"/>
              </w:rPr>
              <w:t>1140</w:t>
            </w:r>
          </w:p>
        </w:tc>
        <w:tc>
          <w:tcPr>
            <w:tcW w:w="864" w:type="dxa"/>
            <w:vAlign w:val="center"/>
            <w:hideMark/>
          </w:tcPr>
          <w:p w14:paraId="202FB6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182D723"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73844F6D"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
          <w:p w14:paraId="35E7F026"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1DF4BCD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0FD788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70650A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851D111"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35CE594F" w14:textId="77777777" w:rsidR="00E42721" w:rsidRPr="009B3DCC" w:rsidRDefault="00E42721" w:rsidP="00F555E9">
            <w:pPr>
              <w:snapToGrid w:val="0"/>
              <w:jc w:val="center"/>
              <w:rPr>
                <w:sz w:val="16"/>
                <w:szCs w:val="16"/>
              </w:rPr>
            </w:pPr>
            <w:r w:rsidRPr="00266687">
              <w:rPr>
                <w:color w:val="000000"/>
                <w:sz w:val="16"/>
                <w:szCs w:val="16"/>
              </w:rPr>
              <w:t>5.40</w:t>
            </w:r>
          </w:p>
        </w:tc>
      </w:tr>
      <w:tr w:rsidR="00E42721" w:rsidRPr="009B3DCC" w14:paraId="337F4948" w14:textId="77777777" w:rsidTr="00F555E9">
        <w:trPr>
          <w:trHeight w:val="165"/>
        </w:trPr>
        <w:tc>
          <w:tcPr>
            <w:tcW w:w="360" w:type="dxa"/>
            <w:vAlign w:val="center"/>
            <w:hideMark/>
          </w:tcPr>
          <w:p w14:paraId="1B346DD5" w14:textId="77777777" w:rsidR="00E42721" w:rsidRPr="00312D86" w:rsidRDefault="00E42721" w:rsidP="00F555E9">
            <w:pPr>
              <w:snapToGrid w:val="0"/>
              <w:rPr>
                <w:sz w:val="16"/>
                <w:szCs w:val="16"/>
              </w:rPr>
            </w:pPr>
            <w:r w:rsidRPr="00312D86">
              <w:rPr>
                <w:color w:val="000000"/>
                <w:sz w:val="16"/>
                <w:szCs w:val="16"/>
              </w:rPr>
              <w:t>1141</w:t>
            </w:r>
          </w:p>
        </w:tc>
        <w:tc>
          <w:tcPr>
            <w:tcW w:w="864" w:type="dxa"/>
            <w:vAlign w:val="center"/>
            <w:hideMark/>
          </w:tcPr>
          <w:p w14:paraId="45664BB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0735BF7"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649BB3D9"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
          <w:p w14:paraId="444F709D"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36A001B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36F8D2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9879ED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2E54704"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70E24508"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0A6A293C" w14:textId="77777777" w:rsidTr="00F555E9">
        <w:trPr>
          <w:trHeight w:val="165"/>
        </w:trPr>
        <w:tc>
          <w:tcPr>
            <w:tcW w:w="360" w:type="dxa"/>
            <w:vAlign w:val="center"/>
            <w:hideMark/>
          </w:tcPr>
          <w:p w14:paraId="352B0EEC" w14:textId="77777777" w:rsidR="00E42721" w:rsidRPr="00312D86" w:rsidRDefault="00E42721" w:rsidP="00F555E9">
            <w:pPr>
              <w:snapToGrid w:val="0"/>
              <w:rPr>
                <w:sz w:val="16"/>
                <w:szCs w:val="16"/>
              </w:rPr>
            </w:pPr>
            <w:r w:rsidRPr="00312D86">
              <w:rPr>
                <w:color w:val="000000"/>
                <w:sz w:val="16"/>
                <w:szCs w:val="16"/>
              </w:rPr>
              <w:t>1142</w:t>
            </w:r>
          </w:p>
        </w:tc>
        <w:tc>
          <w:tcPr>
            <w:tcW w:w="864" w:type="dxa"/>
            <w:vAlign w:val="center"/>
            <w:hideMark/>
          </w:tcPr>
          <w:p w14:paraId="4FE83D5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B850E2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A7C3A04"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
          <w:p w14:paraId="6ACA9B78"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79BB39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E9F038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557E9E6"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8B506CE"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43D2D60A"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0F570E59" w14:textId="77777777" w:rsidTr="00F555E9">
        <w:trPr>
          <w:trHeight w:val="180"/>
        </w:trPr>
        <w:tc>
          <w:tcPr>
            <w:tcW w:w="360" w:type="dxa"/>
            <w:vAlign w:val="center"/>
            <w:hideMark/>
          </w:tcPr>
          <w:p w14:paraId="25BC8FFB" w14:textId="77777777" w:rsidR="00E42721" w:rsidRPr="00312D86" w:rsidRDefault="00E42721" w:rsidP="00F555E9">
            <w:pPr>
              <w:snapToGrid w:val="0"/>
              <w:rPr>
                <w:sz w:val="16"/>
                <w:szCs w:val="16"/>
              </w:rPr>
            </w:pPr>
            <w:r w:rsidRPr="00312D86">
              <w:rPr>
                <w:color w:val="000000"/>
                <w:sz w:val="16"/>
                <w:szCs w:val="16"/>
              </w:rPr>
              <w:t>1143</w:t>
            </w:r>
          </w:p>
        </w:tc>
        <w:tc>
          <w:tcPr>
            <w:tcW w:w="864" w:type="dxa"/>
            <w:vAlign w:val="center"/>
            <w:hideMark/>
          </w:tcPr>
          <w:p w14:paraId="4DEC57F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EF7790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76EA89EF"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
          <w:p w14:paraId="1EBA7CDA"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735487B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CE867F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AE9C7A6"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59CFF61" w14:textId="77777777" w:rsidR="00E42721" w:rsidRPr="009B3DCC" w:rsidRDefault="00E42721" w:rsidP="00F555E9">
            <w:pPr>
              <w:snapToGrid w:val="0"/>
              <w:jc w:val="center"/>
              <w:rPr>
                <w:sz w:val="16"/>
                <w:szCs w:val="16"/>
              </w:rPr>
            </w:pPr>
            <w:r w:rsidRPr="00266687">
              <w:rPr>
                <w:color w:val="000000"/>
                <w:sz w:val="16"/>
                <w:szCs w:val="16"/>
              </w:rPr>
              <w:t>7.90</w:t>
            </w:r>
          </w:p>
        </w:tc>
        <w:tc>
          <w:tcPr>
            <w:tcW w:w="1008" w:type="dxa"/>
            <w:vAlign w:val="center"/>
            <w:hideMark/>
          </w:tcPr>
          <w:p w14:paraId="72FDD812"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75105A78" w14:textId="77777777" w:rsidTr="00F555E9">
        <w:trPr>
          <w:trHeight w:val="165"/>
        </w:trPr>
        <w:tc>
          <w:tcPr>
            <w:tcW w:w="360" w:type="dxa"/>
            <w:vAlign w:val="center"/>
            <w:hideMark/>
          </w:tcPr>
          <w:p w14:paraId="19CE1DB6" w14:textId="77777777" w:rsidR="00E42721" w:rsidRPr="00312D86" w:rsidRDefault="00E42721" w:rsidP="00F555E9">
            <w:pPr>
              <w:snapToGrid w:val="0"/>
              <w:rPr>
                <w:sz w:val="16"/>
                <w:szCs w:val="16"/>
              </w:rPr>
            </w:pPr>
            <w:r w:rsidRPr="00312D86">
              <w:rPr>
                <w:color w:val="000000"/>
                <w:sz w:val="16"/>
                <w:szCs w:val="16"/>
              </w:rPr>
              <w:t>1144</w:t>
            </w:r>
          </w:p>
        </w:tc>
        <w:tc>
          <w:tcPr>
            <w:tcW w:w="864" w:type="dxa"/>
            <w:vAlign w:val="center"/>
            <w:hideMark/>
          </w:tcPr>
          <w:p w14:paraId="13569D7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CE4C47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6F51CCF7"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
          <w:p w14:paraId="3031015D"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630E1A5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F152F0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AB92A6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C9D9B7A" w14:textId="77777777" w:rsidR="00E42721" w:rsidRPr="009B3DCC" w:rsidRDefault="00E42721" w:rsidP="00F555E9">
            <w:pPr>
              <w:snapToGrid w:val="0"/>
              <w:jc w:val="center"/>
              <w:rPr>
                <w:sz w:val="16"/>
                <w:szCs w:val="16"/>
              </w:rPr>
            </w:pPr>
            <w:r w:rsidRPr="00266687">
              <w:rPr>
                <w:color w:val="000000"/>
                <w:sz w:val="16"/>
                <w:szCs w:val="16"/>
              </w:rPr>
              <w:t>8.70</w:t>
            </w:r>
          </w:p>
        </w:tc>
        <w:tc>
          <w:tcPr>
            <w:tcW w:w="1008" w:type="dxa"/>
            <w:vAlign w:val="center"/>
            <w:hideMark/>
          </w:tcPr>
          <w:p w14:paraId="15623ECF"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56CF4E9C" w14:textId="77777777" w:rsidTr="00F555E9">
        <w:trPr>
          <w:trHeight w:val="165"/>
        </w:trPr>
        <w:tc>
          <w:tcPr>
            <w:tcW w:w="360" w:type="dxa"/>
            <w:vAlign w:val="center"/>
            <w:hideMark/>
          </w:tcPr>
          <w:p w14:paraId="0F6BB48B" w14:textId="77777777" w:rsidR="00E42721" w:rsidRPr="00312D86" w:rsidRDefault="00E42721" w:rsidP="00F555E9">
            <w:pPr>
              <w:snapToGrid w:val="0"/>
              <w:rPr>
                <w:sz w:val="16"/>
                <w:szCs w:val="16"/>
              </w:rPr>
            </w:pPr>
            <w:r w:rsidRPr="00312D86">
              <w:rPr>
                <w:color w:val="000000"/>
                <w:sz w:val="16"/>
                <w:szCs w:val="16"/>
              </w:rPr>
              <w:t>1145</w:t>
            </w:r>
          </w:p>
        </w:tc>
        <w:tc>
          <w:tcPr>
            <w:tcW w:w="864" w:type="dxa"/>
            <w:vAlign w:val="center"/>
            <w:hideMark/>
          </w:tcPr>
          <w:p w14:paraId="31F9F13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CA7B813"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294D9CBA"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
          <w:p w14:paraId="21824DA9"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1EEA07D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33A91F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8FEEE6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70BA872" w14:textId="77777777" w:rsidR="00E42721" w:rsidRPr="009B3DCC" w:rsidRDefault="00E42721" w:rsidP="00F555E9">
            <w:pPr>
              <w:snapToGrid w:val="0"/>
              <w:jc w:val="center"/>
              <w:rPr>
                <w:sz w:val="16"/>
                <w:szCs w:val="16"/>
              </w:rPr>
            </w:pPr>
            <w:r w:rsidRPr="00266687">
              <w:rPr>
                <w:color w:val="000000"/>
                <w:sz w:val="16"/>
                <w:szCs w:val="16"/>
              </w:rPr>
              <w:t>10.10</w:t>
            </w:r>
          </w:p>
        </w:tc>
        <w:tc>
          <w:tcPr>
            <w:tcW w:w="1008" w:type="dxa"/>
            <w:vAlign w:val="center"/>
            <w:hideMark/>
          </w:tcPr>
          <w:p w14:paraId="154A19DF"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5DDD274A" w14:textId="77777777" w:rsidTr="00F555E9">
        <w:trPr>
          <w:trHeight w:val="165"/>
        </w:trPr>
        <w:tc>
          <w:tcPr>
            <w:tcW w:w="360" w:type="dxa"/>
            <w:vAlign w:val="center"/>
            <w:hideMark/>
          </w:tcPr>
          <w:p w14:paraId="6A07A544" w14:textId="77777777" w:rsidR="00E42721" w:rsidRPr="00312D86" w:rsidRDefault="00E42721" w:rsidP="00F555E9">
            <w:pPr>
              <w:snapToGrid w:val="0"/>
              <w:rPr>
                <w:sz w:val="16"/>
                <w:szCs w:val="16"/>
              </w:rPr>
            </w:pPr>
            <w:r w:rsidRPr="00312D86">
              <w:rPr>
                <w:color w:val="000000"/>
                <w:sz w:val="16"/>
                <w:szCs w:val="16"/>
              </w:rPr>
              <w:t>1146</w:t>
            </w:r>
          </w:p>
        </w:tc>
        <w:tc>
          <w:tcPr>
            <w:tcW w:w="864" w:type="dxa"/>
            <w:vAlign w:val="center"/>
            <w:hideMark/>
          </w:tcPr>
          <w:p w14:paraId="425BFF7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E634E71"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22C52E54"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
          <w:p w14:paraId="018F07DD"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672D575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17D7FD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69D9C51"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782A105" w14:textId="77777777" w:rsidR="00E42721" w:rsidRPr="009B3DCC" w:rsidRDefault="00E42721" w:rsidP="00F555E9">
            <w:pPr>
              <w:snapToGrid w:val="0"/>
              <w:jc w:val="center"/>
              <w:rPr>
                <w:sz w:val="16"/>
                <w:szCs w:val="16"/>
              </w:rPr>
            </w:pPr>
            <w:r w:rsidRPr="00266687">
              <w:rPr>
                <w:color w:val="000000"/>
                <w:sz w:val="16"/>
                <w:szCs w:val="16"/>
              </w:rPr>
              <w:t>11.30</w:t>
            </w:r>
          </w:p>
        </w:tc>
        <w:tc>
          <w:tcPr>
            <w:tcW w:w="1008" w:type="dxa"/>
            <w:vAlign w:val="center"/>
            <w:hideMark/>
          </w:tcPr>
          <w:p w14:paraId="69683599"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7F342DAC" w14:textId="77777777" w:rsidTr="00F555E9">
        <w:trPr>
          <w:trHeight w:val="165"/>
        </w:trPr>
        <w:tc>
          <w:tcPr>
            <w:tcW w:w="360" w:type="dxa"/>
            <w:vAlign w:val="center"/>
            <w:hideMark/>
          </w:tcPr>
          <w:p w14:paraId="083933A1" w14:textId="77777777" w:rsidR="00E42721" w:rsidRPr="00312D86" w:rsidRDefault="00E42721" w:rsidP="00F555E9">
            <w:pPr>
              <w:snapToGrid w:val="0"/>
              <w:rPr>
                <w:sz w:val="16"/>
                <w:szCs w:val="16"/>
              </w:rPr>
            </w:pPr>
            <w:r w:rsidRPr="00312D86">
              <w:rPr>
                <w:color w:val="000000"/>
                <w:sz w:val="16"/>
                <w:szCs w:val="16"/>
              </w:rPr>
              <w:t>1147</w:t>
            </w:r>
          </w:p>
        </w:tc>
        <w:tc>
          <w:tcPr>
            <w:tcW w:w="864" w:type="dxa"/>
            <w:vAlign w:val="center"/>
            <w:hideMark/>
          </w:tcPr>
          <w:p w14:paraId="157E50A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9E7D940"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3E863EE5"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
          <w:p w14:paraId="3F27BE71"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72C1DA6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1E57E9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C36050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F6CA548" w14:textId="77777777" w:rsidR="00E42721" w:rsidRPr="009B3DCC" w:rsidRDefault="00E42721" w:rsidP="00F555E9">
            <w:pPr>
              <w:snapToGrid w:val="0"/>
              <w:jc w:val="center"/>
              <w:rPr>
                <w:sz w:val="16"/>
                <w:szCs w:val="16"/>
              </w:rPr>
            </w:pPr>
            <w:r w:rsidRPr="00266687">
              <w:rPr>
                <w:color w:val="000000"/>
                <w:sz w:val="16"/>
                <w:szCs w:val="16"/>
              </w:rPr>
              <w:t>13.50</w:t>
            </w:r>
          </w:p>
        </w:tc>
        <w:tc>
          <w:tcPr>
            <w:tcW w:w="1008" w:type="dxa"/>
            <w:vAlign w:val="center"/>
            <w:hideMark/>
          </w:tcPr>
          <w:p w14:paraId="760D81A9"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43ACEDF9" w14:textId="77777777" w:rsidTr="00F555E9">
        <w:trPr>
          <w:trHeight w:val="165"/>
        </w:trPr>
        <w:tc>
          <w:tcPr>
            <w:tcW w:w="360" w:type="dxa"/>
            <w:vAlign w:val="center"/>
            <w:hideMark/>
          </w:tcPr>
          <w:p w14:paraId="0FC9144D" w14:textId="77777777" w:rsidR="00E42721" w:rsidRPr="00312D86" w:rsidRDefault="00E42721" w:rsidP="00F555E9">
            <w:pPr>
              <w:snapToGrid w:val="0"/>
              <w:rPr>
                <w:sz w:val="16"/>
                <w:szCs w:val="16"/>
              </w:rPr>
            </w:pPr>
            <w:r w:rsidRPr="00312D86">
              <w:rPr>
                <w:color w:val="000000"/>
                <w:sz w:val="16"/>
                <w:szCs w:val="16"/>
              </w:rPr>
              <w:t>1148</w:t>
            </w:r>
          </w:p>
        </w:tc>
        <w:tc>
          <w:tcPr>
            <w:tcW w:w="864" w:type="dxa"/>
            <w:vAlign w:val="center"/>
            <w:hideMark/>
          </w:tcPr>
          <w:p w14:paraId="301C88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1A75E8D"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1CE3251C"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
          <w:p w14:paraId="51136D80"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715CA88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ABA4BD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7FD2AD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6612D82" w14:textId="77777777" w:rsidR="00E42721" w:rsidRPr="009B3DCC" w:rsidRDefault="00E42721" w:rsidP="00F555E9">
            <w:pPr>
              <w:snapToGrid w:val="0"/>
              <w:jc w:val="center"/>
              <w:rPr>
                <w:sz w:val="16"/>
                <w:szCs w:val="16"/>
              </w:rPr>
            </w:pPr>
            <w:r w:rsidRPr="00266687">
              <w:rPr>
                <w:color w:val="000000"/>
                <w:sz w:val="16"/>
                <w:szCs w:val="16"/>
              </w:rPr>
              <w:t>16.50</w:t>
            </w:r>
          </w:p>
        </w:tc>
        <w:tc>
          <w:tcPr>
            <w:tcW w:w="1008" w:type="dxa"/>
            <w:vAlign w:val="center"/>
            <w:hideMark/>
          </w:tcPr>
          <w:p w14:paraId="491B9EEE"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2F76B83B" w14:textId="77777777" w:rsidTr="00F555E9">
        <w:trPr>
          <w:trHeight w:val="165"/>
        </w:trPr>
        <w:tc>
          <w:tcPr>
            <w:tcW w:w="360" w:type="dxa"/>
            <w:vAlign w:val="center"/>
            <w:hideMark/>
          </w:tcPr>
          <w:p w14:paraId="5C32374E" w14:textId="77777777" w:rsidR="00E42721" w:rsidRPr="00312D86" w:rsidRDefault="00E42721" w:rsidP="00F555E9">
            <w:pPr>
              <w:snapToGrid w:val="0"/>
              <w:rPr>
                <w:sz w:val="16"/>
                <w:szCs w:val="16"/>
              </w:rPr>
            </w:pPr>
            <w:r w:rsidRPr="00312D86">
              <w:rPr>
                <w:color w:val="000000"/>
                <w:sz w:val="16"/>
                <w:szCs w:val="16"/>
              </w:rPr>
              <w:t>1149</w:t>
            </w:r>
          </w:p>
        </w:tc>
        <w:tc>
          <w:tcPr>
            <w:tcW w:w="864" w:type="dxa"/>
            <w:vAlign w:val="center"/>
            <w:hideMark/>
          </w:tcPr>
          <w:p w14:paraId="0D80A0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AAC510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FADCBA4"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
          <w:p w14:paraId="296A38B5"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6B0E415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CED41F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508130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1CE7771" w14:textId="77777777" w:rsidR="00E42721" w:rsidRPr="009B3DCC" w:rsidRDefault="00E42721" w:rsidP="00F555E9">
            <w:pPr>
              <w:snapToGrid w:val="0"/>
              <w:jc w:val="center"/>
              <w:rPr>
                <w:sz w:val="16"/>
                <w:szCs w:val="16"/>
              </w:rPr>
            </w:pPr>
            <w:r w:rsidRPr="00266687">
              <w:rPr>
                <w:color w:val="000000"/>
                <w:sz w:val="16"/>
                <w:szCs w:val="16"/>
              </w:rPr>
              <w:t>11.10</w:t>
            </w:r>
          </w:p>
        </w:tc>
        <w:tc>
          <w:tcPr>
            <w:tcW w:w="1008" w:type="dxa"/>
            <w:vAlign w:val="center"/>
            <w:hideMark/>
          </w:tcPr>
          <w:p w14:paraId="58C8EE9C"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001BB739" w14:textId="77777777" w:rsidTr="00F555E9">
        <w:trPr>
          <w:trHeight w:val="165"/>
        </w:trPr>
        <w:tc>
          <w:tcPr>
            <w:tcW w:w="360" w:type="dxa"/>
            <w:vAlign w:val="center"/>
            <w:hideMark/>
          </w:tcPr>
          <w:p w14:paraId="788675F0" w14:textId="77777777" w:rsidR="00E42721" w:rsidRPr="00312D86" w:rsidRDefault="00E42721" w:rsidP="00F555E9">
            <w:pPr>
              <w:snapToGrid w:val="0"/>
              <w:rPr>
                <w:sz w:val="16"/>
                <w:szCs w:val="16"/>
              </w:rPr>
            </w:pPr>
            <w:r w:rsidRPr="00312D86">
              <w:rPr>
                <w:color w:val="000000"/>
                <w:sz w:val="16"/>
                <w:szCs w:val="16"/>
              </w:rPr>
              <w:t>1150</w:t>
            </w:r>
          </w:p>
        </w:tc>
        <w:tc>
          <w:tcPr>
            <w:tcW w:w="864" w:type="dxa"/>
            <w:vAlign w:val="center"/>
            <w:hideMark/>
          </w:tcPr>
          <w:p w14:paraId="5967757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1124B0A"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65D5C5A7"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
          <w:p w14:paraId="550C7DCB"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5B42C4B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B807C04"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B226464"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1724058" w14:textId="77777777" w:rsidR="00E42721" w:rsidRPr="009B3DCC" w:rsidRDefault="00E42721" w:rsidP="00F555E9">
            <w:pPr>
              <w:snapToGrid w:val="0"/>
              <w:jc w:val="center"/>
              <w:rPr>
                <w:sz w:val="16"/>
                <w:szCs w:val="16"/>
              </w:rPr>
            </w:pPr>
            <w:r w:rsidRPr="00266687">
              <w:rPr>
                <w:color w:val="000000"/>
                <w:sz w:val="16"/>
                <w:szCs w:val="16"/>
              </w:rPr>
              <w:t>13.60</w:t>
            </w:r>
          </w:p>
        </w:tc>
        <w:tc>
          <w:tcPr>
            <w:tcW w:w="1008" w:type="dxa"/>
            <w:vAlign w:val="center"/>
            <w:hideMark/>
          </w:tcPr>
          <w:p w14:paraId="471B5F16"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04680F3D" w14:textId="77777777" w:rsidTr="00F555E9">
        <w:trPr>
          <w:trHeight w:val="165"/>
        </w:trPr>
        <w:tc>
          <w:tcPr>
            <w:tcW w:w="360" w:type="dxa"/>
            <w:vAlign w:val="center"/>
            <w:hideMark/>
          </w:tcPr>
          <w:p w14:paraId="4250AC38" w14:textId="77777777" w:rsidR="00E42721" w:rsidRPr="00312D86" w:rsidRDefault="00E42721" w:rsidP="00F555E9">
            <w:pPr>
              <w:snapToGrid w:val="0"/>
              <w:rPr>
                <w:sz w:val="16"/>
                <w:szCs w:val="16"/>
              </w:rPr>
            </w:pPr>
            <w:r w:rsidRPr="00312D86">
              <w:rPr>
                <w:color w:val="000000"/>
                <w:sz w:val="16"/>
                <w:szCs w:val="16"/>
              </w:rPr>
              <w:t>1151</w:t>
            </w:r>
          </w:p>
        </w:tc>
        <w:tc>
          <w:tcPr>
            <w:tcW w:w="864" w:type="dxa"/>
            <w:vAlign w:val="center"/>
            <w:hideMark/>
          </w:tcPr>
          <w:p w14:paraId="2BEBC81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F692515"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4FC0459C"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
          <w:p w14:paraId="1E3B473E"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6328D9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131F9F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54F3199"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A2EB59E" w14:textId="77777777" w:rsidR="00E42721" w:rsidRPr="009B3DCC" w:rsidRDefault="00E42721" w:rsidP="00F555E9">
            <w:pPr>
              <w:snapToGrid w:val="0"/>
              <w:jc w:val="center"/>
              <w:rPr>
                <w:sz w:val="16"/>
                <w:szCs w:val="16"/>
              </w:rPr>
            </w:pPr>
            <w:r w:rsidRPr="00266687">
              <w:rPr>
                <w:color w:val="000000"/>
                <w:sz w:val="16"/>
                <w:szCs w:val="16"/>
              </w:rPr>
              <w:t>16.80</w:t>
            </w:r>
          </w:p>
        </w:tc>
        <w:tc>
          <w:tcPr>
            <w:tcW w:w="1008" w:type="dxa"/>
            <w:vAlign w:val="center"/>
            <w:hideMark/>
          </w:tcPr>
          <w:p w14:paraId="5CFA2B9D"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1AFCCC4" w14:textId="77777777" w:rsidTr="00F555E9">
        <w:trPr>
          <w:trHeight w:val="165"/>
        </w:trPr>
        <w:tc>
          <w:tcPr>
            <w:tcW w:w="360" w:type="dxa"/>
            <w:vAlign w:val="center"/>
            <w:hideMark/>
          </w:tcPr>
          <w:p w14:paraId="271D4B89" w14:textId="77777777" w:rsidR="00E42721" w:rsidRPr="00312D86" w:rsidRDefault="00E42721" w:rsidP="00F555E9">
            <w:pPr>
              <w:snapToGrid w:val="0"/>
              <w:rPr>
                <w:sz w:val="16"/>
                <w:szCs w:val="16"/>
              </w:rPr>
            </w:pPr>
            <w:r w:rsidRPr="00312D86">
              <w:rPr>
                <w:color w:val="000000"/>
                <w:sz w:val="16"/>
                <w:szCs w:val="16"/>
              </w:rPr>
              <w:t>1152</w:t>
            </w:r>
          </w:p>
        </w:tc>
        <w:tc>
          <w:tcPr>
            <w:tcW w:w="864" w:type="dxa"/>
            <w:vAlign w:val="center"/>
            <w:hideMark/>
          </w:tcPr>
          <w:p w14:paraId="29E79F5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5D8748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4BFBCB37"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
          <w:p w14:paraId="15AFEB34"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18DEE4C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9FBC40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A9BB4D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2760283" w14:textId="77777777" w:rsidR="00E42721" w:rsidRPr="009B3DCC" w:rsidRDefault="00E42721" w:rsidP="00F555E9">
            <w:pPr>
              <w:snapToGrid w:val="0"/>
              <w:jc w:val="center"/>
              <w:rPr>
                <w:sz w:val="16"/>
                <w:szCs w:val="16"/>
              </w:rPr>
            </w:pPr>
            <w:r w:rsidRPr="00266687">
              <w:rPr>
                <w:color w:val="000000"/>
                <w:sz w:val="16"/>
                <w:szCs w:val="16"/>
              </w:rPr>
              <w:t>18.10</w:t>
            </w:r>
          </w:p>
        </w:tc>
        <w:tc>
          <w:tcPr>
            <w:tcW w:w="1008" w:type="dxa"/>
            <w:vAlign w:val="center"/>
            <w:hideMark/>
          </w:tcPr>
          <w:p w14:paraId="544B23F8"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5E289E10" w14:textId="77777777" w:rsidTr="00F555E9">
        <w:trPr>
          <w:trHeight w:val="165"/>
        </w:trPr>
        <w:tc>
          <w:tcPr>
            <w:tcW w:w="360" w:type="dxa"/>
            <w:vAlign w:val="center"/>
            <w:hideMark/>
          </w:tcPr>
          <w:p w14:paraId="304F55B8" w14:textId="77777777" w:rsidR="00E42721" w:rsidRPr="00312D86" w:rsidRDefault="00E42721" w:rsidP="00F555E9">
            <w:pPr>
              <w:snapToGrid w:val="0"/>
              <w:rPr>
                <w:sz w:val="16"/>
                <w:szCs w:val="16"/>
              </w:rPr>
            </w:pPr>
            <w:r w:rsidRPr="00312D86">
              <w:rPr>
                <w:color w:val="000000"/>
                <w:sz w:val="16"/>
                <w:szCs w:val="16"/>
              </w:rPr>
              <w:t>1153</w:t>
            </w:r>
          </w:p>
        </w:tc>
        <w:tc>
          <w:tcPr>
            <w:tcW w:w="864" w:type="dxa"/>
            <w:vAlign w:val="center"/>
            <w:hideMark/>
          </w:tcPr>
          <w:p w14:paraId="6E98378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0962A8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7BEA4EC9"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
          <w:p w14:paraId="66DD7BBD"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59E0F24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5BB67D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18C232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82CC2BE"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0837C260" w14:textId="77777777" w:rsidR="00E42721" w:rsidRPr="009B3DCC" w:rsidRDefault="00E42721" w:rsidP="00F555E9">
            <w:pPr>
              <w:snapToGrid w:val="0"/>
              <w:jc w:val="center"/>
              <w:rPr>
                <w:sz w:val="16"/>
                <w:szCs w:val="16"/>
              </w:rPr>
            </w:pPr>
            <w:r w:rsidRPr="00266687">
              <w:rPr>
                <w:color w:val="000000"/>
                <w:sz w:val="16"/>
                <w:szCs w:val="16"/>
              </w:rPr>
              <w:t>5.00</w:t>
            </w:r>
          </w:p>
        </w:tc>
      </w:tr>
      <w:tr w:rsidR="00E42721" w:rsidRPr="009B3DCC" w14:paraId="7B705CB2" w14:textId="77777777" w:rsidTr="00F555E9">
        <w:trPr>
          <w:trHeight w:val="165"/>
        </w:trPr>
        <w:tc>
          <w:tcPr>
            <w:tcW w:w="360" w:type="dxa"/>
            <w:vAlign w:val="center"/>
            <w:hideMark/>
          </w:tcPr>
          <w:p w14:paraId="5744A6B3" w14:textId="77777777" w:rsidR="00E42721" w:rsidRPr="00312D86" w:rsidRDefault="00E42721" w:rsidP="00F555E9">
            <w:pPr>
              <w:snapToGrid w:val="0"/>
              <w:rPr>
                <w:sz w:val="16"/>
                <w:szCs w:val="16"/>
              </w:rPr>
            </w:pPr>
            <w:r w:rsidRPr="00312D86">
              <w:rPr>
                <w:color w:val="000000"/>
                <w:sz w:val="16"/>
                <w:szCs w:val="16"/>
              </w:rPr>
              <w:t>1154</w:t>
            </w:r>
          </w:p>
        </w:tc>
        <w:tc>
          <w:tcPr>
            <w:tcW w:w="864" w:type="dxa"/>
            <w:vAlign w:val="center"/>
            <w:hideMark/>
          </w:tcPr>
          <w:p w14:paraId="7FBC078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B79B27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36C052C7"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
          <w:p w14:paraId="0B346427"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73F2E70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89721C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8F8E9A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302965C5"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3F31FAD4" w14:textId="77777777" w:rsidR="00E42721" w:rsidRPr="009B3DCC" w:rsidRDefault="00E42721" w:rsidP="00F555E9">
            <w:pPr>
              <w:snapToGrid w:val="0"/>
              <w:jc w:val="center"/>
              <w:rPr>
                <w:sz w:val="16"/>
                <w:szCs w:val="16"/>
              </w:rPr>
            </w:pPr>
            <w:r w:rsidRPr="00266687">
              <w:rPr>
                <w:color w:val="000000"/>
                <w:sz w:val="16"/>
                <w:szCs w:val="16"/>
              </w:rPr>
              <w:t>5.60</w:t>
            </w:r>
          </w:p>
        </w:tc>
      </w:tr>
      <w:tr w:rsidR="00E42721" w:rsidRPr="009B3DCC" w14:paraId="7B4AF5B4" w14:textId="77777777" w:rsidTr="00F555E9">
        <w:trPr>
          <w:trHeight w:val="165"/>
        </w:trPr>
        <w:tc>
          <w:tcPr>
            <w:tcW w:w="360" w:type="dxa"/>
            <w:vAlign w:val="center"/>
            <w:hideMark/>
          </w:tcPr>
          <w:p w14:paraId="20A11605" w14:textId="77777777" w:rsidR="00E42721" w:rsidRPr="00312D86" w:rsidRDefault="00E42721" w:rsidP="00F555E9">
            <w:pPr>
              <w:snapToGrid w:val="0"/>
              <w:rPr>
                <w:sz w:val="16"/>
                <w:szCs w:val="16"/>
              </w:rPr>
            </w:pPr>
            <w:r w:rsidRPr="00312D86">
              <w:rPr>
                <w:color w:val="000000"/>
                <w:sz w:val="16"/>
                <w:szCs w:val="16"/>
              </w:rPr>
              <w:t>1155</w:t>
            </w:r>
          </w:p>
        </w:tc>
        <w:tc>
          <w:tcPr>
            <w:tcW w:w="864" w:type="dxa"/>
            <w:vAlign w:val="center"/>
            <w:hideMark/>
          </w:tcPr>
          <w:p w14:paraId="5ED6934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8DE213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2CACAA20"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
          <w:p w14:paraId="7707461E"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6D19EB7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66A930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197AEA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313926A"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20E48EE7" w14:textId="77777777" w:rsidR="00E42721" w:rsidRPr="009B3DCC" w:rsidRDefault="00E42721" w:rsidP="00F555E9">
            <w:pPr>
              <w:snapToGrid w:val="0"/>
              <w:jc w:val="center"/>
              <w:rPr>
                <w:sz w:val="16"/>
                <w:szCs w:val="16"/>
              </w:rPr>
            </w:pPr>
            <w:r w:rsidRPr="00266687">
              <w:rPr>
                <w:color w:val="000000"/>
                <w:sz w:val="16"/>
                <w:szCs w:val="16"/>
              </w:rPr>
              <w:t>5.60</w:t>
            </w:r>
          </w:p>
        </w:tc>
      </w:tr>
      <w:tr w:rsidR="00E42721" w:rsidRPr="009B3DCC" w14:paraId="0CC916AF" w14:textId="77777777" w:rsidTr="00F555E9">
        <w:trPr>
          <w:trHeight w:val="165"/>
        </w:trPr>
        <w:tc>
          <w:tcPr>
            <w:tcW w:w="360" w:type="dxa"/>
            <w:vAlign w:val="center"/>
            <w:hideMark/>
          </w:tcPr>
          <w:p w14:paraId="05C0FDAB" w14:textId="77777777" w:rsidR="00E42721" w:rsidRPr="00312D86" w:rsidRDefault="00E42721" w:rsidP="00F555E9">
            <w:pPr>
              <w:snapToGrid w:val="0"/>
              <w:rPr>
                <w:sz w:val="16"/>
                <w:szCs w:val="16"/>
              </w:rPr>
            </w:pPr>
            <w:r w:rsidRPr="00312D86">
              <w:rPr>
                <w:color w:val="000000"/>
                <w:sz w:val="16"/>
                <w:szCs w:val="16"/>
              </w:rPr>
              <w:t>1156</w:t>
            </w:r>
          </w:p>
        </w:tc>
        <w:tc>
          <w:tcPr>
            <w:tcW w:w="864" w:type="dxa"/>
            <w:vAlign w:val="center"/>
            <w:hideMark/>
          </w:tcPr>
          <w:p w14:paraId="57D0459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C0A7BB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6939B8E1"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
          <w:p w14:paraId="66768AFE"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6CBF2AC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CD8314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CE8A60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435230B"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158E3D0F" w14:textId="77777777" w:rsidR="00E42721" w:rsidRPr="009B3DCC" w:rsidRDefault="00E42721" w:rsidP="00F555E9">
            <w:pPr>
              <w:snapToGrid w:val="0"/>
              <w:jc w:val="center"/>
              <w:rPr>
                <w:sz w:val="16"/>
                <w:szCs w:val="16"/>
              </w:rPr>
            </w:pPr>
            <w:r w:rsidRPr="00266687">
              <w:rPr>
                <w:color w:val="000000"/>
                <w:sz w:val="16"/>
                <w:szCs w:val="16"/>
              </w:rPr>
              <w:t>5.60</w:t>
            </w:r>
          </w:p>
        </w:tc>
      </w:tr>
      <w:tr w:rsidR="00E42721" w:rsidRPr="009B3DCC" w14:paraId="2328A78D" w14:textId="77777777" w:rsidTr="00F555E9">
        <w:trPr>
          <w:trHeight w:val="180"/>
        </w:trPr>
        <w:tc>
          <w:tcPr>
            <w:tcW w:w="360" w:type="dxa"/>
            <w:vAlign w:val="center"/>
            <w:hideMark/>
          </w:tcPr>
          <w:p w14:paraId="1977EDD3" w14:textId="77777777" w:rsidR="00E42721" w:rsidRPr="00312D86" w:rsidRDefault="00E42721" w:rsidP="00F555E9">
            <w:pPr>
              <w:snapToGrid w:val="0"/>
              <w:rPr>
                <w:sz w:val="16"/>
                <w:szCs w:val="16"/>
              </w:rPr>
            </w:pPr>
            <w:r w:rsidRPr="00312D86">
              <w:rPr>
                <w:color w:val="000000"/>
                <w:sz w:val="16"/>
                <w:szCs w:val="16"/>
              </w:rPr>
              <w:t>1157</w:t>
            </w:r>
          </w:p>
        </w:tc>
        <w:tc>
          <w:tcPr>
            <w:tcW w:w="864" w:type="dxa"/>
            <w:vAlign w:val="center"/>
            <w:hideMark/>
          </w:tcPr>
          <w:p w14:paraId="28EB7E9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D650108"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6E5925B"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402C900A"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089EA77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98ABC1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A5FC6D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75B9D7C" w14:textId="77777777" w:rsidR="00E42721" w:rsidRPr="009B3DCC" w:rsidRDefault="00E42721" w:rsidP="00F555E9">
            <w:pPr>
              <w:snapToGrid w:val="0"/>
              <w:jc w:val="center"/>
              <w:rPr>
                <w:sz w:val="16"/>
                <w:szCs w:val="16"/>
              </w:rPr>
            </w:pPr>
            <w:r w:rsidRPr="00266687">
              <w:rPr>
                <w:color w:val="000000"/>
                <w:sz w:val="16"/>
                <w:szCs w:val="16"/>
              </w:rPr>
              <w:t>4.10</w:t>
            </w:r>
          </w:p>
        </w:tc>
        <w:tc>
          <w:tcPr>
            <w:tcW w:w="1008" w:type="dxa"/>
            <w:vAlign w:val="center"/>
            <w:hideMark/>
          </w:tcPr>
          <w:p w14:paraId="10B5A286"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6302717E" w14:textId="77777777" w:rsidTr="00F555E9">
        <w:trPr>
          <w:trHeight w:val="165"/>
        </w:trPr>
        <w:tc>
          <w:tcPr>
            <w:tcW w:w="360" w:type="dxa"/>
            <w:vAlign w:val="center"/>
            <w:hideMark/>
          </w:tcPr>
          <w:p w14:paraId="69B0A0E4" w14:textId="77777777" w:rsidR="00E42721" w:rsidRPr="00312D86" w:rsidRDefault="00E42721" w:rsidP="00F555E9">
            <w:pPr>
              <w:snapToGrid w:val="0"/>
              <w:rPr>
                <w:sz w:val="16"/>
                <w:szCs w:val="16"/>
              </w:rPr>
            </w:pPr>
            <w:r w:rsidRPr="00312D86">
              <w:rPr>
                <w:color w:val="000000"/>
                <w:sz w:val="16"/>
                <w:szCs w:val="16"/>
              </w:rPr>
              <w:t>1158</w:t>
            </w:r>
          </w:p>
        </w:tc>
        <w:tc>
          <w:tcPr>
            <w:tcW w:w="864" w:type="dxa"/>
            <w:vAlign w:val="center"/>
            <w:hideMark/>
          </w:tcPr>
          <w:p w14:paraId="38192E6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91634F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23FB5BEC"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7D02454C"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5B29694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EB8753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57600E5"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B0D2E53" w14:textId="77777777" w:rsidR="00E42721" w:rsidRPr="009B3DCC" w:rsidRDefault="00E42721" w:rsidP="00F555E9">
            <w:pPr>
              <w:snapToGrid w:val="0"/>
              <w:jc w:val="center"/>
              <w:rPr>
                <w:sz w:val="16"/>
                <w:szCs w:val="16"/>
              </w:rPr>
            </w:pPr>
            <w:r w:rsidRPr="00266687">
              <w:rPr>
                <w:color w:val="000000"/>
                <w:sz w:val="16"/>
                <w:szCs w:val="16"/>
              </w:rPr>
              <w:t>4.20</w:t>
            </w:r>
          </w:p>
        </w:tc>
        <w:tc>
          <w:tcPr>
            <w:tcW w:w="1008" w:type="dxa"/>
            <w:vAlign w:val="center"/>
            <w:hideMark/>
          </w:tcPr>
          <w:p w14:paraId="43B71DE3"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2C57C492" w14:textId="77777777" w:rsidTr="00F555E9">
        <w:trPr>
          <w:trHeight w:val="165"/>
        </w:trPr>
        <w:tc>
          <w:tcPr>
            <w:tcW w:w="360" w:type="dxa"/>
            <w:vAlign w:val="center"/>
            <w:hideMark/>
          </w:tcPr>
          <w:p w14:paraId="6FC8DB6B" w14:textId="77777777" w:rsidR="00E42721" w:rsidRPr="00312D86" w:rsidRDefault="00E42721" w:rsidP="00F555E9">
            <w:pPr>
              <w:snapToGrid w:val="0"/>
              <w:rPr>
                <w:sz w:val="16"/>
                <w:szCs w:val="16"/>
              </w:rPr>
            </w:pPr>
            <w:r w:rsidRPr="00312D86">
              <w:rPr>
                <w:color w:val="000000"/>
                <w:sz w:val="16"/>
                <w:szCs w:val="16"/>
              </w:rPr>
              <w:t>1159</w:t>
            </w:r>
          </w:p>
        </w:tc>
        <w:tc>
          <w:tcPr>
            <w:tcW w:w="864" w:type="dxa"/>
            <w:vAlign w:val="center"/>
            <w:hideMark/>
          </w:tcPr>
          <w:p w14:paraId="0796804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3C2CBC7"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310516E"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3410D562"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04D6E41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2F86DB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F95E3E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4547692" w14:textId="77777777" w:rsidR="00E42721" w:rsidRPr="009B3DCC" w:rsidRDefault="00E42721" w:rsidP="00F555E9">
            <w:pPr>
              <w:snapToGrid w:val="0"/>
              <w:jc w:val="center"/>
              <w:rPr>
                <w:sz w:val="16"/>
                <w:szCs w:val="16"/>
              </w:rPr>
            </w:pPr>
            <w:r w:rsidRPr="00266687">
              <w:rPr>
                <w:color w:val="000000"/>
                <w:sz w:val="16"/>
                <w:szCs w:val="16"/>
              </w:rPr>
              <w:t>4.70</w:t>
            </w:r>
          </w:p>
        </w:tc>
        <w:tc>
          <w:tcPr>
            <w:tcW w:w="1008" w:type="dxa"/>
            <w:vAlign w:val="center"/>
            <w:hideMark/>
          </w:tcPr>
          <w:p w14:paraId="7755A996" w14:textId="77777777" w:rsidR="00E42721" w:rsidRPr="009B3DCC" w:rsidRDefault="00E42721" w:rsidP="00F555E9">
            <w:pPr>
              <w:snapToGrid w:val="0"/>
              <w:jc w:val="center"/>
              <w:rPr>
                <w:sz w:val="16"/>
                <w:szCs w:val="16"/>
              </w:rPr>
            </w:pPr>
            <w:r w:rsidRPr="00266687">
              <w:rPr>
                <w:color w:val="000000"/>
                <w:sz w:val="16"/>
                <w:szCs w:val="16"/>
              </w:rPr>
              <w:t>4.50</w:t>
            </w:r>
          </w:p>
        </w:tc>
      </w:tr>
      <w:tr w:rsidR="00E42721" w:rsidRPr="009B3DCC" w14:paraId="0684C729" w14:textId="77777777" w:rsidTr="00F555E9">
        <w:trPr>
          <w:trHeight w:val="165"/>
        </w:trPr>
        <w:tc>
          <w:tcPr>
            <w:tcW w:w="360" w:type="dxa"/>
            <w:vAlign w:val="center"/>
            <w:hideMark/>
          </w:tcPr>
          <w:p w14:paraId="3E1CF03A" w14:textId="77777777" w:rsidR="00E42721" w:rsidRPr="00312D86" w:rsidRDefault="00E42721" w:rsidP="00F555E9">
            <w:pPr>
              <w:snapToGrid w:val="0"/>
              <w:rPr>
                <w:sz w:val="16"/>
                <w:szCs w:val="16"/>
              </w:rPr>
            </w:pPr>
            <w:r w:rsidRPr="00312D86">
              <w:rPr>
                <w:color w:val="000000"/>
                <w:sz w:val="16"/>
                <w:szCs w:val="16"/>
              </w:rPr>
              <w:t>1160</w:t>
            </w:r>
          </w:p>
        </w:tc>
        <w:tc>
          <w:tcPr>
            <w:tcW w:w="864" w:type="dxa"/>
            <w:vAlign w:val="center"/>
            <w:hideMark/>
          </w:tcPr>
          <w:p w14:paraId="7738BD1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6BAAA91"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22E51B8"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5601DFE7"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20F7758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063FF3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74234D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1F24332" w14:textId="77777777" w:rsidR="00E42721" w:rsidRPr="009B3DCC" w:rsidRDefault="00E42721" w:rsidP="00F555E9">
            <w:pPr>
              <w:snapToGrid w:val="0"/>
              <w:jc w:val="center"/>
              <w:rPr>
                <w:sz w:val="16"/>
                <w:szCs w:val="16"/>
              </w:rPr>
            </w:pPr>
            <w:r w:rsidRPr="00266687">
              <w:rPr>
                <w:color w:val="000000"/>
                <w:sz w:val="16"/>
                <w:szCs w:val="16"/>
              </w:rPr>
              <w:t>5.30</w:t>
            </w:r>
          </w:p>
        </w:tc>
        <w:tc>
          <w:tcPr>
            <w:tcW w:w="1008" w:type="dxa"/>
            <w:vAlign w:val="center"/>
            <w:hideMark/>
          </w:tcPr>
          <w:p w14:paraId="3608B140"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089B2474" w14:textId="77777777" w:rsidTr="00F555E9">
        <w:trPr>
          <w:trHeight w:val="165"/>
        </w:trPr>
        <w:tc>
          <w:tcPr>
            <w:tcW w:w="360" w:type="dxa"/>
            <w:vAlign w:val="center"/>
            <w:hideMark/>
          </w:tcPr>
          <w:p w14:paraId="2ED91A61" w14:textId="77777777" w:rsidR="00E42721" w:rsidRPr="00312D86" w:rsidRDefault="00E42721" w:rsidP="00F555E9">
            <w:pPr>
              <w:snapToGrid w:val="0"/>
              <w:rPr>
                <w:sz w:val="16"/>
                <w:szCs w:val="16"/>
              </w:rPr>
            </w:pPr>
            <w:r w:rsidRPr="00312D86">
              <w:rPr>
                <w:color w:val="000000"/>
                <w:sz w:val="16"/>
                <w:szCs w:val="16"/>
              </w:rPr>
              <w:t>1161</w:t>
            </w:r>
          </w:p>
        </w:tc>
        <w:tc>
          <w:tcPr>
            <w:tcW w:w="864" w:type="dxa"/>
            <w:vAlign w:val="center"/>
            <w:hideMark/>
          </w:tcPr>
          <w:p w14:paraId="59D5D4B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B4DD295"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73948C1F"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
          <w:p w14:paraId="24D073FB"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6BFE1B4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E6879D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917C07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F3F835F" w14:textId="77777777" w:rsidR="00E42721" w:rsidRPr="009B3DCC" w:rsidRDefault="00E42721" w:rsidP="00F555E9">
            <w:pPr>
              <w:snapToGrid w:val="0"/>
              <w:jc w:val="center"/>
              <w:rPr>
                <w:sz w:val="16"/>
                <w:szCs w:val="16"/>
              </w:rPr>
            </w:pPr>
            <w:r w:rsidRPr="00266687">
              <w:rPr>
                <w:color w:val="000000"/>
                <w:sz w:val="16"/>
                <w:szCs w:val="16"/>
              </w:rPr>
              <w:t>8.00</w:t>
            </w:r>
          </w:p>
        </w:tc>
        <w:tc>
          <w:tcPr>
            <w:tcW w:w="1008" w:type="dxa"/>
            <w:vAlign w:val="center"/>
            <w:hideMark/>
          </w:tcPr>
          <w:p w14:paraId="429FD42A"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62FE129D" w14:textId="77777777" w:rsidTr="00F555E9">
        <w:trPr>
          <w:trHeight w:val="165"/>
        </w:trPr>
        <w:tc>
          <w:tcPr>
            <w:tcW w:w="360" w:type="dxa"/>
            <w:vAlign w:val="center"/>
            <w:hideMark/>
          </w:tcPr>
          <w:p w14:paraId="42D23DC6" w14:textId="77777777" w:rsidR="00E42721" w:rsidRPr="00312D86" w:rsidRDefault="00E42721" w:rsidP="00F555E9">
            <w:pPr>
              <w:snapToGrid w:val="0"/>
              <w:rPr>
                <w:sz w:val="16"/>
                <w:szCs w:val="16"/>
              </w:rPr>
            </w:pPr>
            <w:r w:rsidRPr="00312D86">
              <w:rPr>
                <w:color w:val="000000"/>
                <w:sz w:val="16"/>
                <w:szCs w:val="16"/>
              </w:rPr>
              <w:t>1162</w:t>
            </w:r>
          </w:p>
        </w:tc>
        <w:tc>
          <w:tcPr>
            <w:tcW w:w="864" w:type="dxa"/>
            <w:vAlign w:val="center"/>
            <w:hideMark/>
          </w:tcPr>
          <w:p w14:paraId="1698A14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870248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0135C23C"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
          <w:p w14:paraId="06692907"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0B57B1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E53D79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1836C0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9D4D563" w14:textId="77777777" w:rsidR="00E42721" w:rsidRPr="009B3DCC" w:rsidRDefault="00E42721" w:rsidP="00F555E9">
            <w:pPr>
              <w:snapToGrid w:val="0"/>
              <w:jc w:val="center"/>
              <w:rPr>
                <w:sz w:val="16"/>
                <w:szCs w:val="16"/>
              </w:rPr>
            </w:pPr>
            <w:r w:rsidRPr="00266687">
              <w:rPr>
                <w:color w:val="000000"/>
                <w:sz w:val="16"/>
                <w:szCs w:val="16"/>
              </w:rPr>
              <w:t>8.20</w:t>
            </w:r>
          </w:p>
        </w:tc>
        <w:tc>
          <w:tcPr>
            <w:tcW w:w="1008" w:type="dxa"/>
            <w:vAlign w:val="center"/>
            <w:hideMark/>
          </w:tcPr>
          <w:p w14:paraId="150B0651"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136A9F1C" w14:textId="77777777" w:rsidTr="00F555E9">
        <w:trPr>
          <w:trHeight w:val="165"/>
        </w:trPr>
        <w:tc>
          <w:tcPr>
            <w:tcW w:w="360" w:type="dxa"/>
            <w:vAlign w:val="center"/>
            <w:hideMark/>
          </w:tcPr>
          <w:p w14:paraId="481CEBEC" w14:textId="77777777" w:rsidR="00E42721" w:rsidRPr="00312D86" w:rsidRDefault="00E42721" w:rsidP="00F555E9">
            <w:pPr>
              <w:snapToGrid w:val="0"/>
              <w:rPr>
                <w:sz w:val="16"/>
                <w:szCs w:val="16"/>
              </w:rPr>
            </w:pPr>
            <w:r w:rsidRPr="00312D86">
              <w:rPr>
                <w:color w:val="000000"/>
                <w:sz w:val="16"/>
                <w:szCs w:val="16"/>
              </w:rPr>
              <w:t>1163</w:t>
            </w:r>
          </w:p>
        </w:tc>
        <w:tc>
          <w:tcPr>
            <w:tcW w:w="864" w:type="dxa"/>
            <w:vAlign w:val="center"/>
            <w:hideMark/>
          </w:tcPr>
          <w:p w14:paraId="1893A33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2EA2137"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1B0934D1"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
          <w:p w14:paraId="4B3BF6E3"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567B4EC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38B4E1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23EA71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89DBB35" w14:textId="77777777" w:rsidR="00E42721" w:rsidRPr="009B3DCC" w:rsidRDefault="00E42721" w:rsidP="00F555E9">
            <w:pPr>
              <w:snapToGrid w:val="0"/>
              <w:jc w:val="center"/>
              <w:rPr>
                <w:sz w:val="16"/>
                <w:szCs w:val="16"/>
              </w:rPr>
            </w:pPr>
            <w:r w:rsidRPr="00266687">
              <w:rPr>
                <w:color w:val="000000"/>
                <w:sz w:val="16"/>
                <w:szCs w:val="16"/>
              </w:rPr>
              <w:t>9.50</w:t>
            </w:r>
          </w:p>
        </w:tc>
        <w:tc>
          <w:tcPr>
            <w:tcW w:w="1008" w:type="dxa"/>
            <w:vAlign w:val="center"/>
            <w:hideMark/>
          </w:tcPr>
          <w:p w14:paraId="3623B885"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5DD3647D" w14:textId="77777777" w:rsidTr="00F555E9">
        <w:trPr>
          <w:trHeight w:val="165"/>
        </w:trPr>
        <w:tc>
          <w:tcPr>
            <w:tcW w:w="360" w:type="dxa"/>
            <w:vAlign w:val="center"/>
            <w:hideMark/>
          </w:tcPr>
          <w:p w14:paraId="7C66B203" w14:textId="77777777" w:rsidR="00E42721" w:rsidRPr="00312D86" w:rsidRDefault="00E42721" w:rsidP="00F555E9">
            <w:pPr>
              <w:snapToGrid w:val="0"/>
              <w:rPr>
                <w:sz w:val="16"/>
                <w:szCs w:val="16"/>
              </w:rPr>
            </w:pPr>
            <w:r w:rsidRPr="00312D86">
              <w:rPr>
                <w:color w:val="000000"/>
                <w:sz w:val="16"/>
                <w:szCs w:val="16"/>
              </w:rPr>
              <w:t>1164</w:t>
            </w:r>
          </w:p>
        </w:tc>
        <w:tc>
          <w:tcPr>
            <w:tcW w:w="864" w:type="dxa"/>
            <w:vAlign w:val="center"/>
            <w:hideMark/>
          </w:tcPr>
          <w:p w14:paraId="0AC809D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72D399E"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D08400F"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
          <w:p w14:paraId="208E5B3D"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104EFA3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0E10B2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474EF5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50DD9B4" w14:textId="77777777" w:rsidR="00E42721" w:rsidRPr="009B3DCC" w:rsidRDefault="00E42721" w:rsidP="00F555E9">
            <w:pPr>
              <w:snapToGrid w:val="0"/>
              <w:jc w:val="center"/>
              <w:rPr>
                <w:sz w:val="16"/>
                <w:szCs w:val="16"/>
              </w:rPr>
            </w:pPr>
            <w:r w:rsidRPr="00266687">
              <w:rPr>
                <w:color w:val="000000"/>
                <w:sz w:val="16"/>
                <w:szCs w:val="16"/>
              </w:rPr>
              <w:t>11.60</w:t>
            </w:r>
          </w:p>
        </w:tc>
        <w:tc>
          <w:tcPr>
            <w:tcW w:w="1008" w:type="dxa"/>
            <w:vAlign w:val="center"/>
            <w:hideMark/>
          </w:tcPr>
          <w:p w14:paraId="5F65C214"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3C96989A" w14:textId="77777777" w:rsidTr="00F555E9">
        <w:trPr>
          <w:trHeight w:val="165"/>
        </w:trPr>
        <w:tc>
          <w:tcPr>
            <w:tcW w:w="360" w:type="dxa"/>
            <w:vAlign w:val="center"/>
            <w:hideMark/>
          </w:tcPr>
          <w:p w14:paraId="11C2E67B" w14:textId="77777777" w:rsidR="00E42721" w:rsidRPr="00312D86" w:rsidRDefault="00E42721" w:rsidP="00F555E9">
            <w:pPr>
              <w:snapToGrid w:val="0"/>
              <w:rPr>
                <w:sz w:val="16"/>
                <w:szCs w:val="16"/>
              </w:rPr>
            </w:pPr>
            <w:r w:rsidRPr="00312D86">
              <w:rPr>
                <w:color w:val="000000"/>
                <w:sz w:val="16"/>
                <w:szCs w:val="16"/>
              </w:rPr>
              <w:t>1165</w:t>
            </w:r>
          </w:p>
        </w:tc>
        <w:tc>
          <w:tcPr>
            <w:tcW w:w="864" w:type="dxa"/>
            <w:vAlign w:val="center"/>
            <w:hideMark/>
          </w:tcPr>
          <w:p w14:paraId="7D10B2B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4A4A22C"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3AEE3259"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
          <w:p w14:paraId="5F0E5B4B"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44D139B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9A009C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BA4117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0403F27" w14:textId="77777777" w:rsidR="00E42721" w:rsidRPr="009B3DCC" w:rsidRDefault="00E42721" w:rsidP="00F555E9">
            <w:pPr>
              <w:snapToGrid w:val="0"/>
              <w:jc w:val="center"/>
              <w:rPr>
                <w:sz w:val="16"/>
                <w:szCs w:val="16"/>
              </w:rPr>
            </w:pPr>
            <w:r w:rsidRPr="00266687">
              <w:rPr>
                <w:color w:val="000000"/>
                <w:sz w:val="16"/>
                <w:szCs w:val="16"/>
              </w:rPr>
              <w:t>12.90</w:t>
            </w:r>
          </w:p>
        </w:tc>
        <w:tc>
          <w:tcPr>
            <w:tcW w:w="1008" w:type="dxa"/>
            <w:vAlign w:val="center"/>
            <w:hideMark/>
          </w:tcPr>
          <w:p w14:paraId="1BC3AB7D"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4990D774" w14:textId="77777777" w:rsidTr="00F555E9">
        <w:trPr>
          <w:trHeight w:val="165"/>
        </w:trPr>
        <w:tc>
          <w:tcPr>
            <w:tcW w:w="360" w:type="dxa"/>
            <w:vAlign w:val="center"/>
            <w:hideMark/>
          </w:tcPr>
          <w:p w14:paraId="78691CA4" w14:textId="77777777" w:rsidR="00E42721" w:rsidRPr="00312D86" w:rsidRDefault="00E42721" w:rsidP="00F555E9">
            <w:pPr>
              <w:snapToGrid w:val="0"/>
              <w:rPr>
                <w:sz w:val="16"/>
                <w:szCs w:val="16"/>
              </w:rPr>
            </w:pPr>
            <w:r w:rsidRPr="00312D86">
              <w:rPr>
                <w:color w:val="000000"/>
                <w:sz w:val="16"/>
                <w:szCs w:val="16"/>
              </w:rPr>
              <w:t>1166</w:t>
            </w:r>
          </w:p>
        </w:tc>
        <w:tc>
          <w:tcPr>
            <w:tcW w:w="864" w:type="dxa"/>
            <w:vAlign w:val="center"/>
            <w:hideMark/>
          </w:tcPr>
          <w:p w14:paraId="737CB17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1B12608"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40CC7DD"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
          <w:p w14:paraId="095C43A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339C136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5A0C63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3E1BCA6"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060EDF69" w14:textId="77777777" w:rsidR="00E42721" w:rsidRPr="009B3DCC" w:rsidRDefault="00E42721" w:rsidP="00F555E9">
            <w:pPr>
              <w:snapToGrid w:val="0"/>
              <w:jc w:val="center"/>
              <w:rPr>
                <w:sz w:val="16"/>
                <w:szCs w:val="16"/>
              </w:rPr>
            </w:pPr>
            <w:r w:rsidRPr="00266687">
              <w:rPr>
                <w:color w:val="000000"/>
                <w:sz w:val="16"/>
                <w:szCs w:val="16"/>
              </w:rPr>
              <w:t>14.20</w:t>
            </w:r>
          </w:p>
        </w:tc>
        <w:tc>
          <w:tcPr>
            <w:tcW w:w="1008" w:type="dxa"/>
            <w:vAlign w:val="center"/>
            <w:hideMark/>
          </w:tcPr>
          <w:p w14:paraId="039D6DFB"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7B5AA3AD" w14:textId="77777777" w:rsidTr="00F555E9">
        <w:trPr>
          <w:trHeight w:val="165"/>
        </w:trPr>
        <w:tc>
          <w:tcPr>
            <w:tcW w:w="360" w:type="dxa"/>
            <w:vAlign w:val="center"/>
            <w:hideMark/>
          </w:tcPr>
          <w:p w14:paraId="54A6497E" w14:textId="77777777" w:rsidR="00E42721" w:rsidRPr="00312D86" w:rsidRDefault="00E42721" w:rsidP="00F555E9">
            <w:pPr>
              <w:snapToGrid w:val="0"/>
              <w:rPr>
                <w:sz w:val="16"/>
                <w:szCs w:val="16"/>
              </w:rPr>
            </w:pPr>
            <w:r w:rsidRPr="00312D86">
              <w:rPr>
                <w:color w:val="000000"/>
                <w:sz w:val="16"/>
                <w:szCs w:val="16"/>
              </w:rPr>
              <w:t>1167</w:t>
            </w:r>
          </w:p>
        </w:tc>
        <w:tc>
          <w:tcPr>
            <w:tcW w:w="864" w:type="dxa"/>
            <w:vAlign w:val="center"/>
            <w:hideMark/>
          </w:tcPr>
          <w:p w14:paraId="0A5E442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D68B2A1"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1499A202"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
          <w:p w14:paraId="64E8E032"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4EDC43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08D5AF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9E72ED7"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4FCACAD" w14:textId="77777777" w:rsidR="00E42721" w:rsidRPr="009B3DCC" w:rsidRDefault="00E42721" w:rsidP="00F555E9">
            <w:pPr>
              <w:snapToGrid w:val="0"/>
              <w:jc w:val="center"/>
              <w:rPr>
                <w:sz w:val="16"/>
                <w:szCs w:val="16"/>
              </w:rPr>
            </w:pPr>
            <w:r w:rsidRPr="00266687">
              <w:rPr>
                <w:color w:val="000000"/>
                <w:sz w:val="16"/>
                <w:szCs w:val="16"/>
              </w:rPr>
              <w:t>16.50</w:t>
            </w:r>
          </w:p>
        </w:tc>
        <w:tc>
          <w:tcPr>
            <w:tcW w:w="1008" w:type="dxa"/>
            <w:vAlign w:val="center"/>
            <w:hideMark/>
          </w:tcPr>
          <w:p w14:paraId="6C790FA8"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2B20B268" w14:textId="77777777" w:rsidTr="00F555E9">
        <w:trPr>
          <w:trHeight w:val="165"/>
        </w:trPr>
        <w:tc>
          <w:tcPr>
            <w:tcW w:w="360" w:type="dxa"/>
            <w:vAlign w:val="center"/>
            <w:hideMark/>
          </w:tcPr>
          <w:p w14:paraId="5F462998" w14:textId="77777777" w:rsidR="00E42721" w:rsidRPr="00312D86" w:rsidRDefault="00E42721" w:rsidP="00F555E9">
            <w:pPr>
              <w:snapToGrid w:val="0"/>
              <w:rPr>
                <w:sz w:val="16"/>
                <w:szCs w:val="16"/>
              </w:rPr>
            </w:pPr>
            <w:r w:rsidRPr="00312D86">
              <w:rPr>
                <w:color w:val="000000"/>
                <w:sz w:val="16"/>
                <w:szCs w:val="16"/>
              </w:rPr>
              <w:t>1168</w:t>
            </w:r>
          </w:p>
        </w:tc>
        <w:tc>
          <w:tcPr>
            <w:tcW w:w="864" w:type="dxa"/>
            <w:vAlign w:val="center"/>
            <w:hideMark/>
          </w:tcPr>
          <w:p w14:paraId="21B68EE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394EFDC"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33C2B0C0"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
          <w:p w14:paraId="4F0389E5"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5CDEF5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86455B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C3A322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FA259EE" w14:textId="77777777" w:rsidR="00E42721" w:rsidRPr="009B3DCC" w:rsidRDefault="00E42721" w:rsidP="00F555E9">
            <w:pPr>
              <w:snapToGrid w:val="0"/>
              <w:jc w:val="center"/>
              <w:rPr>
                <w:sz w:val="16"/>
                <w:szCs w:val="16"/>
              </w:rPr>
            </w:pPr>
            <w:r w:rsidRPr="00266687">
              <w:rPr>
                <w:color w:val="000000"/>
                <w:sz w:val="16"/>
                <w:szCs w:val="16"/>
              </w:rPr>
              <w:t>19.50</w:t>
            </w:r>
          </w:p>
        </w:tc>
        <w:tc>
          <w:tcPr>
            <w:tcW w:w="1008" w:type="dxa"/>
            <w:vAlign w:val="center"/>
            <w:hideMark/>
          </w:tcPr>
          <w:p w14:paraId="1260EAE9"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566FAD9D" w14:textId="77777777" w:rsidTr="00F555E9">
        <w:trPr>
          <w:trHeight w:val="165"/>
        </w:trPr>
        <w:tc>
          <w:tcPr>
            <w:tcW w:w="360" w:type="dxa"/>
            <w:vAlign w:val="center"/>
            <w:hideMark/>
          </w:tcPr>
          <w:p w14:paraId="2068F761" w14:textId="77777777" w:rsidR="00E42721" w:rsidRPr="00312D86" w:rsidRDefault="00E42721" w:rsidP="00F555E9">
            <w:pPr>
              <w:snapToGrid w:val="0"/>
              <w:rPr>
                <w:sz w:val="16"/>
                <w:szCs w:val="16"/>
              </w:rPr>
            </w:pPr>
            <w:r w:rsidRPr="00312D86">
              <w:rPr>
                <w:color w:val="000000"/>
                <w:sz w:val="16"/>
                <w:szCs w:val="16"/>
              </w:rPr>
              <w:t>1169</w:t>
            </w:r>
          </w:p>
        </w:tc>
        <w:tc>
          <w:tcPr>
            <w:tcW w:w="864" w:type="dxa"/>
            <w:vAlign w:val="center"/>
            <w:hideMark/>
          </w:tcPr>
          <w:p w14:paraId="75E715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D3205AE"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4310C70B"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
          <w:p w14:paraId="75B0BADF"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17FE00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677B24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8FE867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77939B5" w14:textId="77777777" w:rsidR="00E42721" w:rsidRPr="009B3DCC" w:rsidRDefault="00E42721" w:rsidP="00F555E9">
            <w:pPr>
              <w:snapToGrid w:val="0"/>
              <w:jc w:val="center"/>
              <w:rPr>
                <w:sz w:val="16"/>
                <w:szCs w:val="16"/>
              </w:rPr>
            </w:pPr>
            <w:r w:rsidRPr="00266687">
              <w:rPr>
                <w:color w:val="000000"/>
                <w:sz w:val="16"/>
                <w:szCs w:val="16"/>
              </w:rPr>
              <w:t>14.20</w:t>
            </w:r>
          </w:p>
        </w:tc>
        <w:tc>
          <w:tcPr>
            <w:tcW w:w="1008" w:type="dxa"/>
            <w:vAlign w:val="center"/>
            <w:hideMark/>
          </w:tcPr>
          <w:p w14:paraId="20A78A41"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26B54D11" w14:textId="77777777" w:rsidTr="00F555E9">
        <w:trPr>
          <w:trHeight w:val="165"/>
        </w:trPr>
        <w:tc>
          <w:tcPr>
            <w:tcW w:w="360" w:type="dxa"/>
            <w:vAlign w:val="center"/>
            <w:hideMark/>
          </w:tcPr>
          <w:p w14:paraId="15643D40" w14:textId="77777777" w:rsidR="00E42721" w:rsidRPr="00312D86" w:rsidRDefault="00E42721" w:rsidP="00F555E9">
            <w:pPr>
              <w:snapToGrid w:val="0"/>
              <w:rPr>
                <w:sz w:val="16"/>
                <w:szCs w:val="16"/>
              </w:rPr>
            </w:pPr>
            <w:r w:rsidRPr="00312D86">
              <w:rPr>
                <w:color w:val="000000"/>
                <w:sz w:val="16"/>
                <w:szCs w:val="16"/>
              </w:rPr>
              <w:t>1170</w:t>
            </w:r>
          </w:p>
        </w:tc>
        <w:tc>
          <w:tcPr>
            <w:tcW w:w="864" w:type="dxa"/>
            <w:vAlign w:val="center"/>
            <w:hideMark/>
          </w:tcPr>
          <w:p w14:paraId="418E72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0C0FAD5"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6637619"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
          <w:p w14:paraId="40B68A2E"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35DFCC2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5A87612"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0AC67253"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A1C8F33" w14:textId="77777777" w:rsidR="00E42721" w:rsidRPr="009B3DCC" w:rsidRDefault="00E42721" w:rsidP="00F555E9">
            <w:pPr>
              <w:snapToGrid w:val="0"/>
              <w:jc w:val="center"/>
              <w:rPr>
                <w:sz w:val="16"/>
                <w:szCs w:val="16"/>
              </w:rPr>
            </w:pPr>
            <w:r w:rsidRPr="00266687">
              <w:rPr>
                <w:color w:val="000000"/>
                <w:sz w:val="16"/>
                <w:szCs w:val="16"/>
              </w:rPr>
              <w:t>19.10</w:t>
            </w:r>
          </w:p>
        </w:tc>
        <w:tc>
          <w:tcPr>
            <w:tcW w:w="1008" w:type="dxa"/>
            <w:vAlign w:val="center"/>
            <w:hideMark/>
          </w:tcPr>
          <w:p w14:paraId="34AE8872"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6E47BFC0" w14:textId="77777777" w:rsidTr="00F555E9">
        <w:trPr>
          <w:trHeight w:val="180"/>
        </w:trPr>
        <w:tc>
          <w:tcPr>
            <w:tcW w:w="360" w:type="dxa"/>
            <w:vAlign w:val="center"/>
            <w:hideMark/>
          </w:tcPr>
          <w:p w14:paraId="145A3BE0" w14:textId="77777777" w:rsidR="00E42721" w:rsidRPr="00312D86" w:rsidRDefault="00E42721" w:rsidP="00F555E9">
            <w:pPr>
              <w:snapToGrid w:val="0"/>
              <w:rPr>
                <w:sz w:val="16"/>
                <w:szCs w:val="16"/>
              </w:rPr>
            </w:pPr>
            <w:r w:rsidRPr="00312D86">
              <w:rPr>
                <w:color w:val="000000"/>
                <w:sz w:val="16"/>
                <w:szCs w:val="16"/>
              </w:rPr>
              <w:t>1171</w:t>
            </w:r>
          </w:p>
        </w:tc>
        <w:tc>
          <w:tcPr>
            <w:tcW w:w="864" w:type="dxa"/>
            <w:vAlign w:val="center"/>
            <w:hideMark/>
          </w:tcPr>
          <w:p w14:paraId="64B7CAC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9EB1C4A"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4BA94795"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
          <w:p w14:paraId="382BECFB"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082F287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42FF11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0E40B801"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3DFBE20" w14:textId="77777777" w:rsidR="00E42721" w:rsidRPr="009B3DCC" w:rsidRDefault="00E42721" w:rsidP="00F555E9">
            <w:pPr>
              <w:snapToGrid w:val="0"/>
              <w:jc w:val="center"/>
              <w:rPr>
                <w:sz w:val="16"/>
                <w:szCs w:val="16"/>
              </w:rPr>
            </w:pPr>
            <w:r w:rsidRPr="00266687">
              <w:rPr>
                <w:color w:val="000000"/>
                <w:sz w:val="16"/>
                <w:szCs w:val="16"/>
              </w:rPr>
              <w:t>23.30</w:t>
            </w:r>
          </w:p>
        </w:tc>
        <w:tc>
          <w:tcPr>
            <w:tcW w:w="1008" w:type="dxa"/>
            <w:vAlign w:val="center"/>
            <w:hideMark/>
          </w:tcPr>
          <w:p w14:paraId="198DC192"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3786F211" w14:textId="77777777" w:rsidTr="00F555E9">
        <w:trPr>
          <w:trHeight w:val="165"/>
        </w:trPr>
        <w:tc>
          <w:tcPr>
            <w:tcW w:w="360" w:type="dxa"/>
            <w:vAlign w:val="center"/>
            <w:hideMark/>
          </w:tcPr>
          <w:p w14:paraId="51940E0D" w14:textId="77777777" w:rsidR="00E42721" w:rsidRPr="00312D86" w:rsidRDefault="00E42721" w:rsidP="00F555E9">
            <w:pPr>
              <w:snapToGrid w:val="0"/>
              <w:rPr>
                <w:sz w:val="16"/>
                <w:szCs w:val="16"/>
              </w:rPr>
            </w:pPr>
            <w:r w:rsidRPr="00312D86">
              <w:rPr>
                <w:color w:val="000000"/>
                <w:sz w:val="16"/>
                <w:szCs w:val="16"/>
              </w:rPr>
              <w:t>1172</w:t>
            </w:r>
          </w:p>
        </w:tc>
        <w:tc>
          <w:tcPr>
            <w:tcW w:w="864" w:type="dxa"/>
            <w:vAlign w:val="center"/>
            <w:hideMark/>
          </w:tcPr>
          <w:p w14:paraId="37EBF8B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2B259B3"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3F282F93"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
          <w:p w14:paraId="03B5E483"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740C1B5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F823A8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20BA64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3F7DBB2" w14:textId="77777777" w:rsidR="00E42721" w:rsidRPr="009B3DCC" w:rsidRDefault="00E42721" w:rsidP="00F555E9">
            <w:pPr>
              <w:snapToGrid w:val="0"/>
              <w:jc w:val="center"/>
              <w:rPr>
                <w:sz w:val="16"/>
                <w:szCs w:val="16"/>
              </w:rPr>
            </w:pPr>
            <w:r w:rsidRPr="00266687">
              <w:rPr>
                <w:color w:val="000000"/>
                <w:sz w:val="16"/>
                <w:szCs w:val="16"/>
              </w:rPr>
              <w:t>23.70</w:t>
            </w:r>
          </w:p>
        </w:tc>
        <w:tc>
          <w:tcPr>
            <w:tcW w:w="1008" w:type="dxa"/>
            <w:vAlign w:val="center"/>
            <w:hideMark/>
          </w:tcPr>
          <w:p w14:paraId="36B421F1"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0DB66EE6" w14:textId="77777777" w:rsidTr="00F555E9">
        <w:trPr>
          <w:trHeight w:val="165"/>
        </w:trPr>
        <w:tc>
          <w:tcPr>
            <w:tcW w:w="360" w:type="dxa"/>
            <w:vAlign w:val="center"/>
            <w:hideMark/>
          </w:tcPr>
          <w:p w14:paraId="4F015602" w14:textId="77777777" w:rsidR="00E42721" w:rsidRPr="00312D86" w:rsidRDefault="00E42721" w:rsidP="00F555E9">
            <w:pPr>
              <w:snapToGrid w:val="0"/>
              <w:rPr>
                <w:sz w:val="16"/>
                <w:szCs w:val="16"/>
              </w:rPr>
            </w:pPr>
            <w:r w:rsidRPr="00312D86">
              <w:rPr>
                <w:color w:val="000000"/>
                <w:sz w:val="16"/>
                <w:szCs w:val="16"/>
              </w:rPr>
              <w:t>1173</w:t>
            </w:r>
          </w:p>
        </w:tc>
        <w:tc>
          <w:tcPr>
            <w:tcW w:w="864" w:type="dxa"/>
            <w:vAlign w:val="center"/>
            <w:hideMark/>
          </w:tcPr>
          <w:p w14:paraId="014D70C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2EC6B4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2DBFBE7"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1C5B96FD"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00BC1D6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BBFA33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1E51AB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D3E7569"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002B06F4"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3C8BFAE9" w14:textId="77777777" w:rsidTr="00F555E9">
        <w:trPr>
          <w:trHeight w:val="165"/>
        </w:trPr>
        <w:tc>
          <w:tcPr>
            <w:tcW w:w="360" w:type="dxa"/>
            <w:vAlign w:val="center"/>
            <w:hideMark/>
          </w:tcPr>
          <w:p w14:paraId="2AC92022" w14:textId="77777777" w:rsidR="00E42721" w:rsidRPr="00312D86" w:rsidRDefault="00E42721" w:rsidP="00F555E9">
            <w:pPr>
              <w:snapToGrid w:val="0"/>
              <w:rPr>
                <w:sz w:val="16"/>
                <w:szCs w:val="16"/>
              </w:rPr>
            </w:pPr>
            <w:r w:rsidRPr="00312D86">
              <w:rPr>
                <w:color w:val="000000"/>
                <w:sz w:val="16"/>
                <w:szCs w:val="16"/>
              </w:rPr>
              <w:t>1174</w:t>
            </w:r>
          </w:p>
        </w:tc>
        <w:tc>
          <w:tcPr>
            <w:tcW w:w="864" w:type="dxa"/>
            <w:vAlign w:val="center"/>
            <w:hideMark/>
          </w:tcPr>
          <w:p w14:paraId="00E2918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EF49CB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92BE6D3"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04431EA9"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1DFBE7B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3F4A19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AE8A082"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096275F8"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
          <w:p w14:paraId="21545D4C"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6A9709F5" w14:textId="77777777" w:rsidTr="00F555E9">
        <w:trPr>
          <w:trHeight w:val="165"/>
        </w:trPr>
        <w:tc>
          <w:tcPr>
            <w:tcW w:w="360" w:type="dxa"/>
            <w:vAlign w:val="center"/>
            <w:hideMark/>
          </w:tcPr>
          <w:p w14:paraId="61258F5D" w14:textId="77777777" w:rsidR="00E42721" w:rsidRPr="00312D86" w:rsidRDefault="00E42721" w:rsidP="00F555E9">
            <w:pPr>
              <w:snapToGrid w:val="0"/>
              <w:rPr>
                <w:sz w:val="16"/>
                <w:szCs w:val="16"/>
              </w:rPr>
            </w:pPr>
            <w:r w:rsidRPr="00312D86">
              <w:rPr>
                <w:color w:val="000000"/>
                <w:sz w:val="16"/>
                <w:szCs w:val="16"/>
              </w:rPr>
              <w:t>1175</w:t>
            </w:r>
          </w:p>
        </w:tc>
        <w:tc>
          <w:tcPr>
            <w:tcW w:w="864" w:type="dxa"/>
            <w:vAlign w:val="center"/>
            <w:hideMark/>
          </w:tcPr>
          <w:p w14:paraId="78F9D10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2D3F49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85C48E9"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4765E19E"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2A8D557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B14CC1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7E64C9F"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916476E"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06BF0E5F"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61760DEF" w14:textId="77777777" w:rsidTr="00F555E9">
        <w:trPr>
          <w:trHeight w:val="165"/>
        </w:trPr>
        <w:tc>
          <w:tcPr>
            <w:tcW w:w="360" w:type="dxa"/>
            <w:vAlign w:val="center"/>
            <w:hideMark/>
          </w:tcPr>
          <w:p w14:paraId="3F65E5BA" w14:textId="77777777" w:rsidR="00E42721" w:rsidRPr="00312D86" w:rsidRDefault="00E42721" w:rsidP="00F555E9">
            <w:pPr>
              <w:snapToGrid w:val="0"/>
              <w:rPr>
                <w:sz w:val="16"/>
                <w:szCs w:val="16"/>
              </w:rPr>
            </w:pPr>
            <w:r w:rsidRPr="00312D86">
              <w:rPr>
                <w:color w:val="000000"/>
                <w:sz w:val="16"/>
                <w:szCs w:val="16"/>
              </w:rPr>
              <w:t>1176</w:t>
            </w:r>
          </w:p>
        </w:tc>
        <w:tc>
          <w:tcPr>
            <w:tcW w:w="864" w:type="dxa"/>
            <w:vAlign w:val="center"/>
            <w:hideMark/>
          </w:tcPr>
          <w:p w14:paraId="432AF5B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2219C4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E7593CE"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3FB42645"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7D2CF62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0EB8B1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74393E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68DAE47" w14:textId="77777777" w:rsidR="00E42721" w:rsidRPr="009B3DCC" w:rsidRDefault="00E42721" w:rsidP="00F555E9">
            <w:pPr>
              <w:snapToGrid w:val="0"/>
              <w:jc w:val="center"/>
              <w:rPr>
                <w:sz w:val="16"/>
                <w:szCs w:val="16"/>
              </w:rPr>
            </w:pPr>
            <w:r w:rsidRPr="00266687">
              <w:rPr>
                <w:color w:val="000000"/>
                <w:sz w:val="16"/>
                <w:szCs w:val="16"/>
              </w:rPr>
              <w:t>3.40</w:t>
            </w:r>
          </w:p>
        </w:tc>
        <w:tc>
          <w:tcPr>
            <w:tcW w:w="1008" w:type="dxa"/>
            <w:vAlign w:val="center"/>
            <w:hideMark/>
          </w:tcPr>
          <w:p w14:paraId="6463BDD2"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4AFB0CC6" w14:textId="77777777" w:rsidTr="00F555E9">
        <w:trPr>
          <w:trHeight w:val="165"/>
        </w:trPr>
        <w:tc>
          <w:tcPr>
            <w:tcW w:w="360" w:type="dxa"/>
            <w:vAlign w:val="center"/>
            <w:hideMark/>
          </w:tcPr>
          <w:p w14:paraId="09017234" w14:textId="77777777" w:rsidR="00E42721" w:rsidRPr="00312D86" w:rsidRDefault="00E42721" w:rsidP="00F555E9">
            <w:pPr>
              <w:snapToGrid w:val="0"/>
              <w:rPr>
                <w:sz w:val="16"/>
                <w:szCs w:val="16"/>
              </w:rPr>
            </w:pPr>
            <w:r w:rsidRPr="00312D86">
              <w:rPr>
                <w:color w:val="000000"/>
                <w:sz w:val="16"/>
                <w:szCs w:val="16"/>
              </w:rPr>
              <w:t>1177</w:t>
            </w:r>
          </w:p>
        </w:tc>
        <w:tc>
          <w:tcPr>
            <w:tcW w:w="864" w:type="dxa"/>
            <w:vAlign w:val="center"/>
            <w:hideMark/>
          </w:tcPr>
          <w:p w14:paraId="1786E9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DB28E2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603C542"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
          <w:p w14:paraId="49B34812"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7DE0C5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2FB81D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5AFDB8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684E6FC" w14:textId="77777777" w:rsidR="00E42721" w:rsidRPr="009B3DCC" w:rsidRDefault="00E42721" w:rsidP="00F555E9">
            <w:pPr>
              <w:snapToGrid w:val="0"/>
              <w:jc w:val="center"/>
              <w:rPr>
                <w:sz w:val="16"/>
                <w:szCs w:val="16"/>
              </w:rPr>
            </w:pPr>
            <w:r w:rsidRPr="00266687">
              <w:rPr>
                <w:color w:val="000000"/>
                <w:sz w:val="16"/>
                <w:szCs w:val="16"/>
              </w:rPr>
              <w:t>4.30</w:t>
            </w:r>
          </w:p>
        </w:tc>
        <w:tc>
          <w:tcPr>
            <w:tcW w:w="1008" w:type="dxa"/>
            <w:vAlign w:val="center"/>
            <w:hideMark/>
          </w:tcPr>
          <w:p w14:paraId="639E4CF4"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430FE2C7" w14:textId="77777777" w:rsidTr="00F555E9">
        <w:trPr>
          <w:trHeight w:val="165"/>
        </w:trPr>
        <w:tc>
          <w:tcPr>
            <w:tcW w:w="360" w:type="dxa"/>
            <w:vAlign w:val="center"/>
            <w:hideMark/>
          </w:tcPr>
          <w:p w14:paraId="1C25E37F" w14:textId="77777777" w:rsidR="00E42721" w:rsidRPr="00312D86" w:rsidRDefault="00E42721" w:rsidP="00F555E9">
            <w:pPr>
              <w:snapToGrid w:val="0"/>
              <w:rPr>
                <w:sz w:val="16"/>
                <w:szCs w:val="16"/>
              </w:rPr>
            </w:pPr>
            <w:r w:rsidRPr="00312D86">
              <w:rPr>
                <w:color w:val="000000"/>
                <w:sz w:val="16"/>
                <w:szCs w:val="16"/>
              </w:rPr>
              <w:t>1178</w:t>
            </w:r>
          </w:p>
        </w:tc>
        <w:tc>
          <w:tcPr>
            <w:tcW w:w="864" w:type="dxa"/>
            <w:vAlign w:val="center"/>
            <w:hideMark/>
          </w:tcPr>
          <w:p w14:paraId="7495314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A8FC50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886C11D"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
          <w:p w14:paraId="04AB3D05"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3850A7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92C680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7A006CD"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1319EAC" w14:textId="77777777" w:rsidR="00E42721" w:rsidRPr="009B3DCC" w:rsidRDefault="00E42721" w:rsidP="00F555E9">
            <w:pPr>
              <w:snapToGrid w:val="0"/>
              <w:jc w:val="center"/>
              <w:rPr>
                <w:sz w:val="16"/>
                <w:szCs w:val="16"/>
              </w:rPr>
            </w:pPr>
            <w:r w:rsidRPr="00266687">
              <w:rPr>
                <w:color w:val="000000"/>
                <w:sz w:val="16"/>
                <w:szCs w:val="16"/>
              </w:rPr>
              <w:t>6.00</w:t>
            </w:r>
          </w:p>
        </w:tc>
        <w:tc>
          <w:tcPr>
            <w:tcW w:w="1008" w:type="dxa"/>
            <w:vAlign w:val="center"/>
            <w:hideMark/>
          </w:tcPr>
          <w:p w14:paraId="07A0E8CE"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09C175C5" w14:textId="77777777" w:rsidTr="00F555E9">
        <w:trPr>
          <w:trHeight w:val="165"/>
        </w:trPr>
        <w:tc>
          <w:tcPr>
            <w:tcW w:w="360" w:type="dxa"/>
            <w:vAlign w:val="center"/>
            <w:hideMark/>
          </w:tcPr>
          <w:p w14:paraId="537BD21F" w14:textId="77777777" w:rsidR="00E42721" w:rsidRPr="00312D86" w:rsidRDefault="00E42721" w:rsidP="00F555E9">
            <w:pPr>
              <w:snapToGrid w:val="0"/>
              <w:rPr>
                <w:sz w:val="16"/>
                <w:szCs w:val="16"/>
              </w:rPr>
            </w:pPr>
            <w:r w:rsidRPr="00312D86">
              <w:rPr>
                <w:color w:val="000000"/>
                <w:sz w:val="16"/>
                <w:szCs w:val="16"/>
              </w:rPr>
              <w:t>1179</w:t>
            </w:r>
          </w:p>
        </w:tc>
        <w:tc>
          <w:tcPr>
            <w:tcW w:w="864" w:type="dxa"/>
            <w:vAlign w:val="center"/>
            <w:hideMark/>
          </w:tcPr>
          <w:p w14:paraId="5038C35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CAA661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01ACAB6"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
          <w:p w14:paraId="3EDF597F"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19792B8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8871A4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207FFE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7F0AF76" w14:textId="77777777" w:rsidR="00E42721" w:rsidRPr="009B3DCC" w:rsidRDefault="00E42721" w:rsidP="00F555E9">
            <w:pPr>
              <w:snapToGrid w:val="0"/>
              <w:jc w:val="center"/>
              <w:rPr>
                <w:sz w:val="16"/>
                <w:szCs w:val="16"/>
              </w:rPr>
            </w:pPr>
            <w:r w:rsidRPr="00266687">
              <w:rPr>
                <w:color w:val="000000"/>
                <w:sz w:val="16"/>
                <w:szCs w:val="16"/>
              </w:rPr>
              <w:t>7.40</w:t>
            </w:r>
          </w:p>
        </w:tc>
        <w:tc>
          <w:tcPr>
            <w:tcW w:w="1008" w:type="dxa"/>
            <w:vAlign w:val="center"/>
            <w:hideMark/>
          </w:tcPr>
          <w:p w14:paraId="07880F59"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5C138ED9" w14:textId="77777777" w:rsidTr="00F555E9">
        <w:trPr>
          <w:trHeight w:val="165"/>
        </w:trPr>
        <w:tc>
          <w:tcPr>
            <w:tcW w:w="360" w:type="dxa"/>
            <w:vAlign w:val="center"/>
            <w:hideMark/>
          </w:tcPr>
          <w:p w14:paraId="5DCFAF07" w14:textId="77777777" w:rsidR="00E42721" w:rsidRPr="00312D86" w:rsidRDefault="00E42721" w:rsidP="00F555E9">
            <w:pPr>
              <w:snapToGrid w:val="0"/>
              <w:rPr>
                <w:sz w:val="16"/>
                <w:szCs w:val="16"/>
              </w:rPr>
            </w:pPr>
            <w:r w:rsidRPr="00312D86">
              <w:rPr>
                <w:color w:val="000000"/>
                <w:sz w:val="16"/>
                <w:szCs w:val="16"/>
              </w:rPr>
              <w:t>1180</w:t>
            </w:r>
          </w:p>
        </w:tc>
        <w:tc>
          <w:tcPr>
            <w:tcW w:w="864" w:type="dxa"/>
            <w:vAlign w:val="center"/>
            <w:hideMark/>
          </w:tcPr>
          <w:p w14:paraId="037A7CA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D0DF09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AD36802"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
          <w:p w14:paraId="4B49F370"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6F0CD9F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B11CC9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4E389C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828D8CE" w14:textId="77777777" w:rsidR="00E42721" w:rsidRPr="009B3DCC" w:rsidRDefault="00E42721" w:rsidP="00F555E9">
            <w:pPr>
              <w:snapToGrid w:val="0"/>
              <w:jc w:val="center"/>
              <w:rPr>
                <w:sz w:val="16"/>
                <w:szCs w:val="16"/>
              </w:rPr>
            </w:pPr>
            <w:r w:rsidRPr="00266687">
              <w:rPr>
                <w:color w:val="000000"/>
                <w:sz w:val="16"/>
                <w:szCs w:val="16"/>
              </w:rPr>
              <w:t>8.10</w:t>
            </w:r>
          </w:p>
        </w:tc>
        <w:tc>
          <w:tcPr>
            <w:tcW w:w="1008" w:type="dxa"/>
            <w:vAlign w:val="center"/>
            <w:hideMark/>
          </w:tcPr>
          <w:p w14:paraId="12121DF2"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5A1CC780" w14:textId="77777777" w:rsidTr="00F555E9">
        <w:trPr>
          <w:trHeight w:val="165"/>
        </w:trPr>
        <w:tc>
          <w:tcPr>
            <w:tcW w:w="360" w:type="dxa"/>
            <w:vAlign w:val="center"/>
            <w:hideMark/>
          </w:tcPr>
          <w:p w14:paraId="755C150A" w14:textId="77777777" w:rsidR="00E42721" w:rsidRPr="00312D86" w:rsidRDefault="00E42721" w:rsidP="00F555E9">
            <w:pPr>
              <w:snapToGrid w:val="0"/>
              <w:rPr>
                <w:sz w:val="16"/>
                <w:szCs w:val="16"/>
              </w:rPr>
            </w:pPr>
            <w:r w:rsidRPr="00312D86">
              <w:rPr>
                <w:color w:val="000000"/>
                <w:sz w:val="16"/>
                <w:szCs w:val="16"/>
              </w:rPr>
              <w:t>1181</w:t>
            </w:r>
          </w:p>
        </w:tc>
        <w:tc>
          <w:tcPr>
            <w:tcW w:w="864" w:type="dxa"/>
            <w:vAlign w:val="center"/>
            <w:hideMark/>
          </w:tcPr>
          <w:p w14:paraId="68A0044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DD154D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42B07A4C"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
          <w:p w14:paraId="07508650"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373D503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63B9E8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83CA81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A0A0D91" w14:textId="77777777" w:rsidR="00E42721" w:rsidRPr="009B3DCC" w:rsidRDefault="00E42721" w:rsidP="00F555E9">
            <w:pPr>
              <w:snapToGrid w:val="0"/>
              <w:jc w:val="center"/>
              <w:rPr>
                <w:sz w:val="16"/>
                <w:szCs w:val="16"/>
              </w:rPr>
            </w:pPr>
            <w:r w:rsidRPr="00266687">
              <w:rPr>
                <w:color w:val="000000"/>
                <w:sz w:val="16"/>
                <w:szCs w:val="16"/>
              </w:rPr>
              <w:t>11.50</w:t>
            </w:r>
          </w:p>
        </w:tc>
        <w:tc>
          <w:tcPr>
            <w:tcW w:w="1008" w:type="dxa"/>
            <w:vAlign w:val="center"/>
            <w:hideMark/>
          </w:tcPr>
          <w:p w14:paraId="7EB753F5"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1428E116" w14:textId="77777777" w:rsidTr="00F555E9">
        <w:trPr>
          <w:trHeight w:val="165"/>
        </w:trPr>
        <w:tc>
          <w:tcPr>
            <w:tcW w:w="360" w:type="dxa"/>
            <w:vAlign w:val="center"/>
            <w:hideMark/>
          </w:tcPr>
          <w:p w14:paraId="1D1E701D" w14:textId="77777777" w:rsidR="00E42721" w:rsidRPr="00312D86" w:rsidRDefault="00E42721" w:rsidP="00F555E9">
            <w:pPr>
              <w:snapToGrid w:val="0"/>
              <w:rPr>
                <w:sz w:val="16"/>
                <w:szCs w:val="16"/>
              </w:rPr>
            </w:pPr>
            <w:r w:rsidRPr="00312D86">
              <w:rPr>
                <w:color w:val="000000"/>
                <w:sz w:val="16"/>
                <w:szCs w:val="16"/>
              </w:rPr>
              <w:t>1182</w:t>
            </w:r>
          </w:p>
        </w:tc>
        <w:tc>
          <w:tcPr>
            <w:tcW w:w="864" w:type="dxa"/>
            <w:vAlign w:val="center"/>
            <w:hideMark/>
          </w:tcPr>
          <w:p w14:paraId="33BFD09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0B30D3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00E2229"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
          <w:p w14:paraId="4941676B"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6D295C9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6D3170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B283F17"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2092860" w14:textId="77777777" w:rsidR="00E42721" w:rsidRPr="009B3DCC" w:rsidRDefault="00E42721" w:rsidP="00F555E9">
            <w:pPr>
              <w:snapToGrid w:val="0"/>
              <w:jc w:val="center"/>
              <w:rPr>
                <w:sz w:val="16"/>
                <w:szCs w:val="16"/>
              </w:rPr>
            </w:pPr>
            <w:r w:rsidRPr="00266687">
              <w:rPr>
                <w:color w:val="000000"/>
                <w:sz w:val="16"/>
                <w:szCs w:val="16"/>
              </w:rPr>
              <w:t>14.90</w:t>
            </w:r>
          </w:p>
        </w:tc>
        <w:tc>
          <w:tcPr>
            <w:tcW w:w="1008" w:type="dxa"/>
            <w:vAlign w:val="center"/>
            <w:hideMark/>
          </w:tcPr>
          <w:p w14:paraId="145ECE9C"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71D56D74" w14:textId="77777777" w:rsidTr="00F555E9">
        <w:trPr>
          <w:trHeight w:val="165"/>
        </w:trPr>
        <w:tc>
          <w:tcPr>
            <w:tcW w:w="360" w:type="dxa"/>
            <w:vAlign w:val="center"/>
            <w:hideMark/>
          </w:tcPr>
          <w:p w14:paraId="7F4FB51F" w14:textId="77777777" w:rsidR="00E42721" w:rsidRPr="00312D86" w:rsidRDefault="00E42721" w:rsidP="00F555E9">
            <w:pPr>
              <w:snapToGrid w:val="0"/>
              <w:rPr>
                <w:sz w:val="16"/>
                <w:szCs w:val="16"/>
              </w:rPr>
            </w:pPr>
            <w:r w:rsidRPr="00312D86">
              <w:rPr>
                <w:color w:val="000000"/>
                <w:sz w:val="16"/>
                <w:szCs w:val="16"/>
              </w:rPr>
              <w:t>1183</w:t>
            </w:r>
          </w:p>
        </w:tc>
        <w:tc>
          <w:tcPr>
            <w:tcW w:w="864" w:type="dxa"/>
            <w:vAlign w:val="center"/>
            <w:hideMark/>
          </w:tcPr>
          <w:p w14:paraId="2FE465F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82795C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1AAF612"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
          <w:p w14:paraId="26AF0282"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22FFF34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02460D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EA378C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05D93B6" w14:textId="77777777" w:rsidR="00E42721" w:rsidRPr="009B3DCC" w:rsidRDefault="00E42721" w:rsidP="00F555E9">
            <w:pPr>
              <w:snapToGrid w:val="0"/>
              <w:jc w:val="center"/>
              <w:rPr>
                <w:sz w:val="16"/>
                <w:szCs w:val="16"/>
              </w:rPr>
            </w:pPr>
            <w:r w:rsidRPr="00266687">
              <w:rPr>
                <w:color w:val="000000"/>
                <w:sz w:val="16"/>
                <w:szCs w:val="16"/>
              </w:rPr>
              <w:t>17.60</w:t>
            </w:r>
          </w:p>
        </w:tc>
        <w:tc>
          <w:tcPr>
            <w:tcW w:w="1008" w:type="dxa"/>
            <w:vAlign w:val="center"/>
            <w:hideMark/>
          </w:tcPr>
          <w:p w14:paraId="20F854AE"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6FA6D605" w14:textId="77777777" w:rsidTr="00F555E9">
        <w:trPr>
          <w:trHeight w:val="165"/>
        </w:trPr>
        <w:tc>
          <w:tcPr>
            <w:tcW w:w="360" w:type="dxa"/>
            <w:vAlign w:val="center"/>
            <w:hideMark/>
          </w:tcPr>
          <w:p w14:paraId="23D4E5FE" w14:textId="77777777" w:rsidR="00E42721" w:rsidRPr="00312D86" w:rsidRDefault="00E42721" w:rsidP="00F555E9">
            <w:pPr>
              <w:snapToGrid w:val="0"/>
              <w:rPr>
                <w:sz w:val="16"/>
                <w:szCs w:val="16"/>
              </w:rPr>
            </w:pPr>
            <w:r w:rsidRPr="00312D86">
              <w:rPr>
                <w:color w:val="000000"/>
                <w:sz w:val="16"/>
                <w:szCs w:val="16"/>
              </w:rPr>
              <w:t>1184</w:t>
            </w:r>
          </w:p>
        </w:tc>
        <w:tc>
          <w:tcPr>
            <w:tcW w:w="864" w:type="dxa"/>
            <w:vAlign w:val="center"/>
            <w:hideMark/>
          </w:tcPr>
          <w:p w14:paraId="3987F5A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FE7B9D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7D26E4F"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
          <w:p w14:paraId="0EDEC5C9"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135677E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741ADA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DAEF0D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B5A9C4F" w14:textId="77777777" w:rsidR="00E42721" w:rsidRPr="009B3DCC" w:rsidRDefault="00E42721" w:rsidP="00F555E9">
            <w:pPr>
              <w:snapToGrid w:val="0"/>
              <w:jc w:val="center"/>
              <w:rPr>
                <w:sz w:val="16"/>
                <w:szCs w:val="16"/>
              </w:rPr>
            </w:pPr>
            <w:r w:rsidRPr="00266687">
              <w:rPr>
                <w:color w:val="000000"/>
                <w:sz w:val="16"/>
                <w:szCs w:val="16"/>
              </w:rPr>
              <w:t>22.40</w:t>
            </w:r>
          </w:p>
        </w:tc>
        <w:tc>
          <w:tcPr>
            <w:tcW w:w="1008" w:type="dxa"/>
            <w:vAlign w:val="center"/>
            <w:hideMark/>
          </w:tcPr>
          <w:p w14:paraId="4E2B569E"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76525EFB" w14:textId="77777777" w:rsidTr="00F555E9">
        <w:trPr>
          <w:trHeight w:val="165"/>
        </w:trPr>
        <w:tc>
          <w:tcPr>
            <w:tcW w:w="360" w:type="dxa"/>
            <w:vAlign w:val="center"/>
            <w:hideMark/>
          </w:tcPr>
          <w:p w14:paraId="6E6D69DC" w14:textId="77777777" w:rsidR="00E42721" w:rsidRPr="00312D86" w:rsidRDefault="00E42721" w:rsidP="00F555E9">
            <w:pPr>
              <w:snapToGrid w:val="0"/>
              <w:rPr>
                <w:sz w:val="16"/>
                <w:szCs w:val="16"/>
              </w:rPr>
            </w:pPr>
            <w:r w:rsidRPr="00312D86">
              <w:rPr>
                <w:color w:val="000000"/>
                <w:sz w:val="16"/>
                <w:szCs w:val="16"/>
              </w:rPr>
              <w:t>1185</w:t>
            </w:r>
          </w:p>
        </w:tc>
        <w:tc>
          <w:tcPr>
            <w:tcW w:w="864" w:type="dxa"/>
            <w:vAlign w:val="center"/>
            <w:hideMark/>
          </w:tcPr>
          <w:p w14:paraId="76831A6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E99AB0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84306E2"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
          <w:p w14:paraId="0E6BCFB1"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590B66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56D2A9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806F51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DF522DC" w14:textId="77777777" w:rsidR="00E42721" w:rsidRPr="009B3DCC" w:rsidRDefault="00E42721" w:rsidP="00F555E9">
            <w:pPr>
              <w:snapToGrid w:val="0"/>
              <w:jc w:val="center"/>
              <w:rPr>
                <w:sz w:val="16"/>
                <w:szCs w:val="16"/>
              </w:rPr>
            </w:pPr>
            <w:r w:rsidRPr="00266687">
              <w:rPr>
                <w:color w:val="000000"/>
                <w:sz w:val="16"/>
                <w:szCs w:val="16"/>
              </w:rPr>
              <w:t>13.50</w:t>
            </w:r>
          </w:p>
        </w:tc>
        <w:tc>
          <w:tcPr>
            <w:tcW w:w="1008" w:type="dxa"/>
            <w:vAlign w:val="center"/>
            <w:hideMark/>
          </w:tcPr>
          <w:p w14:paraId="704731E7" w14:textId="77777777" w:rsidR="00E42721" w:rsidRPr="009B3DCC" w:rsidRDefault="00E42721" w:rsidP="00F555E9">
            <w:pPr>
              <w:snapToGrid w:val="0"/>
              <w:jc w:val="center"/>
              <w:rPr>
                <w:sz w:val="16"/>
                <w:szCs w:val="16"/>
              </w:rPr>
            </w:pPr>
            <w:r w:rsidRPr="00266687">
              <w:rPr>
                <w:color w:val="000000"/>
                <w:sz w:val="16"/>
                <w:szCs w:val="16"/>
              </w:rPr>
              <w:t>0.80</w:t>
            </w:r>
          </w:p>
        </w:tc>
      </w:tr>
      <w:tr w:rsidR="00E42721" w:rsidRPr="009B3DCC" w14:paraId="04720236" w14:textId="77777777" w:rsidTr="00F555E9">
        <w:trPr>
          <w:trHeight w:val="180"/>
        </w:trPr>
        <w:tc>
          <w:tcPr>
            <w:tcW w:w="360" w:type="dxa"/>
            <w:vAlign w:val="center"/>
            <w:hideMark/>
          </w:tcPr>
          <w:p w14:paraId="5112AAF5" w14:textId="77777777" w:rsidR="00E42721" w:rsidRPr="00312D86" w:rsidRDefault="00E42721" w:rsidP="00F555E9">
            <w:pPr>
              <w:snapToGrid w:val="0"/>
              <w:rPr>
                <w:sz w:val="16"/>
                <w:szCs w:val="16"/>
              </w:rPr>
            </w:pPr>
            <w:r w:rsidRPr="00312D86">
              <w:rPr>
                <w:color w:val="000000"/>
                <w:sz w:val="16"/>
                <w:szCs w:val="16"/>
              </w:rPr>
              <w:t>1186</w:t>
            </w:r>
          </w:p>
        </w:tc>
        <w:tc>
          <w:tcPr>
            <w:tcW w:w="864" w:type="dxa"/>
            <w:vAlign w:val="center"/>
            <w:hideMark/>
          </w:tcPr>
          <w:p w14:paraId="543568D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005141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DE1AC52"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
          <w:p w14:paraId="559CB56E"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77E92FA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7D6DD3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8F120AF"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57F98A9" w14:textId="77777777" w:rsidR="00E42721" w:rsidRPr="009B3DCC" w:rsidRDefault="00E42721" w:rsidP="00F555E9">
            <w:pPr>
              <w:snapToGrid w:val="0"/>
              <w:jc w:val="center"/>
              <w:rPr>
                <w:sz w:val="16"/>
                <w:szCs w:val="16"/>
              </w:rPr>
            </w:pPr>
            <w:r w:rsidRPr="00266687">
              <w:rPr>
                <w:color w:val="000000"/>
                <w:sz w:val="16"/>
                <w:szCs w:val="16"/>
              </w:rPr>
              <w:t>17.20</w:t>
            </w:r>
          </w:p>
        </w:tc>
        <w:tc>
          <w:tcPr>
            <w:tcW w:w="1008" w:type="dxa"/>
            <w:vAlign w:val="center"/>
            <w:hideMark/>
          </w:tcPr>
          <w:p w14:paraId="3B10895A"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190399BE" w14:textId="77777777" w:rsidTr="00F555E9">
        <w:trPr>
          <w:trHeight w:val="165"/>
        </w:trPr>
        <w:tc>
          <w:tcPr>
            <w:tcW w:w="360" w:type="dxa"/>
            <w:vAlign w:val="center"/>
            <w:hideMark/>
          </w:tcPr>
          <w:p w14:paraId="24CB9428" w14:textId="77777777" w:rsidR="00E42721" w:rsidRPr="00312D86" w:rsidRDefault="00E42721" w:rsidP="00F555E9">
            <w:pPr>
              <w:snapToGrid w:val="0"/>
              <w:rPr>
                <w:sz w:val="16"/>
                <w:szCs w:val="16"/>
              </w:rPr>
            </w:pPr>
            <w:r w:rsidRPr="00312D86">
              <w:rPr>
                <w:color w:val="000000"/>
                <w:sz w:val="16"/>
                <w:szCs w:val="16"/>
              </w:rPr>
              <w:t>1187</w:t>
            </w:r>
          </w:p>
        </w:tc>
        <w:tc>
          <w:tcPr>
            <w:tcW w:w="864" w:type="dxa"/>
            <w:vAlign w:val="center"/>
            <w:hideMark/>
          </w:tcPr>
          <w:p w14:paraId="30FF816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513E8B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7D48DD2"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
          <w:p w14:paraId="3051B876"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4A1E546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89966A4"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00345E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89E25E2" w14:textId="77777777" w:rsidR="00E42721" w:rsidRPr="009B3DCC" w:rsidRDefault="00E42721" w:rsidP="00F555E9">
            <w:pPr>
              <w:snapToGrid w:val="0"/>
              <w:jc w:val="center"/>
              <w:rPr>
                <w:sz w:val="16"/>
                <w:szCs w:val="16"/>
              </w:rPr>
            </w:pPr>
            <w:r w:rsidRPr="00266687">
              <w:rPr>
                <w:color w:val="000000"/>
                <w:sz w:val="16"/>
                <w:szCs w:val="16"/>
              </w:rPr>
              <w:t>23.20</w:t>
            </w:r>
          </w:p>
        </w:tc>
        <w:tc>
          <w:tcPr>
            <w:tcW w:w="1008" w:type="dxa"/>
            <w:vAlign w:val="center"/>
            <w:hideMark/>
          </w:tcPr>
          <w:p w14:paraId="06201CF5"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4D641238" w14:textId="77777777" w:rsidTr="00F555E9">
        <w:trPr>
          <w:trHeight w:val="165"/>
        </w:trPr>
        <w:tc>
          <w:tcPr>
            <w:tcW w:w="360" w:type="dxa"/>
            <w:vAlign w:val="center"/>
            <w:hideMark/>
          </w:tcPr>
          <w:p w14:paraId="3A2DC8BB" w14:textId="77777777" w:rsidR="00E42721" w:rsidRPr="00312D86" w:rsidRDefault="00E42721" w:rsidP="00F555E9">
            <w:pPr>
              <w:snapToGrid w:val="0"/>
              <w:rPr>
                <w:sz w:val="16"/>
                <w:szCs w:val="16"/>
              </w:rPr>
            </w:pPr>
            <w:r w:rsidRPr="00312D86">
              <w:rPr>
                <w:color w:val="000000"/>
                <w:sz w:val="16"/>
                <w:szCs w:val="16"/>
              </w:rPr>
              <w:t>1188</w:t>
            </w:r>
          </w:p>
        </w:tc>
        <w:tc>
          <w:tcPr>
            <w:tcW w:w="864" w:type="dxa"/>
            <w:vAlign w:val="center"/>
            <w:hideMark/>
          </w:tcPr>
          <w:p w14:paraId="097A80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BA7E4D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303AE9B"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
          <w:p w14:paraId="2F4E2C41"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6504791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7A5C85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E035D7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2247591" w14:textId="77777777" w:rsidR="00E42721" w:rsidRPr="009B3DCC" w:rsidRDefault="00E42721" w:rsidP="00F555E9">
            <w:pPr>
              <w:snapToGrid w:val="0"/>
              <w:jc w:val="center"/>
              <w:rPr>
                <w:sz w:val="16"/>
                <w:szCs w:val="16"/>
              </w:rPr>
            </w:pPr>
            <w:r w:rsidRPr="00266687">
              <w:rPr>
                <w:color w:val="000000"/>
                <w:sz w:val="16"/>
                <w:szCs w:val="16"/>
              </w:rPr>
              <w:t>26.60</w:t>
            </w:r>
          </w:p>
        </w:tc>
        <w:tc>
          <w:tcPr>
            <w:tcW w:w="1008" w:type="dxa"/>
            <w:vAlign w:val="center"/>
            <w:hideMark/>
          </w:tcPr>
          <w:p w14:paraId="5BBF1A62"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789D7586" w14:textId="77777777" w:rsidTr="00F555E9">
        <w:trPr>
          <w:trHeight w:val="165"/>
        </w:trPr>
        <w:tc>
          <w:tcPr>
            <w:tcW w:w="360" w:type="dxa"/>
            <w:vAlign w:val="center"/>
            <w:hideMark/>
          </w:tcPr>
          <w:p w14:paraId="131BC869" w14:textId="77777777" w:rsidR="00E42721" w:rsidRPr="00312D86" w:rsidRDefault="00E42721" w:rsidP="00F555E9">
            <w:pPr>
              <w:snapToGrid w:val="0"/>
              <w:rPr>
                <w:sz w:val="16"/>
                <w:szCs w:val="16"/>
              </w:rPr>
            </w:pPr>
            <w:r w:rsidRPr="00312D86">
              <w:rPr>
                <w:color w:val="000000"/>
                <w:sz w:val="16"/>
                <w:szCs w:val="16"/>
              </w:rPr>
              <w:t>1189</w:t>
            </w:r>
          </w:p>
        </w:tc>
        <w:tc>
          <w:tcPr>
            <w:tcW w:w="864" w:type="dxa"/>
            <w:vAlign w:val="center"/>
            <w:hideMark/>
          </w:tcPr>
          <w:p w14:paraId="2BE4245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A53AA7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6BECD21"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
          <w:p w14:paraId="00D02C2E"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4D3B95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1D9054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DAD2C7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790CF97"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0978C154" w14:textId="77777777" w:rsidR="00E42721" w:rsidRPr="009B3DCC" w:rsidRDefault="00E42721" w:rsidP="00F555E9">
            <w:pPr>
              <w:snapToGrid w:val="0"/>
              <w:jc w:val="center"/>
              <w:rPr>
                <w:sz w:val="16"/>
                <w:szCs w:val="16"/>
              </w:rPr>
            </w:pPr>
            <w:r w:rsidRPr="00266687">
              <w:rPr>
                <w:color w:val="000000"/>
                <w:sz w:val="16"/>
                <w:szCs w:val="16"/>
              </w:rPr>
              <w:t>5.00</w:t>
            </w:r>
          </w:p>
        </w:tc>
      </w:tr>
      <w:tr w:rsidR="00E42721" w:rsidRPr="009B3DCC" w14:paraId="72088FC3" w14:textId="77777777" w:rsidTr="00F555E9">
        <w:trPr>
          <w:trHeight w:val="165"/>
        </w:trPr>
        <w:tc>
          <w:tcPr>
            <w:tcW w:w="360" w:type="dxa"/>
            <w:vAlign w:val="center"/>
            <w:hideMark/>
          </w:tcPr>
          <w:p w14:paraId="4BB296DB" w14:textId="77777777" w:rsidR="00E42721" w:rsidRPr="00312D86" w:rsidRDefault="00E42721" w:rsidP="00F555E9">
            <w:pPr>
              <w:snapToGrid w:val="0"/>
              <w:rPr>
                <w:sz w:val="16"/>
                <w:szCs w:val="16"/>
              </w:rPr>
            </w:pPr>
            <w:r w:rsidRPr="00312D86">
              <w:rPr>
                <w:color w:val="000000"/>
                <w:sz w:val="16"/>
                <w:szCs w:val="16"/>
              </w:rPr>
              <w:t>1190</w:t>
            </w:r>
          </w:p>
        </w:tc>
        <w:tc>
          <w:tcPr>
            <w:tcW w:w="864" w:type="dxa"/>
            <w:vAlign w:val="center"/>
            <w:hideMark/>
          </w:tcPr>
          <w:p w14:paraId="1D522F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4E575E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1E8CBA7"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
          <w:p w14:paraId="7AD98A13"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0692F4E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EC9773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1EF4F26"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4BC3A4C"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7415591C"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62C5E953" w14:textId="77777777" w:rsidTr="00F555E9">
        <w:trPr>
          <w:trHeight w:val="165"/>
        </w:trPr>
        <w:tc>
          <w:tcPr>
            <w:tcW w:w="360" w:type="dxa"/>
            <w:vAlign w:val="center"/>
            <w:hideMark/>
          </w:tcPr>
          <w:p w14:paraId="4D803123" w14:textId="77777777" w:rsidR="00E42721" w:rsidRPr="00312D86" w:rsidRDefault="00E42721" w:rsidP="00F555E9">
            <w:pPr>
              <w:snapToGrid w:val="0"/>
              <w:rPr>
                <w:sz w:val="16"/>
                <w:szCs w:val="16"/>
              </w:rPr>
            </w:pPr>
            <w:r w:rsidRPr="00312D86">
              <w:rPr>
                <w:color w:val="000000"/>
                <w:sz w:val="16"/>
                <w:szCs w:val="16"/>
              </w:rPr>
              <w:t>1191</w:t>
            </w:r>
          </w:p>
        </w:tc>
        <w:tc>
          <w:tcPr>
            <w:tcW w:w="864" w:type="dxa"/>
            <w:vAlign w:val="center"/>
            <w:hideMark/>
          </w:tcPr>
          <w:p w14:paraId="49E9EAF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DE740F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BB3677F"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
          <w:p w14:paraId="4C9635F9"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39A16C3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0C092B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6C9DE3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95F7685"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1E529FB7" w14:textId="77777777" w:rsidR="00E42721" w:rsidRPr="009B3DCC" w:rsidRDefault="00E42721" w:rsidP="00F555E9">
            <w:pPr>
              <w:snapToGrid w:val="0"/>
              <w:jc w:val="center"/>
              <w:rPr>
                <w:sz w:val="16"/>
                <w:szCs w:val="16"/>
              </w:rPr>
            </w:pPr>
            <w:r w:rsidRPr="00266687">
              <w:rPr>
                <w:color w:val="000000"/>
                <w:sz w:val="16"/>
                <w:szCs w:val="16"/>
              </w:rPr>
              <w:t>5.30</w:t>
            </w:r>
          </w:p>
        </w:tc>
      </w:tr>
      <w:tr w:rsidR="00E42721" w:rsidRPr="009B3DCC" w14:paraId="1EC6BC6B" w14:textId="77777777" w:rsidTr="00F555E9">
        <w:trPr>
          <w:trHeight w:val="165"/>
        </w:trPr>
        <w:tc>
          <w:tcPr>
            <w:tcW w:w="360" w:type="dxa"/>
            <w:vAlign w:val="center"/>
            <w:hideMark/>
          </w:tcPr>
          <w:p w14:paraId="5D94F7AE" w14:textId="77777777" w:rsidR="00E42721" w:rsidRPr="00312D86" w:rsidRDefault="00E42721" w:rsidP="00F555E9">
            <w:pPr>
              <w:snapToGrid w:val="0"/>
              <w:rPr>
                <w:sz w:val="16"/>
                <w:szCs w:val="16"/>
              </w:rPr>
            </w:pPr>
            <w:r w:rsidRPr="00312D86">
              <w:rPr>
                <w:color w:val="000000"/>
                <w:sz w:val="16"/>
                <w:szCs w:val="16"/>
              </w:rPr>
              <w:t>1192</w:t>
            </w:r>
          </w:p>
        </w:tc>
        <w:tc>
          <w:tcPr>
            <w:tcW w:w="864" w:type="dxa"/>
            <w:vAlign w:val="center"/>
            <w:hideMark/>
          </w:tcPr>
          <w:p w14:paraId="36EEC8F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19FB3A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6BAAE14"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
          <w:p w14:paraId="22B534DF"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1CBA1AC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AA19D2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517CE9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D5D71BD"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14E1354E" w14:textId="77777777" w:rsidR="00E42721" w:rsidRPr="009B3DCC" w:rsidRDefault="00E42721" w:rsidP="00F555E9">
            <w:pPr>
              <w:snapToGrid w:val="0"/>
              <w:jc w:val="center"/>
              <w:rPr>
                <w:sz w:val="16"/>
                <w:szCs w:val="16"/>
              </w:rPr>
            </w:pPr>
            <w:r w:rsidRPr="00266687">
              <w:rPr>
                <w:color w:val="000000"/>
                <w:sz w:val="16"/>
                <w:szCs w:val="16"/>
              </w:rPr>
              <w:t>5.40</w:t>
            </w:r>
          </w:p>
        </w:tc>
      </w:tr>
      <w:tr w:rsidR="00E42721" w:rsidRPr="009B3DCC" w14:paraId="0360E45B" w14:textId="77777777" w:rsidTr="00F555E9">
        <w:trPr>
          <w:trHeight w:val="165"/>
        </w:trPr>
        <w:tc>
          <w:tcPr>
            <w:tcW w:w="360" w:type="dxa"/>
            <w:vAlign w:val="center"/>
            <w:hideMark/>
          </w:tcPr>
          <w:p w14:paraId="4937087F" w14:textId="77777777" w:rsidR="00E42721" w:rsidRPr="00312D86" w:rsidRDefault="00E42721" w:rsidP="00F555E9">
            <w:pPr>
              <w:snapToGrid w:val="0"/>
              <w:rPr>
                <w:sz w:val="16"/>
                <w:szCs w:val="16"/>
              </w:rPr>
            </w:pPr>
            <w:r w:rsidRPr="00312D86">
              <w:rPr>
                <w:color w:val="000000"/>
                <w:sz w:val="16"/>
                <w:szCs w:val="16"/>
              </w:rPr>
              <w:t>1193</w:t>
            </w:r>
          </w:p>
        </w:tc>
        <w:tc>
          <w:tcPr>
            <w:tcW w:w="864" w:type="dxa"/>
            <w:vAlign w:val="center"/>
            <w:hideMark/>
          </w:tcPr>
          <w:p w14:paraId="5F4DCFB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727A38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6B98DB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77F9D19"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65BA913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161A93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AA6AD8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75CE7FE" w14:textId="77777777" w:rsidR="00E42721" w:rsidRPr="009B3DCC" w:rsidRDefault="00E42721" w:rsidP="00F555E9">
            <w:pPr>
              <w:snapToGrid w:val="0"/>
              <w:jc w:val="center"/>
              <w:rPr>
                <w:sz w:val="16"/>
                <w:szCs w:val="16"/>
              </w:rPr>
            </w:pPr>
            <w:r w:rsidRPr="00266687">
              <w:rPr>
                <w:color w:val="000000"/>
                <w:sz w:val="16"/>
                <w:szCs w:val="16"/>
              </w:rPr>
              <w:t>3.70</w:t>
            </w:r>
          </w:p>
        </w:tc>
        <w:tc>
          <w:tcPr>
            <w:tcW w:w="1008" w:type="dxa"/>
            <w:vAlign w:val="center"/>
            <w:hideMark/>
          </w:tcPr>
          <w:p w14:paraId="523CD915"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18841F54" w14:textId="77777777" w:rsidTr="00F555E9">
        <w:trPr>
          <w:trHeight w:val="165"/>
        </w:trPr>
        <w:tc>
          <w:tcPr>
            <w:tcW w:w="360" w:type="dxa"/>
            <w:vAlign w:val="center"/>
            <w:hideMark/>
          </w:tcPr>
          <w:p w14:paraId="372535D9" w14:textId="77777777" w:rsidR="00E42721" w:rsidRPr="00312D86" w:rsidRDefault="00E42721" w:rsidP="00F555E9">
            <w:pPr>
              <w:snapToGrid w:val="0"/>
              <w:rPr>
                <w:sz w:val="16"/>
                <w:szCs w:val="16"/>
              </w:rPr>
            </w:pPr>
            <w:r w:rsidRPr="00312D86">
              <w:rPr>
                <w:color w:val="000000"/>
                <w:sz w:val="16"/>
                <w:szCs w:val="16"/>
              </w:rPr>
              <w:t>1194</w:t>
            </w:r>
          </w:p>
        </w:tc>
        <w:tc>
          <w:tcPr>
            <w:tcW w:w="864" w:type="dxa"/>
            <w:vAlign w:val="center"/>
            <w:hideMark/>
          </w:tcPr>
          <w:p w14:paraId="298FA7E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7298CE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01066E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0483043"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1C7068B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F6DD70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3DED0E7"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60111F3" w14:textId="77777777" w:rsidR="00E42721" w:rsidRPr="009B3DCC" w:rsidRDefault="00E42721" w:rsidP="00F555E9">
            <w:pPr>
              <w:snapToGrid w:val="0"/>
              <w:jc w:val="center"/>
              <w:rPr>
                <w:sz w:val="16"/>
                <w:szCs w:val="16"/>
              </w:rPr>
            </w:pPr>
            <w:r w:rsidRPr="00266687">
              <w:rPr>
                <w:color w:val="000000"/>
                <w:sz w:val="16"/>
                <w:szCs w:val="16"/>
              </w:rPr>
              <w:t>4.10</w:t>
            </w:r>
          </w:p>
        </w:tc>
        <w:tc>
          <w:tcPr>
            <w:tcW w:w="1008" w:type="dxa"/>
            <w:vAlign w:val="center"/>
            <w:hideMark/>
          </w:tcPr>
          <w:p w14:paraId="121A5D90"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1F1FBE19" w14:textId="77777777" w:rsidTr="00F555E9">
        <w:trPr>
          <w:trHeight w:val="165"/>
        </w:trPr>
        <w:tc>
          <w:tcPr>
            <w:tcW w:w="360" w:type="dxa"/>
            <w:vAlign w:val="center"/>
            <w:hideMark/>
          </w:tcPr>
          <w:p w14:paraId="1FB28DF8" w14:textId="77777777" w:rsidR="00E42721" w:rsidRPr="00312D86" w:rsidRDefault="00E42721" w:rsidP="00F555E9">
            <w:pPr>
              <w:snapToGrid w:val="0"/>
              <w:rPr>
                <w:sz w:val="16"/>
                <w:szCs w:val="16"/>
              </w:rPr>
            </w:pPr>
            <w:r w:rsidRPr="00312D86">
              <w:rPr>
                <w:color w:val="000000"/>
                <w:sz w:val="16"/>
                <w:szCs w:val="16"/>
              </w:rPr>
              <w:t>1195</w:t>
            </w:r>
          </w:p>
        </w:tc>
        <w:tc>
          <w:tcPr>
            <w:tcW w:w="864" w:type="dxa"/>
            <w:vAlign w:val="center"/>
            <w:hideMark/>
          </w:tcPr>
          <w:p w14:paraId="1FFD1C4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C3226E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B0A7F3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CBE8BDD"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550869F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ED4EF0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9E3E83F"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7516B8B"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59975EE1"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0A6B7A59" w14:textId="77777777" w:rsidTr="00F555E9">
        <w:trPr>
          <w:trHeight w:val="165"/>
        </w:trPr>
        <w:tc>
          <w:tcPr>
            <w:tcW w:w="360" w:type="dxa"/>
            <w:vAlign w:val="center"/>
            <w:hideMark/>
          </w:tcPr>
          <w:p w14:paraId="1FCC8F30" w14:textId="77777777" w:rsidR="00E42721" w:rsidRPr="00312D86" w:rsidRDefault="00E42721" w:rsidP="00F555E9">
            <w:pPr>
              <w:snapToGrid w:val="0"/>
              <w:rPr>
                <w:sz w:val="16"/>
                <w:szCs w:val="16"/>
              </w:rPr>
            </w:pPr>
            <w:r w:rsidRPr="00312D86">
              <w:rPr>
                <w:color w:val="000000"/>
                <w:sz w:val="16"/>
                <w:szCs w:val="16"/>
              </w:rPr>
              <w:t>1196</w:t>
            </w:r>
          </w:p>
        </w:tc>
        <w:tc>
          <w:tcPr>
            <w:tcW w:w="864" w:type="dxa"/>
            <w:vAlign w:val="center"/>
            <w:hideMark/>
          </w:tcPr>
          <w:p w14:paraId="059DF09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722B32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93EEBA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DE255E1"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1F05832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184ACD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9E830E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BA9554D" w14:textId="77777777" w:rsidR="00E42721" w:rsidRPr="009B3DCC" w:rsidRDefault="00E42721" w:rsidP="00F555E9">
            <w:pPr>
              <w:snapToGrid w:val="0"/>
              <w:jc w:val="center"/>
              <w:rPr>
                <w:sz w:val="16"/>
                <w:szCs w:val="16"/>
              </w:rPr>
            </w:pPr>
            <w:r w:rsidRPr="00266687">
              <w:rPr>
                <w:color w:val="000000"/>
                <w:sz w:val="16"/>
                <w:szCs w:val="16"/>
              </w:rPr>
              <w:t>6.50</w:t>
            </w:r>
          </w:p>
        </w:tc>
        <w:tc>
          <w:tcPr>
            <w:tcW w:w="1008" w:type="dxa"/>
            <w:vAlign w:val="center"/>
            <w:hideMark/>
          </w:tcPr>
          <w:p w14:paraId="5A3A5213"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1E84CD7F" w14:textId="77777777" w:rsidTr="00F555E9">
        <w:trPr>
          <w:trHeight w:val="165"/>
        </w:trPr>
        <w:tc>
          <w:tcPr>
            <w:tcW w:w="360" w:type="dxa"/>
            <w:vAlign w:val="center"/>
            <w:hideMark/>
          </w:tcPr>
          <w:p w14:paraId="58415AD5" w14:textId="77777777" w:rsidR="00E42721" w:rsidRPr="00312D86" w:rsidRDefault="00E42721" w:rsidP="00F555E9">
            <w:pPr>
              <w:snapToGrid w:val="0"/>
              <w:rPr>
                <w:sz w:val="16"/>
                <w:szCs w:val="16"/>
              </w:rPr>
            </w:pPr>
            <w:r w:rsidRPr="00312D86">
              <w:rPr>
                <w:color w:val="000000"/>
                <w:sz w:val="16"/>
                <w:szCs w:val="16"/>
              </w:rPr>
              <w:t>1197</w:t>
            </w:r>
          </w:p>
        </w:tc>
        <w:tc>
          <w:tcPr>
            <w:tcW w:w="864" w:type="dxa"/>
            <w:vAlign w:val="center"/>
            <w:hideMark/>
          </w:tcPr>
          <w:p w14:paraId="5E4687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2CB14D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3EAAC02"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6CD59BE5"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59CA91D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B4A6D8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158AE4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221E821" w14:textId="77777777" w:rsidR="00E42721" w:rsidRPr="009B3DCC" w:rsidRDefault="00E42721" w:rsidP="00F555E9">
            <w:pPr>
              <w:snapToGrid w:val="0"/>
              <w:jc w:val="center"/>
              <w:rPr>
                <w:sz w:val="16"/>
                <w:szCs w:val="16"/>
              </w:rPr>
            </w:pPr>
            <w:r w:rsidRPr="00266687">
              <w:rPr>
                <w:color w:val="000000"/>
                <w:sz w:val="16"/>
                <w:szCs w:val="16"/>
              </w:rPr>
              <w:t>8.30</w:t>
            </w:r>
          </w:p>
        </w:tc>
        <w:tc>
          <w:tcPr>
            <w:tcW w:w="1008" w:type="dxa"/>
            <w:vAlign w:val="center"/>
            <w:hideMark/>
          </w:tcPr>
          <w:p w14:paraId="29D2FEC6"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7F3DF452" w14:textId="77777777" w:rsidTr="00F555E9">
        <w:trPr>
          <w:trHeight w:val="165"/>
        </w:trPr>
        <w:tc>
          <w:tcPr>
            <w:tcW w:w="360" w:type="dxa"/>
            <w:vAlign w:val="center"/>
            <w:hideMark/>
          </w:tcPr>
          <w:p w14:paraId="67CC3343" w14:textId="77777777" w:rsidR="00E42721" w:rsidRPr="00312D86" w:rsidRDefault="00E42721" w:rsidP="00F555E9">
            <w:pPr>
              <w:snapToGrid w:val="0"/>
              <w:rPr>
                <w:sz w:val="16"/>
                <w:szCs w:val="16"/>
              </w:rPr>
            </w:pPr>
            <w:r w:rsidRPr="00312D86">
              <w:rPr>
                <w:color w:val="000000"/>
                <w:sz w:val="16"/>
                <w:szCs w:val="16"/>
              </w:rPr>
              <w:t>1198</w:t>
            </w:r>
          </w:p>
        </w:tc>
        <w:tc>
          <w:tcPr>
            <w:tcW w:w="864" w:type="dxa"/>
            <w:vAlign w:val="center"/>
            <w:hideMark/>
          </w:tcPr>
          <w:p w14:paraId="1FD77F0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931531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44E4704"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2A07493C"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749142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39F38C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E52C8BF"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8EC0AAD" w14:textId="77777777" w:rsidR="00E42721" w:rsidRPr="009B3DCC" w:rsidRDefault="00E42721" w:rsidP="00F555E9">
            <w:pPr>
              <w:snapToGrid w:val="0"/>
              <w:jc w:val="center"/>
              <w:rPr>
                <w:sz w:val="16"/>
                <w:szCs w:val="16"/>
              </w:rPr>
            </w:pPr>
            <w:r w:rsidRPr="00266687">
              <w:rPr>
                <w:color w:val="000000"/>
                <w:sz w:val="16"/>
                <w:szCs w:val="16"/>
              </w:rPr>
              <w:t>9.80</w:t>
            </w:r>
          </w:p>
        </w:tc>
        <w:tc>
          <w:tcPr>
            <w:tcW w:w="1008" w:type="dxa"/>
            <w:vAlign w:val="center"/>
            <w:hideMark/>
          </w:tcPr>
          <w:p w14:paraId="326246AC"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C095CE1" w14:textId="77777777" w:rsidTr="00F555E9">
        <w:trPr>
          <w:trHeight w:val="165"/>
        </w:trPr>
        <w:tc>
          <w:tcPr>
            <w:tcW w:w="360" w:type="dxa"/>
            <w:vAlign w:val="center"/>
            <w:hideMark/>
          </w:tcPr>
          <w:p w14:paraId="06D2E4B4" w14:textId="77777777" w:rsidR="00E42721" w:rsidRPr="00312D86" w:rsidRDefault="00E42721" w:rsidP="00F555E9">
            <w:pPr>
              <w:snapToGrid w:val="0"/>
              <w:rPr>
                <w:sz w:val="16"/>
                <w:szCs w:val="16"/>
              </w:rPr>
            </w:pPr>
            <w:r w:rsidRPr="00312D86">
              <w:rPr>
                <w:color w:val="000000"/>
                <w:sz w:val="16"/>
                <w:szCs w:val="16"/>
              </w:rPr>
              <w:t>1199</w:t>
            </w:r>
          </w:p>
        </w:tc>
        <w:tc>
          <w:tcPr>
            <w:tcW w:w="864" w:type="dxa"/>
            <w:vAlign w:val="center"/>
            <w:hideMark/>
          </w:tcPr>
          <w:p w14:paraId="639C8B0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78F84B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7E3E24F"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6C6DCB83"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4B25402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F19D5E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D2EF2C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D258934" w14:textId="77777777" w:rsidR="00E42721" w:rsidRPr="009B3DCC" w:rsidRDefault="00E42721" w:rsidP="00F555E9">
            <w:pPr>
              <w:snapToGrid w:val="0"/>
              <w:jc w:val="center"/>
              <w:rPr>
                <w:sz w:val="16"/>
                <w:szCs w:val="16"/>
              </w:rPr>
            </w:pPr>
            <w:r w:rsidRPr="00266687">
              <w:rPr>
                <w:color w:val="000000"/>
                <w:sz w:val="16"/>
                <w:szCs w:val="16"/>
              </w:rPr>
              <w:t>10.70</w:t>
            </w:r>
          </w:p>
        </w:tc>
        <w:tc>
          <w:tcPr>
            <w:tcW w:w="1008" w:type="dxa"/>
            <w:vAlign w:val="center"/>
            <w:hideMark/>
          </w:tcPr>
          <w:p w14:paraId="440D447E"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08119A2F" w14:textId="77777777" w:rsidTr="00F555E9">
        <w:trPr>
          <w:trHeight w:val="180"/>
        </w:trPr>
        <w:tc>
          <w:tcPr>
            <w:tcW w:w="360" w:type="dxa"/>
            <w:vAlign w:val="center"/>
            <w:hideMark/>
          </w:tcPr>
          <w:p w14:paraId="1E3D0C0A" w14:textId="77777777" w:rsidR="00E42721" w:rsidRPr="00312D86" w:rsidRDefault="00E42721" w:rsidP="00F555E9">
            <w:pPr>
              <w:snapToGrid w:val="0"/>
              <w:rPr>
                <w:sz w:val="16"/>
                <w:szCs w:val="16"/>
              </w:rPr>
            </w:pPr>
            <w:r w:rsidRPr="00312D86">
              <w:rPr>
                <w:color w:val="000000"/>
                <w:sz w:val="16"/>
                <w:szCs w:val="16"/>
              </w:rPr>
              <w:t>1200</w:t>
            </w:r>
          </w:p>
        </w:tc>
        <w:tc>
          <w:tcPr>
            <w:tcW w:w="864" w:type="dxa"/>
            <w:vAlign w:val="center"/>
            <w:hideMark/>
          </w:tcPr>
          <w:p w14:paraId="2703AF7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36FBEF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0FE46A1"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35E83EBE"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29BBD7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658F4F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DBAD0E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2EDA6C1" w14:textId="77777777" w:rsidR="00E42721" w:rsidRPr="009B3DCC" w:rsidRDefault="00E42721" w:rsidP="00F555E9">
            <w:pPr>
              <w:snapToGrid w:val="0"/>
              <w:jc w:val="center"/>
              <w:rPr>
                <w:sz w:val="16"/>
                <w:szCs w:val="16"/>
              </w:rPr>
            </w:pPr>
            <w:r w:rsidRPr="00266687">
              <w:rPr>
                <w:color w:val="000000"/>
                <w:sz w:val="16"/>
                <w:szCs w:val="16"/>
              </w:rPr>
              <w:t>11.70</w:t>
            </w:r>
          </w:p>
        </w:tc>
        <w:tc>
          <w:tcPr>
            <w:tcW w:w="1008" w:type="dxa"/>
            <w:vAlign w:val="center"/>
            <w:hideMark/>
          </w:tcPr>
          <w:p w14:paraId="32231CB8"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03CD4BFE" w14:textId="77777777" w:rsidTr="00F555E9">
        <w:trPr>
          <w:trHeight w:val="165"/>
        </w:trPr>
        <w:tc>
          <w:tcPr>
            <w:tcW w:w="360" w:type="dxa"/>
            <w:vAlign w:val="center"/>
            <w:hideMark/>
          </w:tcPr>
          <w:p w14:paraId="2654C0A9" w14:textId="77777777" w:rsidR="00E42721" w:rsidRPr="00312D86" w:rsidRDefault="00E42721" w:rsidP="00F555E9">
            <w:pPr>
              <w:snapToGrid w:val="0"/>
              <w:rPr>
                <w:sz w:val="16"/>
                <w:szCs w:val="16"/>
              </w:rPr>
            </w:pPr>
            <w:r w:rsidRPr="00312D86">
              <w:rPr>
                <w:color w:val="000000"/>
                <w:sz w:val="16"/>
                <w:szCs w:val="16"/>
              </w:rPr>
              <w:t>1201</w:t>
            </w:r>
          </w:p>
        </w:tc>
        <w:tc>
          <w:tcPr>
            <w:tcW w:w="864" w:type="dxa"/>
            <w:vAlign w:val="center"/>
            <w:hideMark/>
          </w:tcPr>
          <w:p w14:paraId="1C6FE7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C01331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51131F3"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
          <w:p w14:paraId="1FB60D26"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2623246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D39373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708667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84EC3A2" w14:textId="77777777" w:rsidR="00E42721" w:rsidRPr="009B3DCC" w:rsidRDefault="00E42721" w:rsidP="00F555E9">
            <w:pPr>
              <w:snapToGrid w:val="0"/>
              <w:jc w:val="center"/>
              <w:rPr>
                <w:sz w:val="16"/>
                <w:szCs w:val="16"/>
              </w:rPr>
            </w:pPr>
            <w:r w:rsidRPr="00266687">
              <w:rPr>
                <w:color w:val="000000"/>
                <w:sz w:val="16"/>
                <w:szCs w:val="16"/>
              </w:rPr>
              <w:t>16.10</w:t>
            </w:r>
          </w:p>
        </w:tc>
        <w:tc>
          <w:tcPr>
            <w:tcW w:w="1008" w:type="dxa"/>
            <w:vAlign w:val="center"/>
            <w:hideMark/>
          </w:tcPr>
          <w:p w14:paraId="30B3FBBD"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3019280D" w14:textId="77777777" w:rsidTr="00F555E9">
        <w:trPr>
          <w:trHeight w:val="165"/>
        </w:trPr>
        <w:tc>
          <w:tcPr>
            <w:tcW w:w="360" w:type="dxa"/>
            <w:vAlign w:val="center"/>
            <w:hideMark/>
          </w:tcPr>
          <w:p w14:paraId="75E909F0" w14:textId="77777777" w:rsidR="00E42721" w:rsidRPr="00312D86" w:rsidRDefault="00E42721" w:rsidP="00F555E9">
            <w:pPr>
              <w:snapToGrid w:val="0"/>
              <w:rPr>
                <w:sz w:val="16"/>
                <w:szCs w:val="16"/>
              </w:rPr>
            </w:pPr>
            <w:r w:rsidRPr="00312D86">
              <w:rPr>
                <w:color w:val="000000"/>
                <w:sz w:val="16"/>
                <w:szCs w:val="16"/>
              </w:rPr>
              <w:t>1202</w:t>
            </w:r>
          </w:p>
        </w:tc>
        <w:tc>
          <w:tcPr>
            <w:tcW w:w="864" w:type="dxa"/>
            <w:vAlign w:val="center"/>
            <w:hideMark/>
          </w:tcPr>
          <w:p w14:paraId="082F450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8772B4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EC41C8F"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
          <w:p w14:paraId="348864A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6F8A382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49A0A9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49405A9"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DAA0BF1" w14:textId="77777777" w:rsidR="00E42721" w:rsidRPr="009B3DCC" w:rsidRDefault="00E42721" w:rsidP="00F555E9">
            <w:pPr>
              <w:snapToGrid w:val="0"/>
              <w:jc w:val="center"/>
              <w:rPr>
                <w:sz w:val="16"/>
                <w:szCs w:val="16"/>
              </w:rPr>
            </w:pPr>
            <w:r w:rsidRPr="00266687">
              <w:rPr>
                <w:color w:val="000000"/>
                <w:sz w:val="16"/>
                <w:szCs w:val="16"/>
              </w:rPr>
              <w:t>18.00</w:t>
            </w:r>
          </w:p>
        </w:tc>
        <w:tc>
          <w:tcPr>
            <w:tcW w:w="1008" w:type="dxa"/>
            <w:vAlign w:val="center"/>
            <w:hideMark/>
          </w:tcPr>
          <w:p w14:paraId="7F991DCC"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36CF9194" w14:textId="77777777" w:rsidTr="00F555E9">
        <w:trPr>
          <w:trHeight w:val="165"/>
        </w:trPr>
        <w:tc>
          <w:tcPr>
            <w:tcW w:w="360" w:type="dxa"/>
            <w:vAlign w:val="center"/>
            <w:hideMark/>
          </w:tcPr>
          <w:p w14:paraId="502247D3" w14:textId="77777777" w:rsidR="00E42721" w:rsidRPr="00312D86" w:rsidRDefault="00E42721" w:rsidP="00F555E9">
            <w:pPr>
              <w:snapToGrid w:val="0"/>
              <w:rPr>
                <w:sz w:val="16"/>
                <w:szCs w:val="16"/>
              </w:rPr>
            </w:pPr>
            <w:r w:rsidRPr="00312D86">
              <w:rPr>
                <w:color w:val="000000"/>
                <w:sz w:val="16"/>
                <w:szCs w:val="16"/>
              </w:rPr>
              <w:t>1203</w:t>
            </w:r>
          </w:p>
        </w:tc>
        <w:tc>
          <w:tcPr>
            <w:tcW w:w="864" w:type="dxa"/>
            <w:vAlign w:val="center"/>
            <w:hideMark/>
          </w:tcPr>
          <w:p w14:paraId="4E2A3FF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5E4F08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AEC1FF0"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
          <w:p w14:paraId="4F924388"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3935904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6ED8FE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2B7222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6A7298E" w14:textId="77777777" w:rsidR="00E42721" w:rsidRPr="009B3DCC" w:rsidRDefault="00E42721" w:rsidP="00F555E9">
            <w:pPr>
              <w:snapToGrid w:val="0"/>
              <w:jc w:val="center"/>
              <w:rPr>
                <w:sz w:val="16"/>
                <w:szCs w:val="16"/>
              </w:rPr>
            </w:pPr>
            <w:r w:rsidRPr="00266687">
              <w:rPr>
                <w:color w:val="000000"/>
                <w:sz w:val="16"/>
                <w:szCs w:val="16"/>
              </w:rPr>
              <w:t>20.60</w:t>
            </w:r>
          </w:p>
        </w:tc>
        <w:tc>
          <w:tcPr>
            <w:tcW w:w="1008" w:type="dxa"/>
            <w:vAlign w:val="center"/>
            <w:hideMark/>
          </w:tcPr>
          <w:p w14:paraId="05F22DB1"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52FEB3ED" w14:textId="77777777" w:rsidTr="00F555E9">
        <w:trPr>
          <w:trHeight w:val="165"/>
        </w:trPr>
        <w:tc>
          <w:tcPr>
            <w:tcW w:w="360" w:type="dxa"/>
            <w:vAlign w:val="center"/>
            <w:hideMark/>
          </w:tcPr>
          <w:p w14:paraId="5410B008" w14:textId="77777777" w:rsidR="00E42721" w:rsidRPr="00312D86" w:rsidRDefault="00E42721" w:rsidP="00F555E9">
            <w:pPr>
              <w:snapToGrid w:val="0"/>
              <w:rPr>
                <w:sz w:val="16"/>
                <w:szCs w:val="16"/>
              </w:rPr>
            </w:pPr>
            <w:r w:rsidRPr="00312D86">
              <w:rPr>
                <w:color w:val="000000"/>
                <w:sz w:val="16"/>
                <w:szCs w:val="16"/>
              </w:rPr>
              <w:t>1204</w:t>
            </w:r>
          </w:p>
        </w:tc>
        <w:tc>
          <w:tcPr>
            <w:tcW w:w="864" w:type="dxa"/>
            <w:vAlign w:val="center"/>
            <w:hideMark/>
          </w:tcPr>
          <w:p w14:paraId="1F3E17D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C268E3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E2BBE42"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
          <w:p w14:paraId="4F2ECCBB"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1710B3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8C7D1F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4CE9ED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5AF6050" w14:textId="77777777" w:rsidR="00E42721" w:rsidRPr="009B3DCC" w:rsidRDefault="00E42721" w:rsidP="00F555E9">
            <w:pPr>
              <w:snapToGrid w:val="0"/>
              <w:jc w:val="center"/>
              <w:rPr>
                <w:sz w:val="16"/>
                <w:szCs w:val="16"/>
              </w:rPr>
            </w:pPr>
            <w:r w:rsidRPr="00266687">
              <w:rPr>
                <w:color w:val="000000"/>
                <w:sz w:val="16"/>
                <w:szCs w:val="16"/>
              </w:rPr>
              <w:t>21.70</w:t>
            </w:r>
          </w:p>
        </w:tc>
        <w:tc>
          <w:tcPr>
            <w:tcW w:w="1008" w:type="dxa"/>
            <w:vAlign w:val="center"/>
            <w:hideMark/>
          </w:tcPr>
          <w:p w14:paraId="540EB33B"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0B0CB4EB" w14:textId="77777777" w:rsidTr="00F555E9">
        <w:trPr>
          <w:trHeight w:val="165"/>
        </w:trPr>
        <w:tc>
          <w:tcPr>
            <w:tcW w:w="360" w:type="dxa"/>
            <w:vAlign w:val="center"/>
            <w:hideMark/>
          </w:tcPr>
          <w:p w14:paraId="10496E9B" w14:textId="77777777" w:rsidR="00E42721" w:rsidRPr="0063304A" w:rsidRDefault="00E42721" w:rsidP="00F555E9">
            <w:pPr>
              <w:snapToGrid w:val="0"/>
              <w:rPr>
                <w:sz w:val="16"/>
                <w:szCs w:val="16"/>
              </w:rPr>
            </w:pPr>
            <w:r w:rsidRPr="0063304A">
              <w:rPr>
                <w:color w:val="000000"/>
                <w:sz w:val="16"/>
                <w:szCs w:val="16"/>
              </w:rPr>
              <w:lastRenderedPageBreak/>
              <w:t>1205</w:t>
            </w:r>
          </w:p>
        </w:tc>
        <w:tc>
          <w:tcPr>
            <w:tcW w:w="864" w:type="dxa"/>
            <w:vAlign w:val="center"/>
            <w:hideMark/>
          </w:tcPr>
          <w:p w14:paraId="6C24EC2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F85593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9BC1E99"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
          <w:p w14:paraId="60EE8CFA"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3AA331E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1BE580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E4356E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86A1119" w14:textId="77777777" w:rsidR="00E42721" w:rsidRPr="009B3DCC" w:rsidRDefault="00E42721" w:rsidP="00F555E9">
            <w:pPr>
              <w:snapToGrid w:val="0"/>
              <w:jc w:val="center"/>
              <w:rPr>
                <w:sz w:val="16"/>
                <w:szCs w:val="16"/>
              </w:rPr>
            </w:pPr>
            <w:r w:rsidRPr="00266687">
              <w:rPr>
                <w:color w:val="000000"/>
                <w:sz w:val="16"/>
                <w:szCs w:val="16"/>
              </w:rPr>
              <w:t>20.40</w:t>
            </w:r>
          </w:p>
        </w:tc>
        <w:tc>
          <w:tcPr>
            <w:tcW w:w="1008" w:type="dxa"/>
            <w:vAlign w:val="center"/>
            <w:hideMark/>
          </w:tcPr>
          <w:p w14:paraId="381EA780"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19DCAC82" w14:textId="77777777" w:rsidTr="00F555E9">
        <w:trPr>
          <w:trHeight w:val="165"/>
        </w:trPr>
        <w:tc>
          <w:tcPr>
            <w:tcW w:w="360" w:type="dxa"/>
            <w:vAlign w:val="center"/>
            <w:hideMark/>
          </w:tcPr>
          <w:p w14:paraId="01853F91" w14:textId="77777777" w:rsidR="00E42721" w:rsidRPr="0063304A" w:rsidRDefault="00E42721" w:rsidP="00F555E9">
            <w:pPr>
              <w:snapToGrid w:val="0"/>
              <w:rPr>
                <w:sz w:val="16"/>
                <w:szCs w:val="16"/>
              </w:rPr>
            </w:pPr>
            <w:r w:rsidRPr="0063304A">
              <w:rPr>
                <w:color w:val="000000"/>
                <w:sz w:val="16"/>
                <w:szCs w:val="16"/>
              </w:rPr>
              <w:t>1206</w:t>
            </w:r>
          </w:p>
        </w:tc>
        <w:tc>
          <w:tcPr>
            <w:tcW w:w="864" w:type="dxa"/>
            <w:vAlign w:val="center"/>
            <w:hideMark/>
          </w:tcPr>
          <w:p w14:paraId="6FE446E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380489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B6C7017"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
          <w:p w14:paraId="5A14E989"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6F501C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F507B5B"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7D993616"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9BCD6B6" w14:textId="77777777" w:rsidR="00E42721" w:rsidRPr="009B3DCC" w:rsidRDefault="00E42721" w:rsidP="00F555E9">
            <w:pPr>
              <w:snapToGrid w:val="0"/>
              <w:jc w:val="center"/>
              <w:rPr>
                <w:sz w:val="16"/>
                <w:szCs w:val="16"/>
              </w:rPr>
            </w:pPr>
            <w:r w:rsidRPr="00266687">
              <w:rPr>
                <w:color w:val="000000"/>
                <w:sz w:val="16"/>
                <w:szCs w:val="16"/>
              </w:rPr>
              <w:t>21.60</w:t>
            </w:r>
          </w:p>
        </w:tc>
        <w:tc>
          <w:tcPr>
            <w:tcW w:w="1008" w:type="dxa"/>
            <w:vAlign w:val="center"/>
            <w:hideMark/>
          </w:tcPr>
          <w:p w14:paraId="5C85F389"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13D28A66" w14:textId="77777777" w:rsidTr="00F555E9">
        <w:trPr>
          <w:trHeight w:val="165"/>
        </w:trPr>
        <w:tc>
          <w:tcPr>
            <w:tcW w:w="360" w:type="dxa"/>
            <w:vAlign w:val="center"/>
            <w:hideMark/>
          </w:tcPr>
          <w:p w14:paraId="41D2B39E" w14:textId="77777777" w:rsidR="00E42721" w:rsidRPr="0063304A" w:rsidRDefault="00E42721" w:rsidP="00F555E9">
            <w:pPr>
              <w:snapToGrid w:val="0"/>
              <w:rPr>
                <w:sz w:val="16"/>
                <w:szCs w:val="16"/>
              </w:rPr>
            </w:pPr>
            <w:r w:rsidRPr="0063304A">
              <w:rPr>
                <w:color w:val="000000"/>
                <w:sz w:val="16"/>
                <w:szCs w:val="16"/>
              </w:rPr>
              <w:t>1207</w:t>
            </w:r>
          </w:p>
        </w:tc>
        <w:tc>
          <w:tcPr>
            <w:tcW w:w="864" w:type="dxa"/>
            <w:vAlign w:val="center"/>
            <w:hideMark/>
          </w:tcPr>
          <w:p w14:paraId="4B419DA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F4AB13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F7C793E"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
          <w:p w14:paraId="4544349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64A1478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A41463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552F1C05"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B52D193" w14:textId="77777777" w:rsidR="00E42721" w:rsidRPr="009B3DCC" w:rsidRDefault="00E42721" w:rsidP="00F555E9">
            <w:pPr>
              <w:snapToGrid w:val="0"/>
              <w:jc w:val="center"/>
              <w:rPr>
                <w:sz w:val="16"/>
                <w:szCs w:val="16"/>
              </w:rPr>
            </w:pPr>
            <w:r w:rsidRPr="00266687">
              <w:rPr>
                <w:color w:val="000000"/>
                <w:sz w:val="16"/>
                <w:szCs w:val="16"/>
              </w:rPr>
              <w:t>22.80</w:t>
            </w:r>
          </w:p>
        </w:tc>
        <w:tc>
          <w:tcPr>
            <w:tcW w:w="1008" w:type="dxa"/>
            <w:vAlign w:val="center"/>
            <w:hideMark/>
          </w:tcPr>
          <w:p w14:paraId="033E9B25"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17E75F19" w14:textId="77777777" w:rsidTr="00F555E9">
        <w:trPr>
          <w:trHeight w:val="165"/>
        </w:trPr>
        <w:tc>
          <w:tcPr>
            <w:tcW w:w="360" w:type="dxa"/>
            <w:vAlign w:val="center"/>
            <w:hideMark/>
          </w:tcPr>
          <w:p w14:paraId="0F142820" w14:textId="77777777" w:rsidR="00E42721" w:rsidRPr="0063304A" w:rsidRDefault="00E42721" w:rsidP="00F555E9">
            <w:pPr>
              <w:snapToGrid w:val="0"/>
              <w:rPr>
                <w:sz w:val="16"/>
                <w:szCs w:val="16"/>
              </w:rPr>
            </w:pPr>
            <w:r w:rsidRPr="0063304A">
              <w:rPr>
                <w:color w:val="000000"/>
                <w:sz w:val="16"/>
                <w:szCs w:val="16"/>
              </w:rPr>
              <w:t>1208</w:t>
            </w:r>
          </w:p>
        </w:tc>
        <w:tc>
          <w:tcPr>
            <w:tcW w:w="864" w:type="dxa"/>
            <w:vAlign w:val="center"/>
            <w:hideMark/>
          </w:tcPr>
          <w:p w14:paraId="13541F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D4A57F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481D2AA5"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
          <w:p w14:paraId="21F9D136"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07DBD33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42D39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79BB8C2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AFBFD79" w14:textId="77777777" w:rsidR="00E42721" w:rsidRPr="009B3DCC" w:rsidRDefault="00E42721" w:rsidP="00F555E9">
            <w:pPr>
              <w:snapToGrid w:val="0"/>
              <w:jc w:val="center"/>
              <w:rPr>
                <w:sz w:val="16"/>
                <w:szCs w:val="16"/>
              </w:rPr>
            </w:pPr>
            <w:r w:rsidRPr="00266687">
              <w:rPr>
                <w:color w:val="000000"/>
                <w:sz w:val="16"/>
                <w:szCs w:val="16"/>
              </w:rPr>
              <w:t>26.20</w:t>
            </w:r>
          </w:p>
        </w:tc>
        <w:tc>
          <w:tcPr>
            <w:tcW w:w="1008" w:type="dxa"/>
            <w:vAlign w:val="center"/>
            <w:hideMark/>
          </w:tcPr>
          <w:p w14:paraId="2037CE05"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4C0A0293" w14:textId="77777777" w:rsidTr="00F555E9">
        <w:trPr>
          <w:trHeight w:val="165"/>
        </w:trPr>
        <w:tc>
          <w:tcPr>
            <w:tcW w:w="360" w:type="dxa"/>
            <w:vAlign w:val="center"/>
            <w:hideMark/>
          </w:tcPr>
          <w:p w14:paraId="22380E49" w14:textId="77777777" w:rsidR="00E42721" w:rsidRPr="0063304A" w:rsidRDefault="00E42721" w:rsidP="00F555E9">
            <w:pPr>
              <w:snapToGrid w:val="0"/>
              <w:rPr>
                <w:sz w:val="16"/>
                <w:szCs w:val="16"/>
              </w:rPr>
            </w:pPr>
            <w:r w:rsidRPr="0063304A">
              <w:rPr>
                <w:color w:val="000000"/>
                <w:sz w:val="16"/>
                <w:szCs w:val="16"/>
              </w:rPr>
              <w:t>1209</w:t>
            </w:r>
          </w:p>
        </w:tc>
        <w:tc>
          <w:tcPr>
            <w:tcW w:w="864" w:type="dxa"/>
            <w:vAlign w:val="center"/>
            <w:hideMark/>
          </w:tcPr>
          <w:p w14:paraId="5B88D5F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B846D1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259224F"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
          <w:p w14:paraId="0085F137"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2D838D8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AD8E62F"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5E03674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39D50CA"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053136A5" w14:textId="77777777" w:rsidR="00E42721" w:rsidRPr="009B3DCC" w:rsidRDefault="00E42721" w:rsidP="00F555E9">
            <w:pPr>
              <w:snapToGrid w:val="0"/>
              <w:jc w:val="center"/>
              <w:rPr>
                <w:sz w:val="16"/>
                <w:szCs w:val="16"/>
              </w:rPr>
            </w:pPr>
            <w:r w:rsidRPr="00266687">
              <w:rPr>
                <w:color w:val="000000"/>
                <w:sz w:val="16"/>
                <w:szCs w:val="16"/>
              </w:rPr>
              <w:t>4.60</w:t>
            </w:r>
          </w:p>
        </w:tc>
      </w:tr>
      <w:tr w:rsidR="00E42721" w:rsidRPr="009B3DCC" w14:paraId="4D9F0924" w14:textId="77777777" w:rsidTr="00F555E9">
        <w:trPr>
          <w:trHeight w:val="165"/>
        </w:trPr>
        <w:tc>
          <w:tcPr>
            <w:tcW w:w="360" w:type="dxa"/>
            <w:vAlign w:val="center"/>
            <w:hideMark/>
          </w:tcPr>
          <w:p w14:paraId="3711A8CE" w14:textId="77777777" w:rsidR="00E42721" w:rsidRPr="0063304A" w:rsidRDefault="00E42721" w:rsidP="00F555E9">
            <w:pPr>
              <w:snapToGrid w:val="0"/>
              <w:rPr>
                <w:sz w:val="16"/>
                <w:szCs w:val="16"/>
              </w:rPr>
            </w:pPr>
            <w:r w:rsidRPr="0063304A">
              <w:rPr>
                <w:color w:val="000000"/>
                <w:sz w:val="16"/>
                <w:szCs w:val="16"/>
              </w:rPr>
              <w:t>1210</w:t>
            </w:r>
          </w:p>
        </w:tc>
        <w:tc>
          <w:tcPr>
            <w:tcW w:w="864" w:type="dxa"/>
            <w:vAlign w:val="center"/>
            <w:hideMark/>
          </w:tcPr>
          <w:p w14:paraId="3B85B3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34F14C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BDC6883"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
          <w:p w14:paraId="31A2441B"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391B83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F8F6D41"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C5F4E92"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F562FE7"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87863F2"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2EC21A12" w14:textId="77777777" w:rsidTr="00F555E9">
        <w:trPr>
          <w:trHeight w:val="165"/>
        </w:trPr>
        <w:tc>
          <w:tcPr>
            <w:tcW w:w="360" w:type="dxa"/>
            <w:vAlign w:val="center"/>
            <w:hideMark/>
          </w:tcPr>
          <w:p w14:paraId="692E75D4" w14:textId="77777777" w:rsidR="00E42721" w:rsidRPr="0063304A" w:rsidRDefault="00E42721" w:rsidP="00F555E9">
            <w:pPr>
              <w:snapToGrid w:val="0"/>
              <w:rPr>
                <w:sz w:val="16"/>
                <w:szCs w:val="16"/>
              </w:rPr>
            </w:pPr>
            <w:r w:rsidRPr="0063304A">
              <w:rPr>
                <w:color w:val="000000"/>
                <w:sz w:val="16"/>
                <w:szCs w:val="16"/>
              </w:rPr>
              <w:t>1211</w:t>
            </w:r>
          </w:p>
        </w:tc>
        <w:tc>
          <w:tcPr>
            <w:tcW w:w="864" w:type="dxa"/>
            <w:vAlign w:val="center"/>
            <w:hideMark/>
          </w:tcPr>
          <w:p w14:paraId="366B385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A5DDBF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DCB8113"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
          <w:p w14:paraId="5323652E"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0FED872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666BD2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E73872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114413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1171D0C"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5F7D2B40" w14:textId="77777777" w:rsidTr="00F555E9">
        <w:trPr>
          <w:trHeight w:val="165"/>
        </w:trPr>
        <w:tc>
          <w:tcPr>
            <w:tcW w:w="360" w:type="dxa"/>
            <w:vAlign w:val="center"/>
            <w:hideMark/>
          </w:tcPr>
          <w:p w14:paraId="676EEDAB" w14:textId="77777777" w:rsidR="00E42721" w:rsidRPr="0063304A" w:rsidRDefault="00E42721" w:rsidP="00F555E9">
            <w:pPr>
              <w:snapToGrid w:val="0"/>
              <w:rPr>
                <w:sz w:val="16"/>
                <w:szCs w:val="16"/>
              </w:rPr>
            </w:pPr>
            <w:r w:rsidRPr="0063304A">
              <w:rPr>
                <w:color w:val="000000"/>
                <w:sz w:val="16"/>
                <w:szCs w:val="16"/>
              </w:rPr>
              <w:t>1212</w:t>
            </w:r>
          </w:p>
        </w:tc>
        <w:tc>
          <w:tcPr>
            <w:tcW w:w="864" w:type="dxa"/>
            <w:vAlign w:val="center"/>
            <w:hideMark/>
          </w:tcPr>
          <w:p w14:paraId="25A09DC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DD0A66B"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88D1E47"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
          <w:p w14:paraId="08CF679B"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17C668A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1AA4D4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D63588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7476A84"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29CE0406" w14:textId="77777777" w:rsidR="00E42721" w:rsidRPr="009B3DCC" w:rsidRDefault="00E42721" w:rsidP="00F555E9">
            <w:pPr>
              <w:snapToGrid w:val="0"/>
              <w:jc w:val="center"/>
              <w:rPr>
                <w:sz w:val="16"/>
                <w:szCs w:val="16"/>
              </w:rPr>
            </w:pPr>
            <w:r w:rsidRPr="00266687">
              <w:rPr>
                <w:color w:val="000000"/>
                <w:sz w:val="16"/>
                <w:szCs w:val="16"/>
              </w:rPr>
              <w:t>4.90</w:t>
            </w:r>
          </w:p>
        </w:tc>
      </w:tr>
      <w:tr w:rsidR="00E42721" w:rsidRPr="009B3DCC" w14:paraId="7FB24D27" w14:textId="77777777" w:rsidTr="00F555E9">
        <w:trPr>
          <w:trHeight w:val="165"/>
        </w:trPr>
        <w:tc>
          <w:tcPr>
            <w:tcW w:w="360" w:type="dxa"/>
            <w:vAlign w:val="center"/>
            <w:hideMark/>
          </w:tcPr>
          <w:p w14:paraId="5FF1249E" w14:textId="77777777" w:rsidR="00E42721" w:rsidRPr="0063304A" w:rsidRDefault="00E42721" w:rsidP="00F555E9">
            <w:pPr>
              <w:snapToGrid w:val="0"/>
              <w:rPr>
                <w:sz w:val="16"/>
                <w:szCs w:val="16"/>
              </w:rPr>
            </w:pPr>
            <w:r w:rsidRPr="0063304A">
              <w:rPr>
                <w:color w:val="000000"/>
                <w:sz w:val="16"/>
                <w:szCs w:val="16"/>
              </w:rPr>
              <w:t>1213</w:t>
            </w:r>
          </w:p>
        </w:tc>
        <w:tc>
          <w:tcPr>
            <w:tcW w:w="864" w:type="dxa"/>
            <w:vAlign w:val="center"/>
            <w:hideMark/>
          </w:tcPr>
          <w:p w14:paraId="4116B09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E817FF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9175B9B"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
          <w:p w14:paraId="40223595"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7B6E5AA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398F4D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2DF4AD4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EA91F5E" w14:textId="77777777" w:rsidR="00E42721" w:rsidRPr="009B3DCC" w:rsidRDefault="00E42721" w:rsidP="00F555E9">
            <w:pPr>
              <w:snapToGrid w:val="0"/>
              <w:jc w:val="center"/>
              <w:rPr>
                <w:sz w:val="16"/>
                <w:szCs w:val="16"/>
              </w:rPr>
            </w:pPr>
            <w:r w:rsidRPr="00266687">
              <w:rPr>
                <w:color w:val="000000"/>
                <w:sz w:val="16"/>
                <w:szCs w:val="16"/>
              </w:rPr>
              <w:t>3.70</w:t>
            </w:r>
          </w:p>
        </w:tc>
        <w:tc>
          <w:tcPr>
            <w:tcW w:w="1008" w:type="dxa"/>
            <w:vAlign w:val="center"/>
            <w:hideMark/>
          </w:tcPr>
          <w:p w14:paraId="59251C0F" w14:textId="77777777" w:rsidR="00E42721" w:rsidRPr="009B3DCC" w:rsidRDefault="00E42721" w:rsidP="00F555E9">
            <w:pPr>
              <w:snapToGrid w:val="0"/>
              <w:jc w:val="center"/>
              <w:rPr>
                <w:sz w:val="16"/>
                <w:szCs w:val="16"/>
              </w:rPr>
            </w:pPr>
            <w:r w:rsidRPr="00266687">
              <w:rPr>
                <w:color w:val="000000"/>
                <w:sz w:val="16"/>
                <w:szCs w:val="16"/>
              </w:rPr>
              <w:t>4.70</w:t>
            </w:r>
          </w:p>
        </w:tc>
      </w:tr>
      <w:tr w:rsidR="00E42721" w:rsidRPr="009B3DCC" w14:paraId="3E48AE6E" w14:textId="77777777" w:rsidTr="00F555E9">
        <w:trPr>
          <w:trHeight w:val="180"/>
        </w:trPr>
        <w:tc>
          <w:tcPr>
            <w:tcW w:w="360" w:type="dxa"/>
            <w:vAlign w:val="center"/>
            <w:hideMark/>
          </w:tcPr>
          <w:p w14:paraId="7646CBF9" w14:textId="77777777" w:rsidR="00E42721" w:rsidRPr="0063304A" w:rsidRDefault="00E42721" w:rsidP="00F555E9">
            <w:pPr>
              <w:snapToGrid w:val="0"/>
              <w:rPr>
                <w:sz w:val="16"/>
                <w:szCs w:val="16"/>
              </w:rPr>
            </w:pPr>
            <w:r w:rsidRPr="0063304A">
              <w:rPr>
                <w:color w:val="000000"/>
                <w:sz w:val="16"/>
                <w:szCs w:val="16"/>
              </w:rPr>
              <w:t>1214</w:t>
            </w:r>
          </w:p>
        </w:tc>
        <w:tc>
          <w:tcPr>
            <w:tcW w:w="864" w:type="dxa"/>
            <w:vAlign w:val="center"/>
            <w:hideMark/>
          </w:tcPr>
          <w:p w14:paraId="150C049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9182B4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F41459D"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
          <w:p w14:paraId="06189DC9"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7969E45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E69998C"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43475AF"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4B93B515" w14:textId="77777777" w:rsidR="00E42721" w:rsidRPr="009B3DCC" w:rsidRDefault="00E42721" w:rsidP="00F555E9">
            <w:pPr>
              <w:snapToGrid w:val="0"/>
              <w:jc w:val="center"/>
              <w:rPr>
                <w:sz w:val="16"/>
                <w:szCs w:val="16"/>
              </w:rPr>
            </w:pPr>
            <w:r w:rsidRPr="00266687">
              <w:rPr>
                <w:color w:val="000000"/>
                <w:sz w:val="16"/>
                <w:szCs w:val="16"/>
              </w:rPr>
              <w:t>5.00</w:t>
            </w:r>
          </w:p>
        </w:tc>
        <w:tc>
          <w:tcPr>
            <w:tcW w:w="1008" w:type="dxa"/>
            <w:vAlign w:val="center"/>
            <w:hideMark/>
          </w:tcPr>
          <w:p w14:paraId="7C96BFCA"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48F692C9" w14:textId="77777777" w:rsidTr="00F555E9">
        <w:trPr>
          <w:trHeight w:val="165"/>
        </w:trPr>
        <w:tc>
          <w:tcPr>
            <w:tcW w:w="360" w:type="dxa"/>
            <w:vAlign w:val="center"/>
            <w:hideMark/>
          </w:tcPr>
          <w:p w14:paraId="05588A28" w14:textId="77777777" w:rsidR="00E42721" w:rsidRPr="0063304A" w:rsidRDefault="00E42721" w:rsidP="00F555E9">
            <w:pPr>
              <w:snapToGrid w:val="0"/>
              <w:rPr>
                <w:sz w:val="16"/>
                <w:szCs w:val="16"/>
              </w:rPr>
            </w:pPr>
            <w:r w:rsidRPr="0063304A">
              <w:rPr>
                <w:color w:val="000000"/>
                <w:sz w:val="16"/>
                <w:szCs w:val="16"/>
              </w:rPr>
              <w:t>1215</w:t>
            </w:r>
          </w:p>
        </w:tc>
        <w:tc>
          <w:tcPr>
            <w:tcW w:w="864" w:type="dxa"/>
            <w:vAlign w:val="center"/>
            <w:hideMark/>
          </w:tcPr>
          <w:p w14:paraId="30B8CBF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C76903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B883A25"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
          <w:p w14:paraId="242B69F2"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308C2DD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CC7BBDF"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57F0BE9"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5F8E8CC"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4907BD50" w14:textId="77777777" w:rsidR="00E42721" w:rsidRPr="009B3DCC" w:rsidRDefault="00E42721" w:rsidP="00F555E9">
            <w:pPr>
              <w:snapToGrid w:val="0"/>
              <w:jc w:val="center"/>
              <w:rPr>
                <w:sz w:val="16"/>
                <w:szCs w:val="16"/>
              </w:rPr>
            </w:pPr>
            <w:r w:rsidRPr="00266687">
              <w:rPr>
                <w:color w:val="000000"/>
                <w:sz w:val="16"/>
                <w:szCs w:val="16"/>
              </w:rPr>
              <w:t>5.20</w:t>
            </w:r>
          </w:p>
        </w:tc>
      </w:tr>
      <w:tr w:rsidR="00E42721" w:rsidRPr="009B3DCC" w14:paraId="62209680" w14:textId="77777777" w:rsidTr="00F555E9">
        <w:trPr>
          <w:trHeight w:val="165"/>
        </w:trPr>
        <w:tc>
          <w:tcPr>
            <w:tcW w:w="360" w:type="dxa"/>
            <w:vAlign w:val="center"/>
            <w:hideMark/>
          </w:tcPr>
          <w:p w14:paraId="3669F200" w14:textId="77777777" w:rsidR="00E42721" w:rsidRPr="0063304A" w:rsidRDefault="00E42721" w:rsidP="00F555E9">
            <w:pPr>
              <w:snapToGrid w:val="0"/>
              <w:rPr>
                <w:sz w:val="16"/>
                <w:szCs w:val="16"/>
              </w:rPr>
            </w:pPr>
            <w:r w:rsidRPr="0063304A">
              <w:rPr>
                <w:color w:val="000000"/>
                <w:sz w:val="16"/>
                <w:szCs w:val="16"/>
              </w:rPr>
              <w:t>1216</w:t>
            </w:r>
          </w:p>
        </w:tc>
        <w:tc>
          <w:tcPr>
            <w:tcW w:w="864" w:type="dxa"/>
            <w:vAlign w:val="center"/>
            <w:hideMark/>
          </w:tcPr>
          <w:p w14:paraId="1975C0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56E263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DBCAC45"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
          <w:p w14:paraId="4A29DE48"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43415CE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D94ECB8"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54A258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88ED8AD" w14:textId="77777777" w:rsidR="00E42721" w:rsidRPr="009B3DCC" w:rsidRDefault="00E42721" w:rsidP="00F555E9">
            <w:pPr>
              <w:snapToGrid w:val="0"/>
              <w:jc w:val="center"/>
              <w:rPr>
                <w:sz w:val="16"/>
                <w:szCs w:val="16"/>
              </w:rPr>
            </w:pPr>
            <w:r w:rsidRPr="00266687">
              <w:rPr>
                <w:color w:val="000000"/>
                <w:sz w:val="16"/>
                <w:szCs w:val="16"/>
              </w:rPr>
              <w:t>6.40</w:t>
            </w:r>
          </w:p>
        </w:tc>
        <w:tc>
          <w:tcPr>
            <w:tcW w:w="1008" w:type="dxa"/>
            <w:vAlign w:val="center"/>
            <w:hideMark/>
          </w:tcPr>
          <w:p w14:paraId="7B1B51DD"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7C5C9711" w14:textId="77777777" w:rsidTr="00F555E9">
        <w:trPr>
          <w:trHeight w:val="165"/>
        </w:trPr>
        <w:tc>
          <w:tcPr>
            <w:tcW w:w="360" w:type="dxa"/>
            <w:vAlign w:val="center"/>
            <w:hideMark/>
          </w:tcPr>
          <w:p w14:paraId="173A9939" w14:textId="77777777" w:rsidR="00E42721" w:rsidRPr="0063304A" w:rsidRDefault="00E42721" w:rsidP="00F555E9">
            <w:pPr>
              <w:snapToGrid w:val="0"/>
              <w:rPr>
                <w:sz w:val="16"/>
                <w:szCs w:val="16"/>
              </w:rPr>
            </w:pPr>
            <w:r w:rsidRPr="0063304A">
              <w:rPr>
                <w:color w:val="000000"/>
                <w:sz w:val="16"/>
                <w:szCs w:val="16"/>
              </w:rPr>
              <w:t>1217</w:t>
            </w:r>
          </w:p>
        </w:tc>
        <w:tc>
          <w:tcPr>
            <w:tcW w:w="864" w:type="dxa"/>
            <w:vAlign w:val="center"/>
            <w:hideMark/>
          </w:tcPr>
          <w:p w14:paraId="3E14E8B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32F7EA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019C666"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
          <w:p w14:paraId="47DCFDB6"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03FE13F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550FDA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F20442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3E3DE32" w14:textId="77777777" w:rsidR="00E42721" w:rsidRPr="009B3DCC" w:rsidRDefault="00E42721" w:rsidP="00F555E9">
            <w:pPr>
              <w:snapToGrid w:val="0"/>
              <w:jc w:val="center"/>
              <w:rPr>
                <w:sz w:val="16"/>
                <w:szCs w:val="16"/>
              </w:rPr>
            </w:pPr>
            <w:r w:rsidRPr="00266687">
              <w:rPr>
                <w:color w:val="000000"/>
                <w:sz w:val="16"/>
                <w:szCs w:val="16"/>
              </w:rPr>
              <w:t>8.20</w:t>
            </w:r>
          </w:p>
        </w:tc>
        <w:tc>
          <w:tcPr>
            <w:tcW w:w="1008" w:type="dxa"/>
            <w:vAlign w:val="center"/>
            <w:hideMark/>
          </w:tcPr>
          <w:p w14:paraId="77CFDCF5"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298FF940" w14:textId="77777777" w:rsidTr="00F555E9">
        <w:trPr>
          <w:trHeight w:val="165"/>
        </w:trPr>
        <w:tc>
          <w:tcPr>
            <w:tcW w:w="360" w:type="dxa"/>
            <w:vAlign w:val="center"/>
            <w:hideMark/>
          </w:tcPr>
          <w:p w14:paraId="071C4EF5" w14:textId="77777777" w:rsidR="00E42721" w:rsidRPr="0063304A" w:rsidRDefault="00E42721" w:rsidP="00F555E9">
            <w:pPr>
              <w:snapToGrid w:val="0"/>
              <w:rPr>
                <w:sz w:val="16"/>
                <w:szCs w:val="16"/>
              </w:rPr>
            </w:pPr>
            <w:r w:rsidRPr="0063304A">
              <w:rPr>
                <w:color w:val="000000"/>
                <w:sz w:val="16"/>
                <w:szCs w:val="16"/>
              </w:rPr>
              <w:t>1218</w:t>
            </w:r>
          </w:p>
        </w:tc>
        <w:tc>
          <w:tcPr>
            <w:tcW w:w="864" w:type="dxa"/>
            <w:vAlign w:val="center"/>
            <w:hideMark/>
          </w:tcPr>
          <w:p w14:paraId="640DB02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C2B5C8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68A5049"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
          <w:p w14:paraId="2336C9E0"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07EB698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D3CEB2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551672CA"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93E82A0" w14:textId="77777777" w:rsidR="00E42721" w:rsidRPr="009B3DCC" w:rsidRDefault="00E42721" w:rsidP="00F555E9">
            <w:pPr>
              <w:snapToGrid w:val="0"/>
              <w:jc w:val="center"/>
              <w:rPr>
                <w:sz w:val="16"/>
                <w:szCs w:val="16"/>
              </w:rPr>
            </w:pPr>
            <w:r w:rsidRPr="00266687">
              <w:rPr>
                <w:color w:val="000000"/>
                <w:sz w:val="16"/>
                <w:szCs w:val="16"/>
              </w:rPr>
              <w:t>10.00</w:t>
            </w:r>
          </w:p>
        </w:tc>
        <w:tc>
          <w:tcPr>
            <w:tcW w:w="1008" w:type="dxa"/>
            <w:vAlign w:val="center"/>
            <w:hideMark/>
          </w:tcPr>
          <w:p w14:paraId="4E262CC2"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110BFD9C" w14:textId="77777777" w:rsidTr="00F555E9">
        <w:trPr>
          <w:trHeight w:val="165"/>
        </w:trPr>
        <w:tc>
          <w:tcPr>
            <w:tcW w:w="360" w:type="dxa"/>
            <w:vAlign w:val="center"/>
            <w:hideMark/>
          </w:tcPr>
          <w:p w14:paraId="1359DFDF" w14:textId="77777777" w:rsidR="00E42721" w:rsidRPr="0063304A" w:rsidRDefault="00E42721" w:rsidP="00F555E9">
            <w:pPr>
              <w:snapToGrid w:val="0"/>
              <w:rPr>
                <w:sz w:val="16"/>
                <w:szCs w:val="16"/>
              </w:rPr>
            </w:pPr>
            <w:r w:rsidRPr="0063304A">
              <w:rPr>
                <w:color w:val="000000"/>
                <w:sz w:val="16"/>
                <w:szCs w:val="16"/>
              </w:rPr>
              <w:t>1219</w:t>
            </w:r>
          </w:p>
        </w:tc>
        <w:tc>
          <w:tcPr>
            <w:tcW w:w="864" w:type="dxa"/>
            <w:vAlign w:val="center"/>
            <w:hideMark/>
          </w:tcPr>
          <w:p w14:paraId="79EE3CC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39DDB0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9E7B15F"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
          <w:p w14:paraId="688C5496"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6A95FED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5E841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FFDC46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564E57B" w14:textId="77777777" w:rsidR="00E42721" w:rsidRPr="009B3DCC" w:rsidRDefault="00E42721" w:rsidP="00F555E9">
            <w:pPr>
              <w:snapToGrid w:val="0"/>
              <w:jc w:val="center"/>
              <w:rPr>
                <w:sz w:val="16"/>
                <w:szCs w:val="16"/>
              </w:rPr>
            </w:pPr>
            <w:r w:rsidRPr="00266687">
              <w:rPr>
                <w:color w:val="000000"/>
                <w:sz w:val="16"/>
                <w:szCs w:val="16"/>
              </w:rPr>
              <w:t>11.10</w:t>
            </w:r>
          </w:p>
        </w:tc>
        <w:tc>
          <w:tcPr>
            <w:tcW w:w="1008" w:type="dxa"/>
            <w:vAlign w:val="center"/>
            <w:hideMark/>
          </w:tcPr>
          <w:p w14:paraId="6AC48AC1"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6FB4424E" w14:textId="77777777" w:rsidTr="00F555E9">
        <w:trPr>
          <w:trHeight w:val="165"/>
        </w:trPr>
        <w:tc>
          <w:tcPr>
            <w:tcW w:w="360" w:type="dxa"/>
            <w:vAlign w:val="center"/>
            <w:hideMark/>
          </w:tcPr>
          <w:p w14:paraId="140D07F1" w14:textId="77777777" w:rsidR="00E42721" w:rsidRPr="0063304A" w:rsidRDefault="00E42721" w:rsidP="00F555E9">
            <w:pPr>
              <w:snapToGrid w:val="0"/>
              <w:rPr>
                <w:sz w:val="16"/>
                <w:szCs w:val="16"/>
              </w:rPr>
            </w:pPr>
            <w:r w:rsidRPr="0063304A">
              <w:rPr>
                <w:color w:val="000000"/>
                <w:sz w:val="16"/>
                <w:szCs w:val="16"/>
              </w:rPr>
              <w:t>1220</w:t>
            </w:r>
          </w:p>
        </w:tc>
        <w:tc>
          <w:tcPr>
            <w:tcW w:w="864" w:type="dxa"/>
            <w:vAlign w:val="center"/>
            <w:hideMark/>
          </w:tcPr>
          <w:p w14:paraId="52F659D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FE1EDF7"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972FA8B"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
          <w:p w14:paraId="3B0269DB"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66A3DBB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730B73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2F0F07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0454C36" w14:textId="77777777" w:rsidR="00E42721" w:rsidRPr="009B3DCC" w:rsidRDefault="00E42721" w:rsidP="00F555E9">
            <w:pPr>
              <w:snapToGrid w:val="0"/>
              <w:jc w:val="center"/>
              <w:rPr>
                <w:sz w:val="16"/>
                <w:szCs w:val="16"/>
              </w:rPr>
            </w:pPr>
            <w:r w:rsidRPr="00266687">
              <w:rPr>
                <w:color w:val="000000"/>
                <w:sz w:val="16"/>
                <w:szCs w:val="16"/>
              </w:rPr>
              <w:t>11.90</w:t>
            </w:r>
          </w:p>
        </w:tc>
        <w:tc>
          <w:tcPr>
            <w:tcW w:w="1008" w:type="dxa"/>
            <w:vAlign w:val="center"/>
            <w:hideMark/>
          </w:tcPr>
          <w:p w14:paraId="0D8984B1"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5CEF34D7" w14:textId="77777777" w:rsidTr="00F555E9">
        <w:trPr>
          <w:trHeight w:val="165"/>
        </w:trPr>
        <w:tc>
          <w:tcPr>
            <w:tcW w:w="360" w:type="dxa"/>
            <w:vAlign w:val="center"/>
            <w:hideMark/>
          </w:tcPr>
          <w:p w14:paraId="71609987" w14:textId="77777777" w:rsidR="00E42721" w:rsidRPr="0063304A" w:rsidRDefault="00E42721" w:rsidP="00F555E9">
            <w:pPr>
              <w:snapToGrid w:val="0"/>
              <w:rPr>
                <w:sz w:val="16"/>
                <w:szCs w:val="16"/>
              </w:rPr>
            </w:pPr>
            <w:r w:rsidRPr="0063304A">
              <w:rPr>
                <w:color w:val="000000"/>
                <w:sz w:val="16"/>
                <w:szCs w:val="16"/>
              </w:rPr>
              <w:t>1221</w:t>
            </w:r>
          </w:p>
        </w:tc>
        <w:tc>
          <w:tcPr>
            <w:tcW w:w="864" w:type="dxa"/>
            <w:vAlign w:val="center"/>
            <w:hideMark/>
          </w:tcPr>
          <w:p w14:paraId="21EEBF2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F28701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D622224"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
          <w:p w14:paraId="28C4807E"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15822B3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DC04408"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13FEAE1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C697143" w14:textId="77777777" w:rsidR="00E42721" w:rsidRPr="009B3DCC" w:rsidRDefault="00E42721" w:rsidP="00F555E9">
            <w:pPr>
              <w:snapToGrid w:val="0"/>
              <w:jc w:val="center"/>
              <w:rPr>
                <w:sz w:val="16"/>
                <w:szCs w:val="16"/>
              </w:rPr>
            </w:pPr>
            <w:r w:rsidRPr="00266687">
              <w:rPr>
                <w:color w:val="000000"/>
                <w:sz w:val="16"/>
                <w:szCs w:val="16"/>
              </w:rPr>
              <w:t>10.60</w:t>
            </w:r>
          </w:p>
        </w:tc>
        <w:tc>
          <w:tcPr>
            <w:tcW w:w="1008" w:type="dxa"/>
            <w:vAlign w:val="center"/>
            <w:hideMark/>
          </w:tcPr>
          <w:p w14:paraId="642AE710"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35F25A3" w14:textId="77777777" w:rsidTr="00F555E9">
        <w:trPr>
          <w:trHeight w:val="165"/>
        </w:trPr>
        <w:tc>
          <w:tcPr>
            <w:tcW w:w="360" w:type="dxa"/>
            <w:vAlign w:val="center"/>
            <w:hideMark/>
          </w:tcPr>
          <w:p w14:paraId="5FCB08C0" w14:textId="77777777" w:rsidR="00E42721" w:rsidRPr="0063304A" w:rsidRDefault="00E42721" w:rsidP="00F555E9">
            <w:pPr>
              <w:snapToGrid w:val="0"/>
              <w:rPr>
                <w:sz w:val="16"/>
                <w:szCs w:val="16"/>
              </w:rPr>
            </w:pPr>
            <w:r w:rsidRPr="0063304A">
              <w:rPr>
                <w:color w:val="000000"/>
                <w:sz w:val="16"/>
                <w:szCs w:val="16"/>
              </w:rPr>
              <w:t>1222</w:t>
            </w:r>
          </w:p>
        </w:tc>
        <w:tc>
          <w:tcPr>
            <w:tcW w:w="864" w:type="dxa"/>
            <w:vAlign w:val="center"/>
            <w:hideMark/>
          </w:tcPr>
          <w:p w14:paraId="0B1B962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C5B247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F91BC39"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
          <w:p w14:paraId="64EEA0E2"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319EF79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A8C13A6"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2ADA93F5"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E6AF0E1" w14:textId="77777777" w:rsidR="00E42721" w:rsidRPr="009B3DCC" w:rsidRDefault="00E42721" w:rsidP="00F555E9">
            <w:pPr>
              <w:snapToGrid w:val="0"/>
              <w:jc w:val="center"/>
              <w:rPr>
                <w:sz w:val="16"/>
                <w:szCs w:val="16"/>
              </w:rPr>
            </w:pPr>
            <w:r w:rsidRPr="00266687">
              <w:rPr>
                <w:color w:val="000000"/>
                <w:sz w:val="16"/>
                <w:szCs w:val="16"/>
              </w:rPr>
              <w:t>14.80</w:t>
            </w:r>
          </w:p>
        </w:tc>
        <w:tc>
          <w:tcPr>
            <w:tcW w:w="1008" w:type="dxa"/>
            <w:vAlign w:val="center"/>
            <w:hideMark/>
          </w:tcPr>
          <w:p w14:paraId="07A7972C"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1E3585EB" w14:textId="77777777" w:rsidTr="00F555E9">
        <w:trPr>
          <w:trHeight w:val="165"/>
        </w:trPr>
        <w:tc>
          <w:tcPr>
            <w:tcW w:w="360" w:type="dxa"/>
            <w:vAlign w:val="center"/>
            <w:hideMark/>
          </w:tcPr>
          <w:p w14:paraId="3433AFF6" w14:textId="77777777" w:rsidR="00E42721" w:rsidRPr="0063304A" w:rsidRDefault="00E42721" w:rsidP="00F555E9">
            <w:pPr>
              <w:snapToGrid w:val="0"/>
              <w:rPr>
                <w:sz w:val="16"/>
                <w:szCs w:val="16"/>
              </w:rPr>
            </w:pPr>
            <w:r w:rsidRPr="0063304A">
              <w:rPr>
                <w:color w:val="000000"/>
                <w:sz w:val="16"/>
                <w:szCs w:val="16"/>
              </w:rPr>
              <w:t>1223</w:t>
            </w:r>
          </w:p>
        </w:tc>
        <w:tc>
          <w:tcPr>
            <w:tcW w:w="864" w:type="dxa"/>
            <w:vAlign w:val="center"/>
            <w:hideMark/>
          </w:tcPr>
          <w:p w14:paraId="3DF250B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40FB9A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A52EDFA"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
          <w:p w14:paraId="1A805847"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48C7681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4F050EF"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325DA4D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D8A6310" w14:textId="77777777" w:rsidR="00E42721" w:rsidRPr="009B3DCC" w:rsidRDefault="00E42721" w:rsidP="00F555E9">
            <w:pPr>
              <w:snapToGrid w:val="0"/>
              <w:jc w:val="center"/>
              <w:rPr>
                <w:sz w:val="16"/>
                <w:szCs w:val="16"/>
              </w:rPr>
            </w:pPr>
            <w:r w:rsidRPr="00266687">
              <w:rPr>
                <w:color w:val="000000"/>
                <w:sz w:val="16"/>
                <w:szCs w:val="16"/>
              </w:rPr>
              <w:t>14.90</w:t>
            </w:r>
          </w:p>
        </w:tc>
        <w:tc>
          <w:tcPr>
            <w:tcW w:w="1008" w:type="dxa"/>
            <w:vAlign w:val="center"/>
            <w:hideMark/>
          </w:tcPr>
          <w:p w14:paraId="5107402B"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287B334C" w14:textId="77777777" w:rsidTr="00F555E9">
        <w:trPr>
          <w:trHeight w:val="165"/>
        </w:trPr>
        <w:tc>
          <w:tcPr>
            <w:tcW w:w="360" w:type="dxa"/>
            <w:vAlign w:val="center"/>
            <w:hideMark/>
          </w:tcPr>
          <w:p w14:paraId="065F491D" w14:textId="77777777" w:rsidR="00E42721" w:rsidRPr="0063304A" w:rsidRDefault="00E42721" w:rsidP="00F555E9">
            <w:pPr>
              <w:snapToGrid w:val="0"/>
              <w:rPr>
                <w:sz w:val="16"/>
                <w:szCs w:val="16"/>
              </w:rPr>
            </w:pPr>
            <w:r w:rsidRPr="0063304A">
              <w:rPr>
                <w:color w:val="000000"/>
                <w:sz w:val="16"/>
                <w:szCs w:val="16"/>
              </w:rPr>
              <w:t>1224</w:t>
            </w:r>
          </w:p>
        </w:tc>
        <w:tc>
          <w:tcPr>
            <w:tcW w:w="864" w:type="dxa"/>
            <w:vAlign w:val="center"/>
            <w:hideMark/>
          </w:tcPr>
          <w:p w14:paraId="10848E9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85FF5E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46962BB"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
          <w:p w14:paraId="79FD622B"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08ABFB5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8D60BDA"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56917C7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660CC01" w14:textId="77777777" w:rsidR="00E42721" w:rsidRPr="009B3DCC" w:rsidRDefault="00E42721" w:rsidP="00F555E9">
            <w:pPr>
              <w:snapToGrid w:val="0"/>
              <w:jc w:val="center"/>
              <w:rPr>
                <w:sz w:val="16"/>
                <w:szCs w:val="16"/>
              </w:rPr>
            </w:pPr>
            <w:r w:rsidRPr="00266687">
              <w:rPr>
                <w:color w:val="000000"/>
                <w:sz w:val="16"/>
                <w:szCs w:val="16"/>
              </w:rPr>
              <w:t>16.80</w:t>
            </w:r>
          </w:p>
        </w:tc>
        <w:tc>
          <w:tcPr>
            <w:tcW w:w="1008" w:type="dxa"/>
            <w:vAlign w:val="center"/>
            <w:hideMark/>
          </w:tcPr>
          <w:p w14:paraId="6A7F15FB"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6DC9BD71" w14:textId="77777777" w:rsidTr="00F555E9">
        <w:trPr>
          <w:trHeight w:val="165"/>
        </w:trPr>
        <w:tc>
          <w:tcPr>
            <w:tcW w:w="360" w:type="dxa"/>
            <w:vAlign w:val="center"/>
            <w:hideMark/>
          </w:tcPr>
          <w:p w14:paraId="196BC0C8" w14:textId="77777777" w:rsidR="00E42721" w:rsidRPr="0063304A" w:rsidRDefault="00E42721" w:rsidP="00F555E9">
            <w:pPr>
              <w:snapToGrid w:val="0"/>
              <w:rPr>
                <w:sz w:val="16"/>
                <w:szCs w:val="16"/>
              </w:rPr>
            </w:pPr>
            <w:r w:rsidRPr="0063304A">
              <w:rPr>
                <w:color w:val="000000"/>
                <w:sz w:val="16"/>
                <w:szCs w:val="16"/>
              </w:rPr>
              <w:t>1225</w:t>
            </w:r>
          </w:p>
        </w:tc>
        <w:tc>
          <w:tcPr>
            <w:tcW w:w="864" w:type="dxa"/>
            <w:vAlign w:val="center"/>
            <w:hideMark/>
          </w:tcPr>
          <w:p w14:paraId="55CF67C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0CD6D87"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3EF8FE9"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
          <w:p w14:paraId="0870BC82"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67FC790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BBCDFE8"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77E6AE9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7C55CA7" w14:textId="77777777" w:rsidR="00E42721" w:rsidRPr="009B3DCC" w:rsidRDefault="00E42721" w:rsidP="00F555E9">
            <w:pPr>
              <w:snapToGrid w:val="0"/>
              <w:jc w:val="center"/>
              <w:rPr>
                <w:sz w:val="16"/>
                <w:szCs w:val="16"/>
              </w:rPr>
            </w:pPr>
            <w:r w:rsidRPr="00266687">
              <w:rPr>
                <w:color w:val="000000"/>
                <w:sz w:val="16"/>
                <w:szCs w:val="16"/>
              </w:rPr>
              <w:t>12.60</w:t>
            </w:r>
          </w:p>
        </w:tc>
        <w:tc>
          <w:tcPr>
            <w:tcW w:w="1008" w:type="dxa"/>
            <w:vAlign w:val="center"/>
            <w:hideMark/>
          </w:tcPr>
          <w:p w14:paraId="198065B0"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08605C71" w14:textId="77777777" w:rsidTr="00F555E9">
        <w:trPr>
          <w:trHeight w:val="165"/>
        </w:trPr>
        <w:tc>
          <w:tcPr>
            <w:tcW w:w="360" w:type="dxa"/>
            <w:vAlign w:val="center"/>
            <w:hideMark/>
          </w:tcPr>
          <w:p w14:paraId="6F759434" w14:textId="77777777" w:rsidR="00E42721" w:rsidRPr="0063304A" w:rsidRDefault="00E42721" w:rsidP="00F555E9">
            <w:pPr>
              <w:snapToGrid w:val="0"/>
              <w:rPr>
                <w:sz w:val="16"/>
                <w:szCs w:val="16"/>
              </w:rPr>
            </w:pPr>
            <w:r w:rsidRPr="0063304A">
              <w:rPr>
                <w:color w:val="000000"/>
                <w:sz w:val="16"/>
                <w:szCs w:val="16"/>
              </w:rPr>
              <w:t>1226</w:t>
            </w:r>
          </w:p>
        </w:tc>
        <w:tc>
          <w:tcPr>
            <w:tcW w:w="864" w:type="dxa"/>
            <w:vAlign w:val="center"/>
            <w:hideMark/>
          </w:tcPr>
          <w:p w14:paraId="0CC38E5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5389EC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82F5BAF"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
          <w:p w14:paraId="3BDD0EEF"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2A92AFC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86F4887"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403E42F4"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F9B514D" w14:textId="77777777" w:rsidR="00E42721" w:rsidRPr="009B3DCC" w:rsidRDefault="00E42721" w:rsidP="00F555E9">
            <w:pPr>
              <w:snapToGrid w:val="0"/>
              <w:jc w:val="center"/>
              <w:rPr>
                <w:sz w:val="16"/>
                <w:szCs w:val="16"/>
              </w:rPr>
            </w:pPr>
            <w:r w:rsidRPr="00266687">
              <w:rPr>
                <w:color w:val="000000"/>
                <w:sz w:val="16"/>
                <w:szCs w:val="16"/>
              </w:rPr>
              <w:t>13.30</w:t>
            </w:r>
          </w:p>
        </w:tc>
        <w:tc>
          <w:tcPr>
            <w:tcW w:w="1008" w:type="dxa"/>
            <w:vAlign w:val="center"/>
            <w:hideMark/>
          </w:tcPr>
          <w:p w14:paraId="748AB576"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0BAFDBD6" w14:textId="77777777" w:rsidTr="00F555E9">
        <w:trPr>
          <w:trHeight w:val="165"/>
        </w:trPr>
        <w:tc>
          <w:tcPr>
            <w:tcW w:w="360" w:type="dxa"/>
            <w:vAlign w:val="center"/>
            <w:hideMark/>
          </w:tcPr>
          <w:p w14:paraId="73C7162B" w14:textId="77777777" w:rsidR="00E42721" w:rsidRPr="0063304A" w:rsidRDefault="00E42721" w:rsidP="00F555E9">
            <w:pPr>
              <w:snapToGrid w:val="0"/>
              <w:rPr>
                <w:sz w:val="16"/>
                <w:szCs w:val="16"/>
              </w:rPr>
            </w:pPr>
            <w:r w:rsidRPr="0063304A">
              <w:rPr>
                <w:color w:val="000000"/>
                <w:sz w:val="16"/>
                <w:szCs w:val="16"/>
              </w:rPr>
              <w:t>1227</w:t>
            </w:r>
          </w:p>
        </w:tc>
        <w:tc>
          <w:tcPr>
            <w:tcW w:w="864" w:type="dxa"/>
            <w:vAlign w:val="center"/>
            <w:hideMark/>
          </w:tcPr>
          <w:p w14:paraId="37AA558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C9FD0B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A16F0EB"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
          <w:p w14:paraId="1D254B8D"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3AD0347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078B32F"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117EEDA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D6F5EB4" w14:textId="77777777" w:rsidR="00E42721" w:rsidRPr="009B3DCC" w:rsidRDefault="00E42721" w:rsidP="00F555E9">
            <w:pPr>
              <w:snapToGrid w:val="0"/>
              <w:jc w:val="center"/>
              <w:rPr>
                <w:sz w:val="16"/>
                <w:szCs w:val="16"/>
              </w:rPr>
            </w:pPr>
            <w:r w:rsidRPr="00266687">
              <w:rPr>
                <w:color w:val="000000"/>
                <w:sz w:val="16"/>
                <w:szCs w:val="16"/>
              </w:rPr>
              <w:t>16.10</w:t>
            </w:r>
          </w:p>
        </w:tc>
        <w:tc>
          <w:tcPr>
            <w:tcW w:w="1008" w:type="dxa"/>
            <w:vAlign w:val="center"/>
            <w:hideMark/>
          </w:tcPr>
          <w:p w14:paraId="44910D16"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33E8B72F" w14:textId="77777777" w:rsidTr="00F555E9">
        <w:trPr>
          <w:trHeight w:val="165"/>
        </w:trPr>
        <w:tc>
          <w:tcPr>
            <w:tcW w:w="360" w:type="dxa"/>
            <w:vAlign w:val="center"/>
            <w:hideMark/>
          </w:tcPr>
          <w:p w14:paraId="74916839" w14:textId="77777777" w:rsidR="00E42721" w:rsidRPr="0063304A" w:rsidRDefault="00E42721" w:rsidP="00F555E9">
            <w:pPr>
              <w:snapToGrid w:val="0"/>
              <w:rPr>
                <w:sz w:val="16"/>
                <w:szCs w:val="16"/>
              </w:rPr>
            </w:pPr>
            <w:r w:rsidRPr="0063304A">
              <w:rPr>
                <w:color w:val="000000"/>
                <w:sz w:val="16"/>
                <w:szCs w:val="16"/>
              </w:rPr>
              <w:t>1228</w:t>
            </w:r>
          </w:p>
        </w:tc>
        <w:tc>
          <w:tcPr>
            <w:tcW w:w="864" w:type="dxa"/>
            <w:vAlign w:val="center"/>
            <w:hideMark/>
          </w:tcPr>
          <w:p w14:paraId="0958377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85575B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19226B5"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
          <w:p w14:paraId="7EE3A1D3"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7DC4251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8CF0279"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689EBB3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C801B79" w14:textId="77777777" w:rsidR="00E42721" w:rsidRPr="009B3DCC" w:rsidRDefault="00E42721" w:rsidP="00F555E9">
            <w:pPr>
              <w:snapToGrid w:val="0"/>
              <w:jc w:val="center"/>
              <w:rPr>
                <w:sz w:val="16"/>
                <w:szCs w:val="16"/>
              </w:rPr>
            </w:pPr>
            <w:r w:rsidRPr="00266687">
              <w:rPr>
                <w:color w:val="000000"/>
                <w:sz w:val="16"/>
                <w:szCs w:val="16"/>
              </w:rPr>
              <w:t>17.70</w:t>
            </w:r>
          </w:p>
        </w:tc>
        <w:tc>
          <w:tcPr>
            <w:tcW w:w="1008" w:type="dxa"/>
            <w:vAlign w:val="center"/>
            <w:hideMark/>
          </w:tcPr>
          <w:p w14:paraId="49AAAE2C"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59170B6F" w14:textId="77777777" w:rsidTr="00F555E9">
        <w:trPr>
          <w:trHeight w:val="180"/>
        </w:trPr>
        <w:tc>
          <w:tcPr>
            <w:tcW w:w="360" w:type="dxa"/>
            <w:vAlign w:val="center"/>
            <w:hideMark/>
          </w:tcPr>
          <w:p w14:paraId="01C860D1" w14:textId="77777777" w:rsidR="00E42721" w:rsidRPr="0063304A" w:rsidRDefault="00E42721" w:rsidP="00F555E9">
            <w:pPr>
              <w:snapToGrid w:val="0"/>
              <w:rPr>
                <w:sz w:val="16"/>
                <w:szCs w:val="16"/>
              </w:rPr>
            </w:pPr>
            <w:r w:rsidRPr="0063304A">
              <w:rPr>
                <w:color w:val="000000"/>
                <w:sz w:val="16"/>
                <w:szCs w:val="16"/>
              </w:rPr>
              <w:t>1229</w:t>
            </w:r>
          </w:p>
        </w:tc>
        <w:tc>
          <w:tcPr>
            <w:tcW w:w="864" w:type="dxa"/>
            <w:vAlign w:val="center"/>
            <w:hideMark/>
          </w:tcPr>
          <w:p w14:paraId="7F36E42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7DA944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777C49C"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68BE5389"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689797D1"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AA8201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EE3F32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9F45FCF"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F0C61F7"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13378E00" w14:textId="77777777" w:rsidTr="00F555E9">
        <w:trPr>
          <w:trHeight w:val="165"/>
        </w:trPr>
        <w:tc>
          <w:tcPr>
            <w:tcW w:w="360" w:type="dxa"/>
            <w:vAlign w:val="center"/>
            <w:hideMark/>
          </w:tcPr>
          <w:p w14:paraId="641E7ED5" w14:textId="77777777" w:rsidR="00E42721" w:rsidRPr="0063304A" w:rsidRDefault="00E42721" w:rsidP="00F555E9">
            <w:pPr>
              <w:snapToGrid w:val="0"/>
              <w:rPr>
                <w:sz w:val="16"/>
                <w:szCs w:val="16"/>
              </w:rPr>
            </w:pPr>
            <w:r w:rsidRPr="0063304A">
              <w:rPr>
                <w:color w:val="000000"/>
                <w:sz w:val="16"/>
                <w:szCs w:val="16"/>
              </w:rPr>
              <w:t>1230</w:t>
            </w:r>
          </w:p>
        </w:tc>
        <w:tc>
          <w:tcPr>
            <w:tcW w:w="864" w:type="dxa"/>
            <w:vAlign w:val="center"/>
            <w:hideMark/>
          </w:tcPr>
          <w:p w14:paraId="00F4A59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481877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837CD5C"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4FCE0688"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2DDD6D8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2BF403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E0E461C"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4A45D6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09F882A"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525F75F3" w14:textId="77777777" w:rsidTr="00F555E9">
        <w:trPr>
          <w:trHeight w:val="165"/>
        </w:trPr>
        <w:tc>
          <w:tcPr>
            <w:tcW w:w="360" w:type="dxa"/>
            <w:vAlign w:val="center"/>
            <w:hideMark/>
          </w:tcPr>
          <w:p w14:paraId="554F4833" w14:textId="77777777" w:rsidR="00E42721" w:rsidRPr="0063304A" w:rsidRDefault="00E42721" w:rsidP="00F555E9">
            <w:pPr>
              <w:snapToGrid w:val="0"/>
              <w:rPr>
                <w:sz w:val="16"/>
                <w:szCs w:val="16"/>
              </w:rPr>
            </w:pPr>
            <w:r w:rsidRPr="0063304A">
              <w:rPr>
                <w:color w:val="000000"/>
                <w:sz w:val="16"/>
                <w:szCs w:val="16"/>
              </w:rPr>
              <w:t>1231</w:t>
            </w:r>
          </w:p>
        </w:tc>
        <w:tc>
          <w:tcPr>
            <w:tcW w:w="864" w:type="dxa"/>
            <w:vAlign w:val="center"/>
            <w:hideMark/>
          </w:tcPr>
          <w:p w14:paraId="5D91C13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BAD478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19DA78A"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18311407"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2DDA218B"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4459E0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DCC9ADF"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D5E25C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FDD284A"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404D705A" w14:textId="77777777" w:rsidTr="00F555E9">
        <w:trPr>
          <w:trHeight w:val="165"/>
        </w:trPr>
        <w:tc>
          <w:tcPr>
            <w:tcW w:w="360" w:type="dxa"/>
            <w:vAlign w:val="center"/>
            <w:hideMark/>
          </w:tcPr>
          <w:p w14:paraId="333CC7AA" w14:textId="77777777" w:rsidR="00E42721" w:rsidRPr="0063304A" w:rsidRDefault="00E42721" w:rsidP="00F555E9">
            <w:pPr>
              <w:snapToGrid w:val="0"/>
              <w:rPr>
                <w:sz w:val="16"/>
                <w:szCs w:val="16"/>
              </w:rPr>
            </w:pPr>
            <w:r w:rsidRPr="0063304A">
              <w:rPr>
                <w:color w:val="000000"/>
                <w:sz w:val="16"/>
                <w:szCs w:val="16"/>
              </w:rPr>
              <w:t>1232</w:t>
            </w:r>
          </w:p>
        </w:tc>
        <w:tc>
          <w:tcPr>
            <w:tcW w:w="864" w:type="dxa"/>
            <w:vAlign w:val="center"/>
            <w:hideMark/>
          </w:tcPr>
          <w:p w14:paraId="3DC49D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ACE87B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0392C15"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4C5CE8BC"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23595C99"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6422D6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3D5924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358916B"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07CF8C7E"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32C657CC" w14:textId="77777777" w:rsidTr="00F555E9">
        <w:trPr>
          <w:trHeight w:val="165"/>
        </w:trPr>
        <w:tc>
          <w:tcPr>
            <w:tcW w:w="360" w:type="dxa"/>
            <w:vAlign w:val="center"/>
            <w:hideMark/>
          </w:tcPr>
          <w:p w14:paraId="75DBF779" w14:textId="77777777" w:rsidR="00E42721" w:rsidRPr="0063304A" w:rsidRDefault="00E42721" w:rsidP="00F555E9">
            <w:pPr>
              <w:snapToGrid w:val="0"/>
              <w:rPr>
                <w:sz w:val="16"/>
                <w:szCs w:val="16"/>
              </w:rPr>
            </w:pPr>
            <w:r w:rsidRPr="0063304A">
              <w:rPr>
                <w:color w:val="000000"/>
                <w:sz w:val="16"/>
                <w:szCs w:val="16"/>
              </w:rPr>
              <w:t>1233</w:t>
            </w:r>
          </w:p>
        </w:tc>
        <w:tc>
          <w:tcPr>
            <w:tcW w:w="864" w:type="dxa"/>
            <w:vAlign w:val="center"/>
            <w:hideMark/>
          </w:tcPr>
          <w:p w14:paraId="12B1C17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856AF7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0974B64"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
          <w:p w14:paraId="07341446"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73FA65D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821F3F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9987B1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9B6AB3E"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1FD468D4"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05AB293C" w14:textId="77777777" w:rsidTr="00F555E9">
        <w:trPr>
          <w:trHeight w:val="165"/>
        </w:trPr>
        <w:tc>
          <w:tcPr>
            <w:tcW w:w="360" w:type="dxa"/>
            <w:vAlign w:val="center"/>
            <w:hideMark/>
          </w:tcPr>
          <w:p w14:paraId="7E22EB39" w14:textId="77777777" w:rsidR="00E42721" w:rsidRPr="0063304A" w:rsidRDefault="00E42721" w:rsidP="00F555E9">
            <w:pPr>
              <w:snapToGrid w:val="0"/>
              <w:rPr>
                <w:sz w:val="16"/>
                <w:szCs w:val="16"/>
              </w:rPr>
            </w:pPr>
            <w:r w:rsidRPr="0063304A">
              <w:rPr>
                <w:color w:val="000000"/>
                <w:sz w:val="16"/>
                <w:szCs w:val="16"/>
              </w:rPr>
              <w:t>1234</w:t>
            </w:r>
          </w:p>
        </w:tc>
        <w:tc>
          <w:tcPr>
            <w:tcW w:w="864" w:type="dxa"/>
            <w:vAlign w:val="center"/>
            <w:hideMark/>
          </w:tcPr>
          <w:p w14:paraId="1CA6D9C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7FE5D1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474B54"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
          <w:p w14:paraId="3E21798E"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25412497"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4F256CD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9CCCECA"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1260A0D"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5B5C796D"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7FE8BBD7" w14:textId="77777777" w:rsidTr="00F555E9">
        <w:trPr>
          <w:trHeight w:val="165"/>
        </w:trPr>
        <w:tc>
          <w:tcPr>
            <w:tcW w:w="360" w:type="dxa"/>
            <w:vAlign w:val="center"/>
            <w:hideMark/>
          </w:tcPr>
          <w:p w14:paraId="1259A616" w14:textId="77777777" w:rsidR="00E42721" w:rsidRPr="0063304A" w:rsidRDefault="00E42721" w:rsidP="00F555E9">
            <w:pPr>
              <w:snapToGrid w:val="0"/>
              <w:rPr>
                <w:sz w:val="16"/>
                <w:szCs w:val="16"/>
              </w:rPr>
            </w:pPr>
            <w:r w:rsidRPr="0063304A">
              <w:rPr>
                <w:color w:val="000000"/>
                <w:sz w:val="16"/>
                <w:szCs w:val="16"/>
              </w:rPr>
              <w:t>1235</w:t>
            </w:r>
          </w:p>
        </w:tc>
        <w:tc>
          <w:tcPr>
            <w:tcW w:w="864" w:type="dxa"/>
            <w:vAlign w:val="center"/>
            <w:hideMark/>
          </w:tcPr>
          <w:p w14:paraId="144551D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2607EC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AEBF5C1"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
          <w:p w14:paraId="193FAAB5"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3A84A112"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0D23F5A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794A1EC"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C14BDCA" w14:textId="77777777" w:rsidR="00E42721" w:rsidRPr="009B3DCC" w:rsidRDefault="00E42721" w:rsidP="00F555E9">
            <w:pPr>
              <w:snapToGrid w:val="0"/>
              <w:jc w:val="center"/>
              <w:rPr>
                <w:sz w:val="16"/>
                <w:szCs w:val="16"/>
              </w:rPr>
            </w:pPr>
            <w:r w:rsidRPr="00266687">
              <w:rPr>
                <w:color w:val="000000"/>
                <w:sz w:val="16"/>
                <w:szCs w:val="16"/>
              </w:rPr>
              <w:t>3.40</w:t>
            </w:r>
          </w:p>
        </w:tc>
        <w:tc>
          <w:tcPr>
            <w:tcW w:w="1008" w:type="dxa"/>
            <w:vAlign w:val="center"/>
            <w:hideMark/>
          </w:tcPr>
          <w:p w14:paraId="22C1CD2B"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4D1FCF77" w14:textId="77777777" w:rsidTr="00F555E9">
        <w:trPr>
          <w:trHeight w:val="165"/>
        </w:trPr>
        <w:tc>
          <w:tcPr>
            <w:tcW w:w="360" w:type="dxa"/>
            <w:vAlign w:val="center"/>
            <w:hideMark/>
          </w:tcPr>
          <w:p w14:paraId="1E7B236A" w14:textId="77777777" w:rsidR="00E42721" w:rsidRPr="0063304A" w:rsidRDefault="00E42721" w:rsidP="00F555E9">
            <w:pPr>
              <w:snapToGrid w:val="0"/>
              <w:rPr>
                <w:sz w:val="16"/>
                <w:szCs w:val="16"/>
              </w:rPr>
            </w:pPr>
            <w:r w:rsidRPr="0063304A">
              <w:rPr>
                <w:color w:val="000000"/>
                <w:sz w:val="16"/>
                <w:szCs w:val="16"/>
              </w:rPr>
              <w:t>1236</w:t>
            </w:r>
          </w:p>
        </w:tc>
        <w:tc>
          <w:tcPr>
            <w:tcW w:w="864" w:type="dxa"/>
            <w:vAlign w:val="center"/>
            <w:hideMark/>
          </w:tcPr>
          <w:p w14:paraId="750A5A2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9321A7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22DD7A5"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
          <w:p w14:paraId="33B67FF4"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7B57712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49D013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6458F2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59186A9"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1AE7E3EE"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46DC59B0" w14:textId="77777777" w:rsidTr="00F555E9">
        <w:trPr>
          <w:trHeight w:val="165"/>
        </w:trPr>
        <w:tc>
          <w:tcPr>
            <w:tcW w:w="360" w:type="dxa"/>
            <w:vAlign w:val="center"/>
            <w:hideMark/>
          </w:tcPr>
          <w:p w14:paraId="5866F64D" w14:textId="77777777" w:rsidR="00E42721" w:rsidRPr="0063304A" w:rsidRDefault="00E42721" w:rsidP="00F555E9">
            <w:pPr>
              <w:snapToGrid w:val="0"/>
              <w:rPr>
                <w:sz w:val="16"/>
                <w:szCs w:val="16"/>
              </w:rPr>
            </w:pPr>
            <w:r w:rsidRPr="0063304A">
              <w:rPr>
                <w:color w:val="000000"/>
                <w:sz w:val="16"/>
                <w:szCs w:val="16"/>
              </w:rPr>
              <w:t>1237</w:t>
            </w:r>
          </w:p>
        </w:tc>
        <w:tc>
          <w:tcPr>
            <w:tcW w:w="864" w:type="dxa"/>
            <w:vAlign w:val="center"/>
            <w:hideMark/>
          </w:tcPr>
          <w:p w14:paraId="0103BB4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735057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8204CB4"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
          <w:p w14:paraId="2A2B4E86"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5A70448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002E3E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9EEBF4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72D123C"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272162E9"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36FCD71E" w14:textId="77777777" w:rsidTr="00F555E9">
        <w:trPr>
          <w:trHeight w:val="165"/>
        </w:trPr>
        <w:tc>
          <w:tcPr>
            <w:tcW w:w="360" w:type="dxa"/>
            <w:vAlign w:val="center"/>
            <w:hideMark/>
          </w:tcPr>
          <w:p w14:paraId="0E699500" w14:textId="77777777" w:rsidR="00E42721" w:rsidRPr="0063304A" w:rsidRDefault="00E42721" w:rsidP="00F555E9">
            <w:pPr>
              <w:snapToGrid w:val="0"/>
              <w:rPr>
                <w:sz w:val="16"/>
                <w:szCs w:val="16"/>
              </w:rPr>
            </w:pPr>
            <w:r w:rsidRPr="0063304A">
              <w:rPr>
                <w:color w:val="000000"/>
                <w:sz w:val="16"/>
                <w:szCs w:val="16"/>
              </w:rPr>
              <w:t>1238</w:t>
            </w:r>
          </w:p>
        </w:tc>
        <w:tc>
          <w:tcPr>
            <w:tcW w:w="864" w:type="dxa"/>
            <w:vAlign w:val="center"/>
            <w:hideMark/>
          </w:tcPr>
          <w:p w14:paraId="0385CF3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F6BE7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98B7E51"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
          <w:p w14:paraId="6779C3CA"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4558F87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0140F681"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43D5D59"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132F8CC"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0B7F8ACF"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39B1E506" w14:textId="77777777" w:rsidTr="00F555E9">
        <w:trPr>
          <w:trHeight w:val="165"/>
        </w:trPr>
        <w:tc>
          <w:tcPr>
            <w:tcW w:w="360" w:type="dxa"/>
            <w:vAlign w:val="center"/>
            <w:hideMark/>
          </w:tcPr>
          <w:p w14:paraId="1CD566AA" w14:textId="77777777" w:rsidR="00E42721" w:rsidRPr="0063304A" w:rsidRDefault="00E42721" w:rsidP="00F555E9">
            <w:pPr>
              <w:snapToGrid w:val="0"/>
              <w:rPr>
                <w:sz w:val="16"/>
                <w:szCs w:val="16"/>
              </w:rPr>
            </w:pPr>
            <w:r w:rsidRPr="0063304A">
              <w:rPr>
                <w:color w:val="000000"/>
                <w:sz w:val="16"/>
                <w:szCs w:val="16"/>
              </w:rPr>
              <w:t>1239</w:t>
            </w:r>
          </w:p>
        </w:tc>
        <w:tc>
          <w:tcPr>
            <w:tcW w:w="864" w:type="dxa"/>
            <w:vAlign w:val="center"/>
            <w:hideMark/>
          </w:tcPr>
          <w:p w14:paraId="41D051F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FE4374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29AFDB"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
          <w:p w14:paraId="574C3136"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2108B77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6740C3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D04FFE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3DA3908"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35CAA1E7"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1CA0D77D" w14:textId="77777777" w:rsidTr="00F555E9">
        <w:trPr>
          <w:trHeight w:val="165"/>
        </w:trPr>
        <w:tc>
          <w:tcPr>
            <w:tcW w:w="360" w:type="dxa"/>
            <w:vAlign w:val="center"/>
            <w:hideMark/>
          </w:tcPr>
          <w:p w14:paraId="78ABE34E" w14:textId="77777777" w:rsidR="00E42721" w:rsidRPr="0063304A" w:rsidRDefault="00E42721" w:rsidP="00F555E9">
            <w:pPr>
              <w:snapToGrid w:val="0"/>
              <w:rPr>
                <w:sz w:val="16"/>
                <w:szCs w:val="16"/>
              </w:rPr>
            </w:pPr>
            <w:r w:rsidRPr="0063304A">
              <w:rPr>
                <w:color w:val="000000"/>
                <w:sz w:val="16"/>
                <w:szCs w:val="16"/>
              </w:rPr>
              <w:t>1240</w:t>
            </w:r>
          </w:p>
        </w:tc>
        <w:tc>
          <w:tcPr>
            <w:tcW w:w="864" w:type="dxa"/>
            <w:vAlign w:val="center"/>
            <w:hideMark/>
          </w:tcPr>
          <w:p w14:paraId="753C16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D2AC8E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69638A"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
          <w:p w14:paraId="1F1C6C04"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2068A8D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A226D0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5BDFB2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4594EA1" w14:textId="77777777" w:rsidR="00E42721" w:rsidRPr="009B3DCC" w:rsidRDefault="00E42721" w:rsidP="00F555E9">
            <w:pPr>
              <w:snapToGrid w:val="0"/>
              <w:jc w:val="center"/>
              <w:rPr>
                <w:sz w:val="16"/>
                <w:szCs w:val="16"/>
              </w:rPr>
            </w:pPr>
            <w:r w:rsidRPr="00266687">
              <w:rPr>
                <w:color w:val="000000"/>
                <w:sz w:val="16"/>
                <w:szCs w:val="16"/>
              </w:rPr>
              <w:t>5.20</w:t>
            </w:r>
          </w:p>
        </w:tc>
        <w:tc>
          <w:tcPr>
            <w:tcW w:w="1008" w:type="dxa"/>
            <w:vAlign w:val="center"/>
            <w:hideMark/>
          </w:tcPr>
          <w:p w14:paraId="112A3E33"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2A4D43FD" w14:textId="77777777" w:rsidTr="00F555E9">
        <w:trPr>
          <w:trHeight w:val="165"/>
        </w:trPr>
        <w:tc>
          <w:tcPr>
            <w:tcW w:w="360" w:type="dxa"/>
            <w:vAlign w:val="center"/>
            <w:hideMark/>
          </w:tcPr>
          <w:p w14:paraId="61778949" w14:textId="77777777" w:rsidR="00E42721" w:rsidRPr="0063304A" w:rsidRDefault="00E42721" w:rsidP="00F555E9">
            <w:pPr>
              <w:snapToGrid w:val="0"/>
              <w:rPr>
                <w:sz w:val="16"/>
                <w:szCs w:val="16"/>
              </w:rPr>
            </w:pPr>
            <w:r w:rsidRPr="0063304A">
              <w:rPr>
                <w:color w:val="000000"/>
                <w:sz w:val="16"/>
                <w:szCs w:val="16"/>
              </w:rPr>
              <w:t>1241</w:t>
            </w:r>
          </w:p>
        </w:tc>
        <w:tc>
          <w:tcPr>
            <w:tcW w:w="864" w:type="dxa"/>
            <w:vAlign w:val="center"/>
            <w:hideMark/>
          </w:tcPr>
          <w:p w14:paraId="41DA9C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AA617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0F2C369"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
          <w:p w14:paraId="0C3F7B13"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7A6138E7"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ED0EE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04E22B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096B5C0" w14:textId="77777777" w:rsidR="00E42721" w:rsidRPr="009B3DCC" w:rsidRDefault="00E42721" w:rsidP="00F555E9">
            <w:pPr>
              <w:snapToGrid w:val="0"/>
              <w:jc w:val="center"/>
              <w:rPr>
                <w:sz w:val="16"/>
                <w:szCs w:val="16"/>
              </w:rPr>
            </w:pPr>
            <w:r w:rsidRPr="00266687">
              <w:rPr>
                <w:color w:val="000000"/>
                <w:sz w:val="16"/>
                <w:szCs w:val="16"/>
              </w:rPr>
              <w:t>4.10</w:t>
            </w:r>
          </w:p>
        </w:tc>
        <w:tc>
          <w:tcPr>
            <w:tcW w:w="1008" w:type="dxa"/>
            <w:vAlign w:val="center"/>
            <w:hideMark/>
          </w:tcPr>
          <w:p w14:paraId="70C75679"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29CBE996" w14:textId="77777777" w:rsidTr="00F555E9">
        <w:trPr>
          <w:trHeight w:val="165"/>
        </w:trPr>
        <w:tc>
          <w:tcPr>
            <w:tcW w:w="360" w:type="dxa"/>
            <w:vAlign w:val="center"/>
            <w:hideMark/>
          </w:tcPr>
          <w:p w14:paraId="71360744" w14:textId="77777777" w:rsidR="00E42721" w:rsidRPr="0063304A" w:rsidRDefault="00E42721" w:rsidP="00F555E9">
            <w:pPr>
              <w:snapToGrid w:val="0"/>
              <w:rPr>
                <w:sz w:val="16"/>
                <w:szCs w:val="16"/>
              </w:rPr>
            </w:pPr>
            <w:r w:rsidRPr="0063304A">
              <w:rPr>
                <w:color w:val="000000"/>
                <w:sz w:val="16"/>
                <w:szCs w:val="16"/>
              </w:rPr>
              <w:t>1242</w:t>
            </w:r>
          </w:p>
        </w:tc>
        <w:tc>
          <w:tcPr>
            <w:tcW w:w="864" w:type="dxa"/>
            <w:vAlign w:val="center"/>
            <w:hideMark/>
          </w:tcPr>
          <w:p w14:paraId="40C1AB0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0CBC23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3E60C60"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
          <w:p w14:paraId="2B757D4B"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5554657C"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1C62B9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A8284F6"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C33B40D" w14:textId="77777777" w:rsidR="00E42721" w:rsidRPr="009B3DCC" w:rsidRDefault="00E42721" w:rsidP="00F555E9">
            <w:pPr>
              <w:snapToGrid w:val="0"/>
              <w:jc w:val="center"/>
              <w:rPr>
                <w:sz w:val="16"/>
                <w:szCs w:val="16"/>
              </w:rPr>
            </w:pPr>
            <w:r w:rsidRPr="00266687">
              <w:rPr>
                <w:color w:val="000000"/>
                <w:sz w:val="16"/>
                <w:szCs w:val="16"/>
              </w:rPr>
              <w:t>6.40</w:t>
            </w:r>
          </w:p>
        </w:tc>
        <w:tc>
          <w:tcPr>
            <w:tcW w:w="1008" w:type="dxa"/>
            <w:vAlign w:val="center"/>
            <w:hideMark/>
          </w:tcPr>
          <w:p w14:paraId="368F12AB"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09084F99" w14:textId="77777777" w:rsidTr="00F555E9">
        <w:trPr>
          <w:trHeight w:val="180"/>
        </w:trPr>
        <w:tc>
          <w:tcPr>
            <w:tcW w:w="360" w:type="dxa"/>
            <w:vAlign w:val="center"/>
            <w:hideMark/>
          </w:tcPr>
          <w:p w14:paraId="0ECCF391" w14:textId="77777777" w:rsidR="00E42721" w:rsidRPr="0063304A" w:rsidRDefault="00E42721" w:rsidP="00F555E9">
            <w:pPr>
              <w:snapToGrid w:val="0"/>
              <w:rPr>
                <w:sz w:val="16"/>
                <w:szCs w:val="16"/>
              </w:rPr>
            </w:pPr>
            <w:r w:rsidRPr="0063304A">
              <w:rPr>
                <w:color w:val="000000"/>
                <w:sz w:val="16"/>
                <w:szCs w:val="16"/>
              </w:rPr>
              <w:t>1243</w:t>
            </w:r>
          </w:p>
        </w:tc>
        <w:tc>
          <w:tcPr>
            <w:tcW w:w="864" w:type="dxa"/>
            <w:vAlign w:val="center"/>
            <w:hideMark/>
          </w:tcPr>
          <w:p w14:paraId="67A8AD8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D15380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21362A6"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
          <w:p w14:paraId="7CBC48AD"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5E3D14E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857A5B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57DB92D"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3359657"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79D55AC6"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78C9BAB7" w14:textId="77777777" w:rsidTr="00F555E9">
        <w:trPr>
          <w:trHeight w:val="165"/>
        </w:trPr>
        <w:tc>
          <w:tcPr>
            <w:tcW w:w="360" w:type="dxa"/>
            <w:vAlign w:val="center"/>
            <w:hideMark/>
          </w:tcPr>
          <w:p w14:paraId="1EE26931" w14:textId="77777777" w:rsidR="00E42721" w:rsidRPr="0063304A" w:rsidRDefault="00E42721" w:rsidP="00F555E9">
            <w:pPr>
              <w:snapToGrid w:val="0"/>
              <w:rPr>
                <w:sz w:val="16"/>
                <w:szCs w:val="16"/>
              </w:rPr>
            </w:pPr>
            <w:r w:rsidRPr="0063304A">
              <w:rPr>
                <w:color w:val="000000"/>
                <w:sz w:val="16"/>
                <w:szCs w:val="16"/>
              </w:rPr>
              <w:t>1244</w:t>
            </w:r>
          </w:p>
        </w:tc>
        <w:tc>
          <w:tcPr>
            <w:tcW w:w="864" w:type="dxa"/>
            <w:vAlign w:val="center"/>
            <w:hideMark/>
          </w:tcPr>
          <w:p w14:paraId="6EEA30A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95944D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0B1F126"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
          <w:p w14:paraId="257D15E0"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4ABCE86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4C2C697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ED7075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A40AFC0" w14:textId="77777777" w:rsidR="00E42721" w:rsidRPr="009B3DCC" w:rsidRDefault="00E42721" w:rsidP="00F555E9">
            <w:pPr>
              <w:snapToGrid w:val="0"/>
              <w:jc w:val="center"/>
              <w:rPr>
                <w:sz w:val="16"/>
                <w:szCs w:val="16"/>
              </w:rPr>
            </w:pPr>
            <w:r w:rsidRPr="00266687">
              <w:rPr>
                <w:color w:val="000000"/>
                <w:sz w:val="16"/>
                <w:szCs w:val="16"/>
              </w:rPr>
              <w:t>6.30</w:t>
            </w:r>
          </w:p>
        </w:tc>
        <w:tc>
          <w:tcPr>
            <w:tcW w:w="1008" w:type="dxa"/>
            <w:vAlign w:val="center"/>
            <w:hideMark/>
          </w:tcPr>
          <w:p w14:paraId="1EA34639"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04FE8B67" w14:textId="77777777" w:rsidTr="00F555E9">
        <w:trPr>
          <w:trHeight w:val="165"/>
        </w:trPr>
        <w:tc>
          <w:tcPr>
            <w:tcW w:w="360" w:type="dxa"/>
            <w:vAlign w:val="center"/>
            <w:hideMark/>
          </w:tcPr>
          <w:p w14:paraId="6E0CFFA8" w14:textId="77777777" w:rsidR="00E42721" w:rsidRPr="0063304A" w:rsidRDefault="00E42721" w:rsidP="00F555E9">
            <w:pPr>
              <w:snapToGrid w:val="0"/>
              <w:rPr>
                <w:sz w:val="16"/>
                <w:szCs w:val="16"/>
              </w:rPr>
            </w:pPr>
            <w:r w:rsidRPr="0063304A">
              <w:rPr>
                <w:color w:val="000000"/>
                <w:sz w:val="16"/>
                <w:szCs w:val="16"/>
              </w:rPr>
              <w:t>1245</w:t>
            </w:r>
          </w:p>
        </w:tc>
        <w:tc>
          <w:tcPr>
            <w:tcW w:w="864" w:type="dxa"/>
            <w:vAlign w:val="center"/>
            <w:hideMark/>
          </w:tcPr>
          <w:p w14:paraId="03B8AF9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F3417E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C86DF86"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
          <w:p w14:paraId="0D39FE43"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04DBF71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05A2909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891878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20A5437" w14:textId="77777777" w:rsidR="00E42721" w:rsidRPr="009B3DCC" w:rsidRDefault="00E42721" w:rsidP="00F555E9">
            <w:pPr>
              <w:snapToGrid w:val="0"/>
              <w:jc w:val="center"/>
              <w:rPr>
                <w:sz w:val="16"/>
                <w:szCs w:val="16"/>
              </w:rPr>
            </w:pPr>
            <w:r w:rsidRPr="00266687">
              <w:rPr>
                <w:color w:val="000000"/>
                <w:sz w:val="16"/>
                <w:szCs w:val="16"/>
              </w:rPr>
              <w:t>6.80</w:t>
            </w:r>
          </w:p>
        </w:tc>
        <w:tc>
          <w:tcPr>
            <w:tcW w:w="1008" w:type="dxa"/>
            <w:vAlign w:val="center"/>
            <w:hideMark/>
          </w:tcPr>
          <w:p w14:paraId="314D7E99"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0E0D774E" w14:textId="77777777" w:rsidTr="00F555E9">
        <w:trPr>
          <w:trHeight w:val="165"/>
        </w:trPr>
        <w:tc>
          <w:tcPr>
            <w:tcW w:w="360" w:type="dxa"/>
            <w:vAlign w:val="center"/>
            <w:hideMark/>
          </w:tcPr>
          <w:p w14:paraId="34369D66" w14:textId="77777777" w:rsidR="00E42721" w:rsidRPr="0063304A" w:rsidRDefault="00E42721" w:rsidP="00F555E9">
            <w:pPr>
              <w:snapToGrid w:val="0"/>
              <w:rPr>
                <w:sz w:val="16"/>
                <w:szCs w:val="16"/>
              </w:rPr>
            </w:pPr>
            <w:r w:rsidRPr="0063304A">
              <w:rPr>
                <w:color w:val="000000"/>
                <w:sz w:val="16"/>
                <w:szCs w:val="16"/>
              </w:rPr>
              <w:t>1246</w:t>
            </w:r>
          </w:p>
        </w:tc>
        <w:tc>
          <w:tcPr>
            <w:tcW w:w="864" w:type="dxa"/>
            <w:vAlign w:val="center"/>
            <w:hideMark/>
          </w:tcPr>
          <w:p w14:paraId="2E4127A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499E93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F9580E7"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
          <w:p w14:paraId="557F2384"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098253B3"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7D1BE3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47B02B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E2341C7" w14:textId="77777777" w:rsidR="00E42721" w:rsidRPr="009B3DCC" w:rsidRDefault="00E42721" w:rsidP="00F555E9">
            <w:pPr>
              <w:snapToGrid w:val="0"/>
              <w:jc w:val="center"/>
              <w:rPr>
                <w:sz w:val="16"/>
                <w:szCs w:val="16"/>
              </w:rPr>
            </w:pPr>
            <w:r w:rsidRPr="00266687">
              <w:rPr>
                <w:color w:val="000000"/>
                <w:sz w:val="16"/>
                <w:szCs w:val="16"/>
              </w:rPr>
              <w:t>8.50</w:t>
            </w:r>
          </w:p>
        </w:tc>
        <w:tc>
          <w:tcPr>
            <w:tcW w:w="1008" w:type="dxa"/>
            <w:vAlign w:val="center"/>
            <w:hideMark/>
          </w:tcPr>
          <w:p w14:paraId="199F4457"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4A2F87B8" w14:textId="77777777" w:rsidTr="00F555E9">
        <w:trPr>
          <w:trHeight w:val="165"/>
        </w:trPr>
        <w:tc>
          <w:tcPr>
            <w:tcW w:w="360" w:type="dxa"/>
            <w:vAlign w:val="center"/>
            <w:hideMark/>
          </w:tcPr>
          <w:p w14:paraId="35A69991" w14:textId="77777777" w:rsidR="00E42721" w:rsidRPr="0063304A" w:rsidRDefault="00E42721" w:rsidP="00F555E9">
            <w:pPr>
              <w:snapToGrid w:val="0"/>
              <w:rPr>
                <w:sz w:val="16"/>
                <w:szCs w:val="16"/>
              </w:rPr>
            </w:pPr>
            <w:r w:rsidRPr="0063304A">
              <w:rPr>
                <w:color w:val="000000"/>
                <w:sz w:val="16"/>
                <w:szCs w:val="16"/>
              </w:rPr>
              <w:t>1247</w:t>
            </w:r>
          </w:p>
        </w:tc>
        <w:tc>
          <w:tcPr>
            <w:tcW w:w="864" w:type="dxa"/>
            <w:vAlign w:val="center"/>
            <w:hideMark/>
          </w:tcPr>
          <w:p w14:paraId="535E2C4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ED5D9D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D12E778"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
          <w:p w14:paraId="6946C2AE"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5AA7701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484FFB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D541BDA"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EBD4F63" w14:textId="77777777" w:rsidR="00E42721" w:rsidRPr="009B3DCC" w:rsidRDefault="00E42721" w:rsidP="00F555E9">
            <w:pPr>
              <w:snapToGrid w:val="0"/>
              <w:jc w:val="center"/>
              <w:rPr>
                <w:sz w:val="16"/>
                <w:szCs w:val="16"/>
              </w:rPr>
            </w:pPr>
            <w:r w:rsidRPr="00266687">
              <w:rPr>
                <w:color w:val="000000"/>
                <w:sz w:val="16"/>
                <w:szCs w:val="16"/>
              </w:rPr>
              <w:t>9.60</w:t>
            </w:r>
          </w:p>
        </w:tc>
        <w:tc>
          <w:tcPr>
            <w:tcW w:w="1008" w:type="dxa"/>
            <w:vAlign w:val="center"/>
            <w:hideMark/>
          </w:tcPr>
          <w:p w14:paraId="3F9B76F6"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5ECBAD6B" w14:textId="77777777" w:rsidTr="00F555E9">
        <w:trPr>
          <w:trHeight w:val="165"/>
        </w:trPr>
        <w:tc>
          <w:tcPr>
            <w:tcW w:w="360" w:type="dxa"/>
            <w:vAlign w:val="center"/>
            <w:hideMark/>
          </w:tcPr>
          <w:p w14:paraId="1C767B35" w14:textId="77777777" w:rsidR="00E42721" w:rsidRPr="0063304A" w:rsidRDefault="00E42721" w:rsidP="00F555E9">
            <w:pPr>
              <w:snapToGrid w:val="0"/>
              <w:rPr>
                <w:sz w:val="16"/>
                <w:szCs w:val="16"/>
              </w:rPr>
            </w:pPr>
            <w:r w:rsidRPr="0063304A">
              <w:rPr>
                <w:color w:val="000000"/>
                <w:sz w:val="16"/>
                <w:szCs w:val="16"/>
              </w:rPr>
              <w:t>1248</w:t>
            </w:r>
          </w:p>
        </w:tc>
        <w:tc>
          <w:tcPr>
            <w:tcW w:w="864" w:type="dxa"/>
            <w:vAlign w:val="center"/>
            <w:hideMark/>
          </w:tcPr>
          <w:p w14:paraId="086160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AB3292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63E038C"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
          <w:p w14:paraId="741AF7E9"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49A58E9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F5D2FA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4FA9F0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DB34BDE" w14:textId="77777777" w:rsidR="00E42721" w:rsidRPr="009B3DCC" w:rsidRDefault="00E42721" w:rsidP="00F555E9">
            <w:pPr>
              <w:snapToGrid w:val="0"/>
              <w:jc w:val="center"/>
              <w:rPr>
                <w:sz w:val="16"/>
                <w:szCs w:val="16"/>
              </w:rPr>
            </w:pPr>
            <w:r w:rsidRPr="00266687">
              <w:rPr>
                <w:color w:val="000000"/>
                <w:sz w:val="16"/>
                <w:szCs w:val="16"/>
              </w:rPr>
              <w:t>9.40</w:t>
            </w:r>
          </w:p>
        </w:tc>
        <w:tc>
          <w:tcPr>
            <w:tcW w:w="1008" w:type="dxa"/>
            <w:vAlign w:val="center"/>
            <w:hideMark/>
          </w:tcPr>
          <w:p w14:paraId="627287AC"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6FDE743A" w14:textId="77777777" w:rsidTr="00F555E9">
        <w:trPr>
          <w:trHeight w:val="165"/>
        </w:trPr>
        <w:tc>
          <w:tcPr>
            <w:tcW w:w="360" w:type="dxa"/>
            <w:vAlign w:val="center"/>
            <w:hideMark/>
          </w:tcPr>
          <w:p w14:paraId="46C8DD34" w14:textId="77777777" w:rsidR="00E42721" w:rsidRPr="0063304A" w:rsidRDefault="00E42721" w:rsidP="00F555E9">
            <w:pPr>
              <w:snapToGrid w:val="0"/>
              <w:rPr>
                <w:sz w:val="16"/>
                <w:szCs w:val="16"/>
              </w:rPr>
            </w:pPr>
            <w:r w:rsidRPr="0063304A">
              <w:rPr>
                <w:color w:val="000000"/>
                <w:sz w:val="16"/>
                <w:szCs w:val="16"/>
              </w:rPr>
              <w:t>1249</w:t>
            </w:r>
          </w:p>
        </w:tc>
        <w:tc>
          <w:tcPr>
            <w:tcW w:w="864" w:type="dxa"/>
            <w:vAlign w:val="center"/>
            <w:hideMark/>
          </w:tcPr>
          <w:p w14:paraId="22DAECF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3C231E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C0120CB"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
          <w:p w14:paraId="2253D63A"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054E37A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4BAC21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BB3ADF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725A184" w14:textId="77777777" w:rsidR="00E42721" w:rsidRPr="009B3DCC" w:rsidRDefault="00E42721" w:rsidP="00F555E9">
            <w:pPr>
              <w:snapToGrid w:val="0"/>
              <w:jc w:val="center"/>
              <w:rPr>
                <w:sz w:val="16"/>
                <w:szCs w:val="16"/>
              </w:rPr>
            </w:pPr>
            <w:r w:rsidRPr="00266687">
              <w:rPr>
                <w:color w:val="000000"/>
                <w:sz w:val="16"/>
                <w:szCs w:val="16"/>
              </w:rPr>
              <w:t>8.00</w:t>
            </w:r>
          </w:p>
        </w:tc>
        <w:tc>
          <w:tcPr>
            <w:tcW w:w="1008" w:type="dxa"/>
            <w:vAlign w:val="center"/>
            <w:hideMark/>
          </w:tcPr>
          <w:p w14:paraId="69B2150D"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3C044AE7" w14:textId="77777777" w:rsidTr="00F555E9">
        <w:trPr>
          <w:trHeight w:val="165"/>
        </w:trPr>
        <w:tc>
          <w:tcPr>
            <w:tcW w:w="360" w:type="dxa"/>
            <w:vAlign w:val="center"/>
            <w:hideMark/>
          </w:tcPr>
          <w:p w14:paraId="441DD379" w14:textId="77777777" w:rsidR="00E42721" w:rsidRPr="0063304A" w:rsidRDefault="00E42721" w:rsidP="00F555E9">
            <w:pPr>
              <w:snapToGrid w:val="0"/>
              <w:rPr>
                <w:sz w:val="16"/>
                <w:szCs w:val="16"/>
              </w:rPr>
            </w:pPr>
            <w:r w:rsidRPr="0063304A">
              <w:rPr>
                <w:color w:val="000000"/>
                <w:sz w:val="16"/>
                <w:szCs w:val="16"/>
              </w:rPr>
              <w:t>1250</w:t>
            </w:r>
          </w:p>
        </w:tc>
        <w:tc>
          <w:tcPr>
            <w:tcW w:w="864" w:type="dxa"/>
            <w:vAlign w:val="center"/>
            <w:hideMark/>
          </w:tcPr>
          <w:p w14:paraId="4746B34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E58A1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931FAFE"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
          <w:p w14:paraId="7D76B644"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4E3B404B"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521E65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31C2059"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911EE98" w14:textId="77777777" w:rsidR="00E42721" w:rsidRPr="009B3DCC" w:rsidRDefault="00E42721" w:rsidP="00F555E9">
            <w:pPr>
              <w:snapToGrid w:val="0"/>
              <w:jc w:val="center"/>
              <w:rPr>
                <w:sz w:val="16"/>
                <w:szCs w:val="16"/>
              </w:rPr>
            </w:pPr>
            <w:r w:rsidRPr="00266687">
              <w:rPr>
                <w:color w:val="000000"/>
                <w:sz w:val="16"/>
                <w:szCs w:val="16"/>
              </w:rPr>
              <w:t>8.80</w:t>
            </w:r>
          </w:p>
        </w:tc>
        <w:tc>
          <w:tcPr>
            <w:tcW w:w="1008" w:type="dxa"/>
            <w:vAlign w:val="center"/>
            <w:hideMark/>
          </w:tcPr>
          <w:p w14:paraId="5FFB0539"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1EBCDBE1" w14:textId="77777777" w:rsidTr="00F555E9">
        <w:trPr>
          <w:trHeight w:val="165"/>
        </w:trPr>
        <w:tc>
          <w:tcPr>
            <w:tcW w:w="360" w:type="dxa"/>
            <w:vAlign w:val="center"/>
            <w:hideMark/>
          </w:tcPr>
          <w:p w14:paraId="0BBA48AD" w14:textId="77777777" w:rsidR="00E42721" w:rsidRPr="0063304A" w:rsidRDefault="00E42721" w:rsidP="00F555E9">
            <w:pPr>
              <w:snapToGrid w:val="0"/>
              <w:rPr>
                <w:sz w:val="16"/>
                <w:szCs w:val="16"/>
              </w:rPr>
            </w:pPr>
            <w:r w:rsidRPr="0063304A">
              <w:rPr>
                <w:color w:val="000000"/>
                <w:sz w:val="16"/>
                <w:szCs w:val="16"/>
              </w:rPr>
              <w:t>1251</w:t>
            </w:r>
          </w:p>
        </w:tc>
        <w:tc>
          <w:tcPr>
            <w:tcW w:w="864" w:type="dxa"/>
            <w:vAlign w:val="center"/>
            <w:hideMark/>
          </w:tcPr>
          <w:p w14:paraId="0482D6A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A70F12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9DF1E28"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
          <w:p w14:paraId="0F94D3F4"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5B93EEF0"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554248F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AF665DA"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09AE3D88" w14:textId="77777777" w:rsidR="00E42721" w:rsidRPr="009B3DCC" w:rsidRDefault="00E42721" w:rsidP="00F555E9">
            <w:pPr>
              <w:snapToGrid w:val="0"/>
              <w:jc w:val="center"/>
              <w:rPr>
                <w:sz w:val="16"/>
                <w:szCs w:val="16"/>
              </w:rPr>
            </w:pPr>
            <w:r w:rsidRPr="00266687">
              <w:rPr>
                <w:color w:val="000000"/>
                <w:sz w:val="16"/>
                <w:szCs w:val="16"/>
              </w:rPr>
              <w:t>8.90</w:t>
            </w:r>
          </w:p>
        </w:tc>
        <w:tc>
          <w:tcPr>
            <w:tcW w:w="1008" w:type="dxa"/>
            <w:vAlign w:val="center"/>
            <w:hideMark/>
          </w:tcPr>
          <w:p w14:paraId="7C7B3C15"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3088A631" w14:textId="77777777" w:rsidTr="00F555E9">
        <w:trPr>
          <w:trHeight w:val="165"/>
        </w:trPr>
        <w:tc>
          <w:tcPr>
            <w:tcW w:w="360" w:type="dxa"/>
            <w:vAlign w:val="center"/>
            <w:hideMark/>
          </w:tcPr>
          <w:p w14:paraId="4E4C1018" w14:textId="77777777" w:rsidR="00E42721" w:rsidRPr="0063304A" w:rsidRDefault="00E42721" w:rsidP="00F555E9">
            <w:pPr>
              <w:snapToGrid w:val="0"/>
              <w:rPr>
                <w:sz w:val="16"/>
                <w:szCs w:val="16"/>
              </w:rPr>
            </w:pPr>
            <w:r w:rsidRPr="0063304A">
              <w:rPr>
                <w:color w:val="000000"/>
                <w:sz w:val="16"/>
                <w:szCs w:val="16"/>
              </w:rPr>
              <w:t>1252</w:t>
            </w:r>
          </w:p>
        </w:tc>
        <w:tc>
          <w:tcPr>
            <w:tcW w:w="864" w:type="dxa"/>
            <w:vAlign w:val="center"/>
            <w:hideMark/>
          </w:tcPr>
          <w:p w14:paraId="57123BE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19065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8491E2"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
          <w:p w14:paraId="37DD5E59"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42794E9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42C954B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0C3EA7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706A5FB" w14:textId="77777777" w:rsidR="00E42721" w:rsidRPr="009B3DCC" w:rsidRDefault="00E42721" w:rsidP="00F555E9">
            <w:pPr>
              <w:snapToGrid w:val="0"/>
              <w:jc w:val="center"/>
              <w:rPr>
                <w:sz w:val="16"/>
                <w:szCs w:val="16"/>
              </w:rPr>
            </w:pPr>
            <w:r w:rsidRPr="00266687">
              <w:rPr>
                <w:color w:val="000000"/>
                <w:sz w:val="16"/>
                <w:szCs w:val="16"/>
              </w:rPr>
              <w:t>9.90</w:t>
            </w:r>
          </w:p>
        </w:tc>
        <w:tc>
          <w:tcPr>
            <w:tcW w:w="1008" w:type="dxa"/>
            <w:vAlign w:val="center"/>
            <w:hideMark/>
          </w:tcPr>
          <w:p w14:paraId="151A645B"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42EAFF1E" w14:textId="77777777" w:rsidTr="00F555E9">
        <w:trPr>
          <w:trHeight w:val="165"/>
        </w:trPr>
        <w:tc>
          <w:tcPr>
            <w:tcW w:w="360" w:type="dxa"/>
            <w:vAlign w:val="center"/>
            <w:hideMark/>
          </w:tcPr>
          <w:p w14:paraId="055C62F2" w14:textId="77777777" w:rsidR="00E42721" w:rsidRPr="0063304A" w:rsidRDefault="00E42721" w:rsidP="00F555E9">
            <w:pPr>
              <w:snapToGrid w:val="0"/>
              <w:rPr>
                <w:sz w:val="16"/>
                <w:szCs w:val="16"/>
              </w:rPr>
            </w:pPr>
            <w:r w:rsidRPr="0063304A">
              <w:rPr>
                <w:color w:val="000000"/>
                <w:sz w:val="16"/>
                <w:szCs w:val="16"/>
              </w:rPr>
              <w:t>1253</w:t>
            </w:r>
          </w:p>
        </w:tc>
        <w:tc>
          <w:tcPr>
            <w:tcW w:w="864" w:type="dxa"/>
            <w:vAlign w:val="center"/>
            <w:hideMark/>
          </w:tcPr>
          <w:p w14:paraId="444C99C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9B46C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9B3DC25"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
          <w:p w14:paraId="74114943"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563476A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5B9442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F796C2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03807E4" w14:textId="77777777" w:rsidR="00E42721" w:rsidRPr="009B3DCC" w:rsidRDefault="00E42721" w:rsidP="00F555E9">
            <w:pPr>
              <w:snapToGrid w:val="0"/>
              <w:jc w:val="center"/>
              <w:rPr>
                <w:sz w:val="16"/>
                <w:szCs w:val="16"/>
              </w:rPr>
            </w:pPr>
            <w:r w:rsidRPr="00266687">
              <w:rPr>
                <w:color w:val="000000"/>
                <w:sz w:val="16"/>
                <w:szCs w:val="16"/>
              </w:rPr>
              <w:t>7.40</w:t>
            </w:r>
          </w:p>
        </w:tc>
        <w:tc>
          <w:tcPr>
            <w:tcW w:w="1008" w:type="dxa"/>
            <w:vAlign w:val="center"/>
            <w:hideMark/>
          </w:tcPr>
          <w:p w14:paraId="50936DE0"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14318A21" w14:textId="77777777" w:rsidTr="00F555E9">
        <w:trPr>
          <w:trHeight w:val="165"/>
        </w:trPr>
        <w:tc>
          <w:tcPr>
            <w:tcW w:w="360" w:type="dxa"/>
            <w:vAlign w:val="center"/>
            <w:hideMark/>
          </w:tcPr>
          <w:p w14:paraId="4C4A0C72" w14:textId="77777777" w:rsidR="00E42721" w:rsidRPr="0063304A" w:rsidRDefault="00E42721" w:rsidP="00F555E9">
            <w:pPr>
              <w:snapToGrid w:val="0"/>
              <w:rPr>
                <w:sz w:val="16"/>
                <w:szCs w:val="16"/>
              </w:rPr>
            </w:pPr>
            <w:r w:rsidRPr="0063304A">
              <w:rPr>
                <w:color w:val="000000"/>
                <w:sz w:val="16"/>
                <w:szCs w:val="16"/>
              </w:rPr>
              <w:t>1254</w:t>
            </w:r>
          </w:p>
        </w:tc>
        <w:tc>
          <w:tcPr>
            <w:tcW w:w="864" w:type="dxa"/>
            <w:vAlign w:val="center"/>
            <w:hideMark/>
          </w:tcPr>
          <w:p w14:paraId="4FCC567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D1EFAE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88BAB82"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
          <w:p w14:paraId="013F7A5D"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7B45F6FB"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4620FA0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A252493"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DF91E86" w14:textId="77777777" w:rsidR="00E42721" w:rsidRPr="009B3DCC" w:rsidRDefault="00E42721" w:rsidP="00F555E9">
            <w:pPr>
              <w:snapToGrid w:val="0"/>
              <w:jc w:val="center"/>
              <w:rPr>
                <w:sz w:val="16"/>
                <w:szCs w:val="16"/>
              </w:rPr>
            </w:pPr>
            <w:r w:rsidRPr="00266687">
              <w:rPr>
                <w:color w:val="000000"/>
                <w:sz w:val="16"/>
                <w:szCs w:val="16"/>
              </w:rPr>
              <w:t>11.00</w:t>
            </w:r>
          </w:p>
        </w:tc>
        <w:tc>
          <w:tcPr>
            <w:tcW w:w="1008" w:type="dxa"/>
            <w:vAlign w:val="center"/>
            <w:hideMark/>
          </w:tcPr>
          <w:p w14:paraId="5914F616"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6E4278AD" w14:textId="77777777" w:rsidTr="00F555E9">
        <w:trPr>
          <w:trHeight w:val="165"/>
        </w:trPr>
        <w:tc>
          <w:tcPr>
            <w:tcW w:w="360" w:type="dxa"/>
            <w:vAlign w:val="center"/>
            <w:hideMark/>
          </w:tcPr>
          <w:p w14:paraId="4B8CC930" w14:textId="77777777" w:rsidR="00E42721" w:rsidRPr="0063304A" w:rsidRDefault="00E42721" w:rsidP="00F555E9">
            <w:pPr>
              <w:snapToGrid w:val="0"/>
              <w:rPr>
                <w:sz w:val="16"/>
                <w:szCs w:val="16"/>
              </w:rPr>
            </w:pPr>
            <w:r w:rsidRPr="0063304A">
              <w:rPr>
                <w:color w:val="000000"/>
                <w:sz w:val="16"/>
                <w:szCs w:val="16"/>
              </w:rPr>
              <w:t>1255</w:t>
            </w:r>
          </w:p>
        </w:tc>
        <w:tc>
          <w:tcPr>
            <w:tcW w:w="864" w:type="dxa"/>
            <w:vAlign w:val="center"/>
            <w:hideMark/>
          </w:tcPr>
          <w:p w14:paraId="730F0EE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3BC87C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2B24D97"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
          <w:p w14:paraId="5D576156"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7C3E0504"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253766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6F2CC67"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B9843B1" w14:textId="77777777" w:rsidR="00E42721" w:rsidRPr="009B3DCC" w:rsidRDefault="00E42721" w:rsidP="00F555E9">
            <w:pPr>
              <w:snapToGrid w:val="0"/>
              <w:jc w:val="center"/>
              <w:rPr>
                <w:sz w:val="16"/>
                <w:szCs w:val="16"/>
              </w:rPr>
            </w:pPr>
            <w:r w:rsidRPr="00266687">
              <w:rPr>
                <w:color w:val="000000"/>
                <w:sz w:val="16"/>
                <w:szCs w:val="16"/>
              </w:rPr>
              <w:t>9.70</w:t>
            </w:r>
          </w:p>
        </w:tc>
        <w:tc>
          <w:tcPr>
            <w:tcW w:w="1008" w:type="dxa"/>
            <w:vAlign w:val="center"/>
            <w:hideMark/>
          </w:tcPr>
          <w:p w14:paraId="0B69A097"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08582F72" w14:textId="77777777" w:rsidTr="00F555E9">
        <w:trPr>
          <w:trHeight w:val="165"/>
        </w:trPr>
        <w:tc>
          <w:tcPr>
            <w:tcW w:w="360" w:type="dxa"/>
            <w:vAlign w:val="center"/>
            <w:hideMark/>
          </w:tcPr>
          <w:p w14:paraId="071C6B0E" w14:textId="77777777" w:rsidR="00E42721" w:rsidRPr="0063304A" w:rsidRDefault="00E42721" w:rsidP="00F555E9">
            <w:pPr>
              <w:snapToGrid w:val="0"/>
              <w:rPr>
                <w:sz w:val="16"/>
                <w:szCs w:val="16"/>
              </w:rPr>
            </w:pPr>
            <w:r w:rsidRPr="0063304A">
              <w:rPr>
                <w:color w:val="000000"/>
                <w:sz w:val="16"/>
                <w:szCs w:val="16"/>
              </w:rPr>
              <w:t>1256</w:t>
            </w:r>
          </w:p>
        </w:tc>
        <w:tc>
          <w:tcPr>
            <w:tcW w:w="864" w:type="dxa"/>
            <w:vAlign w:val="center"/>
            <w:hideMark/>
          </w:tcPr>
          <w:p w14:paraId="6843A24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5B5150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EF4467F"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
          <w:p w14:paraId="4C413C45"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7DB1FD80"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05720E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996B64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5DCAD7F" w14:textId="77777777" w:rsidR="00E42721" w:rsidRPr="009B3DCC" w:rsidRDefault="00E42721" w:rsidP="00F555E9">
            <w:pPr>
              <w:snapToGrid w:val="0"/>
              <w:jc w:val="center"/>
              <w:rPr>
                <w:sz w:val="16"/>
                <w:szCs w:val="16"/>
              </w:rPr>
            </w:pPr>
            <w:r w:rsidRPr="00266687">
              <w:rPr>
                <w:color w:val="000000"/>
                <w:sz w:val="16"/>
                <w:szCs w:val="16"/>
              </w:rPr>
              <w:t>10.30</w:t>
            </w:r>
          </w:p>
        </w:tc>
        <w:tc>
          <w:tcPr>
            <w:tcW w:w="1008" w:type="dxa"/>
            <w:vAlign w:val="center"/>
            <w:hideMark/>
          </w:tcPr>
          <w:p w14:paraId="3DF8AED6"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10547095" w14:textId="77777777" w:rsidTr="00F555E9">
        <w:trPr>
          <w:trHeight w:val="180"/>
        </w:trPr>
        <w:tc>
          <w:tcPr>
            <w:tcW w:w="360" w:type="dxa"/>
            <w:vAlign w:val="center"/>
            <w:hideMark/>
          </w:tcPr>
          <w:p w14:paraId="3A20EAE0" w14:textId="77777777" w:rsidR="00E42721" w:rsidRPr="0063304A" w:rsidRDefault="00E42721" w:rsidP="00F555E9">
            <w:pPr>
              <w:snapToGrid w:val="0"/>
              <w:rPr>
                <w:sz w:val="16"/>
                <w:szCs w:val="16"/>
              </w:rPr>
            </w:pPr>
            <w:r w:rsidRPr="0063304A">
              <w:rPr>
                <w:color w:val="000000"/>
                <w:sz w:val="16"/>
                <w:szCs w:val="16"/>
              </w:rPr>
              <w:t>1257</w:t>
            </w:r>
          </w:p>
        </w:tc>
        <w:tc>
          <w:tcPr>
            <w:tcW w:w="864" w:type="dxa"/>
            <w:vAlign w:val="center"/>
            <w:hideMark/>
          </w:tcPr>
          <w:p w14:paraId="1BDF71A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617410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5264F9C"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
          <w:p w14:paraId="49C8D1A3"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381F3C5F"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15BE06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CBCABB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D14F661" w14:textId="77777777" w:rsidR="00E42721" w:rsidRPr="009B3DCC" w:rsidRDefault="00E42721" w:rsidP="00F555E9">
            <w:pPr>
              <w:snapToGrid w:val="0"/>
              <w:jc w:val="center"/>
              <w:rPr>
                <w:sz w:val="16"/>
                <w:szCs w:val="16"/>
              </w:rPr>
            </w:pPr>
            <w:r w:rsidRPr="00266687">
              <w:rPr>
                <w:color w:val="000000"/>
                <w:sz w:val="16"/>
                <w:szCs w:val="16"/>
              </w:rPr>
              <w:t>0.90</w:t>
            </w:r>
          </w:p>
        </w:tc>
        <w:tc>
          <w:tcPr>
            <w:tcW w:w="1008" w:type="dxa"/>
            <w:vAlign w:val="center"/>
            <w:hideMark/>
          </w:tcPr>
          <w:p w14:paraId="383CD216"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19C02950" w14:textId="77777777" w:rsidTr="00F555E9">
        <w:trPr>
          <w:trHeight w:val="165"/>
        </w:trPr>
        <w:tc>
          <w:tcPr>
            <w:tcW w:w="360" w:type="dxa"/>
            <w:vAlign w:val="center"/>
            <w:hideMark/>
          </w:tcPr>
          <w:p w14:paraId="126FCEC3" w14:textId="77777777" w:rsidR="00E42721" w:rsidRPr="0063304A" w:rsidRDefault="00E42721" w:rsidP="00F555E9">
            <w:pPr>
              <w:snapToGrid w:val="0"/>
              <w:rPr>
                <w:sz w:val="16"/>
                <w:szCs w:val="16"/>
              </w:rPr>
            </w:pPr>
            <w:r w:rsidRPr="0063304A">
              <w:rPr>
                <w:color w:val="000000"/>
                <w:sz w:val="16"/>
                <w:szCs w:val="16"/>
              </w:rPr>
              <w:t>1258</w:t>
            </w:r>
          </w:p>
        </w:tc>
        <w:tc>
          <w:tcPr>
            <w:tcW w:w="864" w:type="dxa"/>
            <w:vAlign w:val="center"/>
            <w:hideMark/>
          </w:tcPr>
          <w:p w14:paraId="665BBF0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8BBF4C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DAAB849"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
          <w:p w14:paraId="696C8642"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0367859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57CD61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12ECB5D"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B3C646F"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66E5D242"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1CEC6749" w14:textId="77777777" w:rsidTr="00F555E9">
        <w:trPr>
          <w:trHeight w:val="165"/>
        </w:trPr>
        <w:tc>
          <w:tcPr>
            <w:tcW w:w="360" w:type="dxa"/>
            <w:vAlign w:val="center"/>
            <w:hideMark/>
          </w:tcPr>
          <w:p w14:paraId="7BFD94C9" w14:textId="77777777" w:rsidR="00E42721" w:rsidRPr="0063304A" w:rsidRDefault="00E42721" w:rsidP="00F555E9">
            <w:pPr>
              <w:snapToGrid w:val="0"/>
              <w:rPr>
                <w:sz w:val="16"/>
                <w:szCs w:val="16"/>
              </w:rPr>
            </w:pPr>
            <w:r w:rsidRPr="0063304A">
              <w:rPr>
                <w:color w:val="000000"/>
                <w:sz w:val="16"/>
                <w:szCs w:val="16"/>
              </w:rPr>
              <w:t>1259</w:t>
            </w:r>
          </w:p>
        </w:tc>
        <w:tc>
          <w:tcPr>
            <w:tcW w:w="864" w:type="dxa"/>
            <w:vAlign w:val="center"/>
            <w:hideMark/>
          </w:tcPr>
          <w:p w14:paraId="4A41E21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C8BB55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6B7D544"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
          <w:p w14:paraId="057D80AD"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3ABE20C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AFC210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58CB063"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1579671"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383323AD" w14:textId="77777777" w:rsidR="00E42721" w:rsidRPr="009B3DCC" w:rsidRDefault="00E42721" w:rsidP="00F555E9">
            <w:pPr>
              <w:snapToGrid w:val="0"/>
              <w:jc w:val="center"/>
              <w:rPr>
                <w:sz w:val="16"/>
                <w:szCs w:val="16"/>
              </w:rPr>
            </w:pPr>
            <w:r w:rsidRPr="00266687">
              <w:rPr>
                <w:color w:val="000000"/>
                <w:sz w:val="16"/>
                <w:szCs w:val="16"/>
              </w:rPr>
              <w:t>5.00</w:t>
            </w:r>
          </w:p>
        </w:tc>
      </w:tr>
      <w:tr w:rsidR="00E42721" w:rsidRPr="009B3DCC" w14:paraId="0405A422" w14:textId="77777777" w:rsidTr="00F555E9">
        <w:trPr>
          <w:trHeight w:val="165"/>
        </w:trPr>
        <w:tc>
          <w:tcPr>
            <w:tcW w:w="360" w:type="dxa"/>
            <w:vAlign w:val="center"/>
            <w:hideMark/>
          </w:tcPr>
          <w:p w14:paraId="34432147" w14:textId="77777777" w:rsidR="00E42721" w:rsidRPr="0063304A" w:rsidRDefault="00E42721" w:rsidP="00F555E9">
            <w:pPr>
              <w:snapToGrid w:val="0"/>
              <w:rPr>
                <w:sz w:val="16"/>
                <w:szCs w:val="16"/>
              </w:rPr>
            </w:pPr>
            <w:r w:rsidRPr="0063304A">
              <w:rPr>
                <w:color w:val="000000"/>
                <w:sz w:val="16"/>
                <w:szCs w:val="16"/>
              </w:rPr>
              <w:t>1260</w:t>
            </w:r>
          </w:p>
        </w:tc>
        <w:tc>
          <w:tcPr>
            <w:tcW w:w="864" w:type="dxa"/>
            <w:vAlign w:val="center"/>
            <w:hideMark/>
          </w:tcPr>
          <w:p w14:paraId="0E607EC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6EB836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41D300F"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
          <w:p w14:paraId="5EC96BEA"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703DE03F"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0D0D4D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681EAA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1134156"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4ABE5D14"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6955E5D1" w14:textId="77777777" w:rsidTr="00F555E9">
        <w:trPr>
          <w:trHeight w:val="165"/>
        </w:trPr>
        <w:tc>
          <w:tcPr>
            <w:tcW w:w="360" w:type="dxa"/>
            <w:vAlign w:val="center"/>
            <w:hideMark/>
          </w:tcPr>
          <w:p w14:paraId="677653FD" w14:textId="77777777" w:rsidR="00E42721" w:rsidRPr="0063304A" w:rsidRDefault="00E42721" w:rsidP="00F555E9">
            <w:pPr>
              <w:snapToGrid w:val="0"/>
              <w:rPr>
                <w:sz w:val="16"/>
                <w:szCs w:val="16"/>
              </w:rPr>
            </w:pPr>
            <w:r w:rsidRPr="0063304A">
              <w:rPr>
                <w:color w:val="000000"/>
                <w:sz w:val="16"/>
                <w:szCs w:val="16"/>
              </w:rPr>
              <w:t>1261</w:t>
            </w:r>
          </w:p>
        </w:tc>
        <w:tc>
          <w:tcPr>
            <w:tcW w:w="864" w:type="dxa"/>
            <w:vAlign w:val="center"/>
            <w:hideMark/>
          </w:tcPr>
          <w:p w14:paraId="4180EE1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A3BF39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8FD3AB4"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
          <w:p w14:paraId="65C1EA79"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5B4D110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6940B8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88BBBF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3B614B2"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
          <w:p w14:paraId="0B44CC15"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68FCC49A" w14:textId="77777777" w:rsidTr="00F555E9">
        <w:trPr>
          <w:trHeight w:val="165"/>
        </w:trPr>
        <w:tc>
          <w:tcPr>
            <w:tcW w:w="360" w:type="dxa"/>
            <w:vAlign w:val="center"/>
            <w:hideMark/>
          </w:tcPr>
          <w:p w14:paraId="1F5E78DD" w14:textId="77777777" w:rsidR="00E42721" w:rsidRPr="0063304A" w:rsidRDefault="00E42721" w:rsidP="00F555E9">
            <w:pPr>
              <w:snapToGrid w:val="0"/>
              <w:rPr>
                <w:sz w:val="16"/>
                <w:szCs w:val="16"/>
              </w:rPr>
            </w:pPr>
            <w:r w:rsidRPr="0063304A">
              <w:rPr>
                <w:color w:val="000000"/>
                <w:sz w:val="16"/>
                <w:szCs w:val="16"/>
              </w:rPr>
              <w:t>1262</w:t>
            </w:r>
          </w:p>
        </w:tc>
        <w:tc>
          <w:tcPr>
            <w:tcW w:w="864" w:type="dxa"/>
            <w:vAlign w:val="center"/>
            <w:hideMark/>
          </w:tcPr>
          <w:p w14:paraId="064F8C6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4C933C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5D3A778"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
          <w:p w14:paraId="43CC6216"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12DBC860"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4A2D15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54493A6"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2E119DF"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40AA86A8"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6CEEC948" w14:textId="77777777" w:rsidTr="00F555E9">
        <w:trPr>
          <w:trHeight w:val="165"/>
        </w:trPr>
        <w:tc>
          <w:tcPr>
            <w:tcW w:w="360" w:type="dxa"/>
            <w:vAlign w:val="center"/>
            <w:hideMark/>
          </w:tcPr>
          <w:p w14:paraId="440F4586" w14:textId="77777777" w:rsidR="00E42721" w:rsidRPr="0063304A" w:rsidRDefault="00E42721" w:rsidP="00F555E9">
            <w:pPr>
              <w:snapToGrid w:val="0"/>
              <w:rPr>
                <w:sz w:val="16"/>
                <w:szCs w:val="16"/>
              </w:rPr>
            </w:pPr>
            <w:r w:rsidRPr="0063304A">
              <w:rPr>
                <w:color w:val="000000"/>
                <w:sz w:val="16"/>
                <w:szCs w:val="16"/>
              </w:rPr>
              <w:t>1263</w:t>
            </w:r>
          </w:p>
        </w:tc>
        <w:tc>
          <w:tcPr>
            <w:tcW w:w="864" w:type="dxa"/>
            <w:vAlign w:val="center"/>
            <w:hideMark/>
          </w:tcPr>
          <w:p w14:paraId="18EB100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CD1C68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6BA5D3E"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
          <w:p w14:paraId="16980DCF"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6256827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BD7AE8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C502E38"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B09C965"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41802A97"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04B644FF" w14:textId="77777777" w:rsidTr="00F555E9">
        <w:trPr>
          <w:trHeight w:val="165"/>
        </w:trPr>
        <w:tc>
          <w:tcPr>
            <w:tcW w:w="360" w:type="dxa"/>
            <w:vAlign w:val="center"/>
            <w:hideMark/>
          </w:tcPr>
          <w:p w14:paraId="1FACB49D" w14:textId="77777777" w:rsidR="00E42721" w:rsidRPr="0063304A" w:rsidRDefault="00E42721" w:rsidP="00F555E9">
            <w:pPr>
              <w:snapToGrid w:val="0"/>
              <w:rPr>
                <w:sz w:val="16"/>
                <w:szCs w:val="16"/>
              </w:rPr>
            </w:pPr>
            <w:r w:rsidRPr="0063304A">
              <w:rPr>
                <w:color w:val="000000"/>
                <w:sz w:val="16"/>
                <w:szCs w:val="16"/>
              </w:rPr>
              <w:t>1264</w:t>
            </w:r>
          </w:p>
        </w:tc>
        <w:tc>
          <w:tcPr>
            <w:tcW w:w="864" w:type="dxa"/>
            <w:vAlign w:val="center"/>
            <w:hideMark/>
          </w:tcPr>
          <w:p w14:paraId="3F999C6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3125CE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28223CA"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
          <w:p w14:paraId="05A3E67D"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7BCDF564"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74BEF1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71F553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813EF7F"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2FD7CBE8"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16DF9DD4" w14:textId="77777777" w:rsidTr="00F555E9">
        <w:trPr>
          <w:trHeight w:val="165"/>
        </w:trPr>
        <w:tc>
          <w:tcPr>
            <w:tcW w:w="360" w:type="dxa"/>
            <w:vAlign w:val="center"/>
            <w:hideMark/>
          </w:tcPr>
          <w:p w14:paraId="5F81A993" w14:textId="77777777" w:rsidR="00E42721" w:rsidRPr="0063304A" w:rsidRDefault="00E42721" w:rsidP="00F555E9">
            <w:pPr>
              <w:snapToGrid w:val="0"/>
              <w:rPr>
                <w:sz w:val="16"/>
                <w:szCs w:val="16"/>
              </w:rPr>
            </w:pPr>
            <w:r w:rsidRPr="0063304A">
              <w:rPr>
                <w:color w:val="000000"/>
                <w:sz w:val="16"/>
                <w:szCs w:val="16"/>
              </w:rPr>
              <w:t>1265</w:t>
            </w:r>
          </w:p>
        </w:tc>
        <w:tc>
          <w:tcPr>
            <w:tcW w:w="864" w:type="dxa"/>
            <w:vAlign w:val="center"/>
            <w:hideMark/>
          </w:tcPr>
          <w:p w14:paraId="0C535C6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50D63E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DBEE931"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4004C6E8"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124F7E69"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0EB14A9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287C23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D32DB19"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530C387B"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5EB2294B" w14:textId="77777777" w:rsidTr="00F555E9">
        <w:trPr>
          <w:trHeight w:val="165"/>
        </w:trPr>
        <w:tc>
          <w:tcPr>
            <w:tcW w:w="360" w:type="dxa"/>
            <w:vAlign w:val="center"/>
            <w:hideMark/>
          </w:tcPr>
          <w:p w14:paraId="1BB68B03" w14:textId="77777777" w:rsidR="00E42721" w:rsidRPr="0063304A" w:rsidRDefault="00E42721" w:rsidP="00F555E9">
            <w:pPr>
              <w:snapToGrid w:val="0"/>
              <w:rPr>
                <w:sz w:val="16"/>
                <w:szCs w:val="16"/>
              </w:rPr>
            </w:pPr>
            <w:r w:rsidRPr="0063304A">
              <w:rPr>
                <w:color w:val="000000"/>
                <w:sz w:val="16"/>
                <w:szCs w:val="16"/>
              </w:rPr>
              <w:t>1266</w:t>
            </w:r>
          </w:p>
        </w:tc>
        <w:tc>
          <w:tcPr>
            <w:tcW w:w="864" w:type="dxa"/>
            <w:vAlign w:val="center"/>
            <w:hideMark/>
          </w:tcPr>
          <w:p w14:paraId="44FFA00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DAAC6E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B9DFCD0"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36F8906E"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78C98FC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79D612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BA577FA"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5F884FE"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1A12CF94"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2C7EC810" w14:textId="77777777" w:rsidTr="00F555E9">
        <w:trPr>
          <w:trHeight w:val="165"/>
        </w:trPr>
        <w:tc>
          <w:tcPr>
            <w:tcW w:w="360" w:type="dxa"/>
            <w:vAlign w:val="center"/>
            <w:hideMark/>
          </w:tcPr>
          <w:p w14:paraId="73E71BDA" w14:textId="77777777" w:rsidR="00E42721" w:rsidRPr="0063304A" w:rsidRDefault="00E42721" w:rsidP="00F555E9">
            <w:pPr>
              <w:snapToGrid w:val="0"/>
              <w:rPr>
                <w:sz w:val="16"/>
                <w:szCs w:val="16"/>
              </w:rPr>
            </w:pPr>
            <w:r w:rsidRPr="0063304A">
              <w:rPr>
                <w:color w:val="000000"/>
                <w:sz w:val="16"/>
                <w:szCs w:val="16"/>
              </w:rPr>
              <w:t>1267</w:t>
            </w:r>
          </w:p>
        </w:tc>
        <w:tc>
          <w:tcPr>
            <w:tcW w:w="864" w:type="dxa"/>
            <w:vAlign w:val="center"/>
            <w:hideMark/>
          </w:tcPr>
          <w:p w14:paraId="042472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55619F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32DEDBE"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24067EE5"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283EEE1C"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14176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770926C"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4ADF8D9" w14:textId="77777777" w:rsidR="00E42721" w:rsidRPr="009B3DCC" w:rsidRDefault="00E42721" w:rsidP="00F555E9">
            <w:pPr>
              <w:snapToGrid w:val="0"/>
              <w:jc w:val="center"/>
              <w:rPr>
                <w:sz w:val="16"/>
                <w:szCs w:val="16"/>
              </w:rPr>
            </w:pPr>
            <w:r w:rsidRPr="00266687">
              <w:rPr>
                <w:color w:val="000000"/>
                <w:sz w:val="16"/>
                <w:szCs w:val="16"/>
              </w:rPr>
              <w:t>4.90</w:t>
            </w:r>
          </w:p>
        </w:tc>
        <w:tc>
          <w:tcPr>
            <w:tcW w:w="1008" w:type="dxa"/>
            <w:vAlign w:val="center"/>
            <w:hideMark/>
          </w:tcPr>
          <w:p w14:paraId="31307ED7"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1BC05F70" w14:textId="77777777" w:rsidTr="00F555E9">
        <w:trPr>
          <w:trHeight w:val="165"/>
        </w:trPr>
        <w:tc>
          <w:tcPr>
            <w:tcW w:w="360" w:type="dxa"/>
            <w:vAlign w:val="center"/>
            <w:hideMark/>
          </w:tcPr>
          <w:p w14:paraId="16CDCC01" w14:textId="77777777" w:rsidR="00E42721" w:rsidRPr="0063304A" w:rsidRDefault="00E42721" w:rsidP="00F555E9">
            <w:pPr>
              <w:snapToGrid w:val="0"/>
              <w:rPr>
                <w:sz w:val="16"/>
                <w:szCs w:val="16"/>
              </w:rPr>
            </w:pPr>
            <w:r w:rsidRPr="0063304A">
              <w:rPr>
                <w:color w:val="000000"/>
                <w:sz w:val="16"/>
                <w:szCs w:val="16"/>
              </w:rPr>
              <w:t>1268</w:t>
            </w:r>
          </w:p>
        </w:tc>
        <w:tc>
          <w:tcPr>
            <w:tcW w:w="864" w:type="dxa"/>
            <w:vAlign w:val="center"/>
            <w:hideMark/>
          </w:tcPr>
          <w:p w14:paraId="7018130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6A0185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6D29F0B"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792C2FE0"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2F359E23"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7005EA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43B565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36C8AF2" w14:textId="77777777" w:rsidR="00E42721" w:rsidRPr="009B3DCC" w:rsidRDefault="00E42721" w:rsidP="00F555E9">
            <w:pPr>
              <w:snapToGrid w:val="0"/>
              <w:jc w:val="center"/>
              <w:rPr>
                <w:sz w:val="16"/>
                <w:szCs w:val="16"/>
              </w:rPr>
            </w:pPr>
            <w:r w:rsidRPr="00266687">
              <w:rPr>
                <w:color w:val="000000"/>
                <w:sz w:val="16"/>
                <w:szCs w:val="16"/>
              </w:rPr>
              <w:t>5.40</w:t>
            </w:r>
          </w:p>
        </w:tc>
        <w:tc>
          <w:tcPr>
            <w:tcW w:w="1008" w:type="dxa"/>
            <w:vAlign w:val="center"/>
            <w:hideMark/>
          </w:tcPr>
          <w:p w14:paraId="461B2DFF"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08A9B93D" w14:textId="77777777" w:rsidTr="00F555E9">
        <w:trPr>
          <w:trHeight w:val="165"/>
        </w:trPr>
        <w:tc>
          <w:tcPr>
            <w:tcW w:w="360" w:type="dxa"/>
            <w:vAlign w:val="center"/>
            <w:hideMark/>
          </w:tcPr>
          <w:p w14:paraId="3E1A1052" w14:textId="77777777" w:rsidR="00E42721" w:rsidRPr="0063304A" w:rsidRDefault="00E42721" w:rsidP="00F555E9">
            <w:pPr>
              <w:snapToGrid w:val="0"/>
              <w:rPr>
                <w:sz w:val="16"/>
                <w:szCs w:val="16"/>
              </w:rPr>
            </w:pPr>
            <w:r w:rsidRPr="0063304A">
              <w:rPr>
                <w:color w:val="000000"/>
                <w:sz w:val="16"/>
                <w:szCs w:val="16"/>
              </w:rPr>
              <w:t>1269</w:t>
            </w:r>
          </w:p>
        </w:tc>
        <w:tc>
          <w:tcPr>
            <w:tcW w:w="864" w:type="dxa"/>
            <w:vAlign w:val="center"/>
            <w:hideMark/>
          </w:tcPr>
          <w:p w14:paraId="08F1025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0F29FD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6E9C5DB"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
          <w:p w14:paraId="21582D7D"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4ED5E07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E10F6B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BD5C13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2633D9F" w14:textId="77777777" w:rsidR="00E42721" w:rsidRPr="009B3DCC" w:rsidRDefault="00E42721" w:rsidP="00F555E9">
            <w:pPr>
              <w:snapToGrid w:val="0"/>
              <w:jc w:val="center"/>
              <w:rPr>
                <w:sz w:val="16"/>
                <w:szCs w:val="16"/>
              </w:rPr>
            </w:pPr>
            <w:r w:rsidRPr="00266687">
              <w:rPr>
                <w:color w:val="000000"/>
                <w:sz w:val="16"/>
                <w:szCs w:val="16"/>
              </w:rPr>
              <w:t>3.40</w:t>
            </w:r>
          </w:p>
        </w:tc>
        <w:tc>
          <w:tcPr>
            <w:tcW w:w="1008" w:type="dxa"/>
            <w:vAlign w:val="center"/>
            <w:hideMark/>
          </w:tcPr>
          <w:p w14:paraId="343FA500"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59B19549" w14:textId="77777777" w:rsidTr="00F555E9">
        <w:trPr>
          <w:trHeight w:val="165"/>
        </w:trPr>
        <w:tc>
          <w:tcPr>
            <w:tcW w:w="360" w:type="dxa"/>
            <w:vAlign w:val="center"/>
            <w:hideMark/>
          </w:tcPr>
          <w:p w14:paraId="7234012B" w14:textId="77777777" w:rsidR="00E42721" w:rsidRPr="0063304A" w:rsidRDefault="00E42721" w:rsidP="00F555E9">
            <w:pPr>
              <w:snapToGrid w:val="0"/>
              <w:rPr>
                <w:sz w:val="16"/>
                <w:szCs w:val="16"/>
              </w:rPr>
            </w:pPr>
            <w:r w:rsidRPr="0063304A">
              <w:rPr>
                <w:color w:val="000000"/>
                <w:sz w:val="16"/>
                <w:szCs w:val="16"/>
              </w:rPr>
              <w:t>1270</w:t>
            </w:r>
          </w:p>
        </w:tc>
        <w:tc>
          <w:tcPr>
            <w:tcW w:w="864" w:type="dxa"/>
            <w:vAlign w:val="center"/>
            <w:hideMark/>
          </w:tcPr>
          <w:p w14:paraId="501DCEA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28E86A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0D0C3A1"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
          <w:p w14:paraId="73EDE734"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08CBAF6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0915B40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0A92D3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5377BCF" w14:textId="77777777" w:rsidR="00E42721" w:rsidRPr="009B3DCC" w:rsidRDefault="00E42721" w:rsidP="00F555E9">
            <w:pPr>
              <w:snapToGrid w:val="0"/>
              <w:jc w:val="center"/>
              <w:rPr>
                <w:sz w:val="16"/>
                <w:szCs w:val="16"/>
              </w:rPr>
            </w:pPr>
            <w:r w:rsidRPr="00266687">
              <w:rPr>
                <w:color w:val="000000"/>
                <w:sz w:val="16"/>
                <w:szCs w:val="16"/>
              </w:rPr>
              <w:t>4.80</w:t>
            </w:r>
          </w:p>
        </w:tc>
        <w:tc>
          <w:tcPr>
            <w:tcW w:w="1008" w:type="dxa"/>
            <w:vAlign w:val="center"/>
            <w:hideMark/>
          </w:tcPr>
          <w:p w14:paraId="0C9560DC"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7DF118F8" w14:textId="77777777" w:rsidTr="00F555E9">
        <w:trPr>
          <w:trHeight w:val="180"/>
        </w:trPr>
        <w:tc>
          <w:tcPr>
            <w:tcW w:w="360" w:type="dxa"/>
            <w:vAlign w:val="center"/>
            <w:hideMark/>
          </w:tcPr>
          <w:p w14:paraId="0CB908A9" w14:textId="77777777" w:rsidR="00E42721" w:rsidRPr="0063304A" w:rsidRDefault="00E42721" w:rsidP="00F555E9">
            <w:pPr>
              <w:snapToGrid w:val="0"/>
              <w:rPr>
                <w:sz w:val="16"/>
                <w:szCs w:val="16"/>
              </w:rPr>
            </w:pPr>
            <w:r w:rsidRPr="0063304A">
              <w:rPr>
                <w:color w:val="000000"/>
                <w:sz w:val="16"/>
                <w:szCs w:val="16"/>
              </w:rPr>
              <w:t>1271</w:t>
            </w:r>
          </w:p>
        </w:tc>
        <w:tc>
          <w:tcPr>
            <w:tcW w:w="864" w:type="dxa"/>
            <w:vAlign w:val="center"/>
            <w:hideMark/>
          </w:tcPr>
          <w:p w14:paraId="318DE78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BF7FF5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40C33AD"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
          <w:p w14:paraId="43276A16"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5A1D999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C9A40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4ADFCE4"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1CB643D" w14:textId="77777777" w:rsidR="00E42721" w:rsidRPr="009B3DCC" w:rsidRDefault="00E42721" w:rsidP="00F555E9">
            <w:pPr>
              <w:snapToGrid w:val="0"/>
              <w:jc w:val="center"/>
              <w:rPr>
                <w:sz w:val="16"/>
                <w:szCs w:val="16"/>
              </w:rPr>
            </w:pPr>
            <w:r w:rsidRPr="00266687">
              <w:rPr>
                <w:color w:val="000000"/>
                <w:sz w:val="16"/>
                <w:szCs w:val="16"/>
              </w:rPr>
              <w:t>7.80</w:t>
            </w:r>
          </w:p>
        </w:tc>
        <w:tc>
          <w:tcPr>
            <w:tcW w:w="1008" w:type="dxa"/>
            <w:vAlign w:val="center"/>
            <w:hideMark/>
          </w:tcPr>
          <w:p w14:paraId="12D12E7C"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14D85C31" w14:textId="77777777" w:rsidTr="00F555E9">
        <w:trPr>
          <w:trHeight w:val="165"/>
        </w:trPr>
        <w:tc>
          <w:tcPr>
            <w:tcW w:w="360" w:type="dxa"/>
            <w:vAlign w:val="center"/>
            <w:hideMark/>
          </w:tcPr>
          <w:p w14:paraId="2557DEB4" w14:textId="77777777" w:rsidR="00E42721" w:rsidRPr="0063304A" w:rsidRDefault="00E42721" w:rsidP="00F555E9">
            <w:pPr>
              <w:snapToGrid w:val="0"/>
              <w:rPr>
                <w:sz w:val="16"/>
                <w:szCs w:val="16"/>
              </w:rPr>
            </w:pPr>
            <w:r w:rsidRPr="0063304A">
              <w:rPr>
                <w:color w:val="000000"/>
                <w:sz w:val="16"/>
                <w:szCs w:val="16"/>
              </w:rPr>
              <w:lastRenderedPageBreak/>
              <w:t>1272</w:t>
            </w:r>
          </w:p>
        </w:tc>
        <w:tc>
          <w:tcPr>
            <w:tcW w:w="864" w:type="dxa"/>
            <w:vAlign w:val="center"/>
            <w:hideMark/>
          </w:tcPr>
          <w:p w14:paraId="3707559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F6A5BA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E4B673F"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
          <w:p w14:paraId="4DC4913C"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0904913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0F441D2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31F857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B50CCDA" w14:textId="77777777" w:rsidR="00E42721" w:rsidRPr="009B3DCC" w:rsidRDefault="00E42721" w:rsidP="00F555E9">
            <w:pPr>
              <w:snapToGrid w:val="0"/>
              <w:jc w:val="center"/>
              <w:rPr>
                <w:sz w:val="16"/>
                <w:szCs w:val="16"/>
              </w:rPr>
            </w:pPr>
            <w:r w:rsidRPr="00266687">
              <w:rPr>
                <w:color w:val="000000"/>
                <w:sz w:val="16"/>
                <w:szCs w:val="16"/>
              </w:rPr>
              <w:t>7.00</w:t>
            </w:r>
          </w:p>
        </w:tc>
        <w:tc>
          <w:tcPr>
            <w:tcW w:w="1008" w:type="dxa"/>
            <w:vAlign w:val="center"/>
            <w:hideMark/>
          </w:tcPr>
          <w:p w14:paraId="55CF82C3"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4B1A831E" w14:textId="77777777" w:rsidTr="00F555E9">
        <w:trPr>
          <w:trHeight w:val="165"/>
        </w:trPr>
        <w:tc>
          <w:tcPr>
            <w:tcW w:w="360" w:type="dxa"/>
            <w:vAlign w:val="center"/>
            <w:hideMark/>
          </w:tcPr>
          <w:p w14:paraId="4B55861D" w14:textId="77777777" w:rsidR="00E42721" w:rsidRPr="0063304A" w:rsidRDefault="00E42721" w:rsidP="00F555E9">
            <w:pPr>
              <w:snapToGrid w:val="0"/>
              <w:rPr>
                <w:sz w:val="16"/>
                <w:szCs w:val="16"/>
              </w:rPr>
            </w:pPr>
            <w:r w:rsidRPr="0063304A">
              <w:rPr>
                <w:color w:val="000000"/>
                <w:sz w:val="16"/>
                <w:szCs w:val="16"/>
              </w:rPr>
              <w:t>1273</w:t>
            </w:r>
          </w:p>
        </w:tc>
        <w:tc>
          <w:tcPr>
            <w:tcW w:w="864" w:type="dxa"/>
            <w:vAlign w:val="center"/>
            <w:hideMark/>
          </w:tcPr>
          <w:p w14:paraId="2B06D6D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06D84F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4931022"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
          <w:p w14:paraId="58DED3B9"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776D453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604FCC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8619E1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3FA4BEB"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443F4A84"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5CC9DEED" w14:textId="77777777" w:rsidTr="00F555E9">
        <w:trPr>
          <w:trHeight w:val="165"/>
        </w:trPr>
        <w:tc>
          <w:tcPr>
            <w:tcW w:w="360" w:type="dxa"/>
            <w:vAlign w:val="center"/>
            <w:hideMark/>
          </w:tcPr>
          <w:p w14:paraId="5324F595" w14:textId="77777777" w:rsidR="00E42721" w:rsidRPr="0063304A" w:rsidRDefault="00E42721" w:rsidP="00F555E9">
            <w:pPr>
              <w:snapToGrid w:val="0"/>
              <w:rPr>
                <w:sz w:val="16"/>
                <w:szCs w:val="16"/>
              </w:rPr>
            </w:pPr>
            <w:r w:rsidRPr="0063304A">
              <w:rPr>
                <w:color w:val="000000"/>
                <w:sz w:val="16"/>
                <w:szCs w:val="16"/>
              </w:rPr>
              <w:t>1274</w:t>
            </w:r>
          </w:p>
        </w:tc>
        <w:tc>
          <w:tcPr>
            <w:tcW w:w="864" w:type="dxa"/>
            <w:vAlign w:val="center"/>
            <w:hideMark/>
          </w:tcPr>
          <w:p w14:paraId="4BEE2D3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B4A94B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739021B"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
          <w:p w14:paraId="7112B1C7"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753B15A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6BB8DB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439DAFD"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A92E678"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40A032CE"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2D543B7E" w14:textId="77777777" w:rsidTr="00F555E9">
        <w:trPr>
          <w:trHeight w:val="165"/>
        </w:trPr>
        <w:tc>
          <w:tcPr>
            <w:tcW w:w="360" w:type="dxa"/>
            <w:vAlign w:val="center"/>
            <w:hideMark/>
          </w:tcPr>
          <w:p w14:paraId="477A1EFC" w14:textId="77777777" w:rsidR="00E42721" w:rsidRPr="0063304A" w:rsidRDefault="00E42721" w:rsidP="00F555E9">
            <w:pPr>
              <w:snapToGrid w:val="0"/>
              <w:rPr>
                <w:sz w:val="16"/>
                <w:szCs w:val="16"/>
              </w:rPr>
            </w:pPr>
            <w:r w:rsidRPr="0063304A">
              <w:rPr>
                <w:color w:val="000000"/>
                <w:sz w:val="16"/>
                <w:szCs w:val="16"/>
              </w:rPr>
              <w:t>1275</w:t>
            </w:r>
          </w:p>
        </w:tc>
        <w:tc>
          <w:tcPr>
            <w:tcW w:w="864" w:type="dxa"/>
            <w:vAlign w:val="center"/>
            <w:hideMark/>
          </w:tcPr>
          <w:p w14:paraId="330391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AE526D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40FE87D"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
          <w:p w14:paraId="6156C9D7"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598A336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5E3627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F446956"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E89CB61" w14:textId="77777777" w:rsidR="00E42721" w:rsidRPr="009B3DCC" w:rsidRDefault="00E42721" w:rsidP="00F555E9">
            <w:pPr>
              <w:snapToGrid w:val="0"/>
              <w:jc w:val="center"/>
              <w:rPr>
                <w:sz w:val="16"/>
                <w:szCs w:val="16"/>
              </w:rPr>
            </w:pPr>
            <w:r w:rsidRPr="00266687">
              <w:rPr>
                <w:color w:val="000000"/>
                <w:sz w:val="16"/>
                <w:szCs w:val="16"/>
              </w:rPr>
              <w:t>6.40</w:t>
            </w:r>
          </w:p>
        </w:tc>
        <w:tc>
          <w:tcPr>
            <w:tcW w:w="1008" w:type="dxa"/>
            <w:vAlign w:val="center"/>
            <w:hideMark/>
          </w:tcPr>
          <w:p w14:paraId="274C187D"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18A2B9B4" w14:textId="77777777" w:rsidTr="00F555E9">
        <w:trPr>
          <w:trHeight w:val="165"/>
        </w:trPr>
        <w:tc>
          <w:tcPr>
            <w:tcW w:w="360" w:type="dxa"/>
            <w:vAlign w:val="center"/>
            <w:hideMark/>
          </w:tcPr>
          <w:p w14:paraId="137B2093" w14:textId="77777777" w:rsidR="00E42721" w:rsidRPr="0063304A" w:rsidRDefault="00E42721" w:rsidP="00F555E9">
            <w:pPr>
              <w:snapToGrid w:val="0"/>
              <w:rPr>
                <w:sz w:val="16"/>
                <w:szCs w:val="16"/>
              </w:rPr>
            </w:pPr>
            <w:r w:rsidRPr="0063304A">
              <w:rPr>
                <w:color w:val="000000"/>
                <w:sz w:val="16"/>
                <w:szCs w:val="16"/>
              </w:rPr>
              <w:t>1276</w:t>
            </w:r>
          </w:p>
        </w:tc>
        <w:tc>
          <w:tcPr>
            <w:tcW w:w="864" w:type="dxa"/>
            <w:vAlign w:val="center"/>
            <w:hideMark/>
          </w:tcPr>
          <w:p w14:paraId="759D6C0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3467DC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254BD92"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
          <w:p w14:paraId="77F9684C"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362318C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B7A7D2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52052D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4166D0C" w14:textId="77777777" w:rsidR="00E42721" w:rsidRPr="009B3DCC" w:rsidRDefault="00E42721" w:rsidP="00F555E9">
            <w:pPr>
              <w:snapToGrid w:val="0"/>
              <w:jc w:val="center"/>
              <w:rPr>
                <w:sz w:val="16"/>
                <w:szCs w:val="16"/>
              </w:rPr>
            </w:pPr>
            <w:r w:rsidRPr="00266687">
              <w:rPr>
                <w:color w:val="000000"/>
                <w:sz w:val="16"/>
                <w:szCs w:val="16"/>
              </w:rPr>
              <w:t>7.90</w:t>
            </w:r>
          </w:p>
        </w:tc>
        <w:tc>
          <w:tcPr>
            <w:tcW w:w="1008" w:type="dxa"/>
            <w:vAlign w:val="center"/>
            <w:hideMark/>
          </w:tcPr>
          <w:p w14:paraId="4B6263FD"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3C921EA9" w14:textId="77777777" w:rsidTr="00F555E9">
        <w:trPr>
          <w:trHeight w:val="165"/>
        </w:trPr>
        <w:tc>
          <w:tcPr>
            <w:tcW w:w="360" w:type="dxa"/>
            <w:vAlign w:val="center"/>
            <w:hideMark/>
          </w:tcPr>
          <w:p w14:paraId="35BAEB3C" w14:textId="77777777" w:rsidR="00E42721" w:rsidRPr="0063304A" w:rsidRDefault="00E42721" w:rsidP="00F555E9">
            <w:pPr>
              <w:snapToGrid w:val="0"/>
              <w:rPr>
                <w:sz w:val="16"/>
                <w:szCs w:val="16"/>
              </w:rPr>
            </w:pPr>
            <w:r w:rsidRPr="0063304A">
              <w:rPr>
                <w:color w:val="000000"/>
                <w:sz w:val="16"/>
                <w:szCs w:val="16"/>
              </w:rPr>
              <w:t>1277</w:t>
            </w:r>
          </w:p>
        </w:tc>
        <w:tc>
          <w:tcPr>
            <w:tcW w:w="864" w:type="dxa"/>
            <w:vAlign w:val="center"/>
            <w:hideMark/>
          </w:tcPr>
          <w:p w14:paraId="5EDF23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1547E8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1863E49"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66103010"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1610C2D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C0F4A3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19FA60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4B055C5"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6BD74580"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1A4C4564" w14:textId="77777777" w:rsidTr="00F555E9">
        <w:trPr>
          <w:trHeight w:val="165"/>
        </w:trPr>
        <w:tc>
          <w:tcPr>
            <w:tcW w:w="360" w:type="dxa"/>
            <w:vAlign w:val="center"/>
            <w:hideMark/>
          </w:tcPr>
          <w:p w14:paraId="4CAF073F" w14:textId="77777777" w:rsidR="00E42721" w:rsidRPr="0063304A" w:rsidRDefault="00E42721" w:rsidP="00F555E9">
            <w:pPr>
              <w:snapToGrid w:val="0"/>
              <w:rPr>
                <w:sz w:val="16"/>
                <w:szCs w:val="16"/>
              </w:rPr>
            </w:pPr>
            <w:r w:rsidRPr="0063304A">
              <w:rPr>
                <w:color w:val="000000"/>
                <w:sz w:val="16"/>
                <w:szCs w:val="16"/>
              </w:rPr>
              <w:t>1278</w:t>
            </w:r>
          </w:p>
        </w:tc>
        <w:tc>
          <w:tcPr>
            <w:tcW w:w="864" w:type="dxa"/>
            <w:vAlign w:val="center"/>
            <w:hideMark/>
          </w:tcPr>
          <w:p w14:paraId="71B5CB2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63FC47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7615B68"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2CFC6B84"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6AB56C69"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4D0CE09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211090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2932069" w14:textId="77777777" w:rsidR="00E42721" w:rsidRPr="009B3DCC" w:rsidRDefault="00E42721" w:rsidP="00F555E9">
            <w:pPr>
              <w:snapToGrid w:val="0"/>
              <w:jc w:val="center"/>
              <w:rPr>
                <w:sz w:val="16"/>
                <w:szCs w:val="16"/>
              </w:rPr>
            </w:pPr>
            <w:r w:rsidRPr="00266687">
              <w:rPr>
                <w:color w:val="000000"/>
                <w:sz w:val="16"/>
                <w:szCs w:val="16"/>
              </w:rPr>
              <w:t>9.00</w:t>
            </w:r>
          </w:p>
        </w:tc>
        <w:tc>
          <w:tcPr>
            <w:tcW w:w="1008" w:type="dxa"/>
            <w:vAlign w:val="center"/>
            <w:hideMark/>
          </w:tcPr>
          <w:p w14:paraId="414F4D10"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54591850" w14:textId="77777777" w:rsidTr="00F555E9">
        <w:trPr>
          <w:trHeight w:val="165"/>
        </w:trPr>
        <w:tc>
          <w:tcPr>
            <w:tcW w:w="360" w:type="dxa"/>
            <w:vAlign w:val="center"/>
            <w:hideMark/>
          </w:tcPr>
          <w:p w14:paraId="7B0EDA5A" w14:textId="77777777" w:rsidR="00E42721" w:rsidRPr="0063304A" w:rsidRDefault="00E42721" w:rsidP="00F555E9">
            <w:pPr>
              <w:snapToGrid w:val="0"/>
              <w:rPr>
                <w:sz w:val="16"/>
                <w:szCs w:val="16"/>
              </w:rPr>
            </w:pPr>
            <w:r w:rsidRPr="0063304A">
              <w:rPr>
                <w:color w:val="000000"/>
                <w:sz w:val="16"/>
                <w:szCs w:val="16"/>
              </w:rPr>
              <w:t>1279</w:t>
            </w:r>
          </w:p>
        </w:tc>
        <w:tc>
          <w:tcPr>
            <w:tcW w:w="864" w:type="dxa"/>
            <w:vAlign w:val="center"/>
            <w:hideMark/>
          </w:tcPr>
          <w:p w14:paraId="03DBA46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C3F116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A8BA4A3"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1A37E399"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6D232B03"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936086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8ED2A1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D738F24" w14:textId="77777777" w:rsidR="00E42721" w:rsidRPr="009B3DCC" w:rsidRDefault="00E42721" w:rsidP="00F555E9">
            <w:pPr>
              <w:snapToGrid w:val="0"/>
              <w:jc w:val="center"/>
              <w:rPr>
                <w:sz w:val="16"/>
                <w:szCs w:val="16"/>
              </w:rPr>
            </w:pPr>
            <w:r w:rsidRPr="00266687">
              <w:rPr>
                <w:color w:val="000000"/>
                <w:sz w:val="16"/>
                <w:szCs w:val="16"/>
              </w:rPr>
              <w:t>10.60</w:t>
            </w:r>
          </w:p>
        </w:tc>
        <w:tc>
          <w:tcPr>
            <w:tcW w:w="1008" w:type="dxa"/>
            <w:vAlign w:val="center"/>
            <w:hideMark/>
          </w:tcPr>
          <w:p w14:paraId="45471E10"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3B3C46BE" w14:textId="77777777" w:rsidTr="00F555E9">
        <w:trPr>
          <w:trHeight w:val="165"/>
        </w:trPr>
        <w:tc>
          <w:tcPr>
            <w:tcW w:w="360" w:type="dxa"/>
            <w:vAlign w:val="center"/>
            <w:hideMark/>
          </w:tcPr>
          <w:p w14:paraId="7906A05B" w14:textId="77777777" w:rsidR="00E42721" w:rsidRPr="0063304A" w:rsidRDefault="00E42721" w:rsidP="00F555E9">
            <w:pPr>
              <w:snapToGrid w:val="0"/>
              <w:rPr>
                <w:sz w:val="16"/>
                <w:szCs w:val="16"/>
              </w:rPr>
            </w:pPr>
            <w:r w:rsidRPr="0063304A">
              <w:rPr>
                <w:color w:val="000000"/>
                <w:sz w:val="16"/>
                <w:szCs w:val="16"/>
              </w:rPr>
              <w:t>1280</w:t>
            </w:r>
          </w:p>
        </w:tc>
        <w:tc>
          <w:tcPr>
            <w:tcW w:w="864" w:type="dxa"/>
            <w:vAlign w:val="center"/>
            <w:hideMark/>
          </w:tcPr>
          <w:p w14:paraId="0E42C77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2EAABD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FCF5D39"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01385929"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69C11A5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01C480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8044AB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7B28F2A" w14:textId="77777777" w:rsidR="00E42721" w:rsidRPr="009B3DCC" w:rsidRDefault="00E42721" w:rsidP="00F555E9">
            <w:pPr>
              <w:snapToGrid w:val="0"/>
              <w:jc w:val="center"/>
              <w:rPr>
                <w:sz w:val="16"/>
                <w:szCs w:val="16"/>
              </w:rPr>
            </w:pPr>
            <w:r w:rsidRPr="00266687">
              <w:rPr>
                <w:color w:val="000000"/>
                <w:sz w:val="16"/>
                <w:szCs w:val="16"/>
              </w:rPr>
              <w:t>8.50</w:t>
            </w:r>
          </w:p>
        </w:tc>
        <w:tc>
          <w:tcPr>
            <w:tcW w:w="1008" w:type="dxa"/>
            <w:vAlign w:val="center"/>
            <w:hideMark/>
          </w:tcPr>
          <w:p w14:paraId="482B2BCE"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2CEA3CA7" w14:textId="77777777" w:rsidTr="00F555E9">
        <w:trPr>
          <w:trHeight w:val="165"/>
        </w:trPr>
        <w:tc>
          <w:tcPr>
            <w:tcW w:w="360" w:type="dxa"/>
            <w:vAlign w:val="center"/>
            <w:hideMark/>
          </w:tcPr>
          <w:p w14:paraId="1272B6C0" w14:textId="77777777" w:rsidR="00E42721" w:rsidRPr="0063304A" w:rsidRDefault="00E42721" w:rsidP="00F555E9">
            <w:pPr>
              <w:snapToGrid w:val="0"/>
              <w:rPr>
                <w:sz w:val="16"/>
                <w:szCs w:val="16"/>
              </w:rPr>
            </w:pPr>
            <w:r w:rsidRPr="0063304A">
              <w:rPr>
                <w:color w:val="000000"/>
                <w:sz w:val="16"/>
                <w:szCs w:val="16"/>
              </w:rPr>
              <w:t>1281</w:t>
            </w:r>
          </w:p>
        </w:tc>
        <w:tc>
          <w:tcPr>
            <w:tcW w:w="864" w:type="dxa"/>
            <w:vAlign w:val="center"/>
            <w:hideMark/>
          </w:tcPr>
          <w:p w14:paraId="55D9A16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9124C2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E005C8A"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
          <w:p w14:paraId="1EEB1B50"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3C83853C"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C9B18F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51A01E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1C858B4" w14:textId="77777777" w:rsidR="00E42721" w:rsidRPr="009B3DCC" w:rsidRDefault="00E42721" w:rsidP="00F555E9">
            <w:pPr>
              <w:snapToGrid w:val="0"/>
              <w:jc w:val="center"/>
              <w:rPr>
                <w:sz w:val="16"/>
                <w:szCs w:val="16"/>
              </w:rPr>
            </w:pPr>
            <w:r w:rsidRPr="00266687">
              <w:rPr>
                <w:color w:val="000000"/>
                <w:sz w:val="16"/>
                <w:szCs w:val="16"/>
              </w:rPr>
              <w:t>5.90</w:t>
            </w:r>
          </w:p>
        </w:tc>
        <w:tc>
          <w:tcPr>
            <w:tcW w:w="1008" w:type="dxa"/>
            <w:vAlign w:val="center"/>
            <w:hideMark/>
          </w:tcPr>
          <w:p w14:paraId="0DFFE469" w14:textId="77777777" w:rsidR="00E42721" w:rsidRPr="009B3DCC" w:rsidRDefault="00E42721" w:rsidP="00F555E9">
            <w:pPr>
              <w:snapToGrid w:val="0"/>
              <w:jc w:val="center"/>
              <w:rPr>
                <w:sz w:val="16"/>
                <w:szCs w:val="16"/>
              </w:rPr>
            </w:pPr>
            <w:r w:rsidRPr="00266687">
              <w:rPr>
                <w:color w:val="000000"/>
                <w:sz w:val="16"/>
                <w:szCs w:val="16"/>
              </w:rPr>
              <w:t>1.00</w:t>
            </w:r>
          </w:p>
        </w:tc>
      </w:tr>
      <w:tr w:rsidR="00E42721" w:rsidRPr="009B3DCC" w14:paraId="5E31ABD3" w14:textId="77777777" w:rsidTr="00F555E9">
        <w:trPr>
          <w:trHeight w:val="165"/>
        </w:trPr>
        <w:tc>
          <w:tcPr>
            <w:tcW w:w="360" w:type="dxa"/>
            <w:vAlign w:val="center"/>
            <w:hideMark/>
          </w:tcPr>
          <w:p w14:paraId="3125A876" w14:textId="77777777" w:rsidR="00E42721" w:rsidRPr="0063304A" w:rsidRDefault="00E42721" w:rsidP="00F555E9">
            <w:pPr>
              <w:snapToGrid w:val="0"/>
              <w:rPr>
                <w:sz w:val="16"/>
                <w:szCs w:val="16"/>
              </w:rPr>
            </w:pPr>
            <w:r w:rsidRPr="0063304A">
              <w:rPr>
                <w:color w:val="000000"/>
                <w:sz w:val="16"/>
                <w:szCs w:val="16"/>
              </w:rPr>
              <w:t>1282</w:t>
            </w:r>
          </w:p>
        </w:tc>
        <w:tc>
          <w:tcPr>
            <w:tcW w:w="864" w:type="dxa"/>
            <w:vAlign w:val="center"/>
            <w:hideMark/>
          </w:tcPr>
          <w:p w14:paraId="0CBC8FE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8E8A2D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FBC3F30"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
          <w:p w14:paraId="03D104E9"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04B6046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55D3F89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FF4F839"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3E3791A" w14:textId="77777777" w:rsidR="00E42721" w:rsidRPr="009B3DCC" w:rsidRDefault="00E42721" w:rsidP="00F555E9">
            <w:pPr>
              <w:snapToGrid w:val="0"/>
              <w:jc w:val="center"/>
              <w:rPr>
                <w:sz w:val="16"/>
                <w:szCs w:val="16"/>
              </w:rPr>
            </w:pPr>
            <w:r w:rsidRPr="00266687">
              <w:rPr>
                <w:color w:val="000000"/>
                <w:sz w:val="16"/>
                <w:szCs w:val="16"/>
              </w:rPr>
              <w:t>7.90</w:t>
            </w:r>
          </w:p>
        </w:tc>
        <w:tc>
          <w:tcPr>
            <w:tcW w:w="1008" w:type="dxa"/>
            <w:vAlign w:val="center"/>
            <w:hideMark/>
          </w:tcPr>
          <w:p w14:paraId="38A99E7B"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5FB82F4B" w14:textId="77777777" w:rsidTr="00F555E9">
        <w:trPr>
          <w:trHeight w:val="165"/>
        </w:trPr>
        <w:tc>
          <w:tcPr>
            <w:tcW w:w="360" w:type="dxa"/>
            <w:vAlign w:val="center"/>
            <w:hideMark/>
          </w:tcPr>
          <w:p w14:paraId="3299A102" w14:textId="77777777" w:rsidR="00E42721" w:rsidRPr="0063304A" w:rsidRDefault="00E42721" w:rsidP="00F555E9">
            <w:pPr>
              <w:snapToGrid w:val="0"/>
              <w:rPr>
                <w:sz w:val="16"/>
                <w:szCs w:val="16"/>
              </w:rPr>
            </w:pPr>
            <w:r w:rsidRPr="0063304A">
              <w:rPr>
                <w:color w:val="000000"/>
                <w:sz w:val="16"/>
                <w:szCs w:val="16"/>
              </w:rPr>
              <w:t>1283</w:t>
            </w:r>
          </w:p>
        </w:tc>
        <w:tc>
          <w:tcPr>
            <w:tcW w:w="864" w:type="dxa"/>
            <w:vAlign w:val="center"/>
            <w:hideMark/>
          </w:tcPr>
          <w:p w14:paraId="4AC29E0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7350CE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93D6AD0"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
          <w:p w14:paraId="0437866E"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612CEDC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3AA872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01045FB"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B595AFD" w14:textId="77777777" w:rsidR="00E42721" w:rsidRPr="009B3DCC" w:rsidRDefault="00E42721" w:rsidP="00F555E9">
            <w:pPr>
              <w:snapToGrid w:val="0"/>
              <w:jc w:val="center"/>
              <w:rPr>
                <w:sz w:val="16"/>
                <w:szCs w:val="16"/>
              </w:rPr>
            </w:pPr>
            <w:r w:rsidRPr="00266687">
              <w:rPr>
                <w:color w:val="000000"/>
                <w:sz w:val="16"/>
                <w:szCs w:val="16"/>
              </w:rPr>
              <w:t>8.20</w:t>
            </w:r>
          </w:p>
        </w:tc>
        <w:tc>
          <w:tcPr>
            <w:tcW w:w="1008" w:type="dxa"/>
            <w:vAlign w:val="center"/>
            <w:hideMark/>
          </w:tcPr>
          <w:p w14:paraId="0E048D94"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5FB5DA76" w14:textId="77777777" w:rsidTr="00F555E9">
        <w:trPr>
          <w:trHeight w:val="165"/>
        </w:trPr>
        <w:tc>
          <w:tcPr>
            <w:tcW w:w="360" w:type="dxa"/>
            <w:vAlign w:val="center"/>
            <w:hideMark/>
          </w:tcPr>
          <w:p w14:paraId="37FB49DB" w14:textId="77777777" w:rsidR="00E42721" w:rsidRPr="0063304A" w:rsidRDefault="00E42721" w:rsidP="00F555E9">
            <w:pPr>
              <w:snapToGrid w:val="0"/>
              <w:rPr>
                <w:sz w:val="16"/>
                <w:szCs w:val="16"/>
              </w:rPr>
            </w:pPr>
            <w:r w:rsidRPr="0063304A">
              <w:rPr>
                <w:color w:val="000000"/>
                <w:sz w:val="16"/>
                <w:szCs w:val="16"/>
              </w:rPr>
              <w:t>1284</w:t>
            </w:r>
          </w:p>
        </w:tc>
        <w:tc>
          <w:tcPr>
            <w:tcW w:w="864" w:type="dxa"/>
            <w:vAlign w:val="center"/>
            <w:hideMark/>
          </w:tcPr>
          <w:p w14:paraId="3E4D28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12437C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57D1400"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
          <w:p w14:paraId="3A75391D"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3E1CE3B4"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55845E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67DD29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405668A" w14:textId="77777777" w:rsidR="00E42721" w:rsidRPr="009B3DCC" w:rsidRDefault="00E42721" w:rsidP="00F555E9">
            <w:pPr>
              <w:snapToGrid w:val="0"/>
              <w:jc w:val="center"/>
              <w:rPr>
                <w:sz w:val="16"/>
                <w:szCs w:val="16"/>
              </w:rPr>
            </w:pPr>
            <w:r w:rsidRPr="00266687">
              <w:rPr>
                <w:color w:val="000000"/>
                <w:sz w:val="16"/>
                <w:szCs w:val="16"/>
              </w:rPr>
              <w:t>11.30</w:t>
            </w:r>
          </w:p>
        </w:tc>
        <w:tc>
          <w:tcPr>
            <w:tcW w:w="1008" w:type="dxa"/>
            <w:vAlign w:val="center"/>
            <w:hideMark/>
          </w:tcPr>
          <w:p w14:paraId="4E3B9AFE"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15779491" w14:textId="77777777" w:rsidTr="00F555E9">
        <w:trPr>
          <w:trHeight w:val="165"/>
        </w:trPr>
        <w:tc>
          <w:tcPr>
            <w:tcW w:w="360" w:type="dxa"/>
            <w:vAlign w:val="center"/>
            <w:hideMark/>
          </w:tcPr>
          <w:p w14:paraId="5E8AD90D" w14:textId="77777777" w:rsidR="00E42721" w:rsidRPr="0063304A" w:rsidRDefault="00E42721" w:rsidP="00F555E9">
            <w:pPr>
              <w:snapToGrid w:val="0"/>
              <w:rPr>
                <w:sz w:val="16"/>
                <w:szCs w:val="16"/>
              </w:rPr>
            </w:pPr>
            <w:r w:rsidRPr="0063304A">
              <w:rPr>
                <w:color w:val="000000"/>
                <w:sz w:val="16"/>
                <w:szCs w:val="16"/>
              </w:rPr>
              <w:t>1285</w:t>
            </w:r>
          </w:p>
        </w:tc>
        <w:tc>
          <w:tcPr>
            <w:tcW w:w="864" w:type="dxa"/>
            <w:vAlign w:val="center"/>
            <w:hideMark/>
          </w:tcPr>
          <w:p w14:paraId="0FB5AF0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8094BB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7AA2B42"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
          <w:p w14:paraId="464A47E9"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
          <w:p w14:paraId="2AB593A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2EF527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23BEB1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FB77460"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BF87399"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551F1058" w14:textId="77777777" w:rsidTr="00F555E9">
        <w:trPr>
          <w:trHeight w:val="180"/>
        </w:trPr>
        <w:tc>
          <w:tcPr>
            <w:tcW w:w="360" w:type="dxa"/>
            <w:vAlign w:val="center"/>
            <w:hideMark/>
          </w:tcPr>
          <w:p w14:paraId="278B4C4E" w14:textId="77777777" w:rsidR="00E42721" w:rsidRPr="0063304A" w:rsidRDefault="00E42721" w:rsidP="00F555E9">
            <w:pPr>
              <w:snapToGrid w:val="0"/>
              <w:rPr>
                <w:sz w:val="16"/>
                <w:szCs w:val="16"/>
              </w:rPr>
            </w:pPr>
            <w:r w:rsidRPr="0063304A">
              <w:rPr>
                <w:color w:val="000000"/>
                <w:sz w:val="16"/>
                <w:szCs w:val="16"/>
              </w:rPr>
              <w:t>1286</w:t>
            </w:r>
          </w:p>
        </w:tc>
        <w:tc>
          <w:tcPr>
            <w:tcW w:w="864" w:type="dxa"/>
            <w:vAlign w:val="center"/>
            <w:hideMark/>
          </w:tcPr>
          <w:p w14:paraId="25FB06B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A3D145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420522"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
          <w:p w14:paraId="73CB8D50"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
          <w:p w14:paraId="62F93D75"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0EB7940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3B6F1A4"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C60E84A"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7CBC0BD6"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1EB5EAF3" w14:textId="77777777" w:rsidTr="00F555E9">
        <w:trPr>
          <w:trHeight w:val="165"/>
        </w:trPr>
        <w:tc>
          <w:tcPr>
            <w:tcW w:w="360" w:type="dxa"/>
            <w:vAlign w:val="center"/>
            <w:hideMark/>
          </w:tcPr>
          <w:p w14:paraId="23C2E6B3" w14:textId="77777777" w:rsidR="00E42721" w:rsidRPr="0063304A" w:rsidRDefault="00E42721" w:rsidP="00F555E9">
            <w:pPr>
              <w:snapToGrid w:val="0"/>
              <w:rPr>
                <w:sz w:val="16"/>
                <w:szCs w:val="16"/>
              </w:rPr>
            </w:pPr>
            <w:r w:rsidRPr="0063304A">
              <w:rPr>
                <w:color w:val="000000"/>
                <w:sz w:val="16"/>
                <w:szCs w:val="16"/>
              </w:rPr>
              <w:t>1287</w:t>
            </w:r>
          </w:p>
        </w:tc>
        <w:tc>
          <w:tcPr>
            <w:tcW w:w="864" w:type="dxa"/>
            <w:vAlign w:val="center"/>
            <w:hideMark/>
          </w:tcPr>
          <w:p w14:paraId="071915A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85F889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081785"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
          <w:p w14:paraId="357B1D2A"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
          <w:p w14:paraId="4F1A918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494E980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72B1B28"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BBDCCD5"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3B67F885"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734FEA6F" w14:textId="77777777" w:rsidTr="00F555E9">
        <w:trPr>
          <w:trHeight w:val="165"/>
        </w:trPr>
        <w:tc>
          <w:tcPr>
            <w:tcW w:w="360" w:type="dxa"/>
            <w:vAlign w:val="center"/>
            <w:hideMark/>
          </w:tcPr>
          <w:p w14:paraId="44031D95" w14:textId="77777777" w:rsidR="00E42721" w:rsidRPr="0063304A" w:rsidRDefault="00E42721" w:rsidP="00F555E9">
            <w:pPr>
              <w:snapToGrid w:val="0"/>
              <w:rPr>
                <w:sz w:val="16"/>
                <w:szCs w:val="16"/>
              </w:rPr>
            </w:pPr>
            <w:r w:rsidRPr="0063304A">
              <w:rPr>
                <w:color w:val="000000"/>
                <w:sz w:val="16"/>
                <w:szCs w:val="16"/>
              </w:rPr>
              <w:t>1288</w:t>
            </w:r>
          </w:p>
        </w:tc>
        <w:tc>
          <w:tcPr>
            <w:tcW w:w="864" w:type="dxa"/>
            <w:vAlign w:val="center"/>
            <w:hideMark/>
          </w:tcPr>
          <w:p w14:paraId="4692A48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2BEF99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3798C7D" w14:textId="77777777" w:rsidR="00E42721" w:rsidRPr="009B3DCC" w:rsidRDefault="00E42721" w:rsidP="00F555E9">
            <w:pPr>
              <w:snapToGrid w:val="0"/>
              <w:jc w:val="center"/>
              <w:rPr>
                <w:sz w:val="16"/>
                <w:szCs w:val="16"/>
              </w:rPr>
            </w:pPr>
            <w:r w:rsidRPr="00266687">
              <w:rPr>
                <w:color w:val="000000"/>
                <w:sz w:val="16"/>
                <w:szCs w:val="16"/>
              </w:rPr>
              <w:t>299</w:t>
            </w:r>
          </w:p>
        </w:tc>
        <w:tc>
          <w:tcPr>
            <w:tcW w:w="1008" w:type="dxa"/>
            <w:vAlign w:val="center"/>
            <w:hideMark/>
          </w:tcPr>
          <w:p w14:paraId="190F7C92"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
          <w:p w14:paraId="022A997A"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74E85C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A6F26C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530221E"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5299DA13"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4483F407" w14:textId="77777777" w:rsidTr="00F555E9">
        <w:trPr>
          <w:trHeight w:val="165"/>
        </w:trPr>
        <w:tc>
          <w:tcPr>
            <w:tcW w:w="360" w:type="dxa"/>
            <w:vAlign w:val="center"/>
            <w:hideMark/>
          </w:tcPr>
          <w:p w14:paraId="5BE194DD" w14:textId="77777777" w:rsidR="00E42721" w:rsidRPr="0063304A" w:rsidRDefault="00E42721" w:rsidP="00F555E9">
            <w:pPr>
              <w:snapToGrid w:val="0"/>
              <w:rPr>
                <w:sz w:val="16"/>
                <w:szCs w:val="16"/>
              </w:rPr>
            </w:pPr>
            <w:r w:rsidRPr="0063304A">
              <w:rPr>
                <w:color w:val="000000"/>
                <w:sz w:val="16"/>
                <w:szCs w:val="16"/>
              </w:rPr>
              <w:t>1289</w:t>
            </w:r>
          </w:p>
        </w:tc>
        <w:tc>
          <w:tcPr>
            <w:tcW w:w="864" w:type="dxa"/>
            <w:vAlign w:val="center"/>
            <w:hideMark/>
          </w:tcPr>
          <w:p w14:paraId="7818DBE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CB8B27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A343CB" w14:textId="77777777" w:rsidR="00E42721" w:rsidRPr="009B3DCC" w:rsidRDefault="00E42721" w:rsidP="00F555E9">
            <w:pPr>
              <w:snapToGrid w:val="0"/>
              <w:jc w:val="center"/>
              <w:rPr>
                <w:sz w:val="16"/>
                <w:szCs w:val="16"/>
              </w:rPr>
            </w:pPr>
            <w:r w:rsidRPr="00266687">
              <w:rPr>
                <w:color w:val="000000"/>
                <w:sz w:val="16"/>
                <w:szCs w:val="16"/>
              </w:rPr>
              <w:t>299</w:t>
            </w:r>
          </w:p>
        </w:tc>
        <w:tc>
          <w:tcPr>
            <w:tcW w:w="1008" w:type="dxa"/>
            <w:vAlign w:val="center"/>
            <w:hideMark/>
          </w:tcPr>
          <w:p w14:paraId="066C7E05"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
          <w:p w14:paraId="0B2B2CEF"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267794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6A3A7CE"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F69409B"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33E0720C"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22D0142C" w14:textId="77777777" w:rsidTr="00F555E9">
        <w:trPr>
          <w:trHeight w:val="165"/>
        </w:trPr>
        <w:tc>
          <w:tcPr>
            <w:tcW w:w="360" w:type="dxa"/>
            <w:vAlign w:val="center"/>
            <w:hideMark/>
          </w:tcPr>
          <w:p w14:paraId="153576D4" w14:textId="77777777" w:rsidR="00E42721" w:rsidRPr="0063304A" w:rsidRDefault="00E42721" w:rsidP="00F555E9">
            <w:pPr>
              <w:snapToGrid w:val="0"/>
              <w:rPr>
                <w:sz w:val="16"/>
                <w:szCs w:val="16"/>
              </w:rPr>
            </w:pPr>
            <w:r w:rsidRPr="0063304A">
              <w:rPr>
                <w:color w:val="000000"/>
                <w:sz w:val="16"/>
                <w:szCs w:val="16"/>
              </w:rPr>
              <w:t>1290</w:t>
            </w:r>
          </w:p>
        </w:tc>
        <w:tc>
          <w:tcPr>
            <w:tcW w:w="864" w:type="dxa"/>
            <w:vAlign w:val="center"/>
            <w:hideMark/>
          </w:tcPr>
          <w:p w14:paraId="3F1C650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F5C985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E4DBA97" w14:textId="77777777" w:rsidR="00E42721" w:rsidRPr="009B3DCC" w:rsidRDefault="00E42721" w:rsidP="00F555E9">
            <w:pPr>
              <w:snapToGrid w:val="0"/>
              <w:jc w:val="center"/>
              <w:rPr>
                <w:sz w:val="16"/>
                <w:szCs w:val="16"/>
              </w:rPr>
            </w:pPr>
            <w:r w:rsidRPr="00266687">
              <w:rPr>
                <w:color w:val="000000"/>
                <w:sz w:val="16"/>
                <w:szCs w:val="16"/>
              </w:rPr>
              <w:t>299</w:t>
            </w:r>
          </w:p>
        </w:tc>
        <w:tc>
          <w:tcPr>
            <w:tcW w:w="1008" w:type="dxa"/>
            <w:vAlign w:val="center"/>
            <w:hideMark/>
          </w:tcPr>
          <w:p w14:paraId="66FC2365"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
          <w:p w14:paraId="71E6D32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F3F438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90D788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4D532D4"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20B9E98"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55855C0A" w14:textId="77777777" w:rsidTr="00F555E9">
        <w:trPr>
          <w:trHeight w:val="165"/>
        </w:trPr>
        <w:tc>
          <w:tcPr>
            <w:tcW w:w="360" w:type="dxa"/>
            <w:vAlign w:val="center"/>
            <w:hideMark/>
          </w:tcPr>
          <w:p w14:paraId="23A2A57E" w14:textId="77777777" w:rsidR="00E42721" w:rsidRPr="0063304A" w:rsidRDefault="00E42721" w:rsidP="00F555E9">
            <w:pPr>
              <w:snapToGrid w:val="0"/>
              <w:rPr>
                <w:sz w:val="16"/>
                <w:szCs w:val="16"/>
              </w:rPr>
            </w:pPr>
            <w:r w:rsidRPr="0063304A">
              <w:rPr>
                <w:color w:val="000000"/>
                <w:sz w:val="16"/>
                <w:szCs w:val="16"/>
              </w:rPr>
              <w:t>1291</w:t>
            </w:r>
          </w:p>
        </w:tc>
        <w:tc>
          <w:tcPr>
            <w:tcW w:w="864" w:type="dxa"/>
            <w:vAlign w:val="center"/>
            <w:hideMark/>
          </w:tcPr>
          <w:p w14:paraId="31B38D8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048EA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8545485"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
          <w:p w14:paraId="763B3E84"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
          <w:p w14:paraId="59DA43B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2565982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58BF37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5087633" w14:textId="77777777" w:rsidR="00E42721" w:rsidRPr="009B3DCC" w:rsidRDefault="00E42721" w:rsidP="00F555E9">
            <w:pPr>
              <w:snapToGrid w:val="0"/>
              <w:jc w:val="center"/>
              <w:rPr>
                <w:sz w:val="16"/>
                <w:szCs w:val="16"/>
              </w:rPr>
            </w:pPr>
            <w:r w:rsidRPr="00266687">
              <w:rPr>
                <w:color w:val="000000"/>
                <w:sz w:val="16"/>
                <w:szCs w:val="16"/>
              </w:rPr>
              <w:t>3.90</w:t>
            </w:r>
          </w:p>
        </w:tc>
        <w:tc>
          <w:tcPr>
            <w:tcW w:w="1008" w:type="dxa"/>
            <w:vAlign w:val="center"/>
            <w:hideMark/>
          </w:tcPr>
          <w:p w14:paraId="50AB4510"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45BA9E83" w14:textId="77777777" w:rsidTr="00F555E9">
        <w:trPr>
          <w:trHeight w:val="165"/>
        </w:trPr>
        <w:tc>
          <w:tcPr>
            <w:tcW w:w="360" w:type="dxa"/>
            <w:vAlign w:val="center"/>
            <w:hideMark/>
          </w:tcPr>
          <w:p w14:paraId="7828D4AE" w14:textId="77777777" w:rsidR="00E42721" w:rsidRPr="0063304A" w:rsidRDefault="00E42721" w:rsidP="00F555E9">
            <w:pPr>
              <w:snapToGrid w:val="0"/>
              <w:rPr>
                <w:sz w:val="16"/>
                <w:szCs w:val="16"/>
              </w:rPr>
            </w:pPr>
            <w:r w:rsidRPr="0063304A">
              <w:rPr>
                <w:color w:val="000000"/>
                <w:sz w:val="16"/>
                <w:szCs w:val="16"/>
              </w:rPr>
              <w:t>1292</w:t>
            </w:r>
          </w:p>
        </w:tc>
        <w:tc>
          <w:tcPr>
            <w:tcW w:w="864" w:type="dxa"/>
            <w:vAlign w:val="center"/>
            <w:hideMark/>
          </w:tcPr>
          <w:p w14:paraId="51740A6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BBEE5C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5811800"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
          <w:p w14:paraId="14826748"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
          <w:p w14:paraId="69C1003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2C32D7C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58D19A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11D06A4" w14:textId="77777777" w:rsidR="00E42721" w:rsidRPr="009B3DCC" w:rsidRDefault="00E42721" w:rsidP="00F555E9">
            <w:pPr>
              <w:snapToGrid w:val="0"/>
              <w:jc w:val="center"/>
              <w:rPr>
                <w:sz w:val="16"/>
                <w:szCs w:val="16"/>
              </w:rPr>
            </w:pPr>
            <w:r w:rsidRPr="00266687">
              <w:rPr>
                <w:color w:val="000000"/>
                <w:sz w:val="16"/>
                <w:szCs w:val="16"/>
              </w:rPr>
              <w:t>4.60</w:t>
            </w:r>
          </w:p>
        </w:tc>
        <w:tc>
          <w:tcPr>
            <w:tcW w:w="1008" w:type="dxa"/>
            <w:vAlign w:val="center"/>
            <w:hideMark/>
          </w:tcPr>
          <w:p w14:paraId="51946A30"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743EEECC" w14:textId="77777777" w:rsidTr="00F555E9">
        <w:trPr>
          <w:trHeight w:val="165"/>
        </w:trPr>
        <w:tc>
          <w:tcPr>
            <w:tcW w:w="360" w:type="dxa"/>
            <w:vAlign w:val="center"/>
            <w:hideMark/>
          </w:tcPr>
          <w:p w14:paraId="235FDC30" w14:textId="77777777" w:rsidR="00E42721" w:rsidRPr="0063304A" w:rsidRDefault="00E42721" w:rsidP="00F555E9">
            <w:pPr>
              <w:snapToGrid w:val="0"/>
              <w:rPr>
                <w:sz w:val="16"/>
                <w:szCs w:val="16"/>
              </w:rPr>
            </w:pPr>
            <w:r w:rsidRPr="0063304A">
              <w:rPr>
                <w:color w:val="000000"/>
                <w:sz w:val="16"/>
                <w:szCs w:val="16"/>
              </w:rPr>
              <w:t>1293</w:t>
            </w:r>
          </w:p>
        </w:tc>
        <w:tc>
          <w:tcPr>
            <w:tcW w:w="864" w:type="dxa"/>
            <w:vAlign w:val="center"/>
            <w:hideMark/>
          </w:tcPr>
          <w:p w14:paraId="2F8ED3B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55BCDE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DF6A48D"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
          <w:p w14:paraId="7A13B7AB"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
          <w:p w14:paraId="617A2477"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25D5C12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145E9E9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CF63EDA" w14:textId="77777777" w:rsidR="00E42721" w:rsidRPr="009B3DCC" w:rsidRDefault="00E42721" w:rsidP="00F555E9">
            <w:pPr>
              <w:snapToGrid w:val="0"/>
              <w:jc w:val="center"/>
              <w:rPr>
                <w:sz w:val="16"/>
                <w:szCs w:val="16"/>
              </w:rPr>
            </w:pPr>
            <w:r w:rsidRPr="00266687">
              <w:rPr>
                <w:color w:val="000000"/>
                <w:sz w:val="16"/>
                <w:szCs w:val="16"/>
              </w:rPr>
              <w:t>5.20</w:t>
            </w:r>
          </w:p>
        </w:tc>
        <w:tc>
          <w:tcPr>
            <w:tcW w:w="1008" w:type="dxa"/>
            <w:vAlign w:val="center"/>
            <w:hideMark/>
          </w:tcPr>
          <w:p w14:paraId="5DD5F5AE"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63AD6F8C" w14:textId="77777777" w:rsidTr="00F555E9">
        <w:trPr>
          <w:trHeight w:val="165"/>
        </w:trPr>
        <w:tc>
          <w:tcPr>
            <w:tcW w:w="360" w:type="dxa"/>
            <w:vAlign w:val="center"/>
            <w:hideMark/>
          </w:tcPr>
          <w:p w14:paraId="2D5BF91A" w14:textId="77777777" w:rsidR="00E42721" w:rsidRPr="0063304A" w:rsidRDefault="00E42721" w:rsidP="00F555E9">
            <w:pPr>
              <w:snapToGrid w:val="0"/>
              <w:rPr>
                <w:sz w:val="16"/>
                <w:szCs w:val="16"/>
              </w:rPr>
            </w:pPr>
            <w:r w:rsidRPr="0063304A">
              <w:rPr>
                <w:color w:val="000000"/>
                <w:sz w:val="16"/>
                <w:szCs w:val="16"/>
              </w:rPr>
              <w:t>1294</w:t>
            </w:r>
          </w:p>
        </w:tc>
        <w:tc>
          <w:tcPr>
            <w:tcW w:w="864" w:type="dxa"/>
            <w:vAlign w:val="center"/>
            <w:hideMark/>
          </w:tcPr>
          <w:p w14:paraId="3C7030F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7142BE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BE44C01"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
          <w:p w14:paraId="2044801B"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
          <w:p w14:paraId="7EF3590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58AC78B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B9F6CB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E1B0584" w14:textId="77777777" w:rsidR="00E42721" w:rsidRPr="009B3DCC" w:rsidRDefault="00E42721" w:rsidP="00F555E9">
            <w:pPr>
              <w:snapToGrid w:val="0"/>
              <w:jc w:val="center"/>
              <w:rPr>
                <w:sz w:val="16"/>
                <w:szCs w:val="16"/>
              </w:rPr>
            </w:pPr>
            <w:r w:rsidRPr="00266687">
              <w:rPr>
                <w:color w:val="000000"/>
                <w:sz w:val="16"/>
                <w:szCs w:val="16"/>
              </w:rPr>
              <w:t>5.10</w:t>
            </w:r>
          </w:p>
        </w:tc>
        <w:tc>
          <w:tcPr>
            <w:tcW w:w="1008" w:type="dxa"/>
            <w:vAlign w:val="center"/>
            <w:hideMark/>
          </w:tcPr>
          <w:p w14:paraId="4DAF9329"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0B67D22F" w14:textId="77777777" w:rsidTr="00F555E9">
        <w:trPr>
          <w:trHeight w:val="165"/>
        </w:trPr>
        <w:tc>
          <w:tcPr>
            <w:tcW w:w="360" w:type="dxa"/>
            <w:vAlign w:val="center"/>
            <w:hideMark/>
          </w:tcPr>
          <w:p w14:paraId="0F9D3E08" w14:textId="77777777" w:rsidR="00E42721" w:rsidRPr="0063304A" w:rsidRDefault="00E42721" w:rsidP="00F555E9">
            <w:pPr>
              <w:snapToGrid w:val="0"/>
              <w:rPr>
                <w:sz w:val="16"/>
                <w:szCs w:val="16"/>
              </w:rPr>
            </w:pPr>
            <w:r w:rsidRPr="0063304A">
              <w:rPr>
                <w:color w:val="000000"/>
                <w:sz w:val="16"/>
                <w:szCs w:val="16"/>
              </w:rPr>
              <w:t>1295</w:t>
            </w:r>
          </w:p>
        </w:tc>
        <w:tc>
          <w:tcPr>
            <w:tcW w:w="864" w:type="dxa"/>
            <w:vAlign w:val="center"/>
            <w:hideMark/>
          </w:tcPr>
          <w:p w14:paraId="1E61692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A0C22D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EA13685"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
          <w:p w14:paraId="69B570CB"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
          <w:p w14:paraId="70B50BD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C9406C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5D3F74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FC123B3"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1F834E84"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70140F6B" w14:textId="77777777" w:rsidTr="00F555E9">
        <w:trPr>
          <w:trHeight w:val="165"/>
        </w:trPr>
        <w:tc>
          <w:tcPr>
            <w:tcW w:w="360" w:type="dxa"/>
            <w:vAlign w:val="center"/>
            <w:hideMark/>
          </w:tcPr>
          <w:p w14:paraId="28F6F957" w14:textId="77777777" w:rsidR="00E42721" w:rsidRPr="0063304A" w:rsidRDefault="00E42721" w:rsidP="00F555E9">
            <w:pPr>
              <w:snapToGrid w:val="0"/>
              <w:rPr>
                <w:sz w:val="16"/>
                <w:szCs w:val="16"/>
              </w:rPr>
            </w:pPr>
            <w:r w:rsidRPr="0063304A">
              <w:rPr>
                <w:color w:val="000000"/>
                <w:sz w:val="16"/>
                <w:szCs w:val="16"/>
              </w:rPr>
              <w:t>1296</w:t>
            </w:r>
          </w:p>
        </w:tc>
        <w:tc>
          <w:tcPr>
            <w:tcW w:w="864" w:type="dxa"/>
            <w:vAlign w:val="center"/>
            <w:hideMark/>
          </w:tcPr>
          <w:p w14:paraId="25C8552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17764C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C61F532"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
          <w:p w14:paraId="45083CE8"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
          <w:p w14:paraId="68155D8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6B20EA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7E9449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AF8E424" w14:textId="77777777" w:rsidR="00E42721" w:rsidRPr="009B3DCC" w:rsidRDefault="00E42721" w:rsidP="00F555E9">
            <w:pPr>
              <w:snapToGrid w:val="0"/>
              <w:jc w:val="center"/>
              <w:rPr>
                <w:sz w:val="16"/>
                <w:szCs w:val="16"/>
              </w:rPr>
            </w:pPr>
            <w:r w:rsidRPr="00266687">
              <w:rPr>
                <w:color w:val="000000"/>
                <w:sz w:val="16"/>
                <w:szCs w:val="16"/>
              </w:rPr>
              <w:t>5.70</w:t>
            </w:r>
          </w:p>
        </w:tc>
        <w:tc>
          <w:tcPr>
            <w:tcW w:w="1008" w:type="dxa"/>
            <w:vAlign w:val="center"/>
            <w:hideMark/>
          </w:tcPr>
          <w:p w14:paraId="19551505"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7C5E8A0A" w14:textId="77777777" w:rsidTr="00F555E9">
        <w:trPr>
          <w:trHeight w:val="165"/>
        </w:trPr>
        <w:tc>
          <w:tcPr>
            <w:tcW w:w="360" w:type="dxa"/>
            <w:vAlign w:val="center"/>
            <w:hideMark/>
          </w:tcPr>
          <w:p w14:paraId="4CA07B53" w14:textId="77777777" w:rsidR="00E42721" w:rsidRPr="0063304A" w:rsidRDefault="00E42721" w:rsidP="00F555E9">
            <w:pPr>
              <w:snapToGrid w:val="0"/>
              <w:rPr>
                <w:sz w:val="16"/>
                <w:szCs w:val="16"/>
              </w:rPr>
            </w:pPr>
            <w:r w:rsidRPr="0063304A">
              <w:rPr>
                <w:color w:val="000000"/>
                <w:sz w:val="16"/>
                <w:szCs w:val="16"/>
              </w:rPr>
              <w:t>1297</w:t>
            </w:r>
          </w:p>
        </w:tc>
        <w:tc>
          <w:tcPr>
            <w:tcW w:w="864" w:type="dxa"/>
            <w:vAlign w:val="center"/>
            <w:hideMark/>
          </w:tcPr>
          <w:p w14:paraId="43A7F7F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DDFBBC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B32C7D6" w14:textId="77777777" w:rsidR="00E42721" w:rsidRPr="009B3DCC" w:rsidRDefault="00E42721" w:rsidP="00F555E9">
            <w:pPr>
              <w:snapToGrid w:val="0"/>
              <w:jc w:val="center"/>
              <w:rPr>
                <w:sz w:val="16"/>
                <w:szCs w:val="16"/>
              </w:rPr>
            </w:pPr>
            <w:r w:rsidRPr="00266687">
              <w:rPr>
                <w:color w:val="000000"/>
                <w:sz w:val="16"/>
                <w:szCs w:val="16"/>
              </w:rPr>
              <w:t>302</w:t>
            </w:r>
          </w:p>
        </w:tc>
        <w:tc>
          <w:tcPr>
            <w:tcW w:w="1008" w:type="dxa"/>
            <w:vAlign w:val="center"/>
            <w:hideMark/>
          </w:tcPr>
          <w:p w14:paraId="562925B9"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
          <w:p w14:paraId="039900E7"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FC4577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A5C36E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EB28751" w14:textId="77777777" w:rsidR="00E42721" w:rsidRPr="009B3DCC" w:rsidRDefault="00E42721" w:rsidP="00F555E9">
            <w:pPr>
              <w:snapToGrid w:val="0"/>
              <w:jc w:val="center"/>
              <w:rPr>
                <w:sz w:val="16"/>
                <w:szCs w:val="16"/>
              </w:rPr>
            </w:pPr>
            <w:r w:rsidRPr="00266687">
              <w:rPr>
                <w:color w:val="000000"/>
                <w:sz w:val="16"/>
                <w:szCs w:val="16"/>
              </w:rPr>
              <w:t>5.10</w:t>
            </w:r>
          </w:p>
        </w:tc>
        <w:tc>
          <w:tcPr>
            <w:tcW w:w="1008" w:type="dxa"/>
            <w:vAlign w:val="center"/>
            <w:hideMark/>
          </w:tcPr>
          <w:p w14:paraId="31FE1B00"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352B023E" w14:textId="77777777" w:rsidTr="00F555E9">
        <w:trPr>
          <w:trHeight w:val="165"/>
        </w:trPr>
        <w:tc>
          <w:tcPr>
            <w:tcW w:w="360" w:type="dxa"/>
            <w:vAlign w:val="center"/>
            <w:hideMark/>
          </w:tcPr>
          <w:p w14:paraId="51E2A6EE" w14:textId="77777777" w:rsidR="00E42721" w:rsidRPr="0063304A" w:rsidRDefault="00E42721" w:rsidP="00F555E9">
            <w:pPr>
              <w:snapToGrid w:val="0"/>
              <w:rPr>
                <w:sz w:val="16"/>
                <w:szCs w:val="16"/>
              </w:rPr>
            </w:pPr>
            <w:r w:rsidRPr="0063304A">
              <w:rPr>
                <w:color w:val="000000"/>
                <w:sz w:val="16"/>
                <w:szCs w:val="16"/>
              </w:rPr>
              <w:t>1298</w:t>
            </w:r>
          </w:p>
        </w:tc>
        <w:tc>
          <w:tcPr>
            <w:tcW w:w="864" w:type="dxa"/>
            <w:vAlign w:val="center"/>
            <w:hideMark/>
          </w:tcPr>
          <w:p w14:paraId="7F2AD7B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9A19C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7F74C9C" w14:textId="77777777" w:rsidR="00E42721" w:rsidRPr="009B3DCC" w:rsidRDefault="00E42721" w:rsidP="00F555E9">
            <w:pPr>
              <w:snapToGrid w:val="0"/>
              <w:jc w:val="center"/>
              <w:rPr>
                <w:sz w:val="16"/>
                <w:szCs w:val="16"/>
              </w:rPr>
            </w:pPr>
            <w:r w:rsidRPr="00266687">
              <w:rPr>
                <w:color w:val="000000"/>
                <w:sz w:val="16"/>
                <w:szCs w:val="16"/>
              </w:rPr>
              <w:t>302</w:t>
            </w:r>
          </w:p>
        </w:tc>
        <w:tc>
          <w:tcPr>
            <w:tcW w:w="1008" w:type="dxa"/>
            <w:vAlign w:val="center"/>
            <w:hideMark/>
          </w:tcPr>
          <w:p w14:paraId="2542CD72"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
          <w:p w14:paraId="0ED060EA"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B22A3F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AF8DBA0"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80E5913" w14:textId="77777777" w:rsidR="00E42721" w:rsidRPr="009B3DCC" w:rsidRDefault="00E42721" w:rsidP="00F555E9">
            <w:pPr>
              <w:snapToGrid w:val="0"/>
              <w:jc w:val="center"/>
              <w:rPr>
                <w:sz w:val="16"/>
                <w:szCs w:val="16"/>
              </w:rPr>
            </w:pPr>
            <w:r w:rsidRPr="00266687">
              <w:rPr>
                <w:color w:val="000000"/>
                <w:sz w:val="16"/>
                <w:szCs w:val="16"/>
              </w:rPr>
              <w:t>7.50</w:t>
            </w:r>
          </w:p>
        </w:tc>
        <w:tc>
          <w:tcPr>
            <w:tcW w:w="1008" w:type="dxa"/>
            <w:vAlign w:val="center"/>
            <w:hideMark/>
          </w:tcPr>
          <w:p w14:paraId="497C0079"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3DEB6D1F" w14:textId="77777777" w:rsidTr="00F555E9">
        <w:trPr>
          <w:trHeight w:val="165"/>
        </w:trPr>
        <w:tc>
          <w:tcPr>
            <w:tcW w:w="360" w:type="dxa"/>
            <w:vAlign w:val="center"/>
            <w:hideMark/>
          </w:tcPr>
          <w:p w14:paraId="4E01C7A9" w14:textId="77777777" w:rsidR="00E42721" w:rsidRPr="0063304A" w:rsidRDefault="00E42721" w:rsidP="00F555E9">
            <w:pPr>
              <w:snapToGrid w:val="0"/>
              <w:rPr>
                <w:sz w:val="16"/>
                <w:szCs w:val="16"/>
              </w:rPr>
            </w:pPr>
            <w:r w:rsidRPr="0063304A">
              <w:rPr>
                <w:color w:val="000000"/>
                <w:sz w:val="16"/>
                <w:szCs w:val="16"/>
              </w:rPr>
              <w:t>1299</w:t>
            </w:r>
          </w:p>
        </w:tc>
        <w:tc>
          <w:tcPr>
            <w:tcW w:w="864" w:type="dxa"/>
            <w:vAlign w:val="center"/>
            <w:hideMark/>
          </w:tcPr>
          <w:p w14:paraId="35556EA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982780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434DFB" w14:textId="77777777" w:rsidR="00E42721" w:rsidRPr="009B3DCC" w:rsidRDefault="00E42721" w:rsidP="00F555E9">
            <w:pPr>
              <w:snapToGrid w:val="0"/>
              <w:jc w:val="center"/>
              <w:rPr>
                <w:sz w:val="16"/>
                <w:szCs w:val="16"/>
              </w:rPr>
            </w:pPr>
            <w:r w:rsidRPr="00266687">
              <w:rPr>
                <w:color w:val="000000"/>
                <w:sz w:val="16"/>
                <w:szCs w:val="16"/>
              </w:rPr>
              <w:t>302</w:t>
            </w:r>
          </w:p>
        </w:tc>
        <w:tc>
          <w:tcPr>
            <w:tcW w:w="1008" w:type="dxa"/>
            <w:vAlign w:val="center"/>
            <w:hideMark/>
          </w:tcPr>
          <w:p w14:paraId="6A135AD1"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
          <w:p w14:paraId="038FEC74"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436EE08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FA8725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C37182C" w14:textId="77777777" w:rsidR="00E42721" w:rsidRPr="009B3DCC" w:rsidRDefault="00E42721" w:rsidP="00F555E9">
            <w:pPr>
              <w:snapToGrid w:val="0"/>
              <w:jc w:val="center"/>
              <w:rPr>
                <w:sz w:val="16"/>
                <w:szCs w:val="16"/>
              </w:rPr>
            </w:pPr>
            <w:r w:rsidRPr="00266687">
              <w:rPr>
                <w:color w:val="000000"/>
                <w:sz w:val="16"/>
                <w:szCs w:val="16"/>
              </w:rPr>
              <w:t>7.20</w:t>
            </w:r>
          </w:p>
        </w:tc>
        <w:tc>
          <w:tcPr>
            <w:tcW w:w="1008" w:type="dxa"/>
            <w:vAlign w:val="center"/>
            <w:hideMark/>
          </w:tcPr>
          <w:p w14:paraId="78A71C09"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2254BEBE" w14:textId="77777777" w:rsidTr="00F555E9">
        <w:trPr>
          <w:trHeight w:val="180"/>
        </w:trPr>
        <w:tc>
          <w:tcPr>
            <w:tcW w:w="360" w:type="dxa"/>
            <w:vAlign w:val="center"/>
            <w:hideMark/>
          </w:tcPr>
          <w:p w14:paraId="0BC60ED0" w14:textId="77777777" w:rsidR="00E42721" w:rsidRPr="0063304A" w:rsidRDefault="00E42721" w:rsidP="00F555E9">
            <w:pPr>
              <w:snapToGrid w:val="0"/>
              <w:rPr>
                <w:sz w:val="16"/>
                <w:szCs w:val="16"/>
              </w:rPr>
            </w:pPr>
            <w:r w:rsidRPr="0063304A">
              <w:rPr>
                <w:color w:val="000000"/>
                <w:sz w:val="16"/>
                <w:szCs w:val="16"/>
              </w:rPr>
              <w:t>1300</w:t>
            </w:r>
          </w:p>
        </w:tc>
        <w:tc>
          <w:tcPr>
            <w:tcW w:w="864" w:type="dxa"/>
            <w:vAlign w:val="center"/>
            <w:hideMark/>
          </w:tcPr>
          <w:p w14:paraId="4832FF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77360D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0572AF7" w14:textId="77777777" w:rsidR="00E42721" w:rsidRPr="009B3DCC" w:rsidRDefault="00E42721" w:rsidP="00F555E9">
            <w:pPr>
              <w:snapToGrid w:val="0"/>
              <w:jc w:val="center"/>
              <w:rPr>
                <w:sz w:val="16"/>
                <w:szCs w:val="16"/>
              </w:rPr>
            </w:pPr>
            <w:r w:rsidRPr="00266687">
              <w:rPr>
                <w:color w:val="000000"/>
                <w:sz w:val="16"/>
                <w:szCs w:val="16"/>
              </w:rPr>
              <w:t>303</w:t>
            </w:r>
          </w:p>
        </w:tc>
        <w:tc>
          <w:tcPr>
            <w:tcW w:w="1008" w:type="dxa"/>
            <w:vAlign w:val="center"/>
            <w:hideMark/>
          </w:tcPr>
          <w:p w14:paraId="3B18202B"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
          <w:p w14:paraId="2796F4A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5356FA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E086B1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4008DD9" w14:textId="77777777" w:rsidR="00E42721" w:rsidRPr="009B3DCC" w:rsidRDefault="00E42721" w:rsidP="00F555E9">
            <w:pPr>
              <w:snapToGrid w:val="0"/>
              <w:jc w:val="center"/>
              <w:rPr>
                <w:sz w:val="16"/>
                <w:szCs w:val="16"/>
              </w:rPr>
            </w:pPr>
            <w:r w:rsidRPr="00266687">
              <w:rPr>
                <w:color w:val="000000"/>
                <w:sz w:val="16"/>
                <w:szCs w:val="16"/>
              </w:rPr>
              <w:t>8.90</w:t>
            </w:r>
          </w:p>
        </w:tc>
        <w:tc>
          <w:tcPr>
            <w:tcW w:w="1008" w:type="dxa"/>
            <w:vAlign w:val="center"/>
            <w:hideMark/>
          </w:tcPr>
          <w:p w14:paraId="144E7E6C"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5AF8A4D2" w14:textId="77777777" w:rsidTr="00F555E9">
        <w:trPr>
          <w:trHeight w:val="165"/>
        </w:trPr>
        <w:tc>
          <w:tcPr>
            <w:tcW w:w="360" w:type="dxa"/>
            <w:vAlign w:val="center"/>
            <w:hideMark/>
          </w:tcPr>
          <w:p w14:paraId="282639C5" w14:textId="77777777" w:rsidR="00E42721" w:rsidRPr="0063304A" w:rsidRDefault="00E42721" w:rsidP="00F555E9">
            <w:pPr>
              <w:snapToGrid w:val="0"/>
              <w:rPr>
                <w:sz w:val="16"/>
                <w:szCs w:val="16"/>
              </w:rPr>
            </w:pPr>
            <w:r w:rsidRPr="0063304A">
              <w:rPr>
                <w:color w:val="000000"/>
                <w:sz w:val="16"/>
                <w:szCs w:val="16"/>
              </w:rPr>
              <w:t>1301</w:t>
            </w:r>
          </w:p>
        </w:tc>
        <w:tc>
          <w:tcPr>
            <w:tcW w:w="864" w:type="dxa"/>
            <w:vAlign w:val="center"/>
            <w:hideMark/>
          </w:tcPr>
          <w:p w14:paraId="5D82FDA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548D2C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5CA9BC4" w14:textId="77777777" w:rsidR="00E42721" w:rsidRPr="009B3DCC" w:rsidRDefault="00E42721" w:rsidP="00F555E9">
            <w:pPr>
              <w:snapToGrid w:val="0"/>
              <w:jc w:val="center"/>
              <w:rPr>
                <w:sz w:val="16"/>
                <w:szCs w:val="16"/>
              </w:rPr>
            </w:pPr>
            <w:r w:rsidRPr="00266687">
              <w:rPr>
                <w:color w:val="000000"/>
                <w:sz w:val="16"/>
                <w:szCs w:val="16"/>
              </w:rPr>
              <w:t>303</w:t>
            </w:r>
          </w:p>
        </w:tc>
        <w:tc>
          <w:tcPr>
            <w:tcW w:w="1008" w:type="dxa"/>
            <w:vAlign w:val="center"/>
            <w:hideMark/>
          </w:tcPr>
          <w:p w14:paraId="58C6A3FD"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
          <w:p w14:paraId="578E0F6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7FF2C5B9"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1F985773"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25F9964" w14:textId="77777777" w:rsidR="00E42721" w:rsidRPr="009B3DCC" w:rsidRDefault="00E42721" w:rsidP="00F555E9">
            <w:pPr>
              <w:snapToGrid w:val="0"/>
              <w:jc w:val="center"/>
              <w:rPr>
                <w:sz w:val="16"/>
                <w:szCs w:val="16"/>
              </w:rPr>
            </w:pPr>
            <w:r w:rsidRPr="00266687">
              <w:rPr>
                <w:color w:val="000000"/>
                <w:sz w:val="16"/>
                <w:szCs w:val="16"/>
              </w:rPr>
              <w:t>8.40</w:t>
            </w:r>
          </w:p>
        </w:tc>
        <w:tc>
          <w:tcPr>
            <w:tcW w:w="1008" w:type="dxa"/>
            <w:vAlign w:val="center"/>
            <w:hideMark/>
          </w:tcPr>
          <w:p w14:paraId="188C572A"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1CD2C84B" w14:textId="77777777" w:rsidTr="00F555E9">
        <w:trPr>
          <w:trHeight w:val="165"/>
        </w:trPr>
        <w:tc>
          <w:tcPr>
            <w:tcW w:w="360" w:type="dxa"/>
            <w:vAlign w:val="center"/>
            <w:hideMark/>
          </w:tcPr>
          <w:p w14:paraId="0FD7FFD5" w14:textId="77777777" w:rsidR="00E42721" w:rsidRPr="0063304A" w:rsidRDefault="00E42721" w:rsidP="00F555E9">
            <w:pPr>
              <w:snapToGrid w:val="0"/>
              <w:rPr>
                <w:sz w:val="16"/>
                <w:szCs w:val="16"/>
              </w:rPr>
            </w:pPr>
            <w:r w:rsidRPr="0063304A">
              <w:rPr>
                <w:color w:val="000000"/>
                <w:sz w:val="16"/>
                <w:szCs w:val="16"/>
              </w:rPr>
              <w:t>1302</w:t>
            </w:r>
          </w:p>
        </w:tc>
        <w:tc>
          <w:tcPr>
            <w:tcW w:w="864" w:type="dxa"/>
            <w:vAlign w:val="center"/>
            <w:hideMark/>
          </w:tcPr>
          <w:p w14:paraId="6C7E454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3357A4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5A0F7CA" w14:textId="77777777" w:rsidR="00E42721" w:rsidRPr="009B3DCC" w:rsidRDefault="00E42721" w:rsidP="00F555E9">
            <w:pPr>
              <w:snapToGrid w:val="0"/>
              <w:jc w:val="center"/>
              <w:rPr>
                <w:sz w:val="16"/>
                <w:szCs w:val="16"/>
              </w:rPr>
            </w:pPr>
            <w:r w:rsidRPr="00266687">
              <w:rPr>
                <w:color w:val="000000"/>
                <w:sz w:val="16"/>
                <w:szCs w:val="16"/>
              </w:rPr>
              <w:t>303</w:t>
            </w:r>
          </w:p>
        </w:tc>
        <w:tc>
          <w:tcPr>
            <w:tcW w:w="1008" w:type="dxa"/>
            <w:vAlign w:val="center"/>
            <w:hideMark/>
          </w:tcPr>
          <w:p w14:paraId="3B4F0635"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
          <w:p w14:paraId="61ADE29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6DB863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EB7C18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A87DC3D" w14:textId="77777777" w:rsidR="00E42721" w:rsidRPr="009B3DCC" w:rsidRDefault="00E42721" w:rsidP="00F555E9">
            <w:pPr>
              <w:snapToGrid w:val="0"/>
              <w:jc w:val="center"/>
              <w:rPr>
                <w:sz w:val="16"/>
                <w:szCs w:val="16"/>
              </w:rPr>
            </w:pPr>
            <w:r w:rsidRPr="00266687">
              <w:rPr>
                <w:color w:val="000000"/>
                <w:sz w:val="16"/>
                <w:szCs w:val="16"/>
              </w:rPr>
              <w:t>8.70</w:t>
            </w:r>
          </w:p>
        </w:tc>
        <w:tc>
          <w:tcPr>
            <w:tcW w:w="1008" w:type="dxa"/>
            <w:vAlign w:val="center"/>
            <w:hideMark/>
          </w:tcPr>
          <w:p w14:paraId="0918F099"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52A07A65" w14:textId="77777777" w:rsidTr="00F555E9">
        <w:trPr>
          <w:trHeight w:val="165"/>
        </w:trPr>
        <w:tc>
          <w:tcPr>
            <w:tcW w:w="360" w:type="dxa"/>
            <w:vAlign w:val="center"/>
            <w:hideMark/>
          </w:tcPr>
          <w:p w14:paraId="5D5AAD40" w14:textId="77777777" w:rsidR="00E42721" w:rsidRPr="0063304A" w:rsidRDefault="00E42721" w:rsidP="00F555E9">
            <w:pPr>
              <w:snapToGrid w:val="0"/>
              <w:rPr>
                <w:sz w:val="16"/>
                <w:szCs w:val="16"/>
              </w:rPr>
            </w:pPr>
            <w:r w:rsidRPr="0063304A">
              <w:rPr>
                <w:color w:val="000000"/>
                <w:sz w:val="16"/>
                <w:szCs w:val="16"/>
              </w:rPr>
              <w:t>1303</w:t>
            </w:r>
          </w:p>
        </w:tc>
        <w:tc>
          <w:tcPr>
            <w:tcW w:w="864" w:type="dxa"/>
            <w:vAlign w:val="center"/>
            <w:hideMark/>
          </w:tcPr>
          <w:p w14:paraId="7AB55F7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B1B612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6B96DA" w14:textId="77777777" w:rsidR="00E42721" w:rsidRPr="009B3DCC" w:rsidRDefault="00E42721" w:rsidP="00F555E9">
            <w:pPr>
              <w:snapToGrid w:val="0"/>
              <w:jc w:val="center"/>
              <w:rPr>
                <w:sz w:val="16"/>
                <w:szCs w:val="16"/>
              </w:rPr>
            </w:pPr>
            <w:r w:rsidRPr="00266687">
              <w:rPr>
                <w:color w:val="000000"/>
                <w:sz w:val="16"/>
                <w:szCs w:val="16"/>
              </w:rPr>
              <w:t>304</w:t>
            </w:r>
          </w:p>
        </w:tc>
        <w:tc>
          <w:tcPr>
            <w:tcW w:w="1008" w:type="dxa"/>
            <w:vAlign w:val="center"/>
            <w:hideMark/>
          </w:tcPr>
          <w:p w14:paraId="2E86CFB6"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
          <w:p w14:paraId="04DB3A8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9613CD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267B7E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0062048" w14:textId="77777777" w:rsidR="00E42721" w:rsidRPr="009B3DCC" w:rsidRDefault="00E42721" w:rsidP="00F555E9">
            <w:pPr>
              <w:snapToGrid w:val="0"/>
              <w:jc w:val="center"/>
              <w:rPr>
                <w:sz w:val="16"/>
                <w:szCs w:val="16"/>
              </w:rPr>
            </w:pPr>
            <w:r w:rsidRPr="00266687">
              <w:rPr>
                <w:color w:val="000000"/>
                <w:sz w:val="16"/>
                <w:szCs w:val="16"/>
              </w:rPr>
              <w:t>10.60</w:t>
            </w:r>
          </w:p>
        </w:tc>
        <w:tc>
          <w:tcPr>
            <w:tcW w:w="1008" w:type="dxa"/>
            <w:vAlign w:val="center"/>
            <w:hideMark/>
          </w:tcPr>
          <w:p w14:paraId="3611596D"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605A4F8E" w14:textId="77777777" w:rsidTr="00F555E9">
        <w:trPr>
          <w:trHeight w:val="165"/>
        </w:trPr>
        <w:tc>
          <w:tcPr>
            <w:tcW w:w="360" w:type="dxa"/>
            <w:vAlign w:val="center"/>
            <w:hideMark/>
          </w:tcPr>
          <w:p w14:paraId="71845FB0" w14:textId="77777777" w:rsidR="00E42721" w:rsidRPr="0063304A" w:rsidRDefault="00E42721" w:rsidP="00F555E9">
            <w:pPr>
              <w:snapToGrid w:val="0"/>
              <w:rPr>
                <w:sz w:val="16"/>
                <w:szCs w:val="16"/>
              </w:rPr>
            </w:pPr>
            <w:r w:rsidRPr="0063304A">
              <w:rPr>
                <w:color w:val="000000"/>
                <w:sz w:val="16"/>
                <w:szCs w:val="16"/>
              </w:rPr>
              <w:t>1304</w:t>
            </w:r>
          </w:p>
        </w:tc>
        <w:tc>
          <w:tcPr>
            <w:tcW w:w="864" w:type="dxa"/>
            <w:vAlign w:val="center"/>
            <w:hideMark/>
          </w:tcPr>
          <w:p w14:paraId="7E57CB7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92556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87BA2A2" w14:textId="77777777" w:rsidR="00E42721" w:rsidRPr="009B3DCC" w:rsidRDefault="00E42721" w:rsidP="00F555E9">
            <w:pPr>
              <w:snapToGrid w:val="0"/>
              <w:jc w:val="center"/>
              <w:rPr>
                <w:sz w:val="16"/>
                <w:szCs w:val="16"/>
              </w:rPr>
            </w:pPr>
            <w:r w:rsidRPr="00266687">
              <w:rPr>
                <w:color w:val="000000"/>
                <w:sz w:val="16"/>
                <w:szCs w:val="16"/>
              </w:rPr>
              <w:t>304</w:t>
            </w:r>
          </w:p>
        </w:tc>
        <w:tc>
          <w:tcPr>
            <w:tcW w:w="1008" w:type="dxa"/>
            <w:vAlign w:val="center"/>
            <w:hideMark/>
          </w:tcPr>
          <w:p w14:paraId="3A1B14FE"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
          <w:p w14:paraId="3C011CB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1B7FE3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AA03402"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EF81B20" w14:textId="77777777" w:rsidR="00E42721" w:rsidRPr="009B3DCC" w:rsidRDefault="00E42721" w:rsidP="00F555E9">
            <w:pPr>
              <w:snapToGrid w:val="0"/>
              <w:jc w:val="center"/>
              <w:rPr>
                <w:sz w:val="16"/>
                <w:szCs w:val="16"/>
              </w:rPr>
            </w:pPr>
            <w:r w:rsidRPr="00266687">
              <w:rPr>
                <w:color w:val="000000"/>
                <w:sz w:val="16"/>
                <w:szCs w:val="16"/>
              </w:rPr>
              <w:t>11.10</w:t>
            </w:r>
          </w:p>
        </w:tc>
        <w:tc>
          <w:tcPr>
            <w:tcW w:w="1008" w:type="dxa"/>
            <w:vAlign w:val="center"/>
            <w:hideMark/>
          </w:tcPr>
          <w:p w14:paraId="1F3571C5"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22ED0B1B" w14:textId="77777777" w:rsidTr="00F555E9">
        <w:trPr>
          <w:trHeight w:val="165"/>
        </w:trPr>
        <w:tc>
          <w:tcPr>
            <w:tcW w:w="360" w:type="dxa"/>
            <w:vAlign w:val="center"/>
            <w:hideMark/>
          </w:tcPr>
          <w:p w14:paraId="03AAF53F" w14:textId="77777777" w:rsidR="00E42721" w:rsidRPr="0063304A" w:rsidRDefault="00E42721" w:rsidP="00F555E9">
            <w:pPr>
              <w:snapToGrid w:val="0"/>
              <w:rPr>
                <w:sz w:val="16"/>
                <w:szCs w:val="16"/>
              </w:rPr>
            </w:pPr>
            <w:r w:rsidRPr="0063304A">
              <w:rPr>
                <w:color w:val="000000"/>
                <w:sz w:val="16"/>
                <w:szCs w:val="16"/>
              </w:rPr>
              <w:t>1305</w:t>
            </w:r>
          </w:p>
        </w:tc>
        <w:tc>
          <w:tcPr>
            <w:tcW w:w="864" w:type="dxa"/>
            <w:vAlign w:val="center"/>
            <w:hideMark/>
          </w:tcPr>
          <w:p w14:paraId="508F32A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095FB9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E0C28B" w14:textId="77777777" w:rsidR="00E42721" w:rsidRPr="009B3DCC" w:rsidRDefault="00E42721" w:rsidP="00F555E9">
            <w:pPr>
              <w:snapToGrid w:val="0"/>
              <w:jc w:val="center"/>
              <w:rPr>
                <w:sz w:val="16"/>
                <w:szCs w:val="16"/>
              </w:rPr>
            </w:pPr>
            <w:r w:rsidRPr="00266687">
              <w:rPr>
                <w:color w:val="000000"/>
                <w:sz w:val="16"/>
                <w:szCs w:val="16"/>
              </w:rPr>
              <w:t>304</w:t>
            </w:r>
          </w:p>
        </w:tc>
        <w:tc>
          <w:tcPr>
            <w:tcW w:w="1008" w:type="dxa"/>
            <w:vAlign w:val="center"/>
            <w:hideMark/>
          </w:tcPr>
          <w:p w14:paraId="2D94124F"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
          <w:p w14:paraId="248F22F0"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223C1A8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6D319A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B8C806D" w14:textId="77777777" w:rsidR="00E42721" w:rsidRPr="009B3DCC" w:rsidRDefault="00E42721" w:rsidP="00F555E9">
            <w:pPr>
              <w:snapToGrid w:val="0"/>
              <w:jc w:val="center"/>
              <w:rPr>
                <w:sz w:val="16"/>
                <w:szCs w:val="16"/>
              </w:rPr>
            </w:pPr>
            <w:r w:rsidRPr="00266687">
              <w:rPr>
                <w:color w:val="000000"/>
                <w:sz w:val="16"/>
                <w:szCs w:val="16"/>
              </w:rPr>
              <w:t>10.20</w:t>
            </w:r>
          </w:p>
        </w:tc>
        <w:tc>
          <w:tcPr>
            <w:tcW w:w="1008" w:type="dxa"/>
            <w:vAlign w:val="center"/>
            <w:hideMark/>
          </w:tcPr>
          <w:p w14:paraId="78279E33"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4BF1338F" w14:textId="77777777" w:rsidTr="00F555E9">
        <w:trPr>
          <w:trHeight w:val="165"/>
        </w:trPr>
        <w:tc>
          <w:tcPr>
            <w:tcW w:w="360" w:type="dxa"/>
            <w:vAlign w:val="center"/>
            <w:hideMark/>
          </w:tcPr>
          <w:p w14:paraId="7ACFD8F5" w14:textId="77777777" w:rsidR="00E42721" w:rsidRPr="0063304A" w:rsidRDefault="00E42721" w:rsidP="00F555E9">
            <w:pPr>
              <w:snapToGrid w:val="0"/>
              <w:rPr>
                <w:sz w:val="16"/>
                <w:szCs w:val="16"/>
              </w:rPr>
            </w:pPr>
            <w:r w:rsidRPr="0063304A">
              <w:rPr>
                <w:color w:val="000000"/>
                <w:sz w:val="16"/>
                <w:szCs w:val="16"/>
              </w:rPr>
              <w:t>1306</w:t>
            </w:r>
          </w:p>
        </w:tc>
        <w:tc>
          <w:tcPr>
            <w:tcW w:w="864" w:type="dxa"/>
            <w:vAlign w:val="center"/>
            <w:hideMark/>
          </w:tcPr>
          <w:p w14:paraId="12C31A2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1CF1A6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13542F3"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
          <w:p w14:paraId="53565A70"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
          <w:p w14:paraId="32D865B0"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2C1D31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0CC4ED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8F918AC" w14:textId="77777777" w:rsidR="00E42721" w:rsidRPr="009B3DCC" w:rsidRDefault="00E42721" w:rsidP="00F555E9">
            <w:pPr>
              <w:snapToGrid w:val="0"/>
              <w:jc w:val="center"/>
              <w:rPr>
                <w:sz w:val="16"/>
                <w:szCs w:val="16"/>
              </w:rPr>
            </w:pPr>
            <w:r w:rsidRPr="00266687">
              <w:rPr>
                <w:color w:val="000000"/>
                <w:sz w:val="16"/>
                <w:szCs w:val="16"/>
              </w:rPr>
              <w:t>10.90</w:t>
            </w:r>
          </w:p>
        </w:tc>
        <w:tc>
          <w:tcPr>
            <w:tcW w:w="1008" w:type="dxa"/>
            <w:vAlign w:val="center"/>
            <w:hideMark/>
          </w:tcPr>
          <w:p w14:paraId="1734496A"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0C1BC3A3" w14:textId="77777777" w:rsidTr="00F555E9">
        <w:trPr>
          <w:trHeight w:val="165"/>
        </w:trPr>
        <w:tc>
          <w:tcPr>
            <w:tcW w:w="360" w:type="dxa"/>
            <w:vAlign w:val="center"/>
            <w:hideMark/>
          </w:tcPr>
          <w:p w14:paraId="7F53DCCC" w14:textId="77777777" w:rsidR="00E42721" w:rsidRPr="0063304A" w:rsidRDefault="00E42721" w:rsidP="00F555E9">
            <w:pPr>
              <w:snapToGrid w:val="0"/>
              <w:rPr>
                <w:sz w:val="16"/>
                <w:szCs w:val="16"/>
              </w:rPr>
            </w:pPr>
            <w:r w:rsidRPr="0063304A">
              <w:rPr>
                <w:color w:val="000000"/>
                <w:sz w:val="16"/>
                <w:szCs w:val="16"/>
              </w:rPr>
              <w:t>1307</w:t>
            </w:r>
          </w:p>
        </w:tc>
        <w:tc>
          <w:tcPr>
            <w:tcW w:w="864" w:type="dxa"/>
            <w:vAlign w:val="center"/>
            <w:hideMark/>
          </w:tcPr>
          <w:p w14:paraId="4F4A74D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672651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D9D8B56"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
          <w:p w14:paraId="3FF72381"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
          <w:p w14:paraId="0719EDB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08C18E3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47A0D82"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964DDCF" w14:textId="77777777" w:rsidR="00E42721" w:rsidRPr="009B3DCC" w:rsidRDefault="00E42721" w:rsidP="00F555E9">
            <w:pPr>
              <w:snapToGrid w:val="0"/>
              <w:jc w:val="center"/>
              <w:rPr>
                <w:sz w:val="16"/>
                <w:szCs w:val="16"/>
              </w:rPr>
            </w:pPr>
            <w:r w:rsidRPr="00266687">
              <w:rPr>
                <w:color w:val="000000"/>
                <w:sz w:val="16"/>
                <w:szCs w:val="16"/>
              </w:rPr>
              <w:t>13.00</w:t>
            </w:r>
          </w:p>
        </w:tc>
        <w:tc>
          <w:tcPr>
            <w:tcW w:w="1008" w:type="dxa"/>
            <w:vAlign w:val="center"/>
            <w:hideMark/>
          </w:tcPr>
          <w:p w14:paraId="0D9E4723"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6D54E990" w14:textId="77777777" w:rsidTr="00F555E9">
        <w:trPr>
          <w:trHeight w:val="165"/>
        </w:trPr>
        <w:tc>
          <w:tcPr>
            <w:tcW w:w="360" w:type="dxa"/>
            <w:vAlign w:val="center"/>
            <w:hideMark/>
          </w:tcPr>
          <w:p w14:paraId="202D075A" w14:textId="77777777" w:rsidR="00E42721" w:rsidRPr="0063304A" w:rsidRDefault="00E42721" w:rsidP="00F555E9">
            <w:pPr>
              <w:snapToGrid w:val="0"/>
              <w:rPr>
                <w:sz w:val="16"/>
                <w:szCs w:val="16"/>
              </w:rPr>
            </w:pPr>
            <w:r w:rsidRPr="0063304A">
              <w:rPr>
                <w:color w:val="000000"/>
                <w:sz w:val="16"/>
                <w:szCs w:val="16"/>
              </w:rPr>
              <w:t>1308</w:t>
            </w:r>
          </w:p>
        </w:tc>
        <w:tc>
          <w:tcPr>
            <w:tcW w:w="864" w:type="dxa"/>
            <w:vAlign w:val="center"/>
            <w:hideMark/>
          </w:tcPr>
          <w:p w14:paraId="7A7FD7F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58C26F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CC0D496"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
          <w:p w14:paraId="4CA85110"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
          <w:p w14:paraId="703AB31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6F5893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49DF99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B7D044D" w14:textId="77777777" w:rsidR="00E42721" w:rsidRPr="009B3DCC" w:rsidRDefault="00E42721" w:rsidP="00F555E9">
            <w:pPr>
              <w:snapToGrid w:val="0"/>
              <w:jc w:val="center"/>
              <w:rPr>
                <w:sz w:val="16"/>
                <w:szCs w:val="16"/>
              </w:rPr>
            </w:pPr>
            <w:r w:rsidRPr="00266687">
              <w:rPr>
                <w:color w:val="000000"/>
                <w:sz w:val="16"/>
                <w:szCs w:val="16"/>
              </w:rPr>
              <w:t>10.20</w:t>
            </w:r>
          </w:p>
        </w:tc>
        <w:tc>
          <w:tcPr>
            <w:tcW w:w="1008" w:type="dxa"/>
            <w:vAlign w:val="center"/>
            <w:hideMark/>
          </w:tcPr>
          <w:p w14:paraId="261ACDC6"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48276F63" w14:textId="77777777" w:rsidTr="00F555E9">
        <w:trPr>
          <w:trHeight w:val="165"/>
        </w:trPr>
        <w:tc>
          <w:tcPr>
            <w:tcW w:w="360" w:type="dxa"/>
            <w:vAlign w:val="center"/>
            <w:hideMark/>
          </w:tcPr>
          <w:p w14:paraId="6D9121D6" w14:textId="77777777" w:rsidR="00E42721" w:rsidRPr="0063304A" w:rsidRDefault="00E42721" w:rsidP="00F555E9">
            <w:pPr>
              <w:snapToGrid w:val="0"/>
              <w:rPr>
                <w:sz w:val="16"/>
                <w:szCs w:val="16"/>
              </w:rPr>
            </w:pPr>
            <w:r w:rsidRPr="0063304A">
              <w:rPr>
                <w:color w:val="000000"/>
                <w:sz w:val="16"/>
                <w:szCs w:val="16"/>
              </w:rPr>
              <w:t>1309</w:t>
            </w:r>
          </w:p>
        </w:tc>
        <w:tc>
          <w:tcPr>
            <w:tcW w:w="864" w:type="dxa"/>
            <w:vAlign w:val="center"/>
            <w:hideMark/>
          </w:tcPr>
          <w:p w14:paraId="73CBF79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2E5540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2D4C4F0"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
          <w:p w14:paraId="179420E7"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
          <w:p w14:paraId="28BEFF1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424D89B2"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3A8582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C4B2FAD"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4B70F9AE"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506B30B4" w14:textId="77777777" w:rsidTr="00F555E9">
        <w:trPr>
          <w:trHeight w:val="165"/>
        </w:trPr>
        <w:tc>
          <w:tcPr>
            <w:tcW w:w="360" w:type="dxa"/>
            <w:vAlign w:val="center"/>
            <w:hideMark/>
          </w:tcPr>
          <w:p w14:paraId="2BE90760" w14:textId="77777777" w:rsidR="00E42721" w:rsidRPr="0063304A" w:rsidRDefault="00E42721" w:rsidP="00F555E9">
            <w:pPr>
              <w:snapToGrid w:val="0"/>
              <w:rPr>
                <w:sz w:val="16"/>
                <w:szCs w:val="16"/>
              </w:rPr>
            </w:pPr>
            <w:r w:rsidRPr="0063304A">
              <w:rPr>
                <w:color w:val="000000"/>
                <w:sz w:val="16"/>
                <w:szCs w:val="16"/>
              </w:rPr>
              <w:t>1310</w:t>
            </w:r>
          </w:p>
        </w:tc>
        <w:tc>
          <w:tcPr>
            <w:tcW w:w="864" w:type="dxa"/>
            <w:vAlign w:val="center"/>
            <w:hideMark/>
          </w:tcPr>
          <w:p w14:paraId="25CCC29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B5311F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CE455FD"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
          <w:p w14:paraId="5EC3CC62"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
          <w:p w14:paraId="1884C703"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8D377C9"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3A72E9E"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FB419A5"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1B48BC44" w14:textId="77777777" w:rsidR="00E42721" w:rsidRPr="009B3DCC" w:rsidRDefault="00E42721" w:rsidP="00F555E9">
            <w:pPr>
              <w:snapToGrid w:val="0"/>
              <w:jc w:val="center"/>
              <w:rPr>
                <w:sz w:val="16"/>
                <w:szCs w:val="16"/>
              </w:rPr>
            </w:pPr>
            <w:r w:rsidRPr="00266687">
              <w:rPr>
                <w:color w:val="000000"/>
                <w:sz w:val="16"/>
                <w:szCs w:val="16"/>
              </w:rPr>
              <w:t>4.90</w:t>
            </w:r>
          </w:p>
        </w:tc>
      </w:tr>
      <w:tr w:rsidR="00E42721" w:rsidRPr="009B3DCC" w14:paraId="1047B163" w14:textId="77777777" w:rsidTr="00F555E9">
        <w:trPr>
          <w:trHeight w:val="165"/>
        </w:trPr>
        <w:tc>
          <w:tcPr>
            <w:tcW w:w="360" w:type="dxa"/>
            <w:vAlign w:val="center"/>
            <w:hideMark/>
          </w:tcPr>
          <w:p w14:paraId="3B38457A" w14:textId="77777777" w:rsidR="00E42721" w:rsidRPr="0063304A" w:rsidRDefault="00E42721" w:rsidP="00F555E9">
            <w:pPr>
              <w:snapToGrid w:val="0"/>
              <w:rPr>
                <w:sz w:val="16"/>
                <w:szCs w:val="16"/>
              </w:rPr>
            </w:pPr>
            <w:r w:rsidRPr="0063304A">
              <w:rPr>
                <w:color w:val="000000"/>
                <w:sz w:val="16"/>
                <w:szCs w:val="16"/>
              </w:rPr>
              <w:t>1311</w:t>
            </w:r>
          </w:p>
        </w:tc>
        <w:tc>
          <w:tcPr>
            <w:tcW w:w="864" w:type="dxa"/>
            <w:vAlign w:val="center"/>
            <w:hideMark/>
          </w:tcPr>
          <w:p w14:paraId="78CE3C3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AE94DE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35F09EA"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
          <w:p w14:paraId="700C0BCE"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
          <w:p w14:paraId="192DC7B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0C535DE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546E12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B396F4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256E372E" w14:textId="77777777" w:rsidR="00E42721" w:rsidRPr="009B3DCC" w:rsidRDefault="00E42721" w:rsidP="00F555E9">
            <w:pPr>
              <w:snapToGrid w:val="0"/>
              <w:jc w:val="center"/>
              <w:rPr>
                <w:sz w:val="16"/>
                <w:szCs w:val="16"/>
              </w:rPr>
            </w:pPr>
            <w:r w:rsidRPr="00266687">
              <w:rPr>
                <w:color w:val="000000"/>
                <w:sz w:val="16"/>
                <w:szCs w:val="16"/>
              </w:rPr>
              <w:t>5.40</w:t>
            </w:r>
          </w:p>
        </w:tc>
      </w:tr>
      <w:tr w:rsidR="00E42721" w:rsidRPr="009B3DCC" w14:paraId="58B86C25" w14:textId="77777777" w:rsidTr="00F555E9">
        <w:trPr>
          <w:trHeight w:val="165"/>
        </w:trPr>
        <w:tc>
          <w:tcPr>
            <w:tcW w:w="360" w:type="dxa"/>
            <w:vAlign w:val="center"/>
            <w:hideMark/>
          </w:tcPr>
          <w:p w14:paraId="296CD5FE" w14:textId="77777777" w:rsidR="00E42721" w:rsidRPr="0063304A" w:rsidRDefault="00E42721" w:rsidP="00F555E9">
            <w:pPr>
              <w:snapToGrid w:val="0"/>
              <w:rPr>
                <w:sz w:val="16"/>
                <w:szCs w:val="16"/>
              </w:rPr>
            </w:pPr>
            <w:r w:rsidRPr="0063304A">
              <w:rPr>
                <w:color w:val="000000"/>
                <w:sz w:val="16"/>
                <w:szCs w:val="16"/>
              </w:rPr>
              <w:t>1312</w:t>
            </w:r>
          </w:p>
        </w:tc>
        <w:tc>
          <w:tcPr>
            <w:tcW w:w="864" w:type="dxa"/>
            <w:vAlign w:val="center"/>
            <w:hideMark/>
          </w:tcPr>
          <w:p w14:paraId="4F5A3F7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442DD40"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42ED298" w14:textId="77777777" w:rsidR="00E42721" w:rsidRPr="009B3DCC" w:rsidRDefault="00E42721" w:rsidP="00F555E9">
            <w:pPr>
              <w:snapToGrid w:val="0"/>
              <w:jc w:val="center"/>
              <w:rPr>
                <w:sz w:val="16"/>
                <w:szCs w:val="16"/>
              </w:rPr>
            </w:pPr>
            <w:r w:rsidRPr="00266687">
              <w:rPr>
                <w:color w:val="000000"/>
                <w:sz w:val="16"/>
                <w:szCs w:val="16"/>
              </w:rPr>
              <w:t>309</w:t>
            </w:r>
          </w:p>
        </w:tc>
        <w:tc>
          <w:tcPr>
            <w:tcW w:w="1008" w:type="dxa"/>
            <w:vAlign w:val="center"/>
            <w:hideMark/>
          </w:tcPr>
          <w:p w14:paraId="3351CBBD"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
          <w:p w14:paraId="6401E62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7E8485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52C962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A8896B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650A56FF"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65FF88D7" w14:textId="77777777" w:rsidTr="00F555E9">
        <w:trPr>
          <w:trHeight w:val="165"/>
        </w:trPr>
        <w:tc>
          <w:tcPr>
            <w:tcW w:w="360" w:type="dxa"/>
            <w:vAlign w:val="center"/>
            <w:hideMark/>
          </w:tcPr>
          <w:p w14:paraId="3619BCC8" w14:textId="77777777" w:rsidR="00E42721" w:rsidRPr="0063304A" w:rsidRDefault="00E42721" w:rsidP="00F555E9">
            <w:pPr>
              <w:snapToGrid w:val="0"/>
              <w:rPr>
                <w:sz w:val="16"/>
                <w:szCs w:val="16"/>
              </w:rPr>
            </w:pPr>
            <w:r w:rsidRPr="0063304A">
              <w:rPr>
                <w:color w:val="000000"/>
                <w:sz w:val="16"/>
                <w:szCs w:val="16"/>
              </w:rPr>
              <w:t>1313</w:t>
            </w:r>
          </w:p>
        </w:tc>
        <w:tc>
          <w:tcPr>
            <w:tcW w:w="864" w:type="dxa"/>
            <w:vAlign w:val="center"/>
            <w:hideMark/>
          </w:tcPr>
          <w:p w14:paraId="146C095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FB0244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36C9C6B" w14:textId="77777777" w:rsidR="00E42721" w:rsidRPr="009B3DCC" w:rsidRDefault="00E42721" w:rsidP="00F555E9">
            <w:pPr>
              <w:snapToGrid w:val="0"/>
              <w:jc w:val="center"/>
              <w:rPr>
                <w:sz w:val="16"/>
                <w:szCs w:val="16"/>
              </w:rPr>
            </w:pPr>
            <w:r w:rsidRPr="00266687">
              <w:rPr>
                <w:color w:val="000000"/>
                <w:sz w:val="16"/>
                <w:szCs w:val="16"/>
              </w:rPr>
              <w:t>309</w:t>
            </w:r>
          </w:p>
        </w:tc>
        <w:tc>
          <w:tcPr>
            <w:tcW w:w="1008" w:type="dxa"/>
            <w:vAlign w:val="center"/>
            <w:hideMark/>
          </w:tcPr>
          <w:p w14:paraId="28B9B2E7"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
          <w:p w14:paraId="77110F7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48B80B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6D55B0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211C2A8"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0E6579D5"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5BFCE981" w14:textId="77777777" w:rsidTr="00F555E9">
        <w:trPr>
          <w:trHeight w:val="180"/>
        </w:trPr>
        <w:tc>
          <w:tcPr>
            <w:tcW w:w="360" w:type="dxa"/>
            <w:vAlign w:val="center"/>
            <w:hideMark/>
          </w:tcPr>
          <w:p w14:paraId="17317D3F" w14:textId="77777777" w:rsidR="00E42721" w:rsidRPr="0063304A" w:rsidRDefault="00E42721" w:rsidP="00F555E9">
            <w:pPr>
              <w:snapToGrid w:val="0"/>
              <w:rPr>
                <w:sz w:val="16"/>
                <w:szCs w:val="16"/>
              </w:rPr>
            </w:pPr>
            <w:r w:rsidRPr="0063304A">
              <w:rPr>
                <w:color w:val="000000"/>
                <w:sz w:val="16"/>
                <w:szCs w:val="16"/>
              </w:rPr>
              <w:t>1314</w:t>
            </w:r>
          </w:p>
        </w:tc>
        <w:tc>
          <w:tcPr>
            <w:tcW w:w="864" w:type="dxa"/>
            <w:vAlign w:val="center"/>
            <w:hideMark/>
          </w:tcPr>
          <w:p w14:paraId="609E84E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C5D291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CFD763F" w14:textId="77777777" w:rsidR="00E42721" w:rsidRPr="009B3DCC" w:rsidRDefault="00E42721" w:rsidP="00F555E9">
            <w:pPr>
              <w:snapToGrid w:val="0"/>
              <w:jc w:val="center"/>
              <w:rPr>
                <w:sz w:val="16"/>
                <w:szCs w:val="16"/>
              </w:rPr>
            </w:pPr>
            <w:r w:rsidRPr="00266687">
              <w:rPr>
                <w:color w:val="000000"/>
                <w:sz w:val="16"/>
                <w:szCs w:val="16"/>
              </w:rPr>
              <w:t>309</w:t>
            </w:r>
          </w:p>
        </w:tc>
        <w:tc>
          <w:tcPr>
            <w:tcW w:w="1008" w:type="dxa"/>
            <w:vAlign w:val="center"/>
            <w:hideMark/>
          </w:tcPr>
          <w:p w14:paraId="02AE3F82"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
          <w:p w14:paraId="71C711E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7D0797A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752ABE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9989D19"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5ECF9110"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222BC592" w14:textId="77777777" w:rsidTr="00F555E9">
        <w:trPr>
          <w:trHeight w:val="165"/>
        </w:trPr>
        <w:tc>
          <w:tcPr>
            <w:tcW w:w="360" w:type="dxa"/>
            <w:vAlign w:val="center"/>
            <w:hideMark/>
          </w:tcPr>
          <w:p w14:paraId="1096D9C6" w14:textId="77777777" w:rsidR="00E42721" w:rsidRPr="0063304A" w:rsidRDefault="00E42721" w:rsidP="00F555E9">
            <w:pPr>
              <w:snapToGrid w:val="0"/>
              <w:rPr>
                <w:sz w:val="16"/>
                <w:szCs w:val="16"/>
              </w:rPr>
            </w:pPr>
            <w:r w:rsidRPr="0063304A">
              <w:rPr>
                <w:color w:val="000000"/>
                <w:sz w:val="16"/>
                <w:szCs w:val="16"/>
              </w:rPr>
              <w:t>1315</w:t>
            </w:r>
          </w:p>
        </w:tc>
        <w:tc>
          <w:tcPr>
            <w:tcW w:w="864" w:type="dxa"/>
            <w:vAlign w:val="center"/>
            <w:hideMark/>
          </w:tcPr>
          <w:p w14:paraId="062D479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2202A5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7055E89"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2408B58B"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
          <w:p w14:paraId="7D294E10"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4A4C15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F99CE1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A843DFE" w14:textId="77777777" w:rsidR="00E42721" w:rsidRPr="009B3DCC" w:rsidRDefault="00E42721" w:rsidP="00F555E9">
            <w:pPr>
              <w:snapToGrid w:val="0"/>
              <w:jc w:val="center"/>
              <w:rPr>
                <w:sz w:val="16"/>
                <w:szCs w:val="16"/>
              </w:rPr>
            </w:pPr>
            <w:r w:rsidRPr="00266687">
              <w:rPr>
                <w:color w:val="000000"/>
                <w:sz w:val="16"/>
                <w:szCs w:val="16"/>
              </w:rPr>
              <w:t>4.70</w:t>
            </w:r>
          </w:p>
        </w:tc>
        <w:tc>
          <w:tcPr>
            <w:tcW w:w="1008" w:type="dxa"/>
            <w:vAlign w:val="center"/>
            <w:hideMark/>
          </w:tcPr>
          <w:p w14:paraId="7E4B19DA"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5745B914" w14:textId="77777777" w:rsidTr="00F555E9">
        <w:trPr>
          <w:trHeight w:val="165"/>
        </w:trPr>
        <w:tc>
          <w:tcPr>
            <w:tcW w:w="360" w:type="dxa"/>
            <w:vAlign w:val="center"/>
            <w:hideMark/>
          </w:tcPr>
          <w:p w14:paraId="044731CF" w14:textId="77777777" w:rsidR="00E42721" w:rsidRPr="0063304A" w:rsidRDefault="00E42721" w:rsidP="00F555E9">
            <w:pPr>
              <w:snapToGrid w:val="0"/>
              <w:rPr>
                <w:sz w:val="16"/>
                <w:szCs w:val="16"/>
              </w:rPr>
            </w:pPr>
            <w:r w:rsidRPr="0063304A">
              <w:rPr>
                <w:color w:val="000000"/>
                <w:sz w:val="16"/>
                <w:szCs w:val="16"/>
              </w:rPr>
              <w:t>1316</w:t>
            </w:r>
          </w:p>
        </w:tc>
        <w:tc>
          <w:tcPr>
            <w:tcW w:w="864" w:type="dxa"/>
            <w:vAlign w:val="center"/>
            <w:hideMark/>
          </w:tcPr>
          <w:p w14:paraId="3A4E756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EFB4B9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98F786F"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500C03FA"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
          <w:p w14:paraId="78017CD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C200B7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464C4B3"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8DAD33B" w14:textId="77777777" w:rsidR="00E42721" w:rsidRPr="009B3DCC" w:rsidRDefault="00E42721" w:rsidP="00F555E9">
            <w:pPr>
              <w:snapToGrid w:val="0"/>
              <w:jc w:val="center"/>
              <w:rPr>
                <w:sz w:val="16"/>
                <w:szCs w:val="16"/>
              </w:rPr>
            </w:pPr>
            <w:r w:rsidRPr="00266687">
              <w:rPr>
                <w:color w:val="000000"/>
                <w:sz w:val="16"/>
                <w:szCs w:val="16"/>
              </w:rPr>
              <w:t>6.80</w:t>
            </w:r>
          </w:p>
        </w:tc>
        <w:tc>
          <w:tcPr>
            <w:tcW w:w="1008" w:type="dxa"/>
            <w:vAlign w:val="center"/>
            <w:hideMark/>
          </w:tcPr>
          <w:p w14:paraId="0DE64DDC"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05E64B08" w14:textId="77777777" w:rsidTr="00F555E9">
        <w:trPr>
          <w:trHeight w:val="165"/>
        </w:trPr>
        <w:tc>
          <w:tcPr>
            <w:tcW w:w="360" w:type="dxa"/>
            <w:vAlign w:val="center"/>
            <w:hideMark/>
          </w:tcPr>
          <w:p w14:paraId="28DA0B09" w14:textId="77777777" w:rsidR="00E42721" w:rsidRPr="0063304A" w:rsidRDefault="00E42721" w:rsidP="00F555E9">
            <w:pPr>
              <w:snapToGrid w:val="0"/>
              <w:rPr>
                <w:sz w:val="16"/>
                <w:szCs w:val="16"/>
              </w:rPr>
            </w:pPr>
            <w:r w:rsidRPr="0063304A">
              <w:rPr>
                <w:color w:val="000000"/>
                <w:sz w:val="16"/>
                <w:szCs w:val="16"/>
              </w:rPr>
              <w:t>1317</w:t>
            </w:r>
          </w:p>
        </w:tc>
        <w:tc>
          <w:tcPr>
            <w:tcW w:w="864" w:type="dxa"/>
            <w:vAlign w:val="center"/>
            <w:hideMark/>
          </w:tcPr>
          <w:p w14:paraId="4FE618C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951998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A7CC1D0"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7F24319C"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
          <w:p w14:paraId="2A9020D7"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7648929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92DD8A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EDD0795"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1078D093"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71BB2515" w14:textId="77777777" w:rsidTr="00F555E9">
        <w:trPr>
          <w:trHeight w:val="165"/>
        </w:trPr>
        <w:tc>
          <w:tcPr>
            <w:tcW w:w="360" w:type="dxa"/>
            <w:vAlign w:val="center"/>
            <w:hideMark/>
          </w:tcPr>
          <w:p w14:paraId="6ED92B26" w14:textId="77777777" w:rsidR="00E42721" w:rsidRPr="0063304A" w:rsidRDefault="00E42721" w:rsidP="00F555E9">
            <w:pPr>
              <w:snapToGrid w:val="0"/>
              <w:rPr>
                <w:sz w:val="16"/>
                <w:szCs w:val="16"/>
              </w:rPr>
            </w:pPr>
            <w:r w:rsidRPr="0063304A">
              <w:rPr>
                <w:color w:val="000000"/>
                <w:sz w:val="16"/>
                <w:szCs w:val="16"/>
              </w:rPr>
              <w:t>1318</w:t>
            </w:r>
          </w:p>
        </w:tc>
        <w:tc>
          <w:tcPr>
            <w:tcW w:w="864" w:type="dxa"/>
            <w:vAlign w:val="center"/>
            <w:hideMark/>
          </w:tcPr>
          <w:p w14:paraId="1C59485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8381A7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B5C8600" w14:textId="77777777" w:rsidR="00E42721" w:rsidRPr="009B3DCC" w:rsidRDefault="00E42721" w:rsidP="00F555E9">
            <w:pPr>
              <w:snapToGrid w:val="0"/>
              <w:jc w:val="center"/>
              <w:rPr>
                <w:sz w:val="16"/>
                <w:szCs w:val="16"/>
              </w:rPr>
            </w:pPr>
            <w:r w:rsidRPr="00266687">
              <w:rPr>
                <w:color w:val="000000"/>
                <w:sz w:val="16"/>
                <w:szCs w:val="16"/>
              </w:rPr>
              <w:t>311</w:t>
            </w:r>
          </w:p>
        </w:tc>
        <w:tc>
          <w:tcPr>
            <w:tcW w:w="1008" w:type="dxa"/>
            <w:vAlign w:val="center"/>
            <w:hideMark/>
          </w:tcPr>
          <w:p w14:paraId="778D7302"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
          <w:p w14:paraId="0881F8B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7D2FF21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366C26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83DD5CC" w14:textId="77777777" w:rsidR="00E42721" w:rsidRPr="009B3DCC" w:rsidRDefault="00E42721" w:rsidP="00F555E9">
            <w:pPr>
              <w:snapToGrid w:val="0"/>
              <w:jc w:val="center"/>
              <w:rPr>
                <w:sz w:val="16"/>
                <w:szCs w:val="16"/>
              </w:rPr>
            </w:pPr>
            <w:r w:rsidRPr="00266687">
              <w:rPr>
                <w:color w:val="000000"/>
                <w:sz w:val="16"/>
                <w:szCs w:val="16"/>
              </w:rPr>
              <w:t>4.60</w:t>
            </w:r>
          </w:p>
        </w:tc>
        <w:tc>
          <w:tcPr>
            <w:tcW w:w="1008" w:type="dxa"/>
            <w:vAlign w:val="center"/>
            <w:hideMark/>
          </w:tcPr>
          <w:p w14:paraId="473FB2CC"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032A22F8" w14:textId="77777777" w:rsidTr="00F555E9">
        <w:trPr>
          <w:trHeight w:val="165"/>
        </w:trPr>
        <w:tc>
          <w:tcPr>
            <w:tcW w:w="360" w:type="dxa"/>
            <w:vAlign w:val="center"/>
            <w:hideMark/>
          </w:tcPr>
          <w:p w14:paraId="338A82D4" w14:textId="77777777" w:rsidR="00E42721" w:rsidRPr="0063304A" w:rsidRDefault="00E42721" w:rsidP="00F555E9">
            <w:pPr>
              <w:snapToGrid w:val="0"/>
              <w:rPr>
                <w:sz w:val="16"/>
                <w:szCs w:val="16"/>
              </w:rPr>
            </w:pPr>
            <w:r w:rsidRPr="0063304A">
              <w:rPr>
                <w:color w:val="000000"/>
                <w:sz w:val="16"/>
                <w:szCs w:val="16"/>
              </w:rPr>
              <w:t>1319</w:t>
            </w:r>
          </w:p>
        </w:tc>
        <w:tc>
          <w:tcPr>
            <w:tcW w:w="864" w:type="dxa"/>
            <w:vAlign w:val="center"/>
            <w:hideMark/>
          </w:tcPr>
          <w:p w14:paraId="63C9BD9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D7ACA4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AAFEF9E" w14:textId="77777777" w:rsidR="00E42721" w:rsidRPr="009B3DCC" w:rsidRDefault="00E42721" w:rsidP="00F555E9">
            <w:pPr>
              <w:snapToGrid w:val="0"/>
              <w:jc w:val="center"/>
              <w:rPr>
                <w:sz w:val="16"/>
                <w:szCs w:val="16"/>
              </w:rPr>
            </w:pPr>
            <w:r w:rsidRPr="00266687">
              <w:rPr>
                <w:color w:val="000000"/>
                <w:sz w:val="16"/>
                <w:szCs w:val="16"/>
              </w:rPr>
              <w:t>311</w:t>
            </w:r>
          </w:p>
        </w:tc>
        <w:tc>
          <w:tcPr>
            <w:tcW w:w="1008" w:type="dxa"/>
            <w:vAlign w:val="center"/>
            <w:hideMark/>
          </w:tcPr>
          <w:p w14:paraId="4A888612"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
          <w:p w14:paraId="728C3C2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08ED69C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1700ED90"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9A66C1B"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208E0387"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070B1969" w14:textId="77777777" w:rsidTr="00F555E9">
        <w:trPr>
          <w:trHeight w:val="165"/>
        </w:trPr>
        <w:tc>
          <w:tcPr>
            <w:tcW w:w="360" w:type="dxa"/>
            <w:vAlign w:val="center"/>
            <w:hideMark/>
          </w:tcPr>
          <w:p w14:paraId="028C3E2B" w14:textId="77777777" w:rsidR="00E42721" w:rsidRPr="0063304A" w:rsidRDefault="00E42721" w:rsidP="00F555E9">
            <w:pPr>
              <w:snapToGrid w:val="0"/>
              <w:rPr>
                <w:sz w:val="16"/>
                <w:szCs w:val="16"/>
              </w:rPr>
            </w:pPr>
            <w:r w:rsidRPr="0063304A">
              <w:rPr>
                <w:color w:val="000000"/>
                <w:sz w:val="16"/>
                <w:szCs w:val="16"/>
              </w:rPr>
              <w:t>1320</w:t>
            </w:r>
          </w:p>
        </w:tc>
        <w:tc>
          <w:tcPr>
            <w:tcW w:w="864" w:type="dxa"/>
            <w:vAlign w:val="center"/>
            <w:hideMark/>
          </w:tcPr>
          <w:p w14:paraId="5939A25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31575E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9583D96" w14:textId="77777777" w:rsidR="00E42721" w:rsidRPr="009B3DCC" w:rsidRDefault="00E42721" w:rsidP="00F555E9">
            <w:pPr>
              <w:snapToGrid w:val="0"/>
              <w:jc w:val="center"/>
              <w:rPr>
                <w:sz w:val="16"/>
                <w:szCs w:val="16"/>
              </w:rPr>
            </w:pPr>
            <w:r w:rsidRPr="00266687">
              <w:rPr>
                <w:color w:val="000000"/>
                <w:sz w:val="16"/>
                <w:szCs w:val="16"/>
              </w:rPr>
              <w:t>311</w:t>
            </w:r>
          </w:p>
        </w:tc>
        <w:tc>
          <w:tcPr>
            <w:tcW w:w="1008" w:type="dxa"/>
            <w:vAlign w:val="center"/>
            <w:hideMark/>
          </w:tcPr>
          <w:p w14:paraId="093F7F35"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
          <w:p w14:paraId="63FFD451"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8810CE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9D7EB5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B6BDC52" w14:textId="77777777" w:rsidR="00E42721" w:rsidRPr="009B3DCC" w:rsidRDefault="00E42721" w:rsidP="00F555E9">
            <w:pPr>
              <w:snapToGrid w:val="0"/>
              <w:jc w:val="center"/>
              <w:rPr>
                <w:sz w:val="16"/>
                <w:szCs w:val="16"/>
              </w:rPr>
            </w:pPr>
            <w:r w:rsidRPr="00266687">
              <w:rPr>
                <w:color w:val="000000"/>
                <w:sz w:val="16"/>
                <w:szCs w:val="16"/>
              </w:rPr>
              <w:t>8.10</w:t>
            </w:r>
          </w:p>
        </w:tc>
        <w:tc>
          <w:tcPr>
            <w:tcW w:w="1008" w:type="dxa"/>
            <w:vAlign w:val="center"/>
            <w:hideMark/>
          </w:tcPr>
          <w:p w14:paraId="63EFF15B"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0AABB72D" w14:textId="77777777" w:rsidTr="00F555E9">
        <w:trPr>
          <w:trHeight w:val="165"/>
        </w:trPr>
        <w:tc>
          <w:tcPr>
            <w:tcW w:w="360" w:type="dxa"/>
            <w:vAlign w:val="center"/>
            <w:hideMark/>
          </w:tcPr>
          <w:p w14:paraId="4FDA9375" w14:textId="77777777" w:rsidR="00E42721" w:rsidRPr="0063304A" w:rsidRDefault="00E42721" w:rsidP="00F555E9">
            <w:pPr>
              <w:snapToGrid w:val="0"/>
              <w:rPr>
                <w:sz w:val="16"/>
                <w:szCs w:val="16"/>
              </w:rPr>
            </w:pPr>
            <w:r w:rsidRPr="0063304A">
              <w:rPr>
                <w:color w:val="000000"/>
                <w:sz w:val="16"/>
                <w:szCs w:val="16"/>
              </w:rPr>
              <w:t>1321</w:t>
            </w:r>
          </w:p>
        </w:tc>
        <w:tc>
          <w:tcPr>
            <w:tcW w:w="864" w:type="dxa"/>
            <w:vAlign w:val="center"/>
            <w:hideMark/>
          </w:tcPr>
          <w:p w14:paraId="0F57BF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466F71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D2112DA" w14:textId="77777777" w:rsidR="00E42721" w:rsidRPr="009B3DCC" w:rsidRDefault="00E42721" w:rsidP="00F555E9">
            <w:pPr>
              <w:snapToGrid w:val="0"/>
              <w:jc w:val="center"/>
              <w:rPr>
                <w:sz w:val="16"/>
                <w:szCs w:val="16"/>
              </w:rPr>
            </w:pPr>
            <w:r w:rsidRPr="00266687">
              <w:rPr>
                <w:color w:val="000000"/>
                <w:sz w:val="16"/>
                <w:szCs w:val="16"/>
              </w:rPr>
              <w:t>312</w:t>
            </w:r>
          </w:p>
        </w:tc>
        <w:tc>
          <w:tcPr>
            <w:tcW w:w="1008" w:type="dxa"/>
            <w:vAlign w:val="center"/>
            <w:hideMark/>
          </w:tcPr>
          <w:p w14:paraId="28DD2092"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
          <w:p w14:paraId="46373FC1"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5095AA3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18B0481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DCB6098" w14:textId="77777777" w:rsidR="00E42721" w:rsidRPr="009B3DCC" w:rsidRDefault="00E42721" w:rsidP="00F555E9">
            <w:pPr>
              <w:snapToGrid w:val="0"/>
              <w:jc w:val="center"/>
              <w:rPr>
                <w:sz w:val="16"/>
                <w:szCs w:val="16"/>
              </w:rPr>
            </w:pPr>
            <w:r w:rsidRPr="00266687">
              <w:rPr>
                <w:color w:val="000000"/>
                <w:sz w:val="16"/>
                <w:szCs w:val="16"/>
              </w:rPr>
              <w:t>7.00</w:t>
            </w:r>
          </w:p>
        </w:tc>
        <w:tc>
          <w:tcPr>
            <w:tcW w:w="1008" w:type="dxa"/>
            <w:vAlign w:val="center"/>
            <w:hideMark/>
          </w:tcPr>
          <w:p w14:paraId="3E457BD0"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23C6E793" w14:textId="77777777" w:rsidTr="00F555E9">
        <w:trPr>
          <w:trHeight w:val="165"/>
        </w:trPr>
        <w:tc>
          <w:tcPr>
            <w:tcW w:w="360" w:type="dxa"/>
            <w:vAlign w:val="center"/>
            <w:hideMark/>
          </w:tcPr>
          <w:p w14:paraId="789F004D" w14:textId="77777777" w:rsidR="00E42721" w:rsidRPr="0063304A" w:rsidRDefault="00E42721" w:rsidP="00F555E9">
            <w:pPr>
              <w:snapToGrid w:val="0"/>
              <w:rPr>
                <w:sz w:val="16"/>
                <w:szCs w:val="16"/>
              </w:rPr>
            </w:pPr>
            <w:r w:rsidRPr="0063304A">
              <w:rPr>
                <w:color w:val="000000"/>
                <w:sz w:val="16"/>
                <w:szCs w:val="16"/>
              </w:rPr>
              <w:t>1322</w:t>
            </w:r>
          </w:p>
        </w:tc>
        <w:tc>
          <w:tcPr>
            <w:tcW w:w="864" w:type="dxa"/>
            <w:vAlign w:val="center"/>
            <w:hideMark/>
          </w:tcPr>
          <w:p w14:paraId="06DB8AB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F64D14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9BCE82E" w14:textId="77777777" w:rsidR="00E42721" w:rsidRPr="009B3DCC" w:rsidRDefault="00E42721" w:rsidP="00F555E9">
            <w:pPr>
              <w:snapToGrid w:val="0"/>
              <w:jc w:val="center"/>
              <w:rPr>
                <w:sz w:val="16"/>
                <w:szCs w:val="16"/>
              </w:rPr>
            </w:pPr>
            <w:r w:rsidRPr="00266687">
              <w:rPr>
                <w:color w:val="000000"/>
                <w:sz w:val="16"/>
                <w:szCs w:val="16"/>
              </w:rPr>
              <w:t>312</w:t>
            </w:r>
          </w:p>
        </w:tc>
        <w:tc>
          <w:tcPr>
            <w:tcW w:w="1008" w:type="dxa"/>
            <w:vAlign w:val="center"/>
            <w:hideMark/>
          </w:tcPr>
          <w:p w14:paraId="6F241BAD"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
          <w:p w14:paraId="5746BC6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4FB76FB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B46DD89"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8ADA0DD" w14:textId="77777777" w:rsidR="00E42721" w:rsidRPr="009B3DCC" w:rsidRDefault="00E42721" w:rsidP="00F555E9">
            <w:pPr>
              <w:snapToGrid w:val="0"/>
              <w:jc w:val="center"/>
              <w:rPr>
                <w:sz w:val="16"/>
                <w:szCs w:val="16"/>
              </w:rPr>
            </w:pPr>
            <w:r w:rsidRPr="00266687">
              <w:rPr>
                <w:color w:val="000000"/>
                <w:sz w:val="16"/>
                <w:szCs w:val="16"/>
              </w:rPr>
              <w:t>9.00</w:t>
            </w:r>
          </w:p>
        </w:tc>
        <w:tc>
          <w:tcPr>
            <w:tcW w:w="1008" w:type="dxa"/>
            <w:vAlign w:val="center"/>
            <w:hideMark/>
          </w:tcPr>
          <w:p w14:paraId="38014528"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7DEEB5F3" w14:textId="77777777" w:rsidTr="00F555E9">
        <w:trPr>
          <w:trHeight w:val="165"/>
        </w:trPr>
        <w:tc>
          <w:tcPr>
            <w:tcW w:w="360" w:type="dxa"/>
            <w:vAlign w:val="center"/>
            <w:hideMark/>
          </w:tcPr>
          <w:p w14:paraId="20AEB64A" w14:textId="77777777" w:rsidR="00E42721" w:rsidRPr="0063304A" w:rsidRDefault="00E42721" w:rsidP="00F555E9">
            <w:pPr>
              <w:snapToGrid w:val="0"/>
              <w:rPr>
                <w:sz w:val="16"/>
                <w:szCs w:val="16"/>
              </w:rPr>
            </w:pPr>
            <w:r w:rsidRPr="0063304A">
              <w:rPr>
                <w:color w:val="000000"/>
                <w:sz w:val="16"/>
                <w:szCs w:val="16"/>
              </w:rPr>
              <w:t>1323</w:t>
            </w:r>
          </w:p>
        </w:tc>
        <w:tc>
          <w:tcPr>
            <w:tcW w:w="864" w:type="dxa"/>
            <w:vAlign w:val="center"/>
            <w:hideMark/>
          </w:tcPr>
          <w:p w14:paraId="6993FE1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D877D9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1E9DD68" w14:textId="77777777" w:rsidR="00E42721" w:rsidRPr="009B3DCC" w:rsidRDefault="00E42721" w:rsidP="00F555E9">
            <w:pPr>
              <w:snapToGrid w:val="0"/>
              <w:jc w:val="center"/>
              <w:rPr>
                <w:sz w:val="16"/>
                <w:szCs w:val="16"/>
              </w:rPr>
            </w:pPr>
            <w:r w:rsidRPr="00266687">
              <w:rPr>
                <w:color w:val="000000"/>
                <w:sz w:val="16"/>
                <w:szCs w:val="16"/>
              </w:rPr>
              <w:t>312</w:t>
            </w:r>
          </w:p>
        </w:tc>
        <w:tc>
          <w:tcPr>
            <w:tcW w:w="1008" w:type="dxa"/>
            <w:vAlign w:val="center"/>
            <w:hideMark/>
          </w:tcPr>
          <w:p w14:paraId="03DF8047"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
          <w:p w14:paraId="3048DEB1"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7693EDE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41B928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0D1E73D" w14:textId="77777777" w:rsidR="00E42721" w:rsidRPr="009B3DCC" w:rsidRDefault="00E42721" w:rsidP="00F555E9">
            <w:pPr>
              <w:snapToGrid w:val="0"/>
              <w:jc w:val="center"/>
              <w:rPr>
                <w:sz w:val="16"/>
                <w:szCs w:val="16"/>
              </w:rPr>
            </w:pPr>
            <w:r w:rsidRPr="00266687">
              <w:rPr>
                <w:color w:val="000000"/>
                <w:sz w:val="16"/>
                <w:szCs w:val="16"/>
              </w:rPr>
              <w:t>8.20</w:t>
            </w:r>
          </w:p>
        </w:tc>
        <w:tc>
          <w:tcPr>
            <w:tcW w:w="1008" w:type="dxa"/>
            <w:vAlign w:val="center"/>
            <w:hideMark/>
          </w:tcPr>
          <w:p w14:paraId="1FA0FBF5"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6F041A7C" w14:textId="77777777" w:rsidTr="00F555E9">
        <w:trPr>
          <w:trHeight w:val="165"/>
        </w:trPr>
        <w:tc>
          <w:tcPr>
            <w:tcW w:w="360" w:type="dxa"/>
            <w:vAlign w:val="center"/>
            <w:hideMark/>
          </w:tcPr>
          <w:p w14:paraId="49C72436" w14:textId="77777777" w:rsidR="00E42721" w:rsidRPr="0063304A" w:rsidRDefault="00E42721" w:rsidP="00F555E9">
            <w:pPr>
              <w:snapToGrid w:val="0"/>
              <w:rPr>
                <w:sz w:val="16"/>
                <w:szCs w:val="16"/>
              </w:rPr>
            </w:pPr>
            <w:r w:rsidRPr="0063304A">
              <w:rPr>
                <w:color w:val="000000"/>
                <w:sz w:val="16"/>
                <w:szCs w:val="16"/>
              </w:rPr>
              <w:t>1324</w:t>
            </w:r>
          </w:p>
        </w:tc>
        <w:tc>
          <w:tcPr>
            <w:tcW w:w="864" w:type="dxa"/>
            <w:vAlign w:val="center"/>
            <w:hideMark/>
          </w:tcPr>
          <w:p w14:paraId="77C50C0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D6C1FC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80C9D45"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
          <w:p w14:paraId="36FA1079"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
          <w:p w14:paraId="3256B27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43098E7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0AC5D0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F78B20D"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64536986"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0EC0A2ED" w14:textId="77777777" w:rsidTr="00F555E9">
        <w:trPr>
          <w:trHeight w:val="165"/>
        </w:trPr>
        <w:tc>
          <w:tcPr>
            <w:tcW w:w="360" w:type="dxa"/>
            <w:vAlign w:val="center"/>
            <w:hideMark/>
          </w:tcPr>
          <w:p w14:paraId="0B78FAF7" w14:textId="77777777" w:rsidR="00E42721" w:rsidRPr="0063304A" w:rsidRDefault="00E42721" w:rsidP="00F555E9">
            <w:pPr>
              <w:snapToGrid w:val="0"/>
              <w:rPr>
                <w:sz w:val="16"/>
                <w:szCs w:val="16"/>
              </w:rPr>
            </w:pPr>
            <w:r w:rsidRPr="0063304A">
              <w:rPr>
                <w:color w:val="000000"/>
                <w:sz w:val="16"/>
                <w:szCs w:val="16"/>
              </w:rPr>
              <w:t>1325</w:t>
            </w:r>
          </w:p>
        </w:tc>
        <w:tc>
          <w:tcPr>
            <w:tcW w:w="864" w:type="dxa"/>
            <w:vAlign w:val="center"/>
            <w:hideMark/>
          </w:tcPr>
          <w:p w14:paraId="3B40893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5DC87ED"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857687C"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
          <w:p w14:paraId="7C5051A2"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
          <w:p w14:paraId="3058A5F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53E3E72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9275E4A"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65933A5" w14:textId="77777777" w:rsidR="00E42721" w:rsidRPr="009B3DCC" w:rsidRDefault="00E42721" w:rsidP="00F555E9">
            <w:pPr>
              <w:snapToGrid w:val="0"/>
              <w:jc w:val="center"/>
              <w:rPr>
                <w:sz w:val="16"/>
                <w:szCs w:val="16"/>
              </w:rPr>
            </w:pPr>
            <w:r w:rsidRPr="00266687">
              <w:rPr>
                <w:color w:val="000000"/>
                <w:sz w:val="16"/>
                <w:szCs w:val="16"/>
              </w:rPr>
              <w:t>12.30</w:t>
            </w:r>
          </w:p>
        </w:tc>
        <w:tc>
          <w:tcPr>
            <w:tcW w:w="1008" w:type="dxa"/>
            <w:vAlign w:val="center"/>
            <w:hideMark/>
          </w:tcPr>
          <w:p w14:paraId="471F16F5"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7D202F6B" w14:textId="77777777" w:rsidTr="00F555E9">
        <w:trPr>
          <w:trHeight w:val="165"/>
        </w:trPr>
        <w:tc>
          <w:tcPr>
            <w:tcW w:w="360" w:type="dxa"/>
            <w:vAlign w:val="center"/>
            <w:hideMark/>
          </w:tcPr>
          <w:p w14:paraId="0F37237C" w14:textId="77777777" w:rsidR="00E42721" w:rsidRPr="0063304A" w:rsidRDefault="00E42721" w:rsidP="00F555E9">
            <w:pPr>
              <w:snapToGrid w:val="0"/>
              <w:rPr>
                <w:sz w:val="16"/>
                <w:szCs w:val="16"/>
              </w:rPr>
            </w:pPr>
            <w:r w:rsidRPr="0063304A">
              <w:rPr>
                <w:color w:val="000000"/>
                <w:sz w:val="16"/>
                <w:szCs w:val="16"/>
              </w:rPr>
              <w:t>1326</w:t>
            </w:r>
          </w:p>
        </w:tc>
        <w:tc>
          <w:tcPr>
            <w:tcW w:w="864" w:type="dxa"/>
            <w:vAlign w:val="center"/>
            <w:hideMark/>
          </w:tcPr>
          <w:p w14:paraId="5159072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F74BC2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C634BEF"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
          <w:p w14:paraId="2864DDE7"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
          <w:p w14:paraId="40A1A4B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439948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0036C1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E56638F" w14:textId="77777777" w:rsidR="00E42721" w:rsidRPr="009B3DCC" w:rsidRDefault="00E42721" w:rsidP="00F555E9">
            <w:pPr>
              <w:snapToGrid w:val="0"/>
              <w:jc w:val="center"/>
              <w:rPr>
                <w:sz w:val="16"/>
                <w:szCs w:val="16"/>
              </w:rPr>
            </w:pPr>
            <w:r w:rsidRPr="00266687">
              <w:rPr>
                <w:color w:val="000000"/>
                <w:sz w:val="16"/>
                <w:szCs w:val="16"/>
              </w:rPr>
              <w:t>13.10</w:t>
            </w:r>
          </w:p>
        </w:tc>
        <w:tc>
          <w:tcPr>
            <w:tcW w:w="1008" w:type="dxa"/>
            <w:vAlign w:val="center"/>
            <w:hideMark/>
          </w:tcPr>
          <w:p w14:paraId="73361713"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42980264" w14:textId="77777777" w:rsidTr="00F555E9">
        <w:trPr>
          <w:trHeight w:val="165"/>
        </w:trPr>
        <w:tc>
          <w:tcPr>
            <w:tcW w:w="360" w:type="dxa"/>
            <w:vAlign w:val="center"/>
            <w:hideMark/>
          </w:tcPr>
          <w:p w14:paraId="56C819AD" w14:textId="77777777" w:rsidR="00E42721" w:rsidRPr="0063304A" w:rsidRDefault="00E42721" w:rsidP="00F555E9">
            <w:pPr>
              <w:snapToGrid w:val="0"/>
              <w:rPr>
                <w:sz w:val="16"/>
                <w:szCs w:val="16"/>
              </w:rPr>
            </w:pPr>
            <w:r w:rsidRPr="0063304A">
              <w:rPr>
                <w:color w:val="000000"/>
                <w:sz w:val="16"/>
                <w:szCs w:val="16"/>
              </w:rPr>
              <w:t>1327</w:t>
            </w:r>
          </w:p>
        </w:tc>
        <w:tc>
          <w:tcPr>
            <w:tcW w:w="864" w:type="dxa"/>
            <w:vAlign w:val="center"/>
            <w:hideMark/>
          </w:tcPr>
          <w:p w14:paraId="558DDAC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E0F422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A6A035F" w14:textId="77777777" w:rsidR="00E42721" w:rsidRPr="009B3DCC" w:rsidRDefault="00E42721" w:rsidP="00F555E9">
            <w:pPr>
              <w:snapToGrid w:val="0"/>
              <w:jc w:val="center"/>
              <w:rPr>
                <w:sz w:val="16"/>
                <w:szCs w:val="16"/>
              </w:rPr>
            </w:pPr>
            <w:r w:rsidRPr="00266687">
              <w:rPr>
                <w:color w:val="000000"/>
                <w:sz w:val="16"/>
                <w:szCs w:val="16"/>
              </w:rPr>
              <w:t>314</w:t>
            </w:r>
          </w:p>
        </w:tc>
        <w:tc>
          <w:tcPr>
            <w:tcW w:w="1008" w:type="dxa"/>
            <w:vAlign w:val="center"/>
            <w:hideMark/>
          </w:tcPr>
          <w:p w14:paraId="0010439C"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
          <w:p w14:paraId="0AFE60F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5BDA741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6A3883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AAE482E" w14:textId="77777777" w:rsidR="00E42721" w:rsidRPr="009B3DCC" w:rsidRDefault="00E42721" w:rsidP="00F555E9">
            <w:pPr>
              <w:snapToGrid w:val="0"/>
              <w:jc w:val="center"/>
              <w:rPr>
                <w:sz w:val="16"/>
                <w:szCs w:val="16"/>
              </w:rPr>
            </w:pPr>
            <w:r w:rsidRPr="00266687">
              <w:rPr>
                <w:color w:val="000000"/>
                <w:sz w:val="16"/>
                <w:szCs w:val="16"/>
              </w:rPr>
              <w:t>9.40</w:t>
            </w:r>
          </w:p>
        </w:tc>
        <w:tc>
          <w:tcPr>
            <w:tcW w:w="1008" w:type="dxa"/>
            <w:vAlign w:val="center"/>
            <w:hideMark/>
          </w:tcPr>
          <w:p w14:paraId="7B13D324"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73DF8B9E" w14:textId="77777777" w:rsidTr="00F555E9">
        <w:trPr>
          <w:trHeight w:val="165"/>
        </w:trPr>
        <w:tc>
          <w:tcPr>
            <w:tcW w:w="360" w:type="dxa"/>
            <w:vAlign w:val="center"/>
            <w:hideMark/>
          </w:tcPr>
          <w:p w14:paraId="5CA088F9" w14:textId="77777777" w:rsidR="00E42721" w:rsidRPr="0063304A" w:rsidRDefault="00E42721" w:rsidP="00F555E9">
            <w:pPr>
              <w:snapToGrid w:val="0"/>
              <w:rPr>
                <w:sz w:val="16"/>
                <w:szCs w:val="16"/>
              </w:rPr>
            </w:pPr>
            <w:r w:rsidRPr="0063304A">
              <w:rPr>
                <w:color w:val="000000"/>
                <w:sz w:val="16"/>
                <w:szCs w:val="16"/>
              </w:rPr>
              <w:t>1328</w:t>
            </w:r>
          </w:p>
        </w:tc>
        <w:tc>
          <w:tcPr>
            <w:tcW w:w="864" w:type="dxa"/>
            <w:vAlign w:val="center"/>
            <w:hideMark/>
          </w:tcPr>
          <w:p w14:paraId="15B39FB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702C82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0C490FA" w14:textId="77777777" w:rsidR="00E42721" w:rsidRPr="009B3DCC" w:rsidRDefault="00E42721" w:rsidP="00F555E9">
            <w:pPr>
              <w:snapToGrid w:val="0"/>
              <w:jc w:val="center"/>
              <w:rPr>
                <w:sz w:val="16"/>
                <w:szCs w:val="16"/>
              </w:rPr>
            </w:pPr>
            <w:r w:rsidRPr="00266687">
              <w:rPr>
                <w:color w:val="000000"/>
                <w:sz w:val="16"/>
                <w:szCs w:val="16"/>
              </w:rPr>
              <w:t>314</w:t>
            </w:r>
          </w:p>
        </w:tc>
        <w:tc>
          <w:tcPr>
            <w:tcW w:w="1008" w:type="dxa"/>
            <w:vAlign w:val="center"/>
            <w:hideMark/>
          </w:tcPr>
          <w:p w14:paraId="7FFA8B60"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
          <w:p w14:paraId="49C1E9C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2F32FDC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23E2D0E"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6535EA8" w14:textId="77777777" w:rsidR="00E42721" w:rsidRPr="009B3DCC" w:rsidRDefault="00E42721" w:rsidP="00F555E9">
            <w:pPr>
              <w:snapToGrid w:val="0"/>
              <w:jc w:val="center"/>
              <w:rPr>
                <w:sz w:val="16"/>
                <w:szCs w:val="16"/>
              </w:rPr>
            </w:pPr>
            <w:r w:rsidRPr="00266687">
              <w:rPr>
                <w:color w:val="000000"/>
                <w:sz w:val="16"/>
                <w:szCs w:val="16"/>
              </w:rPr>
              <w:t>9.00</w:t>
            </w:r>
          </w:p>
        </w:tc>
        <w:tc>
          <w:tcPr>
            <w:tcW w:w="1008" w:type="dxa"/>
            <w:vAlign w:val="center"/>
            <w:hideMark/>
          </w:tcPr>
          <w:p w14:paraId="37633470"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23CD0C64" w14:textId="77777777" w:rsidTr="00F555E9">
        <w:trPr>
          <w:trHeight w:val="180"/>
        </w:trPr>
        <w:tc>
          <w:tcPr>
            <w:tcW w:w="360" w:type="dxa"/>
            <w:vAlign w:val="center"/>
            <w:hideMark/>
          </w:tcPr>
          <w:p w14:paraId="61FC31EB" w14:textId="77777777" w:rsidR="00E42721" w:rsidRPr="0063304A" w:rsidRDefault="00E42721" w:rsidP="00F555E9">
            <w:pPr>
              <w:snapToGrid w:val="0"/>
              <w:rPr>
                <w:sz w:val="16"/>
                <w:szCs w:val="16"/>
              </w:rPr>
            </w:pPr>
            <w:r w:rsidRPr="0063304A">
              <w:rPr>
                <w:color w:val="000000"/>
                <w:sz w:val="16"/>
                <w:szCs w:val="16"/>
              </w:rPr>
              <w:t>1329</w:t>
            </w:r>
          </w:p>
        </w:tc>
        <w:tc>
          <w:tcPr>
            <w:tcW w:w="864" w:type="dxa"/>
            <w:vAlign w:val="center"/>
            <w:hideMark/>
          </w:tcPr>
          <w:p w14:paraId="2313F89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03461C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4977CCA" w14:textId="77777777" w:rsidR="00E42721" w:rsidRPr="009B3DCC" w:rsidRDefault="00E42721" w:rsidP="00F555E9">
            <w:pPr>
              <w:snapToGrid w:val="0"/>
              <w:jc w:val="center"/>
              <w:rPr>
                <w:sz w:val="16"/>
                <w:szCs w:val="16"/>
              </w:rPr>
            </w:pPr>
            <w:r w:rsidRPr="00266687">
              <w:rPr>
                <w:color w:val="000000"/>
                <w:sz w:val="16"/>
                <w:szCs w:val="16"/>
              </w:rPr>
              <w:t>314</w:t>
            </w:r>
          </w:p>
        </w:tc>
        <w:tc>
          <w:tcPr>
            <w:tcW w:w="1008" w:type="dxa"/>
            <w:vAlign w:val="center"/>
            <w:hideMark/>
          </w:tcPr>
          <w:p w14:paraId="429B0A07"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
          <w:p w14:paraId="50DC94A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940541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3E5D1E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2B1D6C4" w14:textId="77777777" w:rsidR="00E42721" w:rsidRPr="009B3DCC" w:rsidRDefault="00E42721" w:rsidP="00F555E9">
            <w:pPr>
              <w:snapToGrid w:val="0"/>
              <w:jc w:val="center"/>
              <w:rPr>
                <w:sz w:val="16"/>
                <w:szCs w:val="16"/>
              </w:rPr>
            </w:pPr>
            <w:r w:rsidRPr="00266687">
              <w:rPr>
                <w:color w:val="000000"/>
                <w:sz w:val="16"/>
                <w:szCs w:val="16"/>
              </w:rPr>
              <w:t>10.00</w:t>
            </w:r>
          </w:p>
        </w:tc>
        <w:tc>
          <w:tcPr>
            <w:tcW w:w="1008" w:type="dxa"/>
            <w:vAlign w:val="center"/>
            <w:hideMark/>
          </w:tcPr>
          <w:p w14:paraId="0B890D39"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5FE57A7E" w14:textId="77777777" w:rsidTr="00F555E9">
        <w:trPr>
          <w:trHeight w:val="165"/>
        </w:trPr>
        <w:tc>
          <w:tcPr>
            <w:tcW w:w="360" w:type="dxa"/>
            <w:vAlign w:val="center"/>
            <w:hideMark/>
          </w:tcPr>
          <w:p w14:paraId="0C611326" w14:textId="77777777" w:rsidR="00E42721" w:rsidRPr="0063304A" w:rsidRDefault="00E42721" w:rsidP="00F555E9">
            <w:pPr>
              <w:snapToGrid w:val="0"/>
              <w:rPr>
                <w:sz w:val="16"/>
                <w:szCs w:val="16"/>
              </w:rPr>
            </w:pPr>
            <w:r w:rsidRPr="0063304A">
              <w:rPr>
                <w:color w:val="000000"/>
                <w:sz w:val="16"/>
                <w:szCs w:val="16"/>
              </w:rPr>
              <w:t>1330</w:t>
            </w:r>
          </w:p>
        </w:tc>
        <w:tc>
          <w:tcPr>
            <w:tcW w:w="864" w:type="dxa"/>
            <w:vAlign w:val="center"/>
            <w:hideMark/>
          </w:tcPr>
          <w:p w14:paraId="032862D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F6470E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B4C1A80" w14:textId="77777777" w:rsidR="00E42721" w:rsidRPr="009B3DCC" w:rsidRDefault="00E42721" w:rsidP="00F555E9">
            <w:pPr>
              <w:snapToGrid w:val="0"/>
              <w:jc w:val="center"/>
              <w:rPr>
                <w:sz w:val="16"/>
                <w:szCs w:val="16"/>
              </w:rPr>
            </w:pPr>
            <w:r w:rsidRPr="00266687">
              <w:rPr>
                <w:color w:val="000000"/>
                <w:sz w:val="16"/>
                <w:szCs w:val="16"/>
              </w:rPr>
              <w:t>315</w:t>
            </w:r>
          </w:p>
        </w:tc>
        <w:tc>
          <w:tcPr>
            <w:tcW w:w="1008" w:type="dxa"/>
            <w:vAlign w:val="center"/>
            <w:hideMark/>
          </w:tcPr>
          <w:p w14:paraId="01A15D0C"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
          <w:p w14:paraId="267B3FD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14D1AE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60F238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DD27BA2" w14:textId="77777777" w:rsidR="00E42721" w:rsidRPr="009B3DCC" w:rsidRDefault="00E42721" w:rsidP="00F555E9">
            <w:pPr>
              <w:snapToGrid w:val="0"/>
              <w:jc w:val="center"/>
              <w:rPr>
                <w:sz w:val="16"/>
                <w:szCs w:val="16"/>
              </w:rPr>
            </w:pPr>
            <w:r w:rsidRPr="00266687">
              <w:rPr>
                <w:color w:val="000000"/>
                <w:sz w:val="16"/>
                <w:szCs w:val="16"/>
              </w:rPr>
              <w:t>8.50</w:t>
            </w:r>
          </w:p>
        </w:tc>
        <w:tc>
          <w:tcPr>
            <w:tcW w:w="1008" w:type="dxa"/>
            <w:vAlign w:val="center"/>
            <w:hideMark/>
          </w:tcPr>
          <w:p w14:paraId="3EDDD948"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650C00C9" w14:textId="77777777" w:rsidTr="00F555E9">
        <w:trPr>
          <w:trHeight w:val="165"/>
        </w:trPr>
        <w:tc>
          <w:tcPr>
            <w:tcW w:w="360" w:type="dxa"/>
            <w:vAlign w:val="center"/>
            <w:hideMark/>
          </w:tcPr>
          <w:p w14:paraId="01991DBA" w14:textId="77777777" w:rsidR="00E42721" w:rsidRPr="0063304A" w:rsidRDefault="00E42721" w:rsidP="00F555E9">
            <w:pPr>
              <w:snapToGrid w:val="0"/>
              <w:rPr>
                <w:sz w:val="16"/>
                <w:szCs w:val="16"/>
              </w:rPr>
            </w:pPr>
            <w:r w:rsidRPr="0063304A">
              <w:rPr>
                <w:color w:val="000000"/>
                <w:sz w:val="16"/>
                <w:szCs w:val="16"/>
              </w:rPr>
              <w:t>1331</w:t>
            </w:r>
          </w:p>
        </w:tc>
        <w:tc>
          <w:tcPr>
            <w:tcW w:w="864" w:type="dxa"/>
            <w:vAlign w:val="center"/>
            <w:hideMark/>
          </w:tcPr>
          <w:p w14:paraId="6A1615E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C5314A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A4B8EBA" w14:textId="77777777" w:rsidR="00E42721" w:rsidRPr="009B3DCC" w:rsidRDefault="00E42721" w:rsidP="00F555E9">
            <w:pPr>
              <w:snapToGrid w:val="0"/>
              <w:jc w:val="center"/>
              <w:rPr>
                <w:sz w:val="16"/>
                <w:szCs w:val="16"/>
              </w:rPr>
            </w:pPr>
            <w:r w:rsidRPr="00266687">
              <w:rPr>
                <w:color w:val="000000"/>
                <w:sz w:val="16"/>
                <w:szCs w:val="16"/>
              </w:rPr>
              <w:t>315</w:t>
            </w:r>
          </w:p>
        </w:tc>
        <w:tc>
          <w:tcPr>
            <w:tcW w:w="1008" w:type="dxa"/>
            <w:vAlign w:val="center"/>
            <w:hideMark/>
          </w:tcPr>
          <w:p w14:paraId="4FAF436C"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
          <w:p w14:paraId="11BA5583"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46F3CC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A7CB036"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C80C762" w14:textId="77777777" w:rsidR="00E42721" w:rsidRPr="009B3DCC" w:rsidRDefault="00E42721" w:rsidP="00F555E9">
            <w:pPr>
              <w:snapToGrid w:val="0"/>
              <w:jc w:val="center"/>
              <w:rPr>
                <w:sz w:val="16"/>
                <w:szCs w:val="16"/>
              </w:rPr>
            </w:pPr>
            <w:r w:rsidRPr="00266687">
              <w:rPr>
                <w:color w:val="000000"/>
                <w:sz w:val="16"/>
                <w:szCs w:val="16"/>
              </w:rPr>
              <w:t>11.20</w:t>
            </w:r>
          </w:p>
        </w:tc>
        <w:tc>
          <w:tcPr>
            <w:tcW w:w="1008" w:type="dxa"/>
            <w:vAlign w:val="center"/>
            <w:hideMark/>
          </w:tcPr>
          <w:p w14:paraId="436DC42E"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0521037F" w14:textId="77777777" w:rsidTr="00F555E9">
        <w:trPr>
          <w:trHeight w:val="165"/>
        </w:trPr>
        <w:tc>
          <w:tcPr>
            <w:tcW w:w="360" w:type="dxa"/>
            <w:vAlign w:val="center"/>
            <w:hideMark/>
          </w:tcPr>
          <w:p w14:paraId="18870453" w14:textId="77777777" w:rsidR="00E42721" w:rsidRPr="0063304A" w:rsidRDefault="00E42721" w:rsidP="00F555E9">
            <w:pPr>
              <w:snapToGrid w:val="0"/>
              <w:rPr>
                <w:sz w:val="16"/>
                <w:szCs w:val="16"/>
              </w:rPr>
            </w:pPr>
            <w:r w:rsidRPr="0063304A">
              <w:rPr>
                <w:color w:val="000000"/>
                <w:sz w:val="16"/>
                <w:szCs w:val="16"/>
              </w:rPr>
              <w:t>1332</w:t>
            </w:r>
          </w:p>
        </w:tc>
        <w:tc>
          <w:tcPr>
            <w:tcW w:w="864" w:type="dxa"/>
            <w:vAlign w:val="center"/>
            <w:hideMark/>
          </w:tcPr>
          <w:p w14:paraId="0EBDADC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DC1A6E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92BE6EC" w14:textId="77777777" w:rsidR="00E42721" w:rsidRPr="009B3DCC" w:rsidRDefault="00E42721" w:rsidP="00F555E9">
            <w:pPr>
              <w:snapToGrid w:val="0"/>
              <w:jc w:val="center"/>
              <w:rPr>
                <w:sz w:val="16"/>
                <w:szCs w:val="16"/>
              </w:rPr>
            </w:pPr>
            <w:r w:rsidRPr="00266687">
              <w:rPr>
                <w:color w:val="000000"/>
                <w:sz w:val="16"/>
                <w:szCs w:val="16"/>
              </w:rPr>
              <w:t>315</w:t>
            </w:r>
          </w:p>
        </w:tc>
        <w:tc>
          <w:tcPr>
            <w:tcW w:w="1008" w:type="dxa"/>
            <w:vAlign w:val="center"/>
            <w:hideMark/>
          </w:tcPr>
          <w:p w14:paraId="1446B5C4"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
          <w:p w14:paraId="77B7E55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4E6ED5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A2CD4D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4EDFD97" w14:textId="77777777" w:rsidR="00E42721" w:rsidRPr="009B3DCC" w:rsidRDefault="00E42721" w:rsidP="00F555E9">
            <w:pPr>
              <w:snapToGrid w:val="0"/>
              <w:jc w:val="center"/>
              <w:rPr>
                <w:sz w:val="16"/>
                <w:szCs w:val="16"/>
              </w:rPr>
            </w:pPr>
            <w:r w:rsidRPr="00266687">
              <w:rPr>
                <w:color w:val="000000"/>
                <w:sz w:val="16"/>
                <w:szCs w:val="16"/>
              </w:rPr>
              <w:t>12.50</w:t>
            </w:r>
          </w:p>
        </w:tc>
        <w:tc>
          <w:tcPr>
            <w:tcW w:w="1008" w:type="dxa"/>
            <w:vAlign w:val="center"/>
            <w:hideMark/>
          </w:tcPr>
          <w:p w14:paraId="6926809D"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E8EF475" w14:textId="77777777" w:rsidTr="00F555E9">
        <w:trPr>
          <w:trHeight w:val="165"/>
        </w:trPr>
        <w:tc>
          <w:tcPr>
            <w:tcW w:w="360" w:type="dxa"/>
            <w:vAlign w:val="center"/>
            <w:hideMark/>
          </w:tcPr>
          <w:p w14:paraId="5E8FC74C" w14:textId="77777777" w:rsidR="00E42721" w:rsidRPr="0063304A" w:rsidRDefault="00E42721" w:rsidP="00F555E9">
            <w:pPr>
              <w:snapToGrid w:val="0"/>
              <w:rPr>
                <w:sz w:val="16"/>
                <w:szCs w:val="16"/>
              </w:rPr>
            </w:pPr>
            <w:r w:rsidRPr="0063304A">
              <w:rPr>
                <w:color w:val="000000"/>
                <w:sz w:val="16"/>
                <w:szCs w:val="16"/>
              </w:rPr>
              <w:t>1333</w:t>
            </w:r>
          </w:p>
        </w:tc>
        <w:tc>
          <w:tcPr>
            <w:tcW w:w="864" w:type="dxa"/>
            <w:vAlign w:val="center"/>
            <w:hideMark/>
          </w:tcPr>
          <w:p w14:paraId="4CDD963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BD95DA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CEAB20D" w14:textId="77777777" w:rsidR="00E42721" w:rsidRPr="009B3DCC" w:rsidRDefault="00E42721" w:rsidP="00F555E9">
            <w:pPr>
              <w:snapToGrid w:val="0"/>
              <w:jc w:val="center"/>
              <w:rPr>
                <w:sz w:val="16"/>
                <w:szCs w:val="16"/>
              </w:rPr>
            </w:pPr>
            <w:r w:rsidRPr="00266687">
              <w:rPr>
                <w:color w:val="000000"/>
                <w:sz w:val="16"/>
                <w:szCs w:val="16"/>
              </w:rPr>
              <w:t>318</w:t>
            </w:r>
          </w:p>
        </w:tc>
        <w:tc>
          <w:tcPr>
            <w:tcW w:w="1008" w:type="dxa"/>
            <w:vAlign w:val="center"/>
            <w:hideMark/>
          </w:tcPr>
          <w:p w14:paraId="22BD633B" w14:textId="77777777" w:rsidR="00E42721" w:rsidRPr="009B3DCC" w:rsidRDefault="00E42721" w:rsidP="00F555E9">
            <w:pPr>
              <w:snapToGrid w:val="0"/>
              <w:jc w:val="center"/>
              <w:rPr>
                <w:sz w:val="16"/>
                <w:szCs w:val="16"/>
              </w:rPr>
            </w:pPr>
            <w:r w:rsidRPr="00266687">
              <w:rPr>
                <w:color w:val="000000"/>
                <w:sz w:val="16"/>
                <w:szCs w:val="16"/>
              </w:rPr>
              <w:t>1995-07-15</w:t>
            </w:r>
          </w:p>
        </w:tc>
        <w:tc>
          <w:tcPr>
            <w:tcW w:w="1008" w:type="dxa"/>
            <w:vAlign w:val="center"/>
            <w:hideMark/>
          </w:tcPr>
          <w:p w14:paraId="5694A55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F983C2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E48381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39CFD10"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58A50A74"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3ED44C61" w14:textId="77777777" w:rsidTr="00F555E9">
        <w:trPr>
          <w:trHeight w:val="165"/>
        </w:trPr>
        <w:tc>
          <w:tcPr>
            <w:tcW w:w="360" w:type="dxa"/>
            <w:vAlign w:val="center"/>
            <w:hideMark/>
          </w:tcPr>
          <w:p w14:paraId="5D45110E" w14:textId="77777777" w:rsidR="00E42721" w:rsidRPr="0063304A" w:rsidRDefault="00E42721" w:rsidP="00F555E9">
            <w:pPr>
              <w:snapToGrid w:val="0"/>
              <w:rPr>
                <w:sz w:val="16"/>
                <w:szCs w:val="16"/>
              </w:rPr>
            </w:pPr>
            <w:r w:rsidRPr="0063304A">
              <w:rPr>
                <w:color w:val="000000"/>
                <w:sz w:val="16"/>
                <w:szCs w:val="16"/>
              </w:rPr>
              <w:t>1334</w:t>
            </w:r>
          </w:p>
        </w:tc>
        <w:tc>
          <w:tcPr>
            <w:tcW w:w="864" w:type="dxa"/>
            <w:vAlign w:val="center"/>
            <w:hideMark/>
          </w:tcPr>
          <w:p w14:paraId="3DAC3D2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3B2A6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7A3E850" w14:textId="77777777" w:rsidR="00E42721" w:rsidRPr="009B3DCC" w:rsidRDefault="00E42721" w:rsidP="00F555E9">
            <w:pPr>
              <w:snapToGrid w:val="0"/>
              <w:jc w:val="center"/>
              <w:rPr>
                <w:sz w:val="16"/>
                <w:szCs w:val="16"/>
              </w:rPr>
            </w:pPr>
            <w:r w:rsidRPr="00266687">
              <w:rPr>
                <w:color w:val="000000"/>
                <w:sz w:val="16"/>
                <w:szCs w:val="16"/>
              </w:rPr>
              <w:t>318</w:t>
            </w:r>
          </w:p>
        </w:tc>
        <w:tc>
          <w:tcPr>
            <w:tcW w:w="1008" w:type="dxa"/>
            <w:vAlign w:val="center"/>
            <w:hideMark/>
          </w:tcPr>
          <w:p w14:paraId="7614324E" w14:textId="77777777" w:rsidR="00E42721" w:rsidRPr="009B3DCC" w:rsidRDefault="00E42721" w:rsidP="00F555E9">
            <w:pPr>
              <w:snapToGrid w:val="0"/>
              <w:jc w:val="center"/>
              <w:rPr>
                <w:sz w:val="16"/>
                <w:szCs w:val="16"/>
              </w:rPr>
            </w:pPr>
            <w:r w:rsidRPr="00266687">
              <w:rPr>
                <w:color w:val="000000"/>
                <w:sz w:val="16"/>
                <w:szCs w:val="16"/>
              </w:rPr>
              <w:t>1995-07-15</w:t>
            </w:r>
          </w:p>
        </w:tc>
        <w:tc>
          <w:tcPr>
            <w:tcW w:w="1008" w:type="dxa"/>
            <w:vAlign w:val="center"/>
            <w:hideMark/>
          </w:tcPr>
          <w:p w14:paraId="7FDAD417"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09077D0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F535292"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A93A89F"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DB89FB9"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61DF2D28" w14:textId="77777777" w:rsidTr="00F555E9">
        <w:trPr>
          <w:trHeight w:val="165"/>
        </w:trPr>
        <w:tc>
          <w:tcPr>
            <w:tcW w:w="360" w:type="dxa"/>
            <w:vAlign w:val="center"/>
            <w:hideMark/>
          </w:tcPr>
          <w:p w14:paraId="71830CB6" w14:textId="77777777" w:rsidR="00E42721" w:rsidRPr="0063304A" w:rsidRDefault="00E42721" w:rsidP="00F555E9">
            <w:pPr>
              <w:snapToGrid w:val="0"/>
              <w:rPr>
                <w:sz w:val="16"/>
                <w:szCs w:val="16"/>
              </w:rPr>
            </w:pPr>
            <w:r w:rsidRPr="0063304A">
              <w:rPr>
                <w:color w:val="000000"/>
                <w:sz w:val="16"/>
                <w:szCs w:val="16"/>
              </w:rPr>
              <w:t>1335</w:t>
            </w:r>
          </w:p>
        </w:tc>
        <w:tc>
          <w:tcPr>
            <w:tcW w:w="864" w:type="dxa"/>
            <w:vAlign w:val="center"/>
            <w:hideMark/>
          </w:tcPr>
          <w:p w14:paraId="4B8B9C6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5FBDFA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AC0DBE4" w14:textId="77777777" w:rsidR="00E42721" w:rsidRPr="009B3DCC" w:rsidRDefault="00E42721" w:rsidP="00F555E9">
            <w:pPr>
              <w:snapToGrid w:val="0"/>
              <w:jc w:val="center"/>
              <w:rPr>
                <w:sz w:val="16"/>
                <w:szCs w:val="16"/>
              </w:rPr>
            </w:pPr>
            <w:r w:rsidRPr="00266687">
              <w:rPr>
                <w:color w:val="000000"/>
                <w:sz w:val="16"/>
                <w:szCs w:val="16"/>
              </w:rPr>
              <w:t>318</w:t>
            </w:r>
          </w:p>
        </w:tc>
        <w:tc>
          <w:tcPr>
            <w:tcW w:w="1008" w:type="dxa"/>
            <w:vAlign w:val="center"/>
            <w:hideMark/>
          </w:tcPr>
          <w:p w14:paraId="03C0B730" w14:textId="77777777" w:rsidR="00E42721" w:rsidRPr="009B3DCC" w:rsidRDefault="00E42721" w:rsidP="00F555E9">
            <w:pPr>
              <w:snapToGrid w:val="0"/>
              <w:jc w:val="center"/>
              <w:rPr>
                <w:sz w:val="16"/>
                <w:szCs w:val="16"/>
              </w:rPr>
            </w:pPr>
            <w:r w:rsidRPr="00266687">
              <w:rPr>
                <w:color w:val="000000"/>
                <w:sz w:val="16"/>
                <w:szCs w:val="16"/>
              </w:rPr>
              <w:t>1995-07-15</w:t>
            </w:r>
          </w:p>
        </w:tc>
        <w:tc>
          <w:tcPr>
            <w:tcW w:w="1008" w:type="dxa"/>
            <w:vAlign w:val="center"/>
            <w:hideMark/>
          </w:tcPr>
          <w:p w14:paraId="13405B7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2702CD5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18B360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4A56F35"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19A81FF8"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001C5BE9" w14:textId="77777777" w:rsidTr="00F555E9">
        <w:trPr>
          <w:trHeight w:val="165"/>
        </w:trPr>
        <w:tc>
          <w:tcPr>
            <w:tcW w:w="360" w:type="dxa"/>
            <w:vAlign w:val="center"/>
            <w:hideMark/>
          </w:tcPr>
          <w:p w14:paraId="49D43CFC" w14:textId="77777777" w:rsidR="00E42721" w:rsidRPr="0063304A" w:rsidRDefault="00E42721" w:rsidP="00F555E9">
            <w:pPr>
              <w:snapToGrid w:val="0"/>
              <w:rPr>
                <w:sz w:val="16"/>
                <w:szCs w:val="16"/>
              </w:rPr>
            </w:pPr>
            <w:r w:rsidRPr="0063304A">
              <w:rPr>
                <w:color w:val="000000"/>
                <w:sz w:val="16"/>
                <w:szCs w:val="16"/>
              </w:rPr>
              <w:t>1336</w:t>
            </w:r>
          </w:p>
        </w:tc>
        <w:tc>
          <w:tcPr>
            <w:tcW w:w="864" w:type="dxa"/>
            <w:vAlign w:val="center"/>
            <w:hideMark/>
          </w:tcPr>
          <w:p w14:paraId="6E34672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B6590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265F9E3"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
          <w:p w14:paraId="0D303C87"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
          <w:p w14:paraId="0E8ED05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7DACC5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FDE8E7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80CF334"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03DAE8A9"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03F14EE5" w14:textId="77777777" w:rsidTr="00F555E9">
        <w:trPr>
          <w:trHeight w:val="165"/>
        </w:trPr>
        <w:tc>
          <w:tcPr>
            <w:tcW w:w="360" w:type="dxa"/>
            <w:vAlign w:val="center"/>
            <w:hideMark/>
          </w:tcPr>
          <w:p w14:paraId="5AFEBC2E" w14:textId="77777777" w:rsidR="00E42721" w:rsidRPr="0063304A" w:rsidRDefault="00E42721" w:rsidP="00F555E9">
            <w:pPr>
              <w:snapToGrid w:val="0"/>
              <w:rPr>
                <w:sz w:val="16"/>
                <w:szCs w:val="16"/>
              </w:rPr>
            </w:pPr>
            <w:r w:rsidRPr="0063304A">
              <w:rPr>
                <w:color w:val="000000"/>
                <w:sz w:val="16"/>
                <w:szCs w:val="16"/>
              </w:rPr>
              <w:t>1337</w:t>
            </w:r>
          </w:p>
        </w:tc>
        <w:tc>
          <w:tcPr>
            <w:tcW w:w="864" w:type="dxa"/>
            <w:vAlign w:val="center"/>
            <w:hideMark/>
          </w:tcPr>
          <w:p w14:paraId="798615F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8048FA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206B548"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
          <w:p w14:paraId="666561EC"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
          <w:p w14:paraId="5A6A819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42FB2692"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803944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C5BDDC0"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6B5701EA"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06CC0CEF" w14:textId="77777777" w:rsidTr="00F555E9">
        <w:trPr>
          <w:trHeight w:val="165"/>
        </w:trPr>
        <w:tc>
          <w:tcPr>
            <w:tcW w:w="360" w:type="dxa"/>
            <w:vAlign w:val="center"/>
            <w:hideMark/>
          </w:tcPr>
          <w:p w14:paraId="5B6C556C" w14:textId="77777777" w:rsidR="00E42721" w:rsidRPr="0063304A" w:rsidRDefault="00E42721" w:rsidP="00F555E9">
            <w:pPr>
              <w:snapToGrid w:val="0"/>
              <w:rPr>
                <w:sz w:val="16"/>
                <w:szCs w:val="16"/>
              </w:rPr>
            </w:pPr>
            <w:r w:rsidRPr="0063304A">
              <w:rPr>
                <w:color w:val="000000"/>
                <w:sz w:val="16"/>
                <w:szCs w:val="16"/>
              </w:rPr>
              <w:t>1338</w:t>
            </w:r>
          </w:p>
        </w:tc>
        <w:tc>
          <w:tcPr>
            <w:tcW w:w="864" w:type="dxa"/>
            <w:vAlign w:val="center"/>
            <w:hideMark/>
          </w:tcPr>
          <w:p w14:paraId="6615ECD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22C07C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E33AAC0"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
          <w:p w14:paraId="3F2A3DA0"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
          <w:p w14:paraId="528AED9A"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36CA1BE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29DBA3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7FDEADB"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6327BEB5"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33C956F3" w14:textId="77777777" w:rsidTr="00F555E9">
        <w:trPr>
          <w:trHeight w:val="165"/>
        </w:trPr>
        <w:tc>
          <w:tcPr>
            <w:tcW w:w="360" w:type="dxa"/>
            <w:vAlign w:val="center"/>
            <w:hideMark/>
          </w:tcPr>
          <w:p w14:paraId="5D18E4DE" w14:textId="77777777" w:rsidR="00E42721" w:rsidRPr="0063304A" w:rsidRDefault="00E42721" w:rsidP="00F555E9">
            <w:pPr>
              <w:snapToGrid w:val="0"/>
              <w:rPr>
                <w:sz w:val="16"/>
                <w:szCs w:val="16"/>
              </w:rPr>
            </w:pPr>
            <w:r w:rsidRPr="0063304A">
              <w:rPr>
                <w:color w:val="000000"/>
                <w:sz w:val="16"/>
                <w:szCs w:val="16"/>
              </w:rPr>
              <w:lastRenderedPageBreak/>
              <w:t>1339</w:t>
            </w:r>
          </w:p>
        </w:tc>
        <w:tc>
          <w:tcPr>
            <w:tcW w:w="864" w:type="dxa"/>
            <w:vAlign w:val="center"/>
            <w:hideMark/>
          </w:tcPr>
          <w:p w14:paraId="1F1113C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D2FBDA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B8BE179"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2055BA26"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
          <w:p w14:paraId="13D2F97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FB8B31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BBADB3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A7965E4"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3E468E2E"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63816E58" w14:textId="77777777" w:rsidTr="00F555E9">
        <w:trPr>
          <w:trHeight w:val="165"/>
        </w:trPr>
        <w:tc>
          <w:tcPr>
            <w:tcW w:w="360" w:type="dxa"/>
            <w:vAlign w:val="center"/>
            <w:hideMark/>
          </w:tcPr>
          <w:p w14:paraId="4E1972C1" w14:textId="77777777" w:rsidR="00E42721" w:rsidRPr="0063304A" w:rsidRDefault="00E42721" w:rsidP="00F555E9">
            <w:pPr>
              <w:snapToGrid w:val="0"/>
              <w:rPr>
                <w:sz w:val="16"/>
                <w:szCs w:val="16"/>
              </w:rPr>
            </w:pPr>
            <w:r w:rsidRPr="0063304A">
              <w:rPr>
                <w:color w:val="000000"/>
                <w:sz w:val="16"/>
                <w:szCs w:val="16"/>
              </w:rPr>
              <w:t>1340</w:t>
            </w:r>
          </w:p>
        </w:tc>
        <w:tc>
          <w:tcPr>
            <w:tcW w:w="864" w:type="dxa"/>
            <w:vAlign w:val="center"/>
            <w:hideMark/>
          </w:tcPr>
          <w:p w14:paraId="4154451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8EB10D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F1FC9E"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7A75248B"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
          <w:p w14:paraId="7B07DEF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78013D9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2A48293"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C322E92"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0C3189D5"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382D4305" w14:textId="77777777" w:rsidTr="00F555E9">
        <w:trPr>
          <w:trHeight w:val="165"/>
        </w:trPr>
        <w:tc>
          <w:tcPr>
            <w:tcW w:w="360" w:type="dxa"/>
            <w:vAlign w:val="center"/>
            <w:hideMark/>
          </w:tcPr>
          <w:p w14:paraId="7773081F" w14:textId="77777777" w:rsidR="00E42721" w:rsidRPr="0063304A" w:rsidRDefault="00E42721" w:rsidP="00F555E9">
            <w:pPr>
              <w:snapToGrid w:val="0"/>
              <w:rPr>
                <w:sz w:val="16"/>
                <w:szCs w:val="16"/>
              </w:rPr>
            </w:pPr>
            <w:r w:rsidRPr="0063304A">
              <w:rPr>
                <w:color w:val="000000"/>
                <w:sz w:val="16"/>
                <w:szCs w:val="16"/>
              </w:rPr>
              <w:t>1341</w:t>
            </w:r>
          </w:p>
        </w:tc>
        <w:tc>
          <w:tcPr>
            <w:tcW w:w="864" w:type="dxa"/>
            <w:vAlign w:val="center"/>
            <w:hideMark/>
          </w:tcPr>
          <w:p w14:paraId="130B8B8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CF4235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CFC9904"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01873B8C"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
          <w:p w14:paraId="3C041E8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05143BD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448BD1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58BCDBD" w14:textId="77777777" w:rsidR="00E42721" w:rsidRPr="009B3DCC" w:rsidRDefault="00E42721" w:rsidP="00F555E9">
            <w:pPr>
              <w:snapToGrid w:val="0"/>
              <w:jc w:val="center"/>
              <w:rPr>
                <w:sz w:val="16"/>
                <w:szCs w:val="16"/>
              </w:rPr>
            </w:pPr>
            <w:r w:rsidRPr="00266687">
              <w:rPr>
                <w:color w:val="000000"/>
                <w:sz w:val="16"/>
                <w:szCs w:val="16"/>
              </w:rPr>
              <w:t>5.30</w:t>
            </w:r>
          </w:p>
        </w:tc>
        <w:tc>
          <w:tcPr>
            <w:tcW w:w="1008" w:type="dxa"/>
            <w:vAlign w:val="center"/>
            <w:hideMark/>
          </w:tcPr>
          <w:p w14:paraId="7F609B28"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081BAB40" w14:textId="77777777" w:rsidTr="00F555E9">
        <w:trPr>
          <w:trHeight w:val="165"/>
        </w:trPr>
        <w:tc>
          <w:tcPr>
            <w:tcW w:w="360" w:type="dxa"/>
            <w:vAlign w:val="center"/>
            <w:hideMark/>
          </w:tcPr>
          <w:p w14:paraId="3B70E977" w14:textId="77777777" w:rsidR="00E42721" w:rsidRPr="0063304A" w:rsidRDefault="00E42721" w:rsidP="00F555E9">
            <w:pPr>
              <w:snapToGrid w:val="0"/>
              <w:rPr>
                <w:sz w:val="16"/>
                <w:szCs w:val="16"/>
              </w:rPr>
            </w:pPr>
            <w:r w:rsidRPr="0063304A">
              <w:rPr>
                <w:color w:val="000000"/>
                <w:sz w:val="16"/>
                <w:szCs w:val="16"/>
              </w:rPr>
              <w:t>1342</w:t>
            </w:r>
          </w:p>
        </w:tc>
        <w:tc>
          <w:tcPr>
            <w:tcW w:w="864" w:type="dxa"/>
            <w:vAlign w:val="center"/>
            <w:hideMark/>
          </w:tcPr>
          <w:p w14:paraId="75B93B1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E1DD34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93F1B7E" w14:textId="77777777" w:rsidR="00E42721" w:rsidRPr="009B3DCC" w:rsidRDefault="00E42721" w:rsidP="00F555E9">
            <w:pPr>
              <w:snapToGrid w:val="0"/>
              <w:jc w:val="center"/>
              <w:rPr>
                <w:sz w:val="16"/>
                <w:szCs w:val="16"/>
              </w:rPr>
            </w:pPr>
            <w:r w:rsidRPr="00266687">
              <w:rPr>
                <w:color w:val="000000"/>
                <w:sz w:val="16"/>
                <w:szCs w:val="16"/>
              </w:rPr>
              <w:t>321</w:t>
            </w:r>
          </w:p>
        </w:tc>
        <w:tc>
          <w:tcPr>
            <w:tcW w:w="1008" w:type="dxa"/>
            <w:vAlign w:val="center"/>
            <w:hideMark/>
          </w:tcPr>
          <w:p w14:paraId="450E7C4D"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
          <w:p w14:paraId="57C37368"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002F4A0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137C1F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317F466"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0907B79D"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331FD3D2" w14:textId="77777777" w:rsidTr="00F555E9">
        <w:trPr>
          <w:trHeight w:val="180"/>
        </w:trPr>
        <w:tc>
          <w:tcPr>
            <w:tcW w:w="360" w:type="dxa"/>
            <w:vAlign w:val="center"/>
            <w:hideMark/>
          </w:tcPr>
          <w:p w14:paraId="288565FB" w14:textId="77777777" w:rsidR="00E42721" w:rsidRPr="0063304A" w:rsidRDefault="00E42721" w:rsidP="00F555E9">
            <w:pPr>
              <w:snapToGrid w:val="0"/>
              <w:rPr>
                <w:sz w:val="16"/>
                <w:szCs w:val="16"/>
              </w:rPr>
            </w:pPr>
            <w:r w:rsidRPr="0063304A">
              <w:rPr>
                <w:color w:val="000000"/>
                <w:sz w:val="16"/>
                <w:szCs w:val="16"/>
              </w:rPr>
              <w:t>1343</w:t>
            </w:r>
          </w:p>
        </w:tc>
        <w:tc>
          <w:tcPr>
            <w:tcW w:w="864" w:type="dxa"/>
            <w:vAlign w:val="center"/>
            <w:hideMark/>
          </w:tcPr>
          <w:p w14:paraId="20A61CB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FA833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2C7F219" w14:textId="77777777" w:rsidR="00E42721" w:rsidRPr="009B3DCC" w:rsidRDefault="00E42721" w:rsidP="00F555E9">
            <w:pPr>
              <w:snapToGrid w:val="0"/>
              <w:jc w:val="center"/>
              <w:rPr>
                <w:sz w:val="16"/>
                <w:szCs w:val="16"/>
              </w:rPr>
            </w:pPr>
            <w:r w:rsidRPr="00266687">
              <w:rPr>
                <w:color w:val="000000"/>
                <w:sz w:val="16"/>
                <w:szCs w:val="16"/>
              </w:rPr>
              <w:t>321</w:t>
            </w:r>
          </w:p>
        </w:tc>
        <w:tc>
          <w:tcPr>
            <w:tcW w:w="1008" w:type="dxa"/>
            <w:vAlign w:val="center"/>
            <w:hideMark/>
          </w:tcPr>
          <w:p w14:paraId="1B9F651A"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
          <w:p w14:paraId="4CF65CE1"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2255F3B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6727982"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0AC5083" w14:textId="77777777" w:rsidR="00E42721" w:rsidRPr="009B3DCC" w:rsidRDefault="00E42721" w:rsidP="00F555E9">
            <w:pPr>
              <w:snapToGrid w:val="0"/>
              <w:jc w:val="center"/>
              <w:rPr>
                <w:sz w:val="16"/>
                <w:szCs w:val="16"/>
              </w:rPr>
            </w:pPr>
            <w:r w:rsidRPr="00266687">
              <w:rPr>
                <w:color w:val="000000"/>
                <w:sz w:val="16"/>
                <w:szCs w:val="16"/>
              </w:rPr>
              <w:t>4.70</w:t>
            </w:r>
          </w:p>
        </w:tc>
        <w:tc>
          <w:tcPr>
            <w:tcW w:w="1008" w:type="dxa"/>
            <w:vAlign w:val="center"/>
            <w:hideMark/>
          </w:tcPr>
          <w:p w14:paraId="6D9974B9"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590129BD" w14:textId="77777777" w:rsidTr="00F555E9">
        <w:trPr>
          <w:trHeight w:val="165"/>
        </w:trPr>
        <w:tc>
          <w:tcPr>
            <w:tcW w:w="360" w:type="dxa"/>
            <w:vAlign w:val="center"/>
            <w:hideMark/>
          </w:tcPr>
          <w:p w14:paraId="670DF2FB" w14:textId="77777777" w:rsidR="00E42721" w:rsidRPr="0063304A" w:rsidRDefault="00E42721" w:rsidP="00F555E9">
            <w:pPr>
              <w:snapToGrid w:val="0"/>
              <w:rPr>
                <w:sz w:val="16"/>
                <w:szCs w:val="16"/>
              </w:rPr>
            </w:pPr>
            <w:r w:rsidRPr="0063304A">
              <w:rPr>
                <w:color w:val="000000"/>
                <w:sz w:val="16"/>
                <w:szCs w:val="16"/>
              </w:rPr>
              <w:t>1344</w:t>
            </w:r>
          </w:p>
        </w:tc>
        <w:tc>
          <w:tcPr>
            <w:tcW w:w="864" w:type="dxa"/>
            <w:vAlign w:val="center"/>
            <w:hideMark/>
          </w:tcPr>
          <w:p w14:paraId="1D2F83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2CB99C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7D6309F" w14:textId="77777777" w:rsidR="00E42721" w:rsidRPr="009B3DCC" w:rsidRDefault="00E42721" w:rsidP="00F555E9">
            <w:pPr>
              <w:snapToGrid w:val="0"/>
              <w:jc w:val="center"/>
              <w:rPr>
                <w:sz w:val="16"/>
                <w:szCs w:val="16"/>
              </w:rPr>
            </w:pPr>
            <w:r w:rsidRPr="00266687">
              <w:rPr>
                <w:color w:val="000000"/>
                <w:sz w:val="16"/>
                <w:szCs w:val="16"/>
              </w:rPr>
              <w:t>321</w:t>
            </w:r>
          </w:p>
        </w:tc>
        <w:tc>
          <w:tcPr>
            <w:tcW w:w="1008" w:type="dxa"/>
            <w:vAlign w:val="center"/>
            <w:hideMark/>
          </w:tcPr>
          <w:p w14:paraId="0F13FD63"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
          <w:p w14:paraId="0CEC663B"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641A9FC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C71686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5BFAEC1"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35A012E2"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1472D4B5" w14:textId="77777777" w:rsidTr="00F555E9">
        <w:trPr>
          <w:trHeight w:val="165"/>
        </w:trPr>
        <w:tc>
          <w:tcPr>
            <w:tcW w:w="360" w:type="dxa"/>
            <w:vAlign w:val="center"/>
            <w:hideMark/>
          </w:tcPr>
          <w:p w14:paraId="1CAB15FF" w14:textId="77777777" w:rsidR="00E42721" w:rsidRPr="0063304A" w:rsidRDefault="00E42721" w:rsidP="00F555E9">
            <w:pPr>
              <w:snapToGrid w:val="0"/>
              <w:rPr>
                <w:sz w:val="16"/>
                <w:szCs w:val="16"/>
              </w:rPr>
            </w:pPr>
            <w:r w:rsidRPr="0063304A">
              <w:rPr>
                <w:color w:val="000000"/>
                <w:sz w:val="16"/>
                <w:szCs w:val="16"/>
              </w:rPr>
              <w:t>1345</w:t>
            </w:r>
          </w:p>
        </w:tc>
        <w:tc>
          <w:tcPr>
            <w:tcW w:w="864" w:type="dxa"/>
            <w:vAlign w:val="center"/>
            <w:hideMark/>
          </w:tcPr>
          <w:p w14:paraId="6A77A56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B119BD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935F44"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
          <w:p w14:paraId="59BA9256"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
          <w:p w14:paraId="658CD6E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671CC70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60BA44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7AAA1CC" w14:textId="77777777" w:rsidR="00E42721" w:rsidRPr="009B3DCC" w:rsidRDefault="00E42721" w:rsidP="00F555E9">
            <w:pPr>
              <w:snapToGrid w:val="0"/>
              <w:jc w:val="center"/>
              <w:rPr>
                <w:sz w:val="16"/>
                <w:szCs w:val="16"/>
              </w:rPr>
            </w:pPr>
            <w:r w:rsidRPr="00266687">
              <w:rPr>
                <w:color w:val="000000"/>
                <w:sz w:val="16"/>
                <w:szCs w:val="16"/>
              </w:rPr>
              <w:t>8.40</w:t>
            </w:r>
          </w:p>
        </w:tc>
        <w:tc>
          <w:tcPr>
            <w:tcW w:w="1008" w:type="dxa"/>
            <w:vAlign w:val="center"/>
            <w:hideMark/>
          </w:tcPr>
          <w:p w14:paraId="080DCCB4" w14:textId="77777777" w:rsidR="00E42721" w:rsidRPr="009B3DCC" w:rsidRDefault="00E42721" w:rsidP="00F555E9">
            <w:pPr>
              <w:snapToGrid w:val="0"/>
              <w:jc w:val="center"/>
              <w:rPr>
                <w:sz w:val="16"/>
                <w:szCs w:val="16"/>
              </w:rPr>
            </w:pPr>
            <w:r w:rsidRPr="00266687">
              <w:rPr>
                <w:color w:val="000000"/>
                <w:sz w:val="16"/>
                <w:szCs w:val="16"/>
              </w:rPr>
              <w:t>1.00</w:t>
            </w:r>
          </w:p>
        </w:tc>
      </w:tr>
      <w:tr w:rsidR="00E42721" w:rsidRPr="009B3DCC" w14:paraId="3B882591" w14:textId="77777777" w:rsidTr="00F555E9">
        <w:trPr>
          <w:trHeight w:val="165"/>
        </w:trPr>
        <w:tc>
          <w:tcPr>
            <w:tcW w:w="360" w:type="dxa"/>
            <w:vAlign w:val="center"/>
            <w:hideMark/>
          </w:tcPr>
          <w:p w14:paraId="1456E9E4" w14:textId="77777777" w:rsidR="00E42721" w:rsidRPr="0063304A" w:rsidRDefault="00E42721" w:rsidP="00F555E9">
            <w:pPr>
              <w:snapToGrid w:val="0"/>
              <w:rPr>
                <w:sz w:val="16"/>
                <w:szCs w:val="16"/>
              </w:rPr>
            </w:pPr>
            <w:r w:rsidRPr="0063304A">
              <w:rPr>
                <w:color w:val="000000"/>
                <w:sz w:val="16"/>
                <w:szCs w:val="16"/>
              </w:rPr>
              <w:t>1346</w:t>
            </w:r>
          </w:p>
        </w:tc>
        <w:tc>
          <w:tcPr>
            <w:tcW w:w="864" w:type="dxa"/>
            <w:vAlign w:val="center"/>
            <w:hideMark/>
          </w:tcPr>
          <w:p w14:paraId="655783E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96C17F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2E08A3D"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
          <w:p w14:paraId="2B243DBF"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
          <w:p w14:paraId="28619E5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4403E37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43A3C19"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9206C31" w14:textId="77777777" w:rsidR="00E42721" w:rsidRPr="009B3DCC" w:rsidRDefault="00E42721" w:rsidP="00F555E9">
            <w:pPr>
              <w:snapToGrid w:val="0"/>
              <w:jc w:val="center"/>
              <w:rPr>
                <w:sz w:val="16"/>
                <w:szCs w:val="16"/>
              </w:rPr>
            </w:pPr>
            <w:r w:rsidRPr="00266687">
              <w:rPr>
                <w:color w:val="000000"/>
                <w:sz w:val="16"/>
                <w:szCs w:val="16"/>
              </w:rPr>
              <w:t>6.60</w:t>
            </w:r>
          </w:p>
        </w:tc>
        <w:tc>
          <w:tcPr>
            <w:tcW w:w="1008" w:type="dxa"/>
            <w:vAlign w:val="center"/>
            <w:hideMark/>
          </w:tcPr>
          <w:p w14:paraId="5BE356DC"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3EC3676E" w14:textId="77777777" w:rsidTr="00F555E9">
        <w:trPr>
          <w:trHeight w:val="165"/>
        </w:trPr>
        <w:tc>
          <w:tcPr>
            <w:tcW w:w="360" w:type="dxa"/>
            <w:vAlign w:val="center"/>
            <w:hideMark/>
          </w:tcPr>
          <w:p w14:paraId="7115F7E0" w14:textId="77777777" w:rsidR="00E42721" w:rsidRPr="0063304A" w:rsidRDefault="00E42721" w:rsidP="00F555E9">
            <w:pPr>
              <w:snapToGrid w:val="0"/>
              <w:rPr>
                <w:sz w:val="16"/>
                <w:szCs w:val="16"/>
              </w:rPr>
            </w:pPr>
            <w:r w:rsidRPr="0063304A">
              <w:rPr>
                <w:color w:val="000000"/>
                <w:sz w:val="16"/>
                <w:szCs w:val="16"/>
              </w:rPr>
              <w:t>1347</w:t>
            </w:r>
          </w:p>
        </w:tc>
        <w:tc>
          <w:tcPr>
            <w:tcW w:w="864" w:type="dxa"/>
            <w:vAlign w:val="center"/>
            <w:hideMark/>
          </w:tcPr>
          <w:p w14:paraId="72D3422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D9E0D6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375725A"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
          <w:p w14:paraId="6BB0AE2D"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
          <w:p w14:paraId="7416D920"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2B94864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BF1248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D13C9E7" w14:textId="77777777" w:rsidR="00E42721" w:rsidRPr="009B3DCC" w:rsidRDefault="00E42721" w:rsidP="00F555E9">
            <w:pPr>
              <w:snapToGrid w:val="0"/>
              <w:jc w:val="center"/>
              <w:rPr>
                <w:sz w:val="16"/>
                <w:szCs w:val="16"/>
              </w:rPr>
            </w:pPr>
            <w:r w:rsidRPr="00266687">
              <w:rPr>
                <w:color w:val="000000"/>
                <w:sz w:val="16"/>
                <w:szCs w:val="16"/>
              </w:rPr>
              <w:t>7.40</w:t>
            </w:r>
          </w:p>
        </w:tc>
        <w:tc>
          <w:tcPr>
            <w:tcW w:w="1008" w:type="dxa"/>
            <w:vAlign w:val="center"/>
            <w:hideMark/>
          </w:tcPr>
          <w:p w14:paraId="2B3581DB"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4B3D7E4F" w14:textId="77777777" w:rsidTr="00F555E9">
        <w:trPr>
          <w:trHeight w:val="165"/>
        </w:trPr>
        <w:tc>
          <w:tcPr>
            <w:tcW w:w="360" w:type="dxa"/>
            <w:vAlign w:val="center"/>
            <w:hideMark/>
          </w:tcPr>
          <w:p w14:paraId="6963BBA1" w14:textId="77777777" w:rsidR="00E42721" w:rsidRPr="0063304A" w:rsidRDefault="00E42721" w:rsidP="00F555E9">
            <w:pPr>
              <w:snapToGrid w:val="0"/>
              <w:rPr>
                <w:sz w:val="16"/>
                <w:szCs w:val="16"/>
              </w:rPr>
            </w:pPr>
            <w:r w:rsidRPr="0063304A">
              <w:rPr>
                <w:color w:val="000000"/>
                <w:sz w:val="16"/>
                <w:szCs w:val="16"/>
              </w:rPr>
              <w:t>1348</w:t>
            </w:r>
          </w:p>
        </w:tc>
        <w:tc>
          <w:tcPr>
            <w:tcW w:w="864" w:type="dxa"/>
            <w:vAlign w:val="center"/>
            <w:hideMark/>
          </w:tcPr>
          <w:p w14:paraId="3221F31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B76BC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525899C" w14:textId="77777777" w:rsidR="00E42721" w:rsidRPr="009B3DCC" w:rsidRDefault="00E42721" w:rsidP="00F555E9">
            <w:pPr>
              <w:snapToGrid w:val="0"/>
              <w:jc w:val="center"/>
              <w:rPr>
                <w:sz w:val="16"/>
                <w:szCs w:val="16"/>
              </w:rPr>
            </w:pPr>
            <w:r w:rsidRPr="00266687">
              <w:rPr>
                <w:color w:val="000000"/>
                <w:sz w:val="16"/>
                <w:szCs w:val="16"/>
              </w:rPr>
              <w:t>323</w:t>
            </w:r>
          </w:p>
        </w:tc>
        <w:tc>
          <w:tcPr>
            <w:tcW w:w="1008" w:type="dxa"/>
            <w:vAlign w:val="center"/>
            <w:hideMark/>
          </w:tcPr>
          <w:p w14:paraId="3C1D249A" w14:textId="77777777" w:rsidR="00E42721" w:rsidRPr="009B3DCC" w:rsidRDefault="00E42721" w:rsidP="00F555E9">
            <w:pPr>
              <w:snapToGrid w:val="0"/>
              <w:jc w:val="center"/>
              <w:rPr>
                <w:sz w:val="16"/>
                <w:szCs w:val="16"/>
              </w:rPr>
            </w:pPr>
            <w:r w:rsidRPr="00266687">
              <w:rPr>
                <w:color w:val="000000"/>
                <w:sz w:val="16"/>
                <w:szCs w:val="16"/>
              </w:rPr>
              <w:t>1995-08-09</w:t>
            </w:r>
          </w:p>
        </w:tc>
        <w:tc>
          <w:tcPr>
            <w:tcW w:w="1008" w:type="dxa"/>
            <w:vAlign w:val="center"/>
            <w:hideMark/>
          </w:tcPr>
          <w:p w14:paraId="4511F66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D266159"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471795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047ADB5" w14:textId="77777777" w:rsidR="00E42721" w:rsidRPr="009B3DCC" w:rsidRDefault="00E42721" w:rsidP="00F555E9">
            <w:pPr>
              <w:snapToGrid w:val="0"/>
              <w:jc w:val="center"/>
              <w:rPr>
                <w:sz w:val="16"/>
                <w:szCs w:val="16"/>
              </w:rPr>
            </w:pPr>
            <w:r w:rsidRPr="00266687">
              <w:rPr>
                <w:color w:val="000000"/>
                <w:sz w:val="16"/>
                <w:szCs w:val="16"/>
              </w:rPr>
              <w:t>5.80</w:t>
            </w:r>
          </w:p>
        </w:tc>
        <w:tc>
          <w:tcPr>
            <w:tcW w:w="1008" w:type="dxa"/>
            <w:vAlign w:val="center"/>
            <w:hideMark/>
          </w:tcPr>
          <w:p w14:paraId="48DFC2B5"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2F91BFAC" w14:textId="77777777" w:rsidTr="00F555E9">
        <w:trPr>
          <w:trHeight w:val="165"/>
        </w:trPr>
        <w:tc>
          <w:tcPr>
            <w:tcW w:w="360" w:type="dxa"/>
            <w:vAlign w:val="center"/>
            <w:hideMark/>
          </w:tcPr>
          <w:p w14:paraId="11236D66" w14:textId="77777777" w:rsidR="00E42721" w:rsidRPr="0063304A" w:rsidRDefault="00E42721" w:rsidP="00F555E9">
            <w:pPr>
              <w:snapToGrid w:val="0"/>
              <w:rPr>
                <w:sz w:val="16"/>
                <w:szCs w:val="16"/>
              </w:rPr>
            </w:pPr>
            <w:r w:rsidRPr="0063304A">
              <w:rPr>
                <w:color w:val="000000"/>
                <w:sz w:val="16"/>
                <w:szCs w:val="16"/>
              </w:rPr>
              <w:t>1349</w:t>
            </w:r>
          </w:p>
        </w:tc>
        <w:tc>
          <w:tcPr>
            <w:tcW w:w="864" w:type="dxa"/>
            <w:vAlign w:val="center"/>
            <w:hideMark/>
          </w:tcPr>
          <w:p w14:paraId="1728AD9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E980A9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9DA238E" w14:textId="77777777" w:rsidR="00E42721" w:rsidRPr="009B3DCC" w:rsidRDefault="00E42721" w:rsidP="00F555E9">
            <w:pPr>
              <w:snapToGrid w:val="0"/>
              <w:jc w:val="center"/>
              <w:rPr>
                <w:sz w:val="16"/>
                <w:szCs w:val="16"/>
              </w:rPr>
            </w:pPr>
            <w:r w:rsidRPr="00266687">
              <w:rPr>
                <w:color w:val="000000"/>
                <w:sz w:val="16"/>
                <w:szCs w:val="16"/>
              </w:rPr>
              <w:t>323</w:t>
            </w:r>
          </w:p>
        </w:tc>
        <w:tc>
          <w:tcPr>
            <w:tcW w:w="1008" w:type="dxa"/>
            <w:vAlign w:val="center"/>
            <w:hideMark/>
          </w:tcPr>
          <w:p w14:paraId="4092F858" w14:textId="77777777" w:rsidR="00E42721" w:rsidRPr="009B3DCC" w:rsidRDefault="00E42721" w:rsidP="00F555E9">
            <w:pPr>
              <w:snapToGrid w:val="0"/>
              <w:jc w:val="center"/>
              <w:rPr>
                <w:sz w:val="16"/>
                <w:szCs w:val="16"/>
              </w:rPr>
            </w:pPr>
            <w:r w:rsidRPr="00266687">
              <w:rPr>
                <w:color w:val="000000"/>
                <w:sz w:val="16"/>
                <w:szCs w:val="16"/>
              </w:rPr>
              <w:t>1995-08-09</w:t>
            </w:r>
          </w:p>
        </w:tc>
        <w:tc>
          <w:tcPr>
            <w:tcW w:w="1008" w:type="dxa"/>
            <w:vAlign w:val="center"/>
            <w:hideMark/>
          </w:tcPr>
          <w:p w14:paraId="614E2840"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0E6B08C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B3B7E00"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45D8E14" w14:textId="77777777" w:rsidR="00E42721" w:rsidRPr="009B3DCC" w:rsidRDefault="00E42721" w:rsidP="00F555E9">
            <w:pPr>
              <w:snapToGrid w:val="0"/>
              <w:jc w:val="center"/>
              <w:rPr>
                <w:sz w:val="16"/>
                <w:szCs w:val="16"/>
              </w:rPr>
            </w:pPr>
            <w:r w:rsidRPr="00266687">
              <w:rPr>
                <w:color w:val="000000"/>
                <w:sz w:val="16"/>
                <w:szCs w:val="16"/>
              </w:rPr>
              <w:t>8.00</w:t>
            </w:r>
          </w:p>
        </w:tc>
        <w:tc>
          <w:tcPr>
            <w:tcW w:w="1008" w:type="dxa"/>
            <w:vAlign w:val="center"/>
            <w:hideMark/>
          </w:tcPr>
          <w:p w14:paraId="44208B6D"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7425BFE0" w14:textId="77777777" w:rsidTr="00F555E9">
        <w:trPr>
          <w:trHeight w:val="165"/>
        </w:trPr>
        <w:tc>
          <w:tcPr>
            <w:tcW w:w="360" w:type="dxa"/>
            <w:vAlign w:val="center"/>
            <w:hideMark/>
          </w:tcPr>
          <w:p w14:paraId="0572F29E" w14:textId="77777777" w:rsidR="00E42721" w:rsidRPr="0063304A" w:rsidRDefault="00E42721" w:rsidP="00F555E9">
            <w:pPr>
              <w:snapToGrid w:val="0"/>
              <w:rPr>
                <w:sz w:val="16"/>
                <w:szCs w:val="16"/>
              </w:rPr>
            </w:pPr>
            <w:r w:rsidRPr="0063304A">
              <w:rPr>
                <w:color w:val="000000"/>
                <w:sz w:val="16"/>
                <w:szCs w:val="16"/>
              </w:rPr>
              <w:t>1350</w:t>
            </w:r>
          </w:p>
        </w:tc>
        <w:tc>
          <w:tcPr>
            <w:tcW w:w="864" w:type="dxa"/>
            <w:vAlign w:val="center"/>
            <w:hideMark/>
          </w:tcPr>
          <w:p w14:paraId="25D255A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12D326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F44702" w14:textId="77777777" w:rsidR="00E42721" w:rsidRPr="009B3DCC" w:rsidRDefault="00E42721" w:rsidP="00F555E9">
            <w:pPr>
              <w:snapToGrid w:val="0"/>
              <w:jc w:val="center"/>
              <w:rPr>
                <w:sz w:val="16"/>
                <w:szCs w:val="16"/>
              </w:rPr>
            </w:pPr>
            <w:r w:rsidRPr="00266687">
              <w:rPr>
                <w:color w:val="000000"/>
                <w:sz w:val="16"/>
                <w:szCs w:val="16"/>
              </w:rPr>
              <w:t>323</w:t>
            </w:r>
          </w:p>
        </w:tc>
        <w:tc>
          <w:tcPr>
            <w:tcW w:w="1008" w:type="dxa"/>
            <w:vAlign w:val="center"/>
            <w:hideMark/>
          </w:tcPr>
          <w:p w14:paraId="6F54CF2C" w14:textId="77777777" w:rsidR="00E42721" w:rsidRPr="009B3DCC" w:rsidRDefault="00E42721" w:rsidP="00F555E9">
            <w:pPr>
              <w:snapToGrid w:val="0"/>
              <w:jc w:val="center"/>
              <w:rPr>
                <w:sz w:val="16"/>
                <w:szCs w:val="16"/>
              </w:rPr>
            </w:pPr>
            <w:r w:rsidRPr="00266687">
              <w:rPr>
                <w:color w:val="000000"/>
                <w:sz w:val="16"/>
                <w:szCs w:val="16"/>
              </w:rPr>
              <w:t>1995-08-09</w:t>
            </w:r>
          </w:p>
        </w:tc>
        <w:tc>
          <w:tcPr>
            <w:tcW w:w="1008" w:type="dxa"/>
            <w:vAlign w:val="center"/>
            <w:hideMark/>
          </w:tcPr>
          <w:p w14:paraId="239CB4B6"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4DCD68F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C414E3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0632099" w14:textId="77777777" w:rsidR="00E42721" w:rsidRPr="009B3DCC" w:rsidRDefault="00E42721" w:rsidP="00F555E9">
            <w:pPr>
              <w:snapToGrid w:val="0"/>
              <w:jc w:val="center"/>
              <w:rPr>
                <w:sz w:val="16"/>
                <w:szCs w:val="16"/>
              </w:rPr>
            </w:pPr>
            <w:r w:rsidRPr="00266687">
              <w:rPr>
                <w:color w:val="000000"/>
                <w:sz w:val="16"/>
                <w:szCs w:val="16"/>
              </w:rPr>
              <w:t>11.90</w:t>
            </w:r>
          </w:p>
        </w:tc>
        <w:tc>
          <w:tcPr>
            <w:tcW w:w="1008" w:type="dxa"/>
            <w:vAlign w:val="center"/>
            <w:hideMark/>
          </w:tcPr>
          <w:p w14:paraId="05E66E65"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38C568A5" w14:textId="77777777" w:rsidTr="00F555E9">
        <w:trPr>
          <w:trHeight w:val="165"/>
        </w:trPr>
        <w:tc>
          <w:tcPr>
            <w:tcW w:w="360" w:type="dxa"/>
            <w:vAlign w:val="center"/>
            <w:hideMark/>
          </w:tcPr>
          <w:p w14:paraId="673EF480" w14:textId="77777777" w:rsidR="00E42721" w:rsidRPr="0063304A" w:rsidRDefault="00E42721" w:rsidP="00F555E9">
            <w:pPr>
              <w:snapToGrid w:val="0"/>
              <w:rPr>
                <w:sz w:val="16"/>
                <w:szCs w:val="16"/>
              </w:rPr>
            </w:pPr>
            <w:r w:rsidRPr="0063304A">
              <w:rPr>
                <w:color w:val="000000"/>
                <w:sz w:val="16"/>
                <w:szCs w:val="16"/>
              </w:rPr>
              <w:t>1351</w:t>
            </w:r>
          </w:p>
        </w:tc>
        <w:tc>
          <w:tcPr>
            <w:tcW w:w="864" w:type="dxa"/>
            <w:vAlign w:val="center"/>
            <w:hideMark/>
          </w:tcPr>
          <w:p w14:paraId="7536C3B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0FF2EE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8B82638"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
          <w:p w14:paraId="7B9F104D"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
          <w:p w14:paraId="204151A3"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04E590D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5F24B8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B48D941" w14:textId="77777777" w:rsidR="00E42721" w:rsidRPr="009B3DCC" w:rsidRDefault="00E42721" w:rsidP="00F555E9">
            <w:pPr>
              <w:snapToGrid w:val="0"/>
              <w:jc w:val="center"/>
              <w:rPr>
                <w:sz w:val="16"/>
                <w:szCs w:val="16"/>
              </w:rPr>
            </w:pPr>
            <w:r w:rsidRPr="00266687">
              <w:rPr>
                <w:color w:val="000000"/>
                <w:sz w:val="16"/>
                <w:szCs w:val="16"/>
              </w:rPr>
              <w:t>7.70</w:t>
            </w:r>
          </w:p>
        </w:tc>
        <w:tc>
          <w:tcPr>
            <w:tcW w:w="1008" w:type="dxa"/>
            <w:vAlign w:val="center"/>
            <w:hideMark/>
          </w:tcPr>
          <w:p w14:paraId="64C370A5" w14:textId="77777777" w:rsidR="00E42721" w:rsidRPr="009B3DCC" w:rsidRDefault="00E42721" w:rsidP="00F555E9">
            <w:pPr>
              <w:snapToGrid w:val="0"/>
              <w:jc w:val="center"/>
              <w:rPr>
                <w:sz w:val="16"/>
                <w:szCs w:val="16"/>
              </w:rPr>
            </w:pPr>
            <w:r w:rsidRPr="00266687">
              <w:rPr>
                <w:color w:val="000000"/>
                <w:sz w:val="16"/>
                <w:szCs w:val="16"/>
              </w:rPr>
              <w:t>0.90</w:t>
            </w:r>
          </w:p>
        </w:tc>
      </w:tr>
      <w:tr w:rsidR="00E42721" w:rsidRPr="009B3DCC" w14:paraId="4EAC3F5A" w14:textId="77777777" w:rsidTr="00F555E9">
        <w:trPr>
          <w:trHeight w:val="165"/>
        </w:trPr>
        <w:tc>
          <w:tcPr>
            <w:tcW w:w="360" w:type="dxa"/>
            <w:vAlign w:val="center"/>
            <w:hideMark/>
          </w:tcPr>
          <w:p w14:paraId="084C61B4" w14:textId="77777777" w:rsidR="00E42721" w:rsidRPr="0063304A" w:rsidRDefault="00E42721" w:rsidP="00F555E9">
            <w:pPr>
              <w:snapToGrid w:val="0"/>
              <w:rPr>
                <w:sz w:val="16"/>
                <w:szCs w:val="16"/>
              </w:rPr>
            </w:pPr>
            <w:r w:rsidRPr="0063304A">
              <w:rPr>
                <w:color w:val="000000"/>
                <w:sz w:val="16"/>
                <w:szCs w:val="16"/>
              </w:rPr>
              <w:t>1352</w:t>
            </w:r>
          </w:p>
        </w:tc>
        <w:tc>
          <w:tcPr>
            <w:tcW w:w="864" w:type="dxa"/>
            <w:vAlign w:val="center"/>
            <w:hideMark/>
          </w:tcPr>
          <w:p w14:paraId="754CEF1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37DF24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1C40687"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
          <w:p w14:paraId="483B2B21"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
          <w:p w14:paraId="20F272C6"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029CAF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E5CC9BD"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8B4273C" w14:textId="77777777" w:rsidR="00E42721" w:rsidRPr="009B3DCC" w:rsidRDefault="00E42721" w:rsidP="00F555E9">
            <w:pPr>
              <w:snapToGrid w:val="0"/>
              <w:jc w:val="center"/>
              <w:rPr>
                <w:sz w:val="16"/>
                <w:szCs w:val="16"/>
              </w:rPr>
            </w:pPr>
            <w:r w:rsidRPr="00266687">
              <w:rPr>
                <w:color w:val="000000"/>
                <w:sz w:val="16"/>
                <w:szCs w:val="16"/>
              </w:rPr>
              <w:t>9.80</w:t>
            </w:r>
          </w:p>
        </w:tc>
        <w:tc>
          <w:tcPr>
            <w:tcW w:w="1008" w:type="dxa"/>
            <w:vAlign w:val="center"/>
            <w:hideMark/>
          </w:tcPr>
          <w:p w14:paraId="7251FEE3"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6023A074" w14:textId="77777777" w:rsidTr="00F555E9">
        <w:trPr>
          <w:trHeight w:val="165"/>
        </w:trPr>
        <w:tc>
          <w:tcPr>
            <w:tcW w:w="360" w:type="dxa"/>
            <w:vAlign w:val="center"/>
            <w:hideMark/>
          </w:tcPr>
          <w:p w14:paraId="41074752" w14:textId="77777777" w:rsidR="00E42721" w:rsidRPr="0063304A" w:rsidRDefault="00E42721" w:rsidP="00F555E9">
            <w:pPr>
              <w:snapToGrid w:val="0"/>
              <w:rPr>
                <w:sz w:val="16"/>
                <w:szCs w:val="16"/>
              </w:rPr>
            </w:pPr>
            <w:r w:rsidRPr="0063304A">
              <w:rPr>
                <w:color w:val="000000"/>
                <w:sz w:val="16"/>
                <w:szCs w:val="16"/>
              </w:rPr>
              <w:t>1353</w:t>
            </w:r>
          </w:p>
        </w:tc>
        <w:tc>
          <w:tcPr>
            <w:tcW w:w="864" w:type="dxa"/>
            <w:vAlign w:val="center"/>
            <w:hideMark/>
          </w:tcPr>
          <w:p w14:paraId="4F47F6A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6CDFA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7090895"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
          <w:p w14:paraId="309B3271"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
          <w:p w14:paraId="4CEAEBB2"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6B60F2E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153E06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9D406AB" w14:textId="77777777" w:rsidR="00E42721" w:rsidRPr="009B3DCC" w:rsidRDefault="00E42721" w:rsidP="00F555E9">
            <w:pPr>
              <w:snapToGrid w:val="0"/>
              <w:jc w:val="center"/>
              <w:rPr>
                <w:sz w:val="16"/>
                <w:szCs w:val="16"/>
              </w:rPr>
            </w:pPr>
            <w:r w:rsidRPr="00266687">
              <w:rPr>
                <w:color w:val="000000"/>
                <w:sz w:val="16"/>
                <w:szCs w:val="16"/>
              </w:rPr>
              <w:t>9.90</w:t>
            </w:r>
          </w:p>
        </w:tc>
        <w:tc>
          <w:tcPr>
            <w:tcW w:w="1008" w:type="dxa"/>
            <w:vAlign w:val="center"/>
            <w:hideMark/>
          </w:tcPr>
          <w:p w14:paraId="2610734A"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0FC2E4D8" w14:textId="77777777" w:rsidTr="00F555E9">
        <w:trPr>
          <w:trHeight w:val="165"/>
        </w:trPr>
        <w:tc>
          <w:tcPr>
            <w:tcW w:w="360" w:type="dxa"/>
            <w:vAlign w:val="center"/>
            <w:hideMark/>
          </w:tcPr>
          <w:p w14:paraId="51CF7E09" w14:textId="77777777" w:rsidR="00E42721" w:rsidRPr="0063304A" w:rsidRDefault="00E42721" w:rsidP="00F555E9">
            <w:pPr>
              <w:snapToGrid w:val="0"/>
              <w:rPr>
                <w:sz w:val="16"/>
                <w:szCs w:val="16"/>
              </w:rPr>
            </w:pPr>
            <w:r w:rsidRPr="0063304A">
              <w:rPr>
                <w:color w:val="000000"/>
                <w:sz w:val="16"/>
                <w:szCs w:val="16"/>
              </w:rPr>
              <w:t>1354</w:t>
            </w:r>
          </w:p>
        </w:tc>
        <w:tc>
          <w:tcPr>
            <w:tcW w:w="864" w:type="dxa"/>
            <w:vAlign w:val="center"/>
            <w:hideMark/>
          </w:tcPr>
          <w:p w14:paraId="2022F30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7D2A35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6D04EB6"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
          <w:p w14:paraId="606898B9"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
          <w:p w14:paraId="27B7CDA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159F88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39F4F7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1B889EF" w14:textId="77777777" w:rsidR="00E42721" w:rsidRPr="009B3DCC" w:rsidRDefault="00E42721" w:rsidP="00F555E9">
            <w:pPr>
              <w:snapToGrid w:val="0"/>
              <w:jc w:val="center"/>
              <w:rPr>
                <w:sz w:val="16"/>
                <w:szCs w:val="16"/>
              </w:rPr>
            </w:pPr>
            <w:r w:rsidRPr="00266687">
              <w:rPr>
                <w:color w:val="000000"/>
                <w:sz w:val="16"/>
                <w:szCs w:val="16"/>
              </w:rPr>
              <w:t>6.30</w:t>
            </w:r>
          </w:p>
        </w:tc>
        <w:tc>
          <w:tcPr>
            <w:tcW w:w="1008" w:type="dxa"/>
            <w:vAlign w:val="center"/>
            <w:hideMark/>
          </w:tcPr>
          <w:p w14:paraId="6F905968" w14:textId="77777777" w:rsidR="00E42721" w:rsidRPr="009B3DCC" w:rsidRDefault="00E42721" w:rsidP="00F555E9">
            <w:pPr>
              <w:snapToGrid w:val="0"/>
              <w:jc w:val="center"/>
              <w:rPr>
                <w:sz w:val="16"/>
                <w:szCs w:val="16"/>
              </w:rPr>
            </w:pPr>
            <w:r w:rsidRPr="00266687">
              <w:rPr>
                <w:color w:val="000000"/>
                <w:sz w:val="16"/>
                <w:szCs w:val="16"/>
              </w:rPr>
              <w:t>0.90</w:t>
            </w:r>
          </w:p>
        </w:tc>
      </w:tr>
      <w:tr w:rsidR="00E42721" w:rsidRPr="009B3DCC" w14:paraId="42DA9644" w14:textId="77777777" w:rsidTr="00F555E9">
        <w:trPr>
          <w:trHeight w:val="165"/>
        </w:trPr>
        <w:tc>
          <w:tcPr>
            <w:tcW w:w="360" w:type="dxa"/>
            <w:vAlign w:val="center"/>
            <w:hideMark/>
          </w:tcPr>
          <w:p w14:paraId="42D1E1E6" w14:textId="77777777" w:rsidR="00E42721" w:rsidRPr="0063304A" w:rsidRDefault="00E42721" w:rsidP="00F555E9">
            <w:pPr>
              <w:snapToGrid w:val="0"/>
              <w:rPr>
                <w:sz w:val="16"/>
                <w:szCs w:val="16"/>
              </w:rPr>
            </w:pPr>
            <w:r w:rsidRPr="0063304A">
              <w:rPr>
                <w:color w:val="000000"/>
                <w:sz w:val="16"/>
                <w:szCs w:val="16"/>
              </w:rPr>
              <w:t>1355</w:t>
            </w:r>
          </w:p>
        </w:tc>
        <w:tc>
          <w:tcPr>
            <w:tcW w:w="864" w:type="dxa"/>
            <w:vAlign w:val="center"/>
            <w:hideMark/>
          </w:tcPr>
          <w:p w14:paraId="08D40D9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A196BC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48DE60"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
          <w:p w14:paraId="2287F958"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
          <w:p w14:paraId="55757118"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580948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0CF3E6A"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99A188A" w14:textId="77777777" w:rsidR="00E42721" w:rsidRPr="009B3DCC" w:rsidRDefault="00E42721" w:rsidP="00F555E9">
            <w:pPr>
              <w:snapToGrid w:val="0"/>
              <w:jc w:val="center"/>
              <w:rPr>
                <w:sz w:val="16"/>
                <w:szCs w:val="16"/>
              </w:rPr>
            </w:pPr>
            <w:r w:rsidRPr="00266687">
              <w:rPr>
                <w:color w:val="000000"/>
                <w:sz w:val="16"/>
                <w:szCs w:val="16"/>
              </w:rPr>
              <w:t>11.60</w:t>
            </w:r>
          </w:p>
        </w:tc>
        <w:tc>
          <w:tcPr>
            <w:tcW w:w="1008" w:type="dxa"/>
            <w:vAlign w:val="center"/>
            <w:hideMark/>
          </w:tcPr>
          <w:p w14:paraId="17AC2A2C"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5D36A0BE" w14:textId="77777777" w:rsidTr="00F555E9">
        <w:trPr>
          <w:trHeight w:val="165"/>
        </w:trPr>
        <w:tc>
          <w:tcPr>
            <w:tcW w:w="360" w:type="dxa"/>
            <w:vAlign w:val="center"/>
            <w:hideMark/>
          </w:tcPr>
          <w:p w14:paraId="56C37A58" w14:textId="77777777" w:rsidR="00E42721" w:rsidRPr="0063304A" w:rsidRDefault="00E42721" w:rsidP="00F555E9">
            <w:pPr>
              <w:snapToGrid w:val="0"/>
              <w:rPr>
                <w:sz w:val="16"/>
                <w:szCs w:val="16"/>
              </w:rPr>
            </w:pPr>
            <w:r w:rsidRPr="0063304A">
              <w:rPr>
                <w:color w:val="000000"/>
                <w:sz w:val="16"/>
                <w:szCs w:val="16"/>
              </w:rPr>
              <w:t>1356</w:t>
            </w:r>
          </w:p>
        </w:tc>
        <w:tc>
          <w:tcPr>
            <w:tcW w:w="864" w:type="dxa"/>
            <w:vAlign w:val="center"/>
            <w:hideMark/>
          </w:tcPr>
          <w:p w14:paraId="243956A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6BD8EC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11BEAF1"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
          <w:p w14:paraId="571120A7"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
          <w:p w14:paraId="471E7F4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7806CEF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83ECEB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C8C4AF8" w14:textId="77777777" w:rsidR="00E42721" w:rsidRPr="009B3DCC" w:rsidRDefault="00E42721" w:rsidP="00F555E9">
            <w:pPr>
              <w:snapToGrid w:val="0"/>
              <w:jc w:val="center"/>
              <w:rPr>
                <w:sz w:val="16"/>
                <w:szCs w:val="16"/>
              </w:rPr>
            </w:pPr>
            <w:r w:rsidRPr="00266687">
              <w:rPr>
                <w:color w:val="000000"/>
                <w:sz w:val="16"/>
                <w:szCs w:val="16"/>
              </w:rPr>
              <w:t>10.60</w:t>
            </w:r>
          </w:p>
        </w:tc>
        <w:tc>
          <w:tcPr>
            <w:tcW w:w="1008" w:type="dxa"/>
            <w:vAlign w:val="center"/>
            <w:hideMark/>
          </w:tcPr>
          <w:p w14:paraId="0D24F0CD"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2E6FFA32" w14:textId="77777777" w:rsidTr="00F555E9">
        <w:trPr>
          <w:trHeight w:val="180"/>
        </w:trPr>
        <w:tc>
          <w:tcPr>
            <w:tcW w:w="360" w:type="dxa"/>
            <w:vAlign w:val="center"/>
            <w:hideMark/>
          </w:tcPr>
          <w:p w14:paraId="13C182AD" w14:textId="77777777" w:rsidR="00E42721" w:rsidRPr="0063304A" w:rsidRDefault="00E42721" w:rsidP="00F555E9">
            <w:pPr>
              <w:snapToGrid w:val="0"/>
              <w:rPr>
                <w:sz w:val="16"/>
                <w:szCs w:val="16"/>
              </w:rPr>
            </w:pPr>
            <w:r w:rsidRPr="0063304A">
              <w:rPr>
                <w:color w:val="000000"/>
                <w:sz w:val="16"/>
                <w:szCs w:val="16"/>
              </w:rPr>
              <w:t>1357</w:t>
            </w:r>
          </w:p>
        </w:tc>
        <w:tc>
          <w:tcPr>
            <w:tcW w:w="864" w:type="dxa"/>
            <w:vAlign w:val="center"/>
            <w:hideMark/>
          </w:tcPr>
          <w:p w14:paraId="01BEDEA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2712C5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ABE3CB5" w14:textId="77777777" w:rsidR="00E42721" w:rsidRPr="009B3DCC" w:rsidRDefault="00E42721" w:rsidP="00F555E9">
            <w:pPr>
              <w:snapToGrid w:val="0"/>
              <w:jc w:val="center"/>
              <w:rPr>
                <w:sz w:val="16"/>
                <w:szCs w:val="16"/>
              </w:rPr>
            </w:pPr>
            <w:r w:rsidRPr="00266687">
              <w:rPr>
                <w:color w:val="000000"/>
                <w:sz w:val="16"/>
                <w:szCs w:val="16"/>
              </w:rPr>
              <w:t>329</w:t>
            </w:r>
          </w:p>
        </w:tc>
        <w:tc>
          <w:tcPr>
            <w:tcW w:w="1008" w:type="dxa"/>
            <w:vAlign w:val="center"/>
            <w:hideMark/>
          </w:tcPr>
          <w:p w14:paraId="0F2B99FD"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
          <w:p w14:paraId="16BF352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40672CD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130818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CE72709"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5AD1672C"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6C9DF86F" w14:textId="77777777" w:rsidTr="00F555E9">
        <w:trPr>
          <w:trHeight w:val="165"/>
        </w:trPr>
        <w:tc>
          <w:tcPr>
            <w:tcW w:w="360" w:type="dxa"/>
            <w:vAlign w:val="center"/>
            <w:hideMark/>
          </w:tcPr>
          <w:p w14:paraId="18DE29A2" w14:textId="77777777" w:rsidR="00E42721" w:rsidRPr="0063304A" w:rsidRDefault="00E42721" w:rsidP="00F555E9">
            <w:pPr>
              <w:snapToGrid w:val="0"/>
              <w:rPr>
                <w:sz w:val="16"/>
                <w:szCs w:val="16"/>
              </w:rPr>
            </w:pPr>
            <w:r w:rsidRPr="0063304A">
              <w:rPr>
                <w:color w:val="000000"/>
                <w:sz w:val="16"/>
                <w:szCs w:val="16"/>
              </w:rPr>
              <w:t>1358</w:t>
            </w:r>
          </w:p>
        </w:tc>
        <w:tc>
          <w:tcPr>
            <w:tcW w:w="864" w:type="dxa"/>
            <w:vAlign w:val="center"/>
            <w:hideMark/>
          </w:tcPr>
          <w:p w14:paraId="1DEFDAA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5A5333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DAA449A" w14:textId="77777777" w:rsidR="00E42721" w:rsidRPr="009B3DCC" w:rsidRDefault="00E42721" w:rsidP="00F555E9">
            <w:pPr>
              <w:snapToGrid w:val="0"/>
              <w:jc w:val="center"/>
              <w:rPr>
                <w:sz w:val="16"/>
                <w:szCs w:val="16"/>
              </w:rPr>
            </w:pPr>
            <w:r w:rsidRPr="00266687">
              <w:rPr>
                <w:color w:val="000000"/>
                <w:sz w:val="16"/>
                <w:szCs w:val="16"/>
              </w:rPr>
              <w:t>329</w:t>
            </w:r>
          </w:p>
        </w:tc>
        <w:tc>
          <w:tcPr>
            <w:tcW w:w="1008" w:type="dxa"/>
            <w:vAlign w:val="center"/>
            <w:hideMark/>
          </w:tcPr>
          <w:p w14:paraId="0816CBAC"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
          <w:p w14:paraId="6D90458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2C8F15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1DE61CF"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B5AEA36"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79D7F34E"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4F688D20" w14:textId="77777777" w:rsidTr="00F555E9">
        <w:trPr>
          <w:trHeight w:val="165"/>
        </w:trPr>
        <w:tc>
          <w:tcPr>
            <w:tcW w:w="360" w:type="dxa"/>
            <w:vAlign w:val="center"/>
            <w:hideMark/>
          </w:tcPr>
          <w:p w14:paraId="0350B955" w14:textId="77777777" w:rsidR="00E42721" w:rsidRPr="0063304A" w:rsidRDefault="00E42721" w:rsidP="00F555E9">
            <w:pPr>
              <w:snapToGrid w:val="0"/>
              <w:rPr>
                <w:sz w:val="16"/>
                <w:szCs w:val="16"/>
              </w:rPr>
            </w:pPr>
            <w:r w:rsidRPr="0063304A">
              <w:rPr>
                <w:color w:val="000000"/>
                <w:sz w:val="16"/>
                <w:szCs w:val="16"/>
              </w:rPr>
              <w:t>1359</w:t>
            </w:r>
          </w:p>
        </w:tc>
        <w:tc>
          <w:tcPr>
            <w:tcW w:w="864" w:type="dxa"/>
            <w:vAlign w:val="center"/>
            <w:hideMark/>
          </w:tcPr>
          <w:p w14:paraId="4AE2A0D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341ED7D"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340D5E3" w14:textId="77777777" w:rsidR="00E42721" w:rsidRPr="009B3DCC" w:rsidRDefault="00E42721" w:rsidP="00F555E9">
            <w:pPr>
              <w:snapToGrid w:val="0"/>
              <w:jc w:val="center"/>
              <w:rPr>
                <w:sz w:val="16"/>
                <w:szCs w:val="16"/>
              </w:rPr>
            </w:pPr>
            <w:r w:rsidRPr="00266687">
              <w:rPr>
                <w:color w:val="000000"/>
                <w:sz w:val="16"/>
                <w:szCs w:val="16"/>
              </w:rPr>
              <w:t>329</w:t>
            </w:r>
          </w:p>
        </w:tc>
        <w:tc>
          <w:tcPr>
            <w:tcW w:w="1008" w:type="dxa"/>
            <w:vAlign w:val="center"/>
            <w:hideMark/>
          </w:tcPr>
          <w:p w14:paraId="295A3A83"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
          <w:p w14:paraId="05836D4A"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E045E1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89B5B2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B0487C2"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
          <w:p w14:paraId="27D91E35" w14:textId="77777777" w:rsidR="00E42721" w:rsidRPr="009B3DCC" w:rsidRDefault="00E42721" w:rsidP="00F555E9">
            <w:pPr>
              <w:snapToGrid w:val="0"/>
              <w:jc w:val="center"/>
              <w:rPr>
                <w:sz w:val="16"/>
                <w:szCs w:val="16"/>
              </w:rPr>
            </w:pPr>
            <w:r w:rsidRPr="00266687">
              <w:rPr>
                <w:color w:val="000000"/>
                <w:sz w:val="16"/>
                <w:szCs w:val="16"/>
              </w:rPr>
              <w:t>4.60</w:t>
            </w:r>
          </w:p>
        </w:tc>
      </w:tr>
      <w:tr w:rsidR="00E42721" w:rsidRPr="009B3DCC" w14:paraId="5F4C2154" w14:textId="77777777" w:rsidTr="00F555E9">
        <w:trPr>
          <w:trHeight w:val="165"/>
        </w:trPr>
        <w:tc>
          <w:tcPr>
            <w:tcW w:w="360" w:type="dxa"/>
            <w:vAlign w:val="center"/>
            <w:hideMark/>
          </w:tcPr>
          <w:p w14:paraId="78FAF577" w14:textId="77777777" w:rsidR="00E42721" w:rsidRPr="0063304A" w:rsidRDefault="00E42721" w:rsidP="00F555E9">
            <w:pPr>
              <w:snapToGrid w:val="0"/>
              <w:rPr>
                <w:sz w:val="16"/>
                <w:szCs w:val="16"/>
              </w:rPr>
            </w:pPr>
            <w:r w:rsidRPr="0063304A">
              <w:rPr>
                <w:color w:val="000000"/>
                <w:sz w:val="16"/>
                <w:szCs w:val="16"/>
              </w:rPr>
              <w:t>1360</w:t>
            </w:r>
          </w:p>
        </w:tc>
        <w:tc>
          <w:tcPr>
            <w:tcW w:w="864" w:type="dxa"/>
            <w:vAlign w:val="center"/>
            <w:hideMark/>
          </w:tcPr>
          <w:p w14:paraId="4EA7C53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5450FD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57C9A0C"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
          <w:p w14:paraId="682E7F05"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
          <w:p w14:paraId="5ACBD9A7"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969B8A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7DDC87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260695B"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67B67FA7"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04CEC3DA" w14:textId="77777777" w:rsidTr="00F555E9">
        <w:trPr>
          <w:trHeight w:val="165"/>
        </w:trPr>
        <w:tc>
          <w:tcPr>
            <w:tcW w:w="360" w:type="dxa"/>
            <w:vAlign w:val="center"/>
            <w:hideMark/>
          </w:tcPr>
          <w:p w14:paraId="06A7706E" w14:textId="77777777" w:rsidR="00E42721" w:rsidRPr="0063304A" w:rsidRDefault="00E42721" w:rsidP="00F555E9">
            <w:pPr>
              <w:snapToGrid w:val="0"/>
              <w:rPr>
                <w:sz w:val="16"/>
                <w:szCs w:val="16"/>
              </w:rPr>
            </w:pPr>
            <w:r w:rsidRPr="0063304A">
              <w:rPr>
                <w:color w:val="000000"/>
                <w:sz w:val="16"/>
                <w:szCs w:val="16"/>
              </w:rPr>
              <w:t>1361</w:t>
            </w:r>
          </w:p>
        </w:tc>
        <w:tc>
          <w:tcPr>
            <w:tcW w:w="864" w:type="dxa"/>
            <w:vAlign w:val="center"/>
            <w:hideMark/>
          </w:tcPr>
          <w:p w14:paraId="6090E86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2318DD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21B4EB1"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
          <w:p w14:paraId="5CA6B11E"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
          <w:p w14:paraId="01E5BD6B"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65A06C7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66DECB8"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21F375E" w14:textId="77777777" w:rsidR="00E42721" w:rsidRPr="009B3DCC" w:rsidRDefault="00E42721" w:rsidP="00F555E9">
            <w:pPr>
              <w:snapToGrid w:val="0"/>
              <w:jc w:val="center"/>
              <w:rPr>
                <w:sz w:val="16"/>
                <w:szCs w:val="16"/>
              </w:rPr>
            </w:pPr>
            <w:r w:rsidRPr="00266687">
              <w:rPr>
                <w:color w:val="000000"/>
                <w:sz w:val="16"/>
                <w:szCs w:val="16"/>
              </w:rPr>
              <w:t>4.80</w:t>
            </w:r>
          </w:p>
        </w:tc>
        <w:tc>
          <w:tcPr>
            <w:tcW w:w="1008" w:type="dxa"/>
            <w:vAlign w:val="center"/>
            <w:hideMark/>
          </w:tcPr>
          <w:p w14:paraId="129BF9E7"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66C3CC0D" w14:textId="77777777" w:rsidTr="00F555E9">
        <w:trPr>
          <w:trHeight w:val="165"/>
        </w:trPr>
        <w:tc>
          <w:tcPr>
            <w:tcW w:w="360" w:type="dxa"/>
            <w:vAlign w:val="center"/>
            <w:hideMark/>
          </w:tcPr>
          <w:p w14:paraId="0B3C26C4" w14:textId="77777777" w:rsidR="00E42721" w:rsidRPr="0063304A" w:rsidRDefault="00E42721" w:rsidP="00F555E9">
            <w:pPr>
              <w:snapToGrid w:val="0"/>
              <w:rPr>
                <w:sz w:val="16"/>
                <w:szCs w:val="16"/>
              </w:rPr>
            </w:pPr>
            <w:r w:rsidRPr="0063304A">
              <w:rPr>
                <w:color w:val="000000"/>
                <w:sz w:val="16"/>
                <w:szCs w:val="16"/>
              </w:rPr>
              <w:t>1362</w:t>
            </w:r>
          </w:p>
        </w:tc>
        <w:tc>
          <w:tcPr>
            <w:tcW w:w="864" w:type="dxa"/>
            <w:vAlign w:val="center"/>
            <w:hideMark/>
          </w:tcPr>
          <w:p w14:paraId="1DA7D2E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A525CA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4BA4F9C"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
          <w:p w14:paraId="0A8CE9B1"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
          <w:p w14:paraId="5AEDF2DB"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758AA74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3413CD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8C703E7"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65ED96EC"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687703F7" w14:textId="77777777" w:rsidTr="00F555E9">
        <w:trPr>
          <w:trHeight w:val="165"/>
        </w:trPr>
        <w:tc>
          <w:tcPr>
            <w:tcW w:w="360" w:type="dxa"/>
            <w:vAlign w:val="center"/>
            <w:hideMark/>
          </w:tcPr>
          <w:p w14:paraId="0077F348" w14:textId="77777777" w:rsidR="00E42721" w:rsidRPr="0063304A" w:rsidRDefault="00E42721" w:rsidP="00F555E9">
            <w:pPr>
              <w:snapToGrid w:val="0"/>
              <w:rPr>
                <w:sz w:val="16"/>
                <w:szCs w:val="16"/>
              </w:rPr>
            </w:pPr>
            <w:r w:rsidRPr="0063304A">
              <w:rPr>
                <w:color w:val="000000"/>
                <w:sz w:val="16"/>
                <w:szCs w:val="16"/>
              </w:rPr>
              <w:t>1363</w:t>
            </w:r>
          </w:p>
        </w:tc>
        <w:tc>
          <w:tcPr>
            <w:tcW w:w="864" w:type="dxa"/>
            <w:vAlign w:val="center"/>
            <w:hideMark/>
          </w:tcPr>
          <w:p w14:paraId="14BCBB7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7719C4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C861EE9"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505CA62D"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
          <w:p w14:paraId="0D5FE01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3225BB9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C9A376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34CDA1C"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
          <w:p w14:paraId="66586712"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1180D4D4" w14:textId="77777777" w:rsidTr="00F555E9">
        <w:trPr>
          <w:trHeight w:val="165"/>
        </w:trPr>
        <w:tc>
          <w:tcPr>
            <w:tcW w:w="360" w:type="dxa"/>
            <w:vAlign w:val="center"/>
            <w:hideMark/>
          </w:tcPr>
          <w:p w14:paraId="38E0002F" w14:textId="77777777" w:rsidR="00E42721" w:rsidRPr="0063304A" w:rsidRDefault="00E42721" w:rsidP="00F555E9">
            <w:pPr>
              <w:snapToGrid w:val="0"/>
              <w:rPr>
                <w:sz w:val="16"/>
                <w:szCs w:val="16"/>
              </w:rPr>
            </w:pPr>
            <w:r w:rsidRPr="0063304A">
              <w:rPr>
                <w:color w:val="000000"/>
                <w:sz w:val="16"/>
                <w:szCs w:val="16"/>
              </w:rPr>
              <w:t>1364</w:t>
            </w:r>
          </w:p>
        </w:tc>
        <w:tc>
          <w:tcPr>
            <w:tcW w:w="864" w:type="dxa"/>
            <w:vAlign w:val="center"/>
            <w:hideMark/>
          </w:tcPr>
          <w:p w14:paraId="0473E2A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CCB7A8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529A1E1"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39341E2A"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
          <w:p w14:paraId="1F75FA8A"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0C194C5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1924EAB"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4E0BE47" w14:textId="77777777" w:rsidR="00E42721" w:rsidRPr="009B3DCC" w:rsidRDefault="00E42721" w:rsidP="00F555E9">
            <w:pPr>
              <w:snapToGrid w:val="0"/>
              <w:jc w:val="center"/>
              <w:rPr>
                <w:sz w:val="16"/>
                <w:szCs w:val="16"/>
              </w:rPr>
            </w:pPr>
            <w:r w:rsidRPr="00266687">
              <w:rPr>
                <w:color w:val="000000"/>
                <w:sz w:val="16"/>
                <w:szCs w:val="16"/>
              </w:rPr>
              <w:t>5.70</w:t>
            </w:r>
          </w:p>
        </w:tc>
        <w:tc>
          <w:tcPr>
            <w:tcW w:w="1008" w:type="dxa"/>
            <w:vAlign w:val="center"/>
            <w:hideMark/>
          </w:tcPr>
          <w:p w14:paraId="5CF0808F"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1868FE53" w14:textId="77777777" w:rsidTr="00F555E9">
        <w:trPr>
          <w:trHeight w:val="165"/>
        </w:trPr>
        <w:tc>
          <w:tcPr>
            <w:tcW w:w="360" w:type="dxa"/>
            <w:vAlign w:val="center"/>
            <w:hideMark/>
          </w:tcPr>
          <w:p w14:paraId="16718B8E" w14:textId="77777777" w:rsidR="00E42721" w:rsidRPr="0063304A" w:rsidRDefault="00E42721" w:rsidP="00F555E9">
            <w:pPr>
              <w:snapToGrid w:val="0"/>
              <w:rPr>
                <w:sz w:val="16"/>
                <w:szCs w:val="16"/>
              </w:rPr>
            </w:pPr>
            <w:r w:rsidRPr="0063304A">
              <w:rPr>
                <w:color w:val="000000"/>
                <w:sz w:val="16"/>
                <w:szCs w:val="16"/>
              </w:rPr>
              <w:t>1365</w:t>
            </w:r>
          </w:p>
        </w:tc>
        <w:tc>
          <w:tcPr>
            <w:tcW w:w="864" w:type="dxa"/>
            <w:vAlign w:val="center"/>
            <w:hideMark/>
          </w:tcPr>
          <w:p w14:paraId="1D03857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B2375D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A6C12D2"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6F1ABCBB"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
          <w:p w14:paraId="6FC745D8"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4ACF6FA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12FBEB3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57C16CA" w14:textId="77777777" w:rsidR="00E42721" w:rsidRPr="009B3DCC" w:rsidRDefault="00E42721" w:rsidP="00F555E9">
            <w:pPr>
              <w:snapToGrid w:val="0"/>
              <w:jc w:val="center"/>
              <w:rPr>
                <w:sz w:val="16"/>
                <w:szCs w:val="16"/>
              </w:rPr>
            </w:pPr>
            <w:r w:rsidRPr="00266687">
              <w:rPr>
                <w:color w:val="000000"/>
                <w:sz w:val="16"/>
                <w:szCs w:val="16"/>
              </w:rPr>
              <w:t>6.70</w:t>
            </w:r>
          </w:p>
        </w:tc>
        <w:tc>
          <w:tcPr>
            <w:tcW w:w="1008" w:type="dxa"/>
            <w:vAlign w:val="center"/>
            <w:hideMark/>
          </w:tcPr>
          <w:p w14:paraId="648333D9"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1C130D80" w14:textId="77777777" w:rsidTr="00F555E9">
        <w:trPr>
          <w:trHeight w:val="165"/>
        </w:trPr>
        <w:tc>
          <w:tcPr>
            <w:tcW w:w="360" w:type="dxa"/>
            <w:vAlign w:val="center"/>
            <w:hideMark/>
          </w:tcPr>
          <w:p w14:paraId="0EF17E9C" w14:textId="77777777" w:rsidR="00E42721" w:rsidRPr="0063304A" w:rsidRDefault="00E42721" w:rsidP="00F555E9">
            <w:pPr>
              <w:snapToGrid w:val="0"/>
              <w:rPr>
                <w:sz w:val="16"/>
                <w:szCs w:val="16"/>
              </w:rPr>
            </w:pPr>
            <w:r w:rsidRPr="0063304A">
              <w:rPr>
                <w:color w:val="000000"/>
                <w:sz w:val="16"/>
                <w:szCs w:val="16"/>
              </w:rPr>
              <w:t>1366</w:t>
            </w:r>
          </w:p>
        </w:tc>
        <w:tc>
          <w:tcPr>
            <w:tcW w:w="864" w:type="dxa"/>
            <w:vAlign w:val="center"/>
            <w:hideMark/>
          </w:tcPr>
          <w:p w14:paraId="6192F2F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D7F2AA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294CC84" w14:textId="77777777" w:rsidR="00E42721" w:rsidRPr="009B3DCC" w:rsidRDefault="00E42721" w:rsidP="00F555E9">
            <w:pPr>
              <w:snapToGrid w:val="0"/>
              <w:jc w:val="center"/>
              <w:rPr>
                <w:sz w:val="16"/>
                <w:szCs w:val="16"/>
              </w:rPr>
            </w:pPr>
            <w:r w:rsidRPr="00266687">
              <w:rPr>
                <w:color w:val="000000"/>
                <w:sz w:val="16"/>
                <w:szCs w:val="16"/>
              </w:rPr>
              <w:t>332</w:t>
            </w:r>
          </w:p>
        </w:tc>
        <w:tc>
          <w:tcPr>
            <w:tcW w:w="1008" w:type="dxa"/>
            <w:vAlign w:val="center"/>
            <w:hideMark/>
          </w:tcPr>
          <w:p w14:paraId="5176E175"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
          <w:p w14:paraId="58B428E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293341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44212F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5DEB245"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2B69FCC6"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649A5C17" w14:textId="77777777" w:rsidTr="00F555E9">
        <w:trPr>
          <w:trHeight w:val="165"/>
        </w:trPr>
        <w:tc>
          <w:tcPr>
            <w:tcW w:w="360" w:type="dxa"/>
            <w:vAlign w:val="center"/>
            <w:hideMark/>
          </w:tcPr>
          <w:p w14:paraId="21F9AB9D" w14:textId="77777777" w:rsidR="00E42721" w:rsidRPr="0063304A" w:rsidRDefault="00E42721" w:rsidP="00F555E9">
            <w:pPr>
              <w:snapToGrid w:val="0"/>
              <w:rPr>
                <w:sz w:val="16"/>
                <w:szCs w:val="16"/>
              </w:rPr>
            </w:pPr>
            <w:r w:rsidRPr="0063304A">
              <w:rPr>
                <w:color w:val="000000"/>
                <w:sz w:val="16"/>
                <w:szCs w:val="16"/>
              </w:rPr>
              <w:t>1367</w:t>
            </w:r>
          </w:p>
        </w:tc>
        <w:tc>
          <w:tcPr>
            <w:tcW w:w="864" w:type="dxa"/>
            <w:vAlign w:val="center"/>
            <w:hideMark/>
          </w:tcPr>
          <w:p w14:paraId="02395DC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DCFA0E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15C1F80" w14:textId="77777777" w:rsidR="00E42721" w:rsidRPr="009B3DCC" w:rsidRDefault="00E42721" w:rsidP="00F555E9">
            <w:pPr>
              <w:snapToGrid w:val="0"/>
              <w:jc w:val="center"/>
              <w:rPr>
                <w:sz w:val="16"/>
                <w:szCs w:val="16"/>
              </w:rPr>
            </w:pPr>
            <w:r w:rsidRPr="00266687">
              <w:rPr>
                <w:color w:val="000000"/>
                <w:sz w:val="16"/>
                <w:szCs w:val="16"/>
              </w:rPr>
              <w:t>332</w:t>
            </w:r>
          </w:p>
        </w:tc>
        <w:tc>
          <w:tcPr>
            <w:tcW w:w="1008" w:type="dxa"/>
            <w:vAlign w:val="center"/>
            <w:hideMark/>
          </w:tcPr>
          <w:p w14:paraId="563145CB"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
          <w:p w14:paraId="3B4F63D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6FB6534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0A57D4C"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7C49092" w14:textId="77777777" w:rsidR="00E42721" w:rsidRPr="009B3DCC" w:rsidRDefault="00E42721" w:rsidP="00F555E9">
            <w:pPr>
              <w:snapToGrid w:val="0"/>
              <w:jc w:val="center"/>
              <w:rPr>
                <w:sz w:val="16"/>
                <w:szCs w:val="16"/>
              </w:rPr>
            </w:pPr>
            <w:r w:rsidRPr="00266687">
              <w:rPr>
                <w:color w:val="000000"/>
                <w:sz w:val="16"/>
                <w:szCs w:val="16"/>
              </w:rPr>
              <w:t>8.60</w:t>
            </w:r>
          </w:p>
        </w:tc>
        <w:tc>
          <w:tcPr>
            <w:tcW w:w="1008" w:type="dxa"/>
            <w:vAlign w:val="center"/>
            <w:hideMark/>
          </w:tcPr>
          <w:p w14:paraId="3AEB0137"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1FB232DA" w14:textId="77777777" w:rsidTr="00F555E9">
        <w:trPr>
          <w:trHeight w:val="165"/>
        </w:trPr>
        <w:tc>
          <w:tcPr>
            <w:tcW w:w="360" w:type="dxa"/>
            <w:vAlign w:val="center"/>
            <w:hideMark/>
          </w:tcPr>
          <w:p w14:paraId="10CBD8A4" w14:textId="77777777" w:rsidR="00E42721" w:rsidRPr="0063304A" w:rsidRDefault="00E42721" w:rsidP="00F555E9">
            <w:pPr>
              <w:snapToGrid w:val="0"/>
              <w:rPr>
                <w:sz w:val="16"/>
                <w:szCs w:val="16"/>
              </w:rPr>
            </w:pPr>
            <w:r w:rsidRPr="0063304A">
              <w:rPr>
                <w:color w:val="000000"/>
                <w:sz w:val="16"/>
                <w:szCs w:val="16"/>
              </w:rPr>
              <w:t>1368</w:t>
            </w:r>
          </w:p>
        </w:tc>
        <w:tc>
          <w:tcPr>
            <w:tcW w:w="864" w:type="dxa"/>
            <w:vAlign w:val="center"/>
            <w:hideMark/>
          </w:tcPr>
          <w:p w14:paraId="7742CFD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92C30C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F588C87" w14:textId="77777777" w:rsidR="00E42721" w:rsidRPr="009B3DCC" w:rsidRDefault="00E42721" w:rsidP="00F555E9">
            <w:pPr>
              <w:snapToGrid w:val="0"/>
              <w:jc w:val="center"/>
              <w:rPr>
                <w:sz w:val="16"/>
                <w:szCs w:val="16"/>
              </w:rPr>
            </w:pPr>
            <w:r w:rsidRPr="00266687">
              <w:rPr>
                <w:color w:val="000000"/>
                <w:sz w:val="16"/>
                <w:szCs w:val="16"/>
              </w:rPr>
              <w:t>332</w:t>
            </w:r>
          </w:p>
        </w:tc>
        <w:tc>
          <w:tcPr>
            <w:tcW w:w="1008" w:type="dxa"/>
            <w:vAlign w:val="center"/>
            <w:hideMark/>
          </w:tcPr>
          <w:p w14:paraId="5313D409"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
          <w:p w14:paraId="3ABA3191"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40C486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642E1F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EE30025" w14:textId="77777777" w:rsidR="00E42721" w:rsidRPr="009B3DCC" w:rsidRDefault="00E42721" w:rsidP="00F555E9">
            <w:pPr>
              <w:snapToGrid w:val="0"/>
              <w:jc w:val="center"/>
              <w:rPr>
                <w:sz w:val="16"/>
                <w:szCs w:val="16"/>
              </w:rPr>
            </w:pPr>
            <w:r w:rsidRPr="00266687">
              <w:rPr>
                <w:color w:val="000000"/>
                <w:sz w:val="16"/>
                <w:szCs w:val="16"/>
              </w:rPr>
              <w:t>10.50</w:t>
            </w:r>
          </w:p>
        </w:tc>
        <w:tc>
          <w:tcPr>
            <w:tcW w:w="1008" w:type="dxa"/>
            <w:vAlign w:val="center"/>
            <w:hideMark/>
          </w:tcPr>
          <w:p w14:paraId="25894F41"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71AFD328" w14:textId="77777777" w:rsidTr="00F555E9">
        <w:trPr>
          <w:trHeight w:val="165"/>
        </w:trPr>
        <w:tc>
          <w:tcPr>
            <w:tcW w:w="360" w:type="dxa"/>
            <w:vAlign w:val="center"/>
            <w:hideMark/>
          </w:tcPr>
          <w:p w14:paraId="12559E8E" w14:textId="77777777" w:rsidR="00E42721" w:rsidRPr="0063304A" w:rsidRDefault="00E42721" w:rsidP="00F555E9">
            <w:pPr>
              <w:snapToGrid w:val="0"/>
              <w:rPr>
                <w:sz w:val="16"/>
                <w:szCs w:val="16"/>
              </w:rPr>
            </w:pPr>
            <w:r w:rsidRPr="0063304A">
              <w:rPr>
                <w:color w:val="000000"/>
                <w:sz w:val="16"/>
                <w:szCs w:val="16"/>
              </w:rPr>
              <w:t>1369</w:t>
            </w:r>
          </w:p>
        </w:tc>
        <w:tc>
          <w:tcPr>
            <w:tcW w:w="864" w:type="dxa"/>
            <w:vAlign w:val="center"/>
            <w:hideMark/>
          </w:tcPr>
          <w:p w14:paraId="79B05A6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D889FF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D6EC23D"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
          <w:p w14:paraId="1D1E9ED1"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
          <w:p w14:paraId="3ABF66C2"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BD5E81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836468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53C600B" w14:textId="77777777" w:rsidR="00E42721" w:rsidRPr="009B3DCC" w:rsidRDefault="00E42721" w:rsidP="00F555E9">
            <w:pPr>
              <w:snapToGrid w:val="0"/>
              <w:jc w:val="center"/>
              <w:rPr>
                <w:sz w:val="16"/>
                <w:szCs w:val="16"/>
              </w:rPr>
            </w:pPr>
            <w:r w:rsidRPr="00266687">
              <w:rPr>
                <w:color w:val="000000"/>
                <w:sz w:val="16"/>
                <w:szCs w:val="16"/>
              </w:rPr>
              <w:t>10.50</w:t>
            </w:r>
          </w:p>
        </w:tc>
        <w:tc>
          <w:tcPr>
            <w:tcW w:w="1008" w:type="dxa"/>
            <w:vAlign w:val="center"/>
            <w:hideMark/>
          </w:tcPr>
          <w:p w14:paraId="483D45E9"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1702AF26" w14:textId="77777777" w:rsidTr="00F555E9">
        <w:trPr>
          <w:trHeight w:val="165"/>
        </w:trPr>
        <w:tc>
          <w:tcPr>
            <w:tcW w:w="360" w:type="dxa"/>
            <w:vAlign w:val="center"/>
            <w:hideMark/>
          </w:tcPr>
          <w:p w14:paraId="0144ABBB" w14:textId="77777777" w:rsidR="00E42721" w:rsidRPr="0063304A" w:rsidRDefault="00E42721" w:rsidP="00F555E9">
            <w:pPr>
              <w:snapToGrid w:val="0"/>
              <w:rPr>
                <w:sz w:val="16"/>
                <w:szCs w:val="16"/>
              </w:rPr>
            </w:pPr>
            <w:r w:rsidRPr="0063304A">
              <w:rPr>
                <w:color w:val="000000"/>
                <w:sz w:val="16"/>
                <w:szCs w:val="16"/>
              </w:rPr>
              <w:t>1370</w:t>
            </w:r>
          </w:p>
        </w:tc>
        <w:tc>
          <w:tcPr>
            <w:tcW w:w="864" w:type="dxa"/>
            <w:vAlign w:val="center"/>
            <w:hideMark/>
          </w:tcPr>
          <w:p w14:paraId="427CE4B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C5E709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E12DDD9"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
          <w:p w14:paraId="14D5AB1F"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
          <w:p w14:paraId="64127D3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345A35E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3D24B4A"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59F1918" w14:textId="77777777" w:rsidR="00E42721" w:rsidRPr="009B3DCC" w:rsidRDefault="00E42721" w:rsidP="00F555E9">
            <w:pPr>
              <w:snapToGrid w:val="0"/>
              <w:jc w:val="center"/>
              <w:rPr>
                <w:sz w:val="16"/>
                <w:szCs w:val="16"/>
              </w:rPr>
            </w:pPr>
            <w:r w:rsidRPr="00266687">
              <w:rPr>
                <w:color w:val="000000"/>
                <w:sz w:val="16"/>
                <w:szCs w:val="16"/>
              </w:rPr>
              <w:t>9.10</w:t>
            </w:r>
          </w:p>
        </w:tc>
        <w:tc>
          <w:tcPr>
            <w:tcW w:w="1008" w:type="dxa"/>
            <w:vAlign w:val="center"/>
            <w:hideMark/>
          </w:tcPr>
          <w:p w14:paraId="339284F0"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3754A1CC" w14:textId="77777777" w:rsidTr="00F555E9">
        <w:trPr>
          <w:trHeight w:val="180"/>
        </w:trPr>
        <w:tc>
          <w:tcPr>
            <w:tcW w:w="360" w:type="dxa"/>
            <w:vAlign w:val="center"/>
            <w:hideMark/>
          </w:tcPr>
          <w:p w14:paraId="5D0614FA" w14:textId="77777777" w:rsidR="00E42721" w:rsidRPr="0063304A" w:rsidRDefault="00E42721" w:rsidP="00F555E9">
            <w:pPr>
              <w:snapToGrid w:val="0"/>
              <w:rPr>
                <w:sz w:val="16"/>
                <w:szCs w:val="16"/>
              </w:rPr>
            </w:pPr>
            <w:r w:rsidRPr="0063304A">
              <w:rPr>
                <w:color w:val="000000"/>
                <w:sz w:val="16"/>
                <w:szCs w:val="16"/>
              </w:rPr>
              <w:t>1371</w:t>
            </w:r>
          </w:p>
        </w:tc>
        <w:tc>
          <w:tcPr>
            <w:tcW w:w="864" w:type="dxa"/>
            <w:vAlign w:val="center"/>
            <w:hideMark/>
          </w:tcPr>
          <w:p w14:paraId="4D5FA24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8E2118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3C752AB"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
          <w:p w14:paraId="50BB2FCE"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
          <w:p w14:paraId="3825C8D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C96427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B7F78D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44C7645" w14:textId="77777777" w:rsidR="00E42721" w:rsidRPr="009B3DCC" w:rsidRDefault="00E42721" w:rsidP="00F555E9">
            <w:pPr>
              <w:snapToGrid w:val="0"/>
              <w:jc w:val="center"/>
              <w:rPr>
                <w:sz w:val="16"/>
                <w:szCs w:val="16"/>
              </w:rPr>
            </w:pPr>
            <w:r w:rsidRPr="00266687">
              <w:rPr>
                <w:color w:val="000000"/>
                <w:sz w:val="16"/>
                <w:szCs w:val="16"/>
              </w:rPr>
              <w:t>11.90</w:t>
            </w:r>
          </w:p>
        </w:tc>
        <w:tc>
          <w:tcPr>
            <w:tcW w:w="1008" w:type="dxa"/>
            <w:vAlign w:val="center"/>
            <w:hideMark/>
          </w:tcPr>
          <w:p w14:paraId="346239EA"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1C17A047" w14:textId="77777777" w:rsidTr="00F555E9">
        <w:trPr>
          <w:trHeight w:val="165"/>
        </w:trPr>
        <w:tc>
          <w:tcPr>
            <w:tcW w:w="360" w:type="dxa"/>
            <w:vAlign w:val="center"/>
            <w:hideMark/>
          </w:tcPr>
          <w:p w14:paraId="44CFD624" w14:textId="77777777" w:rsidR="00E42721" w:rsidRPr="0063304A" w:rsidRDefault="00E42721" w:rsidP="00F555E9">
            <w:pPr>
              <w:snapToGrid w:val="0"/>
              <w:rPr>
                <w:sz w:val="16"/>
                <w:szCs w:val="16"/>
              </w:rPr>
            </w:pPr>
            <w:r w:rsidRPr="0063304A">
              <w:rPr>
                <w:color w:val="000000"/>
                <w:sz w:val="16"/>
                <w:szCs w:val="16"/>
              </w:rPr>
              <w:t>1372</w:t>
            </w:r>
          </w:p>
        </w:tc>
        <w:tc>
          <w:tcPr>
            <w:tcW w:w="864" w:type="dxa"/>
            <w:vAlign w:val="center"/>
            <w:hideMark/>
          </w:tcPr>
          <w:p w14:paraId="7457046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951081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4B0FD9A"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
          <w:p w14:paraId="54FDD835"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
          <w:p w14:paraId="295C4C3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4E5719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144696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88B83CF" w14:textId="77777777" w:rsidR="00E42721" w:rsidRPr="009B3DCC" w:rsidRDefault="00E42721" w:rsidP="00F555E9">
            <w:pPr>
              <w:snapToGrid w:val="0"/>
              <w:jc w:val="center"/>
              <w:rPr>
                <w:sz w:val="16"/>
                <w:szCs w:val="16"/>
              </w:rPr>
            </w:pPr>
            <w:r w:rsidRPr="00266687">
              <w:rPr>
                <w:color w:val="000000"/>
                <w:sz w:val="16"/>
                <w:szCs w:val="16"/>
              </w:rPr>
              <w:t>6.40</w:t>
            </w:r>
          </w:p>
        </w:tc>
        <w:tc>
          <w:tcPr>
            <w:tcW w:w="1008" w:type="dxa"/>
            <w:vAlign w:val="center"/>
            <w:hideMark/>
          </w:tcPr>
          <w:p w14:paraId="5B4C604F" w14:textId="77777777" w:rsidR="00E42721" w:rsidRPr="009B3DCC" w:rsidRDefault="00E42721" w:rsidP="00F555E9">
            <w:pPr>
              <w:snapToGrid w:val="0"/>
              <w:jc w:val="center"/>
              <w:rPr>
                <w:sz w:val="16"/>
                <w:szCs w:val="16"/>
              </w:rPr>
            </w:pPr>
            <w:r w:rsidRPr="00266687">
              <w:rPr>
                <w:color w:val="000000"/>
                <w:sz w:val="16"/>
                <w:szCs w:val="16"/>
              </w:rPr>
              <w:t>0.90</w:t>
            </w:r>
          </w:p>
        </w:tc>
      </w:tr>
      <w:tr w:rsidR="00E42721" w:rsidRPr="009B3DCC" w14:paraId="7F4989EB" w14:textId="77777777" w:rsidTr="00F555E9">
        <w:trPr>
          <w:trHeight w:val="165"/>
        </w:trPr>
        <w:tc>
          <w:tcPr>
            <w:tcW w:w="360" w:type="dxa"/>
            <w:vAlign w:val="center"/>
            <w:hideMark/>
          </w:tcPr>
          <w:p w14:paraId="516C74A5" w14:textId="77777777" w:rsidR="00E42721" w:rsidRPr="0063304A" w:rsidRDefault="00E42721" w:rsidP="00F555E9">
            <w:pPr>
              <w:snapToGrid w:val="0"/>
              <w:rPr>
                <w:sz w:val="16"/>
                <w:szCs w:val="16"/>
              </w:rPr>
            </w:pPr>
            <w:r w:rsidRPr="0063304A">
              <w:rPr>
                <w:color w:val="000000"/>
                <w:sz w:val="16"/>
                <w:szCs w:val="16"/>
              </w:rPr>
              <w:t>1373</w:t>
            </w:r>
          </w:p>
        </w:tc>
        <w:tc>
          <w:tcPr>
            <w:tcW w:w="864" w:type="dxa"/>
            <w:vAlign w:val="center"/>
            <w:hideMark/>
          </w:tcPr>
          <w:p w14:paraId="48C3C8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9E6A8E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0E980DA"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
          <w:p w14:paraId="5900FF1D"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
          <w:p w14:paraId="1647E62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F55789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CFF9CC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52D93E6" w14:textId="77777777" w:rsidR="00E42721" w:rsidRPr="009B3DCC" w:rsidRDefault="00E42721" w:rsidP="00F555E9">
            <w:pPr>
              <w:snapToGrid w:val="0"/>
              <w:jc w:val="center"/>
              <w:rPr>
                <w:sz w:val="16"/>
                <w:szCs w:val="16"/>
              </w:rPr>
            </w:pPr>
            <w:r w:rsidRPr="00266687">
              <w:rPr>
                <w:color w:val="000000"/>
                <w:sz w:val="16"/>
                <w:szCs w:val="16"/>
              </w:rPr>
              <w:t>12.00</w:t>
            </w:r>
          </w:p>
        </w:tc>
        <w:tc>
          <w:tcPr>
            <w:tcW w:w="1008" w:type="dxa"/>
            <w:vAlign w:val="center"/>
            <w:hideMark/>
          </w:tcPr>
          <w:p w14:paraId="608F94BA"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02F9C711" w14:textId="77777777" w:rsidTr="00F555E9">
        <w:trPr>
          <w:trHeight w:val="165"/>
        </w:trPr>
        <w:tc>
          <w:tcPr>
            <w:tcW w:w="360" w:type="dxa"/>
            <w:vAlign w:val="center"/>
            <w:hideMark/>
          </w:tcPr>
          <w:p w14:paraId="433D0138" w14:textId="77777777" w:rsidR="00E42721" w:rsidRPr="0063304A" w:rsidRDefault="00E42721" w:rsidP="00F555E9">
            <w:pPr>
              <w:snapToGrid w:val="0"/>
              <w:rPr>
                <w:sz w:val="16"/>
                <w:szCs w:val="16"/>
              </w:rPr>
            </w:pPr>
            <w:r w:rsidRPr="0063304A">
              <w:rPr>
                <w:color w:val="000000"/>
                <w:sz w:val="16"/>
                <w:szCs w:val="16"/>
              </w:rPr>
              <w:t>1374</w:t>
            </w:r>
          </w:p>
        </w:tc>
        <w:tc>
          <w:tcPr>
            <w:tcW w:w="864" w:type="dxa"/>
            <w:vAlign w:val="center"/>
            <w:hideMark/>
          </w:tcPr>
          <w:p w14:paraId="16649D2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CECE86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79BD8F0"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
          <w:p w14:paraId="50DE20CA"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
          <w:p w14:paraId="749CC8A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3DCAEF1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D42E3D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A2BF942" w14:textId="77777777" w:rsidR="00E42721" w:rsidRPr="009B3DCC" w:rsidRDefault="00E42721" w:rsidP="00F555E9">
            <w:pPr>
              <w:snapToGrid w:val="0"/>
              <w:jc w:val="center"/>
              <w:rPr>
                <w:sz w:val="16"/>
                <w:szCs w:val="16"/>
              </w:rPr>
            </w:pPr>
            <w:r w:rsidRPr="00266687">
              <w:rPr>
                <w:color w:val="000000"/>
                <w:sz w:val="16"/>
                <w:szCs w:val="16"/>
              </w:rPr>
              <w:t>15.30</w:t>
            </w:r>
          </w:p>
        </w:tc>
        <w:tc>
          <w:tcPr>
            <w:tcW w:w="1008" w:type="dxa"/>
            <w:vAlign w:val="center"/>
            <w:hideMark/>
          </w:tcPr>
          <w:p w14:paraId="04065BBB"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21D8AB06" w14:textId="77777777" w:rsidTr="00F555E9">
        <w:trPr>
          <w:trHeight w:val="165"/>
        </w:trPr>
        <w:tc>
          <w:tcPr>
            <w:tcW w:w="360" w:type="dxa"/>
            <w:vAlign w:val="center"/>
            <w:hideMark/>
          </w:tcPr>
          <w:p w14:paraId="43567825" w14:textId="77777777" w:rsidR="00E42721" w:rsidRPr="0063304A" w:rsidRDefault="00E42721" w:rsidP="00F555E9">
            <w:pPr>
              <w:snapToGrid w:val="0"/>
              <w:rPr>
                <w:sz w:val="16"/>
                <w:szCs w:val="16"/>
              </w:rPr>
            </w:pPr>
            <w:r w:rsidRPr="0063304A">
              <w:rPr>
                <w:color w:val="000000"/>
                <w:sz w:val="16"/>
                <w:szCs w:val="16"/>
              </w:rPr>
              <w:t>1375</w:t>
            </w:r>
          </w:p>
        </w:tc>
        <w:tc>
          <w:tcPr>
            <w:tcW w:w="864" w:type="dxa"/>
            <w:vAlign w:val="center"/>
            <w:hideMark/>
          </w:tcPr>
          <w:p w14:paraId="674BFA4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8CDA100"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3A67F14"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vAlign w:val="center"/>
            <w:hideMark/>
          </w:tcPr>
          <w:p w14:paraId="1565E255" w14:textId="77777777" w:rsidR="00E42721" w:rsidRPr="009B3DCC" w:rsidRDefault="00E42721" w:rsidP="00F555E9">
            <w:pPr>
              <w:snapToGrid w:val="0"/>
              <w:jc w:val="center"/>
              <w:rPr>
                <w:sz w:val="16"/>
                <w:szCs w:val="16"/>
              </w:rPr>
            </w:pPr>
            <w:r w:rsidRPr="00266687">
              <w:rPr>
                <w:color w:val="000000"/>
                <w:sz w:val="16"/>
                <w:szCs w:val="16"/>
              </w:rPr>
              <w:t>1995-09-07</w:t>
            </w:r>
          </w:p>
        </w:tc>
        <w:tc>
          <w:tcPr>
            <w:tcW w:w="1008" w:type="dxa"/>
            <w:vAlign w:val="center"/>
            <w:hideMark/>
          </w:tcPr>
          <w:p w14:paraId="00A895F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E8E22A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DD57A6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1C4A245"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7F921265" w14:textId="77777777" w:rsidR="00E42721" w:rsidRPr="009B3DCC" w:rsidRDefault="00E42721" w:rsidP="00F555E9">
            <w:pPr>
              <w:snapToGrid w:val="0"/>
              <w:jc w:val="center"/>
              <w:rPr>
                <w:sz w:val="16"/>
                <w:szCs w:val="16"/>
              </w:rPr>
            </w:pPr>
            <w:r w:rsidRPr="00266687">
              <w:rPr>
                <w:color w:val="000000"/>
                <w:sz w:val="16"/>
                <w:szCs w:val="16"/>
              </w:rPr>
              <w:t>0.90</w:t>
            </w:r>
          </w:p>
        </w:tc>
      </w:tr>
      <w:tr w:rsidR="00E42721" w:rsidRPr="009B3DCC" w14:paraId="2D11AF45" w14:textId="77777777" w:rsidTr="00F555E9">
        <w:trPr>
          <w:trHeight w:val="165"/>
        </w:trPr>
        <w:tc>
          <w:tcPr>
            <w:tcW w:w="360" w:type="dxa"/>
            <w:vAlign w:val="center"/>
            <w:hideMark/>
          </w:tcPr>
          <w:p w14:paraId="1025C240" w14:textId="77777777" w:rsidR="00E42721" w:rsidRPr="0063304A" w:rsidRDefault="00E42721" w:rsidP="00F555E9">
            <w:pPr>
              <w:snapToGrid w:val="0"/>
              <w:rPr>
                <w:sz w:val="16"/>
                <w:szCs w:val="16"/>
              </w:rPr>
            </w:pPr>
            <w:r w:rsidRPr="0063304A">
              <w:rPr>
                <w:color w:val="000000"/>
                <w:sz w:val="16"/>
                <w:szCs w:val="16"/>
              </w:rPr>
              <w:t>1376</w:t>
            </w:r>
          </w:p>
        </w:tc>
        <w:tc>
          <w:tcPr>
            <w:tcW w:w="864" w:type="dxa"/>
            <w:vAlign w:val="center"/>
            <w:hideMark/>
          </w:tcPr>
          <w:p w14:paraId="1399C6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D5382C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7CD30D6"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vAlign w:val="center"/>
            <w:hideMark/>
          </w:tcPr>
          <w:p w14:paraId="75D75715" w14:textId="77777777" w:rsidR="00E42721" w:rsidRPr="009B3DCC" w:rsidRDefault="00E42721" w:rsidP="00F555E9">
            <w:pPr>
              <w:snapToGrid w:val="0"/>
              <w:jc w:val="center"/>
              <w:rPr>
                <w:sz w:val="16"/>
                <w:szCs w:val="16"/>
              </w:rPr>
            </w:pPr>
            <w:r w:rsidRPr="00266687">
              <w:rPr>
                <w:color w:val="000000"/>
                <w:sz w:val="16"/>
                <w:szCs w:val="16"/>
              </w:rPr>
              <w:t>1995-09-07</w:t>
            </w:r>
          </w:p>
        </w:tc>
        <w:tc>
          <w:tcPr>
            <w:tcW w:w="1008" w:type="dxa"/>
            <w:vAlign w:val="center"/>
            <w:hideMark/>
          </w:tcPr>
          <w:p w14:paraId="6134BC8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3F32A49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14E06117"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EF95FFB" w14:textId="77777777" w:rsidR="00E42721" w:rsidRPr="009B3DCC" w:rsidRDefault="00E42721" w:rsidP="00F555E9">
            <w:pPr>
              <w:snapToGrid w:val="0"/>
              <w:jc w:val="center"/>
              <w:rPr>
                <w:sz w:val="16"/>
                <w:szCs w:val="16"/>
              </w:rPr>
            </w:pPr>
            <w:r w:rsidRPr="00266687">
              <w:rPr>
                <w:color w:val="000000"/>
                <w:sz w:val="16"/>
                <w:szCs w:val="16"/>
              </w:rPr>
              <w:t>15.20</w:t>
            </w:r>
          </w:p>
        </w:tc>
        <w:tc>
          <w:tcPr>
            <w:tcW w:w="1008" w:type="dxa"/>
            <w:vAlign w:val="center"/>
            <w:hideMark/>
          </w:tcPr>
          <w:p w14:paraId="3FE41BF7"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639D3027" w14:textId="77777777" w:rsidTr="00F555E9">
        <w:trPr>
          <w:trHeight w:val="165"/>
        </w:trPr>
        <w:tc>
          <w:tcPr>
            <w:tcW w:w="360" w:type="dxa"/>
            <w:tcBorders>
              <w:bottom w:val="single" w:sz="4" w:space="0" w:color="auto"/>
            </w:tcBorders>
            <w:vAlign w:val="center"/>
            <w:hideMark/>
          </w:tcPr>
          <w:p w14:paraId="1A7DAA0F" w14:textId="77777777" w:rsidR="00E42721" w:rsidRPr="0063304A" w:rsidRDefault="00E42721" w:rsidP="00F555E9">
            <w:pPr>
              <w:snapToGrid w:val="0"/>
              <w:rPr>
                <w:sz w:val="16"/>
                <w:szCs w:val="16"/>
              </w:rPr>
            </w:pPr>
            <w:r w:rsidRPr="0063304A">
              <w:rPr>
                <w:color w:val="000000"/>
                <w:sz w:val="16"/>
                <w:szCs w:val="16"/>
              </w:rPr>
              <w:t>1377</w:t>
            </w:r>
          </w:p>
        </w:tc>
        <w:tc>
          <w:tcPr>
            <w:tcW w:w="864" w:type="dxa"/>
            <w:tcBorders>
              <w:bottom w:val="single" w:sz="4" w:space="0" w:color="auto"/>
            </w:tcBorders>
            <w:vAlign w:val="center"/>
            <w:hideMark/>
          </w:tcPr>
          <w:p w14:paraId="61F1B99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tcBorders>
              <w:bottom w:val="single" w:sz="4" w:space="0" w:color="auto"/>
            </w:tcBorders>
            <w:vAlign w:val="center"/>
            <w:hideMark/>
          </w:tcPr>
          <w:p w14:paraId="1168F1C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tcBorders>
              <w:bottom w:val="single" w:sz="4" w:space="0" w:color="auto"/>
            </w:tcBorders>
            <w:vAlign w:val="center"/>
            <w:hideMark/>
          </w:tcPr>
          <w:p w14:paraId="020F392E"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tcBorders>
              <w:bottom w:val="single" w:sz="4" w:space="0" w:color="auto"/>
            </w:tcBorders>
            <w:vAlign w:val="center"/>
            <w:hideMark/>
          </w:tcPr>
          <w:p w14:paraId="1D1158CE" w14:textId="77777777" w:rsidR="00E42721" w:rsidRPr="009B3DCC" w:rsidRDefault="00E42721" w:rsidP="00F555E9">
            <w:pPr>
              <w:snapToGrid w:val="0"/>
              <w:jc w:val="center"/>
              <w:rPr>
                <w:sz w:val="16"/>
                <w:szCs w:val="16"/>
              </w:rPr>
            </w:pPr>
            <w:r w:rsidRPr="00266687">
              <w:rPr>
                <w:color w:val="000000"/>
                <w:sz w:val="16"/>
                <w:szCs w:val="16"/>
              </w:rPr>
              <w:t>1995-09-07</w:t>
            </w:r>
          </w:p>
        </w:tc>
        <w:tc>
          <w:tcPr>
            <w:tcW w:w="1008" w:type="dxa"/>
            <w:tcBorders>
              <w:bottom w:val="single" w:sz="4" w:space="0" w:color="auto"/>
            </w:tcBorders>
            <w:vAlign w:val="center"/>
            <w:hideMark/>
          </w:tcPr>
          <w:p w14:paraId="3D888811"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tcBorders>
              <w:bottom w:val="single" w:sz="4" w:space="0" w:color="auto"/>
            </w:tcBorders>
            <w:vAlign w:val="center"/>
            <w:hideMark/>
          </w:tcPr>
          <w:p w14:paraId="39D8CB9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tcBorders>
              <w:bottom w:val="single" w:sz="4" w:space="0" w:color="auto"/>
            </w:tcBorders>
            <w:vAlign w:val="center"/>
            <w:hideMark/>
          </w:tcPr>
          <w:p w14:paraId="4D08454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tcBorders>
              <w:bottom w:val="single" w:sz="4" w:space="0" w:color="auto"/>
            </w:tcBorders>
            <w:vAlign w:val="center"/>
            <w:hideMark/>
          </w:tcPr>
          <w:p w14:paraId="51560583" w14:textId="77777777" w:rsidR="00E42721" w:rsidRPr="009B3DCC" w:rsidRDefault="00E42721" w:rsidP="00F555E9">
            <w:pPr>
              <w:snapToGrid w:val="0"/>
              <w:jc w:val="center"/>
              <w:rPr>
                <w:sz w:val="16"/>
                <w:szCs w:val="16"/>
              </w:rPr>
            </w:pPr>
            <w:r w:rsidRPr="00266687">
              <w:rPr>
                <w:color w:val="000000"/>
                <w:sz w:val="16"/>
                <w:szCs w:val="16"/>
              </w:rPr>
              <w:t>12.60</w:t>
            </w:r>
          </w:p>
        </w:tc>
        <w:tc>
          <w:tcPr>
            <w:tcW w:w="1008" w:type="dxa"/>
            <w:tcBorders>
              <w:bottom w:val="single" w:sz="4" w:space="0" w:color="auto"/>
            </w:tcBorders>
            <w:vAlign w:val="center"/>
            <w:hideMark/>
          </w:tcPr>
          <w:p w14:paraId="6C1E5B30" w14:textId="77777777" w:rsidR="00E42721" w:rsidRPr="009B3DCC" w:rsidRDefault="00E42721" w:rsidP="00F555E9">
            <w:pPr>
              <w:snapToGrid w:val="0"/>
              <w:jc w:val="center"/>
              <w:rPr>
                <w:sz w:val="16"/>
                <w:szCs w:val="16"/>
              </w:rPr>
            </w:pPr>
            <w:r w:rsidRPr="00266687">
              <w:rPr>
                <w:color w:val="000000"/>
                <w:sz w:val="16"/>
                <w:szCs w:val="16"/>
              </w:rPr>
              <w:t>1.80</w:t>
            </w:r>
          </w:p>
        </w:tc>
      </w:tr>
    </w:tbl>
    <w:p w14:paraId="204D41C7" w14:textId="77777777" w:rsidR="00E42721" w:rsidRDefault="00E42721" w:rsidP="00E42721"/>
    <w:p w14:paraId="10A70AA6" w14:textId="2B5754C6" w:rsidR="00CD1BF1" w:rsidRDefault="00E42721" w:rsidP="00372AF9">
      <w:r>
        <w:br w:type="page"/>
      </w:r>
    </w:p>
    <w:p w14:paraId="3710142F" w14:textId="2B5DEFD3" w:rsidR="00372AF9" w:rsidRDefault="000B1511" w:rsidP="003E6761">
      <w:pPr>
        <w:pStyle w:val="Heading1"/>
      </w:pPr>
      <w:r>
        <w:lastRenderedPageBreak/>
        <w:t>References</w:t>
      </w:r>
    </w:p>
    <w:p w14:paraId="67C3F9CC" w14:textId="0228A184" w:rsidR="00372AF9" w:rsidRPr="00372AF9" w:rsidRDefault="00372AF9" w:rsidP="00DA4FE6">
      <w:pPr>
        <w:pStyle w:val="BodyText2"/>
        <w:rPr>
          <w:noProof/>
        </w:rPr>
      </w:pPr>
      <w:r>
        <w:fldChar w:fldCharType="begin"/>
      </w:r>
      <w:r>
        <w:instrText xml:space="preserve"> ADDIN EN.REFLIST </w:instrText>
      </w:r>
      <w:r>
        <w:fldChar w:fldCharType="separate"/>
      </w:r>
      <w:r w:rsidRPr="00372AF9">
        <w:rPr>
          <w:noProof/>
        </w:rPr>
        <w:t xml:space="preserve">Arguez, A., I. Durre, S. Applequist, M. Squires, R. Vose, X. Yin, and R. Bilotta. (2010). Noaa's U.S. Climate Normals (1981-2010): NOAA National Centers for Environmental Information. Retrieved from </w:t>
      </w:r>
      <w:hyperlink r:id="rId49" w:history="1">
        <w:r w:rsidRPr="00372AF9">
          <w:rPr>
            <w:rStyle w:val="Hyperlink"/>
            <w:noProof/>
          </w:rPr>
          <w:t>https://data.nodc.noaa.gov/cgi-bin/iso?id=gov.noaa.ncdc:C00824</w:t>
        </w:r>
      </w:hyperlink>
    </w:p>
    <w:p w14:paraId="0BC0BEC8" w14:textId="4760A80C" w:rsidR="00372AF9" w:rsidRPr="00372AF9" w:rsidRDefault="00372AF9" w:rsidP="00DA4FE6">
      <w:pPr>
        <w:pStyle w:val="BodyText2"/>
        <w:rPr>
          <w:noProof/>
        </w:rPr>
      </w:pPr>
      <w:r w:rsidRPr="00372AF9">
        <w:rPr>
          <w:noProof/>
        </w:rPr>
        <w:t xml:space="preserve">Barraclough, P.B., J.R. Howarth, J. Jones, R. Lopez-Bellido, S. Parmar, C.E. Shepherd, and M.J. Hawkesford. (2010). Nitrogen Efficiency of Wheat: Genotypic and Environmental Variation and Prospects for Improvement. </w:t>
      </w:r>
      <w:r w:rsidRPr="00372AF9">
        <w:rPr>
          <w:i/>
          <w:noProof/>
        </w:rPr>
        <w:t>Eur. J. Agron., 33</w:t>
      </w:r>
      <w:r w:rsidRPr="00372AF9">
        <w:rPr>
          <w:noProof/>
        </w:rPr>
        <w:t xml:space="preserve">(1), 1-11. </w:t>
      </w:r>
      <w:hyperlink r:id="rId50" w:history="1">
        <w:r w:rsidRPr="00372AF9">
          <w:rPr>
            <w:rStyle w:val="Hyperlink"/>
            <w:noProof/>
          </w:rPr>
          <w:t>https://doi.org/10.1016/j.eja.2010.01.005</w:t>
        </w:r>
      </w:hyperlink>
      <w:r w:rsidRPr="00372AF9">
        <w:rPr>
          <w:noProof/>
        </w:rPr>
        <w:t>.</w:t>
      </w:r>
    </w:p>
    <w:p w14:paraId="12692312" w14:textId="0C555056" w:rsidR="00372AF9" w:rsidRPr="00372AF9" w:rsidRDefault="00372AF9" w:rsidP="00DA4FE6">
      <w:pPr>
        <w:pStyle w:val="BodyText2"/>
        <w:rPr>
          <w:noProof/>
        </w:rPr>
      </w:pPr>
      <w:r w:rsidRPr="00372AF9">
        <w:rPr>
          <w:noProof/>
        </w:rPr>
        <w:t xml:space="preserve">Bélanger, G., J.R. Walsh, J.E. Richards, P.H. Milburn, and N. Ziadi. (2000). Yield Response of Two Potato Culivars to Supplemental Irrigation and N Fertilization in New Brunswick. </w:t>
      </w:r>
      <w:r w:rsidRPr="00372AF9">
        <w:rPr>
          <w:i/>
          <w:noProof/>
        </w:rPr>
        <w:t>Am. J. Potato Res., 77</w:t>
      </w:r>
      <w:r w:rsidRPr="00372AF9">
        <w:rPr>
          <w:noProof/>
        </w:rPr>
        <w:t xml:space="preserve">(1), 11-21. </w:t>
      </w:r>
      <w:hyperlink r:id="rId51" w:history="1">
        <w:r w:rsidRPr="00372AF9">
          <w:rPr>
            <w:rStyle w:val="Hyperlink"/>
            <w:noProof/>
          </w:rPr>
          <w:t>https://doi.org/10.1007/BF02853657</w:t>
        </w:r>
      </w:hyperlink>
      <w:r w:rsidRPr="00372AF9">
        <w:rPr>
          <w:noProof/>
        </w:rPr>
        <w:t>.</w:t>
      </w:r>
    </w:p>
    <w:p w14:paraId="47AFC0E6" w14:textId="56A98810" w:rsidR="00372AF9" w:rsidRPr="00372AF9" w:rsidRDefault="00372AF9" w:rsidP="00DA4FE6">
      <w:pPr>
        <w:pStyle w:val="BodyText2"/>
        <w:rPr>
          <w:noProof/>
        </w:rPr>
      </w:pPr>
      <w:r w:rsidRPr="00372AF9">
        <w:rPr>
          <w:noProof/>
        </w:rPr>
        <w:t xml:space="preserve">Bélanger, G., J.R. Walsh, J.E. Richards, P.H. Milburn, and N. Ziadi. (2001a). Critical Nitrogen Curve and Nitrogen Nutrition Index for Potato in Eastern Canada. </w:t>
      </w:r>
      <w:r w:rsidRPr="00372AF9">
        <w:rPr>
          <w:i/>
          <w:noProof/>
        </w:rPr>
        <w:t>Am. J. Potato Res. , 78</w:t>
      </w:r>
      <w:r w:rsidRPr="00372AF9">
        <w:rPr>
          <w:noProof/>
        </w:rPr>
        <w:t xml:space="preserve">(5), 355-364. </w:t>
      </w:r>
      <w:hyperlink r:id="rId52" w:history="1">
        <w:r w:rsidRPr="00372AF9">
          <w:rPr>
            <w:rStyle w:val="Hyperlink"/>
            <w:noProof/>
          </w:rPr>
          <w:t>https://doi.org/10.1007/BF02884344</w:t>
        </w:r>
      </w:hyperlink>
      <w:r w:rsidRPr="00372AF9">
        <w:rPr>
          <w:noProof/>
        </w:rPr>
        <w:t>.</w:t>
      </w:r>
    </w:p>
    <w:p w14:paraId="11399098" w14:textId="6F1C0D0C" w:rsidR="00372AF9" w:rsidRPr="00372AF9" w:rsidRDefault="00372AF9" w:rsidP="00DA4FE6">
      <w:pPr>
        <w:pStyle w:val="BodyText2"/>
        <w:rPr>
          <w:noProof/>
        </w:rPr>
      </w:pPr>
      <w:r w:rsidRPr="00372AF9">
        <w:rPr>
          <w:noProof/>
        </w:rPr>
        <w:t xml:space="preserve">Bélanger, G., J.R. Walsh, J.E. Richards, P.H. Milburn, and N. Ziadi. (2001b). Tuber Growth and Biomass Partitioning of Two Potato Cultivars Grown under Different N Fertilization Rates with and without Irrigation. </w:t>
      </w:r>
      <w:r w:rsidRPr="00372AF9">
        <w:rPr>
          <w:i/>
          <w:noProof/>
        </w:rPr>
        <w:t>Am. J. Potato Res., 78</w:t>
      </w:r>
      <w:r w:rsidRPr="00372AF9">
        <w:rPr>
          <w:noProof/>
        </w:rPr>
        <w:t xml:space="preserve">(2), 109-117. </w:t>
      </w:r>
      <w:hyperlink r:id="rId53" w:history="1">
        <w:r w:rsidRPr="00372AF9">
          <w:rPr>
            <w:rStyle w:val="Hyperlink"/>
            <w:noProof/>
          </w:rPr>
          <w:t>https://doi.org/10.1007/BF02874766</w:t>
        </w:r>
      </w:hyperlink>
      <w:r w:rsidRPr="00372AF9">
        <w:rPr>
          <w:noProof/>
        </w:rPr>
        <w:t>.</w:t>
      </w:r>
    </w:p>
    <w:p w14:paraId="7939639D" w14:textId="6FD86906" w:rsidR="00372AF9" w:rsidRPr="00372AF9" w:rsidRDefault="00372AF9" w:rsidP="00DA4FE6">
      <w:pPr>
        <w:pStyle w:val="BodyText2"/>
        <w:rPr>
          <w:noProof/>
        </w:rPr>
      </w:pPr>
      <w:r w:rsidRPr="00372AF9">
        <w:rPr>
          <w:noProof/>
        </w:rPr>
        <w:t xml:space="preserve">Ben Abdallah, F., M. Olivier, J.P. Goffart, and O. Minet. (2016). Establishing the Nitrogen Dilution Curve for Potato Cultivar Bintje in Belgium. </w:t>
      </w:r>
      <w:r w:rsidRPr="00372AF9">
        <w:rPr>
          <w:i/>
          <w:noProof/>
        </w:rPr>
        <w:t>Potato Res., 59</w:t>
      </w:r>
      <w:r w:rsidRPr="00372AF9">
        <w:rPr>
          <w:noProof/>
        </w:rPr>
        <w:t xml:space="preserve">(3), 241-258. </w:t>
      </w:r>
      <w:hyperlink r:id="rId54" w:history="1">
        <w:r w:rsidRPr="00372AF9">
          <w:rPr>
            <w:rStyle w:val="Hyperlink"/>
            <w:noProof/>
          </w:rPr>
          <w:t>https://doi.org/10.1007/s11540-016-9331-y</w:t>
        </w:r>
      </w:hyperlink>
      <w:r w:rsidRPr="00372AF9">
        <w:rPr>
          <w:noProof/>
        </w:rPr>
        <w:t>.</w:t>
      </w:r>
    </w:p>
    <w:p w14:paraId="5A54D981" w14:textId="53E362B1" w:rsidR="00372AF9" w:rsidRPr="00372AF9" w:rsidRDefault="00372AF9" w:rsidP="00DA4FE6">
      <w:pPr>
        <w:pStyle w:val="BodyText2"/>
        <w:rPr>
          <w:noProof/>
        </w:rPr>
      </w:pPr>
      <w:r w:rsidRPr="00372AF9">
        <w:rPr>
          <w:noProof/>
        </w:rPr>
        <w:t xml:space="preserve">Bohman, B.J., M. McNearney, J. Crants, and C.J. Rosen. (2020). A Novel Approach to Manage Nitrogen Fertilizer for Potato Production Using Remote Sensing. </w:t>
      </w:r>
      <w:r w:rsidRPr="00372AF9">
        <w:rPr>
          <w:i/>
          <w:noProof/>
        </w:rPr>
        <w:t>Research Reports – 2020</w:t>
      </w:r>
      <w:r w:rsidRPr="00372AF9">
        <w:rPr>
          <w:noProof/>
        </w:rPr>
        <w:t xml:space="preserve">. Fargo, ND: Minnesota Area II Potato Research and Promotion Council and Northern Plains Potato Growers Association. Retrieved from </w:t>
      </w:r>
      <w:hyperlink r:id="rId55" w:history="1">
        <w:r w:rsidRPr="00372AF9">
          <w:rPr>
            <w:rStyle w:val="Hyperlink"/>
            <w:noProof/>
          </w:rPr>
          <w:t>https://www.ag.ndsu.edu/potatoextension/research/2020ResearchBooks.pdf</w:t>
        </w:r>
      </w:hyperlink>
    </w:p>
    <w:p w14:paraId="16BB3190" w14:textId="753C49F1" w:rsidR="00372AF9" w:rsidRPr="00372AF9" w:rsidRDefault="00372AF9" w:rsidP="00DA4FE6">
      <w:pPr>
        <w:pStyle w:val="BodyText2"/>
        <w:rPr>
          <w:noProof/>
        </w:rPr>
      </w:pPr>
      <w:r w:rsidRPr="00372AF9">
        <w:rPr>
          <w:noProof/>
        </w:rPr>
        <w:t xml:space="preserve">Bohman, B.J., C.J. Rosen, and D.J. Mulla. (2021). Relating Nitrogen Use Efficiency to Nitrogen Nutrition Index for Evaluation of Agronomic and Environmental Outcomes in Potato. </w:t>
      </w:r>
      <w:r w:rsidRPr="00372AF9">
        <w:rPr>
          <w:i/>
          <w:noProof/>
        </w:rPr>
        <w:t>Field Crops Res., 262</w:t>
      </w:r>
      <w:r w:rsidRPr="00372AF9">
        <w:rPr>
          <w:noProof/>
        </w:rPr>
        <w:t xml:space="preserve">. </w:t>
      </w:r>
      <w:hyperlink r:id="rId56" w:history="1">
        <w:r w:rsidRPr="00372AF9">
          <w:rPr>
            <w:rStyle w:val="Hyperlink"/>
            <w:noProof/>
          </w:rPr>
          <w:t>https://doi.org/10.1016/j.fcr.2020.108041</w:t>
        </w:r>
      </w:hyperlink>
      <w:r w:rsidRPr="00372AF9">
        <w:rPr>
          <w:noProof/>
        </w:rPr>
        <w:t>.</w:t>
      </w:r>
    </w:p>
    <w:p w14:paraId="409DC625" w14:textId="261E494A" w:rsidR="00372AF9" w:rsidRPr="00372AF9" w:rsidRDefault="00372AF9" w:rsidP="00DA4FE6">
      <w:pPr>
        <w:pStyle w:val="BodyText2"/>
        <w:rPr>
          <w:noProof/>
        </w:rPr>
      </w:pPr>
      <w:r w:rsidRPr="00372AF9">
        <w:rPr>
          <w:noProof/>
        </w:rPr>
        <w:t xml:space="preserve">Bürkner, P.-C. (2017). Brms: An R Package for Bayesian Multilevel Models Using Stan. </w:t>
      </w:r>
      <w:r w:rsidRPr="00372AF9">
        <w:rPr>
          <w:i/>
          <w:noProof/>
        </w:rPr>
        <w:t>J. Stat. Softw., 80</w:t>
      </w:r>
      <w:r w:rsidRPr="00372AF9">
        <w:rPr>
          <w:noProof/>
        </w:rPr>
        <w:t xml:space="preserve">(1). </w:t>
      </w:r>
      <w:hyperlink r:id="rId57" w:history="1">
        <w:r w:rsidRPr="00372AF9">
          <w:rPr>
            <w:rStyle w:val="Hyperlink"/>
            <w:noProof/>
          </w:rPr>
          <w:t>https://doi.org/10.18637/jss.v080.i01</w:t>
        </w:r>
      </w:hyperlink>
      <w:r w:rsidRPr="00372AF9">
        <w:rPr>
          <w:noProof/>
        </w:rPr>
        <w:t>.</w:t>
      </w:r>
    </w:p>
    <w:p w14:paraId="1D683C1B" w14:textId="75A399A2" w:rsidR="00372AF9" w:rsidRPr="00372AF9" w:rsidRDefault="00372AF9" w:rsidP="00DA4FE6">
      <w:pPr>
        <w:pStyle w:val="BodyText2"/>
        <w:rPr>
          <w:noProof/>
        </w:rPr>
      </w:pPr>
      <w:r w:rsidRPr="00372AF9">
        <w:rPr>
          <w:noProof/>
        </w:rPr>
        <w:t xml:space="preserve">Bürkner, P.-C. (2018). Advanced Bayesian Multilevel Modeling with the R Package Brms. </w:t>
      </w:r>
      <w:r w:rsidRPr="00372AF9">
        <w:rPr>
          <w:i/>
          <w:noProof/>
        </w:rPr>
        <w:t>R J., 10</w:t>
      </w:r>
      <w:r w:rsidRPr="00372AF9">
        <w:rPr>
          <w:noProof/>
        </w:rPr>
        <w:t xml:space="preserve">(1), 395-411. </w:t>
      </w:r>
      <w:hyperlink r:id="rId58" w:history="1">
        <w:r w:rsidRPr="00372AF9">
          <w:rPr>
            <w:rStyle w:val="Hyperlink"/>
            <w:noProof/>
          </w:rPr>
          <w:t>https://doi.org/10.32614/RJ-2018-017</w:t>
        </w:r>
      </w:hyperlink>
      <w:r w:rsidRPr="00372AF9">
        <w:rPr>
          <w:noProof/>
        </w:rPr>
        <w:t>.</w:t>
      </w:r>
    </w:p>
    <w:p w14:paraId="26C9D773" w14:textId="61C21AED" w:rsidR="00372AF9" w:rsidRPr="00372AF9" w:rsidRDefault="00372AF9" w:rsidP="00DA4FE6">
      <w:pPr>
        <w:pStyle w:val="BodyText2"/>
        <w:rPr>
          <w:noProof/>
        </w:rPr>
      </w:pPr>
      <w:r w:rsidRPr="00372AF9">
        <w:rPr>
          <w:noProof/>
        </w:rPr>
        <w:t xml:space="preserve">Carpenter, B., A. Gelman, M.D. Hoffman, D. Lee, B. Goodrich, M. Betancourt, M. Brubaker, J. Guo, P. Li, and A. Riddell. (2017). Stan: A Probabilistic Programming Language. </w:t>
      </w:r>
      <w:r w:rsidRPr="00372AF9">
        <w:rPr>
          <w:i/>
          <w:noProof/>
        </w:rPr>
        <w:t>J. Stat. Softw., 76</w:t>
      </w:r>
      <w:r w:rsidRPr="00372AF9">
        <w:rPr>
          <w:noProof/>
        </w:rPr>
        <w:t xml:space="preserve">(1). </w:t>
      </w:r>
      <w:hyperlink r:id="rId59" w:history="1">
        <w:r w:rsidRPr="00372AF9">
          <w:rPr>
            <w:rStyle w:val="Hyperlink"/>
            <w:noProof/>
          </w:rPr>
          <w:t>https://doi.org/10.18637/jss.v076.i01</w:t>
        </w:r>
      </w:hyperlink>
      <w:r w:rsidRPr="00372AF9">
        <w:rPr>
          <w:noProof/>
        </w:rPr>
        <w:t>.</w:t>
      </w:r>
    </w:p>
    <w:p w14:paraId="53F8E020" w14:textId="524AC34D" w:rsidR="00372AF9" w:rsidRPr="00372AF9" w:rsidRDefault="00372AF9" w:rsidP="00DA4FE6">
      <w:pPr>
        <w:pStyle w:val="BodyText2"/>
        <w:rPr>
          <w:noProof/>
        </w:rPr>
      </w:pPr>
      <w:r w:rsidRPr="00372AF9">
        <w:rPr>
          <w:noProof/>
        </w:rPr>
        <w:t xml:space="preserve">Caviglia, O.P., R.J.M. Melchiori, and V.O. Sadras. (2014). Nitrogen Utilization Efficiency in Maize as Affected by Hybrid and N Rate in Late-Sown Crops. </w:t>
      </w:r>
      <w:r w:rsidRPr="00372AF9">
        <w:rPr>
          <w:i/>
          <w:noProof/>
        </w:rPr>
        <w:t>Field Crops Res., 168</w:t>
      </w:r>
      <w:r w:rsidRPr="00372AF9">
        <w:rPr>
          <w:noProof/>
        </w:rPr>
        <w:t xml:space="preserve">, 27-37. </w:t>
      </w:r>
      <w:hyperlink r:id="rId60" w:history="1">
        <w:r w:rsidRPr="00372AF9">
          <w:rPr>
            <w:rStyle w:val="Hyperlink"/>
            <w:noProof/>
          </w:rPr>
          <w:t>https://doi.org/10.1016/j.fcr.2014.08.005</w:t>
        </w:r>
      </w:hyperlink>
      <w:r w:rsidRPr="00372AF9">
        <w:rPr>
          <w:noProof/>
        </w:rPr>
        <w:t>.</w:t>
      </w:r>
    </w:p>
    <w:p w14:paraId="0B59AB49" w14:textId="4FB20DD4" w:rsidR="00372AF9" w:rsidRPr="00372AF9" w:rsidRDefault="00372AF9" w:rsidP="00DA4FE6">
      <w:pPr>
        <w:pStyle w:val="BodyText2"/>
        <w:rPr>
          <w:noProof/>
        </w:rPr>
      </w:pPr>
      <w:r w:rsidRPr="00372AF9">
        <w:rPr>
          <w:noProof/>
        </w:rPr>
        <w:lastRenderedPageBreak/>
        <w:t xml:space="preserve">Ciampitti, I.A., J. Fernandez, S. Tamagno, B. Zhao, G. Lemaire, and D. Makowski. (2021). Does the Critical N Dilution Curve for Maize Crop Vary across Genotype X Environment X Management Scenarios? - a Bayesian Analysis. </w:t>
      </w:r>
      <w:r w:rsidRPr="00372AF9">
        <w:rPr>
          <w:i/>
          <w:noProof/>
        </w:rPr>
        <w:t>Eur. J. Agron., 123</w:t>
      </w:r>
      <w:r w:rsidRPr="00372AF9">
        <w:rPr>
          <w:noProof/>
        </w:rPr>
        <w:t xml:space="preserve">, 126202. </w:t>
      </w:r>
      <w:hyperlink r:id="rId61" w:history="1">
        <w:r w:rsidRPr="00372AF9">
          <w:rPr>
            <w:rStyle w:val="Hyperlink"/>
            <w:noProof/>
          </w:rPr>
          <w:t>https://doi.org/10.1016/j.eja.2020.126202</w:t>
        </w:r>
      </w:hyperlink>
      <w:r w:rsidRPr="00372AF9">
        <w:rPr>
          <w:noProof/>
        </w:rPr>
        <w:t>.</w:t>
      </w:r>
    </w:p>
    <w:p w14:paraId="0EE6E1E6" w14:textId="2C8D607B" w:rsidR="00372AF9" w:rsidRPr="00372AF9" w:rsidRDefault="00372AF9" w:rsidP="00DA4FE6">
      <w:pPr>
        <w:pStyle w:val="BodyText2"/>
        <w:rPr>
          <w:noProof/>
        </w:rPr>
      </w:pPr>
      <w:r w:rsidRPr="00372AF9">
        <w:rPr>
          <w:noProof/>
        </w:rPr>
        <w:t xml:space="preserve">Crants, J., C. Rosen, M. McNearney, and L. Sun. (2017). The Use of Chlorophyll Meters for Nitrogen Management in Potatoes. </w:t>
      </w:r>
      <w:r w:rsidRPr="00372AF9">
        <w:rPr>
          <w:i/>
          <w:noProof/>
        </w:rPr>
        <w:t>Research Reports – 2017</w:t>
      </w:r>
      <w:r w:rsidRPr="00372AF9">
        <w:rPr>
          <w:noProof/>
        </w:rPr>
        <w:t xml:space="preserve">. Fargo, ND: Minnesota Area II Potato Research and Promotion Council and Northern Plains Potato Growers Association. Retrieved from </w:t>
      </w:r>
      <w:hyperlink r:id="rId62" w:history="1">
        <w:r w:rsidRPr="00372AF9">
          <w:rPr>
            <w:rStyle w:val="Hyperlink"/>
            <w:noProof/>
          </w:rPr>
          <w:t>https://www.ag.ndsu.edu/potatoextension/research</w:t>
        </w:r>
      </w:hyperlink>
    </w:p>
    <w:p w14:paraId="3BC8CD16" w14:textId="77777777" w:rsidR="00372AF9" w:rsidRPr="00372AF9" w:rsidRDefault="00372AF9" w:rsidP="00DA4FE6">
      <w:pPr>
        <w:pStyle w:val="BodyText2"/>
        <w:rPr>
          <w:noProof/>
        </w:rPr>
      </w:pPr>
      <w:r w:rsidRPr="00372AF9">
        <w:rPr>
          <w:noProof/>
        </w:rPr>
        <w:t xml:space="preserve">Duchenne, T., J.M. Machet, and M. Martin. (1997). Potatoes. In G. Lemaire (Ed.), </w:t>
      </w:r>
      <w:r w:rsidRPr="00372AF9">
        <w:rPr>
          <w:i/>
          <w:noProof/>
        </w:rPr>
        <w:t>Diagonsis of the Nitrogen Status in Crops</w:t>
      </w:r>
      <w:r w:rsidRPr="00372AF9">
        <w:rPr>
          <w:noProof/>
        </w:rPr>
        <w:t xml:space="preserve"> (pp. 119-130). Berlin: Springer.</w:t>
      </w:r>
    </w:p>
    <w:p w14:paraId="0411AEEE" w14:textId="1F025076" w:rsidR="00372AF9" w:rsidRPr="00372AF9" w:rsidRDefault="00372AF9" w:rsidP="00DA4FE6">
      <w:pPr>
        <w:pStyle w:val="BodyText2"/>
        <w:rPr>
          <w:noProof/>
        </w:rPr>
      </w:pPr>
      <w:r w:rsidRPr="00372AF9">
        <w:rPr>
          <w:noProof/>
        </w:rPr>
        <w:t xml:space="preserve">Egel, D.S. (2017). Midwest Vegetable Production Guide for Commercial Growers. </w:t>
      </w:r>
      <w:r w:rsidRPr="00372AF9">
        <w:rPr>
          <w:i/>
          <w:noProof/>
        </w:rPr>
        <w:t>BU-07094-S</w:t>
      </w:r>
      <w:r w:rsidRPr="00372AF9">
        <w:rPr>
          <w:noProof/>
        </w:rPr>
        <w:t xml:space="preserve">: University of Minnesota Extension. Retrieved from </w:t>
      </w:r>
      <w:hyperlink r:id="rId63" w:history="1">
        <w:r w:rsidRPr="00372AF9">
          <w:rPr>
            <w:rStyle w:val="Hyperlink"/>
            <w:noProof/>
          </w:rPr>
          <w:t>https://ag.purdue.edu/btny/midwest-vegetable-guide/Pages/default.aspx</w:t>
        </w:r>
      </w:hyperlink>
    </w:p>
    <w:p w14:paraId="41CA953E" w14:textId="4B3AADF7" w:rsidR="00372AF9" w:rsidRPr="00372AF9" w:rsidRDefault="00372AF9" w:rsidP="00DA4FE6">
      <w:pPr>
        <w:pStyle w:val="BodyText2"/>
        <w:rPr>
          <w:noProof/>
        </w:rPr>
      </w:pPr>
      <w:r w:rsidRPr="00372AF9">
        <w:rPr>
          <w:noProof/>
        </w:rPr>
        <w:t xml:space="preserve">Errebhi, M., C.J. Rosen, S.C. Gupta, and D.E. Birong. (1998). Potato Yield Response and Nitrate Leaching as Influenced by Nitrogen Management. </w:t>
      </w:r>
      <w:r w:rsidRPr="00372AF9">
        <w:rPr>
          <w:i/>
          <w:noProof/>
        </w:rPr>
        <w:t>Agron. J., 90</w:t>
      </w:r>
      <w:r w:rsidRPr="00372AF9">
        <w:rPr>
          <w:noProof/>
        </w:rPr>
        <w:t xml:space="preserve">, 10-15. </w:t>
      </w:r>
      <w:hyperlink r:id="rId64" w:history="1">
        <w:r w:rsidRPr="00372AF9">
          <w:rPr>
            <w:rStyle w:val="Hyperlink"/>
            <w:noProof/>
          </w:rPr>
          <w:t>https://doi.org/10.2134/agronj1998.00021962009000010003x</w:t>
        </w:r>
      </w:hyperlink>
      <w:r w:rsidRPr="00372AF9">
        <w:rPr>
          <w:noProof/>
        </w:rPr>
        <w:t>.</w:t>
      </w:r>
    </w:p>
    <w:p w14:paraId="05459387" w14:textId="0F469D62" w:rsidR="00372AF9" w:rsidRPr="00372AF9" w:rsidRDefault="00372AF9" w:rsidP="00DA4FE6">
      <w:pPr>
        <w:pStyle w:val="BodyText2"/>
        <w:rPr>
          <w:noProof/>
        </w:rPr>
      </w:pPr>
      <w:r w:rsidRPr="00372AF9">
        <w:rPr>
          <w:noProof/>
        </w:rPr>
        <w:t xml:space="preserve">Franzen, D., A. Robinson, and C. Rosen. (2018). Fertilizing Potato in North Dakota. </w:t>
      </w:r>
      <w:r w:rsidRPr="00372AF9">
        <w:rPr>
          <w:i/>
          <w:noProof/>
        </w:rPr>
        <w:t>SF715</w:t>
      </w:r>
      <w:r w:rsidRPr="00372AF9">
        <w:rPr>
          <w:noProof/>
        </w:rPr>
        <w:t xml:space="preserve">. Fargo, ND: North Dakota State University. Retrieved from </w:t>
      </w:r>
      <w:hyperlink r:id="rId65" w:history="1">
        <w:r w:rsidRPr="00372AF9">
          <w:rPr>
            <w:rStyle w:val="Hyperlink"/>
            <w:noProof/>
          </w:rPr>
          <w:t>https://www.ag.ndsu.edu/publications/crops/fertilizing-potato-in-north-dakota</w:t>
        </w:r>
      </w:hyperlink>
    </w:p>
    <w:p w14:paraId="07DD5DA1" w14:textId="77777777" w:rsidR="00372AF9" w:rsidRPr="00372AF9" w:rsidRDefault="00372AF9" w:rsidP="00DA4FE6">
      <w:pPr>
        <w:pStyle w:val="BodyText2"/>
        <w:rPr>
          <w:noProof/>
        </w:rPr>
      </w:pPr>
      <w:r w:rsidRPr="00372AF9">
        <w:rPr>
          <w:noProof/>
        </w:rPr>
        <w:t xml:space="preserve">Gastal, F., G. Lemaire, J.-L. Durand, and G. Louarn. (2015). Quantifying Crop Responses to Nitrogen and Avenues to Improve Nitrogen-Use Efficiency. In </w:t>
      </w:r>
      <w:r w:rsidRPr="00372AF9">
        <w:rPr>
          <w:i/>
          <w:noProof/>
        </w:rPr>
        <w:t>Crop Physiology</w:t>
      </w:r>
      <w:r w:rsidRPr="00372AF9">
        <w:rPr>
          <w:noProof/>
        </w:rPr>
        <w:t xml:space="preserve"> (Second ed., pp. 161-206).</w:t>
      </w:r>
    </w:p>
    <w:p w14:paraId="210182E0" w14:textId="5C87EFBB" w:rsidR="00372AF9" w:rsidRPr="00372AF9" w:rsidRDefault="00372AF9" w:rsidP="00DA4FE6">
      <w:pPr>
        <w:pStyle w:val="BodyText2"/>
        <w:rPr>
          <w:noProof/>
        </w:rPr>
      </w:pPr>
      <w:r w:rsidRPr="00372AF9">
        <w:rPr>
          <w:noProof/>
        </w:rPr>
        <w:t xml:space="preserve">Giletto, C.M., and H.E. Echeverría. (2015). Critical Nitrogen Dilution Curve in Processing Potato Cultivars. </w:t>
      </w:r>
      <w:r w:rsidRPr="00372AF9">
        <w:rPr>
          <w:i/>
          <w:noProof/>
        </w:rPr>
        <w:t>Am. J. Plant Sci., 06</w:t>
      </w:r>
      <w:r w:rsidRPr="00372AF9">
        <w:rPr>
          <w:noProof/>
        </w:rPr>
        <w:t xml:space="preserve">(19), 3144-3156. </w:t>
      </w:r>
      <w:hyperlink r:id="rId66" w:history="1">
        <w:r w:rsidRPr="00372AF9">
          <w:rPr>
            <w:rStyle w:val="Hyperlink"/>
            <w:noProof/>
          </w:rPr>
          <w:t>https://doi.org/10.4236/ajps.2015.619306</w:t>
        </w:r>
      </w:hyperlink>
      <w:r w:rsidRPr="00372AF9">
        <w:rPr>
          <w:noProof/>
        </w:rPr>
        <w:t>.</w:t>
      </w:r>
    </w:p>
    <w:p w14:paraId="7A663634" w14:textId="2F4D3FE4" w:rsidR="00372AF9" w:rsidRPr="00372AF9" w:rsidRDefault="00372AF9" w:rsidP="00DA4FE6">
      <w:pPr>
        <w:pStyle w:val="BodyText2"/>
        <w:rPr>
          <w:noProof/>
        </w:rPr>
      </w:pPr>
      <w:r w:rsidRPr="00372AF9">
        <w:rPr>
          <w:noProof/>
        </w:rPr>
        <w:t xml:space="preserve">Giletto, C.M., N.I. Reussi Calvo, P. Sandaña, H.E. Echeverría, and G. Bélanger. (2020). Shoot- and Tuber-Based Critical Nitrogen Dilution Curves for the Prediction of the N Status in Potato. </w:t>
      </w:r>
      <w:r w:rsidRPr="00372AF9">
        <w:rPr>
          <w:i/>
          <w:noProof/>
        </w:rPr>
        <w:t>Eur. J. Agron., 119</w:t>
      </w:r>
      <w:r w:rsidRPr="00372AF9">
        <w:rPr>
          <w:noProof/>
        </w:rPr>
        <w:t xml:space="preserve">. </w:t>
      </w:r>
      <w:hyperlink r:id="rId67" w:history="1">
        <w:r w:rsidRPr="00372AF9">
          <w:rPr>
            <w:rStyle w:val="Hyperlink"/>
            <w:noProof/>
          </w:rPr>
          <w:t>https://doi.org/10.1016/j.eja.2020.126114</w:t>
        </w:r>
      </w:hyperlink>
      <w:r w:rsidRPr="00372AF9">
        <w:rPr>
          <w:noProof/>
        </w:rPr>
        <w:t>.</w:t>
      </w:r>
    </w:p>
    <w:p w14:paraId="7EEFAA31" w14:textId="70663D35" w:rsidR="00372AF9" w:rsidRPr="00372AF9" w:rsidRDefault="00372AF9" w:rsidP="00DA4FE6">
      <w:pPr>
        <w:pStyle w:val="BodyText2"/>
        <w:rPr>
          <w:noProof/>
        </w:rPr>
      </w:pPr>
      <w:r w:rsidRPr="00372AF9">
        <w:rPr>
          <w:noProof/>
        </w:rPr>
        <w:t xml:space="preserve">Greenwood, D.J., G. Lemaire, G. Gosse, P. Cruz, A. Draycott, and J.J. Neeteson. (1990). Decline in Percentage N of C3 and C4 Crops with Increasing Plant Mass. </w:t>
      </w:r>
      <w:r w:rsidRPr="00372AF9">
        <w:rPr>
          <w:i/>
          <w:noProof/>
        </w:rPr>
        <w:t>Ann. Bot., 66</w:t>
      </w:r>
      <w:r w:rsidRPr="00372AF9">
        <w:rPr>
          <w:noProof/>
        </w:rPr>
        <w:t xml:space="preserve">(4), 425-436. </w:t>
      </w:r>
      <w:hyperlink r:id="rId68" w:history="1">
        <w:r w:rsidRPr="00372AF9">
          <w:rPr>
            <w:rStyle w:val="Hyperlink"/>
            <w:noProof/>
          </w:rPr>
          <w:t>https://doi.org/10.1093/oxfordjournals.aob.a088044</w:t>
        </w:r>
      </w:hyperlink>
      <w:r w:rsidRPr="00372AF9">
        <w:rPr>
          <w:noProof/>
        </w:rPr>
        <w:t>.</w:t>
      </w:r>
    </w:p>
    <w:p w14:paraId="79C5A02E" w14:textId="476AA4AB" w:rsidR="00372AF9" w:rsidRPr="00372AF9" w:rsidRDefault="00372AF9" w:rsidP="00DA4FE6">
      <w:pPr>
        <w:pStyle w:val="BodyText2"/>
        <w:rPr>
          <w:noProof/>
        </w:rPr>
      </w:pPr>
      <w:r w:rsidRPr="00372AF9">
        <w:rPr>
          <w:noProof/>
        </w:rPr>
        <w:t xml:space="preserve">Greenwood, D.J., J.J. Neeteson, and A. Draycott. (1986). Quantitative Relationships for the Dependence of Growth Rate of Arable Crops on Their Nitrogen Content, Dry Weight and Aerial Environment. </w:t>
      </w:r>
      <w:r w:rsidRPr="00372AF9">
        <w:rPr>
          <w:i/>
          <w:noProof/>
        </w:rPr>
        <w:t>Plant Soil, 91</w:t>
      </w:r>
      <w:r w:rsidRPr="00372AF9">
        <w:rPr>
          <w:noProof/>
        </w:rPr>
        <w:t xml:space="preserve">(3), 281-301. </w:t>
      </w:r>
      <w:hyperlink r:id="rId69" w:history="1">
        <w:r w:rsidRPr="00372AF9">
          <w:rPr>
            <w:rStyle w:val="Hyperlink"/>
            <w:noProof/>
          </w:rPr>
          <w:t>https://doi.org/10.1007/BF02198111</w:t>
        </w:r>
      </w:hyperlink>
      <w:r w:rsidRPr="00372AF9">
        <w:rPr>
          <w:noProof/>
        </w:rPr>
        <w:t>.</w:t>
      </w:r>
    </w:p>
    <w:p w14:paraId="1DB52FB9" w14:textId="61E835C2" w:rsidR="00372AF9" w:rsidRPr="00372AF9" w:rsidRDefault="00372AF9" w:rsidP="00DA4FE6">
      <w:pPr>
        <w:pStyle w:val="BodyText2"/>
        <w:rPr>
          <w:noProof/>
        </w:rPr>
      </w:pPr>
      <w:r w:rsidRPr="00372AF9">
        <w:rPr>
          <w:noProof/>
        </w:rPr>
        <w:t xml:space="preserve">Gupta, S., and C.J. Rosen. (2019). Nitrogen Fertilization Rate and Cold-Induced Sweetening in Potato Tubers During Storage. </w:t>
      </w:r>
      <w:r w:rsidRPr="00372AF9">
        <w:rPr>
          <w:i/>
          <w:noProof/>
        </w:rPr>
        <w:t>Research Reports – 2019</w:t>
      </w:r>
      <w:r w:rsidRPr="00372AF9">
        <w:rPr>
          <w:noProof/>
        </w:rPr>
        <w:t xml:space="preserve">. Fargo, ND: Minnesota Area II Potato Research and Promotion Council and Northern Plains Potato Growers Association. Retrieved from </w:t>
      </w:r>
      <w:hyperlink r:id="rId70" w:history="1">
        <w:r w:rsidRPr="00372AF9">
          <w:rPr>
            <w:rStyle w:val="Hyperlink"/>
            <w:noProof/>
          </w:rPr>
          <w:t>https://www.ag.ndsu.edu/potatoextension/research/2019RESEARCHREPORTS.pdf</w:t>
        </w:r>
      </w:hyperlink>
    </w:p>
    <w:p w14:paraId="0E6CDE98" w14:textId="68371D28" w:rsidR="00372AF9" w:rsidRPr="00372AF9" w:rsidRDefault="00372AF9" w:rsidP="00DA4FE6">
      <w:pPr>
        <w:pStyle w:val="BodyText2"/>
        <w:rPr>
          <w:noProof/>
        </w:rPr>
      </w:pPr>
      <w:r w:rsidRPr="00372AF9">
        <w:rPr>
          <w:noProof/>
        </w:rPr>
        <w:t xml:space="preserve">Gupta, S.K., J. Crants, M. McNearney, and C.J. Rosen. (2020). Evaluation of a Promising Minnesota Clone for N Response, Agronomic Traits &amp; Storage Quality. </w:t>
      </w:r>
      <w:r w:rsidRPr="00372AF9">
        <w:rPr>
          <w:i/>
          <w:noProof/>
        </w:rPr>
        <w:t>Research Reports – 2020</w:t>
      </w:r>
      <w:r w:rsidRPr="00372AF9">
        <w:rPr>
          <w:noProof/>
        </w:rPr>
        <w:t xml:space="preserve">. Fargo, ND: Minnesota Area II Potato Research and Promotion Council and </w:t>
      </w:r>
      <w:r w:rsidRPr="00372AF9">
        <w:rPr>
          <w:noProof/>
        </w:rPr>
        <w:lastRenderedPageBreak/>
        <w:t xml:space="preserve">Northern Plains Potato Growers Association. Retrieved from </w:t>
      </w:r>
      <w:hyperlink r:id="rId71" w:history="1">
        <w:r w:rsidRPr="00372AF9">
          <w:rPr>
            <w:rStyle w:val="Hyperlink"/>
            <w:noProof/>
          </w:rPr>
          <w:t>https://www.ag.ndsu.edu/potatoextension/research/2020ResearchBooks.pdf</w:t>
        </w:r>
      </w:hyperlink>
    </w:p>
    <w:p w14:paraId="1030E238" w14:textId="77777777" w:rsidR="00372AF9" w:rsidRPr="00372AF9" w:rsidRDefault="00372AF9" w:rsidP="00DA4FE6">
      <w:pPr>
        <w:pStyle w:val="BodyText2"/>
        <w:rPr>
          <w:noProof/>
        </w:rPr>
      </w:pPr>
      <w:r w:rsidRPr="00372AF9">
        <w:rPr>
          <w:noProof/>
        </w:rPr>
        <w:t>Hansen, B., and A.G. Giencke. (1988). Sand Plains Research Farm Soil Report. St. Paul, MN: University of Minnesota</w:t>
      </w:r>
    </w:p>
    <w:p w14:paraId="5A9A9D0F" w14:textId="57B4CE9F" w:rsidR="00372AF9" w:rsidRPr="00372AF9" w:rsidRDefault="00372AF9" w:rsidP="00DA4FE6">
      <w:pPr>
        <w:pStyle w:val="BodyText2"/>
        <w:rPr>
          <w:noProof/>
        </w:rPr>
      </w:pPr>
      <w:r w:rsidRPr="00372AF9">
        <w:rPr>
          <w:noProof/>
        </w:rPr>
        <w:t xml:space="preserve">Herrmann, A., and F. Taube. (2004). The Range of the Critical Nitrogen Dilution Curve for Maize (Zea Mays L.) Can Be Extended until Silage Maturity. </w:t>
      </w:r>
      <w:r w:rsidRPr="00372AF9">
        <w:rPr>
          <w:i/>
          <w:noProof/>
        </w:rPr>
        <w:t>Agron. J., 96</w:t>
      </w:r>
      <w:r w:rsidRPr="00372AF9">
        <w:rPr>
          <w:noProof/>
        </w:rPr>
        <w:t xml:space="preserve">(4), 1131-1138. </w:t>
      </w:r>
      <w:hyperlink r:id="rId72" w:history="1">
        <w:r w:rsidRPr="00372AF9">
          <w:rPr>
            <w:rStyle w:val="Hyperlink"/>
            <w:noProof/>
          </w:rPr>
          <w:t>https://doi.org/10.2134/agronj2004.1131</w:t>
        </w:r>
      </w:hyperlink>
      <w:r w:rsidRPr="00372AF9">
        <w:rPr>
          <w:noProof/>
        </w:rPr>
        <w:t>.</w:t>
      </w:r>
    </w:p>
    <w:p w14:paraId="69728180" w14:textId="77777777" w:rsidR="00372AF9" w:rsidRPr="00372AF9" w:rsidRDefault="00372AF9" w:rsidP="00DA4FE6">
      <w:pPr>
        <w:pStyle w:val="BodyText2"/>
        <w:rPr>
          <w:noProof/>
        </w:rPr>
      </w:pPr>
      <w:r w:rsidRPr="00372AF9">
        <w:rPr>
          <w:noProof/>
        </w:rPr>
        <w:t xml:space="preserve">Horneck, D.A., and R.O. Miller. (1998). Determination of Total Nitrogen in Plant Tissue. In Y. P. Kalra (Ed.), </w:t>
      </w:r>
      <w:r w:rsidRPr="00372AF9">
        <w:rPr>
          <w:i/>
          <w:noProof/>
        </w:rPr>
        <w:t>Handbook of Reference Methods for Plant Analysis</w:t>
      </w:r>
      <w:r w:rsidRPr="00372AF9">
        <w:rPr>
          <w:noProof/>
        </w:rPr>
        <w:t xml:space="preserve"> (pp. 75-84). Boston: CRC Press.</w:t>
      </w:r>
    </w:p>
    <w:p w14:paraId="6E9DABAF" w14:textId="77777777" w:rsidR="00372AF9" w:rsidRPr="00372AF9" w:rsidRDefault="00372AF9" w:rsidP="00DA4FE6">
      <w:pPr>
        <w:pStyle w:val="BodyText2"/>
        <w:rPr>
          <w:noProof/>
        </w:rPr>
      </w:pPr>
      <w:r w:rsidRPr="00372AF9">
        <w:rPr>
          <w:noProof/>
        </w:rPr>
        <w:t xml:space="preserve">Horwitz, W., P. Chichilo, and H. Reynolds. (1970). </w:t>
      </w:r>
      <w:r w:rsidRPr="00372AF9">
        <w:rPr>
          <w:i/>
          <w:noProof/>
        </w:rPr>
        <w:t>Official Methods of Analysis of the Association of Official Analytical Chemists.</w:t>
      </w:r>
      <w:r w:rsidRPr="00372AF9">
        <w:rPr>
          <w:noProof/>
        </w:rPr>
        <w:t xml:space="preserve"> (11th ed.). Washington, DC: Association of Official Analytical Chemists.</w:t>
      </w:r>
    </w:p>
    <w:p w14:paraId="506C235A" w14:textId="41CF3B7A" w:rsidR="00372AF9" w:rsidRPr="00372AF9" w:rsidRDefault="00372AF9" w:rsidP="00DA4FE6">
      <w:pPr>
        <w:pStyle w:val="BodyText2"/>
        <w:rPr>
          <w:noProof/>
        </w:rPr>
      </w:pPr>
      <w:r w:rsidRPr="00372AF9">
        <w:rPr>
          <w:noProof/>
        </w:rPr>
        <w:t xml:space="preserve">Houlès, V., M. Guérif, and B. Mary. (2007). Elaboration of a Nitrogen Nutrition Indicator for Winter Wheat Based on Leaf Area Index and Chlorophyll Content for Making Nitrogen Recommendations. </w:t>
      </w:r>
      <w:r w:rsidRPr="00372AF9">
        <w:rPr>
          <w:i/>
          <w:noProof/>
        </w:rPr>
        <w:t>Eur. J. Agron., 27</w:t>
      </w:r>
      <w:r w:rsidRPr="00372AF9">
        <w:rPr>
          <w:noProof/>
        </w:rPr>
        <w:t xml:space="preserve">(1), 1-11. </w:t>
      </w:r>
      <w:hyperlink r:id="rId73" w:history="1">
        <w:r w:rsidRPr="00372AF9">
          <w:rPr>
            <w:rStyle w:val="Hyperlink"/>
            <w:noProof/>
          </w:rPr>
          <w:t>https://doi.org/10.1016/j.eja.2006.10.001</w:t>
        </w:r>
      </w:hyperlink>
      <w:r w:rsidRPr="00372AF9">
        <w:rPr>
          <w:noProof/>
        </w:rPr>
        <w:t>.</w:t>
      </w:r>
    </w:p>
    <w:p w14:paraId="11850A4A" w14:textId="3AC44AEA" w:rsidR="00372AF9" w:rsidRPr="00372AF9" w:rsidRDefault="00372AF9" w:rsidP="00DA4FE6">
      <w:pPr>
        <w:pStyle w:val="BodyText2"/>
        <w:rPr>
          <w:noProof/>
        </w:rPr>
      </w:pPr>
      <w:r w:rsidRPr="00372AF9">
        <w:rPr>
          <w:noProof/>
        </w:rPr>
        <w:t xml:space="preserve">Jones, C.R., T.E. Michaels, C.S. Carley, C.J. Rosen, and L.M. Shannon. (2021). Nitrogen Uptake and Utilization in Advanced Fresh-Market Red Potato Breeding Lines. </w:t>
      </w:r>
      <w:r w:rsidRPr="00372AF9">
        <w:rPr>
          <w:i/>
          <w:noProof/>
        </w:rPr>
        <w:t>Crop Sci., 61</w:t>
      </w:r>
      <w:r w:rsidRPr="00372AF9">
        <w:rPr>
          <w:noProof/>
        </w:rPr>
        <w:t xml:space="preserve">, 878–895. </w:t>
      </w:r>
      <w:hyperlink r:id="rId74" w:history="1">
        <w:r w:rsidRPr="00372AF9">
          <w:rPr>
            <w:rStyle w:val="Hyperlink"/>
            <w:noProof/>
          </w:rPr>
          <w:t>https://doi.org/10.1002/csc2.20297</w:t>
        </w:r>
      </w:hyperlink>
      <w:r w:rsidRPr="00372AF9">
        <w:rPr>
          <w:noProof/>
        </w:rPr>
        <w:t>.</w:t>
      </w:r>
    </w:p>
    <w:p w14:paraId="79DC712B" w14:textId="331D4F28" w:rsidR="00372AF9" w:rsidRPr="00372AF9" w:rsidRDefault="00372AF9" w:rsidP="00DA4FE6">
      <w:pPr>
        <w:pStyle w:val="BodyText2"/>
        <w:rPr>
          <w:noProof/>
        </w:rPr>
      </w:pPr>
      <w:r w:rsidRPr="00372AF9">
        <w:rPr>
          <w:noProof/>
        </w:rPr>
        <w:t xml:space="preserve">Justes, E., B. Mary, J.-M. Meynard, J.-M. Machet, and L. Thelier-Huche. (1994). Determination of a Critical Nitrogen Dilution Curve for Winter Wheat Crops. </w:t>
      </w:r>
      <w:r w:rsidRPr="00372AF9">
        <w:rPr>
          <w:i/>
          <w:noProof/>
        </w:rPr>
        <w:t>Ann. Bot., 74</w:t>
      </w:r>
      <w:r w:rsidRPr="00372AF9">
        <w:rPr>
          <w:noProof/>
        </w:rPr>
        <w:t xml:space="preserve">(4), 397-407. </w:t>
      </w:r>
      <w:hyperlink r:id="rId75" w:history="1">
        <w:r w:rsidRPr="00372AF9">
          <w:rPr>
            <w:rStyle w:val="Hyperlink"/>
            <w:noProof/>
          </w:rPr>
          <w:t>https://doi.org/10.1006/anbo.1994.1133</w:t>
        </w:r>
      </w:hyperlink>
      <w:r w:rsidRPr="00372AF9">
        <w:rPr>
          <w:noProof/>
        </w:rPr>
        <w:t>.</w:t>
      </w:r>
    </w:p>
    <w:p w14:paraId="6E4E8891" w14:textId="0E71167B" w:rsidR="00372AF9" w:rsidRPr="00372AF9" w:rsidRDefault="00372AF9" w:rsidP="00DA4FE6">
      <w:pPr>
        <w:pStyle w:val="BodyText2"/>
        <w:rPr>
          <w:noProof/>
        </w:rPr>
      </w:pPr>
      <w:r w:rsidRPr="00372AF9">
        <w:rPr>
          <w:noProof/>
        </w:rPr>
        <w:t xml:space="preserve">Lemaire, G., and I. Ciampitti. (2020). Crop Mass and N Status as Prerequisite Covariables for Unraveling Nitrogen Use Efficiency across Genotype-by-Environment-by-Management Scenarios: A Review. </w:t>
      </w:r>
      <w:r w:rsidRPr="00372AF9">
        <w:rPr>
          <w:i/>
          <w:noProof/>
        </w:rPr>
        <w:t>Plants, 9</w:t>
      </w:r>
      <w:r w:rsidRPr="00372AF9">
        <w:rPr>
          <w:noProof/>
        </w:rPr>
        <w:t xml:space="preserve">(10). </w:t>
      </w:r>
      <w:hyperlink r:id="rId76" w:history="1">
        <w:r w:rsidRPr="00372AF9">
          <w:rPr>
            <w:rStyle w:val="Hyperlink"/>
            <w:noProof/>
          </w:rPr>
          <w:t>https://doi.org/10.3390/plants9101309</w:t>
        </w:r>
      </w:hyperlink>
      <w:r w:rsidRPr="00372AF9">
        <w:rPr>
          <w:noProof/>
        </w:rPr>
        <w:t>.</w:t>
      </w:r>
    </w:p>
    <w:p w14:paraId="2B92EDD5" w14:textId="77777777" w:rsidR="00372AF9" w:rsidRPr="00372AF9" w:rsidRDefault="00372AF9" w:rsidP="00DA4FE6">
      <w:pPr>
        <w:pStyle w:val="BodyText2"/>
        <w:rPr>
          <w:noProof/>
        </w:rPr>
      </w:pPr>
      <w:r w:rsidRPr="00372AF9">
        <w:rPr>
          <w:noProof/>
        </w:rPr>
        <w:t xml:space="preserve">Lemaire, G., and F. Gastal. (1997). N Uptake and Distribution in Plant Canopies. In G. Lemaire (Ed.), </w:t>
      </w:r>
      <w:r w:rsidRPr="00372AF9">
        <w:rPr>
          <w:i/>
          <w:noProof/>
        </w:rPr>
        <w:t>Diagnosis of the Nitrogen Status in Crops</w:t>
      </w:r>
      <w:r w:rsidRPr="00372AF9">
        <w:rPr>
          <w:noProof/>
        </w:rPr>
        <w:t xml:space="preserve"> (pp. 3-43). Berlin: Springer.</w:t>
      </w:r>
    </w:p>
    <w:p w14:paraId="511C5212" w14:textId="675B9FE1" w:rsidR="00372AF9" w:rsidRPr="00372AF9" w:rsidRDefault="00372AF9" w:rsidP="00DA4FE6">
      <w:pPr>
        <w:pStyle w:val="BodyText2"/>
        <w:rPr>
          <w:noProof/>
        </w:rPr>
      </w:pPr>
      <w:r w:rsidRPr="00372AF9">
        <w:rPr>
          <w:noProof/>
        </w:rPr>
        <w:t xml:space="preserve">Lemaire, G., T. Sinclair, V. Sadras, and G. Bélanger. (2019). Allometric Approach to Crop Nutrition and Implications for Crop Diagnosis and Phenotyping. A Review. </w:t>
      </w:r>
      <w:r w:rsidRPr="00372AF9">
        <w:rPr>
          <w:i/>
          <w:noProof/>
        </w:rPr>
        <w:t>Agron. Sustain. Dev., 39</w:t>
      </w:r>
      <w:r w:rsidRPr="00372AF9">
        <w:rPr>
          <w:noProof/>
        </w:rPr>
        <w:t xml:space="preserve">(2). </w:t>
      </w:r>
      <w:hyperlink r:id="rId77" w:history="1">
        <w:r w:rsidRPr="00372AF9">
          <w:rPr>
            <w:rStyle w:val="Hyperlink"/>
            <w:noProof/>
          </w:rPr>
          <w:t>https://doi.org/10.1007/s13593-019-0570-6</w:t>
        </w:r>
      </w:hyperlink>
      <w:r w:rsidRPr="00372AF9">
        <w:rPr>
          <w:noProof/>
        </w:rPr>
        <w:t>.</w:t>
      </w:r>
    </w:p>
    <w:p w14:paraId="35472F2C" w14:textId="36C0EB22" w:rsidR="00372AF9" w:rsidRPr="00372AF9" w:rsidRDefault="00372AF9" w:rsidP="00DA4FE6">
      <w:pPr>
        <w:pStyle w:val="BodyText2"/>
        <w:rPr>
          <w:noProof/>
        </w:rPr>
      </w:pPr>
      <w:r w:rsidRPr="00372AF9">
        <w:rPr>
          <w:noProof/>
        </w:rPr>
        <w:t xml:space="preserve">Makowski, D., B. Zhao, S.T. Ata-Ul-Karim, and G. Lemaire. (2020). Analyzing Uncertainty in Critical Nitrogen Dilution Curves. </w:t>
      </w:r>
      <w:r w:rsidRPr="00372AF9">
        <w:rPr>
          <w:i/>
          <w:noProof/>
        </w:rPr>
        <w:t>Eur. J. Agron., 118</w:t>
      </w:r>
      <w:r w:rsidRPr="00372AF9">
        <w:rPr>
          <w:noProof/>
        </w:rPr>
        <w:t xml:space="preserve">. </w:t>
      </w:r>
      <w:hyperlink r:id="rId78" w:history="1">
        <w:r w:rsidRPr="00372AF9">
          <w:rPr>
            <w:rStyle w:val="Hyperlink"/>
            <w:noProof/>
          </w:rPr>
          <w:t>https://doi.org/10.1016/j.eja.2020.126076</w:t>
        </w:r>
      </w:hyperlink>
      <w:r w:rsidRPr="00372AF9">
        <w:rPr>
          <w:noProof/>
        </w:rPr>
        <w:t>.</w:t>
      </w:r>
    </w:p>
    <w:p w14:paraId="436EF44E" w14:textId="77777777" w:rsidR="00372AF9" w:rsidRPr="00372AF9" w:rsidRDefault="00372AF9" w:rsidP="00DA4FE6">
      <w:pPr>
        <w:pStyle w:val="BodyText2"/>
        <w:rPr>
          <w:noProof/>
        </w:rPr>
      </w:pPr>
      <w:r w:rsidRPr="00372AF9">
        <w:rPr>
          <w:noProof/>
        </w:rPr>
        <w:t xml:space="preserve">McElreath, R. (2020). </w:t>
      </w:r>
      <w:r w:rsidRPr="00372AF9">
        <w:rPr>
          <w:i/>
          <w:noProof/>
        </w:rPr>
        <w:t>Staistical Rethinking: A Bayesian Course with Examples in R and Stan</w:t>
      </w:r>
      <w:r w:rsidRPr="00372AF9">
        <w:rPr>
          <w:noProof/>
        </w:rPr>
        <w:t xml:space="preserve"> (2nd ed.). Boca Raton: Chapman and Hall/CRC.</w:t>
      </w:r>
    </w:p>
    <w:p w14:paraId="6A32860F" w14:textId="5EA5251A" w:rsidR="00372AF9" w:rsidRPr="00372AF9" w:rsidRDefault="00372AF9" w:rsidP="00DA4FE6">
      <w:pPr>
        <w:pStyle w:val="BodyText2"/>
        <w:rPr>
          <w:noProof/>
        </w:rPr>
      </w:pPr>
      <w:r w:rsidRPr="00372AF9">
        <w:rPr>
          <w:noProof/>
        </w:rPr>
        <w:t xml:space="preserve">Morier, T., A.N. Cambouris, and K. Chokmani. (2015). In-Season Nitrogen Status Assessment and Yield Estimation Using Hyperspectral Vegetation Indices in a Potato Crop. </w:t>
      </w:r>
      <w:r w:rsidRPr="00372AF9">
        <w:rPr>
          <w:i/>
          <w:noProof/>
        </w:rPr>
        <w:t>Agron. J., 107</w:t>
      </w:r>
      <w:r w:rsidRPr="00372AF9">
        <w:rPr>
          <w:noProof/>
        </w:rPr>
        <w:t xml:space="preserve">(4), 1295-1309. </w:t>
      </w:r>
      <w:hyperlink r:id="rId79" w:history="1">
        <w:r w:rsidRPr="00372AF9">
          <w:rPr>
            <w:rStyle w:val="Hyperlink"/>
            <w:noProof/>
          </w:rPr>
          <w:t>https://doi.org/10.2134/agronj14.0402</w:t>
        </w:r>
      </w:hyperlink>
      <w:r w:rsidRPr="00372AF9">
        <w:rPr>
          <w:noProof/>
        </w:rPr>
        <w:t>.</w:t>
      </w:r>
    </w:p>
    <w:p w14:paraId="3AB34E21" w14:textId="6757C970" w:rsidR="00372AF9" w:rsidRPr="00372AF9" w:rsidRDefault="00372AF9" w:rsidP="00DA4FE6">
      <w:pPr>
        <w:pStyle w:val="BodyText2"/>
        <w:rPr>
          <w:noProof/>
        </w:rPr>
      </w:pPr>
      <w:r w:rsidRPr="00372AF9">
        <w:rPr>
          <w:noProof/>
        </w:rPr>
        <w:t xml:space="preserve">Morris, T.F., T.S. Murrell, D.B. Beegle, J.J. Camberato, R.B. Ferguson, J. Grove, Q. Ketterings, P.M. Kyveryga, C.A.M. Laboski, J.M. McGrath, J.J. Meisinger, J. Melkonian, B.N. </w:t>
      </w:r>
      <w:r w:rsidRPr="00372AF9">
        <w:rPr>
          <w:noProof/>
        </w:rPr>
        <w:lastRenderedPageBreak/>
        <w:t xml:space="preserve">Moebius-Clune, E.D. Nafziger, D. Osmond, J.E. Sawyer, P.C. Scharf, W. Smith, J.T. Spargo, H.M. van Es, and H. Yang. (2018). Strengths and Limitations of Nitrogen Rate Recommendations for Corn and Opportunities for Improvement. </w:t>
      </w:r>
      <w:r w:rsidRPr="00372AF9">
        <w:rPr>
          <w:i/>
          <w:noProof/>
        </w:rPr>
        <w:t>Agron. J., 110</w:t>
      </w:r>
      <w:r w:rsidRPr="00372AF9">
        <w:rPr>
          <w:noProof/>
        </w:rPr>
        <w:t xml:space="preserve">(1), 1. </w:t>
      </w:r>
      <w:hyperlink r:id="rId80" w:history="1">
        <w:r w:rsidRPr="00372AF9">
          <w:rPr>
            <w:rStyle w:val="Hyperlink"/>
            <w:noProof/>
          </w:rPr>
          <w:t>https://doi.org/10.2134/agronj2017.02.0112</w:t>
        </w:r>
      </w:hyperlink>
      <w:r w:rsidRPr="00372AF9">
        <w:rPr>
          <w:noProof/>
        </w:rPr>
        <w:t>.</w:t>
      </w:r>
    </w:p>
    <w:p w14:paraId="1365E625" w14:textId="565B49FB" w:rsidR="00372AF9" w:rsidRPr="00372AF9" w:rsidRDefault="00372AF9" w:rsidP="00DA4FE6">
      <w:pPr>
        <w:pStyle w:val="BodyText2"/>
        <w:rPr>
          <w:noProof/>
        </w:rPr>
      </w:pPr>
      <w:r w:rsidRPr="00372AF9">
        <w:rPr>
          <w:noProof/>
        </w:rPr>
        <w:t xml:space="preserve">Nigon, T.J., C. Yang, D.J. Mulla, and D.E. Kaiser. (2019). Computing Uncertainty in the Optimum Nitrogen Rate Using a Generalized Cost Function. </w:t>
      </w:r>
      <w:r w:rsidRPr="00372AF9">
        <w:rPr>
          <w:i/>
          <w:noProof/>
        </w:rPr>
        <w:t>Comput. Electron. Agric., 167</w:t>
      </w:r>
      <w:r w:rsidRPr="00372AF9">
        <w:rPr>
          <w:noProof/>
        </w:rPr>
        <w:t xml:space="preserve">, 105030. </w:t>
      </w:r>
      <w:hyperlink r:id="rId81" w:history="1">
        <w:r w:rsidRPr="00372AF9">
          <w:rPr>
            <w:rStyle w:val="Hyperlink"/>
            <w:noProof/>
          </w:rPr>
          <w:t>https://doi.org/10.1016/j.compag.2019.105030</w:t>
        </w:r>
      </w:hyperlink>
      <w:r w:rsidRPr="00372AF9">
        <w:rPr>
          <w:noProof/>
        </w:rPr>
        <w:t>.</w:t>
      </w:r>
    </w:p>
    <w:p w14:paraId="757D3065" w14:textId="279B04FF" w:rsidR="00372AF9" w:rsidRPr="00372AF9" w:rsidRDefault="00372AF9" w:rsidP="00DA4FE6">
      <w:pPr>
        <w:pStyle w:val="BodyText2"/>
        <w:rPr>
          <w:noProof/>
        </w:rPr>
      </w:pPr>
      <w:r w:rsidRPr="00372AF9">
        <w:rPr>
          <w:noProof/>
        </w:rPr>
        <w:t xml:space="preserve">Plénet, D., and G. Lemaire. (2000). Relationships between Dynamics of Nitrogen Uptake and Dry Matter Accumulation in Maize Crops. Determination of Critical N Concentration. </w:t>
      </w:r>
      <w:r w:rsidRPr="00372AF9">
        <w:rPr>
          <w:i/>
          <w:noProof/>
        </w:rPr>
        <w:t>Plant Soil, 216</w:t>
      </w:r>
      <w:r w:rsidRPr="00372AF9">
        <w:rPr>
          <w:noProof/>
        </w:rPr>
        <w:t xml:space="preserve">(1/2), 65-82. </w:t>
      </w:r>
      <w:hyperlink r:id="rId82" w:history="1">
        <w:r w:rsidRPr="00372AF9">
          <w:rPr>
            <w:rStyle w:val="Hyperlink"/>
            <w:noProof/>
          </w:rPr>
          <w:t>https://doi.org/10.1023/a:1004783431055</w:t>
        </w:r>
      </w:hyperlink>
      <w:r w:rsidRPr="00372AF9">
        <w:rPr>
          <w:noProof/>
        </w:rPr>
        <w:t>.</w:t>
      </w:r>
    </w:p>
    <w:p w14:paraId="1E19E256" w14:textId="11972763" w:rsidR="00372AF9" w:rsidRPr="00372AF9" w:rsidRDefault="00372AF9" w:rsidP="00DA4FE6">
      <w:pPr>
        <w:pStyle w:val="BodyText2"/>
        <w:rPr>
          <w:noProof/>
        </w:rPr>
      </w:pPr>
      <w:r w:rsidRPr="00372AF9">
        <w:rPr>
          <w:noProof/>
        </w:rPr>
        <w:t xml:space="preserve">Plummer, M. (2013). Jags: Just Another Gibs Sampler. Retrieved from </w:t>
      </w:r>
      <w:hyperlink r:id="rId83" w:history="1">
        <w:r w:rsidRPr="00372AF9">
          <w:rPr>
            <w:rStyle w:val="Hyperlink"/>
            <w:noProof/>
          </w:rPr>
          <w:t>http://mcmc-jags.sourceforge.net/</w:t>
        </w:r>
      </w:hyperlink>
      <w:r w:rsidRPr="00372AF9">
        <w:rPr>
          <w:noProof/>
        </w:rPr>
        <w:t>.</w:t>
      </w:r>
    </w:p>
    <w:p w14:paraId="526DAB1D" w14:textId="4701E689" w:rsidR="00372AF9" w:rsidRPr="00372AF9" w:rsidRDefault="00372AF9" w:rsidP="00DA4FE6">
      <w:pPr>
        <w:pStyle w:val="BodyText2"/>
        <w:rPr>
          <w:noProof/>
        </w:rPr>
      </w:pPr>
      <w:r w:rsidRPr="00372AF9">
        <w:rPr>
          <w:noProof/>
        </w:rPr>
        <w:t xml:space="preserve">Plummer, M. (2019). Rjags: Bayesian Graphical Models Using Mcmc. Retrieved from </w:t>
      </w:r>
      <w:hyperlink r:id="rId84" w:history="1">
        <w:r w:rsidRPr="00372AF9">
          <w:rPr>
            <w:rStyle w:val="Hyperlink"/>
            <w:noProof/>
          </w:rPr>
          <w:t>https://CRAN.R-project.org/package=rjags</w:t>
        </w:r>
      </w:hyperlink>
    </w:p>
    <w:p w14:paraId="1BD9090B" w14:textId="33D54C98" w:rsidR="00372AF9" w:rsidRPr="00372AF9" w:rsidRDefault="00372AF9" w:rsidP="00DA4FE6">
      <w:pPr>
        <w:pStyle w:val="BodyText2"/>
        <w:rPr>
          <w:noProof/>
        </w:rPr>
      </w:pPr>
      <w:r w:rsidRPr="00372AF9">
        <w:rPr>
          <w:noProof/>
        </w:rPr>
        <w:t xml:space="preserve">R Core Team. (2021a). R: A Language and Environment for Statistical Computing. Vienna, Austria: R Foundation for Statistical Computing. Retrieved from </w:t>
      </w:r>
      <w:hyperlink r:id="rId85" w:history="1">
        <w:r w:rsidRPr="00372AF9">
          <w:rPr>
            <w:rStyle w:val="Hyperlink"/>
            <w:noProof/>
          </w:rPr>
          <w:t>https://www.R-project.org/</w:t>
        </w:r>
      </w:hyperlink>
    </w:p>
    <w:p w14:paraId="61D76B46" w14:textId="1EC3A757" w:rsidR="00372AF9" w:rsidRPr="00372AF9" w:rsidRDefault="00372AF9" w:rsidP="00DA4FE6">
      <w:pPr>
        <w:pStyle w:val="BodyText2"/>
        <w:rPr>
          <w:noProof/>
        </w:rPr>
      </w:pPr>
      <w:r w:rsidRPr="00372AF9">
        <w:rPr>
          <w:noProof/>
        </w:rPr>
        <w:t xml:space="preserve">R Core Team. (2021b). "Stats": The R Stats Package. Retrieved from </w:t>
      </w:r>
      <w:hyperlink r:id="rId86" w:history="1">
        <w:r w:rsidRPr="00372AF9">
          <w:rPr>
            <w:rStyle w:val="Hyperlink"/>
            <w:noProof/>
          </w:rPr>
          <w:t>https://CRAN.R-project.org/package=stats</w:t>
        </w:r>
      </w:hyperlink>
    </w:p>
    <w:p w14:paraId="57382A55" w14:textId="742C2416" w:rsidR="00372AF9" w:rsidRPr="00372AF9" w:rsidRDefault="00372AF9" w:rsidP="00DA4FE6">
      <w:pPr>
        <w:pStyle w:val="BodyText2"/>
        <w:rPr>
          <w:noProof/>
        </w:rPr>
      </w:pPr>
      <w:r w:rsidRPr="00372AF9">
        <w:rPr>
          <w:noProof/>
        </w:rPr>
        <w:t xml:space="preserve">Rosen, C., D. Birong, and M. Zumwinkle. (1992). Nitrogen Fertilization Studies on Irrigated Potatoes: Nitrogen Use, Soil Nitrate Movement, and Petiole Sap Nitrate Analysis for Predicting Nitrogen Needs. </w:t>
      </w:r>
      <w:r w:rsidRPr="00372AF9">
        <w:rPr>
          <w:i/>
          <w:noProof/>
        </w:rPr>
        <w:t>Field Research in Soil Science – Soil Series #134</w:t>
      </w:r>
      <w:r w:rsidRPr="00372AF9">
        <w:rPr>
          <w:noProof/>
        </w:rPr>
        <w:t xml:space="preserve">. St. Paul, MN: University of Minnesota. Retrieved from </w:t>
      </w:r>
      <w:hyperlink r:id="rId87" w:history="1">
        <w:r w:rsidRPr="00372AF9">
          <w:rPr>
            <w:rStyle w:val="Hyperlink"/>
            <w:noProof/>
          </w:rPr>
          <w:t>https://conservancy.umn.edu/handle/11299/121705</w:t>
        </w:r>
      </w:hyperlink>
    </w:p>
    <w:p w14:paraId="744DEA3C" w14:textId="672C9F30" w:rsidR="00372AF9" w:rsidRPr="00372AF9" w:rsidRDefault="00372AF9" w:rsidP="00DA4FE6">
      <w:pPr>
        <w:pStyle w:val="BodyText2"/>
        <w:rPr>
          <w:noProof/>
        </w:rPr>
      </w:pPr>
      <w:r w:rsidRPr="00372AF9">
        <w:rPr>
          <w:noProof/>
        </w:rPr>
        <w:t xml:space="preserve">Rosen, C., J. Crants, B. Bohman, and M. McNearney. (2021). Effects of Banded Versus Broadcast Application of Esn, Turkey Manure, and Different Approaches to Measuring Plant N Status on Tuber Yield and Quality in Russet Burbank Potatoes. </w:t>
      </w:r>
      <w:r w:rsidRPr="00372AF9">
        <w:rPr>
          <w:i/>
          <w:noProof/>
        </w:rPr>
        <w:t>Reserach Reports – 2021</w:t>
      </w:r>
      <w:r w:rsidRPr="00372AF9">
        <w:rPr>
          <w:noProof/>
        </w:rPr>
        <w:t xml:space="preserve">. Fargo, ND: Minnesota Area II Potato Research and Promotion Council and Northern Plains Potato Growers Association. Retrieved from </w:t>
      </w:r>
      <w:hyperlink r:id="rId88" w:history="1">
        <w:r w:rsidRPr="00372AF9">
          <w:rPr>
            <w:rStyle w:val="Hyperlink"/>
            <w:noProof/>
          </w:rPr>
          <w:t>https://www.ag.ndsu.edu/potatoextension/research/research_reports_114_4126022392.pdf</w:t>
        </w:r>
      </w:hyperlink>
    </w:p>
    <w:p w14:paraId="66C991FF" w14:textId="727D3B60" w:rsidR="00372AF9" w:rsidRPr="00372AF9" w:rsidRDefault="00372AF9" w:rsidP="00DA4FE6">
      <w:pPr>
        <w:pStyle w:val="BodyText2"/>
        <w:rPr>
          <w:noProof/>
        </w:rPr>
      </w:pPr>
      <w:r w:rsidRPr="00372AF9">
        <w:rPr>
          <w:noProof/>
        </w:rPr>
        <w:t xml:space="preserve">Rosen, C., M. Errebhi, J. Moncrief, S. Gupta, H.H. Cheng, and D. Birong. (1993). Nitrogen Fertilization Studies on Irrigated Potatoes: Nitrogen Use, Soil Nitrate Movement, and Petiole Sap Nitrate Analysis for Predicting Nitrogen Needs. </w:t>
      </w:r>
      <w:r w:rsidRPr="00372AF9">
        <w:rPr>
          <w:i/>
          <w:noProof/>
        </w:rPr>
        <w:t>Field Research in Soil Science – Soil Series #136</w:t>
      </w:r>
      <w:r w:rsidRPr="00372AF9">
        <w:rPr>
          <w:noProof/>
        </w:rPr>
        <w:t xml:space="preserve">. St. Paul, MN: University of Minnesota. Retrieved from </w:t>
      </w:r>
      <w:hyperlink r:id="rId89" w:history="1">
        <w:r w:rsidRPr="00372AF9">
          <w:rPr>
            <w:rStyle w:val="Hyperlink"/>
            <w:noProof/>
          </w:rPr>
          <w:t>https://conservancy.umn.edu/handle/11299/121706</w:t>
        </w:r>
      </w:hyperlink>
    </w:p>
    <w:p w14:paraId="247E6A95" w14:textId="340D4737" w:rsidR="00372AF9" w:rsidRPr="00372AF9" w:rsidRDefault="00372AF9" w:rsidP="00DA4FE6">
      <w:pPr>
        <w:pStyle w:val="BodyText2"/>
        <w:rPr>
          <w:noProof/>
        </w:rPr>
      </w:pPr>
      <w:r w:rsidRPr="00372AF9">
        <w:rPr>
          <w:noProof/>
        </w:rPr>
        <w:t xml:space="preserve">Rosen, C.J. (2018). Potato Fertilization on Irrigated Soils: University of Minnesota Extension. Retrieved from </w:t>
      </w:r>
      <w:hyperlink r:id="rId90" w:history="1">
        <w:r w:rsidRPr="00372AF9">
          <w:rPr>
            <w:rStyle w:val="Hyperlink"/>
            <w:noProof/>
          </w:rPr>
          <w:t>https://extension.umn.edu/crop-specific-needs/potato-fertilization-irrigated-soils</w:t>
        </w:r>
      </w:hyperlink>
    </w:p>
    <w:p w14:paraId="3D1CDD74" w14:textId="2BEDC0D9" w:rsidR="00372AF9" w:rsidRPr="00372AF9" w:rsidRDefault="00372AF9" w:rsidP="00DA4FE6">
      <w:pPr>
        <w:pStyle w:val="BodyText2"/>
        <w:rPr>
          <w:noProof/>
        </w:rPr>
      </w:pPr>
      <w:r w:rsidRPr="00372AF9">
        <w:rPr>
          <w:noProof/>
        </w:rPr>
        <w:t xml:space="preserve">Sadras, V.O., and G. Lemaire. (2014). Quantifying Crop Nitrogen Status for Comparisons of Agronomic Practices and Genotypes. </w:t>
      </w:r>
      <w:r w:rsidRPr="00372AF9">
        <w:rPr>
          <w:i/>
          <w:noProof/>
        </w:rPr>
        <w:t>Field Crops Res., 164</w:t>
      </w:r>
      <w:r w:rsidRPr="00372AF9">
        <w:rPr>
          <w:noProof/>
        </w:rPr>
        <w:t xml:space="preserve">, 54-64. </w:t>
      </w:r>
      <w:hyperlink r:id="rId91" w:history="1">
        <w:r w:rsidRPr="00372AF9">
          <w:rPr>
            <w:rStyle w:val="Hyperlink"/>
            <w:noProof/>
          </w:rPr>
          <w:t>https://doi.org/10.1016/j.fcr.2014.05.006</w:t>
        </w:r>
      </w:hyperlink>
      <w:r w:rsidRPr="00372AF9">
        <w:rPr>
          <w:noProof/>
        </w:rPr>
        <w:t>.</w:t>
      </w:r>
    </w:p>
    <w:p w14:paraId="3C9C0BF6" w14:textId="55AEBB38" w:rsidR="00372AF9" w:rsidRPr="00372AF9" w:rsidRDefault="00372AF9" w:rsidP="00DA4FE6">
      <w:pPr>
        <w:pStyle w:val="BodyText2"/>
        <w:rPr>
          <w:noProof/>
        </w:rPr>
      </w:pPr>
      <w:r w:rsidRPr="00372AF9">
        <w:rPr>
          <w:noProof/>
        </w:rPr>
        <w:lastRenderedPageBreak/>
        <w:t xml:space="preserve">Schad, D.J., M. Betancourt, and S. Vasishth. (2021). Toward a Principled Bayesian Workflow in Cognitive Science. </w:t>
      </w:r>
      <w:r w:rsidRPr="00372AF9">
        <w:rPr>
          <w:i/>
          <w:noProof/>
        </w:rPr>
        <w:t>Psychol Methods, 26</w:t>
      </w:r>
      <w:r w:rsidRPr="00372AF9">
        <w:rPr>
          <w:noProof/>
        </w:rPr>
        <w:t xml:space="preserve">(1), 103-126. </w:t>
      </w:r>
      <w:hyperlink r:id="rId92" w:history="1">
        <w:r w:rsidRPr="00372AF9">
          <w:rPr>
            <w:rStyle w:val="Hyperlink"/>
            <w:noProof/>
          </w:rPr>
          <w:t>https://doi.org/10.1037/met0000275</w:t>
        </w:r>
      </w:hyperlink>
      <w:r w:rsidRPr="00372AF9">
        <w:rPr>
          <w:noProof/>
        </w:rPr>
        <w:t>.</w:t>
      </w:r>
    </w:p>
    <w:p w14:paraId="40D84B82" w14:textId="5706C409" w:rsidR="00372AF9" w:rsidRPr="00372AF9" w:rsidRDefault="00372AF9" w:rsidP="00DA4FE6">
      <w:pPr>
        <w:pStyle w:val="BodyText2"/>
        <w:rPr>
          <w:noProof/>
        </w:rPr>
      </w:pPr>
      <w:r w:rsidRPr="00372AF9">
        <w:rPr>
          <w:noProof/>
        </w:rPr>
        <w:t xml:space="preserve">Steele, D.D., T.F. Scherer, J. Wright, D.G. Hopkins, S.R. Tuscherer, and J. Wright. (2010). Spreadsheet Implementation of Irrigation Scheduling by the Checkbook Method for North Dakota and Minnesota. </w:t>
      </w:r>
      <w:r w:rsidRPr="00372AF9">
        <w:rPr>
          <w:i/>
          <w:noProof/>
        </w:rPr>
        <w:t>Appl. Eng. Agric., 26</w:t>
      </w:r>
      <w:r w:rsidRPr="00372AF9">
        <w:rPr>
          <w:noProof/>
        </w:rPr>
        <w:t xml:space="preserve">, 983-996. </w:t>
      </w:r>
      <w:hyperlink r:id="rId93" w:history="1">
        <w:r w:rsidRPr="00372AF9">
          <w:rPr>
            <w:rStyle w:val="Hyperlink"/>
            <w:noProof/>
          </w:rPr>
          <w:t>https://doi.org/10.13031/2013.35914</w:t>
        </w:r>
      </w:hyperlink>
      <w:r w:rsidRPr="00372AF9">
        <w:rPr>
          <w:noProof/>
        </w:rPr>
        <w:t>.</w:t>
      </w:r>
    </w:p>
    <w:p w14:paraId="240E5C57" w14:textId="02AB9ACF" w:rsidR="00372AF9" w:rsidRPr="00372AF9" w:rsidRDefault="00372AF9" w:rsidP="00DA4FE6">
      <w:pPr>
        <w:pStyle w:val="BodyText2"/>
        <w:rPr>
          <w:noProof/>
        </w:rPr>
      </w:pPr>
      <w:r w:rsidRPr="00372AF9">
        <w:rPr>
          <w:noProof/>
        </w:rPr>
        <w:t xml:space="preserve">Stefaniak, T.R., S. Fitzcollins, R. Figueroa, A.L. Thompson, C. Schmitz Carley, and L.M. Shannon. (2021). Genotype and Variable Nitrogen Effects on Tuber Yield and Quality for Red Fresh Market Potatoes in Minnesota. </w:t>
      </w:r>
      <w:r w:rsidRPr="00372AF9">
        <w:rPr>
          <w:i/>
          <w:noProof/>
        </w:rPr>
        <w:t>Agronomy, 11</w:t>
      </w:r>
      <w:r w:rsidRPr="00372AF9">
        <w:rPr>
          <w:noProof/>
        </w:rPr>
        <w:t xml:space="preserve">, 255. </w:t>
      </w:r>
      <w:hyperlink r:id="rId94" w:history="1">
        <w:r w:rsidRPr="00372AF9">
          <w:rPr>
            <w:rStyle w:val="Hyperlink"/>
            <w:noProof/>
          </w:rPr>
          <w:t>https://doi.org/10.3390/agronomy11020255</w:t>
        </w:r>
      </w:hyperlink>
      <w:r w:rsidRPr="00372AF9">
        <w:rPr>
          <w:noProof/>
        </w:rPr>
        <w:t>.</w:t>
      </w:r>
    </w:p>
    <w:p w14:paraId="68AC6FDF" w14:textId="6E0624D2" w:rsidR="00372AF9" w:rsidRPr="00372AF9" w:rsidRDefault="00372AF9" w:rsidP="00DA4FE6">
      <w:pPr>
        <w:pStyle w:val="BodyText2"/>
        <w:rPr>
          <w:noProof/>
        </w:rPr>
      </w:pPr>
      <w:r w:rsidRPr="00372AF9">
        <w:rPr>
          <w:noProof/>
        </w:rPr>
        <w:t xml:space="preserve">Sun, N. (2017). </w:t>
      </w:r>
      <w:r w:rsidRPr="00372AF9">
        <w:rPr>
          <w:i/>
          <w:noProof/>
        </w:rPr>
        <w:t>Agronomic and Storage Factors Affecting Acrylamide Formation in Processed Potatoes.</w:t>
      </w:r>
      <w:r w:rsidRPr="00372AF9">
        <w:rPr>
          <w:noProof/>
        </w:rPr>
        <w:t xml:space="preserve"> (Ph.D.). University of Minnesota, St. Paul, MN. Retrieved from </w:t>
      </w:r>
      <w:hyperlink r:id="rId95" w:history="1">
        <w:r w:rsidRPr="00372AF9">
          <w:rPr>
            <w:rStyle w:val="Hyperlink"/>
            <w:noProof/>
          </w:rPr>
          <w:t>https://conservancy.umn.edu/handle/11299/190488</w:t>
        </w:r>
      </w:hyperlink>
      <w:r w:rsidRPr="00372AF9">
        <w:rPr>
          <w:noProof/>
        </w:rPr>
        <w:t xml:space="preserve"> </w:t>
      </w:r>
    </w:p>
    <w:p w14:paraId="2383AE81" w14:textId="639D80B3" w:rsidR="00372AF9" w:rsidRPr="00372AF9" w:rsidRDefault="00372AF9" w:rsidP="00DA4FE6">
      <w:pPr>
        <w:pStyle w:val="BodyText2"/>
        <w:rPr>
          <w:noProof/>
        </w:rPr>
      </w:pPr>
      <w:r w:rsidRPr="00372AF9">
        <w:rPr>
          <w:noProof/>
        </w:rPr>
        <w:t xml:space="preserve">Sun, N., Y. Wang, S.K. Gupta, and C.J. Rosen. (2019). Nitrogen Fertility and Cultivar Effects on Potato Agronomic Properties and Acrylamide-Forming Potential. </w:t>
      </w:r>
      <w:r w:rsidRPr="00372AF9">
        <w:rPr>
          <w:i/>
          <w:noProof/>
        </w:rPr>
        <w:t>Agron. J., 111</w:t>
      </w:r>
      <w:r w:rsidRPr="00372AF9">
        <w:rPr>
          <w:noProof/>
        </w:rPr>
        <w:t xml:space="preserve">(1), 408. </w:t>
      </w:r>
      <w:hyperlink r:id="rId96" w:history="1">
        <w:r w:rsidRPr="00372AF9">
          <w:rPr>
            <w:rStyle w:val="Hyperlink"/>
            <w:noProof/>
          </w:rPr>
          <w:t>https://doi.org/10.2134/agronj2018.05.0350</w:t>
        </w:r>
      </w:hyperlink>
      <w:r w:rsidRPr="00372AF9">
        <w:rPr>
          <w:noProof/>
        </w:rPr>
        <w:t>.</w:t>
      </w:r>
    </w:p>
    <w:p w14:paraId="7636D867" w14:textId="3265C433" w:rsidR="00372AF9" w:rsidRPr="00372AF9" w:rsidRDefault="00372AF9" w:rsidP="00DA4FE6">
      <w:pPr>
        <w:pStyle w:val="BodyText2"/>
        <w:rPr>
          <w:noProof/>
        </w:rPr>
      </w:pPr>
      <w:r w:rsidRPr="00372AF9">
        <w:rPr>
          <w:noProof/>
        </w:rPr>
        <w:t xml:space="preserve">Tiwari, J.K., D. Plett, T. Garnett, S.K. Chakrabarti, and R.K. Singh. (2018). Integrated Genomics, Physiology and Breeding Approaches for Improving Nitrogen Use Efficiency in Potato: Translating Knowledge from Other Crops. </w:t>
      </w:r>
      <w:r w:rsidRPr="00372AF9">
        <w:rPr>
          <w:i/>
          <w:noProof/>
        </w:rPr>
        <w:t>Funct. Plant Biol., 45</w:t>
      </w:r>
      <w:r w:rsidRPr="00372AF9">
        <w:rPr>
          <w:noProof/>
        </w:rPr>
        <w:t xml:space="preserve">(6), 587. </w:t>
      </w:r>
      <w:hyperlink r:id="rId97" w:history="1">
        <w:r w:rsidRPr="00372AF9">
          <w:rPr>
            <w:rStyle w:val="Hyperlink"/>
            <w:noProof/>
          </w:rPr>
          <w:t>https://doi.org/10.1071/fp17303</w:t>
        </w:r>
      </w:hyperlink>
      <w:r w:rsidRPr="00372AF9">
        <w:rPr>
          <w:noProof/>
        </w:rPr>
        <w:t>.</w:t>
      </w:r>
    </w:p>
    <w:p w14:paraId="3FDC3D80" w14:textId="4E6DD518" w:rsidR="00372AF9" w:rsidRPr="00372AF9" w:rsidRDefault="00372AF9" w:rsidP="00DA4FE6">
      <w:pPr>
        <w:pStyle w:val="BodyText2"/>
        <w:rPr>
          <w:noProof/>
        </w:rPr>
      </w:pPr>
      <w:r w:rsidRPr="00372AF9">
        <w:rPr>
          <w:noProof/>
        </w:rPr>
        <w:t xml:space="preserve">USDA. (1997). United States Standards for Grades of Potatoes for Processing. Retrieved from </w:t>
      </w:r>
      <w:hyperlink r:id="rId98" w:history="1">
        <w:r w:rsidRPr="00372AF9">
          <w:rPr>
            <w:rStyle w:val="Hyperlink"/>
            <w:noProof/>
          </w:rPr>
          <w:t>https://www.ams.usda.gov/sites/default/files/media/Potatoes_for_Processing_Standard%5B1%5D.pdf</w:t>
        </w:r>
      </w:hyperlink>
    </w:p>
    <w:p w14:paraId="7F0F2A66" w14:textId="145B3FFA" w:rsidR="00372AF9" w:rsidRPr="00372AF9" w:rsidRDefault="00372AF9" w:rsidP="00DA4FE6">
      <w:pPr>
        <w:pStyle w:val="BodyText2"/>
        <w:rPr>
          <w:noProof/>
        </w:rPr>
      </w:pPr>
      <w:r w:rsidRPr="00372AF9">
        <w:rPr>
          <w:noProof/>
        </w:rPr>
        <w:t xml:space="preserve">USDA NRCS. (2013). Soil Series Classification Database – Hubbard Series: United States Department of Agriculture. Retrieved from </w:t>
      </w:r>
      <w:hyperlink r:id="rId99" w:history="1">
        <w:r w:rsidRPr="00372AF9">
          <w:rPr>
            <w:rStyle w:val="Hyperlink"/>
            <w:noProof/>
          </w:rPr>
          <w:t>https://soilseries.sc.egov.usda.gov/OSD_Docs/H/HUBBARD.html</w:t>
        </w:r>
      </w:hyperlink>
    </w:p>
    <w:p w14:paraId="73DDA08C" w14:textId="11D75B1A" w:rsidR="00372AF9" w:rsidRPr="00372AF9" w:rsidRDefault="00372AF9" w:rsidP="00DA4FE6">
      <w:pPr>
        <w:pStyle w:val="BodyText2"/>
        <w:rPr>
          <w:noProof/>
        </w:rPr>
      </w:pPr>
      <w:r w:rsidRPr="00372AF9">
        <w:rPr>
          <w:noProof/>
        </w:rPr>
        <w:t xml:space="preserve">Ushey, K. (2021). Renv: Project Environments. Retrieved from </w:t>
      </w:r>
      <w:hyperlink r:id="rId100" w:history="1">
        <w:r w:rsidRPr="00372AF9">
          <w:rPr>
            <w:rStyle w:val="Hyperlink"/>
            <w:noProof/>
          </w:rPr>
          <w:t>https://CRAN.R-project.org/package=renv</w:t>
        </w:r>
      </w:hyperlink>
    </w:p>
    <w:p w14:paraId="7A5CDB16" w14:textId="3024984E" w:rsidR="00372AF9" w:rsidRPr="00372AF9" w:rsidRDefault="00372AF9" w:rsidP="00DA4FE6">
      <w:pPr>
        <w:pStyle w:val="BodyText2"/>
        <w:rPr>
          <w:noProof/>
        </w:rPr>
      </w:pPr>
      <w:r w:rsidRPr="00372AF9">
        <w:rPr>
          <w:noProof/>
        </w:rPr>
        <w:t xml:space="preserve">Wright, J. (2002). Irrigation Scheduling Checkbook Method. </w:t>
      </w:r>
      <w:r w:rsidRPr="00372AF9">
        <w:rPr>
          <w:i/>
          <w:noProof/>
        </w:rPr>
        <w:t>BU-FO-01322</w:t>
      </w:r>
      <w:r w:rsidRPr="00372AF9">
        <w:rPr>
          <w:noProof/>
        </w:rPr>
        <w:t xml:space="preserve">. St. Paul, MN: University of Minnesota. Retrieved from </w:t>
      </w:r>
      <w:hyperlink r:id="rId101" w:history="1">
        <w:r w:rsidRPr="00372AF9">
          <w:rPr>
            <w:rStyle w:val="Hyperlink"/>
            <w:noProof/>
          </w:rPr>
          <w:t>https://extension.umn.edu/irrigation/irrigation-scheduling-checkbook-method</w:t>
        </w:r>
      </w:hyperlink>
    </w:p>
    <w:p w14:paraId="714A7A5E" w14:textId="643FC203" w:rsidR="00372AF9" w:rsidRPr="00372AF9" w:rsidRDefault="00372AF9" w:rsidP="00DA4FE6">
      <w:pPr>
        <w:pStyle w:val="BodyText2"/>
        <w:rPr>
          <w:noProof/>
        </w:rPr>
      </w:pPr>
      <w:r w:rsidRPr="00372AF9">
        <w:rPr>
          <w:noProof/>
        </w:rPr>
        <w:t xml:space="preserve">Yao, B., X. Wang, G. Lemaire, D. Makowski, Q. Cao, X. Liu, L. Liu, B. Liu, Y. Zhu, W. Cao, and L. Tang. (2021). Uncertainty Analysis of Critical Nitrogen Dilution Curves for Wheat. </w:t>
      </w:r>
      <w:r w:rsidRPr="00372AF9">
        <w:rPr>
          <w:i/>
          <w:noProof/>
        </w:rPr>
        <w:t>Eur. J. Agron., 128</w:t>
      </w:r>
      <w:r w:rsidRPr="00372AF9">
        <w:rPr>
          <w:noProof/>
        </w:rPr>
        <w:t xml:space="preserve">, 126315. </w:t>
      </w:r>
      <w:hyperlink r:id="rId102" w:history="1">
        <w:r w:rsidRPr="00372AF9">
          <w:rPr>
            <w:rStyle w:val="Hyperlink"/>
            <w:noProof/>
          </w:rPr>
          <w:t>https://doi.org/10.1016/j.eja.2021.126315</w:t>
        </w:r>
      </w:hyperlink>
      <w:r w:rsidRPr="00372AF9">
        <w:rPr>
          <w:noProof/>
        </w:rPr>
        <w:t>.</w:t>
      </w:r>
    </w:p>
    <w:p w14:paraId="04FFA610" w14:textId="6CCBC153" w:rsidR="00293AA8" w:rsidRDefault="00372AF9" w:rsidP="00DA4FE6">
      <w:pPr>
        <w:pStyle w:val="BodyText2"/>
      </w:pPr>
      <w:r>
        <w:fldChar w:fldCharType="end"/>
      </w:r>
    </w:p>
    <w:sectPr w:rsidR="00293AA8" w:rsidSect="008970F9">
      <w:footerReference w:type="default" r:id="rId10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8" w:author="Brian Bohman" w:date="2021-08-25T10:51:00Z" w:initials="BB">
    <w:p w14:paraId="605DB369" w14:textId="0292BD70" w:rsidR="00B068FD" w:rsidRDefault="00B068FD">
      <w:pPr>
        <w:pStyle w:val="CommentText"/>
      </w:pPr>
      <w:r>
        <w:rPr>
          <w:rStyle w:val="CommentReference"/>
        </w:rPr>
        <w:annotationRef/>
      </w:r>
      <w:r>
        <w:t xml:space="preserve">Bélanger: </w:t>
      </w:r>
      <w:r>
        <w:t>This gives the impression of a true effect of location. As I mentioned later in the manuscript, the so-called effect of location could simply be due to a dataset that was not well suited to determine CNDC’s (e.g., Argenetina). You may want to nuance this statement.</w:t>
      </w:r>
    </w:p>
  </w:comment>
  <w:comment w:id="29" w:author="Brian Bohman" w:date="2021-08-25T10:52:00Z" w:initials="BB">
    <w:p w14:paraId="46E6E5A8" w14:textId="7587BC45" w:rsidR="00B068FD" w:rsidRDefault="00B068FD">
      <w:pPr>
        <w:pStyle w:val="CommentText"/>
      </w:pPr>
      <w:r>
        <w:rPr>
          <w:rStyle w:val="CommentReference"/>
        </w:rPr>
        <w:annotationRef/>
      </w:r>
      <w:r>
        <w:t xml:space="preserve">Bélanger: </w:t>
      </w:r>
      <w:r>
        <w:t>I am not convinced. The values of the b coefficient for the site in Argentina are very low. I am not convinced that its estimation with the Bayesian method is less biased than that with the conventional statistical approach. The same applies with the high values of the b coefficient with the data from Minnesota. As you said in the discussion, it is very difficult to conclude that one method is better than the other for estimating the precisely CNDC’s. The Bayesian approach, however, has other advantages (e.g., estimation of the uncertainty).</w:t>
      </w:r>
    </w:p>
  </w:comment>
  <w:comment w:id="37" w:author="Brian Bohman" w:date="2021-08-25T10:52:00Z" w:initials="BB">
    <w:p w14:paraId="28B14AB0" w14:textId="2A3523C0" w:rsidR="00B068FD" w:rsidRDefault="00B068FD">
      <w:pPr>
        <w:pStyle w:val="CommentText"/>
      </w:pPr>
      <w:r>
        <w:rPr>
          <w:rStyle w:val="CommentReference"/>
        </w:rPr>
        <w:annotationRef/>
      </w:r>
      <w:r>
        <w:t xml:space="preserve">Bélanger: </w:t>
      </w:r>
      <w:r>
        <w:t>References from old to more recent?</w:t>
      </w:r>
    </w:p>
  </w:comment>
  <w:comment w:id="38" w:author="Brian Bohman" w:date="2021-08-25T10:53:00Z" w:initials="BB">
    <w:p w14:paraId="1CB3DF64" w14:textId="7BAB769A" w:rsidR="00B068FD" w:rsidRDefault="00B068FD">
      <w:pPr>
        <w:pStyle w:val="CommentText"/>
      </w:pPr>
      <w:r>
        <w:rPr>
          <w:rStyle w:val="CommentReference"/>
        </w:rPr>
        <w:annotationRef/>
      </w:r>
      <w:r>
        <w:rPr>
          <w:rStyle w:val="CommentReference"/>
        </w:rPr>
        <w:annotationRef/>
      </w:r>
      <w:r>
        <w:t>Bélanger: References from old to more recent?</w:t>
      </w:r>
    </w:p>
  </w:comment>
  <w:comment w:id="51" w:author="Brian Bohman" w:date="2021-08-25T11:23:00Z" w:initials="BB">
    <w:p w14:paraId="750BB2BC" w14:textId="38A4D71F" w:rsidR="00556066" w:rsidRDefault="00556066">
      <w:pPr>
        <w:pStyle w:val="CommentText"/>
      </w:pPr>
      <w:r>
        <w:rPr>
          <w:rStyle w:val="CommentReference"/>
        </w:rPr>
        <w:annotationRef/>
      </w:r>
      <w:r>
        <w:t xml:space="preserve">Ben Abdallah: </w:t>
      </w:r>
      <w:r>
        <w:t xml:space="preserve">it will be interesting to charcterise </w:t>
      </w:r>
      <w:r w:rsidRPr="00C0428A">
        <w:t xml:space="preserve">the </w:t>
      </w:r>
      <w:r>
        <w:t xml:space="preserve">used </w:t>
      </w:r>
      <w:r w:rsidRPr="00C0428A">
        <w:t>varieties</w:t>
      </w:r>
      <w:r>
        <w:t xml:space="preserve"> in this study (</w:t>
      </w:r>
      <w:r w:rsidRPr="00C0428A">
        <w:t>maturity</w:t>
      </w:r>
      <w:r>
        <w:t>, the used range of DAE …)</w:t>
      </w:r>
    </w:p>
  </w:comment>
  <w:comment w:id="59" w:author="Brian Bohman" w:date="2021-08-25T10:54:00Z" w:initials="BB">
    <w:p w14:paraId="4ABD6073" w14:textId="02B457DD" w:rsidR="00D70EE0" w:rsidRDefault="00D70EE0">
      <w:pPr>
        <w:pStyle w:val="CommentText"/>
      </w:pPr>
      <w:r>
        <w:rPr>
          <w:rStyle w:val="CommentReference"/>
        </w:rPr>
        <w:annotationRef/>
      </w:r>
      <w:r>
        <w:t xml:space="preserve">Bélanger: </w:t>
      </w:r>
      <w:r>
        <w:rPr>
          <w:rStyle w:val="CommentReference"/>
        </w:rPr>
        <w:annotationRef/>
      </w:r>
      <w:r>
        <w:t>Reference: oldest to the more recent.</w:t>
      </w:r>
    </w:p>
  </w:comment>
  <w:comment w:id="60" w:author="Brian Bohman" w:date="2021-08-25T10:55:00Z" w:initials="BB">
    <w:p w14:paraId="6110ADE6" w14:textId="11EBEEA0" w:rsidR="00C00F51" w:rsidRDefault="00C00F51">
      <w:pPr>
        <w:pStyle w:val="CommentText"/>
      </w:pPr>
      <w:r>
        <w:rPr>
          <w:rStyle w:val="CommentReference"/>
        </w:rPr>
        <w:annotationRef/>
      </w:r>
      <w:r>
        <w:t xml:space="preserve">Bélanger: </w:t>
      </w:r>
      <w:r>
        <w:rPr>
          <w:rStyle w:val="CommentReference"/>
        </w:rPr>
        <w:annotationRef/>
      </w:r>
      <w:r>
        <w:t>You should probably use this form of unit throughout the manuscript.</w:t>
      </w:r>
    </w:p>
  </w:comment>
  <w:comment w:id="61" w:author="Brian Bohman" w:date="2021-08-25T10:56:00Z" w:initials="BB">
    <w:p w14:paraId="6F860896" w14:textId="5927B7CA" w:rsidR="00E73759" w:rsidRDefault="00E73759">
      <w:pPr>
        <w:pStyle w:val="CommentText"/>
      </w:pPr>
      <w:r>
        <w:rPr>
          <w:rStyle w:val="CommentReference"/>
        </w:rPr>
        <w:annotationRef/>
      </w:r>
      <w:r>
        <w:t xml:space="preserve">Bélanger: </w:t>
      </w:r>
      <w:r>
        <w:t>To avoid any ambiguies, you may want to use g N 100 g</w:t>
      </w:r>
      <w:r>
        <w:rPr>
          <w:vertAlign w:val="superscript"/>
        </w:rPr>
        <w:t xml:space="preserve">-1 </w:t>
      </w:r>
      <w:r>
        <w:t>DM or g N 100 g</w:t>
      </w:r>
      <w:r>
        <w:rPr>
          <w:vertAlign w:val="superscript"/>
        </w:rPr>
        <w:t xml:space="preserve">-1 </w:t>
      </w:r>
      <w:r>
        <w:t>dry wt.</w:t>
      </w:r>
    </w:p>
  </w:comment>
  <w:comment w:id="64" w:author="Brian Bohman" w:date="2021-08-25T10:56:00Z" w:initials="BB">
    <w:p w14:paraId="29716A9D" w14:textId="2B23B371" w:rsidR="00BB7AC2" w:rsidRDefault="00BB7AC2">
      <w:pPr>
        <w:pStyle w:val="CommentText"/>
      </w:pPr>
      <w:r>
        <w:rPr>
          <w:rStyle w:val="CommentReference"/>
        </w:rPr>
        <w:annotationRef/>
      </w:r>
      <w:r>
        <w:t xml:space="preserve">Bélanger: </w:t>
      </w:r>
      <w:r>
        <w:t>In table 1, you report 30 sampling dates, while the text refers to a total of 40 sampling dates (4 x 10).</w:t>
      </w:r>
    </w:p>
  </w:comment>
  <w:comment w:id="68" w:author="Brian Bohman" w:date="2021-08-25T10:58:00Z" w:initials="BB">
    <w:p w14:paraId="3B38CBDE" w14:textId="10F8B944" w:rsidR="005B5781" w:rsidRDefault="005B5781">
      <w:pPr>
        <w:pStyle w:val="CommentText"/>
      </w:pPr>
      <w:r>
        <w:rPr>
          <w:rStyle w:val="CommentReference"/>
        </w:rPr>
        <w:annotationRef/>
      </w:r>
      <w:r>
        <w:t>Bélanger: “a linear-plateau curve is fit for N concentration as a function of biomass”</w:t>
      </w:r>
    </w:p>
  </w:comment>
  <w:comment w:id="120" w:author="Brian Bohman" w:date="2021-08-25T11:07:00Z" w:initials="BB">
    <w:p w14:paraId="7CAE002A" w14:textId="77777777" w:rsidR="00FB2B6F" w:rsidRDefault="00FB2B6F" w:rsidP="00FB2B6F">
      <w:pPr>
        <w:pStyle w:val="CommentText"/>
      </w:pPr>
      <w:r>
        <w:rPr>
          <w:rStyle w:val="CommentReference"/>
        </w:rPr>
        <w:annotationRef/>
      </w:r>
      <w:r>
        <w:t xml:space="preserve">Bélanger: </w:t>
      </w:r>
      <w:r>
        <w:rPr>
          <w:rStyle w:val="CommentReference"/>
        </w:rPr>
        <w:annotationRef/>
      </w:r>
      <w:r>
        <w:t>This is quite obvious when looking at the graphs in which both the biomass and the N concentration increase. We would expect shoot biomass to reach a plateau while the N concentration would still increase. Maximum shoot biomass was not reached, possibly because the range of N rates was not large enough or significant N losses occurred. This highlights the importance of having reached non-limiting N conditions with a sufficiently large range of N rates to determine critical N concentrations. This point should be discussed.</w:t>
      </w:r>
    </w:p>
    <w:p w14:paraId="3A4951E8" w14:textId="77777777" w:rsidR="00FB2B6F" w:rsidRDefault="00FB2B6F" w:rsidP="00FB2B6F">
      <w:pPr>
        <w:pStyle w:val="CommentText"/>
      </w:pPr>
    </w:p>
    <w:p w14:paraId="65E102C2" w14:textId="331C13C8" w:rsidR="00FB2B6F" w:rsidRDefault="00FB2B6F">
      <w:pPr>
        <w:pStyle w:val="CommentText"/>
      </w:pPr>
      <w:r>
        <w:t xml:space="preserve">Because non-limiting N conditions were not reached, the parameters estimated by the Bayesian method are also subject to a “poor” estimation, possibly an overestimation. This might explain why the dilution coefficients are so low compared to those estimated at the other locations or those esitmated by Gilletto.  This should also be discussed. I find it hard to believe that the dilution coefficients in Argentina would be that much different from those in Canada and Belgium. I tend to think that this is due to the dataset that leads to a poor estimation of the critical N curve.  </w:t>
      </w:r>
    </w:p>
  </w:comment>
  <w:comment w:id="125" w:author="Brian Bohman" w:date="2021-08-25T11:08:00Z" w:initials="BB">
    <w:p w14:paraId="44C7B7D6" w14:textId="696E13FF" w:rsidR="00FB2B6F" w:rsidRDefault="00FB2B6F">
      <w:pPr>
        <w:pStyle w:val="CommentText"/>
      </w:pPr>
      <w:r>
        <w:rPr>
          <w:rStyle w:val="CommentReference"/>
        </w:rPr>
        <w:annotationRef/>
      </w:r>
      <w:r>
        <w:t xml:space="preserve">Bélanger: </w:t>
      </w:r>
      <w:r>
        <w:t>It is also interesting to note that both the Bayesian method and our statistical method resulted in Russet Burbank having a lower critical N concentration than Shepody. I found that reassuring. Although we found a difference between the two varieties, there was quite a bit of variability in our data.  The difference, however, was due to a greater dilution coefficient of Russet Burbank according to the Bayesian method while we had established that both varieties had similar dilution coefficients but they differed by the a coefficient. This could also be an element of discussion.</w:t>
      </w:r>
    </w:p>
  </w:comment>
  <w:comment w:id="126" w:author="Brian Bohman" w:date="2021-08-25T11:08:00Z" w:initials="BB">
    <w:p w14:paraId="72A1289D" w14:textId="7E405E95" w:rsidR="00FB2B6F" w:rsidRDefault="00FB2B6F">
      <w:pPr>
        <w:pStyle w:val="CommentText"/>
      </w:pPr>
      <w:r>
        <w:rPr>
          <w:rStyle w:val="CommentReference"/>
        </w:rPr>
        <w:annotationRef/>
      </w:r>
      <w:r>
        <w:t xml:space="preserve">Bélanger: </w:t>
      </w:r>
      <w:r>
        <w:t>I am not sure here that the term “bias” is the most appropriate. As for Belgium, it seems that even without applied N, non-limiting N conditions were reached. This again reflects the need to have a wide range of N conditions to estimate adequately the CNDC’s. The statistical approach cannot replace the quality of the dataset as modellers always say.</w:t>
      </w:r>
    </w:p>
  </w:comment>
  <w:comment w:id="127" w:author="Brian Bohman" w:date="2021-08-25T11:28:00Z" w:initials="BB">
    <w:p w14:paraId="446A7F42" w14:textId="31443962" w:rsidR="00937BF8" w:rsidRDefault="00937BF8" w:rsidP="00937BF8">
      <w:pPr>
        <w:pStyle w:val="NormalWeb"/>
        <w:shd w:val="clear" w:color="auto" w:fill="FFFFFF"/>
      </w:pPr>
      <w:r>
        <w:rPr>
          <w:rStyle w:val="CommentReference"/>
        </w:rPr>
        <w:annotationRef/>
      </w:r>
      <w:r>
        <w:t xml:space="preserve">Ben Abdallah: </w:t>
      </w:r>
      <w:r>
        <w:rPr>
          <w:rFonts w:ascii="Times" w:hAnsi="Times" w:cs="Times"/>
          <w:color w:val="18376A"/>
          <w:sz w:val="29"/>
          <w:szCs w:val="29"/>
        </w:rPr>
        <w:t xml:space="preserve">The </w:t>
      </w:r>
      <w:proofErr w:type="spellStart"/>
      <w:r>
        <w:rPr>
          <w:rFonts w:ascii="Times" w:hAnsi="Times" w:cs="Times"/>
          <w:color w:val="18376A"/>
          <w:sz w:val="29"/>
          <w:szCs w:val="29"/>
        </w:rPr>
        <w:t>higthlight</w:t>
      </w:r>
      <w:proofErr w:type="spellEnd"/>
      <w:r>
        <w:rPr>
          <w:rFonts w:ascii="Times" w:hAnsi="Times" w:cs="Times"/>
          <w:color w:val="18376A"/>
          <w:sz w:val="29"/>
          <w:szCs w:val="29"/>
        </w:rPr>
        <w:t xml:space="preserve"> of this manuscript is that the difference obtained between Nc curves from different studies were attributed mainly to differences in </w:t>
      </w:r>
      <w:proofErr w:type="spellStart"/>
      <w:r>
        <w:rPr>
          <w:rFonts w:ascii="Times" w:hAnsi="Times" w:cs="Times"/>
          <w:color w:val="18376A"/>
          <w:sz w:val="29"/>
          <w:szCs w:val="29"/>
        </w:rPr>
        <w:t>environnement</w:t>
      </w:r>
      <w:proofErr w:type="spellEnd"/>
      <w:r>
        <w:rPr>
          <w:rFonts w:ascii="Times" w:hAnsi="Times" w:cs="Times"/>
          <w:color w:val="18376A"/>
          <w:sz w:val="29"/>
          <w:szCs w:val="29"/>
        </w:rPr>
        <w:t xml:space="preserve">. I think this part needs more discussion such as which type of climatic conditions or field management affects Nc curve in which direction. Is there no effect of soil conditions on Nc curve? These </w:t>
      </w:r>
      <w:proofErr w:type="spellStart"/>
      <w:proofErr w:type="gramStart"/>
      <w:r>
        <w:rPr>
          <w:rFonts w:ascii="Times" w:hAnsi="Times" w:cs="Times"/>
          <w:color w:val="18376A"/>
          <w:sz w:val="29"/>
          <w:szCs w:val="29"/>
        </w:rPr>
        <w:t>informations</w:t>
      </w:r>
      <w:proofErr w:type="spellEnd"/>
      <w:proofErr w:type="gramEnd"/>
      <w:r>
        <w:rPr>
          <w:rFonts w:ascii="Times" w:hAnsi="Times" w:cs="Times"/>
          <w:color w:val="18376A"/>
          <w:sz w:val="29"/>
          <w:szCs w:val="29"/>
        </w:rPr>
        <w:t xml:space="preserve"> can be </w:t>
      </w:r>
      <w:proofErr w:type="spellStart"/>
      <w:r>
        <w:rPr>
          <w:rFonts w:ascii="Times" w:hAnsi="Times" w:cs="Times"/>
          <w:color w:val="18376A"/>
          <w:sz w:val="29"/>
          <w:szCs w:val="29"/>
        </w:rPr>
        <w:t>helpfull</w:t>
      </w:r>
      <w:proofErr w:type="spellEnd"/>
      <w:r>
        <w:rPr>
          <w:rFonts w:ascii="Times" w:hAnsi="Times" w:cs="Times"/>
          <w:color w:val="18376A"/>
          <w:sz w:val="29"/>
          <w:szCs w:val="29"/>
        </w:rPr>
        <w:t xml:space="preserve"> to interpret the results from these type of experiments.</w:t>
      </w:r>
    </w:p>
  </w:comment>
  <w:comment w:id="128" w:author="Brian Bohman" w:date="2021-08-25T11:30:00Z" w:initials="BB">
    <w:p w14:paraId="1482FCFA" w14:textId="472C3389" w:rsidR="00937BF8" w:rsidRDefault="00937BF8">
      <w:pPr>
        <w:pStyle w:val="CommentText"/>
      </w:pPr>
      <w:r>
        <w:rPr>
          <w:rStyle w:val="CommentReference"/>
        </w:rPr>
        <w:annotationRef/>
      </w:r>
      <w:r>
        <w:t xml:space="preserve">Ben Abdallah: </w:t>
      </w:r>
      <w:r>
        <w:rPr>
          <w:rFonts w:ascii="Times" w:hAnsi="Times" w:cs="Times"/>
          <w:color w:val="18376A"/>
          <w:sz w:val="29"/>
          <w:szCs w:val="29"/>
        </w:rPr>
        <w:t>I have used the Nc curves established by your statistical method and we see in the graph below that these curves discriminate better between the limiting and non limiting N conditions than our curve for Bintje (in black). So very interesting approach... But maybe this result is normal since the points used for the validation are also used for the establishment of the equation of the two curves ?!</w:t>
      </w:r>
    </w:p>
  </w:comment>
  <w:comment w:id="133" w:author="Brian Bohman" w:date="2021-08-25T11:09:00Z" w:initials="BB">
    <w:p w14:paraId="4EAF0771" w14:textId="3F11B7F5" w:rsidR="00FB2B6F" w:rsidRDefault="00FB2B6F">
      <w:pPr>
        <w:pStyle w:val="CommentText"/>
      </w:pPr>
      <w:r>
        <w:rPr>
          <w:rStyle w:val="CommentReference"/>
        </w:rPr>
        <w:annotationRef/>
      </w:r>
      <w:r>
        <w:t xml:space="preserve">Bélanger: </w:t>
      </w:r>
      <w:r>
        <w:rPr>
          <w:rStyle w:val="CommentReference"/>
        </w:rPr>
        <w:annotationRef/>
      </w:r>
      <w:r>
        <w:t>g DM g</w:t>
      </w:r>
      <w:r>
        <w:rPr>
          <w:vertAlign w:val="superscript"/>
        </w:rPr>
        <w:t>-1</w:t>
      </w:r>
      <w:r>
        <w:t xml:space="preserve"> N? or g dry wt. g</w:t>
      </w:r>
      <w:r>
        <w:rPr>
          <w:vertAlign w:val="superscript"/>
        </w:rPr>
        <w:t>-1</w:t>
      </w:r>
      <w:r>
        <w:t xml:space="preserve"> N?</w:t>
      </w:r>
    </w:p>
  </w:comment>
  <w:comment w:id="158" w:author="Brian Bohman" w:date="2021-08-25T11:10:00Z" w:initials="BB">
    <w:p w14:paraId="3AE9F952" w14:textId="571CF063" w:rsidR="002444BF" w:rsidRDefault="002444BF">
      <w:pPr>
        <w:pStyle w:val="CommentText"/>
      </w:pPr>
      <w:r>
        <w:rPr>
          <w:rStyle w:val="CommentReference"/>
        </w:rPr>
        <w:annotationRef/>
      </w:r>
      <w:r>
        <w:t xml:space="preserve">Bélanger: </w:t>
      </w:r>
      <w:r>
        <w:t>You results confirm differences among varieties that had been previoulsy reported using a more classical statistical approach. Differences between environments are often present in agronomic studies and they can be due to differents factors that are difficult to determine. In your study, the differences could be due in part to the range of N conditions at the different locations; there might also be other factors at play (levels of water stress, defiencies in other nutrients, other soil limiting factors). In other words, is it a true effect of the environment or simply an artifact due to poorly controlled factors in the experiments?</w:t>
      </w:r>
    </w:p>
  </w:comment>
  <w:comment w:id="167" w:author="Brian Bohman" w:date="2021-08-25T11:11:00Z" w:initials="BB">
    <w:p w14:paraId="4FF068C7" w14:textId="6ADA334F" w:rsidR="00AE6AD9" w:rsidRDefault="00AE6AD9">
      <w:pPr>
        <w:pStyle w:val="CommentText"/>
      </w:pPr>
      <w:r>
        <w:rPr>
          <w:rStyle w:val="CommentReference"/>
        </w:rPr>
        <w:annotationRef/>
      </w:r>
      <w:r>
        <w:t xml:space="preserve">Bélanger: </w:t>
      </w:r>
      <w:r>
        <w:t>The difference between locations is mostly due to the Argentinian location. Differences between the other locations (Canada, Belgium, and Minnesota) were relatively small compared to the difference with the Argentianian location. As I mentioned elsewhere, I have strong doubts about the low dilution coefficient estimated by the Bayesian method for the Argentian data.  Hence, you have to be caraful with this statement.</w:t>
      </w:r>
    </w:p>
  </w:comment>
  <w:comment w:id="174" w:author="Brian Bohman" w:date="2021-08-25T11:19:00Z" w:initials="BB">
    <w:p w14:paraId="475D594F" w14:textId="105DC2E8" w:rsidR="003D09C9" w:rsidRDefault="003D09C9">
      <w:pPr>
        <w:pStyle w:val="CommentText"/>
      </w:pPr>
      <w:r>
        <w:rPr>
          <w:rStyle w:val="CommentReference"/>
        </w:rPr>
        <w:annotationRef/>
      </w:r>
      <w:r>
        <w:t xml:space="preserve">Bélanger: </w:t>
      </w:r>
      <w:r>
        <w:t>In the case where the range of N conditions was statisfactory (Canada), the differences between the two statisicial methods were quite small.  In Belgium (mostly non-limiting N condition) and Argentina (mostly limiting N conditions), the diffrence between the two methods was much greater than with the data from Canada. The statistical method is therefore more of an issue when the datset in not quite adequate to estimate the CNDC’s.</w:t>
      </w:r>
    </w:p>
  </w:comment>
  <w:comment w:id="175" w:author="Brian Bohman" w:date="2021-08-25T11:20:00Z" w:initials="BB">
    <w:p w14:paraId="5A821820" w14:textId="46F336A8" w:rsidR="003D09C9" w:rsidRDefault="003D09C9">
      <w:pPr>
        <w:pStyle w:val="CommentText"/>
      </w:pPr>
      <w:r>
        <w:rPr>
          <w:rStyle w:val="CommentReference"/>
        </w:rPr>
        <w:annotationRef/>
      </w:r>
      <w:r>
        <w:t xml:space="preserve">Bélanger: </w:t>
      </w:r>
      <w:r>
        <w:rPr>
          <w:rStyle w:val="CommentReference"/>
        </w:rPr>
        <w:annotationRef/>
      </w:r>
      <w:r>
        <w:t xml:space="preserve">I agree that the Bayesian method offers a very useful statisitical framework for determining CNDC’s. But it should also be pointed out the a dataset with a range of N conditions from limiting to non-limiting conditions (with all other factors under optimal conditions) is essential. Like in all modelling, quality data matters.    </w:t>
      </w:r>
    </w:p>
  </w:comment>
  <w:comment w:id="226" w:author="Brian Bohman" w:date="2021-08-25T10:53:00Z" w:initials="BB">
    <w:p w14:paraId="1488D307" w14:textId="5D9C230B" w:rsidR="00595F3D" w:rsidRDefault="00595F3D">
      <w:pPr>
        <w:pStyle w:val="CommentText"/>
      </w:pPr>
      <w:r>
        <w:rPr>
          <w:rStyle w:val="CommentReference"/>
        </w:rPr>
        <w:annotationRef/>
      </w:r>
      <w:r>
        <w:t xml:space="preserve">Bélanger: </w:t>
      </w:r>
      <w:r>
        <w:t>I assume here that you refer to the number of sampling.dates The word “dates” might not be well understood by readers.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5DB369" w15:done="0"/>
  <w15:commentEx w15:paraId="46E6E5A8" w15:done="0"/>
  <w15:commentEx w15:paraId="28B14AB0" w15:done="0"/>
  <w15:commentEx w15:paraId="1CB3DF64" w15:done="0"/>
  <w15:commentEx w15:paraId="750BB2BC" w15:done="0"/>
  <w15:commentEx w15:paraId="4ABD6073" w15:done="0"/>
  <w15:commentEx w15:paraId="6110ADE6" w15:done="0"/>
  <w15:commentEx w15:paraId="6F860896" w15:done="0"/>
  <w15:commentEx w15:paraId="29716A9D" w15:done="0"/>
  <w15:commentEx w15:paraId="3B38CBDE" w15:done="0"/>
  <w15:commentEx w15:paraId="65E102C2" w15:done="0"/>
  <w15:commentEx w15:paraId="44C7B7D6" w15:done="0"/>
  <w15:commentEx w15:paraId="72A1289D" w15:done="0"/>
  <w15:commentEx w15:paraId="446A7F42" w15:done="0"/>
  <w15:commentEx w15:paraId="1482FCFA" w15:done="0"/>
  <w15:commentEx w15:paraId="4EAF0771" w15:done="0"/>
  <w15:commentEx w15:paraId="3AE9F952" w15:done="0"/>
  <w15:commentEx w15:paraId="4FF068C7" w15:done="0"/>
  <w15:commentEx w15:paraId="475D594F" w15:done="0"/>
  <w15:commentEx w15:paraId="5A821820" w15:done="0"/>
  <w15:commentEx w15:paraId="1488D3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09F47" w16cex:dateUtc="2021-08-25T15:51:00Z"/>
  <w16cex:commentExtensible w16cex:durableId="24D09F5E" w16cex:dateUtc="2021-08-25T15:52:00Z"/>
  <w16cex:commentExtensible w16cex:durableId="24D09F7F" w16cex:dateUtc="2021-08-25T15:52:00Z"/>
  <w16cex:commentExtensible w16cex:durableId="24D09F94" w16cex:dateUtc="2021-08-25T15:53:00Z"/>
  <w16cex:commentExtensible w16cex:durableId="24D0A6CD" w16cex:dateUtc="2021-08-25T16:23:00Z"/>
  <w16cex:commentExtensible w16cex:durableId="24D0A000" w16cex:dateUtc="2021-08-25T15:54:00Z"/>
  <w16cex:commentExtensible w16cex:durableId="24D0A039" w16cex:dateUtc="2021-08-25T15:55:00Z"/>
  <w16cex:commentExtensible w16cex:durableId="24D0A04F" w16cex:dateUtc="2021-08-25T15:56:00Z"/>
  <w16cex:commentExtensible w16cex:durableId="24D0A065" w16cex:dateUtc="2021-08-25T15:56:00Z"/>
  <w16cex:commentExtensible w16cex:durableId="24D0A0DA" w16cex:dateUtc="2021-08-25T15:58:00Z"/>
  <w16cex:commentExtensible w16cex:durableId="24D0A30B" w16cex:dateUtc="2021-08-25T16:07:00Z"/>
  <w16cex:commentExtensible w16cex:durableId="24D0A332" w16cex:dateUtc="2021-08-25T16:08:00Z"/>
  <w16cex:commentExtensible w16cex:durableId="24D0A341" w16cex:dateUtc="2021-08-25T16:08:00Z"/>
  <w16cex:commentExtensible w16cex:durableId="24D0A7C5" w16cex:dateUtc="2021-08-25T16:28:00Z"/>
  <w16cex:commentExtensible w16cex:durableId="24D0A862" w16cex:dateUtc="2021-08-25T16:30:00Z"/>
  <w16cex:commentExtensible w16cex:durableId="24D0A35D" w16cex:dateUtc="2021-08-25T16:09:00Z"/>
  <w16cex:commentExtensible w16cex:durableId="24D0A39A" w16cex:dateUtc="2021-08-25T16:10:00Z"/>
  <w16cex:commentExtensible w16cex:durableId="24D0A3D1" w16cex:dateUtc="2021-08-25T16:11:00Z"/>
  <w16cex:commentExtensible w16cex:durableId="24D0A5D9" w16cex:dateUtc="2021-08-25T16:19:00Z"/>
  <w16cex:commentExtensible w16cex:durableId="24D0A5FB" w16cex:dateUtc="2021-08-25T16:20:00Z"/>
  <w16cex:commentExtensible w16cex:durableId="24D09FB3" w16cex:dateUtc="2021-08-25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5DB369" w16cid:durableId="24D09F47"/>
  <w16cid:commentId w16cid:paraId="46E6E5A8" w16cid:durableId="24D09F5E"/>
  <w16cid:commentId w16cid:paraId="28B14AB0" w16cid:durableId="24D09F7F"/>
  <w16cid:commentId w16cid:paraId="1CB3DF64" w16cid:durableId="24D09F94"/>
  <w16cid:commentId w16cid:paraId="750BB2BC" w16cid:durableId="24D0A6CD"/>
  <w16cid:commentId w16cid:paraId="4ABD6073" w16cid:durableId="24D0A000"/>
  <w16cid:commentId w16cid:paraId="6110ADE6" w16cid:durableId="24D0A039"/>
  <w16cid:commentId w16cid:paraId="6F860896" w16cid:durableId="24D0A04F"/>
  <w16cid:commentId w16cid:paraId="29716A9D" w16cid:durableId="24D0A065"/>
  <w16cid:commentId w16cid:paraId="3B38CBDE" w16cid:durableId="24D0A0DA"/>
  <w16cid:commentId w16cid:paraId="65E102C2" w16cid:durableId="24D0A30B"/>
  <w16cid:commentId w16cid:paraId="44C7B7D6" w16cid:durableId="24D0A332"/>
  <w16cid:commentId w16cid:paraId="72A1289D" w16cid:durableId="24D0A341"/>
  <w16cid:commentId w16cid:paraId="446A7F42" w16cid:durableId="24D0A7C5"/>
  <w16cid:commentId w16cid:paraId="1482FCFA" w16cid:durableId="24D0A862"/>
  <w16cid:commentId w16cid:paraId="4EAF0771" w16cid:durableId="24D0A35D"/>
  <w16cid:commentId w16cid:paraId="3AE9F952" w16cid:durableId="24D0A39A"/>
  <w16cid:commentId w16cid:paraId="4FF068C7" w16cid:durableId="24D0A3D1"/>
  <w16cid:commentId w16cid:paraId="475D594F" w16cid:durableId="24D0A5D9"/>
  <w16cid:commentId w16cid:paraId="5A821820" w16cid:durableId="24D0A5FB"/>
  <w16cid:commentId w16cid:paraId="1488D307" w16cid:durableId="24D09F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7E4930" w14:textId="77777777" w:rsidR="00DE2C78" w:rsidRDefault="00DE2C78" w:rsidP="008970F9">
      <w:r>
        <w:separator/>
      </w:r>
    </w:p>
  </w:endnote>
  <w:endnote w:type="continuationSeparator" w:id="0">
    <w:p w14:paraId="766607FA" w14:textId="77777777" w:rsidR="00DE2C78" w:rsidRDefault="00DE2C78" w:rsidP="008970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Times">
    <w:altName w:val="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02F72" w14:textId="77777777" w:rsidR="008970F9" w:rsidRDefault="008970F9" w:rsidP="008970F9">
    <w:pPr>
      <w:pStyle w:val="Footer"/>
      <w:framePr w:wrap="none" w:vAnchor="text" w:hAnchor="margin" w:xAlign="right" w:y="1"/>
      <w:rPr>
        <w:rStyle w:val="PageNumber"/>
      </w:rPr>
    </w:pPr>
    <w:r>
      <w:rPr>
        <w:rStyle w:val="PageNumber"/>
      </w:rPr>
      <w:t xml:space="preserve">Page </w:t>
    </w:r>
    <w:sdt>
      <w:sdtPr>
        <w:rPr>
          <w:rStyle w:val="PageNumber"/>
        </w:rPr>
        <w:id w:val="1690099900"/>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sdtContent>
    </w:sdt>
  </w:p>
  <w:p w14:paraId="7215121E" w14:textId="77777777" w:rsidR="008970F9" w:rsidRDefault="008970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2BB677" w14:textId="77777777" w:rsidR="00DE2C78" w:rsidRDefault="00DE2C78" w:rsidP="008970F9">
      <w:r>
        <w:separator/>
      </w:r>
    </w:p>
  </w:footnote>
  <w:footnote w:type="continuationSeparator" w:id="0">
    <w:p w14:paraId="508E5552" w14:textId="77777777" w:rsidR="00DE2C78" w:rsidRDefault="00DE2C78" w:rsidP="008970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6CC0F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34C410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D3E74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4A05D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FC52D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9FC496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1F2392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EF80A2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686B87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DA2E6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BE6658"/>
    <w:multiLevelType w:val="multilevel"/>
    <w:tmpl w:val="1B76F65E"/>
    <w:lvl w:ilvl="0">
      <w:start w:val="1"/>
      <w:numFmt w:val="decimal"/>
      <w:suff w:val="space"/>
      <w:lvlText w:val="Chapter %1"/>
      <w:lvlJc w:val="left"/>
      <w:pPr>
        <w:ind w:left="0" w:firstLine="0"/>
      </w:pPr>
      <w:rPr>
        <w:rFonts w:hint="default"/>
        <w:caps/>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09D84EFE"/>
    <w:multiLevelType w:val="multilevel"/>
    <w:tmpl w:val="25602BD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Arial" w:hAnsi="Arial"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24"/>
        <w:szCs w:val="0"/>
        <w:u w:val="none"/>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B8159DF"/>
    <w:multiLevelType w:val="multilevel"/>
    <w:tmpl w:val="020AA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CE4A7C"/>
    <w:multiLevelType w:val="multilevel"/>
    <w:tmpl w:val="3FB449B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ascii="Times New Roman" w:hAnsi="Times New Roman" w:hint="default"/>
        <w:b w:val="0"/>
        <w:i w:val="0"/>
        <w:caps w:val="0"/>
        <w:strike w:val="0"/>
        <w:dstrike w:val="0"/>
        <w:vanish w:val="0"/>
        <w:color w:val="auto"/>
        <w:sz w:val="24"/>
        <w:u w:val="none"/>
        <w:vertAlign w:val="baseline"/>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1F372818"/>
    <w:multiLevelType w:val="hybridMultilevel"/>
    <w:tmpl w:val="B69CF3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4B3F64"/>
    <w:multiLevelType w:val="multilevel"/>
    <w:tmpl w:val="D5D4C3FC"/>
    <w:styleLink w:val="CurrentList1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Times New Roman" w:hAnsi="Times New Roman" w:hint="default"/>
        <w:b w:val="0"/>
        <w:i w:val="0"/>
        <w:caps w:val="0"/>
        <w:strike w:val="0"/>
        <w:dstrike w:val="0"/>
        <w:vanish w:val="0"/>
        <w:color w:val="auto"/>
        <w:sz w:val="24"/>
        <w:u w:val="none"/>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22FE33C3"/>
    <w:multiLevelType w:val="multilevel"/>
    <w:tmpl w:val="87AC6FC4"/>
    <w:styleLink w:val="CurrentList7"/>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68734DD"/>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B2D1A49"/>
    <w:multiLevelType w:val="multilevel"/>
    <w:tmpl w:val="44B42E34"/>
    <w:styleLink w:val="CurrentList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B6B685D"/>
    <w:multiLevelType w:val="multilevel"/>
    <w:tmpl w:val="50427A6E"/>
    <w:styleLink w:val="CurrentList13"/>
    <w:lvl w:ilvl="0">
      <w:start w:val="1"/>
      <w:numFmt w:val="decimal"/>
      <w:suff w:val="space"/>
      <w:lvlText w:val="Chapter %1"/>
      <w:lvlJc w:val="left"/>
      <w:pPr>
        <w:ind w:left="0" w:firstLine="0"/>
      </w:pPr>
      <w:rPr>
        <w:rFonts w:hint="default"/>
        <w:caps/>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15:restartNumberingAfterBreak="0">
    <w:nsid w:val="2FA217C6"/>
    <w:multiLevelType w:val="multilevel"/>
    <w:tmpl w:val="13B67F5E"/>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390C31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3902697"/>
    <w:multiLevelType w:val="multilevel"/>
    <w:tmpl w:val="F87EACBC"/>
    <w:styleLink w:val="CurrentList1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Arial" w:hAnsi="Arial" w:hint="default"/>
        <w:b w:val="0"/>
        <w:i w:val="0"/>
        <w:caps w:val="0"/>
        <w:strike w:val="0"/>
        <w:dstrike w:val="0"/>
        <w:vanish w:val="0"/>
        <w:color w:val="auto"/>
        <w:sz w:val="24"/>
        <w:u w:val="none"/>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52E560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4CB3E36"/>
    <w:multiLevelType w:val="hybridMultilevel"/>
    <w:tmpl w:val="DF24E8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7D1E02"/>
    <w:multiLevelType w:val="multilevel"/>
    <w:tmpl w:val="04081DDA"/>
    <w:styleLink w:val="CurrentList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5D3D2C4D"/>
    <w:multiLevelType w:val="multilevel"/>
    <w:tmpl w:val="8CE47C1A"/>
    <w:styleLink w:val="CurrentList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61EA1E3A"/>
    <w:multiLevelType w:val="hybridMultilevel"/>
    <w:tmpl w:val="B7442C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842479"/>
    <w:multiLevelType w:val="hybridMultilevel"/>
    <w:tmpl w:val="DBFE4F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3C32BA"/>
    <w:multiLevelType w:val="multilevel"/>
    <w:tmpl w:val="9E00D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597629"/>
    <w:multiLevelType w:val="multilevel"/>
    <w:tmpl w:val="ED186E9C"/>
    <w:styleLink w:val="CurrentList1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Arial" w:hAnsi="Arial"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24"/>
        <w:szCs w:val="0"/>
        <w:u w:val="none"/>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74D56575"/>
    <w:multiLevelType w:val="multilevel"/>
    <w:tmpl w:val="3A505B16"/>
    <w:styleLink w:val="CurrentList2"/>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2" w15:restartNumberingAfterBreak="0">
    <w:nsid w:val="7A0278E1"/>
    <w:multiLevelType w:val="multilevel"/>
    <w:tmpl w:val="3BDE3852"/>
    <w:styleLink w:val="CurrentList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7ED204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3"/>
  </w:num>
  <w:num w:numId="2">
    <w:abstractNumId w:val="17"/>
  </w:num>
  <w:num w:numId="3">
    <w:abstractNumId w:val="28"/>
  </w:num>
  <w:num w:numId="4">
    <w:abstractNumId w:val="24"/>
  </w:num>
  <w:num w:numId="5">
    <w:abstractNumId w:val="14"/>
  </w:num>
  <w:num w:numId="6">
    <w:abstractNumId w:val="10"/>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1"/>
  </w:num>
  <w:num w:numId="9">
    <w:abstractNumId w:val="20"/>
  </w:num>
  <w:num w:numId="10">
    <w:abstractNumId w:val="18"/>
  </w:num>
  <w:num w:numId="11">
    <w:abstractNumId w:val="26"/>
  </w:num>
  <w:num w:numId="12">
    <w:abstractNumId w:val="32"/>
  </w:num>
  <w:num w:numId="13">
    <w:abstractNumId w:val="16"/>
  </w:num>
  <w:num w:numId="14">
    <w:abstractNumId w:val="25"/>
  </w:num>
  <w:num w:numId="15">
    <w:abstractNumId w:val="11"/>
  </w:num>
  <w:num w:numId="16">
    <w:abstractNumId w:val="30"/>
  </w:num>
  <w:num w:numId="17">
    <w:abstractNumId w:val="22"/>
  </w:num>
  <w:num w:numId="18">
    <w:abstractNumId w:val="15"/>
  </w:num>
  <w:num w:numId="19">
    <w:abstractNumId w:val="21"/>
  </w:num>
  <w:num w:numId="20">
    <w:abstractNumId w:val="19"/>
  </w:num>
  <w:num w:numId="21">
    <w:abstractNumId w:val="33"/>
  </w:num>
  <w:num w:numId="22">
    <w:abstractNumId w:val="23"/>
  </w:num>
  <w:num w:numId="23">
    <w:abstractNumId w:val="12"/>
  </w:num>
  <w:num w:numId="24">
    <w:abstractNumId w:val="0"/>
  </w:num>
  <w:num w:numId="25">
    <w:abstractNumId w:val="1"/>
  </w:num>
  <w:num w:numId="26">
    <w:abstractNumId w:val="2"/>
  </w:num>
  <w:num w:numId="27">
    <w:abstractNumId w:val="3"/>
  </w:num>
  <w:num w:numId="28">
    <w:abstractNumId w:val="8"/>
  </w:num>
  <w:num w:numId="29">
    <w:abstractNumId w:val="4"/>
  </w:num>
  <w:num w:numId="30">
    <w:abstractNumId w:val="5"/>
  </w:num>
  <w:num w:numId="31">
    <w:abstractNumId w:val="6"/>
  </w:num>
  <w:num w:numId="32">
    <w:abstractNumId w:val="7"/>
  </w:num>
  <w:num w:numId="33">
    <w:abstractNumId w:val="9"/>
  </w:num>
  <w:num w:numId="34">
    <w:abstractNumId w:val="29"/>
  </w:num>
  <w:num w:numId="35">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ian Bohman">
    <w15:presenceInfo w15:providerId="Windows Live" w15:userId="2ec9490cdff18b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SA-CSSA-SSSA Style Guid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szpfv5zm0wprde2r5bvw2wpdezsax0e9spx&quot;&gt;EndNote Library - X9 Converted (2)&lt;record-ids&gt;&lt;item&gt;459&lt;/item&gt;&lt;item&gt;970&lt;/item&gt;&lt;item&gt;1009&lt;/item&gt;&lt;item&gt;1017&lt;/item&gt;&lt;item&gt;1519&lt;/item&gt;&lt;item&gt;1583&lt;/item&gt;&lt;item&gt;1717&lt;/item&gt;&lt;item&gt;1719&lt;/item&gt;&lt;item&gt;1720&lt;/item&gt;&lt;item&gt;1722&lt;/item&gt;&lt;item&gt;1723&lt;/item&gt;&lt;item&gt;1749&lt;/item&gt;&lt;item&gt;1778&lt;/item&gt;&lt;item&gt;1782&lt;/item&gt;&lt;item&gt;1795&lt;/item&gt;&lt;item&gt;1904&lt;/item&gt;&lt;item&gt;1923&lt;/item&gt;&lt;item&gt;1924&lt;/item&gt;&lt;item&gt;1932&lt;/item&gt;&lt;item&gt;1969&lt;/item&gt;&lt;item&gt;1977&lt;/item&gt;&lt;item&gt;1997&lt;/item&gt;&lt;item&gt;2023&lt;/item&gt;&lt;item&gt;2030&lt;/item&gt;&lt;item&gt;2032&lt;/item&gt;&lt;item&gt;2033&lt;/item&gt;&lt;item&gt;2034&lt;/item&gt;&lt;item&gt;2035&lt;/item&gt;&lt;item&gt;2037&lt;/item&gt;&lt;item&gt;2100&lt;/item&gt;&lt;item&gt;2524&lt;/item&gt;&lt;item&gt;2582&lt;/item&gt;&lt;item&gt;2592&lt;/item&gt;&lt;item&gt;2597&lt;/item&gt;&lt;item&gt;2608&lt;/item&gt;&lt;item&gt;2624&lt;/item&gt;&lt;item&gt;2626&lt;/item&gt;&lt;item&gt;2631&lt;/item&gt;&lt;item&gt;2635&lt;/item&gt;&lt;item&gt;2659&lt;/item&gt;&lt;item&gt;2676&lt;/item&gt;&lt;item&gt;2683&lt;/item&gt;&lt;item&gt;2685&lt;/item&gt;&lt;item&gt;2686&lt;/item&gt;&lt;item&gt;2692&lt;/item&gt;&lt;item&gt;2693&lt;/item&gt;&lt;item&gt;2694&lt;/item&gt;&lt;item&gt;2695&lt;/item&gt;&lt;item&gt;2696&lt;/item&gt;&lt;item&gt;2697&lt;/item&gt;&lt;item&gt;2698&lt;/item&gt;&lt;item&gt;2699&lt;/item&gt;&lt;item&gt;2700&lt;/item&gt;&lt;item&gt;2701&lt;/item&gt;&lt;item&gt;2702&lt;/item&gt;&lt;item&gt;2703&lt;/item&gt;&lt;item&gt;2704&lt;/item&gt;&lt;item&gt;2705&lt;/item&gt;&lt;item&gt;2706&lt;/item&gt;&lt;item&gt;2707&lt;/item&gt;&lt;item&gt;2708&lt;/item&gt;&lt;/record-ids&gt;&lt;/item&gt;&lt;/Libraries&gt;"/>
  </w:docVars>
  <w:rsids>
    <w:rsidRoot w:val="00300016"/>
    <w:rsid w:val="0001710E"/>
    <w:rsid w:val="000B1511"/>
    <w:rsid w:val="000B3B17"/>
    <w:rsid w:val="00137639"/>
    <w:rsid w:val="001413B5"/>
    <w:rsid w:val="00193099"/>
    <w:rsid w:val="002053D0"/>
    <w:rsid w:val="00213544"/>
    <w:rsid w:val="00241C92"/>
    <w:rsid w:val="002444BF"/>
    <w:rsid w:val="002512EA"/>
    <w:rsid w:val="00293AA8"/>
    <w:rsid w:val="002A2CE8"/>
    <w:rsid w:val="002D6B70"/>
    <w:rsid w:val="00300016"/>
    <w:rsid w:val="003472C7"/>
    <w:rsid w:val="003561D2"/>
    <w:rsid w:val="00372AF9"/>
    <w:rsid w:val="003D09C9"/>
    <w:rsid w:val="003D3D23"/>
    <w:rsid w:val="003D457E"/>
    <w:rsid w:val="003E6761"/>
    <w:rsid w:val="004C4E82"/>
    <w:rsid w:val="004D5F6C"/>
    <w:rsid w:val="004E4E86"/>
    <w:rsid w:val="00544F7E"/>
    <w:rsid w:val="00556066"/>
    <w:rsid w:val="00591C34"/>
    <w:rsid w:val="00595F3D"/>
    <w:rsid w:val="005B5781"/>
    <w:rsid w:val="005F5764"/>
    <w:rsid w:val="006423F7"/>
    <w:rsid w:val="006B565B"/>
    <w:rsid w:val="006E2F30"/>
    <w:rsid w:val="007336C5"/>
    <w:rsid w:val="007C3302"/>
    <w:rsid w:val="008970F9"/>
    <w:rsid w:val="00937BF8"/>
    <w:rsid w:val="00963AD9"/>
    <w:rsid w:val="009836B1"/>
    <w:rsid w:val="00AC5620"/>
    <w:rsid w:val="00AE6AD9"/>
    <w:rsid w:val="00B068FD"/>
    <w:rsid w:val="00B16DB5"/>
    <w:rsid w:val="00BB7AC2"/>
    <w:rsid w:val="00C00F51"/>
    <w:rsid w:val="00CD1BF1"/>
    <w:rsid w:val="00D14E41"/>
    <w:rsid w:val="00D21B12"/>
    <w:rsid w:val="00D70EE0"/>
    <w:rsid w:val="00DA4FE6"/>
    <w:rsid w:val="00DE2C78"/>
    <w:rsid w:val="00DF005C"/>
    <w:rsid w:val="00E072BF"/>
    <w:rsid w:val="00E347A1"/>
    <w:rsid w:val="00E42721"/>
    <w:rsid w:val="00E73759"/>
    <w:rsid w:val="00F0040A"/>
    <w:rsid w:val="00F138CF"/>
    <w:rsid w:val="00FB2B6F"/>
    <w:rsid w:val="00FC24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2D352BA"/>
  <w15:chartTrackingRefBased/>
  <w15:docId w15:val="{2DF44CC7-C48D-D14E-84A0-78E36C9F7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1D2"/>
    <w:pPr>
      <w:jc w:val="both"/>
    </w:pPr>
    <w:rPr>
      <w:rFonts w:ascii="Times New Roman" w:hAnsi="Times New Roman" w:cs="Times New Roman"/>
      <w:lang w:bidi="en-US"/>
    </w:rPr>
  </w:style>
  <w:style w:type="paragraph" w:styleId="Heading1">
    <w:name w:val="heading 1"/>
    <w:basedOn w:val="Normal"/>
    <w:next w:val="Normal"/>
    <w:link w:val="Heading1Char"/>
    <w:uiPriority w:val="9"/>
    <w:qFormat/>
    <w:rsid w:val="003561D2"/>
    <w:pPr>
      <w:keepNext/>
      <w:keepLines/>
      <w:numPr>
        <w:numId w:val="1"/>
      </w:numPr>
      <w:spacing w:before="480" w:line="480" w:lineRule="auto"/>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561D2"/>
    <w:pPr>
      <w:numPr>
        <w:ilvl w:val="1"/>
        <w:numId w:val="1"/>
      </w:numPr>
      <w:spacing w:before="240" w:line="480" w:lineRule="auto"/>
      <w:outlineLvl w:val="1"/>
    </w:pPr>
    <w:rPr>
      <w:i/>
      <w:iCs/>
    </w:rPr>
  </w:style>
  <w:style w:type="paragraph" w:styleId="Heading3">
    <w:name w:val="heading 3"/>
    <w:basedOn w:val="Normal"/>
    <w:next w:val="Normal"/>
    <w:link w:val="Heading3Char"/>
    <w:uiPriority w:val="9"/>
    <w:unhideWhenUsed/>
    <w:qFormat/>
    <w:rsid w:val="003561D2"/>
    <w:pPr>
      <w:numPr>
        <w:ilvl w:val="2"/>
        <w:numId w:val="1"/>
      </w:numPr>
      <w:spacing w:before="240" w:line="480" w:lineRule="auto"/>
      <w:outlineLvl w:val="2"/>
    </w:pPr>
  </w:style>
  <w:style w:type="paragraph" w:styleId="Heading4">
    <w:name w:val="heading 4"/>
    <w:basedOn w:val="Normal"/>
    <w:next w:val="Normal"/>
    <w:link w:val="Heading4Char"/>
    <w:uiPriority w:val="9"/>
    <w:unhideWhenUsed/>
    <w:qFormat/>
    <w:rsid w:val="00E072BF"/>
    <w:pPr>
      <w:keepNext/>
      <w:keepLines/>
      <w:numPr>
        <w:ilvl w:val="3"/>
        <w:numId w:val="1"/>
      </w:numPr>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E072BF"/>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072BF"/>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072BF"/>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072BF"/>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72BF"/>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970F9"/>
  </w:style>
  <w:style w:type="paragraph" w:styleId="Header">
    <w:name w:val="header"/>
    <w:basedOn w:val="Normal"/>
    <w:link w:val="HeaderChar"/>
    <w:uiPriority w:val="99"/>
    <w:unhideWhenUsed/>
    <w:rsid w:val="008970F9"/>
    <w:pPr>
      <w:tabs>
        <w:tab w:val="center" w:pos="4680"/>
        <w:tab w:val="right" w:pos="9360"/>
      </w:tabs>
    </w:pPr>
  </w:style>
  <w:style w:type="character" w:customStyle="1" w:styleId="HeaderChar">
    <w:name w:val="Header Char"/>
    <w:basedOn w:val="DefaultParagraphFont"/>
    <w:link w:val="Header"/>
    <w:uiPriority w:val="99"/>
    <w:rsid w:val="008970F9"/>
    <w:rPr>
      <w:rFonts w:ascii="Times New Roman" w:hAnsi="Times New Roman" w:cs="Times New Roman"/>
      <w:lang w:bidi="en-US"/>
    </w:rPr>
  </w:style>
  <w:style w:type="paragraph" w:styleId="Footer">
    <w:name w:val="footer"/>
    <w:basedOn w:val="Normal"/>
    <w:link w:val="FooterChar"/>
    <w:uiPriority w:val="99"/>
    <w:unhideWhenUsed/>
    <w:rsid w:val="008970F9"/>
    <w:pPr>
      <w:tabs>
        <w:tab w:val="center" w:pos="4680"/>
        <w:tab w:val="right" w:pos="9360"/>
      </w:tabs>
    </w:pPr>
  </w:style>
  <w:style w:type="character" w:customStyle="1" w:styleId="FooterChar">
    <w:name w:val="Footer Char"/>
    <w:basedOn w:val="DefaultParagraphFont"/>
    <w:link w:val="Footer"/>
    <w:uiPriority w:val="99"/>
    <w:rsid w:val="008970F9"/>
    <w:rPr>
      <w:rFonts w:ascii="Times New Roman" w:hAnsi="Times New Roman" w:cs="Times New Roman"/>
      <w:lang w:bidi="en-US"/>
    </w:rPr>
  </w:style>
  <w:style w:type="character" w:styleId="PageNumber">
    <w:name w:val="page number"/>
    <w:rsid w:val="008970F9"/>
  </w:style>
  <w:style w:type="character" w:customStyle="1" w:styleId="Heading1Char">
    <w:name w:val="Heading 1 Char"/>
    <w:basedOn w:val="DefaultParagraphFont"/>
    <w:link w:val="Heading1"/>
    <w:uiPriority w:val="9"/>
    <w:rsid w:val="003561D2"/>
    <w:rPr>
      <w:rFonts w:ascii="Times New Roman" w:eastAsiaTheme="majorEastAsia" w:hAnsi="Times New Roman" w:cstheme="majorBidi"/>
      <w:b/>
      <w:szCs w:val="32"/>
      <w:lang w:bidi="en-US"/>
    </w:rPr>
  </w:style>
  <w:style w:type="character" w:customStyle="1" w:styleId="Heading2Char">
    <w:name w:val="Heading 2 Char"/>
    <w:basedOn w:val="DefaultParagraphFont"/>
    <w:link w:val="Heading2"/>
    <w:uiPriority w:val="9"/>
    <w:rsid w:val="003561D2"/>
    <w:rPr>
      <w:rFonts w:ascii="Times New Roman" w:hAnsi="Times New Roman" w:cs="Times New Roman"/>
      <w:i/>
      <w:iCs/>
      <w:lang w:bidi="en-US"/>
    </w:rPr>
  </w:style>
  <w:style w:type="character" w:customStyle="1" w:styleId="Heading3Char">
    <w:name w:val="Heading 3 Char"/>
    <w:basedOn w:val="DefaultParagraphFont"/>
    <w:link w:val="Heading3"/>
    <w:uiPriority w:val="9"/>
    <w:rsid w:val="003561D2"/>
    <w:rPr>
      <w:rFonts w:ascii="Times New Roman" w:hAnsi="Times New Roman" w:cs="Times New Roman"/>
      <w:lang w:bidi="en-US"/>
    </w:rPr>
  </w:style>
  <w:style w:type="character" w:customStyle="1" w:styleId="Heading4Char">
    <w:name w:val="Heading 4 Char"/>
    <w:basedOn w:val="DefaultParagraphFont"/>
    <w:link w:val="Heading4"/>
    <w:uiPriority w:val="9"/>
    <w:rsid w:val="00E072BF"/>
    <w:rPr>
      <w:rFonts w:ascii="Times New Roman" w:eastAsiaTheme="majorEastAsia" w:hAnsi="Times New Roman" w:cstheme="majorBidi"/>
      <w:iCs/>
      <w:lang w:bidi="en-US"/>
    </w:rPr>
  </w:style>
  <w:style w:type="character" w:customStyle="1" w:styleId="Heading5Char">
    <w:name w:val="Heading 5 Char"/>
    <w:basedOn w:val="DefaultParagraphFont"/>
    <w:link w:val="Heading5"/>
    <w:uiPriority w:val="9"/>
    <w:semiHidden/>
    <w:rsid w:val="00E072BF"/>
    <w:rPr>
      <w:rFonts w:asciiTheme="majorHAnsi" w:eastAsiaTheme="majorEastAsia" w:hAnsiTheme="majorHAnsi" w:cstheme="majorBidi"/>
      <w:color w:val="2F5496" w:themeColor="accent1" w:themeShade="BF"/>
      <w:lang w:bidi="en-US"/>
    </w:rPr>
  </w:style>
  <w:style w:type="character" w:customStyle="1" w:styleId="Heading6Char">
    <w:name w:val="Heading 6 Char"/>
    <w:basedOn w:val="DefaultParagraphFont"/>
    <w:link w:val="Heading6"/>
    <w:uiPriority w:val="9"/>
    <w:semiHidden/>
    <w:rsid w:val="00E072BF"/>
    <w:rPr>
      <w:rFonts w:asciiTheme="majorHAnsi" w:eastAsiaTheme="majorEastAsia" w:hAnsiTheme="majorHAnsi" w:cstheme="majorBidi"/>
      <w:color w:val="1F3763" w:themeColor="accent1" w:themeShade="7F"/>
      <w:lang w:bidi="en-US"/>
    </w:rPr>
  </w:style>
  <w:style w:type="character" w:customStyle="1" w:styleId="Heading7Char">
    <w:name w:val="Heading 7 Char"/>
    <w:basedOn w:val="DefaultParagraphFont"/>
    <w:link w:val="Heading7"/>
    <w:uiPriority w:val="9"/>
    <w:semiHidden/>
    <w:rsid w:val="00E072BF"/>
    <w:rPr>
      <w:rFonts w:asciiTheme="majorHAnsi" w:eastAsiaTheme="majorEastAsia" w:hAnsiTheme="majorHAnsi" w:cstheme="majorBidi"/>
      <w:i/>
      <w:iCs/>
      <w:color w:val="1F3763" w:themeColor="accent1" w:themeShade="7F"/>
      <w:lang w:bidi="en-US"/>
    </w:rPr>
  </w:style>
  <w:style w:type="character" w:customStyle="1" w:styleId="Heading8Char">
    <w:name w:val="Heading 8 Char"/>
    <w:basedOn w:val="DefaultParagraphFont"/>
    <w:link w:val="Heading8"/>
    <w:uiPriority w:val="9"/>
    <w:semiHidden/>
    <w:rsid w:val="00E072BF"/>
    <w:rPr>
      <w:rFonts w:asciiTheme="majorHAnsi" w:eastAsiaTheme="majorEastAsia" w:hAnsiTheme="majorHAnsi" w:cstheme="majorBidi"/>
      <w:color w:val="272727" w:themeColor="text1" w:themeTint="D8"/>
      <w:sz w:val="21"/>
      <w:szCs w:val="21"/>
      <w:lang w:bidi="en-US"/>
    </w:rPr>
  </w:style>
  <w:style w:type="character" w:customStyle="1" w:styleId="Heading9Char">
    <w:name w:val="Heading 9 Char"/>
    <w:basedOn w:val="DefaultParagraphFont"/>
    <w:link w:val="Heading9"/>
    <w:uiPriority w:val="9"/>
    <w:semiHidden/>
    <w:rsid w:val="00E072BF"/>
    <w:rPr>
      <w:rFonts w:asciiTheme="majorHAnsi" w:eastAsiaTheme="majorEastAsia" w:hAnsiTheme="majorHAnsi" w:cstheme="majorBidi"/>
      <w:i/>
      <w:iCs/>
      <w:color w:val="272727" w:themeColor="text1" w:themeTint="D8"/>
      <w:sz w:val="21"/>
      <w:szCs w:val="21"/>
      <w:lang w:bidi="en-US"/>
    </w:rPr>
  </w:style>
  <w:style w:type="paragraph" w:customStyle="1" w:styleId="Body">
    <w:name w:val="Body"/>
    <w:basedOn w:val="Normal"/>
    <w:qFormat/>
    <w:rsid w:val="009836B1"/>
    <w:pPr>
      <w:tabs>
        <w:tab w:val="right" w:pos="8640"/>
      </w:tabs>
      <w:spacing w:before="240" w:line="480" w:lineRule="auto"/>
    </w:pPr>
    <w:rPr>
      <w:rFonts w:eastAsia="Times New Roman"/>
      <w:lang w:bidi="ar-SA"/>
    </w:rPr>
  </w:style>
  <w:style w:type="numbering" w:customStyle="1" w:styleId="CurrentList1">
    <w:name w:val="Current List1"/>
    <w:uiPriority w:val="99"/>
    <w:rsid w:val="00E072BF"/>
    <w:pPr>
      <w:numPr>
        <w:numId w:val="2"/>
      </w:numPr>
    </w:pPr>
  </w:style>
  <w:style w:type="character" w:styleId="Hyperlink">
    <w:name w:val="Hyperlink"/>
    <w:uiPriority w:val="99"/>
    <w:unhideWhenUsed/>
    <w:rsid w:val="00E072BF"/>
    <w:rPr>
      <w:color w:val="auto"/>
      <w:u w:val="none"/>
    </w:rPr>
  </w:style>
  <w:style w:type="table" w:styleId="TableGrid">
    <w:name w:val="Table Grid"/>
    <w:basedOn w:val="TableNormal"/>
    <w:uiPriority w:val="59"/>
    <w:rsid w:val="003561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
    <w:name w:val="Table Caption"/>
    <w:basedOn w:val="Normal"/>
    <w:next w:val="Normal"/>
    <w:qFormat/>
    <w:rsid w:val="003561D2"/>
    <w:pPr>
      <w:keepNext/>
      <w:widowControl w:val="0"/>
      <w:tabs>
        <w:tab w:val="center" w:pos="2400"/>
        <w:tab w:val="right" w:pos="4800"/>
        <w:tab w:val="center" w:pos="4920"/>
        <w:tab w:val="right" w:pos="9840"/>
      </w:tabs>
      <w:suppressAutoHyphens/>
      <w:spacing w:before="120" w:after="120"/>
    </w:pPr>
    <w:rPr>
      <w:rFonts w:eastAsia="Times New Roman"/>
      <w:b/>
      <w:kern w:val="24"/>
      <w:sz w:val="20"/>
      <w:szCs w:val="20"/>
      <w:lang w:bidi="ar-SA"/>
    </w:rPr>
  </w:style>
  <w:style w:type="paragraph" w:customStyle="1" w:styleId="TableBody">
    <w:name w:val="Table Body"/>
    <w:basedOn w:val="Normal"/>
    <w:qFormat/>
    <w:rsid w:val="003561D2"/>
    <w:rPr>
      <w:rFonts w:eastAsia="Times New Roman"/>
      <w:sz w:val="20"/>
      <w:szCs w:val="20"/>
    </w:rPr>
  </w:style>
  <w:style w:type="paragraph" w:customStyle="1" w:styleId="TableFootnote">
    <w:name w:val="Table Footnote"/>
    <w:basedOn w:val="TableBody"/>
    <w:qFormat/>
    <w:rsid w:val="003561D2"/>
    <w:pPr>
      <w:spacing w:before="60" w:after="60"/>
    </w:pPr>
    <w:rPr>
      <w:bCs/>
    </w:rPr>
  </w:style>
  <w:style w:type="paragraph" w:styleId="Title">
    <w:name w:val="Title"/>
    <w:basedOn w:val="Normal"/>
    <w:next w:val="Normal"/>
    <w:link w:val="TitleChar"/>
    <w:uiPriority w:val="10"/>
    <w:qFormat/>
    <w:rsid w:val="00E42721"/>
    <w:pPr>
      <w:contextualSpacing/>
      <w:jc w:val="center"/>
    </w:pPr>
    <w:rPr>
      <w:rFonts w:eastAsiaTheme="majorEastAsia" w:cstheme="majorBidi"/>
      <w:b/>
      <w:smallCaps/>
      <w:spacing w:val="-10"/>
      <w:kern w:val="28"/>
      <w:sz w:val="32"/>
      <w:szCs w:val="56"/>
      <w:lang w:bidi="ar-SA"/>
    </w:rPr>
  </w:style>
  <w:style w:type="character" w:customStyle="1" w:styleId="TitleChar">
    <w:name w:val="Title Char"/>
    <w:basedOn w:val="DefaultParagraphFont"/>
    <w:link w:val="Title"/>
    <w:uiPriority w:val="10"/>
    <w:rsid w:val="00E42721"/>
    <w:rPr>
      <w:rFonts w:ascii="Times New Roman" w:eastAsiaTheme="majorEastAsia" w:hAnsi="Times New Roman" w:cstheme="majorBidi"/>
      <w:b/>
      <w:smallCaps/>
      <w:spacing w:val="-10"/>
      <w:kern w:val="28"/>
      <w:sz w:val="32"/>
      <w:szCs w:val="56"/>
    </w:rPr>
  </w:style>
  <w:style w:type="paragraph" w:styleId="Subtitle">
    <w:name w:val="Subtitle"/>
    <w:basedOn w:val="Normal"/>
    <w:next w:val="Normal"/>
    <w:link w:val="SubtitleChar"/>
    <w:uiPriority w:val="11"/>
    <w:qFormat/>
    <w:rsid w:val="00E42721"/>
    <w:pPr>
      <w:numPr>
        <w:ilvl w:val="1"/>
      </w:numPr>
      <w:jc w:val="center"/>
    </w:pPr>
    <w:rPr>
      <w:rFonts w:eastAsiaTheme="minorEastAsia"/>
      <w:smallCaps/>
      <w:color w:val="000000" w:themeColor="text1"/>
      <w:szCs w:val="22"/>
      <w:lang w:bidi="ar-SA"/>
    </w:rPr>
  </w:style>
  <w:style w:type="character" w:customStyle="1" w:styleId="SubtitleChar">
    <w:name w:val="Subtitle Char"/>
    <w:basedOn w:val="DefaultParagraphFont"/>
    <w:link w:val="Subtitle"/>
    <w:uiPriority w:val="11"/>
    <w:rsid w:val="00E42721"/>
    <w:rPr>
      <w:rFonts w:ascii="Times New Roman" w:eastAsiaTheme="minorEastAsia" w:hAnsi="Times New Roman" w:cs="Times New Roman"/>
      <w:smallCaps/>
      <w:color w:val="000000" w:themeColor="text1"/>
      <w:szCs w:val="22"/>
    </w:rPr>
  </w:style>
  <w:style w:type="character" w:styleId="FollowedHyperlink">
    <w:name w:val="FollowedHyperlink"/>
    <w:unhideWhenUsed/>
    <w:rsid w:val="00E42721"/>
    <w:rPr>
      <w:color w:val="auto"/>
      <w:u w:val="none"/>
    </w:rPr>
  </w:style>
  <w:style w:type="paragraph" w:styleId="BodyText">
    <w:name w:val="Body Text"/>
    <w:basedOn w:val="Normal"/>
    <w:link w:val="BodyTextChar"/>
    <w:unhideWhenUsed/>
    <w:rsid w:val="00E42721"/>
    <w:pPr>
      <w:spacing w:line="480" w:lineRule="auto"/>
      <w:jc w:val="left"/>
    </w:pPr>
    <w:rPr>
      <w:rFonts w:eastAsia="Times New Roman"/>
      <w:lang w:bidi="ar-SA"/>
    </w:rPr>
  </w:style>
  <w:style w:type="character" w:customStyle="1" w:styleId="BodyTextChar">
    <w:name w:val="Body Text Char"/>
    <w:basedOn w:val="DefaultParagraphFont"/>
    <w:link w:val="BodyText"/>
    <w:rsid w:val="00E42721"/>
    <w:rPr>
      <w:rFonts w:ascii="Times New Roman" w:eastAsia="Times New Roman" w:hAnsi="Times New Roman" w:cs="Times New Roman"/>
    </w:rPr>
  </w:style>
  <w:style w:type="paragraph" w:styleId="TOC1">
    <w:name w:val="toc 1"/>
    <w:basedOn w:val="Normal"/>
    <w:next w:val="Normal"/>
    <w:uiPriority w:val="39"/>
    <w:unhideWhenUsed/>
    <w:qFormat/>
    <w:rsid w:val="00E42721"/>
    <w:pPr>
      <w:tabs>
        <w:tab w:val="right" w:leader="dot" w:pos="8640"/>
      </w:tabs>
      <w:spacing w:before="360"/>
      <w:ind w:left="360" w:right="360" w:hanging="360"/>
      <w:jc w:val="left"/>
    </w:pPr>
    <w:rPr>
      <w:rFonts w:eastAsia="Times New Roman"/>
      <w:smallCaps/>
      <w:noProof/>
      <w:lang w:bidi="ar-SA"/>
    </w:rPr>
  </w:style>
  <w:style w:type="paragraph" w:customStyle="1" w:styleId="Tablecontents">
    <w:name w:val="Table contents"/>
    <w:basedOn w:val="Normal"/>
    <w:qFormat/>
    <w:rsid w:val="00E42721"/>
    <w:pPr>
      <w:widowControl w:val="0"/>
      <w:tabs>
        <w:tab w:val="center" w:pos="2400"/>
        <w:tab w:val="right" w:pos="4800"/>
        <w:tab w:val="center" w:pos="4920"/>
        <w:tab w:val="right" w:pos="9840"/>
      </w:tabs>
      <w:spacing w:line="180" w:lineRule="atLeast"/>
      <w:jc w:val="center"/>
    </w:pPr>
    <w:rPr>
      <w:rFonts w:ascii="Arial" w:eastAsia="Times New Roman" w:hAnsi="Arial"/>
      <w:kern w:val="24"/>
      <w:sz w:val="16"/>
      <w:lang w:bidi="ar-SA"/>
    </w:rPr>
  </w:style>
  <w:style w:type="paragraph" w:customStyle="1" w:styleId="EndNoteBibliography">
    <w:name w:val="EndNote Bibliography"/>
    <w:basedOn w:val="Normal"/>
    <w:link w:val="EndNoteBibliographyChar"/>
    <w:rsid w:val="00D14E41"/>
    <w:pPr>
      <w:spacing w:after="120"/>
    </w:pPr>
    <w:rPr>
      <w:rFonts w:eastAsia="Times New Roman"/>
      <w:lang w:bidi="ar-SA"/>
    </w:rPr>
  </w:style>
  <w:style w:type="paragraph" w:styleId="BalloonText">
    <w:name w:val="Balloon Text"/>
    <w:basedOn w:val="Normal"/>
    <w:link w:val="BalloonTextChar"/>
    <w:uiPriority w:val="99"/>
    <w:unhideWhenUsed/>
    <w:rsid w:val="00E42721"/>
    <w:pPr>
      <w:jc w:val="left"/>
    </w:pPr>
    <w:rPr>
      <w:rFonts w:ascii="Tahoma" w:eastAsia="Times New Roman" w:hAnsi="Tahoma" w:cs="Tahoma"/>
      <w:sz w:val="16"/>
      <w:szCs w:val="16"/>
      <w:lang w:bidi="ar-SA"/>
    </w:rPr>
  </w:style>
  <w:style w:type="character" w:customStyle="1" w:styleId="BalloonTextChar">
    <w:name w:val="Balloon Text Char"/>
    <w:basedOn w:val="DefaultParagraphFont"/>
    <w:link w:val="BalloonText"/>
    <w:uiPriority w:val="99"/>
    <w:rsid w:val="00E42721"/>
    <w:rPr>
      <w:rFonts w:ascii="Tahoma" w:eastAsia="Times New Roman" w:hAnsi="Tahoma" w:cs="Tahoma"/>
      <w:sz w:val="16"/>
      <w:szCs w:val="16"/>
    </w:rPr>
  </w:style>
  <w:style w:type="paragraph" w:styleId="BodyText2">
    <w:name w:val="Body Text 2"/>
    <w:aliases w:val="Reference List"/>
    <w:basedOn w:val="EndNoteBibliography"/>
    <w:next w:val="BodyText3"/>
    <w:link w:val="BodyText2Char"/>
    <w:uiPriority w:val="99"/>
    <w:unhideWhenUsed/>
    <w:qFormat/>
    <w:rsid w:val="00E42721"/>
    <w:pPr>
      <w:ind w:left="720" w:hanging="720"/>
    </w:pPr>
  </w:style>
  <w:style w:type="character" w:customStyle="1" w:styleId="BodyText2Char">
    <w:name w:val="Body Text 2 Char"/>
    <w:aliases w:val="Reference List Char"/>
    <w:basedOn w:val="DefaultParagraphFont"/>
    <w:link w:val="BodyText2"/>
    <w:uiPriority w:val="99"/>
    <w:rsid w:val="00E42721"/>
    <w:rPr>
      <w:rFonts w:ascii="Times New Roman" w:eastAsia="Times New Roman" w:hAnsi="Times New Roman" w:cs="Times New Roman"/>
    </w:rPr>
  </w:style>
  <w:style w:type="paragraph" w:customStyle="1" w:styleId="EndNoteBibliographyTitle">
    <w:name w:val="EndNote Bibliography Title"/>
    <w:basedOn w:val="Normal"/>
    <w:link w:val="EndNoteBibliographyTitleChar"/>
    <w:rsid w:val="00E42721"/>
    <w:pPr>
      <w:jc w:val="center"/>
    </w:pPr>
    <w:rPr>
      <w:rFonts w:eastAsia="Times New Roman"/>
    </w:rPr>
  </w:style>
  <w:style w:type="character" w:customStyle="1" w:styleId="EndNoteBibliographyTitleChar">
    <w:name w:val="EndNote Bibliography Title Char"/>
    <w:basedOn w:val="Heading2Char"/>
    <w:link w:val="EndNoteBibliographyTitle"/>
    <w:rsid w:val="00E42721"/>
    <w:rPr>
      <w:rFonts w:ascii="Times New Roman" w:eastAsia="Times New Roman" w:hAnsi="Times New Roman" w:cs="Times New Roman"/>
      <w:i w:val="0"/>
      <w:iCs w:val="0"/>
      <w:lang w:bidi="en-US"/>
    </w:rPr>
  </w:style>
  <w:style w:type="character" w:styleId="UnresolvedMention">
    <w:name w:val="Unresolved Mention"/>
    <w:basedOn w:val="DefaultParagraphFont"/>
    <w:uiPriority w:val="99"/>
    <w:semiHidden/>
    <w:unhideWhenUsed/>
    <w:rsid w:val="00E42721"/>
    <w:rPr>
      <w:color w:val="605E5C"/>
      <w:shd w:val="clear" w:color="auto" w:fill="E1DFDD"/>
    </w:rPr>
  </w:style>
  <w:style w:type="paragraph" w:styleId="NormalWeb">
    <w:name w:val="Normal (Web)"/>
    <w:basedOn w:val="Normal"/>
    <w:uiPriority w:val="99"/>
    <w:unhideWhenUsed/>
    <w:rsid w:val="00E42721"/>
    <w:pPr>
      <w:spacing w:before="100" w:beforeAutospacing="1" w:after="100" w:afterAutospacing="1"/>
      <w:jc w:val="left"/>
    </w:pPr>
    <w:rPr>
      <w:rFonts w:eastAsia="Times New Roman"/>
      <w:lang w:bidi="ar-SA"/>
    </w:rPr>
  </w:style>
  <w:style w:type="paragraph" w:styleId="BodyText3">
    <w:name w:val="Body Text 3"/>
    <w:basedOn w:val="Normal"/>
    <w:link w:val="BodyText3Char"/>
    <w:uiPriority w:val="99"/>
    <w:semiHidden/>
    <w:unhideWhenUsed/>
    <w:rsid w:val="00E42721"/>
    <w:pPr>
      <w:spacing w:after="120"/>
      <w:jc w:val="left"/>
    </w:pPr>
    <w:rPr>
      <w:rFonts w:eastAsia="Times New Roman"/>
      <w:sz w:val="16"/>
      <w:szCs w:val="16"/>
      <w:lang w:bidi="ar-SA"/>
    </w:rPr>
  </w:style>
  <w:style w:type="character" w:customStyle="1" w:styleId="BodyText3Char">
    <w:name w:val="Body Text 3 Char"/>
    <w:basedOn w:val="DefaultParagraphFont"/>
    <w:link w:val="BodyText3"/>
    <w:uiPriority w:val="99"/>
    <w:semiHidden/>
    <w:rsid w:val="00E42721"/>
    <w:rPr>
      <w:rFonts w:ascii="Times New Roman" w:eastAsia="Times New Roman" w:hAnsi="Times New Roman" w:cs="Times New Roman"/>
      <w:sz w:val="16"/>
      <w:szCs w:val="16"/>
    </w:rPr>
  </w:style>
  <w:style w:type="paragraph" w:styleId="Caption">
    <w:name w:val="caption"/>
    <w:basedOn w:val="Normal"/>
    <w:next w:val="Normal"/>
    <w:uiPriority w:val="35"/>
    <w:unhideWhenUsed/>
    <w:qFormat/>
    <w:rsid w:val="00E42721"/>
    <w:pPr>
      <w:spacing w:after="200"/>
      <w:jc w:val="left"/>
    </w:pPr>
    <w:rPr>
      <w:rFonts w:eastAsia="Times New Roman"/>
      <w:i/>
      <w:iCs/>
      <w:color w:val="44546A" w:themeColor="text2"/>
      <w:sz w:val="18"/>
      <w:szCs w:val="18"/>
      <w:lang w:bidi="ar-SA"/>
    </w:rPr>
  </w:style>
  <w:style w:type="paragraph" w:styleId="TableofFigures">
    <w:name w:val="table of figures"/>
    <w:basedOn w:val="TOC1"/>
    <w:next w:val="Normal"/>
    <w:uiPriority w:val="99"/>
    <w:unhideWhenUsed/>
    <w:rsid w:val="00E42721"/>
    <w:pPr>
      <w:spacing w:before="240"/>
      <w:jc w:val="both"/>
    </w:pPr>
  </w:style>
  <w:style w:type="paragraph" w:styleId="ListParagraph">
    <w:name w:val="List Paragraph"/>
    <w:basedOn w:val="Normal"/>
    <w:uiPriority w:val="34"/>
    <w:qFormat/>
    <w:rsid w:val="00E42721"/>
    <w:pPr>
      <w:ind w:left="720"/>
      <w:contextualSpacing/>
      <w:jc w:val="left"/>
    </w:pPr>
    <w:rPr>
      <w:rFonts w:eastAsia="Times New Roman"/>
      <w:lang w:bidi="ar-SA"/>
    </w:rPr>
  </w:style>
  <w:style w:type="paragraph" w:styleId="TOCHeading">
    <w:name w:val="TOC Heading"/>
    <w:basedOn w:val="Heading1"/>
    <w:next w:val="Normal"/>
    <w:uiPriority w:val="39"/>
    <w:unhideWhenUsed/>
    <w:qFormat/>
    <w:rsid w:val="00E42721"/>
    <w:pPr>
      <w:numPr>
        <w:numId w:val="0"/>
      </w:numPr>
      <w:spacing w:line="276" w:lineRule="auto"/>
      <w:jc w:val="left"/>
      <w:outlineLvl w:val="9"/>
    </w:pPr>
    <w:rPr>
      <w:rFonts w:asciiTheme="majorHAnsi" w:hAnsiTheme="majorHAnsi" w:cs="Times New Roman (Headings CS)"/>
      <w:bCs/>
      <w:caps/>
      <w:smallCaps/>
      <w:color w:val="2F5496" w:themeColor="accent1" w:themeShade="BF"/>
      <w:sz w:val="28"/>
      <w:szCs w:val="28"/>
      <w:lang w:bidi="ar-SA"/>
    </w:rPr>
  </w:style>
  <w:style w:type="paragraph" w:styleId="TOC2">
    <w:name w:val="toc 2"/>
    <w:basedOn w:val="Normal"/>
    <w:next w:val="Normal"/>
    <w:autoRedefine/>
    <w:uiPriority w:val="39"/>
    <w:unhideWhenUsed/>
    <w:rsid w:val="00E42721"/>
    <w:pPr>
      <w:spacing w:before="120"/>
      <w:ind w:left="240"/>
      <w:jc w:val="left"/>
    </w:pPr>
    <w:rPr>
      <w:rFonts w:asciiTheme="minorHAnsi" w:eastAsia="Times New Roman" w:hAnsiTheme="minorHAnsi"/>
      <w:b/>
      <w:bCs/>
      <w:sz w:val="22"/>
      <w:szCs w:val="22"/>
      <w:lang w:bidi="ar-SA"/>
    </w:rPr>
  </w:style>
  <w:style w:type="paragraph" w:styleId="TOC3">
    <w:name w:val="toc 3"/>
    <w:basedOn w:val="Normal"/>
    <w:next w:val="Normal"/>
    <w:autoRedefine/>
    <w:uiPriority w:val="39"/>
    <w:unhideWhenUsed/>
    <w:rsid w:val="00E42721"/>
    <w:pPr>
      <w:ind w:left="480"/>
      <w:jc w:val="left"/>
    </w:pPr>
    <w:rPr>
      <w:rFonts w:asciiTheme="minorHAnsi" w:eastAsia="Times New Roman" w:hAnsiTheme="minorHAnsi"/>
      <w:sz w:val="20"/>
      <w:szCs w:val="20"/>
      <w:lang w:bidi="ar-SA"/>
    </w:rPr>
  </w:style>
  <w:style w:type="paragraph" w:styleId="TOC4">
    <w:name w:val="toc 4"/>
    <w:basedOn w:val="Normal"/>
    <w:next w:val="Normal"/>
    <w:autoRedefine/>
    <w:uiPriority w:val="39"/>
    <w:semiHidden/>
    <w:unhideWhenUsed/>
    <w:rsid w:val="00E42721"/>
    <w:pPr>
      <w:ind w:left="720"/>
      <w:jc w:val="left"/>
    </w:pPr>
    <w:rPr>
      <w:rFonts w:asciiTheme="minorHAnsi" w:eastAsia="Times New Roman" w:hAnsiTheme="minorHAnsi"/>
      <w:sz w:val="20"/>
      <w:szCs w:val="20"/>
      <w:lang w:bidi="ar-SA"/>
    </w:rPr>
  </w:style>
  <w:style w:type="paragraph" w:styleId="TOC5">
    <w:name w:val="toc 5"/>
    <w:basedOn w:val="Normal"/>
    <w:next w:val="Normal"/>
    <w:autoRedefine/>
    <w:uiPriority w:val="39"/>
    <w:semiHidden/>
    <w:unhideWhenUsed/>
    <w:rsid w:val="00E42721"/>
    <w:pPr>
      <w:ind w:left="960"/>
      <w:jc w:val="left"/>
    </w:pPr>
    <w:rPr>
      <w:rFonts w:asciiTheme="minorHAnsi" w:eastAsia="Times New Roman" w:hAnsiTheme="minorHAnsi"/>
      <w:sz w:val="20"/>
      <w:szCs w:val="20"/>
      <w:lang w:bidi="ar-SA"/>
    </w:rPr>
  </w:style>
  <w:style w:type="paragraph" w:styleId="TOC6">
    <w:name w:val="toc 6"/>
    <w:basedOn w:val="Normal"/>
    <w:next w:val="Normal"/>
    <w:autoRedefine/>
    <w:uiPriority w:val="39"/>
    <w:semiHidden/>
    <w:unhideWhenUsed/>
    <w:rsid w:val="00E42721"/>
    <w:pPr>
      <w:ind w:left="1200"/>
      <w:jc w:val="left"/>
    </w:pPr>
    <w:rPr>
      <w:rFonts w:asciiTheme="minorHAnsi" w:eastAsia="Times New Roman" w:hAnsiTheme="minorHAnsi"/>
      <w:sz w:val="20"/>
      <w:szCs w:val="20"/>
      <w:lang w:bidi="ar-SA"/>
    </w:rPr>
  </w:style>
  <w:style w:type="paragraph" w:styleId="TOC7">
    <w:name w:val="toc 7"/>
    <w:basedOn w:val="Normal"/>
    <w:next w:val="Normal"/>
    <w:autoRedefine/>
    <w:uiPriority w:val="39"/>
    <w:semiHidden/>
    <w:unhideWhenUsed/>
    <w:rsid w:val="00E42721"/>
    <w:pPr>
      <w:ind w:left="1440"/>
      <w:jc w:val="left"/>
    </w:pPr>
    <w:rPr>
      <w:rFonts w:asciiTheme="minorHAnsi" w:eastAsia="Times New Roman" w:hAnsiTheme="minorHAnsi"/>
      <w:sz w:val="20"/>
      <w:szCs w:val="20"/>
      <w:lang w:bidi="ar-SA"/>
    </w:rPr>
  </w:style>
  <w:style w:type="paragraph" w:styleId="TOC8">
    <w:name w:val="toc 8"/>
    <w:basedOn w:val="Normal"/>
    <w:next w:val="Normal"/>
    <w:autoRedefine/>
    <w:uiPriority w:val="39"/>
    <w:semiHidden/>
    <w:unhideWhenUsed/>
    <w:rsid w:val="00E42721"/>
    <w:pPr>
      <w:ind w:left="1680"/>
      <w:jc w:val="left"/>
    </w:pPr>
    <w:rPr>
      <w:rFonts w:asciiTheme="minorHAnsi" w:eastAsia="Times New Roman" w:hAnsiTheme="minorHAnsi"/>
      <w:sz w:val="20"/>
      <w:szCs w:val="20"/>
      <w:lang w:bidi="ar-SA"/>
    </w:rPr>
  </w:style>
  <w:style w:type="paragraph" w:styleId="TOC9">
    <w:name w:val="toc 9"/>
    <w:basedOn w:val="Normal"/>
    <w:next w:val="Normal"/>
    <w:autoRedefine/>
    <w:uiPriority w:val="39"/>
    <w:semiHidden/>
    <w:unhideWhenUsed/>
    <w:rsid w:val="00E42721"/>
    <w:pPr>
      <w:ind w:left="1920"/>
      <w:jc w:val="left"/>
    </w:pPr>
    <w:rPr>
      <w:rFonts w:asciiTheme="minorHAnsi" w:eastAsia="Times New Roman" w:hAnsiTheme="minorHAnsi"/>
      <w:sz w:val="20"/>
      <w:szCs w:val="20"/>
      <w:lang w:bidi="ar-SA"/>
    </w:rPr>
  </w:style>
  <w:style w:type="paragraph" w:customStyle="1" w:styleId="Non-ChapterHeading1">
    <w:name w:val="Non-Chapter Heading 1"/>
    <w:basedOn w:val="Heading1"/>
    <w:qFormat/>
    <w:rsid w:val="00E42721"/>
    <w:pPr>
      <w:numPr>
        <w:numId w:val="0"/>
      </w:numPr>
      <w:spacing w:after="240" w:line="240" w:lineRule="auto"/>
      <w:jc w:val="center"/>
    </w:pPr>
    <w:rPr>
      <w:rFonts w:cs="Times New Roman (Headings CS)"/>
      <w:smallCaps/>
      <w:sz w:val="28"/>
      <w:lang w:bidi="ar-SA"/>
    </w:rPr>
  </w:style>
  <w:style w:type="paragraph" w:customStyle="1" w:styleId="Non-TableContentsHeading1">
    <w:name w:val="Non-Table Contents Heading 1"/>
    <w:basedOn w:val="Non-ChapterHeading1"/>
    <w:qFormat/>
    <w:rsid w:val="00E42721"/>
    <w:pPr>
      <w:outlineLvl w:val="9"/>
    </w:pPr>
  </w:style>
  <w:style w:type="paragraph" w:customStyle="1" w:styleId="Equation">
    <w:name w:val="Equation"/>
    <w:basedOn w:val="Normal"/>
    <w:qFormat/>
    <w:rsid w:val="00E42721"/>
    <w:pPr>
      <w:tabs>
        <w:tab w:val="right" w:pos="9270"/>
      </w:tabs>
      <w:spacing w:after="240" w:line="480" w:lineRule="auto"/>
      <w:ind w:left="720"/>
    </w:pPr>
    <w:rPr>
      <w:rFonts w:eastAsia="Times New Roman"/>
    </w:rPr>
  </w:style>
  <w:style w:type="numbering" w:customStyle="1" w:styleId="CurrentList2">
    <w:name w:val="Current List2"/>
    <w:uiPriority w:val="99"/>
    <w:rsid w:val="00E42721"/>
    <w:pPr>
      <w:numPr>
        <w:numId w:val="8"/>
      </w:numPr>
    </w:pPr>
  </w:style>
  <w:style w:type="paragraph" w:customStyle="1" w:styleId="TableHeader">
    <w:name w:val="Table Header"/>
    <w:basedOn w:val="Normal"/>
    <w:qFormat/>
    <w:rsid w:val="00E42721"/>
    <w:pPr>
      <w:spacing w:before="120" w:after="120"/>
    </w:pPr>
    <w:rPr>
      <w:rFonts w:eastAsia="Times New Roman"/>
      <w:sz w:val="20"/>
    </w:rPr>
  </w:style>
  <w:style w:type="paragraph" w:customStyle="1" w:styleId="FigureCaption">
    <w:name w:val="Figure Caption"/>
    <w:basedOn w:val="TableHeader"/>
    <w:qFormat/>
    <w:rsid w:val="00E42721"/>
    <w:pPr>
      <w:spacing w:after="480"/>
    </w:pPr>
    <w:rPr>
      <w:b/>
      <w:bCs/>
    </w:rPr>
  </w:style>
  <w:style w:type="paragraph" w:customStyle="1" w:styleId="Figure">
    <w:name w:val="Figure"/>
    <w:basedOn w:val="TableBody"/>
    <w:qFormat/>
    <w:rsid w:val="00E42721"/>
    <w:rPr>
      <w:noProof/>
    </w:rPr>
  </w:style>
  <w:style w:type="paragraph" w:styleId="Bibliography">
    <w:name w:val="Bibliography"/>
    <w:basedOn w:val="Normal"/>
    <w:next w:val="Normal"/>
    <w:uiPriority w:val="37"/>
    <w:semiHidden/>
    <w:unhideWhenUsed/>
    <w:rsid w:val="00E42721"/>
    <w:pPr>
      <w:jc w:val="left"/>
    </w:pPr>
    <w:rPr>
      <w:rFonts w:eastAsia="Times New Roman"/>
      <w:lang w:bidi="ar-SA"/>
    </w:rPr>
  </w:style>
  <w:style w:type="character" w:customStyle="1" w:styleId="EndNoteBibliographyChar">
    <w:name w:val="EndNote Bibliography Char"/>
    <w:basedOn w:val="DefaultParagraphFont"/>
    <w:link w:val="EndNoteBibliography"/>
    <w:rsid w:val="00D14E41"/>
    <w:rPr>
      <w:rFonts w:ascii="Times New Roman" w:eastAsia="Times New Roman" w:hAnsi="Times New Roman" w:cs="Times New Roman"/>
    </w:rPr>
  </w:style>
  <w:style w:type="table" w:customStyle="1" w:styleId="Mdeck5tablebodythreelines">
    <w:name w:val="M_deck_5_table_body_three_lines"/>
    <w:basedOn w:val="TableNormal"/>
    <w:uiPriority w:val="99"/>
    <w:rsid w:val="00E42721"/>
    <w:pPr>
      <w:adjustRightInd w:val="0"/>
      <w:snapToGrid w:val="0"/>
      <w:spacing w:line="300" w:lineRule="exact"/>
      <w:jc w:val="center"/>
    </w:pPr>
    <w:rPr>
      <w:rFonts w:ascii="Times New Roman" w:eastAsia="SimSun" w:hAnsi="Times New Roman" w:cs="Times New Roman"/>
      <w:sz w:val="20"/>
      <w:szCs w:val="2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customStyle="1" w:styleId="MDPI41threelinetable">
    <w:name w:val="MDPI_4.1_three_line_table"/>
    <w:basedOn w:val="TableNormal"/>
    <w:uiPriority w:val="99"/>
    <w:rsid w:val="00E42721"/>
    <w:pPr>
      <w:adjustRightInd w:val="0"/>
      <w:snapToGrid w:val="0"/>
      <w:jc w:val="center"/>
    </w:pPr>
    <w:rPr>
      <w:rFonts w:ascii="Palatino Linotype" w:eastAsia="SimSun" w:hAnsi="Palatino Linotype" w:cs="Times New Roman"/>
      <w:color w:val="000000"/>
      <w:sz w:val="20"/>
      <w:szCs w:val="2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table" w:styleId="PlainTable4">
    <w:name w:val="Plain Table 4"/>
    <w:basedOn w:val="TableNormal"/>
    <w:uiPriority w:val="44"/>
    <w:rsid w:val="00E42721"/>
    <w:rPr>
      <w:rFonts w:ascii="Calibri" w:eastAsia="SimSun" w:hAnsi="Calibri" w:cs="Times New Roman"/>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DPITable">
    <w:name w:val="MDPI_Table"/>
    <w:basedOn w:val="TableNormal"/>
    <w:uiPriority w:val="99"/>
    <w:rsid w:val="00E42721"/>
    <w:rPr>
      <w:rFonts w:ascii="Palatino Linotype" w:eastAsia="SimSun" w:hAnsi="Palatino Linotype" w:cs="Times New Roman"/>
      <w:color w:val="000000"/>
      <w:sz w:val="20"/>
      <w:szCs w:val="20"/>
      <w:lang w:val="en-CA"/>
    </w:rPr>
    <w:tblPr>
      <w:tblCellMar>
        <w:left w:w="0" w:type="dxa"/>
        <w:right w:w="0" w:type="dxa"/>
      </w:tblCellMar>
    </w:tblPr>
  </w:style>
  <w:style w:type="paragraph" w:customStyle="1" w:styleId="msonormal0">
    <w:name w:val="msonormal"/>
    <w:basedOn w:val="Normal"/>
    <w:rsid w:val="00E42721"/>
    <w:pPr>
      <w:spacing w:before="100" w:beforeAutospacing="1" w:after="100" w:afterAutospacing="1"/>
      <w:jc w:val="left"/>
    </w:pPr>
    <w:rPr>
      <w:rFonts w:eastAsia="Times New Roman"/>
      <w:lang w:bidi="ar-SA"/>
    </w:rPr>
  </w:style>
  <w:style w:type="character" w:customStyle="1" w:styleId="apple-converted-space">
    <w:name w:val="apple-converted-space"/>
    <w:rsid w:val="00E42721"/>
  </w:style>
  <w:style w:type="character" w:styleId="CommentReference">
    <w:name w:val="annotation reference"/>
    <w:uiPriority w:val="99"/>
    <w:rsid w:val="00E42721"/>
    <w:rPr>
      <w:sz w:val="21"/>
      <w:szCs w:val="21"/>
    </w:rPr>
  </w:style>
  <w:style w:type="paragraph" w:styleId="CommentText">
    <w:name w:val="annotation text"/>
    <w:basedOn w:val="Normal"/>
    <w:link w:val="CommentTextChar"/>
    <w:uiPriority w:val="99"/>
    <w:rsid w:val="00E42721"/>
    <w:pPr>
      <w:spacing w:line="260" w:lineRule="atLeast"/>
    </w:pPr>
    <w:rPr>
      <w:rFonts w:ascii="Palatino Linotype" w:eastAsia="SimSun" w:hAnsi="Palatino Linotype"/>
      <w:noProof/>
      <w:color w:val="000000"/>
      <w:sz w:val="20"/>
      <w:szCs w:val="20"/>
      <w:lang w:eastAsia="zh-CN" w:bidi="ar-SA"/>
    </w:rPr>
  </w:style>
  <w:style w:type="character" w:customStyle="1" w:styleId="CommentTextChar">
    <w:name w:val="Comment Text Char"/>
    <w:basedOn w:val="DefaultParagraphFont"/>
    <w:link w:val="CommentText"/>
    <w:uiPriority w:val="99"/>
    <w:rsid w:val="00E42721"/>
    <w:rPr>
      <w:rFonts w:ascii="Palatino Linotype" w:eastAsia="SimSun" w:hAnsi="Palatino Linotype" w:cs="Times New Roman"/>
      <w:noProof/>
      <w:color w:val="000000"/>
      <w:sz w:val="20"/>
      <w:szCs w:val="20"/>
      <w:lang w:eastAsia="zh-CN"/>
    </w:rPr>
  </w:style>
  <w:style w:type="paragraph" w:styleId="CommentSubject">
    <w:name w:val="annotation subject"/>
    <w:basedOn w:val="CommentText"/>
    <w:next w:val="CommentText"/>
    <w:link w:val="CommentSubjectChar"/>
    <w:rsid w:val="00E42721"/>
    <w:rPr>
      <w:b/>
      <w:bCs/>
    </w:rPr>
  </w:style>
  <w:style w:type="character" w:customStyle="1" w:styleId="CommentSubjectChar">
    <w:name w:val="Comment Subject Char"/>
    <w:basedOn w:val="CommentTextChar"/>
    <w:link w:val="CommentSubject"/>
    <w:rsid w:val="00E42721"/>
    <w:rPr>
      <w:rFonts w:ascii="Palatino Linotype" w:eastAsia="SimSun" w:hAnsi="Palatino Linotype" w:cs="Times New Roman"/>
      <w:b/>
      <w:bCs/>
      <w:noProof/>
      <w:color w:val="000000"/>
      <w:sz w:val="20"/>
      <w:szCs w:val="20"/>
      <w:lang w:eastAsia="zh-CN"/>
    </w:rPr>
  </w:style>
  <w:style w:type="character" w:styleId="EndnoteReference">
    <w:name w:val="endnote reference"/>
    <w:rsid w:val="00E42721"/>
    <w:rPr>
      <w:vertAlign w:val="superscript"/>
    </w:rPr>
  </w:style>
  <w:style w:type="paragraph" w:styleId="EndnoteText">
    <w:name w:val="endnote text"/>
    <w:basedOn w:val="Normal"/>
    <w:link w:val="EndnoteTextChar"/>
    <w:semiHidden/>
    <w:unhideWhenUsed/>
    <w:rsid w:val="00E42721"/>
    <w:rPr>
      <w:rFonts w:ascii="Palatino Linotype" w:eastAsia="SimSun" w:hAnsi="Palatino Linotype"/>
      <w:noProof/>
      <w:color w:val="000000"/>
      <w:sz w:val="20"/>
      <w:szCs w:val="20"/>
      <w:lang w:eastAsia="zh-CN" w:bidi="ar-SA"/>
    </w:rPr>
  </w:style>
  <w:style w:type="character" w:customStyle="1" w:styleId="EndnoteTextChar">
    <w:name w:val="Endnote Text Char"/>
    <w:basedOn w:val="DefaultParagraphFont"/>
    <w:link w:val="EndnoteText"/>
    <w:semiHidden/>
    <w:rsid w:val="00E42721"/>
    <w:rPr>
      <w:rFonts w:ascii="Palatino Linotype" w:eastAsia="SimSun" w:hAnsi="Palatino Linotype" w:cs="Times New Roman"/>
      <w:noProof/>
      <w:color w:val="000000"/>
      <w:sz w:val="20"/>
      <w:szCs w:val="20"/>
      <w:lang w:eastAsia="zh-CN"/>
    </w:rPr>
  </w:style>
  <w:style w:type="paragraph" w:styleId="FootnoteText">
    <w:name w:val="footnote text"/>
    <w:basedOn w:val="Normal"/>
    <w:link w:val="FootnoteTextChar"/>
    <w:semiHidden/>
    <w:unhideWhenUsed/>
    <w:rsid w:val="00E42721"/>
    <w:rPr>
      <w:rFonts w:ascii="Palatino Linotype" w:eastAsia="SimSun" w:hAnsi="Palatino Linotype"/>
      <w:noProof/>
      <w:color w:val="000000"/>
      <w:sz w:val="20"/>
      <w:szCs w:val="20"/>
      <w:lang w:eastAsia="zh-CN" w:bidi="ar-SA"/>
    </w:rPr>
  </w:style>
  <w:style w:type="character" w:customStyle="1" w:styleId="FootnoteTextChar">
    <w:name w:val="Footnote Text Char"/>
    <w:basedOn w:val="DefaultParagraphFont"/>
    <w:link w:val="FootnoteText"/>
    <w:semiHidden/>
    <w:rsid w:val="00E42721"/>
    <w:rPr>
      <w:rFonts w:ascii="Palatino Linotype" w:eastAsia="SimSun" w:hAnsi="Palatino Linotype" w:cs="Times New Roman"/>
      <w:noProof/>
      <w:color w:val="000000"/>
      <w:sz w:val="20"/>
      <w:szCs w:val="20"/>
      <w:lang w:eastAsia="zh-CN"/>
    </w:rPr>
  </w:style>
  <w:style w:type="character" w:styleId="PlaceholderText">
    <w:name w:val="Placeholder Text"/>
    <w:uiPriority w:val="99"/>
    <w:semiHidden/>
    <w:rsid w:val="00E42721"/>
    <w:rPr>
      <w:color w:val="808080"/>
    </w:rPr>
  </w:style>
  <w:style w:type="paragraph" w:styleId="Revision">
    <w:name w:val="Revision"/>
    <w:hidden/>
    <w:uiPriority w:val="99"/>
    <w:semiHidden/>
    <w:rsid w:val="00E42721"/>
    <w:rPr>
      <w:rFonts w:ascii="Palatino Linotype" w:eastAsia="SimSun" w:hAnsi="Palatino Linotype" w:cs="Times New Roman"/>
      <w:noProof/>
      <w:color w:val="000000"/>
      <w:sz w:val="20"/>
      <w:szCs w:val="20"/>
      <w:lang w:eastAsia="zh-CN"/>
    </w:rPr>
  </w:style>
  <w:style w:type="numbering" w:customStyle="1" w:styleId="CurrentList3">
    <w:name w:val="Current List3"/>
    <w:uiPriority w:val="99"/>
    <w:rsid w:val="00E42721"/>
    <w:pPr>
      <w:numPr>
        <w:numId w:val="9"/>
      </w:numPr>
    </w:pPr>
  </w:style>
  <w:style w:type="numbering" w:customStyle="1" w:styleId="CurrentList4">
    <w:name w:val="Current List4"/>
    <w:uiPriority w:val="99"/>
    <w:rsid w:val="00E42721"/>
    <w:pPr>
      <w:numPr>
        <w:numId w:val="10"/>
      </w:numPr>
    </w:pPr>
  </w:style>
  <w:style w:type="numbering" w:customStyle="1" w:styleId="CurrentList5">
    <w:name w:val="Current List5"/>
    <w:uiPriority w:val="99"/>
    <w:rsid w:val="00E42721"/>
    <w:pPr>
      <w:numPr>
        <w:numId w:val="11"/>
      </w:numPr>
    </w:pPr>
  </w:style>
  <w:style w:type="numbering" w:customStyle="1" w:styleId="CurrentList6">
    <w:name w:val="Current List6"/>
    <w:uiPriority w:val="99"/>
    <w:rsid w:val="00E42721"/>
    <w:pPr>
      <w:numPr>
        <w:numId w:val="12"/>
      </w:numPr>
    </w:pPr>
  </w:style>
  <w:style w:type="numbering" w:customStyle="1" w:styleId="NoList1">
    <w:name w:val="No List1"/>
    <w:next w:val="NoList"/>
    <w:uiPriority w:val="99"/>
    <w:semiHidden/>
    <w:unhideWhenUsed/>
    <w:rsid w:val="00E42721"/>
  </w:style>
  <w:style w:type="table" w:styleId="TableGridLight">
    <w:name w:val="Grid Table Light"/>
    <w:basedOn w:val="TableNormal"/>
    <w:uiPriority w:val="40"/>
    <w:rsid w:val="00E4272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CurrentList7">
    <w:name w:val="Current List7"/>
    <w:uiPriority w:val="99"/>
    <w:rsid w:val="00E42721"/>
    <w:pPr>
      <w:numPr>
        <w:numId w:val="13"/>
      </w:numPr>
    </w:pPr>
  </w:style>
  <w:style w:type="numbering" w:customStyle="1" w:styleId="CurrentList8">
    <w:name w:val="Current List8"/>
    <w:uiPriority w:val="99"/>
    <w:rsid w:val="00E42721"/>
    <w:pPr>
      <w:numPr>
        <w:numId w:val="14"/>
      </w:numPr>
    </w:pPr>
  </w:style>
  <w:style w:type="numbering" w:customStyle="1" w:styleId="CurrentList9">
    <w:name w:val="Current List9"/>
    <w:uiPriority w:val="99"/>
    <w:rsid w:val="00E42721"/>
    <w:pPr>
      <w:numPr>
        <w:numId w:val="15"/>
      </w:numPr>
    </w:pPr>
  </w:style>
  <w:style w:type="numbering" w:customStyle="1" w:styleId="CurrentList10">
    <w:name w:val="Current List10"/>
    <w:uiPriority w:val="99"/>
    <w:rsid w:val="00E42721"/>
    <w:pPr>
      <w:numPr>
        <w:numId w:val="16"/>
      </w:numPr>
    </w:pPr>
  </w:style>
  <w:style w:type="numbering" w:customStyle="1" w:styleId="CurrentList11">
    <w:name w:val="Current List11"/>
    <w:uiPriority w:val="99"/>
    <w:rsid w:val="00E42721"/>
    <w:pPr>
      <w:numPr>
        <w:numId w:val="17"/>
      </w:numPr>
    </w:pPr>
  </w:style>
  <w:style w:type="numbering" w:customStyle="1" w:styleId="CurrentList12">
    <w:name w:val="Current List12"/>
    <w:uiPriority w:val="99"/>
    <w:rsid w:val="00E42721"/>
    <w:pPr>
      <w:numPr>
        <w:numId w:val="18"/>
      </w:numPr>
    </w:pPr>
  </w:style>
  <w:style w:type="paragraph" w:customStyle="1" w:styleId="Heading3NoNumbers">
    <w:name w:val="Heading 3 No Numbers"/>
    <w:basedOn w:val="Heading3"/>
    <w:rsid w:val="00E42721"/>
    <w:pPr>
      <w:keepNext/>
      <w:keepLines/>
      <w:numPr>
        <w:ilvl w:val="0"/>
        <w:numId w:val="0"/>
      </w:numPr>
      <w:jc w:val="left"/>
    </w:pPr>
    <w:rPr>
      <w:rFonts w:eastAsiaTheme="majorEastAsia" w:cstheme="majorBidi"/>
      <w:smallCaps/>
      <w:u w:val="single"/>
      <w:lang w:bidi="ar-SA"/>
    </w:rPr>
  </w:style>
  <w:style w:type="numbering" w:customStyle="1" w:styleId="CurrentList13">
    <w:name w:val="Current List13"/>
    <w:uiPriority w:val="99"/>
    <w:rsid w:val="00E42721"/>
    <w:pPr>
      <w:numPr>
        <w:numId w:val="20"/>
      </w:numPr>
    </w:pPr>
  </w:style>
  <w:style w:type="character" w:customStyle="1" w:styleId="number">
    <w:name w:val="number"/>
    <w:basedOn w:val="DefaultParagraphFont"/>
    <w:rsid w:val="00E42721"/>
  </w:style>
  <w:style w:type="character" w:customStyle="1" w:styleId="figurelink">
    <w:name w:val="figurelink"/>
    <w:basedOn w:val="DefaultParagraphFont"/>
    <w:rsid w:val="00E42721"/>
  </w:style>
  <w:style w:type="paragraph" w:customStyle="1" w:styleId="BibliographyList">
    <w:name w:val="Bibliography List"/>
    <w:basedOn w:val="BodyText2"/>
    <w:qFormat/>
    <w:rsid w:val="00E42721"/>
    <w:rPr>
      <w:noProof/>
    </w:rPr>
  </w:style>
  <w:style w:type="character" w:customStyle="1" w:styleId="UnresolvedMention1">
    <w:name w:val="Unresolved Mention1"/>
    <w:basedOn w:val="DefaultParagraphFont"/>
    <w:uiPriority w:val="99"/>
    <w:rsid w:val="00E42721"/>
    <w:rPr>
      <w:color w:val="605E5C"/>
      <w:shd w:val="clear" w:color="auto" w:fill="E1DFDD"/>
    </w:rPr>
  </w:style>
  <w:style w:type="paragraph" w:customStyle="1" w:styleId="References">
    <w:name w:val="References"/>
    <w:basedOn w:val="EndNoteBibliography"/>
    <w:qFormat/>
    <w:rsid w:val="00DA4FE6"/>
    <w:pPr>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9905172">
      <w:bodyDiv w:val="1"/>
      <w:marLeft w:val="0"/>
      <w:marRight w:val="0"/>
      <w:marTop w:val="0"/>
      <w:marBottom w:val="0"/>
      <w:divBdr>
        <w:top w:val="none" w:sz="0" w:space="0" w:color="auto"/>
        <w:left w:val="none" w:sz="0" w:space="0" w:color="auto"/>
        <w:bottom w:val="none" w:sz="0" w:space="0" w:color="auto"/>
        <w:right w:val="none" w:sz="0" w:space="0" w:color="auto"/>
      </w:divBdr>
      <w:divsChild>
        <w:div w:id="1278684534">
          <w:marLeft w:val="0"/>
          <w:marRight w:val="0"/>
          <w:marTop w:val="0"/>
          <w:marBottom w:val="0"/>
          <w:divBdr>
            <w:top w:val="none" w:sz="0" w:space="0" w:color="auto"/>
            <w:left w:val="none" w:sz="0" w:space="0" w:color="auto"/>
            <w:bottom w:val="none" w:sz="0" w:space="0" w:color="auto"/>
            <w:right w:val="none" w:sz="0" w:space="0" w:color="auto"/>
          </w:divBdr>
          <w:divsChild>
            <w:div w:id="886916046">
              <w:marLeft w:val="0"/>
              <w:marRight w:val="0"/>
              <w:marTop w:val="0"/>
              <w:marBottom w:val="0"/>
              <w:divBdr>
                <w:top w:val="none" w:sz="0" w:space="0" w:color="auto"/>
                <w:left w:val="none" w:sz="0" w:space="0" w:color="auto"/>
                <w:bottom w:val="none" w:sz="0" w:space="0" w:color="auto"/>
                <w:right w:val="none" w:sz="0" w:space="0" w:color="auto"/>
              </w:divBdr>
              <w:divsChild>
                <w:div w:id="128889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48563">
      <w:bodyDiv w:val="1"/>
      <w:marLeft w:val="0"/>
      <w:marRight w:val="0"/>
      <w:marTop w:val="0"/>
      <w:marBottom w:val="0"/>
      <w:divBdr>
        <w:top w:val="none" w:sz="0" w:space="0" w:color="auto"/>
        <w:left w:val="none" w:sz="0" w:space="0" w:color="auto"/>
        <w:bottom w:val="none" w:sz="0" w:space="0" w:color="auto"/>
        <w:right w:val="none" w:sz="0" w:space="0" w:color="auto"/>
      </w:divBdr>
      <w:divsChild>
        <w:div w:id="1588152787">
          <w:marLeft w:val="0"/>
          <w:marRight w:val="0"/>
          <w:marTop w:val="0"/>
          <w:marBottom w:val="0"/>
          <w:divBdr>
            <w:top w:val="none" w:sz="0" w:space="0" w:color="auto"/>
            <w:left w:val="none" w:sz="0" w:space="0" w:color="auto"/>
            <w:bottom w:val="none" w:sz="0" w:space="0" w:color="auto"/>
            <w:right w:val="none" w:sz="0" w:space="0" w:color="auto"/>
          </w:divBdr>
          <w:divsChild>
            <w:div w:id="1428960485">
              <w:marLeft w:val="0"/>
              <w:marRight w:val="0"/>
              <w:marTop w:val="0"/>
              <w:marBottom w:val="0"/>
              <w:divBdr>
                <w:top w:val="none" w:sz="0" w:space="0" w:color="auto"/>
                <w:left w:val="none" w:sz="0" w:space="0" w:color="auto"/>
                <w:bottom w:val="none" w:sz="0" w:space="0" w:color="auto"/>
                <w:right w:val="none" w:sz="0" w:space="0" w:color="auto"/>
              </w:divBdr>
              <w:divsChild>
                <w:div w:id="918296833">
                  <w:marLeft w:val="0"/>
                  <w:marRight w:val="0"/>
                  <w:marTop w:val="0"/>
                  <w:marBottom w:val="0"/>
                  <w:divBdr>
                    <w:top w:val="none" w:sz="0" w:space="0" w:color="auto"/>
                    <w:left w:val="none" w:sz="0" w:space="0" w:color="auto"/>
                    <w:bottom w:val="none" w:sz="0" w:space="0" w:color="auto"/>
                    <w:right w:val="none" w:sz="0" w:space="0" w:color="auto"/>
                  </w:divBdr>
                  <w:divsChild>
                    <w:div w:id="115317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717967">
      <w:bodyDiv w:val="1"/>
      <w:marLeft w:val="0"/>
      <w:marRight w:val="0"/>
      <w:marTop w:val="0"/>
      <w:marBottom w:val="0"/>
      <w:divBdr>
        <w:top w:val="none" w:sz="0" w:space="0" w:color="auto"/>
        <w:left w:val="none" w:sz="0" w:space="0" w:color="auto"/>
        <w:bottom w:val="none" w:sz="0" w:space="0" w:color="auto"/>
        <w:right w:val="none" w:sz="0" w:space="0" w:color="auto"/>
      </w:divBdr>
      <w:divsChild>
        <w:div w:id="1265452836">
          <w:marLeft w:val="0"/>
          <w:marRight w:val="0"/>
          <w:marTop w:val="0"/>
          <w:marBottom w:val="0"/>
          <w:divBdr>
            <w:top w:val="none" w:sz="0" w:space="0" w:color="auto"/>
            <w:left w:val="none" w:sz="0" w:space="0" w:color="auto"/>
            <w:bottom w:val="none" w:sz="0" w:space="0" w:color="auto"/>
            <w:right w:val="none" w:sz="0" w:space="0" w:color="auto"/>
          </w:divBdr>
          <w:divsChild>
            <w:div w:id="2050372300">
              <w:marLeft w:val="0"/>
              <w:marRight w:val="0"/>
              <w:marTop w:val="0"/>
              <w:marBottom w:val="0"/>
              <w:divBdr>
                <w:top w:val="none" w:sz="0" w:space="0" w:color="auto"/>
                <w:left w:val="none" w:sz="0" w:space="0" w:color="auto"/>
                <w:bottom w:val="none" w:sz="0" w:space="0" w:color="auto"/>
                <w:right w:val="none" w:sz="0" w:space="0" w:color="auto"/>
              </w:divBdr>
              <w:divsChild>
                <w:div w:id="159103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607400">
      <w:bodyDiv w:val="1"/>
      <w:marLeft w:val="0"/>
      <w:marRight w:val="0"/>
      <w:marTop w:val="0"/>
      <w:marBottom w:val="0"/>
      <w:divBdr>
        <w:top w:val="none" w:sz="0" w:space="0" w:color="auto"/>
        <w:left w:val="none" w:sz="0" w:space="0" w:color="auto"/>
        <w:bottom w:val="none" w:sz="0" w:space="0" w:color="auto"/>
        <w:right w:val="none" w:sz="0" w:space="0" w:color="auto"/>
      </w:divBdr>
      <w:divsChild>
        <w:div w:id="1152675840">
          <w:marLeft w:val="0"/>
          <w:marRight w:val="0"/>
          <w:marTop w:val="0"/>
          <w:marBottom w:val="0"/>
          <w:divBdr>
            <w:top w:val="none" w:sz="0" w:space="0" w:color="auto"/>
            <w:left w:val="none" w:sz="0" w:space="0" w:color="auto"/>
            <w:bottom w:val="none" w:sz="0" w:space="0" w:color="auto"/>
            <w:right w:val="none" w:sz="0" w:space="0" w:color="auto"/>
          </w:divBdr>
          <w:divsChild>
            <w:div w:id="1508713630">
              <w:marLeft w:val="0"/>
              <w:marRight w:val="0"/>
              <w:marTop w:val="0"/>
              <w:marBottom w:val="0"/>
              <w:divBdr>
                <w:top w:val="none" w:sz="0" w:space="0" w:color="auto"/>
                <w:left w:val="none" w:sz="0" w:space="0" w:color="auto"/>
                <w:bottom w:val="none" w:sz="0" w:space="0" w:color="auto"/>
                <w:right w:val="none" w:sz="0" w:space="0" w:color="auto"/>
              </w:divBdr>
              <w:divsChild>
                <w:div w:id="37450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ag.purdue.edu/btny/midwest-vegetable-guide/Pages/default.aspx" TargetMode="External"/><Relationship Id="rId68" Type="http://schemas.openxmlformats.org/officeDocument/2006/relationships/hyperlink" Target="https://doi.org/10.1093/oxfordjournals.aob.a088044" TargetMode="External"/><Relationship Id="rId84" Type="http://schemas.openxmlformats.org/officeDocument/2006/relationships/hyperlink" Target="https://CRAN.R-project.org/package=rjags" TargetMode="External"/><Relationship Id="rId89" Type="http://schemas.openxmlformats.org/officeDocument/2006/relationships/hyperlink" Target="https://conservancy.umn.edu/handle/11299/121706" TargetMode="External"/><Relationship Id="rId16" Type="http://schemas.openxmlformats.org/officeDocument/2006/relationships/image" Target="media/image5.png"/><Relationship Id="rId11" Type="http://schemas.openxmlformats.org/officeDocument/2006/relationships/hyperlink" Target="https://github.com/bohm0072/cndc_bayesian_eval"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doi.org/10.1007/BF02874766" TargetMode="External"/><Relationship Id="rId58" Type="http://schemas.openxmlformats.org/officeDocument/2006/relationships/hyperlink" Target="https://doi.org/10.32614/RJ-2018-017" TargetMode="External"/><Relationship Id="rId74" Type="http://schemas.openxmlformats.org/officeDocument/2006/relationships/hyperlink" Target="https://doi.org/10.1002/csc2.20297" TargetMode="External"/><Relationship Id="rId79" Type="http://schemas.openxmlformats.org/officeDocument/2006/relationships/hyperlink" Target="https://doi.org/10.2134/agronj14.0402" TargetMode="External"/><Relationship Id="rId102" Type="http://schemas.openxmlformats.org/officeDocument/2006/relationships/hyperlink" Target="https://doi.org/10.1016/j.eja.2021.126315" TargetMode="External"/><Relationship Id="rId5" Type="http://schemas.openxmlformats.org/officeDocument/2006/relationships/footnotes" Target="footnotes.xml"/><Relationship Id="rId90" Type="http://schemas.openxmlformats.org/officeDocument/2006/relationships/hyperlink" Target="https://extension.umn.edu/crop-specific-needs/potato-fertilization-irrigated-soils" TargetMode="External"/><Relationship Id="rId95" Type="http://schemas.openxmlformats.org/officeDocument/2006/relationships/hyperlink" Target="https://conservancy.umn.edu/handle/11299/190488"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doi.org/10.2134/agronj1998.00021962009000010003x" TargetMode="External"/><Relationship Id="rId69" Type="http://schemas.openxmlformats.org/officeDocument/2006/relationships/hyperlink" Target="https://doi.org/10.1007/BF02198111" TargetMode="External"/><Relationship Id="rId80" Type="http://schemas.openxmlformats.org/officeDocument/2006/relationships/hyperlink" Target="https://doi.org/10.2134/agronj2017.02.0112" TargetMode="External"/><Relationship Id="rId85" Type="http://schemas.openxmlformats.org/officeDocument/2006/relationships/hyperlink" Target="https://www.R-project.org/" TargetMode="Externa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doi.org/10.18637/jss.v076.i01" TargetMode="External"/><Relationship Id="rId103"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doi.org/10.1007/s11540-016-9331-y" TargetMode="External"/><Relationship Id="rId62" Type="http://schemas.openxmlformats.org/officeDocument/2006/relationships/hyperlink" Target="https://www.ag.ndsu.edu/potatoextension/research" TargetMode="External"/><Relationship Id="rId70" Type="http://schemas.openxmlformats.org/officeDocument/2006/relationships/hyperlink" Target="https://www.ag.ndsu.edu/potatoextension/research/2019RESEARCHREPORTS.pdf" TargetMode="External"/><Relationship Id="rId75" Type="http://schemas.openxmlformats.org/officeDocument/2006/relationships/hyperlink" Target="https://doi.org/10.1006/anbo.1994.1133" TargetMode="External"/><Relationship Id="rId83" Type="http://schemas.openxmlformats.org/officeDocument/2006/relationships/hyperlink" Target="http://mcmc-jags.sourceforge.net/" TargetMode="External"/><Relationship Id="rId88" Type="http://schemas.openxmlformats.org/officeDocument/2006/relationships/hyperlink" Target="https://www.ag.ndsu.edu/potatoextension/research/research_reports_114_4126022392.pdf" TargetMode="External"/><Relationship Id="rId91" Type="http://schemas.openxmlformats.org/officeDocument/2006/relationships/hyperlink" Target="https://doi.org/10.1016/j.fcr.2014.05.006" TargetMode="External"/><Relationship Id="rId96" Type="http://schemas.openxmlformats.org/officeDocument/2006/relationships/hyperlink" Target="https://doi.org/10.2134/agronj2018.05.035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ata.nodc.noaa.gov/cgi-bin/iso?id=gov.noaa.ncdc:C00824" TargetMode="External"/><Relationship Id="rId57" Type="http://schemas.openxmlformats.org/officeDocument/2006/relationships/hyperlink" Target="https://doi.org/10.18637/jss.v080.i01" TargetMode="External"/><Relationship Id="rId106" Type="http://schemas.openxmlformats.org/officeDocument/2006/relationships/theme" Target="theme/theme1.xml"/><Relationship Id="rId10" Type="http://schemas.microsoft.com/office/2018/08/relationships/commentsExtensible" Target="commentsExtensible.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doi.org/10.1007/BF02884344" TargetMode="External"/><Relationship Id="rId60" Type="http://schemas.openxmlformats.org/officeDocument/2006/relationships/hyperlink" Target="https://doi.org/10.1016/j.fcr.2014.08.005" TargetMode="External"/><Relationship Id="rId65" Type="http://schemas.openxmlformats.org/officeDocument/2006/relationships/hyperlink" Target="https://www.ag.ndsu.edu/publications/crops/fertilizing-potato-in-north-dakota" TargetMode="External"/><Relationship Id="rId73" Type="http://schemas.openxmlformats.org/officeDocument/2006/relationships/hyperlink" Target="https://doi.org/10.1016/j.eja.2006.10.001" TargetMode="External"/><Relationship Id="rId78" Type="http://schemas.openxmlformats.org/officeDocument/2006/relationships/hyperlink" Target="https://doi.org/10.1016/j.eja.2020.126076" TargetMode="External"/><Relationship Id="rId81" Type="http://schemas.openxmlformats.org/officeDocument/2006/relationships/hyperlink" Target="https://doi.org/10.1016/j.compag.2019.105030" TargetMode="External"/><Relationship Id="rId86" Type="http://schemas.openxmlformats.org/officeDocument/2006/relationships/hyperlink" Target="https://CRAN.R-project.org/package=stats" TargetMode="External"/><Relationship Id="rId94" Type="http://schemas.openxmlformats.org/officeDocument/2006/relationships/hyperlink" Target="https://doi.org/10.3390/agronomy11020255" TargetMode="External"/><Relationship Id="rId99" Type="http://schemas.openxmlformats.org/officeDocument/2006/relationships/hyperlink" Target="https://soilseries.sc.egov.usda.gov/OSD_Docs/H/HUBBARD.html" TargetMode="External"/><Relationship Id="rId101" Type="http://schemas.openxmlformats.org/officeDocument/2006/relationships/hyperlink" Target="https://extension.umn.edu/irrigation/irrigation-scheduling-checkbook-method" TargetMode="Externa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doi.org/10.1016/j.eja.2010.01.005" TargetMode="External"/><Relationship Id="rId55" Type="http://schemas.openxmlformats.org/officeDocument/2006/relationships/hyperlink" Target="https://www.ag.ndsu.edu/potatoextension/research/2020ResearchBooks.pdf" TargetMode="External"/><Relationship Id="rId76" Type="http://schemas.openxmlformats.org/officeDocument/2006/relationships/hyperlink" Target="https://doi.org/10.3390/plants9101309" TargetMode="External"/><Relationship Id="rId97" Type="http://schemas.openxmlformats.org/officeDocument/2006/relationships/hyperlink" Target="https://doi.org/10.1071/fp17303" TargetMode="External"/><Relationship Id="rId104" Type="http://schemas.openxmlformats.org/officeDocument/2006/relationships/fontTable" Target="fontTable.xml"/><Relationship Id="rId7" Type="http://schemas.openxmlformats.org/officeDocument/2006/relationships/comments" Target="comments.xml"/><Relationship Id="rId71" Type="http://schemas.openxmlformats.org/officeDocument/2006/relationships/hyperlink" Target="https://www.ag.ndsu.edu/potatoextension/research/2020ResearchBooks.pdf" TargetMode="External"/><Relationship Id="rId92" Type="http://schemas.openxmlformats.org/officeDocument/2006/relationships/hyperlink" Target="https://doi.org/10.1037/met0000275" TargetMode="Externa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doi.org/10.4236/ajps.2015.619306" TargetMode="External"/><Relationship Id="rId87" Type="http://schemas.openxmlformats.org/officeDocument/2006/relationships/hyperlink" Target="https://conservancy.umn.edu/handle/11299/121705" TargetMode="External"/><Relationship Id="rId61" Type="http://schemas.openxmlformats.org/officeDocument/2006/relationships/hyperlink" Target="https://doi.org/10.1016/j.eja.2020.126202" TargetMode="External"/><Relationship Id="rId82" Type="http://schemas.openxmlformats.org/officeDocument/2006/relationships/hyperlink" Target="https://doi.org/10.1023/a:1004783431055"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doi.org/10.1016/j.fcr.2020.108041" TargetMode="External"/><Relationship Id="rId77" Type="http://schemas.openxmlformats.org/officeDocument/2006/relationships/hyperlink" Target="https://doi.org/10.1007/s13593-019-0570-6" TargetMode="External"/><Relationship Id="rId100" Type="http://schemas.openxmlformats.org/officeDocument/2006/relationships/hyperlink" Target="https://CRAN.R-project.org/package=renv" TargetMode="External"/><Relationship Id="rId105" Type="http://schemas.microsoft.com/office/2011/relationships/people" Target="people.xml"/><Relationship Id="rId8" Type="http://schemas.microsoft.com/office/2011/relationships/commentsExtended" Target="commentsExtended.xml"/><Relationship Id="rId51" Type="http://schemas.openxmlformats.org/officeDocument/2006/relationships/hyperlink" Target="https://doi.org/10.1007/BF02853657" TargetMode="External"/><Relationship Id="rId72" Type="http://schemas.openxmlformats.org/officeDocument/2006/relationships/hyperlink" Target="https://doi.org/10.2134/agronj2004.1131" TargetMode="External"/><Relationship Id="rId93" Type="http://schemas.openxmlformats.org/officeDocument/2006/relationships/hyperlink" Target="https://doi.org/10.13031/2013.35914" TargetMode="External"/><Relationship Id="rId98" Type="http://schemas.openxmlformats.org/officeDocument/2006/relationships/hyperlink" Target="https://www.ams.usda.gov/sites/default/files/media/Potatoes_for_Processing_Standard%5B1%5D.pdf" TargetMode="External"/><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s://doi.org/10.1016/j.eja.2020.12611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77</Pages>
  <Words>40873</Words>
  <Characters>232980</Characters>
  <Application>Microsoft Office Word</Application>
  <DocSecurity>0</DocSecurity>
  <Lines>1941</Lines>
  <Paragraphs>546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Bohman</dc:creator>
  <cp:keywords/>
  <dc:description/>
  <cp:lastModifiedBy>Brian Bohman</cp:lastModifiedBy>
  <cp:revision>24</cp:revision>
  <dcterms:created xsi:type="dcterms:W3CDTF">2021-08-25T15:47:00Z</dcterms:created>
  <dcterms:modified xsi:type="dcterms:W3CDTF">2021-08-25T16:36:00Z</dcterms:modified>
</cp:coreProperties>
</file>