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06538716"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del w:id="0" w:author="Revisions" w:date="2021-03-07T12:52:00Z">
        <w:r w:rsidR="00203D21">
          <w:delText xml:space="preserve">lack </w:delText>
        </w:r>
      </w:del>
      <w:r w:rsidR="00203D21">
        <w:t xml:space="preserve">complex 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2DD42F11"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w:t>
      </w:r>
      <w:del w:id="1" w:author="Revisions" w:date="2021-03-07T12:52:00Z">
        <w:r w:rsidR="00912892">
          <w:delText>N</w:delText>
        </w:r>
      </w:del>
      <w:ins w:id="2" w:author="Revisions" w:date="2021-03-07T12:52:00Z">
        <w:r w:rsidR="00AF0B91">
          <w:t xml:space="preserve">concentrations of </w:t>
        </w:r>
        <w:r w:rsidR="00912892">
          <w:t xml:space="preserve">N </w:t>
        </w:r>
        <w:r w:rsidR="00AF0B91">
          <w:t>in</w:t>
        </w:r>
      </w:ins>
      <w:r w:rsidR="00AF0B91">
        <w:t xml:space="preserve"> </w:t>
      </w:r>
      <w:r w:rsidR="00912892">
        <w:t xml:space="preserve">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parameter </w:t>
      </w:r>
      <w:r w:rsidR="00912892">
        <w:rPr>
          <w:i/>
          <w:iCs/>
        </w:rPr>
        <w:t>b</w:t>
      </w:r>
      <w:r w:rsidR="00912892">
        <w:t xml:space="preserve"> of the CNDC</w:t>
      </w:r>
      <w:del w:id="3" w:author="Revisions" w:date="2021-03-07T12:52:00Z">
        <w:r w:rsidR="00912892">
          <w:delText>.</w:delText>
        </w:r>
      </w:del>
      <w:ins w:id="4" w:author="Revisions" w:date="2021-03-07T12:52:00Z">
        <w:r w:rsidR="00353066">
          <w:t xml:space="preserve">. Parameter </w:t>
        </w:r>
        <w:r w:rsidR="00353066" w:rsidRPr="00353066">
          <w:rPr>
            <w:i/>
            <w:iCs/>
          </w:rPr>
          <w:t>b</w:t>
        </w:r>
        <w:r w:rsidR="00353066">
          <w:t xml:space="preserve"> of the CNDC represents the relative rate of decline in critical N concentration as biomass increases.</w:t>
        </w:r>
        <w:del w:id="5" w:author="Brian Bohman" w:date="2021-06-01T16:10:00Z">
          <w:r w:rsidR="00353066" w:rsidDel="003D0173">
            <w:delText xml:space="preserve"> </w:delText>
          </w:r>
          <w:r w:rsidR="00761641" w:rsidDel="003D0173">
            <w:delText xml:space="preserve"> </w:delText>
          </w:r>
          <w:r w:rsidR="00AF0B91" w:rsidDel="003D0173">
            <w:delText xml:space="preserve"> </w:delText>
          </w:r>
        </w:del>
      </w:ins>
    </w:p>
    <w:p w14:paraId="681699FB" w14:textId="401E5BDE"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6"/>
      <w:del w:id="7" w:author="Revisions" w:date="2021-03-07T12:52:00Z">
        <w:r w:rsidR="00D11D6A">
          <w:delText>(Source?)</w:delText>
        </w:r>
        <w:commentRangeEnd w:id="6"/>
        <w:r w:rsidR="00D11D6A">
          <w:rPr>
            <w:rStyle w:val="CommentReference"/>
            <w:rFonts w:eastAsia="SimSun"/>
            <w:noProof/>
            <w:snapToGrid/>
            <w:lang w:eastAsia="zh-CN" w:bidi="ar-SA"/>
          </w:rPr>
          <w:commentReference w:id="6"/>
        </w:r>
        <w:r w:rsidR="00D11D6A">
          <w:delText xml:space="preserve"> </w:delText>
        </w:r>
      </w:del>
      <w:r w:rsidR="00D11D6A">
        <w:t xml:space="preserve">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r>
        <w:t xml:space="preserve">Previous development of CNDCs for potato has been conducted using a 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2BFE7480"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 xml:space="preserve">using the hierarchical Bayesian framework for potato varieties in Minnesota (from </w:t>
      </w:r>
      <w:del w:id="8" w:author="Revisions" w:date="2021-03-07T12:52:00Z">
        <w:r w:rsidR="0044779F">
          <w:delText>not yet</w:delText>
        </w:r>
      </w:del>
      <w:ins w:id="9" w:author="Revisions" w:date="2021-03-07T12:52:00Z">
        <w:r w:rsidR="00353066">
          <w:t>both</w:t>
        </w:r>
        <w:r w:rsidR="0044779F">
          <w:t xml:space="preserve"> </w:t>
        </w:r>
        <w:r w:rsidR="00353066">
          <w:t>previously</w:t>
        </w:r>
      </w:ins>
      <w:r w:rsidR="00353066">
        <w:t xml:space="preserve"> </w:t>
      </w:r>
      <w:r w:rsidR="0044779F">
        <w:t xml:space="preserve">published </w:t>
      </w:r>
      <w:ins w:id="10" w:author="Revisions" w:date="2021-03-07T12:52:00Z">
        <w:r w:rsidR="00353066">
          <w:t xml:space="preserve">and unpublished </w:t>
        </w:r>
      </w:ins>
      <w:r w:rsidR="0044779F">
        <w:t>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del w:id="11" w:author="Revisions" w:date="2021-03-07T12:52:00Z">
        <w:r w:rsidR="00D11D6A">
          <w:delText>d</w:delText>
        </w:r>
        <w:r w:rsidR="0044779F">
          <w:delText>etermine</w:delText>
        </w:r>
      </w:del>
      <w:ins w:id="12" w:author="Revisions" w:date="2021-03-07T12:52:00Z">
        <w:r w:rsidR="00353066">
          <w:t>identify the</w:t>
        </w:r>
      </w:ins>
      <w:r w:rsidR="0044779F">
        <w:t xml:space="preserve"> optimal method</w:t>
      </w:r>
      <w:r w:rsidR="00A41067">
        <w:t>s</w:t>
      </w:r>
      <w:r w:rsidR="0044779F">
        <w:t xml:space="preserve"> to </w:t>
      </w:r>
      <w:del w:id="13" w:author="Revisions" w:date="2021-03-07T12:52:00Z">
        <w:r w:rsidR="0044779F">
          <w:delText>communicate</w:delText>
        </w:r>
      </w:del>
      <w:ins w:id="14" w:author="Revisions" w:date="2021-03-07T12:52:00Z">
        <w:r w:rsidR="00353066">
          <w:t>determine</w:t>
        </w:r>
      </w:ins>
      <w:r w:rsidR="0044779F">
        <w:t xml:space="preserv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5BC822F9"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is summarized in Table 1 and the relevant methods related to the experimental trials is reported below.</w:t>
      </w:r>
      <w:r w:rsidR="002566EE">
        <w:t xml:space="preserve"> All individual experimental observations used in this study </w:t>
      </w:r>
      <w:r w:rsidR="00C70D9E">
        <w:t xml:space="preserve">are presented </w:t>
      </w:r>
      <w:r w:rsidR="002566EE">
        <w:t xml:space="preserve">in </w:t>
      </w:r>
      <w:r w:rsidR="00912892">
        <w:t xml:space="preserve">the </w:t>
      </w:r>
      <w:r w:rsidR="002566EE">
        <w:t>Appendix</w:t>
      </w:r>
      <w:del w:id="15" w:author="Revisions" w:date="2021-03-07T12:52:00Z">
        <w:r w:rsidR="002566EE">
          <w:delText>.</w:delText>
        </w:r>
      </w:del>
      <w:ins w:id="16" w:author="Revisions" w:date="2021-03-07T12:52:00Z">
        <w:r w:rsidR="00435885">
          <w:t xml:space="preserve"> (Appendix Table 1)</w:t>
        </w:r>
        <w:r w:rsidR="002566EE">
          <w:t>.</w:t>
        </w:r>
      </w:ins>
    </w:p>
    <w:p w14:paraId="389198A5" w14:textId="277B48C4" w:rsidR="0071223D" w:rsidRDefault="0071223D" w:rsidP="0071223D">
      <w:pPr>
        <w:pStyle w:val="MDPI41tablecaption"/>
      </w:pPr>
      <w:commentRangeStart w:id="17"/>
      <w:r>
        <w:rPr>
          <w:b/>
        </w:rPr>
        <w:t>Table 1.</w:t>
      </w:r>
      <w:r>
        <w:t xml:space="preserve"> Summary of experimental data used in this study</w:t>
      </w:r>
      <w:commentRangeEnd w:id="17"/>
      <w:r w:rsidR="00745A72">
        <w:rPr>
          <w:rStyle w:val="CommentReference"/>
          <w:rFonts w:eastAsia="SimSun" w:cs="Times New Roman"/>
          <w:noProof/>
          <w:lang w:eastAsia="zh-CN" w:bidi="ar-SA"/>
        </w:rPr>
        <w:commentReference w:id="17"/>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7F28772" w:rsidR="00A96F9F" w:rsidRDefault="00A96F9F" w:rsidP="009661E0">
            <w:pPr>
              <w:pStyle w:val="MDPI42tablebody"/>
              <w:spacing w:line="240" w:lineRule="auto"/>
            </w:pPr>
            <w:del w:id="18" w:author="Revisions" w:date="2021-03-07T12:52:00Z">
              <w:r>
                <w:delText>51</w:delText>
              </w:r>
            </w:del>
            <w:ins w:id="19" w:author="Revisions" w:date="2021-03-07T12:52:00Z">
              <w:r>
                <w:t>5</w:t>
              </w:r>
              <w:r w:rsidR="00737726">
                <w:t>2</w:t>
              </w:r>
            </w:ins>
          </w:p>
        </w:tc>
        <w:tc>
          <w:tcPr>
            <w:tcW w:w="1008" w:type="dxa"/>
            <w:tcBorders>
              <w:top w:val="nil"/>
              <w:left w:val="nil"/>
              <w:bottom w:val="nil"/>
              <w:right w:val="nil"/>
            </w:tcBorders>
            <w:vAlign w:val="center"/>
          </w:tcPr>
          <w:p w14:paraId="645CA724" w14:textId="1E42E3DA" w:rsidR="00A96F9F" w:rsidRDefault="00A96F9F" w:rsidP="009661E0">
            <w:pPr>
              <w:pStyle w:val="MDPI42tablebody"/>
              <w:spacing w:line="240" w:lineRule="auto"/>
            </w:pPr>
            <w:del w:id="20" w:author="Revisions" w:date="2021-03-07T12:52:00Z">
              <w:r>
                <w:delText>321</w:delText>
              </w:r>
            </w:del>
            <w:ins w:id="21" w:author="Revisions" w:date="2021-03-07T12:52:00Z">
              <w:r>
                <w:t>32</w:t>
              </w:r>
              <w:r w:rsidR="00737726">
                <w:t>9</w:t>
              </w:r>
            </w:ins>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072BE7F5" w:rsidR="00A96F9F" w:rsidRDefault="00DC3B64" w:rsidP="009661E0">
            <w:pPr>
              <w:pStyle w:val="MDPI42tablebody"/>
              <w:spacing w:line="240" w:lineRule="auto"/>
            </w:pPr>
            <w:del w:id="22" w:author="Revisions" w:date="2021-03-07T12:52:00Z">
              <w:r>
                <w:delText>?</w:delText>
              </w:r>
            </w:del>
            <w:ins w:id="23" w:author="Revisions" w:date="2021-03-07T12:52:00Z">
              <w:r w:rsidR="00737726">
                <w:t>3</w:t>
              </w:r>
            </w:ins>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3A6E599A" w:rsidR="00A96F9F" w:rsidRDefault="00DC3B64" w:rsidP="009661E0">
            <w:pPr>
              <w:pStyle w:val="MDPI42tablebody"/>
              <w:spacing w:line="240" w:lineRule="auto"/>
            </w:pPr>
            <w:del w:id="24" w:author="Revisions" w:date="2021-03-07T12:52:00Z">
              <w:r>
                <w:delText>?</w:delText>
              </w:r>
            </w:del>
            <w:ins w:id="25" w:author="Revisions" w:date="2021-03-07T12:52:00Z">
              <w:r w:rsidR="00737726">
                <w:t>4</w:t>
              </w:r>
            </w:ins>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36703A3E" w:rsidR="00A96F9F" w:rsidRDefault="00DC3B64" w:rsidP="009661E0">
            <w:pPr>
              <w:pStyle w:val="MDPI42tablebody"/>
              <w:spacing w:line="240" w:lineRule="auto"/>
            </w:pPr>
            <w:del w:id="26" w:author="Revisions" w:date="2021-03-07T12:52:00Z">
              <w:r>
                <w:delText>?</w:delText>
              </w:r>
            </w:del>
            <w:ins w:id="27" w:author="Revisions" w:date="2021-03-07T12:52:00Z">
              <w:r w:rsidR="00737726">
                <w:t>4</w:t>
              </w:r>
            </w:ins>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0A773970" w:rsidR="00A96F9F" w:rsidRDefault="00DC3B64" w:rsidP="009661E0">
            <w:pPr>
              <w:pStyle w:val="MDPI42tablebody"/>
              <w:spacing w:line="240" w:lineRule="auto"/>
            </w:pPr>
            <w:del w:id="28" w:author="Revisions" w:date="2021-03-07T12:52:00Z">
              <w:r>
                <w:delText>?</w:delText>
              </w:r>
            </w:del>
            <w:ins w:id="29" w:author="Revisions" w:date="2021-03-07T12:52:00Z">
              <w:r w:rsidR="00737726">
                <w:t>2</w:t>
              </w:r>
            </w:ins>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1AE33A28" w:rsidR="00A96F9F" w:rsidRDefault="00DC3B64" w:rsidP="009661E0">
            <w:pPr>
              <w:pStyle w:val="MDPI42tablebody"/>
              <w:spacing w:line="240" w:lineRule="auto"/>
            </w:pPr>
            <w:del w:id="30" w:author="Revisions" w:date="2021-03-07T12:52:00Z">
              <w:r>
                <w:delText>?</w:delText>
              </w:r>
            </w:del>
            <w:ins w:id="31" w:author="Revisions" w:date="2021-03-07T12:52:00Z">
              <w:r w:rsidR="00737726">
                <w:t>3</w:t>
              </w:r>
            </w:ins>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1A3ADA6A" w:rsidR="00A96F9F" w:rsidRDefault="00DC3B64" w:rsidP="009661E0">
            <w:pPr>
              <w:pStyle w:val="MDPI42tablebody"/>
              <w:spacing w:line="240" w:lineRule="auto"/>
            </w:pPr>
            <w:del w:id="32" w:author="Revisions" w:date="2021-03-07T12:52:00Z">
              <w:r>
                <w:delText>?</w:delText>
              </w:r>
            </w:del>
            <w:ins w:id="33" w:author="Revisions" w:date="2021-03-07T12:52:00Z">
              <w:r w:rsidR="00435885">
                <w:t>4</w:t>
              </w:r>
            </w:ins>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5ED9CBBA" w:rsidR="00A96F9F" w:rsidRDefault="00DC3B64" w:rsidP="009661E0">
            <w:pPr>
              <w:pStyle w:val="MDPI42tablebody"/>
              <w:spacing w:line="240" w:lineRule="auto"/>
            </w:pPr>
            <w:del w:id="34" w:author="Revisions" w:date="2021-03-07T12:52:00Z">
              <w:r>
                <w:delText>?</w:delText>
              </w:r>
            </w:del>
            <w:ins w:id="35" w:author="Revisions" w:date="2021-03-07T12:52:00Z">
              <w:r w:rsidR="00435885">
                <w:t>4</w:t>
              </w:r>
            </w:ins>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646999C0" w:rsidR="00A96F9F" w:rsidRDefault="00DC3B64" w:rsidP="009661E0">
            <w:pPr>
              <w:pStyle w:val="MDPI42tablebody"/>
              <w:spacing w:line="240" w:lineRule="auto"/>
            </w:pPr>
            <w:del w:id="36" w:author="Revisions" w:date="2021-03-07T12:52:00Z">
              <w:r>
                <w:delText>?</w:delText>
              </w:r>
            </w:del>
            <w:ins w:id="37" w:author="Revisions" w:date="2021-03-07T12:52:00Z">
              <w:r w:rsidR="00737726">
                <w:t>1</w:t>
              </w:r>
              <w:r w:rsidR="00435885">
                <w:t>7</w:t>
              </w:r>
            </w:ins>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423C4C44" w:rsidR="00A96F9F" w:rsidRDefault="00DC3B64" w:rsidP="009661E0">
            <w:pPr>
              <w:pStyle w:val="MDPI42tablebody"/>
              <w:spacing w:line="240" w:lineRule="auto"/>
            </w:pPr>
            <w:del w:id="38" w:author="Revisions" w:date="2021-03-07T12:52:00Z">
              <w:r>
                <w:delText>?</w:delText>
              </w:r>
            </w:del>
            <w:ins w:id="39" w:author="Revisions" w:date="2021-03-07T12:52:00Z">
              <w:r w:rsidR="00435885">
                <w:t>7</w:t>
              </w:r>
            </w:ins>
            <w:commentRangeStart w:id="40"/>
            <w:commentRangeEnd w:id="40"/>
            <w:r>
              <w:rPr>
                <w:rStyle w:val="CommentReference"/>
                <w:rFonts w:eastAsia="SimSun"/>
                <w:noProof/>
                <w:snapToGrid/>
                <w:lang w:eastAsia="zh-CN" w:bidi="ar-SA"/>
              </w:rPr>
              <w:commentReference w:id="40"/>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commentRangeStart w:id="41"/>
            <w:commentRangeStart w:id="42"/>
            <w:r w:rsidRPr="00097D10">
              <w:t>Sun (2017)</w:t>
            </w:r>
            <w:commentRangeEnd w:id="41"/>
            <w:r w:rsidR="00353066">
              <w:rPr>
                <w:rStyle w:val="CommentReference"/>
                <w:rFonts w:eastAsia="SimSun"/>
                <w:noProof/>
                <w:snapToGrid/>
                <w:lang w:eastAsia="zh-CN" w:bidi="ar-SA"/>
              </w:rPr>
              <w:commentReference w:id="41"/>
            </w:r>
            <w:commentRangeEnd w:id="42"/>
            <w:r w:rsidR="00736C99">
              <w:rPr>
                <w:rStyle w:val="CommentReference"/>
                <w:rFonts w:eastAsia="SimSun"/>
                <w:noProof/>
                <w:snapToGrid/>
                <w:lang w:eastAsia="zh-CN" w:bidi="ar-SA"/>
              </w:rPr>
              <w:commentReference w:id="42"/>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E46ADAA"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 xml:space="preserve">Russet Burbank potato [Solanum tuberosum (L.)], with some studies evaluating additional potato varieties (Table 2). Those studies </w:t>
      </w:r>
      <w:del w:id="43" w:author="Revisions" w:date="2021-03-07T12:52:00Z">
        <w:r w:rsidRPr="00EC0E19">
          <w:delText>which</w:delText>
        </w:r>
      </w:del>
      <w:ins w:id="44" w:author="Revisions" w:date="2021-03-07T12:52:00Z">
        <w:r w:rsidR="00353066">
          <w:t>that</w:t>
        </w:r>
      </w:ins>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tissue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w:t>
      </w:r>
      <w:r w:rsidR="00CB7F9E" w:rsidRPr="00353066">
        <w:rPr>
          <w:vertAlign w:val="superscript"/>
          <w:rPrChange w:id="45" w:author="Revisions" w:date="2021-03-07T12:52:00Z">
            <w:rPr/>
          </w:rPrChange>
        </w:rPr>
        <w:t>-1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w:t>
      </w:r>
      <w:r w:rsidRPr="00353066">
        <w:rPr>
          <w:vertAlign w:val="superscript"/>
          <w:rPrChange w:id="46" w:author="Revisions" w:date="2021-03-07T12:52:00Z">
            <w:rPr/>
          </w:rPrChange>
        </w:rPr>
        <w:t>-1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29183AA0"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w:t>
      </w:r>
      <w:r w:rsidR="00353066">
        <w:t xml:space="preserve"> </w:t>
      </w:r>
      <w:del w:id="47" w:author="Revisions" w:date="2021-03-07T12:52:00Z">
        <w:r w:rsidRPr="001C4771">
          <w:delText xml:space="preserve">discriminated from </w:delText>
        </w:r>
      </w:del>
      <w:r w:rsidR="00353066">
        <w:t xml:space="preserve">each </w:t>
      </w:r>
      <w:del w:id="48" w:author="Revisions" w:date="2021-03-07T12:52:00Z">
        <w:r w:rsidRPr="001C4771">
          <w:delText>other</w:delText>
        </w:r>
      </w:del>
      <w:ins w:id="49" w:author="Revisions" w:date="2021-03-07T12:52:00Z">
        <w:r w:rsidR="00353066">
          <w:t>measured separately</w:t>
        </w:r>
      </w:ins>
      <w:r w:rsidRPr="001C4771">
        <w:t>.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0"/>
            <w:r>
              <w:t>16 Sept.</w:t>
            </w:r>
            <w:commentRangeEnd w:id="50"/>
            <w:r w:rsidR="00DC3B64">
              <w:rPr>
                <w:rStyle w:val="CommentReference"/>
                <w:rFonts w:eastAsia="SimSun"/>
                <w:noProof/>
                <w:snapToGrid/>
                <w:lang w:eastAsia="zh-CN" w:bidi="ar-SA"/>
              </w:rPr>
              <w:commentReference w:id="50"/>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1AD6BF2A" w14:textId="218DD794" w:rsidR="00AF67F7" w:rsidRDefault="00243EA0" w:rsidP="00AF67F7">
      <w:pPr>
        <w:pStyle w:val="MDPI31text"/>
        <w:rPr>
          <w:ins w:id="51" w:author="Revisions" w:date="2021-03-07T12:52:00Z"/>
        </w:rPr>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del w:id="52" w:author="Revisions" w:date="2021-03-07T12:52:00Z">
        <w:r w:rsidR="00C914C8" w:rsidRPr="00C914C8">
          <w:delText>)</w:delText>
        </w:r>
        <w:r>
          <w:delText xml:space="preserve">. </w:delText>
        </w:r>
      </w:del>
      <w:ins w:id="53" w:author="Revisions" w:date="2021-03-07T12:52:00Z">
        <w:r w:rsidR="003C1FD9">
          <w:t xml:space="preserve">, </w:t>
        </w:r>
        <w:proofErr w:type="spellStart"/>
        <w:r w:rsidR="003C1FD9" w:rsidRPr="00C914C8">
          <w:t>Bélanger</w:t>
        </w:r>
        <w:proofErr w:type="spellEnd"/>
        <w:r w:rsidR="003C1FD9" w:rsidRPr="00C914C8">
          <w:t xml:space="preserve"> et al., 200</w:t>
        </w:r>
        <w:r w:rsidR="003C1FD9">
          <w:t>0</w:t>
        </w:r>
        <w:r w:rsidR="00C914C8" w:rsidRPr="00C914C8">
          <w:t>)</w:t>
        </w:r>
        <w:r>
          <w:t xml:space="preserve">. </w:t>
        </w:r>
      </w:ins>
    </w:p>
    <w:p w14:paraId="50066D85" w14:textId="7987AA68" w:rsidR="00BA341E" w:rsidRDefault="00813DDC" w:rsidP="003C1FD9">
      <w:pPr>
        <w:pStyle w:val="MDPI31text"/>
        <w:rPr>
          <w:ins w:id="54" w:author="Revisions" w:date="2021-03-07T12:52:00Z"/>
        </w:rPr>
      </w:pPr>
      <w:ins w:id="55" w:author="Revisions" w:date="2021-03-07T12:52:00Z">
        <w:r>
          <w:t>In the Can</w:t>
        </w:r>
        <w:r w:rsidR="00EE4BA7">
          <w:t>a</w:t>
        </w:r>
        <w:r>
          <w:t xml:space="preserve">dian study, </w:t>
        </w:r>
        <w:r w:rsidR="00EE4BA7">
          <w:t>two varieties (Russet Burbank</w:t>
        </w:r>
        <w:r w:rsidR="003C1FD9">
          <w:t xml:space="preserve"> and </w:t>
        </w:r>
        <w:proofErr w:type="spellStart"/>
        <w:r w:rsidR="003C1FD9">
          <w:t>Shepody</w:t>
        </w:r>
        <w:proofErr w:type="spellEnd"/>
        <w:r w:rsidR="00EE4BA7">
          <w:t>) and four N fertilization rates (0, 50, 100, and 250 kg ha</w:t>
        </w:r>
        <w:r w:rsidR="00EE4BA7">
          <w:rPr>
            <w:vertAlign w:val="superscript"/>
          </w:rPr>
          <w:t>-1</w:t>
        </w:r>
        <w:r w:rsidR="00EE4BA7">
          <w:t xml:space="preserve">) were evaluated with each variety having 4 site-years of experimental data and </w:t>
        </w:r>
        <w:r w:rsidR="003C1FD9">
          <w:t>10 sampling dates per site year (Table 1).</w:t>
        </w:r>
      </w:ins>
    </w:p>
    <w:p w14:paraId="164C721F" w14:textId="60306C31" w:rsidR="00813DDC" w:rsidRDefault="003C1FD9" w:rsidP="00911810">
      <w:pPr>
        <w:pStyle w:val="MDPI31text"/>
        <w:rPr>
          <w:ins w:id="56" w:author="Revisions" w:date="2021-03-07T12:52:00Z"/>
        </w:rPr>
      </w:pPr>
      <w:ins w:id="57" w:author="Revisions" w:date="2021-03-07T12:52:00Z">
        <w:r>
          <w:t xml:space="preserve">In the Argentina study, five varieties (Bannock Russet, Gem Russet, Innovator, </w:t>
        </w:r>
        <w:proofErr w:type="spellStart"/>
        <w:r>
          <w:t>Markies</w:t>
        </w:r>
        <w:proofErr w:type="spellEnd"/>
        <w:r>
          <w:t xml:space="preserve"> Russet, and Umatilla Russet)</w:t>
        </w:r>
        <w:r w:rsidR="00BA341E">
          <w:t xml:space="preserve"> and four N fertilization rate </w:t>
        </w:r>
        <w:commentRangeStart w:id="58"/>
        <w:r w:rsidR="00BA341E">
          <w:t>(0, 80, 150, 250 kg N ha</w:t>
        </w:r>
        <w:r w:rsidR="00BA341E">
          <w:rPr>
            <w:vertAlign w:val="superscript"/>
          </w:rPr>
          <w:t>-1</w:t>
        </w:r>
        <w:r w:rsidR="00BA341E">
          <w:t>)</w:t>
        </w:r>
        <w:commentRangeEnd w:id="58"/>
        <w:r w:rsidR="00BA341E">
          <w:rPr>
            <w:rStyle w:val="CommentReference"/>
            <w:rFonts w:eastAsia="SimSun"/>
            <w:noProof/>
            <w:snapToGrid/>
            <w:lang w:eastAsia="zh-CN" w:bidi="ar-SA"/>
          </w:rPr>
          <w:commentReference w:id="58"/>
        </w:r>
        <w:r w:rsidR="00BA341E">
          <w:t xml:space="preserve"> were </w:t>
        </w:r>
        <w:r w:rsidR="00911810">
          <w:t xml:space="preserve">each </w:t>
        </w:r>
        <w:r w:rsidR="00BA341E">
          <w:t>evaluated for between 2 to 4 site-years wit</w:t>
        </w:r>
        <w:r w:rsidR="00911810">
          <w:t>h between 4 to 5 sampling dates per site year (Table 1).</w:t>
        </w:r>
      </w:ins>
    </w:p>
    <w:p w14:paraId="3CB37223" w14:textId="59941F3B" w:rsidR="00911810" w:rsidRDefault="00911810" w:rsidP="00911810">
      <w:pPr>
        <w:pStyle w:val="MDPI31text"/>
        <w:rPr>
          <w:ins w:id="59" w:author="Revisions" w:date="2021-03-07T12:52:00Z"/>
        </w:rPr>
      </w:pPr>
      <w:r>
        <w:t xml:space="preserve">All data from the </w:t>
      </w:r>
      <w:proofErr w:type="spellStart"/>
      <w:r>
        <w:t>Giletto</w:t>
      </w:r>
      <w:proofErr w:type="spellEnd"/>
      <w:r>
        <w:t xml:space="preserve"> et al. (2020) study used in the present analysis was included in this previous publication.</w:t>
      </w:r>
      <w:del w:id="60" w:author="Revisions" w:date="2021-03-07T12:52:00Z">
        <w:r w:rsidR="00243EA0">
          <w:delText xml:space="preserve"> </w:delText>
        </w:r>
      </w:del>
    </w:p>
    <w:p w14:paraId="7397E2D9" w14:textId="227F0BCD" w:rsidR="00911810" w:rsidRPr="00911810" w:rsidRDefault="00243EA0" w:rsidP="00AF67F7">
      <w:pPr>
        <w:pStyle w:val="MDPI31text"/>
        <w:rPr>
          <w:ins w:id="61" w:author="Revisions" w:date="2021-03-07T12:52:00Z"/>
        </w:rPr>
      </w:pPr>
      <w:r>
        <w:t xml:space="preserve">The data from Ben Abdallah et al. (2016) </w:t>
      </w:r>
      <w:r w:rsidR="00C914C8">
        <w:t>represents</w:t>
      </w:r>
      <w:r>
        <w:t xml:space="preserve"> </w:t>
      </w:r>
      <w:del w:id="62" w:author="Revisions" w:date="2021-03-07T12:52:00Z">
        <w:r>
          <w:delText>a single</w:delText>
        </w:r>
      </w:del>
      <w:ins w:id="63" w:author="Revisions" w:date="2021-03-07T12:52:00Z">
        <w:r w:rsidR="00287636">
          <w:t>multiple</w:t>
        </w:r>
      </w:ins>
      <w:r>
        <w:t xml:space="preserve"> experimental data set from Belgium.</w:t>
      </w:r>
      <w:r w:rsidR="00C914C8">
        <w:t xml:space="preserve"> </w:t>
      </w:r>
      <w:ins w:id="64" w:author="Revisions" w:date="2021-03-07T12:52:00Z">
        <w:r w:rsidR="00911810">
          <w:t>In th</w:t>
        </w:r>
        <w:r w:rsidR="00287636">
          <w:t>e Belgium studies</w:t>
        </w:r>
        <w:r w:rsidR="00911810">
          <w:t>, three to six N rates (ranging from 0 to 250 kg N ha</w:t>
        </w:r>
        <w:r w:rsidR="00911810">
          <w:rPr>
            <w:vertAlign w:val="superscript"/>
          </w:rPr>
          <w:t>-1</w:t>
        </w:r>
        <w:r w:rsidR="00911810">
          <w:t xml:space="preserve">) were </w:t>
        </w:r>
        <w:r w:rsidR="00287636">
          <w:t xml:space="preserve">evaluated for two varieties (Bintje and Charlotte) for 17 and 7 site-years, respectively, and with 1 to 8 sampling dates per site year (Table 1). </w:t>
        </w:r>
      </w:ins>
    </w:p>
    <w:p w14:paraId="3C005EB1" w14:textId="1F4E6858" w:rsidR="00243EA0" w:rsidRDefault="00C914C8" w:rsidP="00AF67F7">
      <w:pPr>
        <w:pStyle w:val="MDPI31text"/>
      </w:pPr>
      <w:r>
        <w:t>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commentRangeStart w:id="65"/>
      <w:commentRangeStart w:id="66"/>
      <w:r>
        <w:t>2.2. Statistical Methods</w:t>
      </w:r>
      <w:commentRangeEnd w:id="65"/>
      <w:r w:rsidR="00617E6D">
        <w:rPr>
          <w:rStyle w:val="CommentReference"/>
          <w:rFonts w:eastAsia="SimSun"/>
          <w:i w:val="0"/>
          <w:snapToGrid/>
          <w:lang w:eastAsia="zh-CN" w:bidi="ar-SA"/>
        </w:rPr>
        <w:commentReference w:id="65"/>
      </w:r>
      <w:commentRangeEnd w:id="66"/>
      <w:r w:rsidR="00B83EC6">
        <w:rPr>
          <w:rStyle w:val="CommentReference"/>
          <w:rFonts w:eastAsia="SimSun"/>
          <w:i w:val="0"/>
          <w:snapToGrid/>
          <w:lang w:eastAsia="zh-CN" w:bidi="ar-SA"/>
        </w:rPr>
        <w:commentReference w:id="66"/>
      </w:r>
    </w:p>
    <w:p w14:paraId="17B47FB0" w14:textId="0214138A" w:rsidR="00912892" w:rsidRDefault="00C914C8" w:rsidP="00C35D39">
      <w:pPr>
        <w:pStyle w:val="MDPI31text"/>
      </w:pPr>
      <w:r>
        <w:t>Based on the approach outline</w:t>
      </w:r>
      <w:r w:rsidR="00A41067">
        <w:t>d</w:t>
      </w:r>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67" w:author="Revisions" w:date="2021-03-07T12:52: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573E58B8" w14:textId="0671E782" w:rsidR="004B4F3F" w:rsidRDefault="004B4F3F" w:rsidP="004B4F3F">
      <w:pPr>
        <w:pStyle w:val="MDPI31text"/>
        <w:rPr>
          <w:ins w:id="68" w:author="Revisions" w:date="2021-03-07T12:52:00Z"/>
        </w:rPr>
      </w:pPr>
      <w:commentRangeStart w:id="69"/>
      <w:r>
        <w:t>In summary</w:t>
      </w:r>
      <w:commentRangeEnd w:id="69"/>
      <w:r>
        <w:rPr>
          <w:rStyle w:val="CommentReference"/>
          <w:rFonts w:eastAsia="SimSun"/>
          <w:noProof/>
          <w:snapToGrid/>
          <w:lang w:eastAsia="zh-CN" w:bidi="ar-SA"/>
        </w:rPr>
        <w:commentReference w:id="69"/>
      </w:r>
      <w:r>
        <w:t xml:space="preserve">, this statistical approach uses </w:t>
      </w:r>
      <w:del w:id="70" w:author="Revisions" w:date="2021-03-07T12:52:00Z">
        <w:r w:rsidR="009D34C5">
          <w:delText xml:space="preserve">all of </w:delText>
        </w:r>
      </w:del>
      <w:r>
        <w:t xml:space="preserve">the </w:t>
      </w:r>
      <w:ins w:id="71" w:author="Revisions" w:date="2021-03-07T12:52:00Z">
        <w:r>
          <w:t xml:space="preserve">entire set of </w:t>
        </w:r>
      </w:ins>
      <w:r>
        <w:t xml:space="preserve">experimental data </w:t>
      </w:r>
      <w:del w:id="72" w:author="Revisions" w:date="2021-03-07T12:52:00Z">
        <w:r w:rsidR="009D34C5">
          <w:delText>to fit</w:delText>
        </w:r>
      </w:del>
      <w:ins w:id="73" w:author="Revisions" w:date="2021-03-07T12:52:00Z">
        <w:r>
          <w:t>(Figure 7a) and does not require any preliminary or intermediary statistical analysis. At the level of each experimental sampling date,</w:t>
        </w:r>
      </w:ins>
      <w:r>
        <w:t xml:space="preserve"> a linear-plateau curve </w:t>
      </w:r>
      <w:ins w:id="74" w:author="Revisions" w:date="2021-03-07T12:52:00Z">
        <w:r>
          <w:t xml:space="preserve">is fit </w:t>
        </w:r>
      </w:ins>
      <w:r>
        <w:t xml:space="preserve">for biomass as a function of nitrogen concentration </w:t>
      </w:r>
      <w:ins w:id="75" w:author="Revisions" w:date="2021-03-07T12:52:00Z">
        <w:r>
          <w:t xml:space="preserve">(Figure 7b) and the join point of the linear-plateau curve is used to define the critical N concentration. Simultaneously, a negative exponential curve (i.e., CNDC) is fit across all experimental sampling dates where the critical N point of each linear-plateau curves lies exactly upon the negative exponential curve (Figure 7b). In this manner, the linear-plateau curve fitted for any given date is influenced by the data from </w:t>
        </w:r>
        <w:r>
          <w:lastRenderedPageBreak/>
          <w:t>all other experimental sampling dates through the fitting of the negative exponential curve.</w:t>
        </w:r>
      </w:ins>
    </w:p>
    <w:p w14:paraId="41E62D83" w14:textId="0F42A012" w:rsidR="00D91F13" w:rsidRDefault="00D91F13" w:rsidP="00D91F13">
      <w:pPr>
        <w:pStyle w:val="MDPI52figure"/>
        <w:ind w:left="2608"/>
        <w:jc w:val="left"/>
        <w:rPr>
          <w:ins w:id="76" w:author="Revisions" w:date="2021-03-07T12:52:00Z"/>
          <w:b/>
        </w:rPr>
      </w:pPr>
      <w:ins w:id="77" w:author="Revisions" w:date="2021-03-07T12:52:00Z">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ins>
    </w:p>
    <w:p w14:paraId="71552F79" w14:textId="151C046B" w:rsidR="00FD1EE0" w:rsidRDefault="00D91F13" w:rsidP="00251E62">
      <w:pPr>
        <w:pStyle w:val="MDPI51figurecaption"/>
        <w:rPr>
          <w:ins w:id="78" w:author="Revisions" w:date="2021-03-07T12:52:00Z"/>
        </w:rPr>
      </w:pPr>
      <w:ins w:id="79" w:author="Revisions" w:date="2021-03-07T12:52:00Z">
        <w:r>
          <w:rPr>
            <w:b/>
          </w:rPr>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ins>
    </w:p>
    <w:p w14:paraId="369DF958" w14:textId="38D1AE27" w:rsidR="004B4F3F" w:rsidRDefault="004B4F3F" w:rsidP="004B4F3F">
      <w:pPr>
        <w:pStyle w:val="MDPI31text"/>
        <w:rPr>
          <w:ins w:id="80" w:author="Revisions" w:date="2021-03-07T12:52:00Z"/>
        </w:rPr>
      </w:pPr>
      <w:commentRangeStart w:id="81"/>
      <w:ins w:id="82" w:author="Revisions" w:date="2021-03-07T12:52:00Z">
        <w:r>
          <w:t>The conventional</w:t>
        </w:r>
        <w:r w:rsidR="00FD057C">
          <w:t xml:space="preserve"> approach</w:t>
        </w:r>
        <w:r w:rsidR="00BD5662">
          <w:t xml:space="preserve"> to fit a CNDC, which contrasts with the Bayesian hierarchical </w:t>
        </w:r>
      </w:ins>
      <w:commentRangeEnd w:id="81"/>
      <w:r w:rsidR="00DE75A5">
        <w:rPr>
          <w:rStyle w:val="CommentReference"/>
          <w:rFonts w:eastAsia="SimSun"/>
          <w:noProof/>
          <w:snapToGrid/>
          <w:lang w:eastAsia="zh-CN" w:bidi="ar-SA"/>
        </w:rPr>
        <w:commentReference w:id="81"/>
      </w:r>
      <w:ins w:id="83" w:author="Revisions" w:date="2021-03-07T12:52:00Z">
        <w:r w:rsidR="00BD5662">
          <w:t xml:space="preserve">method, </w:t>
        </w:r>
        <w:r w:rsidR="00FD057C">
          <w:t>consists of a two-step process</w:t>
        </w:r>
        <w:r>
          <w:t xml:space="preserve">: first, the critical N points are selected using statistical criterial; second, a negative exponential curve using non-linear regression was fit to the subset of critical points (Figure 7c). </w:t>
        </w:r>
        <w:r w:rsidR="00BD5662">
          <w:t>There are two commonly used statistical approaches to identify critical points: linear-plateau curve fit and protected multiple comparison.</w:t>
        </w:r>
      </w:ins>
    </w:p>
    <w:p w14:paraId="2D150855" w14:textId="70A24249" w:rsidR="002331DF" w:rsidRDefault="001B4647" w:rsidP="002331DF">
      <w:pPr>
        <w:pStyle w:val="MDPI31text"/>
        <w:rPr>
          <w:ins w:id="84" w:author="Revisions" w:date="2021-03-07T12:52:00Z"/>
        </w:rPr>
      </w:pPr>
      <w:ins w:id="85" w:author="Revisions" w:date="2021-03-07T12:52:00Z">
        <w:r>
          <w:t xml:space="preserve">Using a linear-plateau curve to identify the critical points was originally suggested by </w:t>
        </w:r>
        <w:proofErr w:type="spellStart"/>
        <w:r>
          <w:t>Justes</w:t>
        </w:r>
        <w:proofErr w:type="spellEnd"/>
        <w:r>
          <w:t xml:space="preserve"> et al. (1994); however, </w:t>
        </w:r>
        <w:commentRangeStart w:id="86"/>
        <w:r>
          <w:t>while this approach is methodologically superior</w:t>
        </w:r>
        <w:r w:rsidR="00BD5662">
          <w:t xml:space="preserve"> and follows directly from N dilution theory</w:t>
        </w:r>
        <w:commentRangeEnd w:id="86"/>
        <w:r w:rsidR="00BD5662">
          <w:rPr>
            <w:rStyle w:val="CommentReference"/>
            <w:rFonts w:eastAsia="SimSun"/>
            <w:noProof/>
            <w:snapToGrid/>
            <w:lang w:eastAsia="zh-CN" w:bidi="ar-SA"/>
          </w:rPr>
          <w:commentReference w:id="86"/>
        </w:r>
        <w:r>
          <w:t>, it is difficult to implement in practice due to potential limitations of the experimental data used (e.g., insufficient levels of N treatments, interactions with environmental conditions, etc.).</w:t>
        </w:r>
        <w:r w:rsidR="002331DF">
          <w:t xml:space="preserve"> </w:t>
        </w:r>
        <w:commentRangeStart w:id="87"/>
        <w:r w:rsidR="004B4F3F">
          <w:t xml:space="preserve">In many cases, these limitations prevented the implementation of this method to identify </w:t>
        </w:r>
        <w:proofErr w:type="gramStart"/>
        <w:r w:rsidR="004B4F3F">
          <w:t>a sufficient number of</w:t>
        </w:r>
        <w:proofErr w:type="gramEnd"/>
        <w:r w:rsidR="004B4F3F">
          <w:t xml:space="preserve"> critical points</w:t>
        </w:r>
      </w:ins>
      <w:ins w:id="88" w:author="Reviewer" w:date="2021-03-08T15:57:00Z">
        <w:r w:rsidR="00B83EC6">
          <w:t xml:space="preserve"> and therefore</w:t>
        </w:r>
      </w:ins>
      <w:ins w:id="89" w:author="Revisions" w:date="2021-03-07T12:52:00Z">
        <w:r w:rsidR="004B4F3F">
          <w:t xml:space="preserve"> requir</w:t>
        </w:r>
      </w:ins>
      <w:ins w:id="90" w:author="Reviewer" w:date="2021-03-08T15:57:00Z">
        <w:r w:rsidR="00B83EC6">
          <w:t>e</w:t>
        </w:r>
      </w:ins>
      <w:ins w:id="91" w:author="Revisions" w:date="2021-03-07T12:52:00Z">
        <w:del w:id="92" w:author="Reviewer" w:date="2021-03-08T15:57:00Z">
          <w:r w:rsidR="004B4F3F" w:rsidDel="00B83EC6">
            <w:delText>ing</w:delText>
          </w:r>
        </w:del>
        <w:r w:rsidR="004B4F3F">
          <w:t xml:space="preserve"> the use of alternative methods.</w:t>
        </w:r>
        <w:commentRangeEnd w:id="87"/>
        <w:r w:rsidR="004B4F3F">
          <w:rPr>
            <w:rStyle w:val="CommentReference"/>
            <w:rFonts w:eastAsia="SimSun"/>
            <w:noProof/>
            <w:snapToGrid/>
            <w:lang w:eastAsia="zh-CN" w:bidi="ar-SA"/>
          </w:rPr>
          <w:commentReference w:id="87"/>
        </w:r>
      </w:ins>
    </w:p>
    <w:p w14:paraId="5ECDBD3A" w14:textId="5DD1DC91" w:rsidR="004B4F3F" w:rsidRDefault="00BD5662" w:rsidP="004B4F3F">
      <w:pPr>
        <w:pStyle w:val="MDPI31text"/>
        <w:rPr>
          <w:ins w:id="93" w:author="Revisions" w:date="2021-03-07T12:52:00Z"/>
        </w:rPr>
      </w:pPr>
      <w:ins w:id="94" w:author="Revisions" w:date="2021-03-07T12:52:00Z">
        <w:r>
          <w:t>M</w:t>
        </w:r>
        <w:r w:rsidR="002331DF">
          <w:t>ost studies identifying a CNDC</w:t>
        </w:r>
        <w:r>
          <w:t>, therefore,</w:t>
        </w:r>
        <w:r w:rsidR="002331DF">
          <w:t xml:space="preserve"> use methods </w:t>
        </w:r>
        <w:proofErr w:type="gramStart"/>
        <w:r w:rsidR="002331DF">
          <w:t>similar to</w:t>
        </w:r>
        <w:proofErr w:type="gramEnd"/>
        <w:r w:rsidR="002331DF">
          <w:t xml:space="preserve"> </w:t>
        </w:r>
        <w:proofErr w:type="spellStart"/>
        <w:r w:rsidR="002331DF">
          <w:t>Belangér</w:t>
        </w:r>
        <w:proofErr w:type="spellEnd"/>
        <w:r w:rsidR="002331DF">
          <w:t xml:space="preserve"> et al. (2001)</w:t>
        </w:r>
        <w:r>
          <w:t xml:space="preserve"> </w:t>
        </w:r>
        <w:r w:rsidR="00251E62">
          <w:t>where critical points are determined using a</w:t>
        </w:r>
        <w:r w:rsidR="002331DF">
          <w:t xml:space="preserve"> simplified statistical method. In this general approach, the critical points are first identified using 1) ANOVA to identify experimental dates where variation in biomass is statistically significant and 2) protected multiple comparison to identify which experimental treatments had the highest level of biomass.</w:t>
        </w:r>
        <w:r w:rsidR="004B4F3F">
          <w:t xml:space="preserve"> A</w:t>
        </w:r>
        <w:r w:rsidR="002331DF">
          <w:t xml:space="preserve">n experimental treatment with a significantly greater level of biomass than all other treatments </w:t>
        </w:r>
        <w:r w:rsidR="004B4F3F">
          <w:t>is</w:t>
        </w:r>
        <w:r w:rsidR="002331DF">
          <w:t xml:space="preserve"> then defined as the critical point.</w:t>
        </w:r>
        <w:r w:rsidR="000F303E">
          <w:t xml:space="preserve"> </w:t>
        </w:r>
        <w:commentRangeStart w:id="95"/>
        <w:r w:rsidR="000F303E">
          <w:t>However, this method does not necessarily ensure that a</w:t>
        </w:r>
        <w:r w:rsidR="000A58CE">
          <w:t>n identified</w:t>
        </w:r>
        <w:r w:rsidR="000F303E">
          <w:t xml:space="preserve"> critical point</w:t>
        </w:r>
        <w:del w:id="96" w:author="Reviewer" w:date="2021-03-08T15:58:00Z">
          <w:r w:rsidR="000F303E" w:rsidDel="00B83EC6">
            <w:delText>s</w:delText>
          </w:r>
        </w:del>
        <w:r w:rsidR="000A58CE">
          <w:t xml:space="preserve"> represents </w:t>
        </w:r>
        <w:r w:rsidR="00B54D54">
          <w:t>a true point and may be biased.</w:t>
        </w:r>
        <w:commentRangeEnd w:id="95"/>
        <w:r w:rsidR="00B54D54">
          <w:rPr>
            <w:rStyle w:val="CommentReference"/>
            <w:rFonts w:eastAsia="SimSun"/>
            <w:noProof/>
            <w:snapToGrid/>
            <w:lang w:eastAsia="zh-CN" w:bidi="ar-SA"/>
          </w:rPr>
          <w:commentReference w:id="95"/>
        </w:r>
      </w:ins>
    </w:p>
    <w:p w14:paraId="1A0C3F5B" w14:textId="2BCC8260" w:rsidR="000F303E" w:rsidRDefault="000F303E" w:rsidP="0068164C">
      <w:pPr>
        <w:pStyle w:val="MDPI31text"/>
        <w:rPr>
          <w:ins w:id="97" w:author="Revisions" w:date="2021-03-07T12:52:00Z"/>
        </w:rPr>
      </w:pPr>
      <w:ins w:id="98" w:author="Revisions" w:date="2021-03-07T12:52:00Z">
        <w:r>
          <w:t xml:space="preserve">Through a single-step process, the Bayesian hierarchical method </w:t>
        </w:r>
        <w:r w:rsidR="0068164C">
          <w:t>both eliminates</w:t>
        </w:r>
        <w:r>
          <w:t xml:space="preserve"> the need to separately identify critical points</w:t>
        </w:r>
        <w:r w:rsidR="0068164C">
          <w:t xml:space="preserve"> and implements the theoretically preferred method (e.g., linear plateau curve) to select critical points.</w:t>
        </w:r>
      </w:ins>
    </w:p>
    <w:p w14:paraId="589530DE" w14:textId="77777777" w:rsidR="000F303E" w:rsidRDefault="000F303E" w:rsidP="000F303E">
      <w:pPr>
        <w:pStyle w:val="MDPI31text"/>
        <w:rPr>
          <w:ins w:id="99" w:author="Revisions" w:date="2021-03-07T12:52:00Z"/>
        </w:rPr>
      </w:pPr>
    </w:p>
    <w:p w14:paraId="6E809980" w14:textId="77777777" w:rsidR="000F303E" w:rsidRDefault="000F303E" w:rsidP="000F303E">
      <w:pPr>
        <w:pStyle w:val="MDPI31text"/>
        <w:ind w:firstLine="2"/>
        <w:jc w:val="left"/>
        <w:rPr>
          <w:ins w:id="100" w:author="Revisions" w:date="2021-03-07T12:52:00Z"/>
        </w:rPr>
      </w:pPr>
      <w:ins w:id="101" w:author="Revisions" w:date="2021-03-07T12:52:00Z">
        <w:r>
          <w:rPr>
            <w:noProof/>
            <w:snapToGrid/>
          </w:rPr>
          <w:lastRenderedPageBreak/>
          <w:drawing>
            <wp:inline distT="0" distB="0" distL="0" distR="0" wp14:anchorId="181AFC3F" wp14:editId="5E4BB648">
              <wp:extent cx="5078139" cy="1978660"/>
              <wp:effectExtent l="0" t="0" r="1905" b="254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ins>
    </w:p>
    <w:p w14:paraId="568DC713" w14:textId="2754B84A" w:rsidR="000F303E" w:rsidRDefault="000F303E">
      <w:pPr>
        <w:pStyle w:val="MDPI51figurecaption"/>
        <w:pPrChange w:id="102" w:author="Revisions" w:date="2021-03-07T12:52:00Z">
          <w:pPr>
            <w:pStyle w:val="MDPI31text"/>
          </w:pPr>
        </w:pPrChange>
      </w:pPr>
      <w:ins w:id="103" w:author="Revisions" w:date="2021-03-07T12:52:00Z">
        <w:r w:rsidRPr="00596031">
          <w:rPr>
            <w:b/>
            <w:bCs/>
            <w:snapToGrid w:val="0"/>
          </w:rPr>
          <w:t xml:space="preserve">Figure </w:t>
        </w:r>
        <w:r>
          <w:rPr>
            <w:b/>
            <w:bCs/>
            <w:snapToGrid w:val="0"/>
          </w:rPr>
          <w:t>8</w:t>
        </w:r>
        <w:r w:rsidRPr="00596031">
          <w:rPr>
            <w:snapToGrid w:val="0"/>
          </w:rPr>
          <w:t xml:space="preserve">. </w:t>
        </w:r>
        <w:r>
          <w:rPr>
            <w:snapToGrid w:val="0"/>
          </w:rPr>
          <w:t xml:space="preserve">Flowchart showing nested structure used in the present analysis to fit critical N dilution curves using the Bayesian hierarchical method </w:t>
        </w:r>
        <w:r>
          <w:t xml:space="preserve">based on Makowski et al. (2020). Linear-plateau curves and critical points are identified </w:t>
        </w:r>
      </w:ins>
      <w:r>
        <w:t>at the level of each experimental sampling date</w:t>
      </w:r>
      <w:del w:id="104" w:author="Revisions" w:date="2021-03-07T12:52:00Z">
        <w:r w:rsidR="009D34C5">
          <w:delText xml:space="preserve">. For each </w:delText>
        </w:r>
      </w:del>
      <w:ins w:id="105" w:author="Revisions" w:date="2021-03-07T12:52:00Z">
        <w:r>
          <w:t xml:space="preserve"> and pooled at various levels of </w:t>
        </w:r>
      </w:ins>
      <w:r>
        <w:t xml:space="preserve">location and </w:t>
      </w:r>
      <w:del w:id="106" w:author="Revisions" w:date="2021-03-07T12:52:00Z">
        <w:r w:rsidR="009D34C5">
          <w:delText xml:space="preserve">each </w:delText>
        </w:r>
      </w:del>
      <w:r>
        <w:t xml:space="preserve">variety </w:t>
      </w:r>
      <w:del w:id="107" w:author="Revisions" w:date="2021-03-07T12:52:00Z">
        <w:r w:rsidR="009D34C5">
          <w:delText xml:space="preserve">nested </w:delText>
        </w:r>
      </w:del>
      <w:r>
        <w:t>within location</w:t>
      </w:r>
      <w:del w:id="108" w:author="Revisions" w:date="2021-03-07T12:52:00Z">
        <w:r w:rsidR="009D34C5">
          <w:delText xml:space="preserve">, a </w:delText>
        </w:r>
        <w:r w:rsidR="00912892">
          <w:delText>CNDC</w:delText>
        </w:r>
        <w:r w:rsidR="009D34C5">
          <w:delText xml:space="preserve"> was fitted based on join point of the linear-plateau curves (i.e., critical N point). In this way, both the critical N points at the date level and the </w:delText>
        </w:r>
        <w:r w:rsidR="00912892">
          <w:delText>CNDC</w:delText>
        </w:r>
        <w:r w:rsidR="009D34C5">
          <w:delText xml:space="preserve"> parameters at the </w:delText>
        </w:r>
      </w:del>
      <w:ins w:id="109" w:author="Revisions" w:date="2021-03-07T12:52:00Z">
        <w:r>
          <w:t xml:space="preserve"> to determine the critical N dilution curve (CNDC) for that level. The structure of the model fits all individual levels for </w:t>
        </w:r>
      </w:ins>
      <w:r>
        <w:t xml:space="preserve">location and </w:t>
      </w:r>
      <w:del w:id="110" w:author="Revisions" w:date="2021-03-07T12:52:00Z">
        <w:r w:rsidR="009D34C5">
          <w:delText xml:space="preserve">the </w:delText>
        </w:r>
      </w:del>
      <w:r>
        <w:t xml:space="preserve">variety </w:t>
      </w:r>
      <w:del w:id="111" w:author="Revisions" w:date="2021-03-07T12:52:00Z">
        <w:r w:rsidR="009D34C5">
          <w:delText xml:space="preserve">nested </w:delText>
        </w:r>
      </w:del>
      <w:r>
        <w:t>within location</w:t>
      </w:r>
      <w:del w:id="112" w:author="Revisions" w:date="2021-03-07T12:52:00Z">
        <w:r w:rsidR="009D34C5">
          <w:delText xml:space="preserve"> levels are estimated</w:delText>
        </w:r>
      </w:del>
      <w:ins w:id="113" w:author="Revisions" w:date="2021-03-07T12:52:00Z">
        <w:r>
          <w:t>, as well as the global level of all experimental data,</w:t>
        </w:r>
      </w:ins>
      <w:r>
        <w:t xml:space="preserve"> simultaneously</w:t>
      </w:r>
      <w:ins w:id="114" w:author="Revisions" w:date="2021-03-07T12:52:00Z">
        <w:r>
          <w:t xml:space="preserve"> which allows for direct comparison across levels</w:t>
        </w:r>
      </w:ins>
      <w:r>
        <w:t>.</w:t>
      </w:r>
    </w:p>
    <w:p w14:paraId="61DFED27" w14:textId="782EC665" w:rsidR="00BD5662" w:rsidRDefault="00A813C9" w:rsidP="00BD5662">
      <w:pPr>
        <w:pStyle w:val="MDPI31text"/>
        <w:rPr>
          <w:ins w:id="115" w:author="Revisions" w:date="2021-03-07T12:52:00Z"/>
        </w:rPr>
      </w:pPr>
      <w:del w:id="116" w:author="Revisions" w:date="2021-03-07T12:52:00Z">
        <w:r>
          <w:rPr>
            <w:noProof/>
            <w:snapToGrid/>
          </w:rPr>
          <w:drawing>
            <wp:inline distT="0" distB="0" distL="0" distR="0" wp14:anchorId="357E16E4" wp14:editId="4140E898">
              <wp:extent cx="4528022" cy="32179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6211" cy="3230912"/>
                      </a:xfrm>
                      <a:prstGeom prst="rect">
                        <a:avLst/>
                      </a:prstGeom>
                    </pic:spPr>
                  </pic:pic>
                </a:graphicData>
              </a:graphic>
            </wp:inline>
          </w:drawing>
        </w:r>
      </w:del>
      <w:ins w:id="117" w:author="Revisions" w:date="2021-03-07T12:52:00Z">
        <w:r w:rsidR="00BD5662">
          <w:t xml:space="preserve">The Bayesian hierarchical framework outlined by Makowski et al. (2020) was extended to explicitly include Environmental (e.g., location) and Genotype (e.g., variety) interactions within the fitted model. This was implemented through the nesting of experimental data according to location and variety within location (Figure 8). The linear-plateau curve fitted for each experimental sampling date can be pooled at various nested levels of </w:t>
        </w:r>
        <w:r w:rsidR="004B514A">
          <w:t>location or variety within location.</w:t>
        </w:r>
      </w:ins>
    </w:p>
    <w:p w14:paraId="0FE27F52" w14:textId="21BBDA74" w:rsidR="00912892" w:rsidRDefault="00E13A5A" w:rsidP="00C35D39">
      <w:pPr>
        <w:pStyle w:val="MDPI31text"/>
      </w:pPr>
      <w:r>
        <w:t xml:space="preserve">Using </w:t>
      </w:r>
      <w:r w:rsidRPr="00E13A5A">
        <w:rPr>
          <w:i/>
          <w:iCs/>
        </w:rPr>
        <w:t>R</w:t>
      </w:r>
      <w:r>
        <w:rPr>
          <w:i/>
          <w:iCs/>
        </w:rPr>
        <w:t xml:space="preserve"> </w:t>
      </w:r>
      <w:r w:rsidR="00562E22">
        <w:t>(</w:t>
      </w:r>
      <w:del w:id="118" w:author="Revisions" w:date="2021-03-07T12:52:00Z">
        <w:r>
          <w:delText>source?),</w:delText>
        </w:r>
      </w:del>
      <w:ins w:id="119" w:author="Revisions" w:date="2021-03-07T12:52:00Z">
        <w:r w:rsidR="00435885" w:rsidRPr="00435885">
          <w:t>R Core Team</w:t>
        </w:r>
        <w:r w:rsidR="00562E22">
          <w:t xml:space="preserve">, </w:t>
        </w:r>
        <w:r w:rsidR="00435885" w:rsidRPr="00435885">
          <w:t>2020</w:t>
        </w:r>
        <w:r w:rsidR="00562E22">
          <w:t>)</w:t>
        </w:r>
        <w:r>
          <w:t>,</w:t>
        </w:r>
      </w:ins>
      <w:r>
        <w:t xml:space="preserve"> the </w:t>
      </w:r>
      <w:r>
        <w:rPr>
          <w:i/>
          <w:iCs/>
        </w:rPr>
        <w:t>brms</w:t>
      </w:r>
      <w:r>
        <w:t xml:space="preserve"> package (</w:t>
      </w:r>
      <w:proofErr w:type="spellStart"/>
      <w:del w:id="120" w:author="Revisions" w:date="2021-03-07T12:52:00Z">
        <w:r>
          <w:delText>source?)</w:delText>
        </w:r>
      </w:del>
      <w:ins w:id="121" w:author="Revisions" w:date="2021-03-07T12:52:00Z">
        <w:r w:rsidR="00562E22">
          <w:t>Bürkner</w:t>
        </w:r>
        <w:proofErr w:type="spellEnd"/>
        <w:r w:rsidR="00562E22">
          <w:t xml:space="preserve"> 2017; </w:t>
        </w:r>
        <w:proofErr w:type="spellStart"/>
        <w:r w:rsidR="00562E22">
          <w:t>Bürkner</w:t>
        </w:r>
        <w:proofErr w:type="spellEnd"/>
        <w:r w:rsidR="00562E22">
          <w:t>, 2018</w:t>
        </w:r>
        <w:r>
          <w:t>)</w:t>
        </w:r>
      </w:ins>
      <w:r>
        <w:t xml:space="preserve"> was used to implement the statistical method outlined by Makowski et al. (2020). The </w:t>
      </w:r>
      <w:r>
        <w:rPr>
          <w:i/>
          <w:iCs/>
        </w:rPr>
        <w:t>brms</w:t>
      </w:r>
      <w:r>
        <w:t xml:space="preserve"> package, </w:t>
      </w:r>
      <w:r w:rsidR="00A41067">
        <w:t>an interface to</w:t>
      </w:r>
      <w:r>
        <w:t xml:space="preserve"> </w:t>
      </w:r>
      <w:r>
        <w:rPr>
          <w:i/>
          <w:iCs/>
        </w:rPr>
        <w:t>Stan</w:t>
      </w:r>
      <w:r>
        <w:t xml:space="preserve"> (</w:t>
      </w:r>
      <w:del w:id="122" w:author="Revisions" w:date="2021-03-07T12:52:00Z">
        <w:r>
          <w:delText>source?),</w:delText>
        </w:r>
      </w:del>
      <w:ins w:id="123" w:author="Revisions" w:date="2021-03-07T12:52:00Z">
        <w:r w:rsidR="00562E22">
          <w:t>Carpenter et al., 2017</w:t>
        </w:r>
        <w:r>
          <w:t>),</w:t>
        </w:r>
      </w:ins>
      <w:r>
        <w:t xml:space="preserv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24"/>
      <w:r w:rsidR="00B21B49">
        <w:t>CITATION</w:t>
      </w:r>
      <w:commentRangeEnd w:id="124"/>
      <w:r w:rsidR="00B21B49">
        <w:rPr>
          <w:rStyle w:val="CommentReference"/>
          <w:rFonts w:eastAsia="SimSun"/>
          <w:noProof/>
          <w:snapToGrid/>
          <w:lang w:eastAsia="zh-CN" w:bidi="ar-SA"/>
        </w:rPr>
        <w:commentReference w:id="124"/>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74515F7E" w14:textId="258BBF4A" w:rsidR="008E6FC6" w:rsidRDefault="00A949FC" w:rsidP="008E6FC6">
      <w:pPr>
        <w:pStyle w:val="MDPI31text"/>
        <w:rPr>
          <w:ins w:id="125" w:author="Revisions" w:date="2021-03-07T12:52:00Z"/>
        </w:rPr>
      </w:pPr>
      <w:r>
        <w:t>A non-linear</w:t>
      </w:r>
      <w:r w:rsidR="00D66A7B">
        <w:t xml:space="preserve"> </w:t>
      </w:r>
      <w:r w:rsidR="00D66A7B">
        <w:rPr>
          <w:i/>
          <w:iCs/>
        </w:rPr>
        <w:t>brms</w:t>
      </w:r>
      <w:r w:rsidR="00D66A7B" w:rsidRPr="00D66A7B">
        <w:t xml:space="preserve"> </w:t>
      </w:r>
      <w:r w:rsidR="00D66A7B">
        <w:t>model was</w:t>
      </w:r>
      <w:r>
        <w:t xml:space="preserve"> defined </w:t>
      </w:r>
      <w:del w:id="126" w:author="Revisions" w:date="2021-03-07T12:52:00Z">
        <w:r>
          <w:delText>from</w:delText>
        </w:r>
        <w:r w:rsidR="00D66A7B">
          <w:delText xml:space="preserve"> the combination of</w:delText>
        </w:r>
      </w:del>
      <w:ins w:id="127" w:author="Revisions" w:date="2021-03-07T12:52:00Z">
        <w:r w:rsidR="008E6FC6">
          <w:t>by</w:t>
        </w:r>
        <w:r w:rsidR="00D66A7B">
          <w:t xml:space="preserve"> combin</w:t>
        </w:r>
        <w:r w:rsidR="008E6FC6">
          <w:t>ing</w:t>
        </w:r>
      </w:ins>
      <w:r w:rsidR="00D66A7B">
        <w:t xml:space="preserve"> the two separate expressions </w:t>
      </w:r>
      <w:del w:id="128" w:author="Revisions" w:date="2021-03-07T12:52:00Z">
        <w:r w:rsidR="00D66A7B">
          <w:delText>defined</w:delText>
        </w:r>
      </w:del>
      <w:ins w:id="129" w:author="Revisions" w:date="2021-03-07T12:52:00Z">
        <w:r w:rsidR="0068164C">
          <w:t>used</w:t>
        </w:r>
      </w:ins>
      <w:r w:rsidR="0068164C">
        <w:t xml:space="preserve"> by</w:t>
      </w:r>
      <w:r w:rsidR="00D66A7B">
        <w:t xml:space="preserve"> Makowski et al. (2020</w:t>
      </w:r>
      <w:del w:id="130" w:author="Revisions" w:date="2021-03-07T12:52:00Z">
        <w:r w:rsidR="00D66A7B">
          <w:delText xml:space="preserve">). </w:delText>
        </w:r>
      </w:del>
      <w:ins w:id="131" w:author="Revisions" w:date="2021-03-07T12:52:00Z">
        <w:r w:rsidR="00D66A7B">
          <w:t>)</w:t>
        </w:r>
        <w:r w:rsidR="008E6FC6">
          <w:t xml:space="preserve"> to parameterize the Bayesian hierarchical model </w:t>
        </w:r>
        <w:r w:rsidR="0068164C">
          <w:t xml:space="preserve">as </w:t>
        </w:r>
        <w:r w:rsidR="008E6FC6">
          <w:t xml:space="preserve">implemented with </w:t>
        </w:r>
        <w:proofErr w:type="spellStart"/>
        <w:r w:rsidR="008E6FC6">
          <w:rPr>
            <w:i/>
            <w:iCs/>
          </w:rPr>
          <w:t>rjags</w:t>
        </w:r>
        <w:proofErr w:type="spellEnd"/>
        <w:r w:rsidR="008E6FC6">
          <w:t xml:space="preserve"> </w:t>
        </w:r>
        <w:r w:rsidR="0068164C">
          <w:t xml:space="preserve">(Plummer, 2019) </w:t>
        </w:r>
        <w:r w:rsidR="008E6FC6">
          <w:t xml:space="preserve">and </w:t>
        </w:r>
        <w:r w:rsidR="008E6FC6">
          <w:rPr>
            <w:i/>
            <w:iCs/>
          </w:rPr>
          <w:t>JAGS</w:t>
        </w:r>
        <w:r w:rsidR="008E6FC6">
          <w:t xml:space="preserve"> statistical software</w:t>
        </w:r>
        <w:r w:rsidR="0068164C">
          <w:t xml:space="preserve"> (Plummer, 2013)</w:t>
        </w:r>
        <w:r w:rsidR="00D66A7B">
          <w:t xml:space="preserve">. </w:t>
        </w:r>
      </w:ins>
    </w:p>
    <w:p w14:paraId="6AF967BB" w14:textId="2D299AAA" w:rsidR="00D66A7B" w:rsidRDefault="00D66A7B" w:rsidP="008E6FC6">
      <w:pPr>
        <w:pStyle w:val="MDPI31text"/>
      </w:pPr>
      <w:r>
        <w:t>The first expression</w:t>
      </w:r>
      <w:r w:rsidR="008E6FC6">
        <w:t xml:space="preserve"> </w:t>
      </w:r>
      <w:ins w:id="132" w:author="Revisions" w:date="2021-03-07T12:52:00Z">
        <w:r w:rsidR="008E6FC6">
          <w:t xml:space="preserve">from Makowski et al. (2020) </w:t>
        </w:r>
      </w:ins>
      <w:r>
        <w:t>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commentRangeStart w:id="133"/>
            <w:r w:rsidRPr="00D66A7B">
              <w:t xml:space="preserve">W = </w:t>
            </w:r>
            <w:proofErr w:type="gramStart"/>
            <w:r w:rsidRPr="00353066">
              <w:rPr>
                <w:i/>
                <w:rPrChange w:id="134" w:author="Revisions" w:date="2021-03-07T12:52:00Z">
                  <w:rPr/>
                </w:rPrChange>
              </w:rPr>
              <w:t>min</w:t>
            </w:r>
            <w:r w:rsidRPr="00D66A7B">
              <w:t>(</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133"/>
            <w:r w:rsidR="000B7084">
              <w:rPr>
                <w:rStyle w:val="CommentReference"/>
                <w:rFonts w:eastAsia="SimSun"/>
                <w:noProof/>
                <w:snapToGrid/>
                <w:lang w:eastAsia="zh-CN" w:bidi="ar-SA"/>
              </w:rPr>
              <w:commentReference w:id="133"/>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48A45C3" w14:textId="7D3640C3" w:rsidR="002A4098" w:rsidRDefault="00D66A7B" w:rsidP="002A4098">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w:t>
      </w:r>
      <w:ins w:id="135" w:author="Revisions" w:date="2021-03-07T12:52:00Z">
        <w:r w:rsidR="00353066" w:rsidRPr="00353066">
          <w:rPr>
            <w:i/>
            <w:iCs/>
          </w:rPr>
          <w:t>min</w:t>
        </w:r>
        <w:r w:rsidR="00353066">
          <w:t xml:space="preserve"> represents the minima function (i.e., plateau), </w:t>
        </w:r>
      </w:ins>
      <w:r>
        <w:t>and W and %</w:t>
      </w:r>
      <w:proofErr w:type="spellStart"/>
      <w:r>
        <w:t>N</w:t>
      </w:r>
      <w:r>
        <w:rPr>
          <w:vertAlign w:val="subscript"/>
        </w:rPr>
        <w:t>Plant</w:t>
      </w:r>
      <w:proofErr w:type="spellEnd"/>
      <w:r>
        <w:t xml:space="preserve"> have the same meaning as previously defined in this present study.</w:t>
      </w:r>
      <w:r w:rsidR="00353066">
        <w:t xml:space="preserve"> </w:t>
      </w:r>
      <w:del w:id="136" w:author="Revisions" w:date="2021-03-07T12:52:00Z">
        <w:r>
          <w:delText xml:space="preserve">The second expression represents the </w:delText>
        </w:r>
        <w:r w:rsidR="00912892">
          <w:delText>CNDC</w:delText>
        </w:r>
        <w:r>
          <w:delText xml:space="preserve"> component:</w:delText>
        </w:r>
      </w:del>
      <w:ins w:id="137" w:author="Revisions" w:date="2021-03-07T12:52:00Z">
        <w:r w:rsidR="002A4098">
          <w:t>This linear-plateau curve is defined with nitrogen concentration as the independent variable and biomass as the dependent variable and is written in point-slope form where the reference point used is the critical point.</w:t>
        </w:r>
      </w:ins>
    </w:p>
    <w:p w14:paraId="55388A3D" w14:textId="0E971195" w:rsidR="00D66A7B" w:rsidRPr="00D66A7B" w:rsidRDefault="00D66A7B" w:rsidP="00D710ED">
      <w:pPr>
        <w:pStyle w:val="MDPI31text"/>
        <w:ind w:firstLine="452"/>
        <w:rPr>
          <w:ins w:id="138" w:author="Revisions" w:date="2021-03-07T12:52:00Z"/>
        </w:rPr>
      </w:pPr>
      <w:ins w:id="139" w:author="Revisions" w:date="2021-03-07T12:52:00Z">
        <w:r>
          <w:t xml:space="preserve">The second expression </w:t>
        </w:r>
        <w:r w:rsidR="002A4098">
          <w:t xml:space="preserve">from Makowski et al. (2020) </w:t>
        </w:r>
        <w:r>
          <w:t xml:space="preserve">represents the </w:t>
        </w:r>
        <w:r w:rsidR="00912892">
          <w:t>CNDC</w:t>
        </w:r>
        <w:r>
          <w:t xml:space="preserve"> component:</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24B802C9" w:rsidR="00D66A7B" w:rsidRDefault="00D66A7B" w:rsidP="00A949FC">
            <w:pPr>
              <w:pStyle w:val="MDPI39equation"/>
            </w:pPr>
            <w:commentRangeStart w:id="140"/>
            <w:r>
              <w:t>%</w:t>
            </w:r>
            <w:r w:rsidRPr="00D66A7B">
              <w:t>N</w:t>
            </w:r>
            <w:r w:rsidRPr="00D66A7B">
              <w:rPr>
                <w:vertAlign w:val="subscript"/>
              </w:rPr>
              <w:t>c</w:t>
            </w:r>
            <w:r w:rsidRPr="00D66A7B">
              <w:t xml:space="preserve"> = </w:t>
            </w:r>
            <w:r>
              <w:rPr>
                <w:i/>
                <w:iCs/>
              </w:rPr>
              <w:t>a</w:t>
            </w:r>
            <w:r w:rsidR="00E86713">
              <w:rPr>
                <w:i/>
                <w:rPrChange w:id="141" w:author="Revisions" w:date="2021-03-07T12:52:00Z">
                  <w:rPr/>
                </w:rPrChange>
              </w:rPr>
              <w:t xml:space="preserve"> </w:t>
            </w:r>
            <w:del w:id="142" w:author="Revisions" w:date="2021-03-07T12:52:00Z">
              <w:r w:rsidRPr="00D66A7B">
                <w:delText xml:space="preserve">* </w:delText>
              </w:r>
            </w:del>
            <w:r w:rsidR="00353066">
              <w:t>(</w:t>
            </w:r>
            <w:proofErr w:type="spellStart"/>
            <w:proofErr w:type="gramStart"/>
            <w:r w:rsidR="00353066">
              <w:t>W</w:t>
            </w:r>
            <w:r w:rsidR="00353066" w:rsidRPr="008960FA">
              <w:rPr>
                <w:vertAlign w:val="subscript"/>
              </w:rPr>
              <w:t>max,i</w:t>
            </w:r>
            <w:proofErr w:type="spellEnd"/>
            <w:proofErr w:type="gramEnd"/>
            <w:del w:id="143" w:author="Revisions" w:date="2021-03-07T12:52:00Z">
              <w:r w:rsidRPr="00D66A7B">
                <w:delText xml:space="preserve"> ^ </w:delText>
              </w:r>
              <w:r>
                <w:delText>(–</w:delText>
              </w:r>
            </w:del>
            <w:ins w:id="144" w:author="Revisions" w:date="2021-03-07T12:52:00Z">
              <w:r w:rsidR="00353066">
                <w:t>)</w:t>
              </w:r>
              <w:r w:rsidR="00E86713">
                <w:t xml:space="preserve"> </w:t>
              </w:r>
              <w:r w:rsidR="00E86713">
                <w:rPr>
                  <w:vertAlign w:val="superscript"/>
                </w:rPr>
                <w:t>–</w:t>
              </w:r>
            </w:ins>
            <w:r w:rsidR="00353066" w:rsidRPr="00E86713">
              <w:rPr>
                <w:i/>
                <w:vertAlign w:val="superscript"/>
                <w:rPrChange w:id="145" w:author="Revisions" w:date="2021-03-07T12:52:00Z">
                  <w:rPr>
                    <w:i/>
                  </w:rPr>
                </w:rPrChange>
              </w:rPr>
              <w:t>b</w:t>
            </w:r>
            <w:commentRangeEnd w:id="140"/>
            <w:del w:id="146" w:author="Revisions" w:date="2021-03-07T12:52:00Z">
              <w:r w:rsidRPr="00D66A7B">
                <w:delText>)</w:delText>
              </w:r>
              <w:r>
                <w:delText>)</w:delText>
              </w:r>
            </w:del>
            <w:r w:rsidR="00357900">
              <w:rPr>
                <w:rStyle w:val="CommentReference"/>
                <w:rFonts w:eastAsia="SimSun"/>
                <w:noProof/>
                <w:snapToGrid/>
                <w:lang w:eastAsia="zh-CN" w:bidi="ar-SA"/>
              </w:rPr>
              <w:commentReference w:id="140"/>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E5B3EF2" w14:textId="051D8427" w:rsidR="002A4098" w:rsidRDefault="00A949FC" w:rsidP="00D11D6A">
      <w:pPr>
        <w:pStyle w:val="MDPI31text"/>
        <w:ind w:firstLine="0"/>
        <w:rPr>
          <w:ins w:id="147" w:author="Revisions" w:date="2021-03-07T12:52:00Z"/>
        </w:rPr>
      </w:pPr>
      <w:r>
        <w:t>w</w:t>
      </w:r>
      <w:r w:rsidR="00D66A7B">
        <w:t xml:space="preserve">here </w:t>
      </w:r>
      <w:r w:rsidR="00D66A7B">
        <w:rPr>
          <w:i/>
          <w:iCs/>
        </w:rPr>
        <w:t>a</w:t>
      </w:r>
      <w:r w:rsidR="00D66A7B">
        <w:t xml:space="preserve"> and </w:t>
      </w:r>
      <w:r w:rsidR="00D66A7B">
        <w:rPr>
          <w:i/>
          <w:iCs/>
        </w:rPr>
        <w:t>b</w:t>
      </w:r>
      <w:r w:rsidR="00D66A7B">
        <w:t xml:space="preserve"> are the parameters </w:t>
      </w:r>
      <w:del w:id="148" w:author="Revisions" w:date="2021-03-07T12:52:00Z">
        <w:r w:rsidR="00D66A7B">
          <w:delText>which</w:delText>
        </w:r>
      </w:del>
      <w:ins w:id="149" w:author="Revisions" w:date="2021-03-07T12:52:00Z">
        <w:r w:rsidR="00353066">
          <w:t>that</w:t>
        </w:r>
      </w:ins>
      <w:r w:rsidR="00D66A7B">
        <w:t xml:space="preserve">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w:t>
      </w:r>
      <w:del w:id="150" w:author="Revisions" w:date="2021-03-07T12:52:00Z">
        <w:r>
          <w:delText>These two statements were combined (via</w:delText>
        </w:r>
      </w:del>
    </w:p>
    <w:p w14:paraId="5529507E" w14:textId="5863759A" w:rsidR="00505583" w:rsidRDefault="002A4098">
      <w:pPr>
        <w:pStyle w:val="MDPI31text"/>
        <w:ind w:firstLine="452"/>
        <w:pPrChange w:id="151" w:author="Revisions" w:date="2021-03-07T12:52:00Z">
          <w:pPr>
            <w:pStyle w:val="MDPI31text"/>
            <w:ind w:firstLine="0"/>
          </w:pPr>
        </w:pPrChange>
      </w:pPr>
      <w:ins w:id="152" w:author="Revisions" w:date="2021-03-07T12:52:00Z">
        <w:r>
          <w:lastRenderedPageBreak/>
          <w:t>Using algebraic</w:t>
        </w:r>
      </w:ins>
      <w:r>
        <w:t xml:space="preserve"> substitution </w:t>
      </w:r>
      <w:ins w:id="153" w:author="Revisions" w:date="2021-03-07T12:52:00Z">
        <w:r>
          <w:t>(</w:t>
        </w:r>
      </w:ins>
      <w:r>
        <w:t>for %N</w:t>
      </w:r>
      <w:r>
        <w:rPr>
          <w:vertAlign w:val="subscript"/>
        </w:rPr>
        <w:t>c</w:t>
      </w:r>
      <w:del w:id="154" w:author="Revisions" w:date="2021-03-07T12:52:00Z">
        <w:r w:rsidR="00A949FC">
          <w:delText xml:space="preserve">) </w:delText>
        </w:r>
      </w:del>
      <w:ins w:id="155" w:author="Revisions" w:date="2021-03-07T12:52:00Z">
        <w:r>
          <w:t>), t</w:t>
        </w:r>
        <w:r w:rsidR="00A949FC">
          <w:t xml:space="preserve">hese two </w:t>
        </w:r>
        <w:r>
          <w:t xml:space="preserve">expressions </w:t>
        </w:r>
        <w:r w:rsidR="00A949FC">
          <w:t xml:space="preserve">were combined </w:t>
        </w:r>
      </w:ins>
      <w:r w:rsidR="00A949FC">
        <w:t>to produce following</w:t>
      </w:r>
      <w:r>
        <w:t xml:space="preserve"> </w:t>
      </w:r>
      <w:ins w:id="156" w:author="Revisions" w:date="2021-03-07T12:52:00Z">
        <w:r>
          <w:t xml:space="preserve">non-linear </w:t>
        </w:r>
        <w:r>
          <w:rPr>
            <w:i/>
            <w:iCs/>
          </w:rPr>
          <w:t>brms</w:t>
        </w:r>
        <w:r w:rsidR="00A949FC">
          <w:t xml:space="preserve"> </w:t>
        </w:r>
      </w:ins>
      <w:r w:rsidR="00A949FC">
        <w:t>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6D702913" w:rsidR="00505583" w:rsidRDefault="00505583" w:rsidP="00A949FC">
            <w:pPr>
              <w:pStyle w:val="MDPI39equation"/>
            </w:pPr>
            <w:commentRangeStart w:id="157"/>
            <w:r w:rsidRPr="00505583">
              <w:t xml:space="preserve">W </w:t>
            </w:r>
            <w:r w:rsidR="00A949FC">
              <w:t>~</w:t>
            </w:r>
            <w:r w:rsidRPr="00505583">
              <w:t xml:space="preserve"> </w:t>
            </w:r>
            <w:proofErr w:type="gramStart"/>
            <w:r w:rsidRPr="00353066">
              <w:rPr>
                <w:i/>
                <w:rPrChange w:id="158" w:author="Revisions" w:date="2021-03-07T12:52:00Z">
                  <w:rPr/>
                </w:rPrChange>
              </w:rPr>
              <w:t>min</w:t>
            </w:r>
            <w:r w:rsidRPr="00505583">
              <w:t>(</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00353066">
              <w:t>(</w:t>
            </w:r>
            <w:proofErr w:type="spellStart"/>
            <w:r w:rsidR="00353066">
              <w:t>W</w:t>
            </w:r>
            <w:r w:rsidR="00353066" w:rsidRPr="008960FA">
              <w:rPr>
                <w:vertAlign w:val="subscript"/>
              </w:rPr>
              <w:t>max,i</w:t>
            </w:r>
            <w:proofErr w:type="spellEnd"/>
            <w:del w:id="159" w:author="Revisions" w:date="2021-03-07T12:52:00Z">
              <w:r w:rsidRPr="00505583">
                <w:delText>^(</w:delText>
              </w:r>
              <w:r>
                <w:delText>–</w:delText>
              </w:r>
            </w:del>
            <w:ins w:id="160" w:author="Revisions" w:date="2021-03-07T12:52:00Z">
              <w:r w:rsidR="00353066">
                <w:t>)</w:t>
              </w:r>
              <w:r w:rsidR="00E86713">
                <w:rPr>
                  <w:vertAlign w:val="superscript"/>
                </w:rPr>
                <w:t xml:space="preserve"> –</w:t>
              </w:r>
            </w:ins>
            <w:r w:rsidR="00353066" w:rsidRPr="00E86713">
              <w:rPr>
                <w:i/>
                <w:vertAlign w:val="superscript"/>
                <w:rPrChange w:id="161" w:author="Revisions" w:date="2021-03-07T12:52:00Z">
                  <w:rPr>
                    <w:i/>
                  </w:rPr>
                </w:rPrChange>
              </w:rPr>
              <w:t>b</w:t>
            </w:r>
            <w:del w:id="162" w:author="Revisions" w:date="2021-03-07T12:52:00Z">
              <w:r w:rsidRPr="00505583">
                <w:delText>)))),</w:delText>
              </w:r>
            </w:del>
            <w:ins w:id="163" w:author="Revisions" w:date="2021-03-07T12:52:00Z">
              <w:r w:rsidRPr="00505583">
                <w:t>)),</w:t>
              </w:r>
            </w:ins>
            <w:r w:rsidRPr="00505583">
              <w:t xml:space="preserve"> </w:t>
            </w:r>
            <w:proofErr w:type="spellStart"/>
            <w:r>
              <w:t>W</w:t>
            </w:r>
            <w:r>
              <w:rPr>
                <w:vertAlign w:val="subscript"/>
              </w:rPr>
              <w:t>max</w:t>
            </w:r>
            <w:r w:rsidR="00A949FC">
              <w:rPr>
                <w:vertAlign w:val="subscript"/>
              </w:rPr>
              <w:t>,i</w:t>
            </w:r>
            <w:proofErr w:type="spellEnd"/>
            <w:r w:rsidRPr="00505583">
              <w:t>)</w:t>
            </w:r>
            <w:commentRangeEnd w:id="157"/>
            <w:r w:rsidR="000B7084">
              <w:rPr>
                <w:rStyle w:val="CommentReference"/>
                <w:rFonts w:eastAsia="SimSun"/>
                <w:noProof/>
                <w:snapToGrid/>
                <w:lang w:eastAsia="zh-CN" w:bidi="ar-SA"/>
              </w:rPr>
              <w:commentReference w:id="157"/>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02E4A6BB" w:rsidR="00A949FC" w:rsidRPr="00A949FC" w:rsidRDefault="00A949FC" w:rsidP="00C914C8">
      <w:pPr>
        <w:pStyle w:val="MDPI31text"/>
      </w:pPr>
      <w:r>
        <w:t>Two group-level (i.e., random) effects were specified for this</w:t>
      </w:r>
      <w:r w:rsidR="00DC3F98">
        <w:t xml:space="preserve"> </w:t>
      </w:r>
      <w:del w:id="164" w:author="Revisions" w:date="2021-03-07T12:52:00Z">
        <w:r>
          <w:delText>model.</w:delText>
        </w:r>
      </w:del>
      <w:ins w:id="165" w:author="Revisions" w:date="2021-03-07T12:52:00Z">
        <w:r w:rsidR="00DC3F98">
          <w:rPr>
            <w:i/>
            <w:iCs/>
          </w:rPr>
          <w:t>brms</w:t>
        </w:r>
        <w:r>
          <w:t xml:space="preserve"> model</w:t>
        </w:r>
        <w:r w:rsidR="00DC3F98">
          <w:t xml:space="preserve"> to parameterize the nested structure (Figure 8)</w:t>
        </w:r>
        <w:r>
          <w:t>.</w:t>
        </w:r>
      </w:ins>
      <w:r>
        <w:t xml:space="preserve">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represents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6CF88651" w:rsidR="009D34C5" w:rsidRDefault="009D34C5" w:rsidP="009D34C5">
      <w:pPr>
        <w:pStyle w:val="MDPI31text"/>
      </w:pPr>
      <w:r>
        <w:t xml:space="preserve">The </w:t>
      </w:r>
      <w:r>
        <w:rPr>
          <w:i/>
          <w:iCs/>
        </w:rPr>
        <w:t>brms</w:t>
      </w:r>
      <w:r>
        <w:t xml:space="preserve"> model was fit</w:t>
      </w:r>
      <w:ins w:id="166" w:author="Reviewer" w:date="2021-03-08T16:00:00Z">
        <w:r w:rsidR="00B83EC6">
          <w:t>ted</w:t>
        </w:r>
      </w:ins>
      <w:r>
        <w:t xml:space="preserve"> using 4 chains and </w:t>
      </w:r>
      <w:del w:id="167" w:author="Revisions" w:date="2021-03-07T12:52:00Z">
        <w:r>
          <w:delText>5000</w:delText>
        </w:r>
      </w:del>
      <w:ins w:id="168" w:author="Revisions" w:date="2021-03-07T12:52:00Z">
        <w:r w:rsidR="00562E22">
          <w:t>10</w:t>
        </w:r>
        <w:r>
          <w:t>000</w:t>
        </w:r>
      </w:ins>
      <w:r>
        <w:t xml:space="preserve"> iterations with </w:t>
      </w:r>
      <w:del w:id="169" w:author="Revisions" w:date="2021-03-07T12:52:00Z">
        <w:r>
          <w:delText>2000</w:delText>
        </w:r>
      </w:del>
      <w:ins w:id="170" w:author="Revisions" w:date="2021-03-07T12:52:00Z">
        <w:r w:rsidR="00562E22">
          <w:t>3</w:t>
        </w:r>
        <w:r>
          <w:t>000</w:t>
        </w:r>
      </w:ins>
      <w:r>
        <w:t xml:space="preserve"> warmups per chain. The priors for this model were chosen both based on expert knowledge (i.e., previously reported values)</w:t>
      </w:r>
      <w:r w:rsidR="00C37386">
        <w:t xml:space="preserve">, </w:t>
      </w:r>
      <w:r>
        <w:t>empirical observations</w:t>
      </w:r>
      <w:r w:rsidR="00C37386">
        <w:t>, and the joint prior predictive distribution (</w:t>
      </w:r>
      <w:commentRangeStart w:id="171"/>
      <w:r w:rsidR="00C37386">
        <w:t>CITATION</w:t>
      </w:r>
      <w:commentRangeEnd w:id="171"/>
      <w:r w:rsidR="00C37386">
        <w:rPr>
          <w:rStyle w:val="CommentReference"/>
          <w:rFonts w:eastAsia="SimSun"/>
          <w:noProof/>
          <w:snapToGrid/>
          <w:lang w:eastAsia="zh-CN" w:bidi="ar-SA"/>
        </w:rPr>
        <w:commentReference w:id="171"/>
      </w:r>
      <w:del w:id="172" w:author="Revisions" w:date="2021-03-07T12:52:00Z">
        <w:r w:rsidR="00C37386">
          <w:delText>)</w:delText>
        </w:r>
        <w:r w:rsidR="00192967">
          <w:delText>, ie</w:delText>
        </w:r>
      </w:del>
      <w:ins w:id="173" w:author="Revisions" w:date="2021-03-07T12:52:00Z">
        <w:r w:rsidR="004A1326">
          <w:t>) (</w:t>
        </w:r>
        <w:r w:rsidR="00192967">
          <w:t>i</w:t>
        </w:r>
        <w:r w:rsidR="004A1326">
          <w:t>.</w:t>
        </w:r>
        <w:r w:rsidR="00192967">
          <w:t>e</w:t>
        </w:r>
        <w:r w:rsidR="004A1326">
          <w:t>.,</w:t>
        </w:r>
      </w:ins>
      <w:r w:rsidR="00192967">
        <w:t xml:space="preserve"> if a set of relatively uninformative priors led to biologically or physically impossible predictions, the prior ranges were narrowed</w:t>
      </w:r>
      <w:del w:id="174" w:author="Revisions" w:date="2021-03-07T12:52:00Z">
        <w:r>
          <w:delText>.</w:delText>
        </w:r>
      </w:del>
      <w:ins w:id="175" w:author="Revisions" w:date="2021-03-07T12:52:00Z">
        <w:r w:rsidR="00911FD8">
          <w:t>)</w:t>
        </w:r>
        <w:r>
          <w:t>.</w:t>
        </w:r>
      </w:ins>
      <w:r w:rsidR="00192967">
        <w:t xml:space="preserve"> This is particularly important for hyperparameters dealing with the standard deviation between groups in a hierarchical model.</w:t>
      </w:r>
      <w:r>
        <w:t xml:space="preserve"> A summary of the prior model values and their sources is given below (Table 5).</w:t>
      </w:r>
    </w:p>
    <w:p w14:paraId="31216CEA" w14:textId="20861112" w:rsidR="009D34C5" w:rsidRDefault="009D34C5" w:rsidP="009D34C5">
      <w:pPr>
        <w:pStyle w:val="MDPI41tablecaption"/>
      </w:pPr>
      <w:commentRangeStart w:id="176"/>
      <w:commentRangeStart w:id="177"/>
      <w:r>
        <w:rPr>
          <w:b/>
        </w:rPr>
        <w:t>Table 5.</w:t>
      </w:r>
      <w:r>
        <w:t xml:space="preserve"> </w:t>
      </w:r>
      <w:commentRangeEnd w:id="177"/>
      <w:r w:rsidR="00EF401E">
        <w:rPr>
          <w:rStyle w:val="CommentReference"/>
          <w:rFonts w:eastAsia="SimSun" w:cs="Times New Roman"/>
          <w:noProof/>
          <w:lang w:eastAsia="zh-CN" w:bidi="ar-SA"/>
        </w:rPr>
        <w:commentReference w:id="178"/>
      </w:r>
      <w:commentRangeEnd w:id="176"/>
      <w:r w:rsidR="00287636">
        <w:rPr>
          <w:rStyle w:val="CommentReference"/>
          <w:rFonts w:eastAsia="SimSun" w:cs="Times New Roman"/>
          <w:noProof/>
          <w:lang w:eastAsia="zh-CN" w:bidi="ar-SA"/>
        </w:rPr>
        <w:commentReference w:id="176"/>
      </w:r>
      <w:r w:rsidR="00EF401E">
        <w:rPr>
          <w:rStyle w:val="CommentReference"/>
          <w:rFonts w:eastAsia="SimSun" w:cs="Times New Roman"/>
          <w:noProof/>
          <w:lang w:eastAsia="zh-CN" w:bidi="ar-SA"/>
        </w:rPr>
        <w:commentReference w:id="177"/>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A0771C9" w:rsidR="009D34C5" w:rsidRDefault="009D34C5" w:rsidP="009D34C5">
      <w:pPr>
        <w:pStyle w:val="MDPI31text"/>
        <w:rPr>
          <w:ins w:id="179" w:author="Revisions" w:date="2021-03-07T12:52:00Z"/>
        </w:rPr>
      </w:pPr>
    </w:p>
    <w:p w14:paraId="0AA51C0A" w14:textId="192D2D34" w:rsidR="00562E22" w:rsidRDefault="00562E22" w:rsidP="009D34C5">
      <w:pPr>
        <w:pStyle w:val="MDPI31text"/>
        <w:rPr>
          <w:ins w:id="180" w:author="Revisions" w:date="2021-03-07T12:52:00Z"/>
        </w:rPr>
      </w:pPr>
      <w:ins w:id="181" w:author="Revisions" w:date="2021-03-07T12:52:00Z">
        <w:r>
          <w:t>The entire workflow used to generate this analysis is reproducible and available via associated GitHub repository (</w:t>
        </w:r>
        <w:r w:rsidRPr="00435885">
          <w:t>https://github.com/bohm0072/cndc_bayesian_eval</w:t>
        </w:r>
        <w:r>
          <w:t>).</w:t>
        </w:r>
      </w:ins>
    </w:p>
    <w:p w14:paraId="068CAD71" w14:textId="77777777" w:rsidR="00562E22" w:rsidRDefault="00562E22"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w:t>
      </w:r>
      <w:r w:rsidR="007D08B2">
        <w:lastRenderedPageBreak/>
        <w:t xml:space="preserve">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6F00CAF0"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r w:rsidR="00192967">
        <w:t xml:space="preserve">. This true credible region was calculated by generating predicted %N values along a sequence of discrete biomass values for a given location x variety. For each discrete biomass value, X predictions were made using draws from the posterior distribution, allowing for the calculation of 0.05, 0.5, and 0.95 quantiles for %N at that biomass value. By connecting the points for each quantile across the range of biomass values, we can draw the median curve with a </w:t>
      </w:r>
      <w:del w:id="182" w:author="Revisions" w:date="2021-03-07T12:52:00Z">
        <w:r w:rsidR="00192967">
          <w:delText>95</w:delText>
        </w:r>
      </w:del>
      <w:ins w:id="183" w:author="Revisions" w:date="2021-03-07T12:52:00Z">
        <w:r w:rsidR="00192967">
          <w:t>9</w:t>
        </w:r>
        <w:r w:rsidR="00911FD8">
          <w:t>0</w:t>
        </w:r>
      </w:ins>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0C7643E4" w:rsidR="00912892" w:rsidRDefault="006C0602" w:rsidP="00C35D39">
      <w:pPr>
        <w:pStyle w:val="MDPI31text"/>
      </w:pPr>
      <w:commentRangeStart w:id="184"/>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w:t>
      </w:r>
      <w:del w:id="185" w:author="Revisions" w:date="2021-03-07T12:52:00Z">
        <w:r>
          <w:delText>values</w:delText>
        </w:r>
      </w:del>
      <w:ins w:id="186" w:author="Revisions" w:date="2021-03-07T12:52:00Z">
        <w:r>
          <w:t>value</w:t>
        </w:r>
      </w:ins>
      <w:r>
        <w:t xml:space="preserve"> falls outside of the credible interval.</w:t>
      </w:r>
      <w:commentRangeEnd w:id="184"/>
      <w:r w:rsidR="00192967">
        <w:rPr>
          <w:rStyle w:val="CommentReference"/>
          <w:rFonts w:eastAsia="SimSun"/>
          <w:noProof/>
          <w:snapToGrid/>
          <w:lang w:eastAsia="zh-CN" w:bidi="ar-SA"/>
        </w:rPr>
        <w:commentReference w:id="184"/>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w:t>
      </w:r>
      <w:commentRangeStart w:id="187"/>
      <w:r w:rsidR="00CD1A83">
        <w:t>levels</w:t>
      </w:r>
      <w:commentRangeEnd w:id="187"/>
      <w:r w:rsidR="00DE75A5">
        <w:rPr>
          <w:rStyle w:val="CommentReference"/>
          <w:rFonts w:eastAsia="SimSun"/>
          <w:noProof/>
          <w:snapToGrid/>
          <w:lang w:eastAsia="zh-CN" w:bidi="ar-SA"/>
        </w:rPr>
        <w:commentReference w:id="187"/>
      </w:r>
      <w:r w:rsidR="00CD1A83">
        <w:t xml:space="preserve">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017281E" w:rsidR="00DB0D7A" w:rsidRDefault="00CD1A83" w:rsidP="00E400ED">
      <w:pPr>
        <w:pStyle w:val="MDPI31text"/>
      </w:pPr>
      <w:r>
        <w:t xml:space="preserve">This same method was also used to </w:t>
      </w:r>
      <w:del w:id="188" w:author="Revisions" w:date="2021-03-07T12:52:00Z">
        <w:r>
          <w:delText>compared</w:delText>
        </w:r>
      </w:del>
      <w:ins w:id="189" w:author="Revisions" w:date="2021-03-07T12:52:00Z">
        <w:r>
          <w:t>compare</w:t>
        </w:r>
      </w:ins>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190"/>
      <w:r>
        <w:t xml:space="preserve">(Figure </w:t>
      </w:r>
      <w:r w:rsidR="00684D62">
        <w:t>3</w:t>
      </w:r>
      <w:r>
        <w:t xml:space="preserve">). </w:t>
      </w:r>
      <w:commentRangeEnd w:id="190"/>
      <w:r w:rsidR="00684D62">
        <w:rPr>
          <w:rStyle w:val="CommentReference"/>
          <w:rFonts w:eastAsia="SimSun"/>
          <w:noProof/>
          <w:snapToGrid/>
          <w:lang w:eastAsia="zh-CN" w:bidi="ar-SA"/>
        </w:rPr>
        <w:commentReference w:id="190"/>
      </w:r>
      <w:r>
        <w:t xml:space="preserve">The individual linear-plateau curves fitted to each experimental sampling date for each variety within location is presented </w:t>
      </w:r>
      <w:r w:rsidR="0077548F">
        <w:t xml:space="preserve">in the </w:t>
      </w:r>
      <w:commentRangeStart w:id="191"/>
      <w:r w:rsidR="0077548F">
        <w:t>Appendix</w:t>
      </w:r>
      <w:commentRangeEnd w:id="191"/>
      <w:r>
        <w:rPr>
          <w:rStyle w:val="CommentReference"/>
          <w:rFonts w:eastAsia="SimSun"/>
          <w:noProof/>
          <w:snapToGrid/>
          <w:lang w:eastAsia="zh-CN" w:bidi="ar-SA"/>
        </w:rPr>
        <w:commentReference w:id="191"/>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192"/>
            <w:commentRangeStart w:id="193"/>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192"/>
            <w:r w:rsidR="00874A90">
              <w:rPr>
                <w:rStyle w:val="CommentReference"/>
                <w:rFonts w:eastAsia="SimSun"/>
                <w:noProof/>
                <w:snapToGrid/>
                <w:lang w:eastAsia="zh-CN" w:bidi="ar-SA"/>
              </w:rPr>
              <w:commentReference w:id="192"/>
            </w:r>
            <w:commentRangeEnd w:id="193"/>
            <w:r w:rsidR="00874A90">
              <w:rPr>
                <w:rStyle w:val="CommentReference"/>
                <w:rFonts w:eastAsia="SimSun"/>
                <w:noProof/>
                <w:snapToGrid/>
                <w:lang w:eastAsia="zh-CN" w:bidi="ar-SA"/>
              </w:rPr>
              <w:commentReference w:id="193"/>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0349E996"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w:t>
      </w:r>
      <w:ins w:id="194" w:author="Revisions" w:date="2021-03-07T12:52:00Z">
        <w:r>
          <w:t xml:space="preserve"> </w:t>
        </w:r>
        <w:r w:rsidR="0074180E">
          <w:t>a</w:t>
        </w:r>
      </w:ins>
      <w:r w:rsidR="0074180E">
        <w:t xml:space="preserve"> </w:t>
      </w:r>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w:t>
      </w:r>
      <w:commentRangeStart w:id="195"/>
      <w:r w:rsidR="007322A6">
        <w:t xml:space="preserve">quantifying uncertainty </w:t>
      </w:r>
      <w:r>
        <w:t xml:space="preserve">and differences </w:t>
      </w:r>
      <w:r w:rsidR="007322A6">
        <w:t>in these parameter values alone is not sufficient to describe the combined uncertainty in critical N concentration.</w:t>
      </w:r>
      <w:r>
        <w:t xml:space="preserve"> </w:t>
      </w:r>
      <w:commentRangeEnd w:id="195"/>
      <w:r w:rsidR="0074180E">
        <w:rPr>
          <w:rStyle w:val="CommentReference"/>
          <w:rFonts w:eastAsia="SimSun"/>
          <w:noProof/>
          <w:snapToGrid/>
          <w:lang w:eastAsia="zh-CN" w:bidi="ar-SA"/>
        </w:rPr>
        <w:commentReference w:id="195"/>
      </w:r>
      <w:r>
        <w:t>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354BEA51"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having a symmetrical distribution. There are also differences in</w:t>
      </w:r>
      <w:ins w:id="196" w:author="Revisions" w:date="2021-03-07T12:52:00Z">
        <w:r>
          <w:t xml:space="preserve"> </w:t>
        </w:r>
        <w:r w:rsidR="001F4314">
          <w:t>the</w:t>
        </w:r>
      </w:ins>
      <w:r w:rsidR="001F4314">
        <w:t xml:space="preserve"> </w:t>
      </w:r>
      <w:r>
        <w:t>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3B191270" w:rsidR="00911FD8" w:rsidRPr="00911FD8" w:rsidRDefault="00C35D39" w:rsidP="00911FD8">
      <w:pPr>
        <w:pStyle w:val="MDPI51figurecaption"/>
        <w:ind w:left="425" w:right="425"/>
        <w:jc w:val="both"/>
        <w:rPr>
          <w:ins w:id="197" w:author="Revisions" w:date="2021-03-07T12:52:00Z"/>
        </w:rPr>
      </w:pPr>
      <w:commentRangeStart w:id="198"/>
      <w:commentRangeStart w:id="199"/>
      <w:commentRangeStart w:id="200"/>
      <w:r>
        <w:rPr>
          <w:b/>
        </w:rPr>
        <w:t xml:space="preserve">Figure </w:t>
      </w:r>
      <w:commentRangeEnd w:id="198"/>
      <w:r w:rsidR="00B21B49">
        <w:rPr>
          <w:rStyle w:val="CommentReference"/>
          <w:rFonts w:eastAsia="SimSun"/>
          <w:noProof/>
          <w:lang w:eastAsia="zh-CN" w:bidi="ar-SA"/>
        </w:rPr>
        <w:commentReference w:id="198"/>
      </w:r>
      <w:commentRangeEnd w:id="199"/>
      <w:r w:rsidR="00911FD8">
        <w:rPr>
          <w:rStyle w:val="CommentReference"/>
          <w:rFonts w:eastAsia="SimSun"/>
          <w:noProof/>
          <w:lang w:eastAsia="zh-CN" w:bidi="ar-SA"/>
        </w:rPr>
        <w:commentReference w:id="199"/>
      </w:r>
      <w:commentRangeEnd w:id="200"/>
      <w:r w:rsidR="00911FD8">
        <w:rPr>
          <w:rStyle w:val="CommentReference"/>
          <w:rFonts w:eastAsia="SimSun"/>
          <w:noProof/>
          <w:lang w:eastAsia="zh-CN" w:bidi="ar-SA"/>
        </w:rPr>
        <w:commentReference w:id="200"/>
      </w:r>
      <w:r>
        <w:rPr>
          <w:b/>
        </w:rPr>
        <w:t xml:space="preserve">4. </w:t>
      </w:r>
      <w:r>
        <w:rPr>
          <w:bCs/>
        </w:rPr>
        <w:t xml:space="preserve">Comparison of methods to quantify uncertainty in critical nitrogen dilution curve values. </w:t>
      </w:r>
      <w:del w:id="201" w:author="Revisions" w:date="2021-03-07T12:52:00Z">
        <w:r>
          <w:rPr>
            <w:bCs/>
          </w:rPr>
          <w:delText xml:space="preserve">Solid black line represent critical nitrogen dilution curve from median posterior values for parameters </w:delText>
        </w:r>
        <w:r>
          <w:rPr>
            <w:bCs/>
            <w:i/>
            <w:iCs/>
          </w:rPr>
          <w:delText>a</w:delText>
        </w:r>
        <w:r>
          <w:rPr>
            <w:bCs/>
          </w:rPr>
          <w:delText xml:space="preserve"> and </w:delText>
        </w:r>
        <w:r>
          <w:rPr>
            <w:bCs/>
            <w:i/>
            <w:iCs/>
          </w:rPr>
          <w:delText xml:space="preserve">b </w:delText>
        </w:r>
        <w:r w:rsidRPr="00A44D4B">
          <w:rPr>
            <w:b/>
            <w:u w:val="single"/>
          </w:rPr>
          <w:delText>or</w:delText>
        </w:r>
        <w:r>
          <w:rPr>
            <w:bCs/>
          </w:rPr>
          <w:delText xml:space="preserve"> this represent</w:delText>
        </w:r>
      </w:del>
      <w:ins w:id="202" w:author="Revisions" w:date="2021-03-07T12:52:00Z">
        <w:r w:rsidR="00911FD8">
          <w:rPr>
            <w:bCs/>
          </w:rPr>
          <w:t>Percent N (%N) Difference represents the difference between</w:t>
        </w:r>
      </w:ins>
      <w:r w:rsidR="00911FD8">
        <w:rPr>
          <w:bCs/>
        </w:rPr>
        <w:t xml:space="preserve"> the median critical nitrogen concentration value </w:t>
      </w:r>
      <w:del w:id="203" w:author="Revisions" w:date="2021-03-07T12:52:00Z">
        <w:r>
          <w:rPr>
            <w:bCs/>
          </w:rPr>
          <w:delText>derived from the</w:delText>
        </w:r>
      </w:del>
      <w:ins w:id="204" w:author="Revisions" w:date="2021-03-07T12:52:00Z">
        <w:r w:rsidR="00911FD8">
          <w:rPr>
            <w:bCs/>
          </w:rPr>
          <w:t>and the various boundary estimates as previously described above. The s</w:t>
        </w:r>
        <w:r>
          <w:rPr>
            <w:bCs/>
          </w:rPr>
          <w:t>olid black line</w:t>
        </w:r>
        <w:r w:rsidR="00911FD8">
          <w:rPr>
            <w:bCs/>
          </w:rPr>
          <w:t xml:space="preserve"> (at constant value of zero) </w:t>
        </w:r>
        <w:r>
          <w:rPr>
            <w:bCs/>
          </w:rPr>
          <w:t>represent</w:t>
        </w:r>
        <w:r w:rsidR="00911FD8">
          <w:rPr>
            <w:bCs/>
          </w:rPr>
          <w:t>s</w:t>
        </w:r>
        <w:r>
          <w:rPr>
            <w:bCs/>
          </w:rPr>
          <w:t xml:space="preserve"> the median critical nitrogen concentration from the </w:t>
        </w:r>
        <w:r w:rsidR="00911FD8">
          <w:rPr>
            <w:bCs/>
          </w:rPr>
          <w:t>fitted</w:t>
        </w:r>
      </w:ins>
      <w:r w:rsidR="00911FD8">
        <w:rPr>
          <w:bCs/>
        </w:rPr>
        <w:t xml:space="preserve"> </w:t>
      </w:r>
      <w:r>
        <w:rPr>
          <w:bCs/>
        </w:rPr>
        <w:t>distribution of critical nitrogen concentration values</w:t>
      </w:r>
      <w:r w:rsidR="00911FD8">
        <w:rPr>
          <w:bCs/>
        </w:rPr>
        <w:t xml:space="preserve"> </w:t>
      </w:r>
      <w:del w:id="205" w:author="Revisions" w:date="2021-03-07T12:52:00Z">
        <w:r>
          <w:rPr>
            <w:bCs/>
          </w:rPr>
          <w:delText xml:space="preserve">as computed from posterior distribution of paired values for parameters </w:delText>
        </w:r>
        <w:r>
          <w:rPr>
            <w:bCs/>
            <w:i/>
            <w:iCs/>
          </w:rPr>
          <w:delText>a</w:delText>
        </w:r>
        <w:r>
          <w:rPr>
            <w:bCs/>
          </w:rPr>
          <w:delText xml:space="preserve"> and </w:delText>
        </w:r>
        <w:r>
          <w:rPr>
            <w:bCs/>
            <w:i/>
            <w:iCs/>
          </w:rPr>
          <w:delText>b</w:delText>
        </w:r>
        <w:r>
          <w:rPr>
            <w:bCs/>
          </w:rPr>
          <w:delText xml:space="preserve">. </w:delText>
        </w:r>
      </w:del>
      <w:ins w:id="206" w:author="Revisions" w:date="2021-03-07T12:52:00Z">
        <w:r w:rsidR="00911FD8">
          <w:rPr>
            <w:bCs/>
          </w:rPr>
          <w:t xml:space="preserve">which was the reference used </w:t>
        </w:r>
      </w:ins>
    </w:p>
    <w:p w14:paraId="670868CF" w14:textId="77777777" w:rsidR="00911FD8" w:rsidRDefault="00C35D39" w:rsidP="00C35D39">
      <w:pPr>
        <w:pStyle w:val="MDPI51figurecaption"/>
        <w:ind w:left="425" w:right="425"/>
        <w:jc w:val="both"/>
        <w:rPr>
          <w:ins w:id="207" w:author="Revisions" w:date="2021-03-07T12:52:00Z"/>
          <w:bCs/>
        </w:rPr>
      </w:pPr>
      <w:r>
        <w:rPr>
          <w:bCs/>
        </w:rPr>
        <w:t>Grey shaded region represents the</w:t>
      </w:r>
      <w:ins w:id="208" w:author="Revisions" w:date="2021-03-07T12:52:00Z">
        <w:r>
          <w:rPr>
            <w:bCs/>
          </w:rPr>
          <w:t xml:space="preserve"> </w:t>
        </w:r>
        <w:r w:rsidR="00911FD8">
          <w:rPr>
            <w:bCs/>
          </w:rPr>
          <w:t>90%</w:t>
        </w:r>
      </w:ins>
      <w:r w:rsidR="00911FD8">
        <w:rPr>
          <w:bCs/>
        </w:rPr>
        <w:t xml:space="preserve"> </w:t>
      </w:r>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ins w:id="209" w:author="Revisions" w:date="2021-03-07T12:52:00Z"/>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210" w:author="Revisions" w:date="2021-03-07T12:52:00Z"/>
          <w:bCs/>
        </w:rPr>
      </w:pPr>
      <w:r>
        <w:rPr>
          <w:bCs/>
        </w:rPr>
        <w:t xml:space="preserve">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211"/>
      <w:r>
        <w:t>Appendix</w:t>
      </w:r>
      <w:commentRangeEnd w:id="211"/>
      <w:r>
        <w:rPr>
          <w:rStyle w:val="CommentReference"/>
          <w:rFonts w:eastAsia="SimSun"/>
          <w:noProof/>
          <w:snapToGrid/>
          <w:lang w:eastAsia="zh-CN" w:bidi="ar-SA"/>
        </w:rPr>
        <w:commentReference w:id="211"/>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212"/>
      <w:r>
        <w:t xml:space="preserve">approximately 5 Mg </w:t>
      </w:r>
      <w:proofErr w:type="gramStart"/>
      <w:r>
        <w:t>ha</w:t>
      </w:r>
      <w:r>
        <w:rPr>
          <w:vertAlign w:val="superscript"/>
        </w:rPr>
        <w:t>-1</w:t>
      </w:r>
      <w:commentRangeEnd w:id="212"/>
      <w:proofErr w:type="gramEnd"/>
      <w:r>
        <w:rPr>
          <w:rStyle w:val="CommentReference"/>
          <w:rFonts w:eastAsia="SimSun"/>
          <w:noProof/>
          <w:snapToGrid/>
          <w:lang w:eastAsia="zh-CN" w:bidi="ar-SA"/>
        </w:rPr>
        <w:commentReference w:id="212"/>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213"/>
      <w:r>
        <w:t xml:space="preserve">approximately 2 Mg </w:t>
      </w:r>
      <w:proofErr w:type="gramStart"/>
      <w:r>
        <w:t>ha</w:t>
      </w:r>
      <w:r>
        <w:rPr>
          <w:vertAlign w:val="superscript"/>
        </w:rPr>
        <w:t>-1</w:t>
      </w:r>
      <w:commentRangeEnd w:id="213"/>
      <w:proofErr w:type="gramEnd"/>
      <w:r>
        <w:rPr>
          <w:rStyle w:val="CommentReference"/>
          <w:rFonts w:eastAsia="SimSun"/>
          <w:noProof/>
          <w:snapToGrid/>
          <w:lang w:eastAsia="zh-CN" w:bidi="ar-SA"/>
        </w:rPr>
        <w:commentReference w:id="213"/>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w:t>
      </w:r>
      <w:commentRangeStart w:id="214"/>
      <w:commentRangeStart w:id="215"/>
      <w:r>
        <w:t>The difference in critical N concentration between Minnesota x Russet Burbank and the varieties in Argentina was in some cases greater than 2 g N 100 g</w:t>
      </w:r>
      <w:r>
        <w:rPr>
          <w:vertAlign w:val="superscript"/>
        </w:rPr>
        <w:t>-1</w:t>
      </w:r>
      <w:r>
        <w:t>.</w:t>
      </w:r>
      <w:commentRangeEnd w:id="214"/>
      <w:r w:rsidR="008B1C6C">
        <w:rPr>
          <w:rStyle w:val="CommentReference"/>
          <w:rFonts w:eastAsia="SimSun"/>
          <w:noProof/>
          <w:snapToGrid/>
          <w:lang w:eastAsia="zh-CN" w:bidi="ar-SA"/>
        </w:rPr>
        <w:commentReference w:id="214"/>
      </w:r>
      <w:commentRangeEnd w:id="215"/>
      <w:r w:rsidR="008B1C6C">
        <w:rPr>
          <w:rStyle w:val="CommentReference"/>
          <w:rFonts w:eastAsia="SimSun"/>
          <w:noProof/>
          <w:snapToGrid/>
          <w:lang w:eastAsia="zh-CN" w:bidi="ar-SA"/>
        </w:rPr>
        <w:commentReference w:id="215"/>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216"/>
      <w:r>
        <w:t>This indicates that evaluation of uncertainty at the level of CNDC parameter may lead to erroneous conclusions.</w:t>
      </w:r>
      <w:commentRangeEnd w:id="216"/>
      <w:r w:rsidR="008B1C6C">
        <w:rPr>
          <w:rStyle w:val="CommentReference"/>
          <w:rFonts w:eastAsia="SimSun"/>
          <w:noProof/>
          <w:snapToGrid/>
          <w:lang w:eastAsia="zh-CN" w:bidi="ar-SA"/>
        </w:rPr>
        <w:commentReference w:id="216"/>
      </w:r>
      <w:r>
        <w:t xml:space="preserve">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217"/>
      <w:r w:rsidR="0085680A">
        <w:t xml:space="preserve">) that there are significant differences between some Genotypes (e.g., Russet Burbank and Dakota Russet) while there are not significant differences between other Genotypes (e.g., Russet Burbank and Dakota Russet) </w:t>
      </w:r>
      <w:commentRangeEnd w:id="217"/>
      <w:r w:rsidR="008B1C6C">
        <w:rPr>
          <w:rStyle w:val="CommentReference"/>
          <w:rFonts w:eastAsia="SimSun"/>
          <w:noProof/>
          <w:snapToGrid/>
          <w:lang w:eastAsia="zh-CN" w:bidi="ar-SA"/>
        </w:rPr>
        <w:commentReference w:id="217"/>
      </w:r>
      <w:r w:rsidR="0085680A">
        <w:t>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Location appears to be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Even controlling for variety across locations, Genotype is less important than Environment for determining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perhaps this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218"/>
      <w:r>
        <w:t>Conclusions</w:t>
      </w:r>
      <w:commentRangeEnd w:id="218"/>
      <w:r w:rsidR="00B21B49">
        <w:rPr>
          <w:rStyle w:val="CommentReference"/>
          <w:rFonts w:eastAsia="SimSun"/>
          <w:b w:val="0"/>
          <w:noProof/>
          <w:snapToGrid/>
          <w:lang w:eastAsia="zh-CN" w:bidi="ar-SA"/>
        </w:rPr>
        <w:commentReference w:id="218"/>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Brian Bohman" w:date="2021-02-14T19:13:00Z" w:initials="BB">
    <w:p w14:paraId="67B7326E" w14:textId="77777777" w:rsidR="00B83EC6" w:rsidRDefault="00B83EC6">
      <w:pPr>
        <w:pStyle w:val="CommentText"/>
      </w:pPr>
      <w:r>
        <w:rPr>
          <w:rStyle w:val="CommentReference"/>
        </w:rPr>
        <w:annotationRef/>
      </w:r>
      <w:r>
        <w:t>Any ideas on a good source for difference in total biomass/yield/harvest index across GxE?</w:t>
      </w:r>
    </w:p>
  </w:comment>
  <w:comment w:id="17" w:author="Brian Bohman" w:date="2021-03-07T12:01:00Z" w:initials="BB">
    <w:p w14:paraId="5BFDE7E3" w14:textId="06357A37" w:rsidR="00B83EC6" w:rsidRDefault="00B83EC6">
      <w:pPr>
        <w:pStyle w:val="CommentText"/>
      </w:pPr>
      <w:r>
        <w:rPr>
          <w:rStyle w:val="CommentReference"/>
        </w:rPr>
        <w:annotationRef/>
      </w:r>
      <w:r>
        <w:t>Need to update Appendix Table 1 to have correct “absolute” dates and years – in some cases, this is relative based on DAP and unknown year. Check the previous studies for details, update source files, and re-run model to fit with this data….</w:t>
      </w:r>
    </w:p>
  </w:comment>
  <w:comment w:id="40" w:author="Brian Bohman" w:date="2021-02-14T15:39:00Z" w:initials="BB">
    <w:p w14:paraId="458CFB82" w14:textId="1EC97AB1" w:rsidR="00B83EC6" w:rsidRDefault="00B83EC6">
      <w:pPr>
        <w:pStyle w:val="CommentText"/>
      </w:pPr>
      <w:r>
        <w:rPr>
          <w:rStyle w:val="CommentReference"/>
        </w:rPr>
        <w:annotationRef/>
      </w:r>
      <w:r>
        <w:t>Need to update these summary values.</w:t>
      </w:r>
    </w:p>
  </w:comment>
  <w:comment w:id="41" w:author="Brian Bohman" w:date="2021-03-07T12:30:00Z" w:initials="BB">
    <w:p w14:paraId="07295725" w14:textId="2233D871" w:rsidR="00B83EC6" w:rsidRDefault="00B83EC6">
      <w:pPr>
        <w:pStyle w:val="CommentText"/>
      </w:pPr>
      <w:r>
        <w:rPr>
          <w:rStyle w:val="CommentReference"/>
        </w:rPr>
        <w:annotationRef/>
      </w:r>
      <w:r>
        <w:t xml:space="preserve">Carl: </w:t>
      </w:r>
      <w:r>
        <w:rPr>
          <w:rStyle w:val="CommentReference"/>
        </w:rPr>
        <w:annotationRef/>
      </w:r>
      <w:r>
        <w:t xml:space="preserve">Why not use the published papers? </w:t>
      </w:r>
    </w:p>
  </w:comment>
  <w:comment w:id="42" w:author="Brian Bohman" w:date="2021-03-07T12:53:00Z" w:initials="BB">
    <w:p w14:paraId="7A32F922" w14:textId="45382AF7" w:rsidR="00B83EC6" w:rsidRDefault="00B83EC6" w:rsidP="00736C99">
      <w:pPr>
        <w:pStyle w:val="CommentText"/>
      </w:pPr>
      <w:r>
        <w:rPr>
          <w:rStyle w:val="CommentReference"/>
        </w:rPr>
        <w:annotationRef/>
      </w:r>
      <w:r>
        <w:t>Need to insert published papers too – included dissertation as primary reference because they had the necessary details on whole plant sampling… The other papers didn’t as far as I am aware…</w:t>
      </w:r>
    </w:p>
  </w:comment>
  <w:comment w:id="50" w:author="Brian Bohman" w:date="2021-02-14T15:39:00Z" w:initials="BB">
    <w:p w14:paraId="494E69EF" w14:textId="21EFC5F2" w:rsidR="00B83EC6" w:rsidRDefault="00B83EC6">
      <w:pPr>
        <w:pStyle w:val="CommentText"/>
      </w:pPr>
      <w:r>
        <w:rPr>
          <w:rStyle w:val="CommentReference"/>
        </w:rPr>
        <w:annotationRef/>
      </w:r>
      <w:r>
        <w:t>Need to add this data to the analysis!</w:t>
      </w:r>
    </w:p>
  </w:comment>
  <w:comment w:id="58" w:author="Brian Bohman" w:date="2021-03-07T11:38:00Z" w:initials="BB">
    <w:p w14:paraId="0F46CF84" w14:textId="63CA8159" w:rsidR="00B83EC6" w:rsidRDefault="00B83EC6">
      <w:pPr>
        <w:pStyle w:val="CommentText"/>
      </w:pPr>
      <w:r>
        <w:rPr>
          <w:rStyle w:val="CommentReference"/>
        </w:rPr>
        <w:annotationRef/>
      </w:r>
      <w:r>
        <w:t>This is also what is going on with Argentina… 250 kg N/ha with their massive biomass is almost certainly N limited…</w:t>
      </w:r>
    </w:p>
  </w:comment>
  <w:comment w:id="65" w:author="Brian Bohman" w:date="2021-03-07T12:50:00Z" w:initials="BB">
    <w:p w14:paraId="3F0864E0" w14:textId="7C2CD3AC" w:rsidR="00B83EC6" w:rsidRDefault="00B83EC6">
      <w:pPr>
        <w:pStyle w:val="CommentText"/>
      </w:pPr>
      <w:r>
        <w:rPr>
          <w:rStyle w:val="CommentReference"/>
        </w:rPr>
        <w:annotationRef/>
      </w:r>
      <w:r>
        <w:t>Carl: It would be useful to state here what the differene is between the classical stats method and the Bayesian method.</w:t>
      </w:r>
    </w:p>
  </w:comment>
  <w:comment w:id="66" w:author="Reviewer" w:date="2021-03-08T15:54:00Z" w:initials="R">
    <w:p w14:paraId="53D32F1B" w14:textId="363326D4" w:rsidR="00B83EC6" w:rsidRDefault="00B83EC6">
      <w:pPr>
        <w:pStyle w:val="CommentText"/>
      </w:pPr>
      <w:r>
        <w:rPr>
          <w:rStyle w:val="CommentReference"/>
        </w:rPr>
        <w:annotationRef/>
      </w:r>
      <w:r>
        <w:t xml:space="preserve">Much better, I can now follow what you are doing.  </w:t>
      </w:r>
      <w:r w:rsidR="00A95914">
        <w:t xml:space="preserve">However,I think it would be clearer if you state what the conventional approach is first then then state the Bayesian approach.  Alternatively, this could even go in the tinroduction which woyuld just ify why you are using a different approach.  </w:t>
      </w:r>
    </w:p>
  </w:comment>
  <w:comment w:id="69" w:author="Michael John Culshaw-Maurer" w:date="2021-02-15T10:20:00Z" w:initials="MJC">
    <w:p w14:paraId="4703163E" w14:textId="77777777" w:rsidR="00B83EC6" w:rsidRDefault="00B83EC6" w:rsidP="004B4F3F">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81" w:author="Reviewer" w:date="2021-03-08T16:12:00Z" w:initials="R">
    <w:p w14:paraId="141879BE" w14:textId="0831E93D" w:rsidR="00DE75A5" w:rsidRDefault="00DE75A5">
      <w:pPr>
        <w:pStyle w:val="CommentText"/>
      </w:pPr>
      <w:r>
        <w:rPr>
          <w:rStyle w:val="CommentReference"/>
        </w:rPr>
        <w:annotationRef/>
      </w:r>
      <w:r>
        <w:t>I th</w:t>
      </w:r>
      <w:r w:rsidR="00A95914">
        <w:t>i</w:t>
      </w:r>
      <w:r>
        <w:t xml:space="preserve">nk the conventional approach should be </w:t>
      </w:r>
      <w:r w:rsidR="00A95914">
        <w:t xml:space="preserve">presented earlier in the methods.  This will provide justificaton for using the Bayesian approach </w:t>
      </w:r>
    </w:p>
  </w:comment>
  <w:comment w:id="86" w:author="Brian Bohman" w:date="2021-03-07T10:42:00Z" w:initials="BB">
    <w:p w14:paraId="6523D592" w14:textId="3CDE5A14" w:rsidR="00B83EC6" w:rsidRDefault="00B83EC6">
      <w:pPr>
        <w:pStyle w:val="CommentText"/>
      </w:pPr>
      <w:r>
        <w:rPr>
          <w:rStyle w:val="CommentReference"/>
        </w:rPr>
        <w:annotationRef/>
      </w:r>
      <w:r>
        <w:t>Citation??? One of the Lemaire studies should do…</w:t>
      </w:r>
    </w:p>
  </w:comment>
  <w:comment w:id="87" w:author="Brian Bohman" w:date="2021-03-07T10:31:00Z" w:initials="BB">
    <w:p w14:paraId="7D36CDFE" w14:textId="2E1E8EEC" w:rsidR="00B83EC6" w:rsidRDefault="00B83EC6">
      <w:pPr>
        <w:pStyle w:val="CommentText"/>
      </w:pPr>
      <w:r>
        <w:rPr>
          <w:rStyle w:val="CommentReference"/>
        </w:rPr>
        <w:annotationRef/>
      </w:r>
      <w:r>
        <w:t>Citations??.... There’s a bunch, just find the good ones…</w:t>
      </w:r>
    </w:p>
  </w:comment>
  <w:comment w:id="95" w:author="Brian Bohman" w:date="2021-03-07T11:01:00Z" w:initials="BB">
    <w:p w14:paraId="0E355FB8" w14:textId="16D93EF3" w:rsidR="00B83EC6" w:rsidRDefault="00B83EC6">
      <w:pPr>
        <w:pStyle w:val="CommentText"/>
      </w:pPr>
      <w:r>
        <w:rPr>
          <w:rStyle w:val="CommentReference"/>
        </w:rPr>
        <w:annotationRef/>
      </w:r>
      <w:r>
        <w:t>Need to explain this more… This is essentially what is wrong with Argentina!! Biased selection process due to limitations of the experimental data (e.g., no non-N limiting conditions)</w:t>
      </w:r>
    </w:p>
  </w:comment>
  <w:comment w:id="124" w:author="Michael John Culshaw-Maurer" w:date="2021-02-15T10:34:00Z" w:initials="MJC">
    <w:p w14:paraId="2BBE73BD" w14:textId="408CC08C" w:rsidR="00B83EC6" w:rsidRDefault="00B83EC6">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33" w:author="Brian Bohman" w:date="2021-03-07T12:50:00Z" w:initials="BB">
    <w:p w14:paraId="50BDF2F1" w14:textId="377BA2EB" w:rsidR="00B83EC6" w:rsidRDefault="00B83EC6">
      <w:pPr>
        <w:pStyle w:val="CommentText"/>
      </w:pPr>
      <w:r>
        <w:rPr>
          <w:rStyle w:val="CommentReference"/>
        </w:rPr>
        <w:annotationRef/>
      </w:r>
      <w:r>
        <w:t>Carl: What is min?  also how is W</w:t>
      </w:r>
      <w:r w:rsidRPr="00132CB2">
        <w:rPr>
          <w:vertAlign w:val="subscript"/>
        </w:rPr>
        <w:t>max,</w:t>
      </w:r>
      <w:r>
        <w:rPr>
          <w:vertAlign w:val="subscript"/>
        </w:rPr>
        <w:t>i</w:t>
      </w:r>
      <w:r>
        <w:t xml:space="preserve"> used the second time?</w:t>
      </w:r>
    </w:p>
  </w:comment>
  <w:comment w:id="140" w:author="Brian Bohman" w:date="2021-03-07T12:51:00Z" w:initials="BB">
    <w:p w14:paraId="70FF188A" w14:textId="41FB66AD" w:rsidR="00B83EC6" w:rsidRDefault="00B83EC6">
      <w:pPr>
        <w:pStyle w:val="CommentText"/>
      </w:pPr>
      <w:r>
        <w:rPr>
          <w:rStyle w:val="CommentReference"/>
        </w:rPr>
        <w:annotationRef/>
      </w:r>
      <w:r>
        <w:t>Carl: (W</w:t>
      </w:r>
      <w:r w:rsidRPr="008960FA">
        <w:rPr>
          <w:vertAlign w:val="subscript"/>
        </w:rPr>
        <w:t>max,i</w:t>
      </w:r>
      <w:r>
        <w:t>)</w:t>
      </w:r>
      <w:r>
        <w:rPr>
          <w:vertAlign w:val="superscript"/>
        </w:rPr>
        <w:t>-b</w:t>
      </w:r>
    </w:p>
  </w:comment>
  <w:comment w:id="157" w:author="Brian Bohman" w:date="2021-03-07T12:50:00Z" w:initials="BB">
    <w:p w14:paraId="5B4398C1" w14:textId="1B5F4D11" w:rsidR="00B83EC6" w:rsidRDefault="00B83EC6">
      <w:pPr>
        <w:pStyle w:val="CommentText"/>
      </w:pPr>
      <w:r>
        <w:rPr>
          <w:rStyle w:val="CommentReference"/>
        </w:rPr>
        <w:annotationRef/>
      </w:r>
      <w:r>
        <w:t>Carl: This could be simplified it you used exponenets</w:t>
      </w:r>
    </w:p>
  </w:comment>
  <w:comment w:id="171" w:author="Michael John Culshaw-Maurer" w:date="2021-02-15T10:48:00Z" w:initials="MJC">
    <w:p w14:paraId="09D4F69D" w14:textId="64954DB7" w:rsidR="00B83EC6" w:rsidRDefault="00B83EC6">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178" w:author="Brian Bohman" w:date="2021-02-14T17:51:00Z" w:initials="BB">
    <w:p w14:paraId="2A6901D4" w14:textId="06150518" w:rsidR="00B83EC6" w:rsidRDefault="00B83EC6">
      <w:pPr>
        <w:pStyle w:val="CommentText"/>
      </w:pPr>
      <w:r>
        <w:rPr>
          <w:rStyle w:val="CommentReference"/>
        </w:rPr>
        <w:annotationRef/>
      </w:r>
      <w:r>
        <w:t>Needs to be updated…</w:t>
      </w:r>
    </w:p>
  </w:comment>
  <w:comment w:id="176" w:author="Brian Bohman" w:date="2021-03-07T12:15:00Z" w:initials="BB">
    <w:p w14:paraId="6FD758E2" w14:textId="729749FF" w:rsidR="00B83EC6" w:rsidRDefault="00B83EC6">
      <w:pPr>
        <w:pStyle w:val="CommentText"/>
      </w:pPr>
      <w:r>
        <w:rPr>
          <w:rStyle w:val="CommentReference"/>
        </w:rPr>
        <w:annotationRef/>
      </w:r>
      <w:r>
        <w:t>Still!</w:t>
      </w:r>
    </w:p>
  </w:comment>
  <w:comment w:id="177" w:author="Brian Bohman" w:date="2021-02-14T17:51:00Z" w:initials="BB">
    <w:p w14:paraId="5249A9B8" w14:textId="77777777" w:rsidR="00B83EC6" w:rsidRDefault="00B83EC6">
      <w:pPr>
        <w:pStyle w:val="CommentText"/>
      </w:pPr>
      <w:r>
        <w:rPr>
          <w:rStyle w:val="CommentReference"/>
        </w:rPr>
        <w:annotationRef/>
      </w:r>
      <w:r>
        <w:t>Needs to be updated…</w:t>
      </w:r>
    </w:p>
  </w:comment>
  <w:comment w:id="184" w:author="Michael John Culshaw-Maurer" w:date="2021-02-15T10:59:00Z" w:initials="MJC">
    <w:p w14:paraId="5DCE3B3D" w14:textId="77777777" w:rsidR="00B83EC6" w:rsidRDefault="00B83EC6">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B83EC6" w:rsidRDefault="00B83EC6">
      <w:pPr>
        <w:pStyle w:val="CommentText"/>
      </w:pPr>
    </w:p>
    <w:p w14:paraId="35B47FA9" w14:textId="241EA93C" w:rsidR="00B83EC6" w:rsidRDefault="00B83EC6">
      <w:pPr>
        <w:pStyle w:val="CommentText"/>
      </w:pPr>
      <w:r>
        <w:t>I also included a little demo of how these approaches can give different answers, I put it in a script called direct_diff_vs_median_interval_overlap.R</w:t>
      </w:r>
      <w:r>
        <w:br/>
      </w:r>
    </w:p>
  </w:comment>
  <w:comment w:id="187" w:author="Reviewer" w:date="2021-03-08T16:10:00Z" w:initials="R">
    <w:p w14:paraId="18623CF6" w14:textId="10E935D0" w:rsidR="00DE75A5" w:rsidRDefault="00DE75A5">
      <w:pPr>
        <w:pStyle w:val="CommentText"/>
      </w:pPr>
      <w:r>
        <w:rPr>
          <w:rStyle w:val="CommentReference"/>
        </w:rPr>
        <w:annotationRef/>
      </w:r>
      <w:r>
        <w:t>Varieties?  Locations? Be more specific</w:t>
      </w:r>
    </w:p>
  </w:comment>
  <w:comment w:id="190" w:author="Brian Bohman" w:date="2021-02-14T19:42:00Z" w:initials="BB">
    <w:p w14:paraId="47B2279A" w14:textId="6495EDF3" w:rsidR="00B83EC6" w:rsidRDefault="00B83EC6">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191" w:author="Brian Bohman" w:date="2021-02-14T19:40:00Z" w:initials="BB">
    <w:p w14:paraId="2C4471C4" w14:textId="21C9A5E8" w:rsidR="00B83EC6" w:rsidRDefault="00B83EC6">
      <w:pPr>
        <w:pStyle w:val="CommentText"/>
      </w:pPr>
      <w:r>
        <w:rPr>
          <w:rStyle w:val="CommentReference"/>
        </w:rPr>
        <w:annotationRef/>
      </w:r>
      <w:r>
        <w:t>Need to add this! Currently separate document…</w:t>
      </w:r>
    </w:p>
  </w:comment>
  <w:comment w:id="192" w:author="Brian Bohman" w:date="2021-03-07T12:39:00Z" w:initials="BB">
    <w:p w14:paraId="36D9BB0A" w14:textId="336E6BF4" w:rsidR="00B83EC6" w:rsidRDefault="00B83EC6">
      <w:pPr>
        <w:pStyle w:val="CommentText"/>
      </w:pPr>
      <w:r>
        <w:rPr>
          <w:rStyle w:val="CommentReference"/>
        </w:rPr>
        <w:annotationRef/>
      </w:r>
      <w:r>
        <w:t xml:space="preserve">Carl: To compare curves, should the x axis go from 0-30? Hard to believe that Argentina had such high biomass. Also g/100g is not consdiered an SI unit. Usually g/kg is used.  Also (g/100g)* 100 = %  </w:t>
      </w:r>
    </w:p>
  </w:comment>
  <w:comment w:id="193" w:author="Brian Bohman" w:date="2021-03-07T12:39:00Z" w:initials="BB">
    <w:p w14:paraId="51515DE7" w14:textId="036482B1" w:rsidR="00B83EC6" w:rsidRDefault="00B83EC6">
      <w:pPr>
        <w:pStyle w:val="CommentText"/>
      </w:pPr>
      <w:r>
        <w:rPr>
          <w:rStyle w:val="CommentReference"/>
        </w:rPr>
        <w:annotationRef/>
      </w:r>
      <w:r>
        <w:t>Have though about the X axis, I think it’s easier to visualize this way? Going to use later figures to explain the differences in detail. Point for this figure is to show the experimental data and the linear-plateau curves…</w:t>
      </w:r>
    </w:p>
  </w:comment>
  <w:comment w:id="195" w:author="Brian Bohman" w:date="2021-03-07T12:46:00Z" w:initials="BB">
    <w:p w14:paraId="36391BB7" w14:textId="41B704C2" w:rsidR="00B83EC6" w:rsidRDefault="00B83EC6">
      <w:pPr>
        <w:pStyle w:val="CommentText"/>
      </w:pPr>
      <w:r>
        <w:rPr>
          <w:rStyle w:val="CommentReference"/>
        </w:rPr>
        <w:annotationRef/>
      </w:r>
      <w:r>
        <w:rPr>
          <w:rStyle w:val="CommentReference"/>
        </w:rPr>
        <w:annotationRef/>
      </w:r>
      <w:r>
        <w:t xml:space="preserve">Carl: Not sure I understand why….  </w:t>
      </w:r>
    </w:p>
  </w:comment>
  <w:comment w:id="198" w:author="Michael John Culshaw-Maurer" w:date="2021-02-15T10:40:00Z" w:initials="MJC">
    <w:p w14:paraId="60017E17" w14:textId="4C502356" w:rsidR="00B83EC6" w:rsidRDefault="00B83EC6">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199" w:author="Brian Bohman" w:date="2021-02-21T13:46:00Z" w:initials="BB">
    <w:p w14:paraId="5BE103A9" w14:textId="2C5B41B3" w:rsidR="00B83EC6" w:rsidRDefault="00B83EC6">
      <w:pPr>
        <w:pStyle w:val="CommentText"/>
      </w:pPr>
      <w:r>
        <w:rPr>
          <w:rStyle w:val="CommentReference"/>
        </w:rPr>
        <w:annotationRef/>
      </w:r>
      <w:r>
        <w:t>I want to keep %N Difference b/c it is too difficult to see this with %N as the y-axis…</w:t>
      </w:r>
    </w:p>
  </w:comment>
  <w:comment w:id="200" w:author="Brian Bohman" w:date="2021-02-21T13:49:00Z" w:initials="BB">
    <w:p w14:paraId="06FE10C7" w14:textId="10B513B2" w:rsidR="00B83EC6" w:rsidRDefault="00B83EC6">
      <w:pPr>
        <w:pStyle w:val="CommentText"/>
      </w:pPr>
      <w:r>
        <w:rPr>
          <w:rStyle w:val="CommentReference"/>
        </w:rPr>
        <w:annotationRef/>
      </w:r>
      <w:r>
        <w:t>Should we just delete the black line here?... is a line at 0 informative? Visually or quantiatively?</w:t>
      </w:r>
    </w:p>
  </w:comment>
  <w:comment w:id="211" w:author="Brian Bohman" w:date="2021-02-14T21:29:00Z" w:initials="BB">
    <w:p w14:paraId="31654142" w14:textId="77777777" w:rsidR="00B83EC6" w:rsidRDefault="00B83EC6" w:rsidP="00C35D39">
      <w:pPr>
        <w:pStyle w:val="CommentText"/>
      </w:pPr>
      <w:r>
        <w:rPr>
          <w:rStyle w:val="CommentReference"/>
        </w:rPr>
        <w:annotationRef/>
      </w:r>
      <w:r>
        <w:t>Need to add… Graphs created just not formatted for the manuscript yet!</w:t>
      </w:r>
    </w:p>
  </w:comment>
  <w:comment w:id="212" w:author="Brian Bohman" w:date="2021-02-14T21:34:00Z" w:initials="BB">
    <w:p w14:paraId="14854829" w14:textId="77777777" w:rsidR="00B83EC6" w:rsidRDefault="00B83EC6" w:rsidP="00C35D39">
      <w:pPr>
        <w:pStyle w:val="CommentText"/>
      </w:pPr>
      <w:r>
        <w:rPr>
          <w:rStyle w:val="CommentReference"/>
        </w:rPr>
        <w:annotationRef/>
      </w:r>
      <w:r>
        <w:t>Can add specific values for each level…</w:t>
      </w:r>
    </w:p>
  </w:comment>
  <w:comment w:id="213" w:author="Brian Bohman" w:date="2021-02-14T21:38:00Z" w:initials="BB">
    <w:p w14:paraId="582E15CC" w14:textId="77777777" w:rsidR="00B83EC6" w:rsidRDefault="00B83EC6" w:rsidP="00C35D39">
      <w:pPr>
        <w:pStyle w:val="CommentText"/>
      </w:pPr>
      <w:r>
        <w:rPr>
          <w:rStyle w:val="CommentReference"/>
        </w:rPr>
        <w:annotationRef/>
      </w:r>
      <w:r>
        <w:t>Can add in exact values here too…</w:t>
      </w:r>
    </w:p>
  </w:comment>
  <w:comment w:id="214" w:author="Brian Bohman" w:date="2021-03-07T12:47:00Z" w:initials="BB">
    <w:p w14:paraId="45525B44" w14:textId="632619AD" w:rsidR="00B83EC6" w:rsidRDefault="00B83EC6">
      <w:pPr>
        <w:pStyle w:val="CommentText"/>
      </w:pPr>
      <w:r>
        <w:rPr>
          <w:rStyle w:val="CommentReference"/>
        </w:rPr>
        <w:annotationRef/>
      </w:r>
      <w:r>
        <w:t xml:space="preserve">Carl: </w:t>
      </w:r>
      <w:r>
        <w:rPr>
          <w:rStyle w:val="CommentReference"/>
        </w:rPr>
        <w:annotationRef/>
      </w:r>
      <w:r>
        <w:t>What’s going on with Argentina?</w:t>
      </w:r>
    </w:p>
  </w:comment>
  <w:comment w:id="215" w:author="Brian Bohman" w:date="2021-03-07T12:47:00Z" w:initials="BB">
    <w:p w14:paraId="7F6FCF3A" w14:textId="4C66B8D6" w:rsidR="00B83EC6" w:rsidRDefault="00B83EC6">
      <w:pPr>
        <w:pStyle w:val="CommentText"/>
      </w:pPr>
      <w:r>
        <w:rPr>
          <w:rStyle w:val="CommentReference"/>
        </w:rPr>
        <w:annotationRef/>
      </w:r>
      <w:r>
        <w:t>Great question!</w:t>
      </w:r>
    </w:p>
  </w:comment>
  <w:comment w:id="216" w:author="Brian Bohman" w:date="2021-03-07T12:48:00Z" w:initials="BB">
    <w:p w14:paraId="28D93FAF" w14:textId="1CBD54A7" w:rsidR="00B83EC6" w:rsidRDefault="00B83EC6">
      <w:pPr>
        <w:pStyle w:val="CommentText"/>
      </w:pPr>
      <w:r>
        <w:rPr>
          <w:rStyle w:val="CommentReference"/>
        </w:rPr>
        <w:annotationRef/>
      </w:r>
      <w:r>
        <w:t>Carl: If one value is assumed?</w:t>
      </w:r>
    </w:p>
  </w:comment>
  <w:comment w:id="217" w:author="Brian Bohman" w:date="2021-03-07T12:48:00Z" w:initials="BB">
    <w:p w14:paraId="4E576F86" w14:textId="5C15966C" w:rsidR="00B83EC6" w:rsidRDefault="00B83EC6">
      <w:pPr>
        <w:pStyle w:val="CommentText"/>
      </w:pPr>
      <w:r>
        <w:rPr>
          <w:rStyle w:val="CommentReference"/>
        </w:rPr>
        <w:annotationRef/>
      </w:r>
      <w:r>
        <w:t>Carl: ??</w:t>
      </w:r>
    </w:p>
  </w:comment>
  <w:comment w:id="218" w:author="Michael John Culshaw-Maurer" w:date="2021-02-15T10:35:00Z" w:initials="MJC">
    <w:p w14:paraId="375581CB" w14:textId="0E83B20B" w:rsidR="00B83EC6" w:rsidRDefault="00B83EC6">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7326E" w15:done="0"/>
  <w15:commentEx w15:paraId="5BFDE7E3" w15:done="0"/>
  <w15:commentEx w15:paraId="458CFB82" w15:done="1"/>
  <w15:commentEx w15:paraId="07295725" w15:done="0"/>
  <w15:commentEx w15:paraId="7A32F922" w15:paraIdParent="07295725" w15:done="0"/>
  <w15:commentEx w15:paraId="494E69EF" w15:done="1"/>
  <w15:commentEx w15:paraId="0F46CF84" w15:done="0"/>
  <w15:commentEx w15:paraId="3F0864E0" w15:done="1"/>
  <w15:commentEx w15:paraId="53D32F1B" w15:paraIdParent="3F0864E0" w15:done="0"/>
  <w15:commentEx w15:paraId="4703163E" w15:done="1"/>
  <w15:commentEx w15:paraId="141879BE" w15:done="0"/>
  <w15:commentEx w15:paraId="6523D592" w15:done="0"/>
  <w15:commentEx w15:paraId="7D36CDFE" w15:done="0"/>
  <w15:commentEx w15:paraId="0E355FB8" w15:done="0"/>
  <w15:commentEx w15:paraId="2BBE73BD" w15:done="0"/>
  <w15:commentEx w15:paraId="50BDF2F1" w15:done="1"/>
  <w15:commentEx w15:paraId="70FF188A" w15:done="0"/>
  <w15:commentEx w15:paraId="5B4398C1" w15:done="1"/>
  <w15:commentEx w15:paraId="09D4F69D" w15:done="0"/>
  <w15:commentEx w15:paraId="2A6901D4" w15:done="0"/>
  <w15:commentEx w15:paraId="6FD758E2" w15:paraIdParent="2A6901D4" w15:done="0"/>
  <w15:commentEx w15:paraId="5249A9B8" w15:done="0"/>
  <w15:commentEx w15:paraId="35B47FA9" w15:done="0"/>
  <w15:commentEx w15:paraId="18623CF6" w15:done="0"/>
  <w15:commentEx w15:paraId="47B2279A" w15:done="0"/>
  <w15:commentEx w15:paraId="2C4471C4" w15:done="0"/>
  <w15:commentEx w15:paraId="36D9BB0A" w15:done="0"/>
  <w15:commentEx w15:paraId="51515DE7" w15:paraIdParent="36D9BB0A" w15:done="0"/>
  <w15:commentEx w15:paraId="36391BB7"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45525B44" w15:done="0"/>
  <w15:commentEx w15:paraId="7F6FCF3A" w15:paraIdParent="45525B44" w15:done="0"/>
  <w15:commentEx w15:paraId="28D93FAF" w15:done="0"/>
  <w15:commentEx w15:paraId="4E576F86"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3F4D0" w16cex:dateUtc="2021-02-15T01:13:00Z"/>
  <w16cex:commentExtensible w16cex:durableId="23EF3F33" w16cex:dateUtc="2021-03-07T18:01:00Z"/>
  <w16cex:commentExtensible w16cex:durableId="23D3C2C0" w16cex:dateUtc="2021-02-14T21:39:00Z"/>
  <w16cex:commentExtensible w16cex:durableId="23EF45DF" w16cex:dateUtc="2021-03-07T18:30:00Z"/>
  <w16cex:commentExtensible w16cex:durableId="23EF4B74" w16cex:dateUtc="2021-03-07T18:53:00Z"/>
  <w16cex:commentExtensible w16cex:durableId="23D3C2AF" w16cex:dateUtc="2021-02-14T21:39:00Z"/>
  <w16cex:commentExtensible w16cex:durableId="23EF39A7" w16cex:dateUtc="2021-03-07T17:38:00Z"/>
  <w16cex:commentExtensible w16cex:durableId="23EF4A8B" w16cex:dateUtc="2021-03-07T18:50:00Z"/>
  <w16cex:commentExtensible w16cex:durableId="23F0C727" w16cex:dateUtc="2021-03-08T21:54:00Z"/>
  <w16cex:commentExtensible w16cex:durableId="23EF2A70" w16cex:dateUtc="2021-02-15T18:20:00Z"/>
  <w16cex:commentExtensible w16cex:durableId="23F0CB5D" w16cex:dateUtc="2021-03-08T22:12:00Z"/>
  <w16cex:commentExtensible w16cex:durableId="23EF2CA9" w16cex:dateUtc="2021-03-07T16:42:00Z"/>
  <w16cex:commentExtensible w16cex:durableId="23EF29F8" w16cex:dateUtc="2021-03-07T16:31:00Z"/>
  <w16cex:commentExtensible w16cex:durableId="23EF30F5" w16cex:dateUtc="2021-03-07T17:01:00Z"/>
  <w16cex:commentExtensible w16cex:durableId="23D4CCA2" w16cex:dateUtc="2021-02-15T18:34:00Z"/>
  <w16cex:commentExtensible w16cex:durableId="23EF4A9C" w16cex:dateUtc="2021-03-07T18:50:00Z"/>
  <w16cex:commentExtensible w16cex:durableId="23EF4AC0" w16cex:dateUtc="2021-03-07T18:51:00Z"/>
  <w16cex:commentExtensible w16cex:durableId="23EF4AB1" w16cex:dateUtc="2021-03-07T18:50:00Z"/>
  <w16cex:commentExtensible w16cex:durableId="23D4CFFE" w16cex:dateUtc="2021-02-15T18:48:00Z"/>
  <w16cex:commentExtensible w16cex:durableId="23EF427D" w16cex:dateUtc="2021-03-07T18:15:00Z"/>
  <w16cex:commentExtensible w16cex:durableId="23D3E1AA" w16cex:dateUtc="2021-02-14T23:51:00Z"/>
  <w16cex:commentExtensible w16cex:durableId="23D4D279" w16cex:dateUtc="2021-02-15T18:59:00Z"/>
  <w16cex:commentExtensible w16cex:durableId="23F0CB06" w16cex:dateUtc="2021-03-08T22:10:00Z"/>
  <w16cex:commentExtensible w16cex:durableId="23D3FB99" w16cex:dateUtc="2021-02-15T01:42:00Z"/>
  <w16cex:commentExtensible w16cex:durableId="23D3FB43" w16cex:dateUtc="2021-02-15T01:40:00Z"/>
  <w16cex:commentExtensible w16cex:durableId="23EF47E4" w16cex:dateUtc="2021-03-07T18:39:00Z"/>
  <w16cex:commentExtensible w16cex:durableId="23EF47FD" w16cex:dateUtc="2021-03-07T18:39:00Z"/>
  <w16cex:commentExtensible w16cex:durableId="23EF49B0" w16cex:dateUtc="2021-03-07T18:46: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EF49E7" w16cex:dateUtc="2021-03-07T18:47:00Z"/>
  <w16cex:commentExtensible w16cex:durableId="23EF49F0" w16cex:dateUtc="2021-03-07T18:47:00Z"/>
  <w16cex:commentExtensible w16cex:durableId="23EF4A05" w16cex:dateUtc="2021-03-07T18:48:00Z"/>
  <w16cex:commentExtensible w16cex:durableId="23EF4A15" w16cex:dateUtc="2021-03-07T18:4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7326E" w16cid:durableId="23D3F4D0"/>
  <w16cid:commentId w16cid:paraId="5BFDE7E3" w16cid:durableId="23EF3F33"/>
  <w16cid:commentId w16cid:paraId="458CFB82" w16cid:durableId="23D3C2C0"/>
  <w16cid:commentId w16cid:paraId="07295725" w16cid:durableId="23EF45DF"/>
  <w16cid:commentId w16cid:paraId="7A32F922" w16cid:durableId="23EF4B74"/>
  <w16cid:commentId w16cid:paraId="494E69EF" w16cid:durableId="23D3C2AF"/>
  <w16cid:commentId w16cid:paraId="0F46CF84" w16cid:durableId="23EF39A7"/>
  <w16cid:commentId w16cid:paraId="3F0864E0" w16cid:durableId="23EF4A8B"/>
  <w16cid:commentId w16cid:paraId="53D32F1B" w16cid:durableId="23F0C727"/>
  <w16cid:commentId w16cid:paraId="4703163E" w16cid:durableId="23EF2A70"/>
  <w16cid:commentId w16cid:paraId="141879BE" w16cid:durableId="23F0CB5D"/>
  <w16cid:commentId w16cid:paraId="6523D592" w16cid:durableId="23EF2CA9"/>
  <w16cid:commentId w16cid:paraId="7D36CDFE" w16cid:durableId="23EF29F8"/>
  <w16cid:commentId w16cid:paraId="0E355FB8" w16cid:durableId="23EF30F5"/>
  <w16cid:commentId w16cid:paraId="2BBE73BD" w16cid:durableId="23D4CCA2"/>
  <w16cid:commentId w16cid:paraId="50BDF2F1" w16cid:durableId="23EF4A9C"/>
  <w16cid:commentId w16cid:paraId="70FF188A" w16cid:durableId="23EF4AC0"/>
  <w16cid:commentId w16cid:paraId="5B4398C1" w16cid:durableId="23EF4AB1"/>
  <w16cid:commentId w16cid:paraId="09D4F69D" w16cid:durableId="23D4CFFE"/>
  <w16cid:commentId w16cid:paraId="6FD758E2" w16cid:durableId="23EF427D"/>
  <w16cid:commentId w16cid:paraId="5249A9B8" w16cid:durableId="23D3E1AA"/>
  <w16cid:commentId w16cid:paraId="35B47FA9" w16cid:durableId="23D4D279"/>
  <w16cid:commentId w16cid:paraId="18623CF6" w16cid:durableId="23F0CB06"/>
  <w16cid:commentId w16cid:paraId="47B2279A" w16cid:durableId="23D3FB99"/>
  <w16cid:commentId w16cid:paraId="2C4471C4" w16cid:durableId="23D3FB43"/>
  <w16cid:commentId w16cid:paraId="36D9BB0A" w16cid:durableId="23EF47E4"/>
  <w16cid:commentId w16cid:paraId="51515DE7" w16cid:durableId="23EF47FD"/>
  <w16cid:commentId w16cid:paraId="36391BB7" w16cid:durableId="23EF49B0"/>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45525B44" w16cid:durableId="23EF49E7"/>
  <w16cid:commentId w16cid:paraId="7F6FCF3A" w16cid:durableId="23EF49F0"/>
  <w16cid:commentId w16cid:paraId="28D93FAF" w16cid:durableId="23EF4A05"/>
  <w16cid:commentId w16cid:paraId="4E576F86" w16cid:durableId="23EF4A1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1C66E" w14:textId="77777777" w:rsidR="00D57188" w:rsidRDefault="00D57188">
      <w:pPr>
        <w:spacing w:line="240" w:lineRule="auto"/>
      </w:pPr>
      <w:r>
        <w:separator/>
      </w:r>
    </w:p>
  </w:endnote>
  <w:endnote w:type="continuationSeparator" w:id="0">
    <w:p w14:paraId="6D3732FD" w14:textId="77777777" w:rsidR="00D57188" w:rsidRDefault="00D57188">
      <w:pPr>
        <w:spacing w:line="240" w:lineRule="auto"/>
      </w:pPr>
      <w:r>
        <w:continuationSeparator/>
      </w:r>
    </w:p>
  </w:endnote>
  <w:endnote w:type="continuationNotice" w:id="1">
    <w:p w14:paraId="58787AB2" w14:textId="77777777" w:rsidR="00D57188" w:rsidRDefault="00D571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B83EC6" w:rsidRPr="003900EE" w:rsidRDefault="00B83EC6"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B83EC6" w:rsidRDefault="00B83EC6"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B83EC6" w:rsidRPr="00372FCD" w:rsidRDefault="00B83EC6"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E8130" w14:textId="77777777" w:rsidR="00D57188" w:rsidRDefault="00D57188">
      <w:pPr>
        <w:spacing w:line="240" w:lineRule="auto"/>
      </w:pPr>
      <w:r>
        <w:separator/>
      </w:r>
    </w:p>
  </w:footnote>
  <w:footnote w:type="continuationSeparator" w:id="0">
    <w:p w14:paraId="139EE3C0" w14:textId="77777777" w:rsidR="00D57188" w:rsidRDefault="00D57188">
      <w:pPr>
        <w:spacing w:line="240" w:lineRule="auto"/>
      </w:pPr>
      <w:r>
        <w:continuationSeparator/>
      </w:r>
    </w:p>
  </w:footnote>
  <w:footnote w:type="continuationNotice" w:id="1">
    <w:p w14:paraId="323780F8" w14:textId="77777777" w:rsidR="00D57188" w:rsidRDefault="00D571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B83EC6" w:rsidRDefault="00B83EC6"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B83EC6" w:rsidRDefault="00B83EC6"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B83EC6" w:rsidRPr="005764BF" w:rsidRDefault="00B83EC6"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B83EC6" w:rsidRPr="00BF3AEE" w14:paraId="474C94B7" w14:textId="77777777" w:rsidTr="00BF3AEE">
      <w:trPr>
        <w:trHeight w:val="686"/>
      </w:trPr>
      <w:tc>
        <w:tcPr>
          <w:tcW w:w="3679" w:type="dxa"/>
          <w:shd w:val="clear" w:color="auto" w:fill="auto"/>
          <w:vAlign w:val="center"/>
        </w:tcPr>
        <w:p w14:paraId="561C50F1" w14:textId="77777777" w:rsidR="00B83EC6" w:rsidRPr="00AA09A4" w:rsidRDefault="00B83EC6"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B83EC6" w:rsidRPr="00AA09A4" w:rsidRDefault="00B83EC6"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B83EC6" w:rsidRPr="00AA09A4" w:rsidRDefault="00B83EC6"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B83EC6" w:rsidRPr="000F2327" w:rsidRDefault="00B83EC6"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Bohman">
    <w15:presenceInfo w15:providerId="Windows Live" w15:userId="2ec9490cdff18b5f"/>
  </w15:person>
  <w15:person w15:author="Reviewer">
    <w15:presenceInfo w15:providerId="None" w15:userId="Reviewer"/>
  </w15:person>
  <w15:person w15:author="Michael John Culshaw-Maurer">
    <w15:presenceInfo w15:providerId="AD" w15:userId="S::mjculshawmaurer@ucdavis.edu::0ea2bc79-f1d8-4208-8965-f24f68318f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8CE"/>
    <w:rsid w:val="000A5B75"/>
    <w:rsid w:val="000B487B"/>
    <w:rsid w:val="000B7084"/>
    <w:rsid w:val="000C7F41"/>
    <w:rsid w:val="000D4358"/>
    <w:rsid w:val="000F2327"/>
    <w:rsid w:val="000F29C4"/>
    <w:rsid w:val="000F303E"/>
    <w:rsid w:val="000F77D9"/>
    <w:rsid w:val="0010074E"/>
    <w:rsid w:val="00107544"/>
    <w:rsid w:val="001179F8"/>
    <w:rsid w:val="001203A1"/>
    <w:rsid w:val="00141BB8"/>
    <w:rsid w:val="0015044B"/>
    <w:rsid w:val="001534C8"/>
    <w:rsid w:val="00156AA4"/>
    <w:rsid w:val="00172E9F"/>
    <w:rsid w:val="00192967"/>
    <w:rsid w:val="0019729B"/>
    <w:rsid w:val="001B4647"/>
    <w:rsid w:val="001B6D71"/>
    <w:rsid w:val="001C0E58"/>
    <w:rsid w:val="001C41DD"/>
    <w:rsid w:val="001C4771"/>
    <w:rsid w:val="001D7819"/>
    <w:rsid w:val="001E14E8"/>
    <w:rsid w:val="001E2AEB"/>
    <w:rsid w:val="001F4314"/>
    <w:rsid w:val="00203D21"/>
    <w:rsid w:val="0021013B"/>
    <w:rsid w:val="002169F3"/>
    <w:rsid w:val="002211AB"/>
    <w:rsid w:val="00225F78"/>
    <w:rsid w:val="00232828"/>
    <w:rsid w:val="0023282F"/>
    <w:rsid w:val="002331DF"/>
    <w:rsid w:val="00233D85"/>
    <w:rsid w:val="0023580E"/>
    <w:rsid w:val="00243EA0"/>
    <w:rsid w:val="00245A4D"/>
    <w:rsid w:val="00247174"/>
    <w:rsid w:val="00247178"/>
    <w:rsid w:val="00251E62"/>
    <w:rsid w:val="0025283E"/>
    <w:rsid w:val="00255610"/>
    <w:rsid w:val="002566EE"/>
    <w:rsid w:val="00265A99"/>
    <w:rsid w:val="002673CA"/>
    <w:rsid w:val="002708A1"/>
    <w:rsid w:val="00273A78"/>
    <w:rsid w:val="00273A90"/>
    <w:rsid w:val="002748D5"/>
    <w:rsid w:val="0027661B"/>
    <w:rsid w:val="0028048D"/>
    <w:rsid w:val="002816A0"/>
    <w:rsid w:val="00282C23"/>
    <w:rsid w:val="00287636"/>
    <w:rsid w:val="00295822"/>
    <w:rsid w:val="002A0D2D"/>
    <w:rsid w:val="002A1F86"/>
    <w:rsid w:val="002A4098"/>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066"/>
    <w:rsid w:val="00353446"/>
    <w:rsid w:val="00357900"/>
    <w:rsid w:val="00374012"/>
    <w:rsid w:val="003812FB"/>
    <w:rsid w:val="003903CE"/>
    <w:rsid w:val="00393C23"/>
    <w:rsid w:val="0039536D"/>
    <w:rsid w:val="00396805"/>
    <w:rsid w:val="003C1FD9"/>
    <w:rsid w:val="003D0173"/>
    <w:rsid w:val="003D08AD"/>
    <w:rsid w:val="003E1A20"/>
    <w:rsid w:val="003F62DB"/>
    <w:rsid w:val="00401D30"/>
    <w:rsid w:val="00405AF9"/>
    <w:rsid w:val="00412294"/>
    <w:rsid w:val="00413CFC"/>
    <w:rsid w:val="004174C7"/>
    <w:rsid w:val="00424740"/>
    <w:rsid w:val="004250DF"/>
    <w:rsid w:val="00435885"/>
    <w:rsid w:val="0044068B"/>
    <w:rsid w:val="00441346"/>
    <w:rsid w:val="00443337"/>
    <w:rsid w:val="0044779F"/>
    <w:rsid w:val="00462A34"/>
    <w:rsid w:val="004719DB"/>
    <w:rsid w:val="004720B5"/>
    <w:rsid w:val="004777CA"/>
    <w:rsid w:val="00487EF3"/>
    <w:rsid w:val="004958A4"/>
    <w:rsid w:val="00497FB2"/>
    <w:rsid w:val="004A1326"/>
    <w:rsid w:val="004B1CFE"/>
    <w:rsid w:val="004B4F3F"/>
    <w:rsid w:val="004B514A"/>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62E22"/>
    <w:rsid w:val="00577D2C"/>
    <w:rsid w:val="00580DE5"/>
    <w:rsid w:val="00596031"/>
    <w:rsid w:val="005B0B7A"/>
    <w:rsid w:val="005B379F"/>
    <w:rsid w:val="005B5DF5"/>
    <w:rsid w:val="005C29DC"/>
    <w:rsid w:val="005D3097"/>
    <w:rsid w:val="00601376"/>
    <w:rsid w:val="00607366"/>
    <w:rsid w:val="00613799"/>
    <w:rsid w:val="00617E6D"/>
    <w:rsid w:val="006314CC"/>
    <w:rsid w:val="006373DE"/>
    <w:rsid w:val="00637995"/>
    <w:rsid w:val="00661462"/>
    <w:rsid w:val="00666959"/>
    <w:rsid w:val="0068164C"/>
    <w:rsid w:val="00684D62"/>
    <w:rsid w:val="00685B89"/>
    <w:rsid w:val="00690847"/>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36C99"/>
    <w:rsid w:val="00737726"/>
    <w:rsid w:val="0074180E"/>
    <w:rsid w:val="00745A72"/>
    <w:rsid w:val="00747BEA"/>
    <w:rsid w:val="00757585"/>
    <w:rsid w:val="00761641"/>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13DDC"/>
    <w:rsid w:val="008221CD"/>
    <w:rsid w:val="0084451C"/>
    <w:rsid w:val="008502B1"/>
    <w:rsid w:val="0085491F"/>
    <w:rsid w:val="0085680A"/>
    <w:rsid w:val="00865A2C"/>
    <w:rsid w:val="00874A10"/>
    <w:rsid w:val="00874A90"/>
    <w:rsid w:val="00876407"/>
    <w:rsid w:val="00886EB9"/>
    <w:rsid w:val="0089192E"/>
    <w:rsid w:val="008A1935"/>
    <w:rsid w:val="008A47FD"/>
    <w:rsid w:val="008B1C6C"/>
    <w:rsid w:val="008C4D09"/>
    <w:rsid w:val="008D5EC4"/>
    <w:rsid w:val="008E6FC6"/>
    <w:rsid w:val="008F26EB"/>
    <w:rsid w:val="008F501F"/>
    <w:rsid w:val="00911810"/>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6789B"/>
    <w:rsid w:val="00A80942"/>
    <w:rsid w:val="00A813C9"/>
    <w:rsid w:val="00A86264"/>
    <w:rsid w:val="00A919FD"/>
    <w:rsid w:val="00A926EE"/>
    <w:rsid w:val="00A949FC"/>
    <w:rsid w:val="00A94A54"/>
    <w:rsid w:val="00A95914"/>
    <w:rsid w:val="00A96F9F"/>
    <w:rsid w:val="00AA09A4"/>
    <w:rsid w:val="00AA243C"/>
    <w:rsid w:val="00AB297A"/>
    <w:rsid w:val="00AB453F"/>
    <w:rsid w:val="00AC2131"/>
    <w:rsid w:val="00AC6B68"/>
    <w:rsid w:val="00AC782D"/>
    <w:rsid w:val="00AD1E2D"/>
    <w:rsid w:val="00AF0B91"/>
    <w:rsid w:val="00AF67F7"/>
    <w:rsid w:val="00B03F74"/>
    <w:rsid w:val="00B101D1"/>
    <w:rsid w:val="00B13037"/>
    <w:rsid w:val="00B21B49"/>
    <w:rsid w:val="00B2380C"/>
    <w:rsid w:val="00B308D3"/>
    <w:rsid w:val="00B45D75"/>
    <w:rsid w:val="00B5245F"/>
    <w:rsid w:val="00B52CA5"/>
    <w:rsid w:val="00B54D54"/>
    <w:rsid w:val="00B6210E"/>
    <w:rsid w:val="00B6254F"/>
    <w:rsid w:val="00B66B31"/>
    <w:rsid w:val="00B802F5"/>
    <w:rsid w:val="00B83BB0"/>
    <w:rsid w:val="00B83EC6"/>
    <w:rsid w:val="00B84C80"/>
    <w:rsid w:val="00B913C1"/>
    <w:rsid w:val="00BA341E"/>
    <w:rsid w:val="00BA5E43"/>
    <w:rsid w:val="00BB3F4E"/>
    <w:rsid w:val="00BC4295"/>
    <w:rsid w:val="00BC648C"/>
    <w:rsid w:val="00BD101A"/>
    <w:rsid w:val="00BD5662"/>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C44D6"/>
    <w:rsid w:val="00CD1A83"/>
    <w:rsid w:val="00CD46BA"/>
    <w:rsid w:val="00CD5881"/>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4126"/>
    <w:rsid w:val="00D56EB3"/>
    <w:rsid w:val="00D57188"/>
    <w:rsid w:val="00D66A7B"/>
    <w:rsid w:val="00D710ED"/>
    <w:rsid w:val="00D770F6"/>
    <w:rsid w:val="00D8367C"/>
    <w:rsid w:val="00D90E70"/>
    <w:rsid w:val="00D91F13"/>
    <w:rsid w:val="00D94A12"/>
    <w:rsid w:val="00D96799"/>
    <w:rsid w:val="00D97233"/>
    <w:rsid w:val="00DA21CE"/>
    <w:rsid w:val="00DA2B28"/>
    <w:rsid w:val="00DA3DFF"/>
    <w:rsid w:val="00DA4AF0"/>
    <w:rsid w:val="00DA73E8"/>
    <w:rsid w:val="00DB0D7A"/>
    <w:rsid w:val="00DB41B1"/>
    <w:rsid w:val="00DB7328"/>
    <w:rsid w:val="00DC14CC"/>
    <w:rsid w:val="00DC3B64"/>
    <w:rsid w:val="00DC3F98"/>
    <w:rsid w:val="00DD05DD"/>
    <w:rsid w:val="00DD5451"/>
    <w:rsid w:val="00DE3276"/>
    <w:rsid w:val="00DE3B5D"/>
    <w:rsid w:val="00DE6F1B"/>
    <w:rsid w:val="00DE75A5"/>
    <w:rsid w:val="00DF4973"/>
    <w:rsid w:val="00E05153"/>
    <w:rsid w:val="00E13A5A"/>
    <w:rsid w:val="00E33A1F"/>
    <w:rsid w:val="00E33E3C"/>
    <w:rsid w:val="00E359F3"/>
    <w:rsid w:val="00E361F7"/>
    <w:rsid w:val="00E400ED"/>
    <w:rsid w:val="00E51A12"/>
    <w:rsid w:val="00E56485"/>
    <w:rsid w:val="00E61FF9"/>
    <w:rsid w:val="00E63B3E"/>
    <w:rsid w:val="00E65B5D"/>
    <w:rsid w:val="00E77500"/>
    <w:rsid w:val="00E86713"/>
    <w:rsid w:val="00EA38DB"/>
    <w:rsid w:val="00EB5A02"/>
    <w:rsid w:val="00EB69E4"/>
    <w:rsid w:val="00EC0D18"/>
    <w:rsid w:val="00EC0E19"/>
    <w:rsid w:val="00ED13E8"/>
    <w:rsid w:val="00ED23BD"/>
    <w:rsid w:val="00EE46A8"/>
    <w:rsid w:val="00EE4BA7"/>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057C"/>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5977">
      <w:bodyDiv w:val="1"/>
      <w:marLeft w:val="0"/>
      <w:marRight w:val="0"/>
      <w:marTop w:val="0"/>
      <w:marBottom w:val="0"/>
      <w:divBdr>
        <w:top w:val="none" w:sz="0" w:space="0" w:color="auto"/>
        <w:left w:val="none" w:sz="0" w:space="0" w:color="auto"/>
        <w:bottom w:val="none" w:sz="0" w:space="0" w:color="auto"/>
        <w:right w:val="none" w:sz="0" w:space="0" w:color="auto"/>
      </w:divBdr>
    </w:div>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780489600">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 w:id="1825314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7149</Words>
  <Characters>40751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4</cp:revision>
  <dcterms:created xsi:type="dcterms:W3CDTF">2021-06-01T21:09:00Z</dcterms:created>
  <dcterms:modified xsi:type="dcterms:W3CDTF">2021-06-02T01:41:00Z</dcterms:modified>
</cp:coreProperties>
</file>