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w:t>
      </w:r>
      <w:proofErr w:type="gramStart"/>
      <w:r w:rsidR="008221CD">
        <w:rPr>
          <w:szCs w:val="18"/>
        </w:rPr>
        <w:t>attempts</w:t>
      </w:r>
      <w:proofErr w:type="gramEnd"/>
      <w:r w:rsidR="008221CD">
        <w:rPr>
          <w:szCs w:val="18"/>
        </w:rPr>
        <w:t xml:space="preserve">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w:t>
      </w:r>
      <w:proofErr w:type="gramStart"/>
      <w:r w:rsidR="00E65B5D">
        <w:rPr>
          <w:szCs w:val="18"/>
        </w:rPr>
        <w:t>subsequent</w:t>
      </w:r>
      <w:proofErr w:type="gramEnd"/>
      <w:r w:rsidR="00E65B5D">
        <w:rPr>
          <w:szCs w:val="18"/>
        </w:rPr>
        <w:t xml:space="preserve">, dependent calculations (e.g., N nutrition index) to propagate and account for uncertainty. The findings of this study </w:t>
      </w:r>
      <w:proofErr w:type="gramStart"/>
      <w:r w:rsidR="00E65B5D">
        <w:rPr>
          <w:szCs w:val="18"/>
        </w:rPr>
        <w:t>provide</w:t>
      </w:r>
      <w:proofErr w:type="gramEnd"/>
      <w:r w:rsidR="00E65B5D">
        <w:rPr>
          <w:szCs w:val="18"/>
        </w:rPr>
        <w:t xml:space="preserv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proofErr w:type="gramStart"/>
      <w:r>
        <w:t>Identifying</w:t>
      </w:r>
      <w:proofErr w:type="gramEnd"/>
      <w:r>
        <w:t xml:space="preserve"> optimal crop N status to maximize growth and yield production is an elusive goal. Traditionally, either the yield-goal approach or rate-response curves have been used to </w:t>
      </w:r>
      <w:proofErr w:type="gramStart"/>
      <w:r>
        <w:t>identify</w:t>
      </w:r>
      <w:proofErr w:type="gramEnd"/>
      <w:r>
        <w:t xml:space="preserve"> optimal N fertilizer application rate (Morris, et al., 2018). The N nutrition index [NNI] is an alternative approach to the current paradigm and </w:t>
      </w:r>
      <w:proofErr w:type="gramStart"/>
      <w:r>
        <w:t>comprises</w:t>
      </w:r>
      <w:proofErr w:type="gramEnd"/>
      <w:r>
        <w:t xml:space="preserve"> a well-developed framework to determine optimal crop N status (Lemaire, et al., 2019). Typically, NNI is used to </w:t>
      </w:r>
      <w:proofErr w:type="gramStart"/>
      <w:r>
        <w:t>determine</w:t>
      </w:r>
      <w:proofErr w:type="gramEnd"/>
      <w:r>
        <w:t xml:space="preserv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w:t>
      </w:r>
      <w:proofErr w:type="gramStart"/>
      <w:r>
        <w:t>is defined</w:t>
      </w:r>
      <w:proofErr w:type="gramEnd"/>
      <w:r>
        <w:t xml:space="preserve">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w:t>
      </w:r>
      <w:proofErr w:type="gramStart"/>
      <w:r>
        <w:t>been developed</w:t>
      </w:r>
      <w:proofErr w:type="gramEnd"/>
      <w:r>
        <w:t xml:space="preserve">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37EA83C6" w:rsidR="009F4200" w:rsidRPr="009F4200" w:rsidRDefault="009436F2" w:rsidP="00C35D39">
      <w:pPr>
        <w:pStyle w:val="MDPI31text"/>
        <w:rPr>
          <w:strike/>
        </w:rPr>
      </w:pPr>
      <w:r>
        <w:t>M</w:t>
      </w:r>
      <w:r w:rsidR="00203D21">
        <w:t xml:space="preserve">ultiple </w:t>
      </w:r>
      <w:proofErr w:type="gramStart"/>
      <w:r w:rsidR="00203D21">
        <w:t>previous</w:t>
      </w:r>
      <w:proofErr w:type="gramEnd"/>
      <w:r w:rsidR="00203D21">
        <w:t xml:space="preserve">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w:t>
      </w:r>
      <w:commentRangeStart w:id="0"/>
      <w:r w:rsidR="00203D21">
        <w:t xml:space="preserve">complex </w:t>
      </w:r>
      <w:commentRangeEnd w:id="0"/>
      <w:r w:rsidR="00661462">
        <w:rPr>
          <w:rStyle w:val="CommentReference"/>
          <w:rFonts w:eastAsia="SimSun"/>
          <w:noProof/>
          <w:snapToGrid/>
          <w:lang w:eastAsia="zh-CN" w:bidi="ar-SA"/>
        </w:rPr>
        <w:commentReference w:id="0"/>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6683F1F6"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w:t>
      </w:r>
      <w:proofErr w:type="gramStart"/>
      <w:r w:rsidR="009F4200">
        <w:t>identified</w:t>
      </w:r>
      <w:proofErr w:type="gramEnd"/>
      <w:r w:rsidR="00912892">
        <w:t xml:space="preserve"> the</w:t>
      </w:r>
      <w:r w:rsidR="009F4200">
        <w:t xml:space="preserve"> theoretical relationships underpinning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N biomass (i.e., tubers) as whole plant biomass increases. </w:t>
      </w:r>
      <w:proofErr w:type="spellStart"/>
      <w:r w:rsidR="00912892">
        <w:t>Giletto</w:t>
      </w:r>
      <w:proofErr w:type="spellEnd"/>
      <w:r w:rsidR="00912892">
        <w:t xml:space="preserve"> et al. (2020) also </w:t>
      </w:r>
      <w:proofErr w:type="gramStart"/>
      <w:r w:rsidR="00912892">
        <w:t>identified</w:t>
      </w:r>
      <w:proofErr w:type="gramEnd"/>
      <w:r w:rsidR="00912892">
        <w:t xml:space="preserve"> that varieties and locations with a greater proportion of biomass allocated to tubers have a greater value for parameter </w:t>
      </w:r>
      <w:r w:rsidR="00912892">
        <w:rPr>
          <w:i/>
          <w:iCs/>
        </w:rPr>
        <w:t>b</w:t>
      </w:r>
      <w:r w:rsidR="00912892">
        <w:t xml:space="preserve"> of the CNDC.</w:t>
      </w:r>
    </w:p>
    <w:p w14:paraId="681699FB" w14:textId="7365388B"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w:t>
      </w:r>
      <w:proofErr w:type="gramStart"/>
      <w:r>
        <w:t>etc.</w:t>
      </w:r>
      <w:proofErr w:type="gramEnd"/>
      <w:r>
        <w:t xml:space="preserve">)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1"/>
      <w:r w:rsidR="00D11D6A">
        <w:t>(Source?)</w:t>
      </w:r>
      <w:commentRangeEnd w:id="1"/>
      <w:r w:rsidR="00D11D6A">
        <w:rPr>
          <w:rStyle w:val="CommentReference"/>
          <w:rFonts w:eastAsia="SimSun"/>
          <w:noProof/>
          <w:snapToGrid/>
          <w:lang w:eastAsia="zh-CN" w:bidi="ar-SA"/>
        </w:rPr>
        <w:commentReference w:id="1"/>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proofErr w:type="gramStart"/>
      <w:r>
        <w:t>Previous</w:t>
      </w:r>
      <w:proofErr w:type="gramEnd"/>
      <w:r>
        <w:t xml:space="preserve"> development of CNDCs for potato has been conducted using a non-uniform set of statistical methods and with limited quantification of uncertainty in either the range of plausible critical N concentration values or the fitted parameter values themselves. This makes it difficult to </w:t>
      </w:r>
      <w:proofErr w:type="gramStart"/>
      <w:r>
        <w:t>ascertain</w:t>
      </w:r>
      <w:proofErr w:type="gramEnd"/>
      <w:r>
        <w:t xml:space="preserve">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w:t>
      </w:r>
      <w:proofErr w:type="gramStart"/>
      <w:r>
        <w:t>provide</w:t>
      </w:r>
      <w:proofErr w:type="gramEnd"/>
      <w:r>
        <w:t xml:space="preserv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w:t>
      </w:r>
      <w:proofErr w:type="gramStart"/>
      <w:r w:rsidR="007D2859">
        <w:t>identifies</w:t>
      </w:r>
      <w:proofErr w:type="gramEnd"/>
      <w:r w:rsidR="007D2859">
        <w:t xml:space="preserve">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t>
      </w:r>
      <w:proofErr w:type="gramStart"/>
      <w:r w:rsidR="007D2859">
        <w:t>whole set</w:t>
      </w:r>
      <w:proofErr w:type="gramEnd"/>
      <w:r w:rsidR="007D2859">
        <w:t xml:space="preserve"> of experimental data and removes the arbitrary intermediate step of separately identifying critical N points.</w:t>
      </w:r>
      <w:r w:rsidR="00D11D6A">
        <w:t xml:space="preserve"> While this approach is newly developed, it has already </w:t>
      </w:r>
      <w:proofErr w:type="gramStart"/>
      <w:r w:rsidR="00D11D6A">
        <w:t>been used</w:t>
      </w:r>
      <w:proofErr w:type="gramEnd"/>
      <w:r w:rsidR="00D11D6A">
        <w:t xml:space="preserve"> by </w:t>
      </w:r>
      <w:proofErr w:type="spellStart"/>
      <w:r w:rsidR="00D11D6A">
        <w:t>Ciampiti</w:t>
      </w:r>
      <w:proofErr w:type="spellEnd"/>
      <w:r w:rsidR="00D11D6A">
        <w:t xml:space="preserve"> et al. (2021) to evaluate differences in CNDCs across G x E interactions for maize cropping systems.</w:t>
      </w:r>
    </w:p>
    <w:p w14:paraId="7CC3A89C" w14:textId="72C27FBB"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(from not yet published 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3) d</w:t>
      </w:r>
      <w:r w:rsidR="0044779F">
        <w:t>etermine optimal method</w:t>
      </w:r>
      <w:ins w:id="2" w:author="Michael John Culshaw-Maurer" w:date="2021-02-15T10:14:00Z">
        <w:r w:rsidR="00A41067">
          <w:t>s</w:t>
        </w:r>
      </w:ins>
      <w:r w:rsidR="0044779F">
        <w:t xml:space="preserve"> to communicate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w:t>
      </w:r>
      <w:proofErr w:type="gramStart"/>
      <w:r w:rsidR="006A456B">
        <w:t>is summarized</w:t>
      </w:r>
      <w:proofErr w:type="gramEnd"/>
      <w:r w:rsidR="006A456B">
        <w:t xml:space="preserve"> in Table 1 and the relevant methods related to the experimental trials is reported below.</w:t>
      </w:r>
      <w:r w:rsidR="002566EE">
        <w:t xml:space="preserve"> </w:t>
      </w:r>
      <w:commentRangeStart w:id="3"/>
      <w:r w:rsidR="002566EE">
        <w:t xml:space="preserve">All individual experimental observations used in this study </w:t>
      </w:r>
      <w:proofErr w:type="gramStart"/>
      <w:r w:rsidR="00C70D9E">
        <w:t>are presented</w:t>
      </w:r>
      <w:proofErr w:type="gramEnd"/>
      <w:r w:rsidR="00C70D9E">
        <w:t xml:space="preserve"> </w:t>
      </w:r>
      <w:r w:rsidR="002566EE">
        <w:t xml:space="preserve">in </w:t>
      </w:r>
      <w:r w:rsidR="00912892">
        <w:t xml:space="preserve">the </w:t>
      </w:r>
      <w:r w:rsidR="002566EE">
        <w:t>Appendix.</w:t>
      </w:r>
      <w:commentRangeEnd w:id="3"/>
      <w:r w:rsidR="00912892">
        <w:rPr>
          <w:rStyle w:val="CommentReference"/>
          <w:rFonts w:eastAsia="SimSun"/>
          <w:noProof/>
          <w:snapToGrid/>
          <w:lang w:eastAsia="zh-CN" w:bidi="ar-SA"/>
        </w:rPr>
        <w:commentReference w:id="3"/>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4"/>
            <w:r>
              <w:t>?</w:t>
            </w:r>
            <w:commentRangeEnd w:id="4"/>
            <w:r>
              <w:rPr>
                <w:rStyle w:val="CommentReference"/>
                <w:rFonts w:eastAsia="SimSun"/>
                <w:noProof/>
                <w:snapToGrid/>
                <w:lang w:eastAsia="zh-CN" w:bidi="ar-SA"/>
              </w:rPr>
              <w:commentReference w:id="4"/>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t>
      </w:r>
      <w:proofErr w:type="gramStart"/>
      <w:r w:rsidR="0025283E" w:rsidRPr="0025283E">
        <w:t>were conducted</w:t>
      </w:r>
      <w:proofErr w:type="gramEnd"/>
      <w:r w:rsidR="0025283E" w:rsidRPr="0025283E">
        <w:t xml:space="preserve">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t>
      </w:r>
      <w:proofErr w:type="gramStart"/>
      <w:r w:rsidR="0025283E" w:rsidRPr="0025283E">
        <w:t>was characterized</w:t>
      </w:r>
      <w:proofErr w:type="gramEnd"/>
      <w:r w:rsidR="0025283E" w:rsidRPr="0025283E">
        <w:t xml:space="preserve">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w:t>
      </w:r>
      <w:proofErr w:type="gramStart"/>
      <w:r w:rsidR="0025283E" w:rsidRPr="0025283E">
        <w:t>in accordance with</w:t>
      </w:r>
      <w:proofErr w:type="gramEnd"/>
      <w:r w:rsidR="0025283E" w:rsidRPr="0025283E">
        <w:t xml:space="preserve">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xml:space="preserve">. </w:t>
      </w:r>
      <w:proofErr w:type="gramStart"/>
      <w:r w:rsidR="0025283E" w:rsidRPr="0025283E">
        <w:t>Additional</w:t>
      </w:r>
      <w:proofErr w:type="gramEnd"/>
      <w:r w:rsidR="0025283E" w:rsidRPr="0025283E">
        <w:t xml:space="preserve">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r w:rsidRPr="00097D10">
              <w:t>Sun (2017)</w:t>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5D85D51" w:rsidR="00EC0E19" w:rsidRDefault="00EC0E19" w:rsidP="002169F3">
      <w:pPr>
        <w:pStyle w:val="MDPI31text"/>
      </w:pPr>
      <w:r w:rsidRPr="00EC0E19">
        <w:t xml:space="preserve">A randomized complete block design with three or four replicates </w:t>
      </w:r>
      <w:proofErr w:type="gramStart"/>
      <w:r w:rsidRPr="00EC0E19">
        <w:t>was used</w:t>
      </w:r>
      <w:proofErr w:type="gramEnd"/>
      <w:r w:rsidRPr="00EC0E19">
        <w:t xml:space="preserve"> in each field experiment. All studies evaluated at least 3 nitrogen rates (0 – 400 kg N ha-1) for </w:t>
      </w:r>
      <w:r w:rsidRPr="00EC0E19">
        <w:lastRenderedPageBreak/>
        <w:t xml:space="preserve">Russet Burbank potato [Solanum tuberosum (L.)], with some studies evaluating </w:t>
      </w:r>
      <w:proofErr w:type="gramStart"/>
      <w:r w:rsidRPr="00EC0E19">
        <w:t>additional</w:t>
      </w:r>
      <w:proofErr w:type="gramEnd"/>
      <w:r w:rsidRPr="00EC0E19">
        <w:t xml:space="preserve"> potato varieties (Table 2). Those studies which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w:t>
      </w:r>
      <w:proofErr w:type="gramStart"/>
      <w:r w:rsidRPr="00EC0E19">
        <w:t>terminated</w:t>
      </w:r>
      <w:proofErr w:type="gramEnd"/>
      <w:r w:rsidRPr="00EC0E19">
        <w:t xml:space="preserve"> one to two weeks prior to harvest.</w:t>
      </w:r>
      <w:r w:rsidR="002169F3" w:rsidRPr="002169F3">
        <w:t xml:space="preserve"> </w:t>
      </w:r>
      <w:r w:rsidR="002169F3">
        <w:t xml:space="preserve">A summary of nitrogen management practices and varieties evaluated for each of these studies </w:t>
      </w:r>
      <w:proofErr w:type="gramStart"/>
      <w:r w:rsidR="002169F3">
        <w:t>is summarized</w:t>
      </w:r>
      <w:proofErr w:type="gramEnd"/>
      <w:r w:rsidR="002169F3">
        <w:t xml:space="preserve">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 xml:space="preserve">Samples of vine biomass were harvested </w:t>
      </w:r>
      <w:proofErr w:type="gramStart"/>
      <w:r w:rsidRPr="00EC0E19">
        <w:t>immediately</w:t>
      </w:r>
      <w:proofErr w:type="gramEnd"/>
      <w:r w:rsidRPr="00EC0E19">
        <w:t xml:space="preserve"> prior to mechanical termination for determination of fresh weight vine yield</w:t>
      </w:r>
      <w:r w:rsidR="00107544">
        <w:t xml:space="preserve">. </w:t>
      </w:r>
      <w:r w:rsidRPr="00EC0E19">
        <w:t xml:space="preserve">Harvested tubers were mechanically sorted into weight classes and graded (USDA, 1997), and fresh weight tuber yield was </w:t>
      </w:r>
      <w:proofErr w:type="gramStart"/>
      <w:r w:rsidRPr="00EC0E19">
        <w:t>determined</w:t>
      </w:r>
      <w:proofErr w:type="gramEnd"/>
      <w:r w:rsidRPr="00EC0E19">
        <w:t xml:space="preserve"> as the sum of all weight classes and tuber grades. Harvested biomass was oven dried at 60ºC to </w:t>
      </w:r>
      <w:proofErr w:type="gramStart"/>
      <w:r w:rsidRPr="00EC0E19">
        <w:t>determine</w:t>
      </w:r>
      <w:proofErr w:type="gramEnd"/>
      <w:r w:rsidRPr="00EC0E19">
        <w:t xml:space="preserv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w:t>
      </w:r>
      <w:proofErr w:type="gramStart"/>
      <w:r w:rsidRPr="00EC0E19">
        <w:t>determined</w:t>
      </w:r>
      <w:proofErr w:type="gramEnd"/>
      <w:r w:rsidRPr="00EC0E19">
        <w:t xml:space="preserve">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t>
      </w:r>
      <w:proofErr w:type="gramStart"/>
      <w:r w:rsidR="00CB7F9E">
        <w:t>was calculated</w:t>
      </w:r>
      <w:proofErr w:type="gramEnd"/>
      <w:r w:rsidR="00CB7F9E">
        <w:t xml:space="preserve"> as the ratio of </w:t>
      </w:r>
      <w:proofErr w:type="spellStart"/>
      <w:r w:rsidR="00CB7F9E">
        <w:t>N</w:t>
      </w:r>
      <w:r w:rsidR="00CB7F9E">
        <w:rPr>
          <w:vertAlign w:val="subscript"/>
        </w:rPr>
        <w:t>Plant</w:t>
      </w:r>
      <w:proofErr w:type="spellEnd"/>
      <w:r w:rsidR="00CB7F9E">
        <w:t xml:space="preserve"> to W.</w:t>
      </w:r>
    </w:p>
    <w:p w14:paraId="4C97C2D9" w14:textId="52DE5FD1" w:rsidR="00C35D39" w:rsidRDefault="001C4771" w:rsidP="0054689E">
      <w:pPr>
        <w:pStyle w:val="MDPI31text"/>
      </w:pPr>
      <w:r w:rsidRPr="001C4771">
        <w:t xml:space="preserve">Whole-plant samples </w:t>
      </w:r>
      <w:proofErr w:type="gramStart"/>
      <w:r w:rsidRPr="001C4771">
        <w:t>were</w:t>
      </w:r>
      <w:r w:rsidR="00CB7F9E">
        <w:t xml:space="preserve"> also</w:t>
      </w:r>
      <w:r w:rsidRPr="001C4771">
        <w:t xml:space="preserve"> regularly collected</w:t>
      </w:r>
      <w:proofErr w:type="gramEnd"/>
      <w:r w:rsidRPr="001C4771">
        <w:t xml:space="preserve"> during the period of late-May to early-September (Table </w:t>
      </w:r>
      <w:r w:rsidR="00810AEE">
        <w:t>4</w:t>
      </w:r>
      <w:r w:rsidRPr="001C4771">
        <w:t xml:space="preserve">). Two to three plants </w:t>
      </w:r>
      <w:proofErr w:type="gramStart"/>
      <w:r w:rsidRPr="001C4771">
        <w:t>were harvested</w:t>
      </w:r>
      <w:proofErr w:type="gramEnd"/>
      <w:r w:rsidRPr="001C4771">
        <w:t xml:space="preserve"> from each plot on four to six dates each year with vines, roots, and tubers discriminated from each other. Dry weight biomass, N concentration, and N content for vines and tubers were </w:t>
      </w:r>
      <w:proofErr w:type="gramStart"/>
      <w:r w:rsidRPr="001C4771">
        <w:t>determined</w:t>
      </w:r>
      <w:proofErr w:type="gramEnd"/>
      <w:r w:rsidRPr="001C4771">
        <w:t xml:space="preserve">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5"/>
            <w:r>
              <w:t>16 Sept.</w:t>
            </w:r>
            <w:commentRangeEnd w:id="5"/>
            <w:r w:rsidR="00DC3B64">
              <w:rPr>
                <w:rStyle w:val="CommentReference"/>
                <w:rFonts w:eastAsia="SimSun"/>
                <w:noProof/>
                <w:snapToGrid/>
                <w:lang w:eastAsia="zh-CN" w:bidi="ar-SA"/>
              </w:rPr>
              <w:commentReference w:id="5"/>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w:t>
      </w:r>
      <w:proofErr w:type="gramStart"/>
      <w:r>
        <w:t>previous</w:t>
      </w:r>
      <w:proofErr w:type="gramEnd"/>
      <w:r>
        <w:t xml:space="preserve">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w:t>
      </w:r>
      <w:proofErr w:type="gramStart"/>
      <w:r>
        <w:t>comprises</w:t>
      </w:r>
      <w:proofErr w:type="gramEnd"/>
      <w:r>
        <w:t xml:space="preserve">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t xml:space="preserve">. All data from the </w:t>
      </w:r>
      <w:proofErr w:type="spellStart"/>
      <w:r>
        <w:t>Giletto</w:t>
      </w:r>
      <w:proofErr w:type="spellEnd"/>
      <w:r>
        <w:t xml:space="preserve"> et al. (2020) study used in the present analysis was </w:t>
      </w:r>
      <w:r w:rsidR="00C914C8">
        <w:t xml:space="preserve">included in this </w:t>
      </w:r>
      <w:proofErr w:type="gramStart"/>
      <w:r>
        <w:t>previous</w:t>
      </w:r>
      <w:proofErr w:type="gramEnd"/>
      <w:r>
        <w:t xml:space="preserve"> publi</w:t>
      </w:r>
      <w:r w:rsidR="00C914C8">
        <w:t>cation</w:t>
      </w:r>
      <w:r>
        <w:t xml:space="preserve">. The data from Ben Abdallah et al. (2016) </w:t>
      </w:r>
      <w:proofErr w:type="gramStart"/>
      <w:r w:rsidR="00C914C8">
        <w:t>represents</w:t>
      </w:r>
      <w:proofErr w:type="gramEnd"/>
      <w:r>
        <w:t xml:space="preserve"> a single experimental data set from Belgium.</w:t>
      </w:r>
      <w:r w:rsidR="00C914C8">
        <w:t xml:space="preserve"> Only a </w:t>
      </w:r>
      <w:proofErr w:type="gramStart"/>
      <w:r w:rsidR="00C914C8">
        <w:t>portion</w:t>
      </w:r>
      <w:proofErr w:type="gramEnd"/>
      <w:r w:rsidR="00C914C8">
        <w:t xml:space="preserve"> of the data from the Ben Abdallah et al. (2016) study used in the present analysis was included in this previous publication. While the dry weight biomass data </w:t>
      </w:r>
      <w:proofErr w:type="gramStart"/>
      <w:r w:rsidR="00C914C8">
        <w:t>was previously reported</w:t>
      </w:r>
      <w:proofErr w:type="gramEnd"/>
      <w:r w:rsidR="00C914C8">
        <w:t>,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2.2. Statistical Methods</w:t>
      </w:r>
    </w:p>
    <w:p w14:paraId="17B47FB0" w14:textId="4E437BDA" w:rsidR="00912892" w:rsidRDefault="00C914C8" w:rsidP="00C35D39">
      <w:pPr>
        <w:pStyle w:val="MDPI31text"/>
        <w:rPr>
          <w:ins w:id="6" w:author="Brian Bohman" w:date="2021-02-21T12:53:00Z"/>
        </w:rPr>
      </w:pPr>
      <w:r>
        <w:t>Based on the approach outline</w:t>
      </w:r>
      <w:ins w:id="7" w:author="Michael John Culshaw-Maurer" w:date="2021-02-15T10:16:00Z">
        <w:r w:rsidR="00A41067">
          <w:t>d</w:t>
        </w:r>
      </w:ins>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ins w:id="8" w:author="Brian Bohman" w:date="2021-02-21T12:53:00Z">
        <w:r w:rsidR="00935D6A">
          <w:t xml:space="preserve">location and </w:t>
        </w:r>
      </w:ins>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336A4C9" w14:textId="77777777" w:rsidR="00935D6A" w:rsidRDefault="00935D6A" w:rsidP="00C35D39">
      <w:pPr>
        <w:pStyle w:val="MDPI31text"/>
      </w:pPr>
    </w:p>
    <w:p w14:paraId="12A511D6" w14:textId="598590DD" w:rsidR="00912892" w:rsidRDefault="009D34C5" w:rsidP="00C35D39">
      <w:pPr>
        <w:pStyle w:val="MDPI31text"/>
      </w:pPr>
      <w:commentRangeStart w:id="9"/>
      <w:r>
        <w:t>In summary</w:t>
      </w:r>
      <w:commentRangeEnd w:id="9"/>
      <w:r w:rsidR="00A41067">
        <w:rPr>
          <w:rStyle w:val="CommentReference"/>
          <w:rFonts w:eastAsia="SimSun"/>
          <w:noProof/>
          <w:snapToGrid/>
          <w:lang w:eastAsia="zh-CN" w:bidi="ar-SA"/>
        </w:rPr>
        <w:commentReference w:id="9"/>
      </w:r>
      <w:r w:rsidR="00D91F13">
        <w:t xml:space="preserve">, </w:t>
      </w:r>
      <w:r>
        <w:t>this statistical approach use</w:t>
      </w:r>
      <w:r w:rsidR="00A41067">
        <w:t>s</w:t>
      </w:r>
      <w:r>
        <w:t xml:space="preserve"> </w:t>
      </w:r>
      <w:proofErr w:type="gramStart"/>
      <w:r>
        <w:t>all of</w:t>
      </w:r>
      <w:proofErr w:type="gramEnd"/>
      <w:r>
        <w:t xml:space="preserve"> the experimental data</w:t>
      </w:r>
      <w:r w:rsidR="00B913C1">
        <w:t xml:space="preserve"> (Figure 7a)</w:t>
      </w:r>
      <w:r>
        <w:t xml:space="preserve"> to fit a linear-plateau curve for biomass as a function of nitrogen concentration at the level of each experimental sampling date</w:t>
      </w:r>
      <w:r w:rsidR="00935D6A">
        <w:t xml:space="preserve"> (Figure 7</w:t>
      </w:r>
      <w:r w:rsidR="00B913C1">
        <w:t>b</w:t>
      </w:r>
      <w:r w:rsidR="00935D6A">
        <w:t xml:space="preserve">). This approach differs from the conventional method </w:t>
      </w:r>
      <w:commentRangeStart w:id="10"/>
      <w:r w:rsidR="00935D6A">
        <w:t>(</w:t>
      </w:r>
      <w:r w:rsidR="00405AF9">
        <w:t>e.g</w:t>
      </w:r>
      <w:r w:rsidR="00935D6A">
        <w:t xml:space="preserve">., </w:t>
      </w:r>
      <w:proofErr w:type="spellStart"/>
      <w:r w:rsidR="00935D6A">
        <w:t>Belangér</w:t>
      </w:r>
      <w:proofErr w:type="spellEnd"/>
      <w:r w:rsidR="00935D6A">
        <w:t xml:space="preserve">, 2001) </w:t>
      </w:r>
      <w:commentRangeEnd w:id="10"/>
      <w:r w:rsidR="00935D6A">
        <w:rPr>
          <w:rStyle w:val="CommentReference"/>
          <w:rFonts w:eastAsia="SimSun"/>
          <w:noProof/>
          <w:snapToGrid/>
          <w:lang w:eastAsia="zh-CN" w:bidi="ar-SA"/>
        </w:rPr>
        <w:commentReference w:id="10"/>
      </w:r>
      <w:r w:rsidR="00935D6A">
        <w:t xml:space="preserve">where critical points are </w:t>
      </w:r>
      <w:proofErr w:type="gramStart"/>
      <w:r w:rsidR="00935D6A">
        <w:t>determined</w:t>
      </w:r>
      <w:proofErr w:type="gramEnd"/>
      <w:r w:rsidR="00B913C1">
        <w:t xml:space="preserve"> </w:t>
      </w:r>
      <w:r w:rsidR="00405AF9">
        <w:t>using a protected multiple comparison approach prior to fitting the critical N dilution curve with a non-linear regression using only the critical point subset (Figure 7c)</w:t>
      </w:r>
      <w:r>
        <w:t xml:space="preserve">. For each location and each variety nested within location, a </w:t>
      </w:r>
      <w:r w:rsidR="00912892">
        <w:t>CNDC</w:t>
      </w:r>
      <w:r>
        <w:t xml:space="preserve"> </w:t>
      </w:r>
      <w:proofErr w:type="gramStart"/>
      <w:r>
        <w:t>was fitted</w:t>
      </w:r>
      <w:proofErr w:type="gramEnd"/>
      <w:r>
        <w:t xml:space="preserve"> based on join point of the linear-plateau curves (i.e., critical N point)</w:t>
      </w:r>
      <w:r w:rsidR="00405AF9">
        <w:t>. I</w:t>
      </w:r>
      <w:r>
        <w:t xml:space="preserve">n this way, both the critical N points at the date level and the </w:t>
      </w:r>
      <w:r w:rsidR="00912892">
        <w:t>CNDC</w:t>
      </w:r>
      <w:r>
        <w:t xml:space="preserve"> parameters at the location and the variety nested within location levels </w:t>
      </w:r>
      <w:proofErr w:type="gramStart"/>
      <w:r>
        <w:t>are estimated</w:t>
      </w:r>
      <w:proofErr w:type="gramEnd"/>
      <w:r>
        <w:t xml:space="preserve"> simultaneously</w:t>
      </w:r>
      <w:r w:rsidR="00D91F13">
        <w:t xml:space="preserve"> (Figure 8)</w:t>
      </w:r>
      <w:r>
        <w:t>.</w:t>
      </w:r>
    </w:p>
    <w:p w14:paraId="41E62D83" w14:textId="0F42A012" w:rsidR="00D91F13" w:rsidRDefault="00D91F13" w:rsidP="00D91F13">
      <w:pPr>
        <w:pStyle w:val="MDPI52figure"/>
        <w:ind w:left="2608"/>
        <w:jc w:val="left"/>
        <w:rPr>
          <w:b/>
        </w:rPr>
      </w:pPr>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p>
    <w:p w14:paraId="366CCF7C" w14:textId="2E74F724" w:rsidR="00D91F13" w:rsidRDefault="00D91F13" w:rsidP="00D91F13">
      <w:pPr>
        <w:pStyle w:val="MDPI51figurecaption"/>
      </w:pPr>
      <w:r>
        <w:rPr>
          <w:b/>
        </w:rPr>
        <w:lastRenderedPageBreak/>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3817E42B" w14:textId="2E9F55B5" w:rsidR="00D91F13" w:rsidRDefault="00D91F13" w:rsidP="00C35D39">
      <w:pPr>
        <w:pStyle w:val="MDPI31text"/>
      </w:pPr>
    </w:p>
    <w:p w14:paraId="64C3E059" w14:textId="08BA4498" w:rsidR="00D91F13" w:rsidRDefault="00FD1EE0" w:rsidP="00596031">
      <w:pPr>
        <w:pStyle w:val="MDPI31text"/>
        <w:ind w:firstLine="2"/>
        <w:jc w:val="left"/>
      </w:pPr>
      <w:r>
        <w:rPr>
          <w:noProof/>
          <w:snapToGrid/>
        </w:rPr>
        <w:drawing>
          <wp:inline distT="0" distB="0" distL="0" distR="0" wp14:anchorId="046DBE96" wp14:editId="53705850">
            <wp:extent cx="5078139" cy="1978660"/>
            <wp:effectExtent l="0" t="0" r="1905" b="254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p>
    <w:p w14:paraId="71552F79" w14:textId="6E48CE37" w:rsidR="00FD1EE0" w:rsidRDefault="00D91F13" w:rsidP="00D91F13">
      <w:pPr>
        <w:pStyle w:val="MDPI51figurecaption"/>
      </w:pPr>
      <w:r w:rsidRPr="00596031">
        <w:rPr>
          <w:b/>
          <w:bCs/>
          <w:snapToGrid w:val="0"/>
        </w:rPr>
        <w:t xml:space="preserve">Figure </w:t>
      </w:r>
      <w:r>
        <w:rPr>
          <w:b/>
          <w:bCs/>
          <w:snapToGrid w:val="0"/>
        </w:rPr>
        <w:t>8</w:t>
      </w:r>
      <w:r w:rsidRPr="00596031">
        <w:rPr>
          <w:snapToGrid w:val="0"/>
        </w:rPr>
        <w:t xml:space="preserve">. </w:t>
      </w:r>
      <w:r>
        <w:rPr>
          <w:snapToGrid w:val="0"/>
        </w:rPr>
        <w:t xml:space="preserve">Flowchart </w:t>
      </w:r>
      <w:r w:rsidR="003F62DB">
        <w:rPr>
          <w:snapToGrid w:val="0"/>
        </w:rPr>
        <w:t xml:space="preserve">showing </w:t>
      </w:r>
      <w:r w:rsidR="00FD1EE0">
        <w:rPr>
          <w:snapToGrid w:val="0"/>
        </w:rPr>
        <w:t xml:space="preserve">nested structure used in the present analysis to fit critical N dilution curves using the Bayesian hierarchical method </w:t>
      </w:r>
      <w:r w:rsidR="00FD1EE0">
        <w:t>based on Makowski et al. (2020)</w:t>
      </w:r>
      <w:r w:rsidR="00FD1EE0">
        <w:t xml:space="preserve"> with critical N dilution curves fit for levels of location and variety within location with linear-plateau curves and critical points </w:t>
      </w:r>
      <w:proofErr w:type="gramStart"/>
      <w:r w:rsidR="00FD1EE0">
        <w:t>identified</w:t>
      </w:r>
      <w:proofErr w:type="gramEnd"/>
      <w:r w:rsidR="00FD1EE0">
        <w:t xml:space="preserve"> for each date within location x variety. While parameters for a global critical N dilution curve </w:t>
      </w:r>
      <w:proofErr w:type="gramStart"/>
      <w:r w:rsidR="00FD1EE0">
        <w:t>was not reported</w:t>
      </w:r>
      <w:proofErr w:type="gramEnd"/>
      <w:r w:rsidR="00FD1EE0">
        <w:t>, this model fits data for all locations and varieties within location simultaneously.</w:t>
      </w:r>
    </w:p>
    <w:p w14:paraId="0FE27F52" w14:textId="793B4E94" w:rsidR="00912892" w:rsidRPr="00A41067" w:rsidRDefault="00E13A5A" w:rsidP="00C35D39">
      <w:pPr>
        <w:pStyle w:val="MDPI31text"/>
      </w:pPr>
      <w:r>
        <w:t xml:space="preserve">Using </w:t>
      </w:r>
      <w:r w:rsidRPr="00E13A5A">
        <w:rPr>
          <w:i/>
          <w:iCs/>
        </w:rPr>
        <w:t>R</w:t>
      </w:r>
      <w:r>
        <w:rPr>
          <w:i/>
          <w:iCs/>
        </w:rPr>
        <w:t xml:space="preserve"> </w:t>
      </w:r>
      <w:r>
        <w:t xml:space="preserve">(source?), the </w:t>
      </w:r>
      <w:r>
        <w:rPr>
          <w:i/>
          <w:iCs/>
        </w:rPr>
        <w:t>brms</w:t>
      </w:r>
      <w:r>
        <w:t xml:space="preserve"> package (source?) </w:t>
      </w:r>
      <w:proofErr w:type="gramStart"/>
      <w:r>
        <w:t>was used</w:t>
      </w:r>
      <w:proofErr w:type="gramEnd"/>
      <w:r>
        <w:t xml:space="preserve"> to implement the statistical method outlined by Makowski et al. (2020). The </w:t>
      </w:r>
      <w:r>
        <w:rPr>
          <w:i/>
          <w:iCs/>
        </w:rPr>
        <w:t>brms</w:t>
      </w:r>
      <w:r>
        <w:t xml:space="preserve"> package, </w:t>
      </w:r>
      <w:r w:rsidR="00A41067">
        <w:t>an interface to</w:t>
      </w:r>
      <w:r>
        <w:t xml:space="preserve"> </w:t>
      </w:r>
      <w:r>
        <w:rPr>
          <w:i/>
          <w:iCs/>
        </w:rPr>
        <w:t>Stan</w:t>
      </w:r>
      <w:r>
        <w:t xml:space="preserve"> (source?), was chosen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r w:rsidR="00B21B49">
        <w:t xml:space="preserve"> (</w:t>
      </w:r>
      <w:commentRangeStart w:id="11"/>
      <w:r w:rsidR="00B21B49">
        <w:t>CITATION</w:t>
      </w:r>
      <w:commentRangeEnd w:id="11"/>
      <w:r w:rsidR="00B21B49">
        <w:rPr>
          <w:rStyle w:val="CommentReference"/>
          <w:rFonts w:eastAsia="SimSun"/>
          <w:noProof/>
          <w:snapToGrid/>
          <w:lang w:eastAsia="zh-CN" w:bidi="ar-SA"/>
        </w:rPr>
        <w:commentReference w:id="11"/>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 xml:space="preserve">model </w:t>
      </w:r>
      <w:proofErr w:type="gramStart"/>
      <w:r w:rsidR="00D66A7B">
        <w:t>was</w:t>
      </w:r>
      <w:r>
        <w:t xml:space="preserve"> defined</w:t>
      </w:r>
      <w:proofErr w:type="gramEnd"/>
      <w:r>
        <w:t xml:space="preserve"> from</w:t>
      </w:r>
      <w:r w:rsidR="00D66A7B">
        <w:t xml:space="preserve"> the combination of the two separate expressions defined by Makowski et al. (2020). The first expression </w:t>
      </w:r>
      <w:proofErr w:type="gramStart"/>
      <w:r w:rsidR="00D66A7B">
        <w:t>represents</w:t>
      </w:r>
      <w:proofErr w:type="gramEnd"/>
      <w:r w:rsidR="00D66A7B">
        <w:t xml:space="preserve">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 xml:space="preserve">W = </w:t>
            </w:r>
            <w:proofErr w:type="gramStart"/>
            <w:r w:rsidRPr="00D66A7B">
              <w:t>min(</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and W and %</w:t>
      </w:r>
      <w:proofErr w:type="spellStart"/>
      <w:r>
        <w:t>N</w:t>
      </w:r>
      <w:r>
        <w:rPr>
          <w:vertAlign w:val="subscript"/>
        </w:rPr>
        <w:t>Plant</w:t>
      </w:r>
      <w:proofErr w:type="spellEnd"/>
      <w:r>
        <w:t xml:space="preserve"> have the same meaning as previously defined in this present study. The second expression </w:t>
      </w:r>
      <w:proofErr w:type="gramStart"/>
      <w:r>
        <w:t>represents</w:t>
      </w:r>
      <w:proofErr w:type="gramEnd"/>
      <w:r>
        <w:t xml:space="preserve">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t>%</w:t>
            </w:r>
            <w:r w:rsidRPr="00D66A7B">
              <w:t>N</w:t>
            </w:r>
            <w:r w:rsidRPr="00D66A7B">
              <w:rPr>
                <w:vertAlign w:val="subscript"/>
              </w:rPr>
              <w:t>c</w:t>
            </w:r>
            <w:r w:rsidRPr="00D66A7B">
              <w:t xml:space="preserve"> = </w:t>
            </w:r>
            <w:r>
              <w:rPr>
                <w:i/>
                <w:iCs/>
              </w:rPr>
              <w:t>a</w:t>
            </w:r>
            <w:r w:rsidRPr="00D66A7B">
              <w:t xml:space="preserve"> * (</w:t>
            </w:r>
            <w:proofErr w:type="spellStart"/>
            <w:proofErr w:type="gramStart"/>
            <w:r>
              <w:t>W</w:t>
            </w:r>
            <w:r>
              <w:rPr>
                <w:vertAlign w:val="subscript"/>
              </w:rPr>
              <w:t>max</w:t>
            </w:r>
            <w:r w:rsidRPr="00D66A7B">
              <w:rPr>
                <w:vertAlign w:val="subscript"/>
              </w:rPr>
              <w:t>,</w:t>
            </w:r>
            <w:r>
              <w:rPr>
                <w:vertAlign w:val="subscript"/>
              </w:rPr>
              <w:t>i</w:t>
            </w:r>
            <w:proofErr w:type="spellEnd"/>
            <w:proofErr w:type="gramEnd"/>
            <w:r w:rsidRPr="00D66A7B">
              <w:t xml:space="preserve"> ^ </w:t>
            </w:r>
            <w:r>
              <w:t>(–</w:t>
            </w:r>
            <w:r>
              <w:rPr>
                <w:i/>
                <w:iCs/>
              </w:rPr>
              <w:t>b</w:t>
            </w:r>
            <w:r w:rsidRPr="00D66A7B">
              <w:t>)</w:t>
            </w:r>
            <w:r>
              <w:t>)</w:t>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42A9FA9C"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which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These two statements </w:t>
      </w:r>
      <w:proofErr w:type="gramStart"/>
      <w:r>
        <w:t>were combined</w:t>
      </w:r>
      <w:proofErr w:type="gramEnd"/>
      <w:r>
        <w:t xml:space="preserve">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w:t>
            </w:r>
            <w:proofErr w:type="gramStart"/>
            <w:r w:rsidRPr="00505583">
              <w:t>min(</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Pr="00505583">
              <w:t>(</w:t>
            </w:r>
            <w:proofErr w:type="spellStart"/>
            <w:r>
              <w:t>W</w:t>
            </w:r>
            <w:r w:rsidRPr="00505583">
              <w:rPr>
                <w:vertAlign w:val="subscript"/>
              </w:rPr>
              <w:t>max</w:t>
            </w:r>
            <w:r w:rsidR="00A949FC">
              <w:rPr>
                <w:vertAlign w:val="subscript"/>
              </w:rPr>
              <w:t>,i</w:t>
            </w:r>
            <w:proofErr w:type="spellEnd"/>
            <w:r w:rsidRPr="00505583">
              <w:t>^(</w:t>
            </w:r>
            <w:r>
              <w:t>–</w:t>
            </w:r>
            <w:r>
              <w:rPr>
                <w:i/>
                <w:iCs/>
              </w:rPr>
              <w:t>b</w:t>
            </w:r>
            <w:r w:rsidRPr="00505583">
              <w:t xml:space="preserve">)))), </w:t>
            </w:r>
            <w:proofErr w:type="spellStart"/>
            <w:r>
              <w:t>W</w:t>
            </w:r>
            <w:r>
              <w:rPr>
                <w:vertAlign w:val="subscript"/>
              </w:rPr>
              <w:t>max</w:t>
            </w:r>
            <w:r w:rsidR="00A949FC">
              <w:rPr>
                <w:vertAlign w:val="subscript"/>
              </w:rPr>
              <w:t>,i</w:t>
            </w:r>
            <w:proofErr w:type="spellEnd"/>
            <w:r w:rsidRPr="00505583">
              <w:t>)</w:t>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 xml:space="preserve">Two group-level (i.e., random) effects </w:t>
      </w:r>
      <w:proofErr w:type="gramStart"/>
      <w:r>
        <w:t>were specified</w:t>
      </w:r>
      <w:proofErr w:type="gramEnd"/>
      <w:r>
        <w:t xml:space="preserve"> for this model.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lastRenderedPageBreak/>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t xml:space="preserve">where index </w:t>
      </w:r>
      <w:proofErr w:type="gramStart"/>
      <w:r>
        <w:t>represents</w:t>
      </w:r>
      <w:proofErr w:type="gramEnd"/>
      <w:r>
        <w:t xml:space="preserve">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68DC62D9" w:rsidR="009D34C5" w:rsidRDefault="009D34C5" w:rsidP="009D34C5">
      <w:pPr>
        <w:pStyle w:val="MDPI31text"/>
      </w:pPr>
      <w:r>
        <w:t xml:space="preserve">The </w:t>
      </w:r>
      <w:r>
        <w:rPr>
          <w:i/>
          <w:iCs/>
        </w:rPr>
        <w:t>brms</w:t>
      </w:r>
      <w:r>
        <w:t xml:space="preserve"> model </w:t>
      </w:r>
      <w:proofErr w:type="gramStart"/>
      <w:r>
        <w:t>was fit</w:t>
      </w:r>
      <w:proofErr w:type="gramEnd"/>
      <w:r>
        <w:t xml:space="preserve"> using 4 chains and </w:t>
      </w:r>
      <w:commentRangeStart w:id="12"/>
      <w:r>
        <w:t>5000 iterations with 2000 warmups per chain</w:t>
      </w:r>
      <w:commentRangeEnd w:id="12"/>
      <w:r w:rsidR="00596031">
        <w:rPr>
          <w:rStyle w:val="CommentReference"/>
          <w:rFonts w:eastAsia="SimSun"/>
          <w:noProof/>
          <w:snapToGrid/>
          <w:lang w:eastAsia="zh-CN" w:bidi="ar-SA"/>
        </w:rPr>
        <w:commentReference w:id="12"/>
      </w:r>
      <w:r>
        <w:t>. The priors for this model were chosen both based on expert knowledge (i.e., previously reported values)</w:t>
      </w:r>
      <w:r w:rsidR="00C37386">
        <w:t xml:space="preserve">, </w:t>
      </w:r>
      <w:del w:id="13" w:author="Michael John Culshaw-Maurer" w:date="2021-02-15T10:42:00Z">
        <w:r w:rsidDel="00C37386">
          <w:delText xml:space="preserve"> and </w:delText>
        </w:r>
      </w:del>
      <w:r>
        <w:t>empirical observations</w:t>
      </w:r>
      <w:r w:rsidR="00C37386">
        <w:t>, and the joint prior predictive distribution (</w:t>
      </w:r>
      <w:commentRangeStart w:id="14"/>
      <w:r w:rsidR="00C37386">
        <w:t>CITATION</w:t>
      </w:r>
      <w:commentRangeEnd w:id="14"/>
      <w:r w:rsidR="00C37386">
        <w:rPr>
          <w:rStyle w:val="CommentReference"/>
          <w:rFonts w:eastAsia="SimSun"/>
          <w:noProof/>
          <w:snapToGrid/>
          <w:lang w:eastAsia="zh-CN" w:bidi="ar-SA"/>
        </w:rPr>
        <w:commentReference w:id="14"/>
      </w:r>
      <w:r w:rsidR="004A1326">
        <w:t>) (</w:t>
      </w:r>
      <w:r w:rsidR="00192967">
        <w:t>i</w:t>
      </w:r>
      <w:r w:rsidR="004A1326">
        <w:t>.</w:t>
      </w:r>
      <w:r w:rsidR="00192967">
        <w:t>e</w:t>
      </w:r>
      <w:r w:rsidR="004A1326">
        <w:t>.,</w:t>
      </w:r>
      <w:r w:rsidR="00192967">
        <w:t xml:space="preserve"> if a set of </w:t>
      </w:r>
      <w:proofErr w:type="gramStart"/>
      <w:r w:rsidR="00192967">
        <w:t>relatively uninformative</w:t>
      </w:r>
      <w:proofErr w:type="gramEnd"/>
      <w:r w:rsidR="00192967">
        <w:t xml:space="preserve"> priors led to biologically or physically impossible predictions, the prior ranges were narrowed</w:t>
      </w:r>
      <w:r w:rsidR="00911FD8">
        <w:t>)</w:t>
      </w:r>
      <w:r>
        <w:t>.</w:t>
      </w:r>
      <w:r w:rsidR="00192967">
        <w:t xml:space="preserve"> This is particularly important for hyperparameters dealing with the standard deviation between groups in a hierarchical model.</w:t>
      </w:r>
      <w:r>
        <w:t xml:space="preserve"> A summary of the prior model values and their sources </w:t>
      </w:r>
      <w:proofErr w:type="gramStart"/>
      <w:r>
        <w:t>is given</w:t>
      </w:r>
      <w:proofErr w:type="gramEnd"/>
      <w:r>
        <w:t xml:space="preserve"> below (Table 5).</w:t>
      </w:r>
    </w:p>
    <w:p w14:paraId="31216CEA" w14:textId="35DAE02C" w:rsidR="009D34C5" w:rsidRDefault="009D34C5" w:rsidP="009D34C5">
      <w:pPr>
        <w:pStyle w:val="MDPI41tablecaption"/>
      </w:pPr>
      <w:commentRangeStart w:id="15"/>
      <w:r>
        <w:rPr>
          <w:b/>
        </w:rPr>
        <w:t>Table 5.</w:t>
      </w:r>
      <w:r>
        <w:t xml:space="preserve"> </w:t>
      </w:r>
      <w:commentRangeEnd w:id="15"/>
      <w:r w:rsidR="00EF401E">
        <w:rPr>
          <w:rStyle w:val="CommentReference"/>
          <w:rFonts w:eastAsia="SimSun" w:cs="Times New Roman"/>
          <w:noProof/>
          <w:lang w:eastAsia="zh-CN" w:bidi="ar-SA"/>
        </w:rPr>
        <w:commentReference w:id="15"/>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w:t>
      </w:r>
      <w:proofErr w:type="gramStart"/>
      <w:r w:rsidR="00443337">
        <w:t>determine</w:t>
      </w:r>
      <w:proofErr w:type="gramEnd"/>
      <w:r w:rsidR="00443337">
        <w:t xml:space="preserve"> the credible interval</w:t>
      </w:r>
      <w:r>
        <w:t xml:space="preserve">. The correlation between values for parameters </w:t>
      </w:r>
      <w:r>
        <w:rPr>
          <w:i/>
          <w:iCs/>
        </w:rPr>
        <w:t>a</w:t>
      </w:r>
      <w:r>
        <w:t xml:space="preserve"> and </w:t>
      </w:r>
      <w:r>
        <w:rPr>
          <w:i/>
          <w:iCs/>
        </w:rPr>
        <w:t>b</w:t>
      </w:r>
      <w:r>
        <w:t xml:space="preserve"> was </w:t>
      </w:r>
      <w:proofErr w:type="gramStart"/>
      <w:r>
        <w:t>determined</w:t>
      </w:r>
      <w:proofErr w:type="gramEnd"/>
      <w:r>
        <w:t xml:space="preserve">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t>
      </w:r>
      <w:proofErr w:type="gramStart"/>
      <w:r>
        <w:t>was calculated</w:t>
      </w:r>
      <w:proofErr w:type="gramEnd"/>
      <w:r>
        <w:t xml:space="preserve">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w:t>
      </w:r>
      <w:proofErr w:type="gramStart"/>
      <w:r>
        <w:t>identified</w:t>
      </w:r>
      <w:proofErr w:type="gramEnd"/>
      <w:r>
        <w:t xml:space="preserve">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t>
      </w:r>
      <w:proofErr w:type="gramStart"/>
      <w:r>
        <w:t>was fit</w:t>
      </w:r>
      <w:proofErr w:type="gramEnd"/>
      <w:r>
        <w:t xml:space="preserve">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75AAC09" w:rsidR="00CE6895" w:rsidRDefault="00443337" w:rsidP="00443337">
      <w:pPr>
        <w:pStyle w:val="MDPI31text"/>
      </w:pPr>
      <w:r>
        <w:t>Th</w:t>
      </w:r>
      <w:r w:rsidR="007D08B2">
        <w:t xml:space="preserve">e </w:t>
      </w:r>
      <w:r>
        <w:t xml:space="preserve">approximation </w:t>
      </w:r>
      <w:r w:rsidR="007D08B2">
        <w:t xml:space="preserve">and estimation methods </w:t>
      </w:r>
      <w:proofErr w:type="gramStart"/>
      <w:r>
        <w:t>w</w:t>
      </w:r>
      <w:r w:rsidR="007D08B2">
        <w:t xml:space="preserve">ere </w:t>
      </w:r>
      <w:r>
        <w:t>compared</w:t>
      </w:r>
      <w:proofErr w:type="gramEnd"/>
      <w:r>
        <w:t xml:space="preserve"> to the true credible region</w:t>
      </w:r>
      <w:r w:rsidR="007D08B2">
        <w:t xml:space="preserve"> for each level of variety within location</w:t>
      </w:r>
      <w:r w:rsidR="00192967">
        <w:t xml:space="preserve">. This true credible region </w:t>
      </w:r>
      <w:proofErr w:type="gramStart"/>
      <w:r w:rsidR="00192967">
        <w:t>was calculated</w:t>
      </w:r>
      <w:proofErr w:type="gramEnd"/>
      <w:r w:rsidR="00192967">
        <w:t xml:space="preserve"> by generating predicted %N values along a sequence of discrete biomass values for a given location x variety. For each discrete biomass value, X predictions </w:t>
      </w:r>
      <w:proofErr w:type="gramStart"/>
      <w:r w:rsidR="00192967">
        <w:t>were made</w:t>
      </w:r>
      <w:proofErr w:type="gramEnd"/>
      <w:r w:rsidR="00192967">
        <w:t xml:space="preserve"> using draws from the posterior distribution, allowing for the calculation of 0.05, 0.5, and 0.95 quantiles for %N at that biomass value. By connecting the points for each quantile across the range of biomass values, we can draw the median curve with a 9</w:t>
      </w:r>
      <w:r w:rsidR="00911FD8">
        <w:t>0</w:t>
      </w:r>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commentRangeStart w:id="16"/>
      <w:r>
        <w:lastRenderedPageBreak/>
        <w:t xml:space="preserve">Using the previously </w:t>
      </w:r>
      <w:proofErr w:type="gramStart"/>
      <w:r>
        <w:t>identified</w:t>
      </w:r>
      <w:proofErr w:type="gramEnd"/>
      <w:r>
        <w:t xml:space="preserve">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values </w:t>
      </w:r>
      <w:proofErr w:type="gramStart"/>
      <w:r>
        <w:t>falls</w:t>
      </w:r>
      <w:proofErr w:type="gramEnd"/>
      <w:r>
        <w:t xml:space="preserve"> outside of the credible interval.</w:t>
      </w:r>
      <w:commentRangeEnd w:id="16"/>
      <w:r w:rsidR="00192967">
        <w:rPr>
          <w:rStyle w:val="CommentReference"/>
          <w:rFonts w:eastAsia="SimSun"/>
          <w:noProof/>
          <w:snapToGrid/>
          <w:lang w:eastAsia="zh-CN" w:bidi="ar-SA"/>
        </w:rPr>
        <w:commentReference w:id="16"/>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t>
      </w:r>
      <w:proofErr w:type="gramStart"/>
      <w:r w:rsidR="00CD1A83">
        <w:t>was compared</w:t>
      </w:r>
      <w:proofErr w:type="gramEnd"/>
      <w:r w:rsidR="00CD1A83">
        <w:t xml:space="preserve">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B2CD1D9" w:rsidR="00DB0D7A" w:rsidRDefault="00CD1A83" w:rsidP="00E400ED">
      <w:pPr>
        <w:pStyle w:val="MDPI31text"/>
      </w:pPr>
      <w:r>
        <w:t xml:space="preserve">This same method was also used to </w:t>
      </w:r>
      <w:proofErr w:type="gramStart"/>
      <w:r>
        <w:t>compared</w:t>
      </w:r>
      <w:proofErr w:type="gramEnd"/>
      <w:r>
        <w:t xml:space="preserv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t>
      </w:r>
      <w:proofErr w:type="gramStart"/>
      <w:r>
        <w:t>was evaluated</w:t>
      </w:r>
      <w:proofErr w:type="gramEnd"/>
      <w:r>
        <w:t xml:space="preserve">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t>
      </w:r>
      <w:proofErr w:type="gramStart"/>
      <w:r>
        <w:t>were fit</w:t>
      </w:r>
      <w:proofErr w:type="gramEnd"/>
      <w:r>
        <w:t xml:space="preserve"> for each level of variety within location. The experimental data, median linear-plateau curve for each experimental sampling date, and median value of critical N concentration </w:t>
      </w:r>
      <w:proofErr w:type="gramStart"/>
      <w:r>
        <w:t>are presented</w:t>
      </w:r>
      <w:proofErr w:type="gramEnd"/>
      <w:r>
        <w:t xml:space="preserve"> below </w:t>
      </w:r>
      <w:commentRangeStart w:id="17"/>
      <w:r>
        <w:t xml:space="preserve">(Figure </w:t>
      </w:r>
      <w:r w:rsidR="00684D62">
        <w:t>3</w:t>
      </w:r>
      <w:r>
        <w:t xml:space="preserve">). </w:t>
      </w:r>
      <w:commentRangeEnd w:id="17"/>
      <w:r w:rsidR="00684D62">
        <w:rPr>
          <w:rStyle w:val="CommentReference"/>
          <w:rFonts w:eastAsia="SimSun"/>
          <w:noProof/>
          <w:snapToGrid/>
          <w:lang w:eastAsia="zh-CN" w:bidi="ar-SA"/>
        </w:rPr>
        <w:commentReference w:id="17"/>
      </w:r>
      <w:r>
        <w:t xml:space="preserve">The individual linear-plateau curves fitted to each experimental sampling date for each variety within location </w:t>
      </w:r>
      <w:proofErr w:type="gramStart"/>
      <w:r>
        <w:t>is presented</w:t>
      </w:r>
      <w:proofErr w:type="gramEnd"/>
      <w:r>
        <w:t xml:space="preserve"> </w:t>
      </w:r>
      <w:r w:rsidR="0077548F">
        <w:t xml:space="preserve">in the </w:t>
      </w:r>
      <w:commentRangeStart w:id="18"/>
      <w:r w:rsidR="0077548F">
        <w:t>Appendix</w:t>
      </w:r>
      <w:commentRangeEnd w:id="18"/>
      <w:r>
        <w:rPr>
          <w:rStyle w:val="CommentReference"/>
          <w:rFonts w:eastAsia="SimSun"/>
          <w:noProof/>
          <w:snapToGrid/>
          <w:lang w:eastAsia="zh-CN" w:bidi="ar-SA"/>
        </w:rPr>
        <w:commentReference w:id="18"/>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w:t>
      </w:r>
      <w:proofErr w:type="gramStart"/>
      <w:r>
        <w:t>are presented</w:t>
      </w:r>
      <w:proofErr w:type="gramEnd"/>
      <w:r>
        <w:t xml:space="preserve">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5A589DC3" w14:textId="77777777" w:rsidR="0077548F" w:rsidRDefault="0077548F" w:rsidP="0077548F">
      <w:pPr>
        <w:pStyle w:val="MDPI51figurecaption"/>
        <w:ind w:left="425" w:right="425"/>
        <w:jc w:val="both"/>
      </w:pPr>
      <w:r>
        <w:rPr>
          <w:b/>
        </w:rPr>
        <w:t xml:space="preserve">Figure 3. </w:t>
      </w:r>
      <w:r>
        <w:t xml:space="preserve">Median fitted critical N dilution curve for each location x variety interaction shown as solid black line. Biomass and nitrogen concentration data used for fitting the statistical model </w:t>
      </w:r>
      <w:proofErr w:type="gramStart"/>
      <w:r>
        <w:t>are displayed</w:t>
      </w:r>
      <w:proofErr w:type="gramEnd"/>
      <w:r>
        <w:t xml:space="preserve"> as points with the median fitted linear-plateau curve for each sampling date shown as grey line. The number of samples [n] and the number of sampling dates [</w:t>
      </w:r>
      <w:proofErr w:type="spellStart"/>
      <w:r>
        <w:t>i</w:t>
      </w:r>
      <w:proofErr w:type="spellEnd"/>
      <w:r>
        <w:t xml:space="preserve">] used to fit the linear-plateau curves </w:t>
      </w:r>
      <w:proofErr w:type="gramStart"/>
      <w:r>
        <w:t>are displayed</w:t>
      </w:r>
      <w:proofErr w:type="gramEnd"/>
      <w:r>
        <w:t xml:space="preserve"> for each location x variety interaction.</w:t>
      </w:r>
    </w:p>
    <w:p w14:paraId="4B3FB8AE" w14:textId="4F0599D7"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proofErr w:type="gramStart"/>
      <w:r w:rsidR="007322A6">
        <w:t>indicates</w:t>
      </w:r>
      <w:proofErr w:type="gramEnd"/>
      <w:r w:rsidR="007322A6">
        <w:t xml:space="preserve"> that quantifying uncertainty </w:t>
      </w:r>
      <w:r>
        <w:t xml:space="preserve">and differences </w:t>
      </w:r>
      <w:r w:rsidR="007322A6">
        <w:t>in these parameter values alone is not sufficient to describe the combined uncertainty in critical N concentration.</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xml:space="preserve">. Points </w:t>
      </w:r>
      <w:proofErr w:type="gramStart"/>
      <w:r>
        <w:t>represent</w:t>
      </w:r>
      <w:proofErr w:type="gramEnd"/>
      <w:r>
        <w:t xml:space="preserve"> median value and thin line represents 0.05 and 0.95 quantile range. Values displayed </w:t>
      </w:r>
      <w:proofErr w:type="gramStart"/>
      <w:r>
        <w:t>adjacent to</w:t>
      </w:r>
      <w:proofErr w:type="gramEnd"/>
      <w:r>
        <w:t xml:space="preserve">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1312C969"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w:t>
      </w:r>
      <w:proofErr w:type="gramStart"/>
      <w:r>
        <w:t>some</w:t>
      </w:r>
      <w:proofErr w:type="gramEnd"/>
      <w:r>
        <w:t xml:space="preserve"> levels, such as Argentina x Gem Russet, having a skewed distribution, while other levels, such as Canada x </w:t>
      </w:r>
      <w:proofErr w:type="spellStart"/>
      <w:r>
        <w:t>Shepody</w:t>
      </w:r>
      <w:proofErr w:type="spellEnd"/>
      <w:r>
        <w:t xml:space="preserve">, having a symmetrical distribution. There are also differences in range of the credible region where </w:t>
      </w:r>
      <w:proofErr w:type="gramStart"/>
      <w:r>
        <w:t>some</w:t>
      </w:r>
      <w:proofErr w:type="gramEnd"/>
      <w:r>
        <w:t xml:space="preserv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w:t>
      </w:r>
      <w:proofErr w:type="gramStart"/>
      <w:r w:rsidR="005C29DC">
        <w:t>nearly constant</w:t>
      </w:r>
      <w:proofErr w:type="gramEnd"/>
      <w:r w:rsidR="005C29DC">
        <w:t xml:space="preserve">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w:t>
      </w:r>
      <w:proofErr w:type="gramStart"/>
      <w:r>
        <w:t>is displayed</w:t>
      </w:r>
      <w:proofErr w:type="gramEnd"/>
      <w:r>
        <w:t xml:space="preserve"> for the relationship between parameters </w:t>
      </w:r>
      <w:r>
        <w:rPr>
          <w:i/>
          <w:iCs/>
        </w:rPr>
        <w:t>a</w:t>
      </w:r>
      <w:r>
        <w:t xml:space="preserve"> and </w:t>
      </w:r>
      <w:r>
        <w:rPr>
          <w:i/>
          <w:iCs/>
        </w:rPr>
        <w:t>b</w:t>
      </w:r>
      <w:r>
        <w:t xml:space="preserve"> for each location x variety interaction. Data </w:t>
      </w:r>
      <w:proofErr w:type="gramStart"/>
      <w:r>
        <w:t>are shown</w:t>
      </w:r>
      <w:proofErr w:type="gramEnd"/>
      <w:r>
        <w:t xml:space="preserve"> at the level of individual draws (n=28,000)</w:t>
      </w:r>
    </w:p>
    <w:p w14:paraId="5AE62173" w14:textId="77777777" w:rsidR="00C35D39" w:rsidRDefault="00C35D39" w:rsidP="00C35D39">
      <w:pPr>
        <w:pStyle w:val="MDPI31text"/>
      </w:pPr>
      <w:r>
        <w:t xml:space="preserve">Approximations of the upper and lower boundaries of the critical region by fitting a negative exponential curve to the 0.05 and 0.95 quantile data were successfully made (Table 6) and this method </w:t>
      </w:r>
      <w:proofErr w:type="gramStart"/>
      <w:r>
        <w:t>appears to be</w:t>
      </w:r>
      <w:proofErr w:type="gramEnd"/>
      <w:r>
        <w:t xml:space="preserv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w:t>
      </w:r>
      <w:proofErr w:type="gramStart"/>
      <w:r>
        <w:t>an appropriate first-order</w:t>
      </w:r>
      <w:proofErr w:type="gramEnd"/>
      <w:r>
        <w:t xml:space="preserve">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w:t>
      </w:r>
      <w:proofErr w:type="gramStart"/>
      <w:r>
        <w:t>contains</w:t>
      </w:r>
      <w:proofErr w:type="gramEnd"/>
      <w:r>
        <w:t xml:space="preserve"> the entire credible region and for all variety within location levels (Figure 4). Therefore, this estimate approach is more conservative than the curve fit approximation approach and should be used if a more restrictive definition of critical N concentration uncertainty is </w:t>
      </w:r>
      <w:proofErr w:type="gramStart"/>
      <w:r>
        <w:t>required</w:t>
      </w:r>
      <w:proofErr w:type="gramEnd"/>
      <w:r>
        <w:t xml:space="preserve">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16F34F67" w:rsidR="00911FD8" w:rsidRPr="00911FD8" w:rsidRDefault="00C35D39" w:rsidP="00911FD8">
      <w:pPr>
        <w:pStyle w:val="MDPI51figurecaption"/>
        <w:ind w:left="425" w:right="425"/>
        <w:jc w:val="both"/>
        <w:rPr>
          <w:ins w:id="19" w:author="Brian Bohman" w:date="2021-02-21T13:47:00Z"/>
        </w:rPr>
      </w:pPr>
      <w:commentRangeStart w:id="20"/>
      <w:commentRangeStart w:id="21"/>
      <w:commentRangeStart w:id="22"/>
      <w:r>
        <w:rPr>
          <w:b/>
        </w:rPr>
        <w:t xml:space="preserve">Figure </w:t>
      </w:r>
      <w:commentRangeEnd w:id="20"/>
      <w:r w:rsidR="00B21B49">
        <w:rPr>
          <w:rStyle w:val="CommentReference"/>
          <w:rFonts w:eastAsia="SimSun"/>
          <w:noProof/>
          <w:lang w:eastAsia="zh-CN" w:bidi="ar-SA"/>
        </w:rPr>
        <w:commentReference w:id="20"/>
      </w:r>
      <w:commentRangeEnd w:id="21"/>
      <w:r w:rsidR="00911FD8">
        <w:rPr>
          <w:rStyle w:val="CommentReference"/>
          <w:rFonts w:eastAsia="SimSun"/>
          <w:noProof/>
          <w:lang w:eastAsia="zh-CN" w:bidi="ar-SA"/>
        </w:rPr>
        <w:commentReference w:id="21"/>
      </w:r>
      <w:commentRangeEnd w:id="22"/>
      <w:r w:rsidR="00911FD8">
        <w:rPr>
          <w:rStyle w:val="CommentReference"/>
          <w:rFonts w:eastAsia="SimSun"/>
          <w:noProof/>
          <w:lang w:eastAsia="zh-CN" w:bidi="ar-SA"/>
        </w:rPr>
        <w:commentReference w:id="22"/>
      </w:r>
      <w:r>
        <w:rPr>
          <w:b/>
        </w:rPr>
        <w:t xml:space="preserve">4. </w:t>
      </w:r>
      <w:r>
        <w:rPr>
          <w:bCs/>
        </w:rPr>
        <w:t xml:space="preserve">Comparison of methods to quantify uncertainty in critical nitrogen dilution curve values. </w:t>
      </w:r>
      <w:ins w:id="23" w:author="Brian Bohman" w:date="2021-02-21T13:48:00Z">
        <w:r w:rsidR="00911FD8">
          <w:rPr>
            <w:bCs/>
          </w:rPr>
          <w:t xml:space="preserve">Percent N (%N) Difference </w:t>
        </w:r>
        <w:proofErr w:type="gramStart"/>
        <w:r w:rsidR="00911FD8">
          <w:rPr>
            <w:bCs/>
          </w:rPr>
          <w:t>represents</w:t>
        </w:r>
        <w:proofErr w:type="gramEnd"/>
        <w:r w:rsidR="00911FD8">
          <w:rPr>
            <w:bCs/>
          </w:rPr>
          <w:t xml:space="preserve"> the difference between the median critical nitrogen concentration value and the various boundary estimates as previously described above.</w:t>
        </w:r>
      </w:ins>
      <w:ins w:id="24" w:author="Brian Bohman" w:date="2021-02-21T13:49:00Z">
        <w:r w:rsidR="00911FD8">
          <w:rPr>
            <w:bCs/>
          </w:rPr>
          <w:t xml:space="preserve"> The s</w:t>
        </w:r>
      </w:ins>
      <w:del w:id="25" w:author="Brian Bohman" w:date="2021-02-21T13:49:00Z">
        <w:r w:rsidDel="00911FD8">
          <w:rPr>
            <w:bCs/>
          </w:rPr>
          <w:delText>S</w:delText>
        </w:r>
      </w:del>
      <w:r>
        <w:rPr>
          <w:bCs/>
        </w:rPr>
        <w:t>olid black line</w:t>
      </w:r>
      <w:ins w:id="26" w:author="Brian Bohman" w:date="2021-02-21T13:51:00Z">
        <w:r w:rsidR="00911FD8">
          <w:rPr>
            <w:bCs/>
          </w:rPr>
          <w:t xml:space="preserve"> (at constant value of zero)</w:t>
        </w:r>
      </w:ins>
      <w:ins w:id="27" w:author="Brian Bohman" w:date="2021-02-21T13:50:00Z">
        <w:r w:rsidR="00911FD8">
          <w:rPr>
            <w:bCs/>
          </w:rPr>
          <w:t xml:space="preserve"> </w:t>
        </w:r>
      </w:ins>
      <w:del w:id="28" w:author="Brian Bohman" w:date="2021-02-21T13:50:00Z">
        <w:r w:rsidDel="00911FD8">
          <w:rPr>
            <w:bCs/>
          </w:rPr>
          <w:delText xml:space="preserve"> </w:delText>
        </w:r>
      </w:del>
      <w:r>
        <w:rPr>
          <w:bCs/>
        </w:rPr>
        <w:t>represent</w:t>
      </w:r>
      <w:ins w:id="29" w:author="Brian Bohman" w:date="2021-02-21T13:50:00Z">
        <w:r w:rsidR="00911FD8">
          <w:rPr>
            <w:bCs/>
          </w:rPr>
          <w:t>s</w:t>
        </w:r>
      </w:ins>
      <w:r>
        <w:rPr>
          <w:bCs/>
        </w:rPr>
        <w:t xml:space="preserve"> </w:t>
      </w:r>
      <w:del w:id="30" w:author="Brian Bohman" w:date="2021-02-21T13:47:00Z">
        <w:r w:rsidDel="00911FD8">
          <w:rPr>
            <w:bCs/>
          </w:rPr>
          <w:delText xml:space="preserve">critical nitrogen dilution curve from median posterior values for parameters </w:delText>
        </w:r>
        <w:r w:rsidDel="00911FD8">
          <w:rPr>
            <w:bCs/>
            <w:i/>
            <w:iCs/>
          </w:rPr>
          <w:delText>a</w:delText>
        </w:r>
        <w:r w:rsidDel="00911FD8">
          <w:rPr>
            <w:bCs/>
          </w:rPr>
          <w:delText xml:space="preserve"> and </w:delText>
        </w:r>
        <w:r w:rsidDel="00911FD8">
          <w:rPr>
            <w:bCs/>
            <w:i/>
            <w:iCs/>
          </w:rPr>
          <w:delText xml:space="preserve">b </w:delText>
        </w:r>
        <w:r w:rsidRPr="00A44D4B" w:rsidDel="00911FD8">
          <w:rPr>
            <w:b/>
            <w:u w:val="single"/>
          </w:rPr>
          <w:delText>or</w:delText>
        </w:r>
        <w:r w:rsidDel="00911FD8">
          <w:rPr>
            <w:bCs/>
          </w:rPr>
          <w:delText xml:space="preserve"> this represent </w:delText>
        </w:r>
      </w:del>
      <w:r>
        <w:rPr>
          <w:bCs/>
        </w:rPr>
        <w:t xml:space="preserve">the median critical nitrogen concentration </w:t>
      </w:r>
      <w:del w:id="31" w:author="Brian Bohman" w:date="2021-02-21T13:50:00Z">
        <w:r w:rsidDel="00911FD8">
          <w:rPr>
            <w:bCs/>
          </w:rPr>
          <w:delText xml:space="preserve">value </w:delText>
        </w:r>
      </w:del>
      <w:del w:id="32" w:author="Brian Bohman" w:date="2021-02-21T13:51:00Z">
        <w:r w:rsidDel="00911FD8">
          <w:rPr>
            <w:bCs/>
          </w:rPr>
          <w:delText xml:space="preserve">derived </w:delText>
        </w:r>
      </w:del>
      <w:r>
        <w:rPr>
          <w:bCs/>
        </w:rPr>
        <w:t xml:space="preserve">from the </w:t>
      </w:r>
      <w:ins w:id="33" w:author="Brian Bohman" w:date="2021-02-21T13:51:00Z">
        <w:r w:rsidR="00911FD8">
          <w:rPr>
            <w:bCs/>
          </w:rPr>
          <w:t xml:space="preserve">fitted </w:t>
        </w:r>
      </w:ins>
      <w:r>
        <w:rPr>
          <w:bCs/>
        </w:rPr>
        <w:t>distribution of critical nitrogen concentration values</w:t>
      </w:r>
      <w:ins w:id="34" w:author="Brian Bohman" w:date="2021-02-21T13:51:00Z">
        <w:r w:rsidR="00911FD8">
          <w:rPr>
            <w:bCs/>
          </w:rPr>
          <w:t xml:space="preserve"> which was the reference used </w:t>
        </w:r>
      </w:ins>
      <w:del w:id="35" w:author="Brian Bohman" w:date="2021-02-21T13:51:00Z">
        <w:r w:rsidDel="00911FD8">
          <w:rPr>
            <w:bCs/>
          </w:rPr>
          <w:delText xml:space="preserve"> as computed from posterior distribution of paired values for parameters </w:delText>
        </w:r>
        <w:r w:rsidDel="00911FD8">
          <w:rPr>
            <w:bCs/>
            <w:i/>
            <w:iCs/>
          </w:rPr>
          <w:delText>a</w:delText>
        </w:r>
        <w:r w:rsidDel="00911FD8">
          <w:rPr>
            <w:bCs/>
          </w:rPr>
          <w:delText xml:space="preserve"> and </w:delText>
        </w:r>
        <w:r w:rsidDel="00911FD8">
          <w:rPr>
            <w:bCs/>
            <w:i/>
            <w:iCs/>
          </w:rPr>
          <w:delText>b</w:delText>
        </w:r>
        <w:r w:rsidDel="00911FD8">
          <w:rPr>
            <w:bCs/>
          </w:rPr>
          <w:delText xml:space="preserve">. </w:delText>
        </w:r>
      </w:del>
    </w:p>
    <w:p w14:paraId="670868CF" w14:textId="77777777" w:rsidR="00911FD8" w:rsidRDefault="00C35D39" w:rsidP="00C35D39">
      <w:pPr>
        <w:pStyle w:val="MDPI51figurecaption"/>
        <w:ind w:left="425" w:right="425"/>
        <w:jc w:val="both"/>
        <w:rPr>
          <w:ins w:id="36" w:author="Brian Bohman" w:date="2021-02-21T13:47:00Z"/>
          <w:bCs/>
        </w:rPr>
      </w:pPr>
      <w:r>
        <w:rPr>
          <w:bCs/>
        </w:rPr>
        <w:t xml:space="preserve">Grey shaded region represents the </w:t>
      </w:r>
      <w:ins w:id="37" w:author="Brian Bohman" w:date="2021-02-21T13:47:00Z">
        <w:r w:rsidR="00911FD8">
          <w:rPr>
            <w:bCs/>
          </w:rPr>
          <w:t xml:space="preserve">90% </w:t>
        </w:r>
      </w:ins>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proofErr w:type="gramStart"/>
      <w:r>
        <w:rPr>
          <w:bCs/>
          <w:i/>
          <w:iCs/>
        </w:rPr>
        <w:t>a</w:t>
      </w:r>
      <w:r>
        <w:rPr>
          <w:bCs/>
        </w:rPr>
        <w:t xml:space="preserve"> and</w:t>
      </w:r>
      <w:proofErr w:type="gramEnd"/>
      <w:r>
        <w:rPr>
          <w:bCs/>
        </w:rPr>
        <w:t xml:space="preserve"> </w:t>
      </w:r>
      <w:r>
        <w:rPr>
          <w:bCs/>
          <w:i/>
          <w:iCs/>
        </w:rPr>
        <w:t>b</w:t>
      </w:r>
      <w:r>
        <w:rPr>
          <w:bCs/>
        </w:rPr>
        <w:t xml:space="preserve">. </w:t>
      </w:r>
    </w:p>
    <w:p w14:paraId="0A44ECF7" w14:textId="77777777" w:rsidR="00911FD8" w:rsidRDefault="00C35D39" w:rsidP="00C35D39">
      <w:pPr>
        <w:pStyle w:val="MDPI51figurecaption"/>
        <w:ind w:left="425" w:right="425"/>
        <w:jc w:val="both"/>
        <w:rPr>
          <w:ins w:id="38" w:author="Brian Bohman" w:date="2021-02-21T13:48:00Z"/>
          <w:bCs/>
        </w:rPr>
      </w:pPr>
      <w:r>
        <w:rPr>
          <w:bCs/>
        </w:rPr>
        <w:t xml:space="preserve">Dotted lines </w:t>
      </w:r>
      <w:proofErr w:type="gramStart"/>
      <w:r>
        <w:rPr>
          <w:bCs/>
        </w:rPr>
        <w:t>represents</w:t>
      </w:r>
      <w:proofErr w:type="gramEnd"/>
      <w:r>
        <w:rPr>
          <w:bCs/>
        </w:rPr>
        <w:t xml:space="preserve">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ins w:id="39" w:author="Brian Bohman" w:date="2021-02-21T13:48:00Z"/>
          <w:bCs/>
        </w:rPr>
      </w:pPr>
      <w:r>
        <w:rPr>
          <w:bCs/>
        </w:rPr>
        <w:t xml:space="preserve">Dashed lines </w:t>
      </w:r>
      <w:proofErr w:type="gramStart"/>
      <w:r>
        <w:rPr>
          <w:bCs/>
        </w:rPr>
        <w:t>represent</w:t>
      </w:r>
      <w:proofErr w:type="gramEnd"/>
      <w:r>
        <w:rPr>
          <w:bCs/>
        </w:rPr>
        <w:t xml:space="preserve">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 xml:space="preserve">Percent N (%N) Difference </w:t>
      </w:r>
      <w:proofErr w:type="gramStart"/>
      <w:r>
        <w:rPr>
          <w:bCs/>
        </w:rPr>
        <w:t>represents</w:t>
      </w:r>
      <w:proofErr w:type="gramEnd"/>
      <w:r>
        <w:rPr>
          <w:bCs/>
        </w:rPr>
        <w:t xml:space="preserve">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t>
      </w:r>
      <w:proofErr w:type="gramStart"/>
      <w:r>
        <w:t>was conducted</w:t>
      </w:r>
      <w:proofErr w:type="gramEnd"/>
      <w:r>
        <w:t xml:space="preserve"> and is reported in the </w:t>
      </w:r>
      <w:commentRangeStart w:id="40"/>
      <w:r>
        <w:t>Appendix</w:t>
      </w:r>
      <w:commentRangeEnd w:id="40"/>
      <w:r>
        <w:rPr>
          <w:rStyle w:val="CommentReference"/>
          <w:rFonts w:eastAsia="SimSun"/>
          <w:noProof/>
          <w:snapToGrid/>
          <w:lang w:eastAsia="zh-CN" w:bidi="ar-SA"/>
        </w:rPr>
        <w:commentReference w:id="40"/>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41"/>
      <w:r>
        <w:t xml:space="preserve">approximately 5 Mg </w:t>
      </w:r>
      <w:proofErr w:type="gramStart"/>
      <w:r>
        <w:t>ha</w:t>
      </w:r>
      <w:r>
        <w:rPr>
          <w:vertAlign w:val="superscript"/>
        </w:rPr>
        <w:t>-1</w:t>
      </w:r>
      <w:commentRangeEnd w:id="41"/>
      <w:proofErr w:type="gramEnd"/>
      <w:r>
        <w:rPr>
          <w:rStyle w:val="CommentReference"/>
          <w:rFonts w:eastAsia="SimSun"/>
          <w:noProof/>
          <w:snapToGrid/>
          <w:lang w:eastAsia="zh-CN" w:bidi="ar-SA"/>
        </w:rPr>
        <w:commentReference w:id="41"/>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42"/>
      <w:r>
        <w:t xml:space="preserve">approximately 2 Mg </w:t>
      </w:r>
      <w:proofErr w:type="gramStart"/>
      <w:r>
        <w:t>ha</w:t>
      </w:r>
      <w:r>
        <w:rPr>
          <w:vertAlign w:val="superscript"/>
        </w:rPr>
        <w:t>-1</w:t>
      </w:r>
      <w:commentRangeEnd w:id="42"/>
      <w:proofErr w:type="gramEnd"/>
      <w:r>
        <w:rPr>
          <w:rStyle w:val="CommentReference"/>
          <w:rFonts w:eastAsia="SimSun"/>
          <w:noProof/>
          <w:snapToGrid/>
          <w:lang w:eastAsia="zh-CN" w:bidi="ar-SA"/>
        </w:rPr>
        <w:commentReference w:id="42"/>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The difference in critical N concentration between Minnesota x Russet Burbank and the varieties in Argentina was in </w:t>
      </w:r>
      <w:proofErr w:type="gramStart"/>
      <w:r>
        <w:t>some</w:t>
      </w:r>
      <w:proofErr w:type="gramEnd"/>
      <w:r>
        <w:t xml:space="preserve"> cases greater than 2 g N 100 g</w:t>
      </w:r>
      <w:r>
        <w:rPr>
          <w:vertAlign w:val="superscript"/>
        </w:rPr>
        <w:t>-1</w:t>
      </w:r>
      <w:r>
        <w:t>.</w:t>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This </w:t>
      </w:r>
      <w:proofErr w:type="gramStart"/>
      <w:r>
        <w:t>indicates</w:t>
      </w:r>
      <w:proofErr w:type="gramEnd"/>
      <w:r>
        <w:t xml:space="preserve"> that evaluation of uncertainty at the level of CNDC parameter may lead to erroneous conclusions. Second, the Minnesota x Russet Burbank and Canada x Russet Burbank curves were significantly different. This </w:t>
      </w:r>
      <w:proofErr w:type="gramStart"/>
      <w:r>
        <w:t>provides</w:t>
      </w:r>
      <w:proofErr w:type="gramEnd"/>
      <w:r>
        <w:t xml:space="preserve"> evidence that the effect of Environment (i.e., location), even when controlling for Genotype (i.e., variety), can result in significantly different critical N concentration.</w:t>
      </w:r>
      <w:r w:rsidR="0085680A">
        <w:t xml:space="preserve"> Third, the findings that within a constant Environment (i.e., Minnesota) that there are significant differences between some Genotypes (e.g., Russet Burbank and Dakota Russet) while there are not significant differences between other Genotypes (e.g., Russet Burbank and Dakota Russet) suggests that Genotype is of secondary importance in </w:t>
      </w:r>
      <w:proofErr w:type="gramStart"/>
      <w:r w:rsidR="0085680A">
        <w:t>determining</w:t>
      </w:r>
      <w:proofErr w:type="gramEnd"/>
      <w:r w:rsidR="0085680A">
        <w:t xml:space="preserve">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 xml:space="preserve">Comparison of critical nitrogen concentration values between Russet Burbank x Minnesota and all other location x variety levels fitted in the present study. Blue points </w:t>
      </w:r>
      <w:proofErr w:type="gramStart"/>
      <w:r>
        <w:rPr>
          <w:bCs/>
        </w:rPr>
        <w:t>indicate</w:t>
      </w:r>
      <w:proofErr w:type="gramEnd"/>
      <w:r>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w:t>
      </w:r>
      <w:proofErr w:type="gramStart"/>
      <w:r>
        <w:rPr>
          <w:bCs/>
        </w:rPr>
        <w:t>previous</w:t>
      </w:r>
      <w:proofErr w:type="gramEnd"/>
      <w:r>
        <w:rPr>
          <w:bCs/>
        </w:rPr>
        <w:t xml:space="preserve"> studies using conventional methods to derive the critical nitrogen dilution with the method used in the present study. Blue points </w:t>
      </w:r>
      <w:proofErr w:type="gramStart"/>
      <w:r>
        <w:rPr>
          <w:bCs/>
        </w:rPr>
        <w:t>indicate</w:t>
      </w:r>
      <w:proofErr w:type="gramEnd"/>
      <w:r>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 xml:space="preserve">Comparing the curves fit in the present study with the Bayesian hierarchical method to the curves fit in the </w:t>
      </w:r>
      <w:proofErr w:type="gramStart"/>
      <w:r>
        <w:t>previous</w:t>
      </w:r>
      <w:proofErr w:type="gramEnd"/>
      <w:r>
        <w:t xml:space="preserve"> studies using conventional statistical methods, there were significant differences between statistical curve fit methods for all variety within location levels (Figure 6). None of the </w:t>
      </w:r>
      <w:proofErr w:type="gramStart"/>
      <w:r>
        <w:t>p</w:t>
      </w:r>
      <w:r w:rsidR="00EC0D18">
        <w:t>revious</w:t>
      </w:r>
      <w:proofErr w:type="gramEnd"/>
      <w:r w:rsidR="00EC0D18">
        <w:t xml:space="preserve">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xml:space="preserve">, respectively. </w:t>
      </w:r>
      <w:proofErr w:type="gramStart"/>
      <w:r>
        <w:t>Relative</w:t>
      </w:r>
      <w:proofErr w:type="gramEnd"/>
      <w:r>
        <w:t xml:space="preser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xml:space="preserve">, the critical N concentration is either significantly greater than or not significantly different than that from the present study. The </w:t>
      </w:r>
      <w:proofErr w:type="gramStart"/>
      <w:r w:rsidR="00DE3276">
        <w:t>magnitude</w:t>
      </w:r>
      <w:proofErr w:type="gramEnd"/>
      <w:r w:rsidR="00DE3276">
        <w:t xml:space="preserv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 xml:space="preserve">The critical N concentration from the previously developed CNDCs for Belgium (Ben Abdulla et al., 2016) were significantly greater than the than from the CNDCs developed in the present study. While the </w:t>
      </w:r>
      <w:proofErr w:type="gramStart"/>
      <w:r>
        <w:t>magnitude</w:t>
      </w:r>
      <w:proofErr w:type="gramEnd"/>
      <w:r>
        <w:t xml:space="preserv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 xml:space="preserve">While this evaluation of different statistical methods to calculate a CNDC from the same set of data cannot direct answer the question of which statistical method is correct to use, it does </w:t>
      </w:r>
      <w:proofErr w:type="gramStart"/>
      <w:r>
        <w:t>provide</w:t>
      </w:r>
      <w:proofErr w:type="gramEnd"/>
      <w:r>
        <w:t xml:space="preserv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 xml:space="preserve">This uncertainty can also be applied to other derivative/related constructs including critical N uptake curve and critical N </w:t>
      </w:r>
      <w:proofErr w:type="gramStart"/>
      <w:r>
        <w:t>utilization</w:t>
      </w:r>
      <w:proofErr w:type="gramEnd"/>
      <w:r>
        <w:t xml:space="preserve"> efficiency curve (Bohman, 2021)</w:t>
      </w:r>
    </w:p>
    <w:p w14:paraId="5BA29CA4" w14:textId="5449B4AC" w:rsidR="00CE4D41" w:rsidRDefault="00CE4D41" w:rsidP="00CE4D41">
      <w:pPr>
        <w:pStyle w:val="MDPI31text"/>
        <w:numPr>
          <w:ilvl w:val="0"/>
          <w:numId w:val="40"/>
        </w:numPr>
      </w:pPr>
      <w:r>
        <w:t xml:space="preserve">Even for a given variety within a location, there is no true value of critical N concentration without </w:t>
      </w:r>
      <w:proofErr w:type="gramStart"/>
      <w:r>
        <w:t>some</w:t>
      </w:r>
      <w:proofErr w:type="gramEnd"/>
      <w:r>
        <w:t xml:space="preserve"> level of uncertainty. This should </w:t>
      </w:r>
      <w:proofErr w:type="gramStart"/>
      <w:r>
        <w:t>be quantified</w:t>
      </w:r>
      <w:proofErr w:type="gramEnd"/>
      <w:r>
        <w:t xml:space="preserve">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w:t>
      </w:r>
      <w:proofErr w:type="gramStart"/>
      <w:r>
        <w:t>appears to be</w:t>
      </w:r>
      <w:proofErr w:type="gramEnd"/>
      <w:r>
        <w:t xml:space="preserv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w:t>
      </w:r>
      <w:proofErr w:type="gramStart"/>
      <w:r>
        <w:t>determining</w:t>
      </w:r>
      <w:proofErr w:type="gramEnd"/>
      <w:r>
        <w:t xml:space="preserve"> critical N concentration</w:t>
      </w:r>
    </w:p>
    <w:p w14:paraId="18DED703" w14:textId="77777777" w:rsidR="00CE4D41" w:rsidRDefault="00CE4D41" w:rsidP="00CE4D41">
      <w:pPr>
        <w:pStyle w:val="MDPI31text"/>
        <w:numPr>
          <w:ilvl w:val="0"/>
          <w:numId w:val="40"/>
        </w:numPr>
      </w:pPr>
      <w:r>
        <w:t xml:space="preserve">Extending this to critical N </w:t>
      </w:r>
      <w:proofErr w:type="gramStart"/>
      <w:r>
        <w:t>utilization</w:t>
      </w:r>
      <w:proofErr w:type="gramEnd"/>
      <w:r>
        <w:t xml:space="preserve">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 xml:space="preserve">Crop N demands in potato appear to </w:t>
      </w:r>
      <w:proofErr w:type="gramStart"/>
      <w:r>
        <w:t>be driven</w:t>
      </w:r>
      <w:proofErr w:type="gramEnd"/>
      <w:r>
        <w:t xml:space="preserve">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 xml:space="preserve">The resulting CNDCs between this method and the </w:t>
      </w:r>
      <w:proofErr w:type="gramStart"/>
      <w:r>
        <w:t>previous</w:t>
      </w:r>
      <w:proofErr w:type="gramEnd"/>
      <w:r>
        <w:t xml:space="preserve"> methods is quite striking for some locations (i.e., Belgium and Argentina)</w:t>
      </w:r>
    </w:p>
    <w:p w14:paraId="20EF1A76" w14:textId="77B8DCB1" w:rsidR="000A5B75" w:rsidRDefault="000A5B75" w:rsidP="00CE4D41">
      <w:pPr>
        <w:pStyle w:val="MDPI31text"/>
        <w:numPr>
          <w:ilvl w:val="0"/>
          <w:numId w:val="40"/>
        </w:numPr>
      </w:pPr>
      <w:r>
        <w:t xml:space="preserve">One plausible rationale here is that the </w:t>
      </w:r>
      <w:proofErr w:type="gramStart"/>
      <w:r>
        <w:t>previous</w:t>
      </w:r>
      <w:proofErr w:type="gramEnd"/>
      <w:r>
        <w:t xml:space="preserve">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w:t>
      </w:r>
      <w:proofErr w:type="gramStart"/>
      <w:r>
        <w:t>perhaps this</w:t>
      </w:r>
      <w:proofErr w:type="gramEnd"/>
      <w:r>
        <w:t xml:space="preserve">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 xml:space="preserve">inferring differences between G x E interactions and making the </w:t>
      </w:r>
      <w:proofErr w:type="gramStart"/>
      <w:r w:rsidR="00E77500">
        <w:t>most of</w:t>
      </w:r>
      <w:proofErr w:type="gramEnd"/>
      <w:r w:rsidR="00E77500">
        <w:t xml:space="preserve">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43"/>
      <w:r>
        <w:t>Conclusions</w:t>
      </w:r>
      <w:commentRangeEnd w:id="43"/>
      <w:r w:rsidR="00B21B49">
        <w:rPr>
          <w:rStyle w:val="CommentReference"/>
          <w:rFonts w:eastAsia="SimSun"/>
          <w:b w:val="0"/>
          <w:noProof/>
          <w:snapToGrid/>
          <w:lang w:eastAsia="zh-CN" w:bidi="ar-SA"/>
        </w:rPr>
        <w:commentReference w:id="43"/>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2"/>
      <w:headerReference w:type="default" r:id="rId23"/>
      <w:foot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hael John Culshaw-Maurer" w:date="2021-02-15T10:09:00Z" w:initials="MJC">
    <w:p w14:paraId="09349B3B" w14:textId="022C23BD" w:rsidR="00D91F13" w:rsidRDefault="00D91F13">
      <w:pPr>
        <w:pStyle w:val="CommentText"/>
      </w:pPr>
      <w:r>
        <w:rPr>
          <w:rStyle w:val="CommentReference"/>
        </w:rPr>
        <w:annotationRef/>
      </w:r>
      <w:r>
        <w:t>Lack of? Or is it a complex relationship?</w:t>
      </w:r>
    </w:p>
  </w:comment>
  <w:comment w:id="1" w:author="Brian Bohman" w:date="2021-02-14T19:13:00Z" w:initials="BB">
    <w:p w14:paraId="67C4966D" w14:textId="3AAC4139" w:rsidR="00D91F13" w:rsidRDefault="00D91F13">
      <w:pPr>
        <w:pStyle w:val="CommentText"/>
      </w:pPr>
      <w:r>
        <w:rPr>
          <w:rStyle w:val="CommentReference"/>
        </w:rPr>
        <w:annotationRef/>
      </w:r>
      <w:r>
        <w:t>Any ideas on a good source for difference in total biomass/yield/harvest index across GxE?</w:t>
      </w:r>
    </w:p>
  </w:comment>
  <w:comment w:id="3" w:author="Brian Bohman" w:date="2021-02-14T19:02:00Z" w:initials="BB">
    <w:p w14:paraId="6F93CBD8" w14:textId="0ADC1CE9" w:rsidR="00D91F13" w:rsidRDefault="00D91F13">
      <w:pPr>
        <w:pStyle w:val="CommentText"/>
      </w:pPr>
      <w:r>
        <w:rPr>
          <w:rStyle w:val="CommentReference"/>
        </w:rPr>
        <w:annotationRef/>
      </w:r>
      <w:r>
        <w:t>Need to add this! Also need to decide if the appendix will contain all values or just newly reported values…</w:t>
      </w:r>
    </w:p>
  </w:comment>
  <w:comment w:id="4" w:author="Brian Bohman" w:date="2021-02-14T15:39:00Z" w:initials="BB">
    <w:p w14:paraId="458CFB82" w14:textId="1EC97AB1" w:rsidR="00D91F13" w:rsidRDefault="00D91F13">
      <w:pPr>
        <w:pStyle w:val="CommentText"/>
      </w:pPr>
      <w:r>
        <w:rPr>
          <w:rStyle w:val="CommentReference"/>
        </w:rPr>
        <w:annotationRef/>
      </w:r>
      <w:r>
        <w:t>Need to update these summary values.</w:t>
      </w:r>
    </w:p>
  </w:comment>
  <w:comment w:id="5" w:author="Brian Bohman" w:date="2021-02-14T15:39:00Z" w:initials="BB">
    <w:p w14:paraId="494E69EF" w14:textId="21EFC5F2" w:rsidR="00D91F13" w:rsidRDefault="00D91F13">
      <w:pPr>
        <w:pStyle w:val="CommentText"/>
      </w:pPr>
      <w:r>
        <w:rPr>
          <w:rStyle w:val="CommentReference"/>
        </w:rPr>
        <w:annotationRef/>
      </w:r>
      <w:r>
        <w:t>Need to add this data to the analysis!</w:t>
      </w:r>
    </w:p>
  </w:comment>
  <w:comment w:id="9" w:author="Michael John Culshaw-Maurer" w:date="2021-02-15T10:20:00Z" w:initials="MJC">
    <w:p w14:paraId="72FC73FC" w14:textId="2159CF15" w:rsidR="00D91F13" w:rsidRDefault="00D91F13">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10" w:author="Brian Bohman" w:date="2021-02-21T12:52:00Z" w:initials="BB">
    <w:p w14:paraId="2BD4BF3D" w14:textId="08978E3A" w:rsidR="00935D6A" w:rsidRDefault="00935D6A">
      <w:pPr>
        <w:pStyle w:val="CommentText"/>
      </w:pPr>
      <w:r>
        <w:rPr>
          <w:rStyle w:val="CommentReference"/>
        </w:rPr>
        <w:annotationRef/>
      </w:r>
      <w:r>
        <w:t>Is ths correct?...</w:t>
      </w:r>
    </w:p>
  </w:comment>
  <w:comment w:id="11" w:author="Michael John Culshaw-Maurer" w:date="2021-02-15T10:34:00Z" w:initials="MJC">
    <w:p w14:paraId="2BBE73BD" w14:textId="408CC08C" w:rsidR="00D91F13" w:rsidRDefault="00D91F13">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2" w:author="Brian Bohman" w:date="2021-02-21T13:44:00Z" w:initials="BB">
    <w:p w14:paraId="303B7818" w14:textId="05B517D5" w:rsidR="00596031" w:rsidRDefault="00596031">
      <w:pPr>
        <w:pStyle w:val="CommentText"/>
      </w:pPr>
      <w:r>
        <w:rPr>
          <w:rStyle w:val="CommentReference"/>
        </w:rPr>
        <w:annotationRef/>
      </w:r>
      <w:r>
        <w:t>Is this correct?...</w:t>
      </w:r>
    </w:p>
  </w:comment>
  <w:comment w:id="14" w:author="Michael John Culshaw-Maurer" w:date="2021-02-15T10:48:00Z" w:initials="MJC">
    <w:p w14:paraId="09D4F69D" w14:textId="64954DB7" w:rsidR="00D91F13" w:rsidRDefault="00D91F13">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15" w:author="Brian Bohman" w:date="2021-02-14T17:51:00Z" w:initials="BB">
    <w:p w14:paraId="2A6901D4" w14:textId="06150518" w:rsidR="00D91F13" w:rsidRDefault="00D91F13">
      <w:pPr>
        <w:pStyle w:val="CommentText"/>
      </w:pPr>
      <w:r>
        <w:rPr>
          <w:rStyle w:val="CommentReference"/>
        </w:rPr>
        <w:annotationRef/>
      </w:r>
      <w:r>
        <w:t>Needs to be updated…</w:t>
      </w:r>
    </w:p>
  </w:comment>
  <w:comment w:id="16" w:author="Michael John Culshaw-Maurer" w:date="2021-02-15T10:59:00Z" w:initials="MJC">
    <w:p w14:paraId="5DCE3B3D" w14:textId="77777777" w:rsidR="00D91F13" w:rsidRDefault="00D91F13">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D91F13" w:rsidRDefault="00D91F13">
      <w:pPr>
        <w:pStyle w:val="CommentText"/>
      </w:pPr>
    </w:p>
    <w:p w14:paraId="35B47FA9" w14:textId="241EA93C" w:rsidR="00D91F13" w:rsidRDefault="00D91F13">
      <w:pPr>
        <w:pStyle w:val="CommentText"/>
      </w:pPr>
      <w:r>
        <w:t>I also included a little demo of how these approaches can give different answers, I put it in a script called direct_diff_vs_median_interval_overlap.R</w:t>
      </w:r>
      <w:r>
        <w:br/>
      </w:r>
    </w:p>
  </w:comment>
  <w:comment w:id="17" w:author="Brian Bohman" w:date="2021-02-14T19:42:00Z" w:initials="BB">
    <w:p w14:paraId="47B2279A" w14:textId="6495EDF3" w:rsidR="00D91F13" w:rsidRDefault="00D91F13">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18" w:author="Brian Bohman" w:date="2021-02-14T19:40:00Z" w:initials="BB">
    <w:p w14:paraId="2C4471C4" w14:textId="21C9A5E8" w:rsidR="00D91F13" w:rsidRDefault="00D91F13">
      <w:pPr>
        <w:pStyle w:val="CommentText"/>
      </w:pPr>
      <w:r>
        <w:rPr>
          <w:rStyle w:val="CommentReference"/>
        </w:rPr>
        <w:annotationRef/>
      </w:r>
      <w:r>
        <w:t>Need to add this! Currently separate document…</w:t>
      </w:r>
    </w:p>
  </w:comment>
  <w:comment w:id="20" w:author="Michael John Culshaw-Maurer" w:date="2021-02-15T10:40:00Z" w:initials="MJC">
    <w:p w14:paraId="60017E17" w14:textId="4C502356" w:rsidR="00D91F13" w:rsidRDefault="00D91F13">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21" w:author="Brian Bohman" w:date="2021-02-21T13:46:00Z" w:initials="BB">
    <w:p w14:paraId="5BE103A9" w14:textId="2C5B41B3" w:rsidR="00911FD8" w:rsidRDefault="00911FD8">
      <w:pPr>
        <w:pStyle w:val="CommentText"/>
      </w:pPr>
      <w:r>
        <w:rPr>
          <w:rStyle w:val="CommentReference"/>
        </w:rPr>
        <w:annotationRef/>
      </w:r>
      <w:r>
        <w:t>I want to keep %N Difference b/c it is too difficult to see this with %N as the y-axis…</w:t>
      </w:r>
    </w:p>
  </w:comment>
  <w:comment w:id="22" w:author="Brian Bohman" w:date="2021-02-21T13:49:00Z" w:initials="BB">
    <w:p w14:paraId="06FE10C7" w14:textId="10B513B2" w:rsidR="00911FD8" w:rsidRDefault="00911FD8">
      <w:pPr>
        <w:pStyle w:val="CommentText"/>
      </w:pPr>
      <w:r>
        <w:rPr>
          <w:rStyle w:val="CommentReference"/>
        </w:rPr>
        <w:annotationRef/>
      </w:r>
      <w:r>
        <w:t>Should we just delete the black line here?... is a line at 0 informative? Visually or quantiatively?</w:t>
      </w:r>
    </w:p>
  </w:comment>
  <w:comment w:id="40" w:author="Brian Bohman" w:date="2021-02-14T21:29:00Z" w:initials="BB">
    <w:p w14:paraId="31654142" w14:textId="77777777" w:rsidR="00D91F13" w:rsidRDefault="00D91F13" w:rsidP="00C35D39">
      <w:pPr>
        <w:pStyle w:val="CommentText"/>
      </w:pPr>
      <w:r>
        <w:rPr>
          <w:rStyle w:val="CommentReference"/>
        </w:rPr>
        <w:annotationRef/>
      </w:r>
      <w:r>
        <w:t>Need to add… Graphs created just not formatted for the manuscript yet!</w:t>
      </w:r>
    </w:p>
  </w:comment>
  <w:comment w:id="41" w:author="Brian Bohman" w:date="2021-02-14T21:34:00Z" w:initials="BB">
    <w:p w14:paraId="14854829" w14:textId="77777777" w:rsidR="00D91F13" w:rsidRDefault="00D91F13" w:rsidP="00C35D39">
      <w:pPr>
        <w:pStyle w:val="CommentText"/>
      </w:pPr>
      <w:r>
        <w:rPr>
          <w:rStyle w:val="CommentReference"/>
        </w:rPr>
        <w:annotationRef/>
      </w:r>
      <w:r>
        <w:t>Can add specific values for each level…</w:t>
      </w:r>
    </w:p>
  </w:comment>
  <w:comment w:id="42" w:author="Brian Bohman" w:date="2021-02-14T21:38:00Z" w:initials="BB">
    <w:p w14:paraId="582E15CC" w14:textId="77777777" w:rsidR="00D91F13" w:rsidRDefault="00D91F13" w:rsidP="00C35D39">
      <w:pPr>
        <w:pStyle w:val="CommentText"/>
      </w:pPr>
      <w:r>
        <w:rPr>
          <w:rStyle w:val="CommentReference"/>
        </w:rPr>
        <w:annotationRef/>
      </w:r>
      <w:r>
        <w:t>Can add in exact values here too…</w:t>
      </w:r>
    </w:p>
  </w:comment>
  <w:comment w:id="43" w:author="Michael John Culshaw-Maurer" w:date="2021-02-15T10:35:00Z" w:initials="MJC">
    <w:p w14:paraId="375581CB" w14:textId="0E83B20B" w:rsidR="00D91F13" w:rsidRDefault="00D91F13">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67C4966D" w15:done="0"/>
  <w15:commentEx w15:paraId="6F93CBD8" w15:done="0"/>
  <w15:commentEx w15:paraId="458CFB82" w15:done="0"/>
  <w15:commentEx w15:paraId="494E69EF" w15:done="0"/>
  <w15:commentEx w15:paraId="72FC73FC" w15:done="1"/>
  <w15:commentEx w15:paraId="2BD4BF3D" w15:done="0"/>
  <w15:commentEx w15:paraId="2BBE73BD" w15:done="0"/>
  <w15:commentEx w15:paraId="303B7818" w15:done="0"/>
  <w15:commentEx w15:paraId="09D4F69D" w15:done="0"/>
  <w15:commentEx w15:paraId="2A6901D4" w15:done="0"/>
  <w15:commentEx w15:paraId="35B47FA9" w15:done="0"/>
  <w15:commentEx w15:paraId="47B2279A" w15:done="0"/>
  <w15:commentEx w15:paraId="2C4471C4"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D3F4D0" w16cex:dateUtc="2021-02-15T01:13:00Z"/>
  <w16cex:commentExtensible w16cex:durableId="23D3F247" w16cex:dateUtc="2021-02-15T01:02:00Z"/>
  <w16cex:commentExtensible w16cex:durableId="23D3C2C0" w16cex:dateUtc="2021-02-14T21:39:00Z"/>
  <w16cex:commentExtensible w16cex:durableId="23D3C2AF" w16cex:dateUtc="2021-02-14T21:39:00Z"/>
  <w16cex:commentExtensible w16cex:durableId="23D4C953" w16cex:dateUtc="2021-02-15T18:20:00Z"/>
  <w16cex:commentExtensible w16cex:durableId="23DCD60B" w16cex:dateUtc="2021-02-21T18:52:00Z"/>
  <w16cex:commentExtensible w16cex:durableId="23D4CCA2" w16cex:dateUtc="2021-02-15T18:34:00Z"/>
  <w16cex:commentExtensible w16cex:durableId="23DCE228" w16cex:dateUtc="2021-02-21T19:44:00Z"/>
  <w16cex:commentExtensible w16cex:durableId="23D4CFFE" w16cex:dateUtc="2021-02-15T18:48:00Z"/>
  <w16cex:commentExtensible w16cex:durableId="23D3E1AA" w16cex:dateUtc="2021-02-14T23:51:00Z"/>
  <w16cex:commentExtensible w16cex:durableId="23D4D279" w16cex:dateUtc="2021-02-15T18:59:00Z"/>
  <w16cex:commentExtensible w16cex:durableId="23D3FB99" w16cex:dateUtc="2021-02-15T01:42:00Z"/>
  <w16cex:commentExtensible w16cex:durableId="23D3FB43" w16cex:dateUtc="2021-02-15T01:40: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67C4966D" w16cid:durableId="23D3F4D0"/>
  <w16cid:commentId w16cid:paraId="6F93CBD8" w16cid:durableId="23D3F247"/>
  <w16cid:commentId w16cid:paraId="458CFB82" w16cid:durableId="23D3C2C0"/>
  <w16cid:commentId w16cid:paraId="494E69EF" w16cid:durableId="23D3C2AF"/>
  <w16cid:commentId w16cid:paraId="72FC73FC" w16cid:durableId="23D4C953"/>
  <w16cid:commentId w16cid:paraId="2BD4BF3D" w16cid:durableId="23DCD60B"/>
  <w16cid:commentId w16cid:paraId="2BBE73BD" w16cid:durableId="23D4CCA2"/>
  <w16cid:commentId w16cid:paraId="303B7818" w16cid:durableId="23DCE228"/>
  <w16cid:commentId w16cid:paraId="09D4F69D" w16cid:durableId="23D4CFFE"/>
  <w16cid:commentId w16cid:paraId="2A6901D4" w16cid:durableId="23D3E1AA"/>
  <w16cid:commentId w16cid:paraId="35B47FA9" w16cid:durableId="23D4D279"/>
  <w16cid:commentId w16cid:paraId="47B2279A" w16cid:durableId="23D3FB99"/>
  <w16cid:commentId w16cid:paraId="2C4471C4" w16cid:durableId="23D3FB43"/>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24AEFA" w14:textId="77777777" w:rsidR="004C65B5" w:rsidRDefault="004C65B5">
      <w:pPr>
        <w:spacing w:line="240" w:lineRule="auto"/>
      </w:pPr>
      <w:r>
        <w:separator/>
      </w:r>
    </w:p>
  </w:endnote>
  <w:endnote w:type="continuationSeparator" w:id="0">
    <w:p w14:paraId="5E3D24DB" w14:textId="77777777" w:rsidR="004C65B5" w:rsidRDefault="004C6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D91F13" w:rsidRPr="003900EE" w:rsidRDefault="00D91F13"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D91F13" w:rsidRDefault="00D91F13"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D91F13" w:rsidRPr="00372FCD" w:rsidRDefault="00D91F13"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898E1" w14:textId="77777777" w:rsidR="004C65B5" w:rsidRDefault="004C65B5">
      <w:pPr>
        <w:spacing w:line="240" w:lineRule="auto"/>
      </w:pPr>
      <w:r>
        <w:separator/>
      </w:r>
    </w:p>
  </w:footnote>
  <w:footnote w:type="continuationSeparator" w:id="0">
    <w:p w14:paraId="1D82FE10" w14:textId="77777777" w:rsidR="004C65B5" w:rsidRDefault="004C65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D91F13" w:rsidRDefault="00D91F13"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D91F13" w:rsidRDefault="00D91F13"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D91F13" w:rsidRPr="005764BF" w:rsidRDefault="00D91F13"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D91F13" w:rsidRPr="00BF3AEE" w14:paraId="474C94B7" w14:textId="77777777" w:rsidTr="00BF3AEE">
      <w:trPr>
        <w:trHeight w:val="686"/>
      </w:trPr>
      <w:tc>
        <w:tcPr>
          <w:tcW w:w="3679" w:type="dxa"/>
          <w:shd w:val="clear" w:color="auto" w:fill="auto"/>
          <w:vAlign w:val="center"/>
        </w:tcPr>
        <w:p w14:paraId="561C50F1" w14:textId="77777777" w:rsidR="00D91F13" w:rsidRPr="00AA09A4" w:rsidRDefault="00D91F13"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D91F13" w:rsidRPr="00AA09A4" w:rsidRDefault="00D91F13"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D91F13" w:rsidRPr="00AA09A4" w:rsidRDefault="00D91F13"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D91F13" w:rsidRPr="000F2327" w:rsidRDefault="00D91F13"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41BB8"/>
    <w:rsid w:val="0015044B"/>
    <w:rsid w:val="001534C8"/>
    <w:rsid w:val="00156AA4"/>
    <w:rsid w:val="00172E9F"/>
    <w:rsid w:val="00192967"/>
    <w:rsid w:val="0019729B"/>
    <w:rsid w:val="001B6D71"/>
    <w:rsid w:val="001C0E58"/>
    <w:rsid w:val="001C41DD"/>
    <w:rsid w:val="001C4771"/>
    <w:rsid w:val="001D7819"/>
    <w:rsid w:val="001E14E8"/>
    <w:rsid w:val="001E2AEB"/>
    <w:rsid w:val="00203D21"/>
    <w:rsid w:val="0021013B"/>
    <w:rsid w:val="002169F3"/>
    <w:rsid w:val="002211AB"/>
    <w:rsid w:val="00225F7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0D2D"/>
    <w:rsid w:val="002A1F86"/>
    <w:rsid w:val="002A575A"/>
    <w:rsid w:val="002A59F9"/>
    <w:rsid w:val="002B6D9A"/>
    <w:rsid w:val="002D07BE"/>
    <w:rsid w:val="002D33F3"/>
    <w:rsid w:val="002E59CB"/>
    <w:rsid w:val="002E5AF0"/>
    <w:rsid w:val="00316AA6"/>
    <w:rsid w:val="00320B32"/>
    <w:rsid w:val="00326141"/>
    <w:rsid w:val="00336369"/>
    <w:rsid w:val="00340F91"/>
    <w:rsid w:val="003516D8"/>
    <w:rsid w:val="00353446"/>
    <w:rsid w:val="00374012"/>
    <w:rsid w:val="003812FB"/>
    <w:rsid w:val="003903CE"/>
    <w:rsid w:val="00393C23"/>
    <w:rsid w:val="0039536D"/>
    <w:rsid w:val="00396805"/>
    <w:rsid w:val="003D08AD"/>
    <w:rsid w:val="003F62DB"/>
    <w:rsid w:val="00401D30"/>
    <w:rsid w:val="00405AF9"/>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958A4"/>
    <w:rsid w:val="00497FB2"/>
    <w:rsid w:val="004A1326"/>
    <w:rsid w:val="004B1CFE"/>
    <w:rsid w:val="004C0405"/>
    <w:rsid w:val="004C33AD"/>
    <w:rsid w:val="004C38EF"/>
    <w:rsid w:val="004C5256"/>
    <w:rsid w:val="004C65B5"/>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77D2C"/>
    <w:rsid w:val="00580DE5"/>
    <w:rsid w:val="00596031"/>
    <w:rsid w:val="005B0B7A"/>
    <w:rsid w:val="005B379F"/>
    <w:rsid w:val="005B5DF5"/>
    <w:rsid w:val="005C29DC"/>
    <w:rsid w:val="005D3097"/>
    <w:rsid w:val="00601376"/>
    <w:rsid w:val="00607366"/>
    <w:rsid w:val="00613799"/>
    <w:rsid w:val="006314CC"/>
    <w:rsid w:val="006373DE"/>
    <w:rsid w:val="00637995"/>
    <w:rsid w:val="00661462"/>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A1935"/>
    <w:rsid w:val="008A47FD"/>
    <w:rsid w:val="008C4D09"/>
    <w:rsid w:val="008D5EC4"/>
    <w:rsid w:val="008F26EB"/>
    <w:rsid w:val="008F501F"/>
    <w:rsid w:val="00911FD8"/>
    <w:rsid w:val="00912892"/>
    <w:rsid w:val="009154D2"/>
    <w:rsid w:val="00935D6A"/>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80942"/>
    <w:rsid w:val="00A813C9"/>
    <w:rsid w:val="00A86264"/>
    <w:rsid w:val="00A919FD"/>
    <w:rsid w:val="00A926EE"/>
    <w:rsid w:val="00A949FC"/>
    <w:rsid w:val="00A94A54"/>
    <w:rsid w:val="00A96F9F"/>
    <w:rsid w:val="00AA09A4"/>
    <w:rsid w:val="00AB297A"/>
    <w:rsid w:val="00AB453F"/>
    <w:rsid w:val="00AC2131"/>
    <w:rsid w:val="00AC6B68"/>
    <w:rsid w:val="00AC782D"/>
    <w:rsid w:val="00AD1E2D"/>
    <w:rsid w:val="00B03F74"/>
    <w:rsid w:val="00B101D1"/>
    <w:rsid w:val="00B13037"/>
    <w:rsid w:val="00B21B49"/>
    <w:rsid w:val="00B2380C"/>
    <w:rsid w:val="00B308D3"/>
    <w:rsid w:val="00B45D75"/>
    <w:rsid w:val="00B5245F"/>
    <w:rsid w:val="00B52CA5"/>
    <w:rsid w:val="00B6210E"/>
    <w:rsid w:val="00B6254F"/>
    <w:rsid w:val="00B66B31"/>
    <w:rsid w:val="00B802F5"/>
    <w:rsid w:val="00B83BB0"/>
    <w:rsid w:val="00B84C80"/>
    <w:rsid w:val="00B913C1"/>
    <w:rsid w:val="00BA5E43"/>
    <w:rsid w:val="00BB3F4E"/>
    <w:rsid w:val="00BC4295"/>
    <w:rsid w:val="00BC648C"/>
    <w:rsid w:val="00BD101A"/>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6EB3"/>
    <w:rsid w:val="00D66A7B"/>
    <w:rsid w:val="00D770F6"/>
    <w:rsid w:val="00D8367C"/>
    <w:rsid w:val="00D90E70"/>
    <w:rsid w:val="00D91F13"/>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4973"/>
    <w:rsid w:val="00E05153"/>
    <w:rsid w:val="00E13A5A"/>
    <w:rsid w:val="00E33E3C"/>
    <w:rsid w:val="00E359F3"/>
    <w:rsid w:val="00E400ED"/>
    <w:rsid w:val="00E51A12"/>
    <w:rsid w:val="00E61FF9"/>
    <w:rsid w:val="00E63B3E"/>
    <w:rsid w:val="00E65B5D"/>
    <w:rsid w:val="00E77500"/>
    <w:rsid w:val="00EA38DB"/>
    <w:rsid w:val="00EB5A02"/>
    <w:rsid w:val="00EB69E4"/>
    <w:rsid w:val="00EC0D18"/>
    <w:rsid w:val="00EC0E19"/>
    <w:rsid w:val="00ED13E8"/>
    <w:rsid w:val="00ED23BD"/>
    <w:rsid w:val="00EE46A8"/>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1107</TotalTime>
  <Pages>20</Pages>
  <Words>6424</Words>
  <Characters>36623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119</cp:revision>
  <dcterms:created xsi:type="dcterms:W3CDTF">2021-01-15T00:31:00Z</dcterms:created>
  <dcterms:modified xsi:type="dcterms:W3CDTF">2021-02-21T19:52:00Z</dcterms:modified>
</cp:coreProperties>
</file>